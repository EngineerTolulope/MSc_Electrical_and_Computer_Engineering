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347F66B3"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6261480"/>
      <w:r>
        <w:lastRenderedPageBreak/>
        <w:t>ABSTRACT</w:t>
      </w:r>
      <w:bookmarkEnd w:id="0"/>
    </w:p>
    <w:p w14:paraId="6AFA092A" w14:textId="77A8855D" w:rsidR="008F5F2A" w:rsidRDefault="00322962" w:rsidP="00DC0405">
      <w:pPr>
        <w:ind w:firstLine="288"/>
      </w:pPr>
      <w:r w:rsidRPr="00322962">
        <w:t>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is to compare deep learning forecasting techniques to some conventional forecasting techniques currently used by utilities in order to determine whether deep learning can better meet their needs.</w:t>
      </w:r>
    </w:p>
    <w:p w14:paraId="0D4D0C58" w14:textId="77777777" w:rsidR="00DC0405" w:rsidRDefault="00DC0405">
      <w:pPr>
        <w:spacing w:line="240" w:lineRule="auto"/>
        <w:jc w:val="left"/>
        <w:rPr>
          <w:b/>
          <w:sz w:val="28"/>
        </w:rPr>
      </w:pPr>
      <w:r>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4EF39F01" w:rsidR="00C92783" w:rsidRDefault="00C92783" w:rsidP="00C92783">
      <w:pPr>
        <w:pStyle w:val="Dedication"/>
      </w:pPr>
      <w:bookmarkStart w:id="1" w:name="_Toc86261481"/>
      <w:r>
        <w:t>DEDICATION</w:t>
      </w:r>
      <w:bookmarkEnd w:id="1"/>
      <w:r>
        <w:t xml:space="preserve"> </w:t>
      </w:r>
    </w:p>
    <w:p w14:paraId="54C083B3" w14:textId="4747D2F0" w:rsidR="00F03A03" w:rsidRPr="00F03A03" w:rsidRDefault="00914772" w:rsidP="00F03A03">
      <w:pPr>
        <w:jc w:val="center"/>
      </w:pPr>
      <w:r w:rsidRPr="00914772">
        <w:t>T</w:t>
      </w:r>
      <w:r w:rsidR="00242D30">
        <w:t>his</w:t>
      </w:r>
      <w:r w:rsidRPr="00914772">
        <w:t xml:space="preserve"> </w:t>
      </w:r>
      <w:r w:rsidR="00242D30">
        <w:t>t</w:t>
      </w:r>
      <w:r w:rsidRPr="00914772">
        <w:t>hesis is dedicated to my future self; I want him to look back and understand that all his struggle, anguish, and late nights were not in vain. I adore you, and I</w:t>
      </w:r>
      <w:r w:rsidR="00242D30">
        <w:t xml:space="preserve"> a</w:t>
      </w:r>
      <w:r w:rsidRPr="00914772">
        <w:t>m excited to meet the man you</w:t>
      </w:r>
      <w:r w:rsidR="00242D30">
        <w:t xml:space="preserve"> a</w:t>
      </w:r>
      <w:r w:rsidRPr="00914772">
        <w:t>re going to become.</w:t>
      </w:r>
    </w:p>
    <w:p w14:paraId="66B0A80A" w14:textId="77777777" w:rsidR="00F03A03" w:rsidRDefault="00F03A03">
      <w:pPr>
        <w:spacing w:line="240" w:lineRule="auto"/>
        <w:jc w:val="left"/>
        <w:rPr>
          <w:rFonts w:cs="Arial"/>
          <w:b/>
          <w:bCs/>
          <w:kern w:val="32"/>
          <w:sz w:val="28"/>
          <w:szCs w:val="32"/>
        </w:rPr>
      </w:pPr>
      <w:r>
        <w:br w:type="page"/>
      </w:r>
    </w:p>
    <w:p w14:paraId="475BE643" w14:textId="58B8318D" w:rsidR="003819CA" w:rsidRPr="00DC0405" w:rsidRDefault="00C262DB" w:rsidP="00DC0405">
      <w:pPr>
        <w:pStyle w:val="Heading1"/>
      </w:pPr>
      <w:bookmarkStart w:id="2" w:name="_Ref86061658"/>
      <w:bookmarkStart w:id="3" w:name="_Toc86261482"/>
      <w:r>
        <w:lastRenderedPageBreak/>
        <w:t>ACKNOWLEDGEMENTS</w:t>
      </w:r>
      <w:bookmarkEnd w:id="2"/>
      <w:bookmarkEnd w:id="3"/>
      <w:r>
        <w:t xml:space="preserve"> </w:t>
      </w:r>
    </w:p>
    <w:p w14:paraId="3158186E" w14:textId="56B99B73" w:rsidR="00EA2225" w:rsidRDefault="00EA2225" w:rsidP="00EA2225">
      <w:pPr>
        <w:ind w:firstLine="288"/>
      </w:pPr>
      <w:r>
        <w:t xml:space="preserve">Without a doubt, this is one of the most </w:t>
      </w:r>
      <w:r w:rsidR="0018271C">
        <w:t>challenging</w:t>
      </w:r>
      <w:r>
        <w:t xml:space="preserve"> journeys I</w:t>
      </w:r>
      <w:r w:rsidR="0018271C">
        <w:t xml:space="preserve"> ha</w:t>
      </w:r>
      <w:r>
        <w:t>ve ever undertaken. It has demonstrated how much I can grow and achieve when I believe in myself and put in the effort. It was an eye-opening experience, and I</w:t>
      </w:r>
      <w:r w:rsidR="0018271C">
        <w:t xml:space="preserve"> a</w:t>
      </w:r>
      <w:r>
        <w:t>m grateful that I did</w:t>
      </w:r>
      <w:r w:rsidR="0018271C">
        <w:t xml:space="preserve"> no</w:t>
      </w:r>
      <w:r>
        <w:t xml:space="preserve">t give up and instead persevered in my efforts to cross the finish line. </w:t>
      </w:r>
      <w:r w:rsidR="00BF6708" w:rsidRPr="00BF6708">
        <w:t>When I first arrived at UNB and saw what my colleagues in the lab were working on, I honestly wondered what I had gotten myself into.</w:t>
      </w:r>
      <w:r>
        <w:t xml:space="preserve"> Then, after hearing what other students had to say about how difficult a thesis master's degree is, I began to doubt my abilities and became concerned that I would not be able to finish it.</w:t>
      </w:r>
    </w:p>
    <w:p w14:paraId="7ABC9809" w14:textId="10FF6C32" w:rsidR="00EA2225" w:rsidRDefault="006810A7" w:rsidP="00EA2225">
      <w:pPr>
        <w:ind w:firstLine="288"/>
      </w:pPr>
      <w:r w:rsidRPr="006810A7">
        <w:t>I want to express my gratitude to my supervisors, Dr. Dawn MacIsaac and Dr. Julian Cardenas</w:t>
      </w:r>
      <w:r w:rsidR="00EA2225">
        <w:t xml:space="preserve">; without them, I would not have </w:t>
      </w:r>
      <w:r w:rsidR="0018271C">
        <w:t>completed</w:t>
      </w:r>
      <w:r w:rsidR="00EA2225">
        <w:t xml:space="preserve"> this program. I appreciate your patience and encouraging words, which reminded me that anything is possible and that all I need to do is keep going. I</w:t>
      </w:r>
      <w:r w:rsidR="0018271C">
        <w:t xml:space="preserve"> woul</w:t>
      </w:r>
      <w:r w:rsidR="00EA2225">
        <w:t>d also like to thank my family for always being there for me and constantly motivating me to finish this program.</w:t>
      </w:r>
    </w:p>
    <w:p w14:paraId="657F84D3" w14:textId="34F02E71" w:rsidR="00CB319A" w:rsidRPr="00E279DB" w:rsidRDefault="00EA2225" w:rsidP="00EA2225">
      <w:pPr>
        <w:ind w:firstLine="288"/>
      </w:pPr>
      <w:r>
        <w:t>If I</w:t>
      </w:r>
      <w:r w:rsidR="0018271C">
        <w:t xml:space="preserve"> a</w:t>
      </w:r>
      <w:r>
        <w:t>m completely honest, the person who first entered the lab in December 2018 would not be able to complete this degree. In order to finish, I needed to improve both personally and intellectually.</w:t>
      </w:r>
      <w:r w:rsidR="00F26C8B">
        <w:t xml:space="preserve"> </w:t>
      </w:r>
      <w:r w:rsidR="00F26C8B" w:rsidRPr="00F26C8B">
        <w:t xml:space="preserve">I want to applaud myself for not throwing in the towel and giving up; I want to commend myself for persevering through difficult times and even when the going became tougher. </w:t>
      </w:r>
      <w:r w:rsidR="007F4DB1" w:rsidRPr="007F4DB1">
        <w:t>In short, this has been an educational experience and a game of physical and cognitive development.</w:t>
      </w:r>
      <w:r>
        <w:t xml:space="preserve"> If I had to do it all over again, I would because I would not be the man I am today</w:t>
      </w:r>
      <w:r w:rsidR="00546074">
        <w:t xml:space="preserve"> without it</w:t>
      </w:r>
      <w:r>
        <w:t xml:space="preserve">. </w:t>
      </w:r>
      <w:r w:rsidR="000E0567" w:rsidRPr="000E0567">
        <w:t>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6261483"/>
      <w:r>
        <w:lastRenderedPageBreak/>
        <w:t>Table of Contents</w:t>
      </w:r>
      <w:bookmarkEnd w:id="4"/>
    </w:p>
    <w:p w14:paraId="08B50545" w14:textId="23019765" w:rsidR="008D2C82"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6261480" w:history="1">
        <w:r w:rsidR="008D2C82" w:rsidRPr="0075409E">
          <w:rPr>
            <w:rStyle w:val="Hyperlink"/>
            <w:noProof/>
          </w:rPr>
          <w:t>ABSTRACT</w:t>
        </w:r>
        <w:r w:rsidR="008D2C82">
          <w:rPr>
            <w:noProof/>
            <w:webHidden/>
          </w:rPr>
          <w:tab/>
        </w:r>
        <w:r w:rsidR="008D2C82">
          <w:rPr>
            <w:noProof/>
            <w:webHidden/>
          </w:rPr>
          <w:fldChar w:fldCharType="begin"/>
        </w:r>
        <w:r w:rsidR="008D2C82">
          <w:rPr>
            <w:noProof/>
            <w:webHidden/>
          </w:rPr>
          <w:instrText xml:space="preserve"> PAGEREF _Toc86261480 \h </w:instrText>
        </w:r>
        <w:r w:rsidR="008D2C82">
          <w:rPr>
            <w:noProof/>
            <w:webHidden/>
          </w:rPr>
        </w:r>
        <w:r w:rsidR="008D2C82">
          <w:rPr>
            <w:noProof/>
            <w:webHidden/>
          </w:rPr>
          <w:fldChar w:fldCharType="separate"/>
        </w:r>
        <w:r w:rsidR="008D2C82">
          <w:rPr>
            <w:noProof/>
            <w:webHidden/>
          </w:rPr>
          <w:t>ii</w:t>
        </w:r>
        <w:r w:rsidR="008D2C82">
          <w:rPr>
            <w:noProof/>
            <w:webHidden/>
          </w:rPr>
          <w:fldChar w:fldCharType="end"/>
        </w:r>
      </w:hyperlink>
    </w:p>
    <w:p w14:paraId="2397E3B6" w14:textId="13125EC0" w:rsidR="008D2C82" w:rsidRDefault="00571B08">
      <w:pPr>
        <w:pStyle w:val="TOC1"/>
        <w:rPr>
          <w:rFonts w:asciiTheme="minorHAnsi" w:eastAsiaTheme="minorEastAsia" w:hAnsiTheme="minorHAnsi" w:cstheme="minorBidi"/>
          <w:noProof/>
          <w:sz w:val="22"/>
          <w:szCs w:val="22"/>
          <w:lang w:eastAsia="en-CA"/>
        </w:rPr>
      </w:pPr>
      <w:hyperlink w:anchor="_Toc86261481" w:history="1">
        <w:r w:rsidR="008D2C82" w:rsidRPr="0075409E">
          <w:rPr>
            <w:rStyle w:val="Hyperlink"/>
            <w:noProof/>
          </w:rPr>
          <w:t>DEDICATION</w:t>
        </w:r>
        <w:r w:rsidR="008D2C82">
          <w:rPr>
            <w:noProof/>
            <w:webHidden/>
          </w:rPr>
          <w:tab/>
        </w:r>
        <w:r w:rsidR="008D2C82">
          <w:rPr>
            <w:noProof/>
            <w:webHidden/>
          </w:rPr>
          <w:fldChar w:fldCharType="begin"/>
        </w:r>
        <w:r w:rsidR="008D2C82">
          <w:rPr>
            <w:noProof/>
            <w:webHidden/>
          </w:rPr>
          <w:instrText xml:space="preserve"> PAGEREF _Toc86261481 \h </w:instrText>
        </w:r>
        <w:r w:rsidR="008D2C82">
          <w:rPr>
            <w:noProof/>
            <w:webHidden/>
          </w:rPr>
        </w:r>
        <w:r w:rsidR="008D2C82">
          <w:rPr>
            <w:noProof/>
            <w:webHidden/>
          </w:rPr>
          <w:fldChar w:fldCharType="separate"/>
        </w:r>
        <w:r w:rsidR="008D2C82">
          <w:rPr>
            <w:noProof/>
            <w:webHidden/>
          </w:rPr>
          <w:t>iii</w:t>
        </w:r>
        <w:r w:rsidR="008D2C82">
          <w:rPr>
            <w:noProof/>
            <w:webHidden/>
          </w:rPr>
          <w:fldChar w:fldCharType="end"/>
        </w:r>
      </w:hyperlink>
    </w:p>
    <w:p w14:paraId="15078713" w14:textId="3771FD47" w:rsidR="008D2C82" w:rsidRDefault="00571B08">
      <w:pPr>
        <w:pStyle w:val="TOC1"/>
        <w:rPr>
          <w:rFonts w:asciiTheme="minorHAnsi" w:eastAsiaTheme="minorEastAsia" w:hAnsiTheme="minorHAnsi" w:cstheme="minorBidi"/>
          <w:noProof/>
          <w:sz w:val="22"/>
          <w:szCs w:val="22"/>
          <w:lang w:eastAsia="en-CA"/>
        </w:rPr>
      </w:pPr>
      <w:hyperlink w:anchor="_Toc86261482" w:history="1">
        <w:r w:rsidR="008D2C82" w:rsidRPr="0075409E">
          <w:rPr>
            <w:rStyle w:val="Hyperlink"/>
            <w:noProof/>
          </w:rPr>
          <w:t>ACKNOWLEDGEMENTS</w:t>
        </w:r>
        <w:r w:rsidR="008D2C82">
          <w:rPr>
            <w:noProof/>
            <w:webHidden/>
          </w:rPr>
          <w:tab/>
        </w:r>
        <w:r w:rsidR="008D2C82">
          <w:rPr>
            <w:noProof/>
            <w:webHidden/>
          </w:rPr>
          <w:fldChar w:fldCharType="begin"/>
        </w:r>
        <w:r w:rsidR="008D2C82">
          <w:rPr>
            <w:noProof/>
            <w:webHidden/>
          </w:rPr>
          <w:instrText xml:space="preserve"> PAGEREF _Toc86261482 \h </w:instrText>
        </w:r>
        <w:r w:rsidR="008D2C82">
          <w:rPr>
            <w:noProof/>
            <w:webHidden/>
          </w:rPr>
        </w:r>
        <w:r w:rsidR="008D2C82">
          <w:rPr>
            <w:noProof/>
            <w:webHidden/>
          </w:rPr>
          <w:fldChar w:fldCharType="separate"/>
        </w:r>
        <w:r w:rsidR="008D2C82">
          <w:rPr>
            <w:noProof/>
            <w:webHidden/>
          </w:rPr>
          <w:t>iv</w:t>
        </w:r>
        <w:r w:rsidR="008D2C82">
          <w:rPr>
            <w:noProof/>
            <w:webHidden/>
          </w:rPr>
          <w:fldChar w:fldCharType="end"/>
        </w:r>
      </w:hyperlink>
    </w:p>
    <w:p w14:paraId="5CD5A217" w14:textId="601ED8C8" w:rsidR="008D2C82" w:rsidRDefault="00571B08">
      <w:pPr>
        <w:pStyle w:val="TOC1"/>
        <w:rPr>
          <w:rFonts w:asciiTheme="minorHAnsi" w:eastAsiaTheme="minorEastAsia" w:hAnsiTheme="minorHAnsi" w:cstheme="minorBidi"/>
          <w:noProof/>
          <w:sz w:val="22"/>
          <w:szCs w:val="22"/>
          <w:lang w:eastAsia="en-CA"/>
        </w:rPr>
      </w:pPr>
      <w:hyperlink w:anchor="_Toc86261483" w:history="1">
        <w:r w:rsidR="008D2C82" w:rsidRPr="0075409E">
          <w:rPr>
            <w:rStyle w:val="Hyperlink"/>
            <w:noProof/>
          </w:rPr>
          <w:t>Table of Contents</w:t>
        </w:r>
        <w:r w:rsidR="008D2C82">
          <w:rPr>
            <w:noProof/>
            <w:webHidden/>
          </w:rPr>
          <w:tab/>
        </w:r>
        <w:r w:rsidR="008D2C82">
          <w:rPr>
            <w:noProof/>
            <w:webHidden/>
          </w:rPr>
          <w:fldChar w:fldCharType="begin"/>
        </w:r>
        <w:r w:rsidR="008D2C82">
          <w:rPr>
            <w:noProof/>
            <w:webHidden/>
          </w:rPr>
          <w:instrText xml:space="preserve"> PAGEREF _Toc86261483 \h </w:instrText>
        </w:r>
        <w:r w:rsidR="008D2C82">
          <w:rPr>
            <w:noProof/>
            <w:webHidden/>
          </w:rPr>
        </w:r>
        <w:r w:rsidR="008D2C82">
          <w:rPr>
            <w:noProof/>
            <w:webHidden/>
          </w:rPr>
          <w:fldChar w:fldCharType="separate"/>
        </w:r>
        <w:r w:rsidR="008D2C82">
          <w:rPr>
            <w:noProof/>
            <w:webHidden/>
          </w:rPr>
          <w:t>v</w:t>
        </w:r>
        <w:r w:rsidR="008D2C82">
          <w:rPr>
            <w:noProof/>
            <w:webHidden/>
          </w:rPr>
          <w:fldChar w:fldCharType="end"/>
        </w:r>
      </w:hyperlink>
    </w:p>
    <w:p w14:paraId="0AB8436C" w14:textId="52182E27" w:rsidR="008D2C82" w:rsidRDefault="00571B08">
      <w:pPr>
        <w:pStyle w:val="TOC1"/>
        <w:rPr>
          <w:rFonts w:asciiTheme="minorHAnsi" w:eastAsiaTheme="minorEastAsia" w:hAnsiTheme="minorHAnsi" w:cstheme="minorBidi"/>
          <w:noProof/>
          <w:sz w:val="22"/>
          <w:szCs w:val="22"/>
          <w:lang w:eastAsia="en-CA"/>
        </w:rPr>
      </w:pPr>
      <w:hyperlink w:anchor="_Toc86261484" w:history="1">
        <w:r w:rsidR="008D2C82" w:rsidRPr="0075409E">
          <w:rPr>
            <w:rStyle w:val="Hyperlink"/>
            <w:noProof/>
          </w:rPr>
          <w:t>List of Tables</w:t>
        </w:r>
        <w:r w:rsidR="008D2C82">
          <w:rPr>
            <w:noProof/>
            <w:webHidden/>
          </w:rPr>
          <w:tab/>
        </w:r>
        <w:r w:rsidR="008D2C82">
          <w:rPr>
            <w:noProof/>
            <w:webHidden/>
          </w:rPr>
          <w:fldChar w:fldCharType="begin"/>
        </w:r>
        <w:r w:rsidR="008D2C82">
          <w:rPr>
            <w:noProof/>
            <w:webHidden/>
          </w:rPr>
          <w:instrText xml:space="preserve"> PAGEREF _Toc86261484 \h </w:instrText>
        </w:r>
        <w:r w:rsidR="008D2C82">
          <w:rPr>
            <w:noProof/>
            <w:webHidden/>
          </w:rPr>
        </w:r>
        <w:r w:rsidR="008D2C82">
          <w:rPr>
            <w:noProof/>
            <w:webHidden/>
          </w:rPr>
          <w:fldChar w:fldCharType="separate"/>
        </w:r>
        <w:r w:rsidR="008D2C82">
          <w:rPr>
            <w:noProof/>
            <w:webHidden/>
          </w:rPr>
          <w:t>ix</w:t>
        </w:r>
        <w:r w:rsidR="008D2C82">
          <w:rPr>
            <w:noProof/>
            <w:webHidden/>
          </w:rPr>
          <w:fldChar w:fldCharType="end"/>
        </w:r>
      </w:hyperlink>
    </w:p>
    <w:p w14:paraId="59FF2B66" w14:textId="799C99A3" w:rsidR="008D2C82" w:rsidRDefault="00571B08">
      <w:pPr>
        <w:pStyle w:val="TOC1"/>
        <w:rPr>
          <w:rFonts w:asciiTheme="minorHAnsi" w:eastAsiaTheme="minorEastAsia" w:hAnsiTheme="minorHAnsi" w:cstheme="minorBidi"/>
          <w:noProof/>
          <w:sz w:val="22"/>
          <w:szCs w:val="22"/>
          <w:lang w:eastAsia="en-CA"/>
        </w:rPr>
      </w:pPr>
      <w:hyperlink w:anchor="_Toc86261485" w:history="1">
        <w:r w:rsidR="008D2C82" w:rsidRPr="0075409E">
          <w:rPr>
            <w:rStyle w:val="Hyperlink"/>
            <w:noProof/>
          </w:rPr>
          <w:t>List of Figures</w:t>
        </w:r>
        <w:r w:rsidR="008D2C82">
          <w:rPr>
            <w:noProof/>
            <w:webHidden/>
          </w:rPr>
          <w:tab/>
        </w:r>
        <w:r w:rsidR="008D2C82">
          <w:rPr>
            <w:noProof/>
            <w:webHidden/>
          </w:rPr>
          <w:fldChar w:fldCharType="begin"/>
        </w:r>
        <w:r w:rsidR="008D2C82">
          <w:rPr>
            <w:noProof/>
            <w:webHidden/>
          </w:rPr>
          <w:instrText xml:space="preserve"> PAGEREF _Toc86261485 \h </w:instrText>
        </w:r>
        <w:r w:rsidR="008D2C82">
          <w:rPr>
            <w:noProof/>
            <w:webHidden/>
          </w:rPr>
        </w:r>
        <w:r w:rsidR="008D2C82">
          <w:rPr>
            <w:noProof/>
            <w:webHidden/>
          </w:rPr>
          <w:fldChar w:fldCharType="separate"/>
        </w:r>
        <w:r w:rsidR="008D2C82">
          <w:rPr>
            <w:noProof/>
            <w:webHidden/>
          </w:rPr>
          <w:t>x</w:t>
        </w:r>
        <w:r w:rsidR="008D2C82">
          <w:rPr>
            <w:noProof/>
            <w:webHidden/>
          </w:rPr>
          <w:fldChar w:fldCharType="end"/>
        </w:r>
      </w:hyperlink>
    </w:p>
    <w:p w14:paraId="2D30C57E" w14:textId="1B7F15F1" w:rsidR="008D2C82" w:rsidRDefault="00571B08">
      <w:pPr>
        <w:pStyle w:val="TOC1"/>
        <w:rPr>
          <w:rFonts w:asciiTheme="minorHAnsi" w:eastAsiaTheme="minorEastAsia" w:hAnsiTheme="minorHAnsi" w:cstheme="minorBidi"/>
          <w:noProof/>
          <w:sz w:val="22"/>
          <w:szCs w:val="22"/>
          <w:lang w:eastAsia="en-CA"/>
        </w:rPr>
      </w:pPr>
      <w:hyperlink w:anchor="_Toc86261486" w:history="1">
        <w:r w:rsidR="008D2C82" w:rsidRPr="0075409E">
          <w:rPr>
            <w:rStyle w:val="Hyperlink"/>
            <w:noProof/>
          </w:rPr>
          <w:t>List of Abbreviations</w:t>
        </w:r>
        <w:r w:rsidR="008D2C82">
          <w:rPr>
            <w:noProof/>
            <w:webHidden/>
          </w:rPr>
          <w:tab/>
        </w:r>
        <w:r w:rsidR="008D2C82">
          <w:rPr>
            <w:noProof/>
            <w:webHidden/>
          </w:rPr>
          <w:fldChar w:fldCharType="begin"/>
        </w:r>
        <w:r w:rsidR="008D2C82">
          <w:rPr>
            <w:noProof/>
            <w:webHidden/>
          </w:rPr>
          <w:instrText xml:space="preserve"> PAGEREF _Toc86261486 \h </w:instrText>
        </w:r>
        <w:r w:rsidR="008D2C82">
          <w:rPr>
            <w:noProof/>
            <w:webHidden/>
          </w:rPr>
        </w:r>
        <w:r w:rsidR="008D2C82">
          <w:rPr>
            <w:noProof/>
            <w:webHidden/>
          </w:rPr>
          <w:fldChar w:fldCharType="separate"/>
        </w:r>
        <w:r w:rsidR="008D2C82">
          <w:rPr>
            <w:noProof/>
            <w:webHidden/>
          </w:rPr>
          <w:t>xv</w:t>
        </w:r>
        <w:r w:rsidR="008D2C82">
          <w:rPr>
            <w:noProof/>
            <w:webHidden/>
          </w:rPr>
          <w:fldChar w:fldCharType="end"/>
        </w:r>
      </w:hyperlink>
    </w:p>
    <w:p w14:paraId="431539A8" w14:textId="5A2D1F63" w:rsidR="008D2C82" w:rsidRDefault="00571B08">
      <w:pPr>
        <w:pStyle w:val="TOC1"/>
        <w:rPr>
          <w:rFonts w:asciiTheme="minorHAnsi" w:eastAsiaTheme="minorEastAsia" w:hAnsiTheme="minorHAnsi" w:cstheme="minorBidi"/>
          <w:noProof/>
          <w:sz w:val="22"/>
          <w:szCs w:val="22"/>
          <w:lang w:eastAsia="en-CA"/>
        </w:rPr>
      </w:pPr>
      <w:hyperlink w:anchor="_Toc86261487" w:history="1">
        <w:r w:rsidR="008D2C82" w:rsidRPr="0075409E">
          <w:rPr>
            <w:rStyle w:val="Hyperlink"/>
            <w:noProof/>
          </w:rPr>
          <w:t>1 Introduction</w:t>
        </w:r>
        <w:r w:rsidR="008D2C82">
          <w:rPr>
            <w:noProof/>
            <w:webHidden/>
          </w:rPr>
          <w:tab/>
        </w:r>
        <w:r w:rsidR="008D2C82">
          <w:rPr>
            <w:noProof/>
            <w:webHidden/>
          </w:rPr>
          <w:fldChar w:fldCharType="begin"/>
        </w:r>
        <w:r w:rsidR="008D2C82">
          <w:rPr>
            <w:noProof/>
            <w:webHidden/>
          </w:rPr>
          <w:instrText xml:space="preserve"> PAGEREF _Toc86261487 \h </w:instrText>
        </w:r>
        <w:r w:rsidR="008D2C82">
          <w:rPr>
            <w:noProof/>
            <w:webHidden/>
          </w:rPr>
        </w:r>
        <w:r w:rsidR="008D2C82">
          <w:rPr>
            <w:noProof/>
            <w:webHidden/>
          </w:rPr>
          <w:fldChar w:fldCharType="separate"/>
        </w:r>
        <w:r w:rsidR="008D2C82">
          <w:rPr>
            <w:noProof/>
            <w:webHidden/>
          </w:rPr>
          <w:t>1</w:t>
        </w:r>
        <w:r w:rsidR="008D2C82">
          <w:rPr>
            <w:noProof/>
            <w:webHidden/>
          </w:rPr>
          <w:fldChar w:fldCharType="end"/>
        </w:r>
      </w:hyperlink>
    </w:p>
    <w:p w14:paraId="2051B56E" w14:textId="3B51F4BA"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488" w:history="1">
        <w:r w:rsidR="008D2C82" w:rsidRPr="0075409E">
          <w:rPr>
            <w:rStyle w:val="Hyperlink"/>
            <w:noProof/>
          </w:rPr>
          <w:t>1.1 Significant Achievements and Contributions</w:t>
        </w:r>
        <w:r w:rsidR="008D2C82">
          <w:rPr>
            <w:noProof/>
            <w:webHidden/>
          </w:rPr>
          <w:tab/>
        </w:r>
        <w:r w:rsidR="008D2C82">
          <w:rPr>
            <w:noProof/>
            <w:webHidden/>
          </w:rPr>
          <w:fldChar w:fldCharType="begin"/>
        </w:r>
        <w:r w:rsidR="008D2C82">
          <w:rPr>
            <w:noProof/>
            <w:webHidden/>
          </w:rPr>
          <w:instrText xml:space="preserve"> PAGEREF _Toc86261488 \h </w:instrText>
        </w:r>
        <w:r w:rsidR="008D2C82">
          <w:rPr>
            <w:noProof/>
            <w:webHidden/>
          </w:rPr>
        </w:r>
        <w:r w:rsidR="008D2C82">
          <w:rPr>
            <w:noProof/>
            <w:webHidden/>
          </w:rPr>
          <w:fldChar w:fldCharType="separate"/>
        </w:r>
        <w:r w:rsidR="008D2C82">
          <w:rPr>
            <w:noProof/>
            <w:webHidden/>
          </w:rPr>
          <w:t>3</w:t>
        </w:r>
        <w:r w:rsidR="008D2C82">
          <w:rPr>
            <w:noProof/>
            <w:webHidden/>
          </w:rPr>
          <w:fldChar w:fldCharType="end"/>
        </w:r>
      </w:hyperlink>
    </w:p>
    <w:p w14:paraId="79A9F6CD" w14:textId="497A19B4"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489" w:history="1">
        <w:r w:rsidR="008D2C82" w:rsidRPr="0075409E">
          <w:rPr>
            <w:rStyle w:val="Hyperlink"/>
            <w:noProof/>
          </w:rPr>
          <w:t>1.2 Outline of the Thesis</w:t>
        </w:r>
        <w:r w:rsidR="008D2C82">
          <w:rPr>
            <w:noProof/>
            <w:webHidden/>
          </w:rPr>
          <w:tab/>
        </w:r>
        <w:r w:rsidR="008D2C82">
          <w:rPr>
            <w:noProof/>
            <w:webHidden/>
          </w:rPr>
          <w:fldChar w:fldCharType="begin"/>
        </w:r>
        <w:r w:rsidR="008D2C82">
          <w:rPr>
            <w:noProof/>
            <w:webHidden/>
          </w:rPr>
          <w:instrText xml:space="preserve"> PAGEREF _Toc86261489 \h </w:instrText>
        </w:r>
        <w:r w:rsidR="008D2C82">
          <w:rPr>
            <w:noProof/>
            <w:webHidden/>
          </w:rPr>
        </w:r>
        <w:r w:rsidR="008D2C82">
          <w:rPr>
            <w:noProof/>
            <w:webHidden/>
          </w:rPr>
          <w:fldChar w:fldCharType="separate"/>
        </w:r>
        <w:r w:rsidR="008D2C82">
          <w:rPr>
            <w:noProof/>
            <w:webHidden/>
          </w:rPr>
          <w:t>4</w:t>
        </w:r>
        <w:r w:rsidR="008D2C82">
          <w:rPr>
            <w:noProof/>
            <w:webHidden/>
          </w:rPr>
          <w:fldChar w:fldCharType="end"/>
        </w:r>
      </w:hyperlink>
    </w:p>
    <w:p w14:paraId="086E1F5F" w14:textId="7EC273F3" w:rsidR="008D2C82" w:rsidRDefault="00571B08">
      <w:pPr>
        <w:pStyle w:val="TOC1"/>
        <w:rPr>
          <w:rFonts w:asciiTheme="minorHAnsi" w:eastAsiaTheme="minorEastAsia" w:hAnsiTheme="minorHAnsi" w:cstheme="minorBidi"/>
          <w:noProof/>
          <w:sz w:val="22"/>
          <w:szCs w:val="22"/>
          <w:lang w:eastAsia="en-CA"/>
        </w:rPr>
      </w:pPr>
      <w:hyperlink w:anchor="_Toc86261490" w:history="1">
        <w:r w:rsidR="008D2C82" w:rsidRPr="0075409E">
          <w:rPr>
            <w:rStyle w:val="Hyperlink"/>
            <w:noProof/>
          </w:rPr>
          <w:t>2 Overview of Load Forecasting</w:t>
        </w:r>
        <w:r w:rsidR="008D2C82">
          <w:rPr>
            <w:noProof/>
            <w:webHidden/>
          </w:rPr>
          <w:tab/>
        </w:r>
        <w:r w:rsidR="008D2C82">
          <w:rPr>
            <w:noProof/>
            <w:webHidden/>
          </w:rPr>
          <w:fldChar w:fldCharType="begin"/>
        </w:r>
        <w:r w:rsidR="008D2C82">
          <w:rPr>
            <w:noProof/>
            <w:webHidden/>
          </w:rPr>
          <w:instrText xml:space="preserve"> PAGEREF _Toc86261490 \h </w:instrText>
        </w:r>
        <w:r w:rsidR="008D2C82">
          <w:rPr>
            <w:noProof/>
            <w:webHidden/>
          </w:rPr>
        </w:r>
        <w:r w:rsidR="008D2C82">
          <w:rPr>
            <w:noProof/>
            <w:webHidden/>
          </w:rPr>
          <w:fldChar w:fldCharType="separate"/>
        </w:r>
        <w:r w:rsidR="008D2C82">
          <w:rPr>
            <w:noProof/>
            <w:webHidden/>
          </w:rPr>
          <w:t>6</w:t>
        </w:r>
        <w:r w:rsidR="008D2C82">
          <w:rPr>
            <w:noProof/>
            <w:webHidden/>
          </w:rPr>
          <w:fldChar w:fldCharType="end"/>
        </w:r>
      </w:hyperlink>
    </w:p>
    <w:p w14:paraId="03B62D99" w14:textId="55CF8756"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491" w:history="1">
        <w:r w:rsidR="008D2C82" w:rsidRPr="0075409E">
          <w:rPr>
            <w:rStyle w:val="Hyperlink"/>
            <w:noProof/>
          </w:rPr>
          <w:t>2.1 Factors That Affect the Load Demand</w:t>
        </w:r>
        <w:r w:rsidR="008D2C82">
          <w:rPr>
            <w:noProof/>
            <w:webHidden/>
          </w:rPr>
          <w:tab/>
        </w:r>
        <w:r w:rsidR="008D2C82">
          <w:rPr>
            <w:noProof/>
            <w:webHidden/>
          </w:rPr>
          <w:fldChar w:fldCharType="begin"/>
        </w:r>
        <w:r w:rsidR="008D2C82">
          <w:rPr>
            <w:noProof/>
            <w:webHidden/>
          </w:rPr>
          <w:instrText xml:space="preserve"> PAGEREF _Toc86261491 \h </w:instrText>
        </w:r>
        <w:r w:rsidR="008D2C82">
          <w:rPr>
            <w:noProof/>
            <w:webHidden/>
          </w:rPr>
        </w:r>
        <w:r w:rsidR="008D2C82">
          <w:rPr>
            <w:noProof/>
            <w:webHidden/>
          </w:rPr>
          <w:fldChar w:fldCharType="separate"/>
        </w:r>
        <w:r w:rsidR="008D2C82">
          <w:rPr>
            <w:noProof/>
            <w:webHidden/>
          </w:rPr>
          <w:t>6</w:t>
        </w:r>
        <w:r w:rsidR="008D2C82">
          <w:rPr>
            <w:noProof/>
            <w:webHidden/>
          </w:rPr>
          <w:fldChar w:fldCharType="end"/>
        </w:r>
      </w:hyperlink>
    </w:p>
    <w:p w14:paraId="7EFFEEE4" w14:textId="7C1744DA"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492" w:history="1">
        <w:r w:rsidR="008D2C82" w:rsidRPr="0075409E">
          <w:rPr>
            <w:rStyle w:val="Hyperlink"/>
            <w:noProof/>
          </w:rPr>
          <w:t>2.1.1 Historical Load</w:t>
        </w:r>
        <w:r w:rsidR="008D2C82">
          <w:rPr>
            <w:noProof/>
            <w:webHidden/>
          </w:rPr>
          <w:tab/>
        </w:r>
        <w:r w:rsidR="008D2C82">
          <w:rPr>
            <w:noProof/>
            <w:webHidden/>
          </w:rPr>
          <w:fldChar w:fldCharType="begin"/>
        </w:r>
        <w:r w:rsidR="008D2C82">
          <w:rPr>
            <w:noProof/>
            <w:webHidden/>
          </w:rPr>
          <w:instrText xml:space="preserve"> PAGEREF _Toc86261492 \h </w:instrText>
        </w:r>
        <w:r w:rsidR="008D2C82">
          <w:rPr>
            <w:noProof/>
            <w:webHidden/>
          </w:rPr>
        </w:r>
        <w:r w:rsidR="008D2C82">
          <w:rPr>
            <w:noProof/>
            <w:webHidden/>
          </w:rPr>
          <w:fldChar w:fldCharType="separate"/>
        </w:r>
        <w:r w:rsidR="008D2C82">
          <w:rPr>
            <w:noProof/>
            <w:webHidden/>
          </w:rPr>
          <w:t>6</w:t>
        </w:r>
        <w:r w:rsidR="008D2C82">
          <w:rPr>
            <w:noProof/>
            <w:webHidden/>
          </w:rPr>
          <w:fldChar w:fldCharType="end"/>
        </w:r>
      </w:hyperlink>
    </w:p>
    <w:p w14:paraId="3B7C9664" w14:textId="38DC726E"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493" w:history="1">
        <w:r w:rsidR="008D2C82" w:rsidRPr="0075409E">
          <w:rPr>
            <w:rStyle w:val="Hyperlink"/>
            <w:noProof/>
          </w:rPr>
          <w:t>2.1.2 Economic Factors</w:t>
        </w:r>
        <w:r w:rsidR="008D2C82">
          <w:rPr>
            <w:noProof/>
            <w:webHidden/>
          </w:rPr>
          <w:tab/>
        </w:r>
        <w:r w:rsidR="008D2C82">
          <w:rPr>
            <w:noProof/>
            <w:webHidden/>
          </w:rPr>
          <w:fldChar w:fldCharType="begin"/>
        </w:r>
        <w:r w:rsidR="008D2C82">
          <w:rPr>
            <w:noProof/>
            <w:webHidden/>
          </w:rPr>
          <w:instrText xml:space="preserve"> PAGEREF _Toc86261493 \h </w:instrText>
        </w:r>
        <w:r w:rsidR="008D2C82">
          <w:rPr>
            <w:noProof/>
            <w:webHidden/>
          </w:rPr>
        </w:r>
        <w:r w:rsidR="008D2C82">
          <w:rPr>
            <w:noProof/>
            <w:webHidden/>
          </w:rPr>
          <w:fldChar w:fldCharType="separate"/>
        </w:r>
        <w:r w:rsidR="008D2C82">
          <w:rPr>
            <w:noProof/>
            <w:webHidden/>
          </w:rPr>
          <w:t>7</w:t>
        </w:r>
        <w:r w:rsidR="008D2C82">
          <w:rPr>
            <w:noProof/>
            <w:webHidden/>
          </w:rPr>
          <w:fldChar w:fldCharType="end"/>
        </w:r>
      </w:hyperlink>
    </w:p>
    <w:p w14:paraId="35A25405" w14:textId="2C1F121B"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494" w:history="1">
        <w:r w:rsidR="008D2C82" w:rsidRPr="0075409E">
          <w:rPr>
            <w:rStyle w:val="Hyperlink"/>
            <w:noProof/>
          </w:rPr>
          <w:t>2.1.3 Chronological Factors</w:t>
        </w:r>
        <w:r w:rsidR="008D2C82">
          <w:rPr>
            <w:noProof/>
            <w:webHidden/>
          </w:rPr>
          <w:tab/>
        </w:r>
        <w:r w:rsidR="008D2C82">
          <w:rPr>
            <w:noProof/>
            <w:webHidden/>
          </w:rPr>
          <w:fldChar w:fldCharType="begin"/>
        </w:r>
        <w:r w:rsidR="008D2C82">
          <w:rPr>
            <w:noProof/>
            <w:webHidden/>
          </w:rPr>
          <w:instrText xml:space="preserve"> PAGEREF _Toc86261494 \h </w:instrText>
        </w:r>
        <w:r w:rsidR="008D2C82">
          <w:rPr>
            <w:noProof/>
            <w:webHidden/>
          </w:rPr>
        </w:r>
        <w:r w:rsidR="008D2C82">
          <w:rPr>
            <w:noProof/>
            <w:webHidden/>
          </w:rPr>
          <w:fldChar w:fldCharType="separate"/>
        </w:r>
        <w:r w:rsidR="008D2C82">
          <w:rPr>
            <w:noProof/>
            <w:webHidden/>
          </w:rPr>
          <w:t>7</w:t>
        </w:r>
        <w:r w:rsidR="008D2C82">
          <w:rPr>
            <w:noProof/>
            <w:webHidden/>
          </w:rPr>
          <w:fldChar w:fldCharType="end"/>
        </w:r>
      </w:hyperlink>
    </w:p>
    <w:p w14:paraId="2F7E078E" w14:textId="26E92354"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495" w:history="1">
        <w:r w:rsidR="008D2C82" w:rsidRPr="0075409E">
          <w:rPr>
            <w:rStyle w:val="Hyperlink"/>
            <w:noProof/>
          </w:rPr>
          <w:t>2.1.4 Meteorological Factors</w:t>
        </w:r>
        <w:r w:rsidR="008D2C82">
          <w:rPr>
            <w:noProof/>
            <w:webHidden/>
          </w:rPr>
          <w:tab/>
        </w:r>
        <w:r w:rsidR="008D2C82">
          <w:rPr>
            <w:noProof/>
            <w:webHidden/>
          </w:rPr>
          <w:fldChar w:fldCharType="begin"/>
        </w:r>
        <w:r w:rsidR="008D2C82">
          <w:rPr>
            <w:noProof/>
            <w:webHidden/>
          </w:rPr>
          <w:instrText xml:space="preserve"> PAGEREF _Toc86261495 \h </w:instrText>
        </w:r>
        <w:r w:rsidR="008D2C82">
          <w:rPr>
            <w:noProof/>
            <w:webHidden/>
          </w:rPr>
        </w:r>
        <w:r w:rsidR="008D2C82">
          <w:rPr>
            <w:noProof/>
            <w:webHidden/>
          </w:rPr>
          <w:fldChar w:fldCharType="separate"/>
        </w:r>
        <w:r w:rsidR="008D2C82">
          <w:rPr>
            <w:noProof/>
            <w:webHidden/>
          </w:rPr>
          <w:t>8</w:t>
        </w:r>
        <w:r w:rsidR="008D2C82">
          <w:rPr>
            <w:noProof/>
            <w:webHidden/>
          </w:rPr>
          <w:fldChar w:fldCharType="end"/>
        </w:r>
      </w:hyperlink>
    </w:p>
    <w:p w14:paraId="10F48DDB" w14:textId="6A0B64CE"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496" w:history="1">
        <w:r w:rsidR="008D2C82" w:rsidRPr="0075409E">
          <w:rPr>
            <w:rStyle w:val="Hyperlink"/>
            <w:noProof/>
          </w:rPr>
          <w:t>2.1.5 Random Factors</w:t>
        </w:r>
        <w:r w:rsidR="008D2C82">
          <w:rPr>
            <w:noProof/>
            <w:webHidden/>
          </w:rPr>
          <w:tab/>
        </w:r>
        <w:r w:rsidR="008D2C82">
          <w:rPr>
            <w:noProof/>
            <w:webHidden/>
          </w:rPr>
          <w:fldChar w:fldCharType="begin"/>
        </w:r>
        <w:r w:rsidR="008D2C82">
          <w:rPr>
            <w:noProof/>
            <w:webHidden/>
          </w:rPr>
          <w:instrText xml:space="preserve"> PAGEREF _Toc86261496 \h </w:instrText>
        </w:r>
        <w:r w:rsidR="008D2C82">
          <w:rPr>
            <w:noProof/>
            <w:webHidden/>
          </w:rPr>
        </w:r>
        <w:r w:rsidR="008D2C82">
          <w:rPr>
            <w:noProof/>
            <w:webHidden/>
          </w:rPr>
          <w:fldChar w:fldCharType="separate"/>
        </w:r>
        <w:r w:rsidR="008D2C82">
          <w:rPr>
            <w:noProof/>
            <w:webHidden/>
          </w:rPr>
          <w:t>10</w:t>
        </w:r>
        <w:r w:rsidR="008D2C82">
          <w:rPr>
            <w:noProof/>
            <w:webHidden/>
          </w:rPr>
          <w:fldChar w:fldCharType="end"/>
        </w:r>
      </w:hyperlink>
    </w:p>
    <w:p w14:paraId="10F2D80A" w14:textId="733E47AA"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497" w:history="1">
        <w:r w:rsidR="008D2C82" w:rsidRPr="0075409E">
          <w:rPr>
            <w:rStyle w:val="Hyperlink"/>
            <w:noProof/>
          </w:rPr>
          <w:t>2.2 Peak Load Demand</w:t>
        </w:r>
        <w:r w:rsidR="008D2C82">
          <w:rPr>
            <w:noProof/>
            <w:webHidden/>
          </w:rPr>
          <w:tab/>
        </w:r>
        <w:r w:rsidR="008D2C82">
          <w:rPr>
            <w:noProof/>
            <w:webHidden/>
          </w:rPr>
          <w:fldChar w:fldCharType="begin"/>
        </w:r>
        <w:r w:rsidR="008D2C82">
          <w:rPr>
            <w:noProof/>
            <w:webHidden/>
          </w:rPr>
          <w:instrText xml:space="preserve"> PAGEREF _Toc86261497 \h </w:instrText>
        </w:r>
        <w:r w:rsidR="008D2C82">
          <w:rPr>
            <w:noProof/>
            <w:webHidden/>
          </w:rPr>
        </w:r>
        <w:r w:rsidR="008D2C82">
          <w:rPr>
            <w:noProof/>
            <w:webHidden/>
          </w:rPr>
          <w:fldChar w:fldCharType="separate"/>
        </w:r>
        <w:r w:rsidR="008D2C82">
          <w:rPr>
            <w:noProof/>
            <w:webHidden/>
          </w:rPr>
          <w:t>10</w:t>
        </w:r>
        <w:r w:rsidR="008D2C82">
          <w:rPr>
            <w:noProof/>
            <w:webHidden/>
          </w:rPr>
          <w:fldChar w:fldCharType="end"/>
        </w:r>
      </w:hyperlink>
    </w:p>
    <w:p w14:paraId="4F56A411" w14:textId="5CDB05F8"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498" w:history="1">
        <w:r w:rsidR="008D2C82" w:rsidRPr="0075409E">
          <w:rPr>
            <w:rStyle w:val="Hyperlink"/>
            <w:noProof/>
          </w:rPr>
          <w:t>2.3 Load Forecasting Horizons</w:t>
        </w:r>
        <w:r w:rsidR="008D2C82">
          <w:rPr>
            <w:noProof/>
            <w:webHidden/>
          </w:rPr>
          <w:tab/>
        </w:r>
        <w:r w:rsidR="008D2C82">
          <w:rPr>
            <w:noProof/>
            <w:webHidden/>
          </w:rPr>
          <w:fldChar w:fldCharType="begin"/>
        </w:r>
        <w:r w:rsidR="008D2C82">
          <w:rPr>
            <w:noProof/>
            <w:webHidden/>
          </w:rPr>
          <w:instrText xml:space="preserve"> PAGEREF _Toc86261498 \h </w:instrText>
        </w:r>
        <w:r w:rsidR="008D2C82">
          <w:rPr>
            <w:noProof/>
            <w:webHidden/>
          </w:rPr>
        </w:r>
        <w:r w:rsidR="008D2C82">
          <w:rPr>
            <w:noProof/>
            <w:webHidden/>
          </w:rPr>
          <w:fldChar w:fldCharType="separate"/>
        </w:r>
        <w:r w:rsidR="008D2C82">
          <w:rPr>
            <w:noProof/>
            <w:webHidden/>
          </w:rPr>
          <w:t>12</w:t>
        </w:r>
        <w:r w:rsidR="008D2C82">
          <w:rPr>
            <w:noProof/>
            <w:webHidden/>
          </w:rPr>
          <w:fldChar w:fldCharType="end"/>
        </w:r>
      </w:hyperlink>
    </w:p>
    <w:p w14:paraId="49E0EF00" w14:textId="42D519BA"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499" w:history="1">
        <w:r w:rsidR="008D2C82" w:rsidRPr="0075409E">
          <w:rPr>
            <w:rStyle w:val="Hyperlink"/>
            <w:noProof/>
          </w:rPr>
          <w:t>2.3.1 Very Short-Term Load Forecasting (VSTLF)</w:t>
        </w:r>
        <w:r w:rsidR="008D2C82">
          <w:rPr>
            <w:noProof/>
            <w:webHidden/>
          </w:rPr>
          <w:tab/>
        </w:r>
        <w:r w:rsidR="008D2C82">
          <w:rPr>
            <w:noProof/>
            <w:webHidden/>
          </w:rPr>
          <w:fldChar w:fldCharType="begin"/>
        </w:r>
        <w:r w:rsidR="008D2C82">
          <w:rPr>
            <w:noProof/>
            <w:webHidden/>
          </w:rPr>
          <w:instrText xml:space="preserve"> PAGEREF _Toc86261499 \h </w:instrText>
        </w:r>
        <w:r w:rsidR="008D2C82">
          <w:rPr>
            <w:noProof/>
            <w:webHidden/>
          </w:rPr>
        </w:r>
        <w:r w:rsidR="008D2C82">
          <w:rPr>
            <w:noProof/>
            <w:webHidden/>
          </w:rPr>
          <w:fldChar w:fldCharType="separate"/>
        </w:r>
        <w:r w:rsidR="008D2C82">
          <w:rPr>
            <w:noProof/>
            <w:webHidden/>
          </w:rPr>
          <w:t>12</w:t>
        </w:r>
        <w:r w:rsidR="008D2C82">
          <w:rPr>
            <w:noProof/>
            <w:webHidden/>
          </w:rPr>
          <w:fldChar w:fldCharType="end"/>
        </w:r>
      </w:hyperlink>
    </w:p>
    <w:p w14:paraId="553DB023" w14:textId="6A96E50B"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0" w:history="1">
        <w:r w:rsidR="008D2C82" w:rsidRPr="0075409E">
          <w:rPr>
            <w:rStyle w:val="Hyperlink"/>
            <w:noProof/>
          </w:rPr>
          <w:t>2.3.2 Short Term Load Forecasting (STLF)</w:t>
        </w:r>
        <w:r w:rsidR="008D2C82">
          <w:rPr>
            <w:noProof/>
            <w:webHidden/>
          </w:rPr>
          <w:tab/>
        </w:r>
        <w:r w:rsidR="008D2C82">
          <w:rPr>
            <w:noProof/>
            <w:webHidden/>
          </w:rPr>
          <w:fldChar w:fldCharType="begin"/>
        </w:r>
        <w:r w:rsidR="008D2C82">
          <w:rPr>
            <w:noProof/>
            <w:webHidden/>
          </w:rPr>
          <w:instrText xml:space="preserve"> PAGEREF _Toc86261500 \h </w:instrText>
        </w:r>
        <w:r w:rsidR="008D2C82">
          <w:rPr>
            <w:noProof/>
            <w:webHidden/>
          </w:rPr>
        </w:r>
        <w:r w:rsidR="008D2C82">
          <w:rPr>
            <w:noProof/>
            <w:webHidden/>
          </w:rPr>
          <w:fldChar w:fldCharType="separate"/>
        </w:r>
        <w:r w:rsidR="008D2C82">
          <w:rPr>
            <w:noProof/>
            <w:webHidden/>
          </w:rPr>
          <w:t>14</w:t>
        </w:r>
        <w:r w:rsidR="008D2C82">
          <w:rPr>
            <w:noProof/>
            <w:webHidden/>
          </w:rPr>
          <w:fldChar w:fldCharType="end"/>
        </w:r>
      </w:hyperlink>
    </w:p>
    <w:p w14:paraId="3A9B0016" w14:textId="3C017025"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1" w:history="1">
        <w:r w:rsidR="008D2C82" w:rsidRPr="0075409E">
          <w:rPr>
            <w:rStyle w:val="Hyperlink"/>
            <w:noProof/>
          </w:rPr>
          <w:t>2.3.3 Medium-Term Load Forecasting (MTLF)</w:t>
        </w:r>
        <w:r w:rsidR="008D2C82">
          <w:rPr>
            <w:noProof/>
            <w:webHidden/>
          </w:rPr>
          <w:tab/>
        </w:r>
        <w:r w:rsidR="008D2C82">
          <w:rPr>
            <w:noProof/>
            <w:webHidden/>
          </w:rPr>
          <w:fldChar w:fldCharType="begin"/>
        </w:r>
        <w:r w:rsidR="008D2C82">
          <w:rPr>
            <w:noProof/>
            <w:webHidden/>
          </w:rPr>
          <w:instrText xml:space="preserve"> PAGEREF _Toc86261501 \h </w:instrText>
        </w:r>
        <w:r w:rsidR="008D2C82">
          <w:rPr>
            <w:noProof/>
            <w:webHidden/>
          </w:rPr>
        </w:r>
        <w:r w:rsidR="008D2C82">
          <w:rPr>
            <w:noProof/>
            <w:webHidden/>
          </w:rPr>
          <w:fldChar w:fldCharType="separate"/>
        </w:r>
        <w:r w:rsidR="008D2C82">
          <w:rPr>
            <w:noProof/>
            <w:webHidden/>
          </w:rPr>
          <w:t>15</w:t>
        </w:r>
        <w:r w:rsidR="008D2C82">
          <w:rPr>
            <w:noProof/>
            <w:webHidden/>
          </w:rPr>
          <w:fldChar w:fldCharType="end"/>
        </w:r>
      </w:hyperlink>
    </w:p>
    <w:p w14:paraId="675F2FDF" w14:textId="29C21729"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2" w:history="1">
        <w:r w:rsidR="008D2C82" w:rsidRPr="0075409E">
          <w:rPr>
            <w:rStyle w:val="Hyperlink"/>
            <w:noProof/>
          </w:rPr>
          <w:t>2.3.4 Long Term Load Forecasting (LTLF)</w:t>
        </w:r>
        <w:r w:rsidR="008D2C82">
          <w:rPr>
            <w:noProof/>
            <w:webHidden/>
          </w:rPr>
          <w:tab/>
        </w:r>
        <w:r w:rsidR="008D2C82">
          <w:rPr>
            <w:noProof/>
            <w:webHidden/>
          </w:rPr>
          <w:fldChar w:fldCharType="begin"/>
        </w:r>
        <w:r w:rsidR="008D2C82">
          <w:rPr>
            <w:noProof/>
            <w:webHidden/>
          </w:rPr>
          <w:instrText xml:space="preserve"> PAGEREF _Toc86261502 \h </w:instrText>
        </w:r>
        <w:r w:rsidR="008D2C82">
          <w:rPr>
            <w:noProof/>
            <w:webHidden/>
          </w:rPr>
        </w:r>
        <w:r w:rsidR="008D2C82">
          <w:rPr>
            <w:noProof/>
            <w:webHidden/>
          </w:rPr>
          <w:fldChar w:fldCharType="separate"/>
        </w:r>
        <w:r w:rsidR="008D2C82">
          <w:rPr>
            <w:noProof/>
            <w:webHidden/>
          </w:rPr>
          <w:t>15</w:t>
        </w:r>
        <w:r w:rsidR="008D2C82">
          <w:rPr>
            <w:noProof/>
            <w:webHidden/>
          </w:rPr>
          <w:fldChar w:fldCharType="end"/>
        </w:r>
      </w:hyperlink>
    </w:p>
    <w:p w14:paraId="49BC5CB9" w14:textId="6BD3E21A"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03" w:history="1">
        <w:r w:rsidR="008D2C82" w:rsidRPr="0075409E">
          <w:rPr>
            <w:rStyle w:val="Hyperlink"/>
            <w:noProof/>
          </w:rPr>
          <w:t>2.4 The Benchmark Techniques</w:t>
        </w:r>
        <w:r w:rsidR="008D2C82">
          <w:rPr>
            <w:noProof/>
            <w:webHidden/>
          </w:rPr>
          <w:tab/>
        </w:r>
        <w:r w:rsidR="008D2C82">
          <w:rPr>
            <w:noProof/>
            <w:webHidden/>
          </w:rPr>
          <w:fldChar w:fldCharType="begin"/>
        </w:r>
        <w:r w:rsidR="008D2C82">
          <w:rPr>
            <w:noProof/>
            <w:webHidden/>
          </w:rPr>
          <w:instrText xml:space="preserve"> PAGEREF _Toc86261503 \h </w:instrText>
        </w:r>
        <w:r w:rsidR="008D2C82">
          <w:rPr>
            <w:noProof/>
            <w:webHidden/>
          </w:rPr>
        </w:r>
        <w:r w:rsidR="008D2C82">
          <w:rPr>
            <w:noProof/>
            <w:webHidden/>
          </w:rPr>
          <w:fldChar w:fldCharType="separate"/>
        </w:r>
        <w:r w:rsidR="008D2C82">
          <w:rPr>
            <w:noProof/>
            <w:webHidden/>
          </w:rPr>
          <w:t>16</w:t>
        </w:r>
        <w:r w:rsidR="008D2C82">
          <w:rPr>
            <w:noProof/>
            <w:webHidden/>
          </w:rPr>
          <w:fldChar w:fldCharType="end"/>
        </w:r>
      </w:hyperlink>
    </w:p>
    <w:p w14:paraId="5A3DEF76" w14:textId="77083ED7"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4" w:history="1">
        <w:r w:rsidR="008D2C82" w:rsidRPr="0075409E">
          <w:rPr>
            <w:rStyle w:val="Hyperlink"/>
            <w:noProof/>
          </w:rPr>
          <w:t>2.4.1 The Seasonal Naïve Forecaster (SNF)</w:t>
        </w:r>
        <w:r w:rsidR="008D2C82">
          <w:rPr>
            <w:noProof/>
            <w:webHidden/>
          </w:rPr>
          <w:tab/>
        </w:r>
        <w:r w:rsidR="008D2C82">
          <w:rPr>
            <w:noProof/>
            <w:webHidden/>
          </w:rPr>
          <w:fldChar w:fldCharType="begin"/>
        </w:r>
        <w:r w:rsidR="008D2C82">
          <w:rPr>
            <w:noProof/>
            <w:webHidden/>
          </w:rPr>
          <w:instrText xml:space="preserve"> PAGEREF _Toc86261504 \h </w:instrText>
        </w:r>
        <w:r w:rsidR="008D2C82">
          <w:rPr>
            <w:noProof/>
            <w:webHidden/>
          </w:rPr>
        </w:r>
        <w:r w:rsidR="008D2C82">
          <w:rPr>
            <w:noProof/>
            <w:webHidden/>
          </w:rPr>
          <w:fldChar w:fldCharType="separate"/>
        </w:r>
        <w:r w:rsidR="008D2C82">
          <w:rPr>
            <w:noProof/>
            <w:webHidden/>
          </w:rPr>
          <w:t>17</w:t>
        </w:r>
        <w:r w:rsidR="008D2C82">
          <w:rPr>
            <w:noProof/>
            <w:webHidden/>
          </w:rPr>
          <w:fldChar w:fldCharType="end"/>
        </w:r>
      </w:hyperlink>
    </w:p>
    <w:p w14:paraId="15185BEF" w14:textId="23FF805B"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5" w:history="1">
        <w:r w:rsidR="008D2C82" w:rsidRPr="0075409E">
          <w:rPr>
            <w:rStyle w:val="Hyperlink"/>
            <w:noProof/>
          </w:rPr>
          <w:t>2.4.2 The Multiple Linear Regression Forecaster (MLR)</w:t>
        </w:r>
        <w:r w:rsidR="008D2C82">
          <w:rPr>
            <w:noProof/>
            <w:webHidden/>
          </w:rPr>
          <w:tab/>
        </w:r>
        <w:r w:rsidR="008D2C82">
          <w:rPr>
            <w:noProof/>
            <w:webHidden/>
          </w:rPr>
          <w:fldChar w:fldCharType="begin"/>
        </w:r>
        <w:r w:rsidR="008D2C82">
          <w:rPr>
            <w:noProof/>
            <w:webHidden/>
          </w:rPr>
          <w:instrText xml:space="preserve"> PAGEREF _Toc86261505 \h </w:instrText>
        </w:r>
        <w:r w:rsidR="008D2C82">
          <w:rPr>
            <w:noProof/>
            <w:webHidden/>
          </w:rPr>
        </w:r>
        <w:r w:rsidR="008D2C82">
          <w:rPr>
            <w:noProof/>
            <w:webHidden/>
          </w:rPr>
          <w:fldChar w:fldCharType="separate"/>
        </w:r>
        <w:r w:rsidR="008D2C82">
          <w:rPr>
            <w:noProof/>
            <w:webHidden/>
          </w:rPr>
          <w:t>18</w:t>
        </w:r>
        <w:r w:rsidR="008D2C82">
          <w:rPr>
            <w:noProof/>
            <w:webHidden/>
          </w:rPr>
          <w:fldChar w:fldCharType="end"/>
        </w:r>
      </w:hyperlink>
    </w:p>
    <w:p w14:paraId="628BA009" w14:textId="5EF95436"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6" w:history="1">
        <w:r w:rsidR="008D2C82" w:rsidRPr="0075409E">
          <w:rPr>
            <w:rStyle w:val="Hyperlink"/>
            <w:noProof/>
          </w:rPr>
          <w:t>2.4.3 The Auto-Regressive Integrated Moving Average Forecaster (ARIMA)</w:t>
        </w:r>
        <w:r w:rsidR="008D2C82">
          <w:rPr>
            <w:noProof/>
            <w:webHidden/>
          </w:rPr>
          <w:tab/>
        </w:r>
        <w:r w:rsidR="008D2C82">
          <w:rPr>
            <w:noProof/>
            <w:webHidden/>
          </w:rPr>
          <w:fldChar w:fldCharType="begin"/>
        </w:r>
        <w:r w:rsidR="008D2C82">
          <w:rPr>
            <w:noProof/>
            <w:webHidden/>
          </w:rPr>
          <w:instrText xml:space="preserve"> PAGEREF _Toc86261506 \h </w:instrText>
        </w:r>
        <w:r w:rsidR="008D2C82">
          <w:rPr>
            <w:noProof/>
            <w:webHidden/>
          </w:rPr>
        </w:r>
        <w:r w:rsidR="008D2C82">
          <w:rPr>
            <w:noProof/>
            <w:webHidden/>
          </w:rPr>
          <w:fldChar w:fldCharType="separate"/>
        </w:r>
        <w:r w:rsidR="008D2C82">
          <w:rPr>
            <w:noProof/>
            <w:webHidden/>
          </w:rPr>
          <w:t>19</w:t>
        </w:r>
        <w:r w:rsidR="008D2C82">
          <w:rPr>
            <w:noProof/>
            <w:webHidden/>
          </w:rPr>
          <w:fldChar w:fldCharType="end"/>
        </w:r>
      </w:hyperlink>
    </w:p>
    <w:p w14:paraId="21876CA9" w14:textId="327BE1FF"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7" w:history="1">
        <w:r w:rsidR="008D2C82" w:rsidRPr="0075409E">
          <w:rPr>
            <w:rStyle w:val="Hyperlink"/>
            <w:noProof/>
          </w:rPr>
          <w:t>2.4.4 Artificial Neural Networks (ANNs)</w:t>
        </w:r>
        <w:r w:rsidR="008D2C82">
          <w:rPr>
            <w:noProof/>
            <w:webHidden/>
          </w:rPr>
          <w:tab/>
        </w:r>
        <w:r w:rsidR="008D2C82">
          <w:rPr>
            <w:noProof/>
            <w:webHidden/>
          </w:rPr>
          <w:fldChar w:fldCharType="begin"/>
        </w:r>
        <w:r w:rsidR="008D2C82">
          <w:rPr>
            <w:noProof/>
            <w:webHidden/>
          </w:rPr>
          <w:instrText xml:space="preserve"> PAGEREF _Toc86261507 \h </w:instrText>
        </w:r>
        <w:r w:rsidR="008D2C82">
          <w:rPr>
            <w:noProof/>
            <w:webHidden/>
          </w:rPr>
        </w:r>
        <w:r w:rsidR="008D2C82">
          <w:rPr>
            <w:noProof/>
            <w:webHidden/>
          </w:rPr>
          <w:fldChar w:fldCharType="separate"/>
        </w:r>
        <w:r w:rsidR="008D2C82">
          <w:rPr>
            <w:noProof/>
            <w:webHidden/>
          </w:rPr>
          <w:t>22</w:t>
        </w:r>
        <w:r w:rsidR="008D2C82">
          <w:rPr>
            <w:noProof/>
            <w:webHidden/>
          </w:rPr>
          <w:fldChar w:fldCharType="end"/>
        </w:r>
      </w:hyperlink>
    </w:p>
    <w:p w14:paraId="63605EBE" w14:textId="3D21E8B9"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08" w:history="1">
        <w:r w:rsidR="008D2C82" w:rsidRPr="0075409E">
          <w:rPr>
            <w:rStyle w:val="Hyperlink"/>
            <w:noProof/>
          </w:rPr>
          <w:t>2.5 Deep Learning Techniques</w:t>
        </w:r>
        <w:r w:rsidR="008D2C82">
          <w:rPr>
            <w:noProof/>
            <w:webHidden/>
          </w:rPr>
          <w:tab/>
        </w:r>
        <w:r w:rsidR="008D2C82">
          <w:rPr>
            <w:noProof/>
            <w:webHidden/>
          </w:rPr>
          <w:fldChar w:fldCharType="begin"/>
        </w:r>
        <w:r w:rsidR="008D2C82">
          <w:rPr>
            <w:noProof/>
            <w:webHidden/>
          </w:rPr>
          <w:instrText xml:space="preserve"> PAGEREF _Toc86261508 \h </w:instrText>
        </w:r>
        <w:r w:rsidR="008D2C82">
          <w:rPr>
            <w:noProof/>
            <w:webHidden/>
          </w:rPr>
        </w:r>
        <w:r w:rsidR="008D2C82">
          <w:rPr>
            <w:noProof/>
            <w:webHidden/>
          </w:rPr>
          <w:fldChar w:fldCharType="separate"/>
        </w:r>
        <w:r w:rsidR="008D2C82">
          <w:rPr>
            <w:noProof/>
            <w:webHidden/>
          </w:rPr>
          <w:t>26</w:t>
        </w:r>
        <w:r w:rsidR="008D2C82">
          <w:rPr>
            <w:noProof/>
            <w:webHidden/>
          </w:rPr>
          <w:fldChar w:fldCharType="end"/>
        </w:r>
      </w:hyperlink>
    </w:p>
    <w:p w14:paraId="031F8694" w14:textId="5F039E41"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09" w:history="1">
        <w:r w:rsidR="008D2C82" w:rsidRPr="0075409E">
          <w:rPr>
            <w:rStyle w:val="Hyperlink"/>
            <w:noProof/>
          </w:rPr>
          <w:t>2.5.1 The Long Short Term Memory Forecaster (LSTM)</w:t>
        </w:r>
        <w:r w:rsidR="008D2C82">
          <w:rPr>
            <w:noProof/>
            <w:webHidden/>
          </w:rPr>
          <w:tab/>
        </w:r>
        <w:r w:rsidR="008D2C82">
          <w:rPr>
            <w:noProof/>
            <w:webHidden/>
          </w:rPr>
          <w:fldChar w:fldCharType="begin"/>
        </w:r>
        <w:r w:rsidR="008D2C82">
          <w:rPr>
            <w:noProof/>
            <w:webHidden/>
          </w:rPr>
          <w:instrText xml:space="preserve"> PAGEREF _Toc86261509 \h </w:instrText>
        </w:r>
        <w:r w:rsidR="008D2C82">
          <w:rPr>
            <w:noProof/>
            <w:webHidden/>
          </w:rPr>
        </w:r>
        <w:r w:rsidR="008D2C82">
          <w:rPr>
            <w:noProof/>
            <w:webHidden/>
          </w:rPr>
          <w:fldChar w:fldCharType="separate"/>
        </w:r>
        <w:r w:rsidR="008D2C82">
          <w:rPr>
            <w:noProof/>
            <w:webHidden/>
          </w:rPr>
          <w:t>29</w:t>
        </w:r>
        <w:r w:rsidR="008D2C82">
          <w:rPr>
            <w:noProof/>
            <w:webHidden/>
          </w:rPr>
          <w:fldChar w:fldCharType="end"/>
        </w:r>
      </w:hyperlink>
    </w:p>
    <w:p w14:paraId="6B7A904A" w14:textId="6B395CA0"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10" w:history="1">
        <w:r w:rsidR="008D2C82" w:rsidRPr="0075409E">
          <w:rPr>
            <w:rStyle w:val="Hyperlink"/>
            <w:noProof/>
          </w:rPr>
          <w:t>2.5.2 The Convolutional Neural Network Forecaster (CNN)</w:t>
        </w:r>
        <w:r w:rsidR="008D2C82">
          <w:rPr>
            <w:noProof/>
            <w:webHidden/>
          </w:rPr>
          <w:tab/>
        </w:r>
        <w:r w:rsidR="008D2C82">
          <w:rPr>
            <w:noProof/>
            <w:webHidden/>
          </w:rPr>
          <w:fldChar w:fldCharType="begin"/>
        </w:r>
        <w:r w:rsidR="008D2C82">
          <w:rPr>
            <w:noProof/>
            <w:webHidden/>
          </w:rPr>
          <w:instrText xml:space="preserve"> PAGEREF _Toc86261510 \h </w:instrText>
        </w:r>
        <w:r w:rsidR="008D2C82">
          <w:rPr>
            <w:noProof/>
            <w:webHidden/>
          </w:rPr>
        </w:r>
        <w:r w:rsidR="008D2C82">
          <w:rPr>
            <w:noProof/>
            <w:webHidden/>
          </w:rPr>
          <w:fldChar w:fldCharType="separate"/>
        </w:r>
        <w:r w:rsidR="008D2C82">
          <w:rPr>
            <w:noProof/>
            <w:webHidden/>
          </w:rPr>
          <w:t>32</w:t>
        </w:r>
        <w:r w:rsidR="008D2C82">
          <w:rPr>
            <w:noProof/>
            <w:webHidden/>
          </w:rPr>
          <w:fldChar w:fldCharType="end"/>
        </w:r>
      </w:hyperlink>
    </w:p>
    <w:p w14:paraId="57FE4D63" w14:textId="5657F32F"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11" w:history="1">
        <w:r w:rsidR="008D2C82" w:rsidRPr="0075409E">
          <w:rPr>
            <w:rStyle w:val="Hyperlink"/>
            <w:noProof/>
          </w:rPr>
          <w:t>2.6 The Myth of Finding the One Size Fits All Technique</w:t>
        </w:r>
        <w:r w:rsidR="008D2C82">
          <w:rPr>
            <w:noProof/>
            <w:webHidden/>
          </w:rPr>
          <w:tab/>
        </w:r>
        <w:r w:rsidR="008D2C82">
          <w:rPr>
            <w:noProof/>
            <w:webHidden/>
          </w:rPr>
          <w:fldChar w:fldCharType="begin"/>
        </w:r>
        <w:r w:rsidR="008D2C82">
          <w:rPr>
            <w:noProof/>
            <w:webHidden/>
          </w:rPr>
          <w:instrText xml:space="preserve"> PAGEREF _Toc86261511 \h </w:instrText>
        </w:r>
        <w:r w:rsidR="008D2C82">
          <w:rPr>
            <w:noProof/>
            <w:webHidden/>
          </w:rPr>
        </w:r>
        <w:r w:rsidR="008D2C82">
          <w:rPr>
            <w:noProof/>
            <w:webHidden/>
          </w:rPr>
          <w:fldChar w:fldCharType="separate"/>
        </w:r>
        <w:r w:rsidR="008D2C82">
          <w:rPr>
            <w:noProof/>
            <w:webHidden/>
          </w:rPr>
          <w:t>36</w:t>
        </w:r>
        <w:r w:rsidR="008D2C82">
          <w:rPr>
            <w:noProof/>
            <w:webHidden/>
          </w:rPr>
          <w:fldChar w:fldCharType="end"/>
        </w:r>
      </w:hyperlink>
    </w:p>
    <w:p w14:paraId="51EBAC1A" w14:textId="7E44D65A"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12" w:history="1">
        <w:r w:rsidR="008D2C82" w:rsidRPr="0075409E">
          <w:rPr>
            <w:rStyle w:val="Hyperlink"/>
            <w:noProof/>
          </w:rPr>
          <w:t>2.7 Performance Metrics</w:t>
        </w:r>
        <w:r w:rsidR="008D2C82">
          <w:rPr>
            <w:noProof/>
            <w:webHidden/>
          </w:rPr>
          <w:tab/>
        </w:r>
        <w:r w:rsidR="008D2C82">
          <w:rPr>
            <w:noProof/>
            <w:webHidden/>
          </w:rPr>
          <w:fldChar w:fldCharType="begin"/>
        </w:r>
        <w:r w:rsidR="008D2C82">
          <w:rPr>
            <w:noProof/>
            <w:webHidden/>
          </w:rPr>
          <w:instrText xml:space="preserve"> PAGEREF _Toc86261512 \h </w:instrText>
        </w:r>
        <w:r w:rsidR="008D2C82">
          <w:rPr>
            <w:noProof/>
            <w:webHidden/>
          </w:rPr>
        </w:r>
        <w:r w:rsidR="008D2C82">
          <w:rPr>
            <w:noProof/>
            <w:webHidden/>
          </w:rPr>
          <w:fldChar w:fldCharType="separate"/>
        </w:r>
        <w:r w:rsidR="008D2C82">
          <w:rPr>
            <w:noProof/>
            <w:webHidden/>
          </w:rPr>
          <w:t>36</w:t>
        </w:r>
        <w:r w:rsidR="008D2C82">
          <w:rPr>
            <w:noProof/>
            <w:webHidden/>
          </w:rPr>
          <w:fldChar w:fldCharType="end"/>
        </w:r>
      </w:hyperlink>
    </w:p>
    <w:p w14:paraId="593632D1" w14:textId="69200C93" w:rsidR="008D2C82" w:rsidRDefault="00571B08">
      <w:pPr>
        <w:pStyle w:val="TOC1"/>
        <w:rPr>
          <w:rFonts w:asciiTheme="minorHAnsi" w:eastAsiaTheme="minorEastAsia" w:hAnsiTheme="minorHAnsi" w:cstheme="minorBidi"/>
          <w:noProof/>
          <w:sz w:val="22"/>
          <w:szCs w:val="22"/>
          <w:lang w:eastAsia="en-CA"/>
        </w:rPr>
      </w:pPr>
      <w:hyperlink w:anchor="_Toc86261513" w:history="1">
        <w:r w:rsidR="008D2C82" w:rsidRPr="0075409E">
          <w:rPr>
            <w:rStyle w:val="Hyperlink"/>
            <w:noProof/>
          </w:rPr>
          <w:t>3 Investigation</w:t>
        </w:r>
        <w:r w:rsidR="008D2C82">
          <w:rPr>
            <w:noProof/>
            <w:webHidden/>
          </w:rPr>
          <w:tab/>
        </w:r>
        <w:r w:rsidR="008D2C82">
          <w:rPr>
            <w:noProof/>
            <w:webHidden/>
          </w:rPr>
          <w:fldChar w:fldCharType="begin"/>
        </w:r>
        <w:r w:rsidR="008D2C82">
          <w:rPr>
            <w:noProof/>
            <w:webHidden/>
          </w:rPr>
          <w:instrText xml:space="preserve"> PAGEREF _Toc86261513 \h </w:instrText>
        </w:r>
        <w:r w:rsidR="008D2C82">
          <w:rPr>
            <w:noProof/>
            <w:webHidden/>
          </w:rPr>
        </w:r>
        <w:r w:rsidR="008D2C82">
          <w:rPr>
            <w:noProof/>
            <w:webHidden/>
          </w:rPr>
          <w:fldChar w:fldCharType="separate"/>
        </w:r>
        <w:r w:rsidR="008D2C82">
          <w:rPr>
            <w:noProof/>
            <w:webHidden/>
          </w:rPr>
          <w:t>39</w:t>
        </w:r>
        <w:r w:rsidR="008D2C82">
          <w:rPr>
            <w:noProof/>
            <w:webHidden/>
          </w:rPr>
          <w:fldChar w:fldCharType="end"/>
        </w:r>
      </w:hyperlink>
    </w:p>
    <w:p w14:paraId="0F485FCF" w14:textId="197FEF4D"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14" w:history="1">
        <w:r w:rsidR="008D2C82" w:rsidRPr="0075409E">
          <w:rPr>
            <w:rStyle w:val="Hyperlink"/>
            <w:noProof/>
          </w:rPr>
          <w:t>3.1 Datasets</w:t>
        </w:r>
        <w:r w:rsidR="008D2C82">
          <w:rPr>
            <w:noProof/>
            <w:webHidden/>
          </w:rPr>
          <w:tab/>
        </w:r>
        <w:r w:rsidR="008D2C82">
          <w:rPr>
            <w:noProof/>
            <w:webHidden/>
          </w:rPr>
          <w:fldChar w:fldCharType="begin"/>
        </w:r>
        <w:r w:rsidR="008D2C82">
          <w:rPr>
            <w:noProof/>
            <w:webHidden/>
          </w:rPr>
          <w:instrText xml:space="preserve"> PAGEREF _Toc86261514 \h </w:instrText>
        </w:r>
        <w:r w:rsidR="008D2C82">
          <w:rPr>
            <w:noProof/>
            <w:webHidden/>
          </w:rPr>
        </w:r>
        <w:r w:rsidR="008D2C82">
          <w:rPr>
            <w:noProof/>
            <w:webHidden/>
          </w:rPr>
          <w:fldChar w:fldCharType="separate"/>
        </w:r>
        <w:r w:rsidR="008D2C82">
          <w:rPr>
            <w:noProof/>
            <w:webHidden/>
          </w:rPr>
          <w:t>39</w:t>
        </w:r>
        <w:r w:rsidR="008D2C82">
          <w:rPr>
            <w:noProof/>
            <w:webHidden/>
          </w:rPr>
          <w:fldChar w:fldCharType="end"/>
        </w:r>
      </w:hyperlink>
    </w:p>
    <w:p w14:paraId="6690408B" w14:textId="5264F6DA"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15" w:history="1">
        <w:r w:rsidR="008D2C82" w:rsidRPr="0075409E">
          <w:rPr>
            <w:rStyle w:val="Hyperlink"/>
            <w:noProof/>
          </w:rPr>
          <w:t>3.1.1 Preparation of the Datasets</w:t>
        </w:r>
        <w:r w:rsidR="008D2C82">
          <w:rPr>
            <w:noProof/>
            <w:webHidden/>
          </w:rPr>
          <w:tab/>
        </w:r>
        <w:r w:rsidR="008D2C82">
          <w:rPr>
            <w:noProof/>
            <w:webHidden/>
          </w:rPr>
          <w:fldChar w:fldCharType="begin"/>
        </w:r>
        <w:r w:rsidR="008D2C82">
          <w:rPr>
            <w:noProof/>
            <w:webHidden/>
          </w:rPr>
          <w:instrText xml:space="preserve"> PAGEREF _Toc86261515 \h </w:instrText>
        </w:r>
        <w:r w:rsidR="008D2C82">
          <w:rPr>
            <w:noProof/>
            <w:webHidden/>
          </w:rPr>
        </w:r>
        <w:r w:rsidR="008D2C82">
          <w:rPr>
            <w:noProof/>
            <w:webHidden/>
          </w:rPr>
          <w:fldChar w:fldCharType="separate"/>
        </w:r>
        <w:r w:rsidR="008D2C82">
          <w:rPr>
            <w:noProof/>
            <w:webHidden/>
          </w:rPr>
          <w:t>42</w:t>
        </w:r>
        <w:r w:rsidR="008D2C82">
          <w:rPr>
            <w:noProof/>
            <w:webHidden/>
          </w:rPr>
          <w:fldChar w:fldCharType="end"/>
        </w:r>
      </w:hyperlink>
    </w:p>
    <w:p w14:paraId="4709051D" w14:textId="0B5CD412"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16" w:history="1">
        <w:r w:rsidR="008D2C82" w:rsidRPr="0075409E">
          <w:rPr>
            <w:rStyle w:val="Hyperlink"/>
            <w:noProof/>
          </w:rPr>
          <w:t>3.2 Implementation Specifications for Algorithms</w:t>
        </w:r>
        <w:r w:rsidR="008D2C82">
          <w:rPr>
            <w:noProof/>
            <w:webHidden/>
          </w:rPr>
          <w:tab/>
        </w:r>
        <w:r w:rsidR="008D2C82">
          <w:rPr>
            <w:noProof/>
            <w:webHidden/>
          </w:rPr>
          <w:fldChar w:fldCharType="begin"/>
        </w:r>
        <w:r w:rsidR="008D2C82">
          <w:rPr>
            <w:noProof/>
            <w:webHidden/>
          </w:rPr>
          <w:instrText xml:space="preserve"> PAGEREF _Toc86261516 \h </w:instrText>
        </w:r>
        <w:r w:rsidR="008D2C82">
          <w:rPr>
            <w:noProof/>
            <w:webHidden/>
          </w:rPr>
        </w:r>
        <w:r w:rsidR="008D2C82">
          <w:rPr>
            <w:noProof/>
            <w:webHidden/>
          </w:rPr>
          <w:fldChar w:fldCharType="separate"/>
        </w:r>
        <w:r w:rsidR="008D2C82">
          <w:rPr>
            <w:noProof/>
            <w:webHidden/>
          </w:rPr>
          <w:t>43</w:t>
        </w:r>
        <w:r w:rsidR="008D2C82">
          <w:rPr>
            <w:noProof/>
            <w:webHidden/>
          </w:rPr>
          <w:fldChar w:fldCharType="end"/>
        </w:r>
      </w:hyperlink>
    </w:p>
    <w:p w14:paraId="40160399" w14:textId="128D49FF"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17" w:history="1">
        <w:r w:rsidR="008D2C82" w:rsidRPr="0075409E">
          <w:rPr>
            <w:rStyle w:val="Hyperlink"/>
            <w:noProof/>
          </w:rPr>
          <w:t>3.2.1 The Benchmark Forecasters</w:t>
        </w:r>
        <w:r w:rsidR="008D2C82">
          <w:rPr>
            <w:noProof/>
            <w:webHidden/>
          </w:rPr>
          <w:tab/>
        </w:r>
        <w:r w:rsidR="008D2C82">
          <w:rPr>
            <w:noProof/>
            <w:webHidden/>
          </w:rPr>
          <w:fldChar w:fldCharType="begin"/>
        </w:r>
        <w:r w:rsidR="008D2C82">
          <w:rPr>
            <w:noProof/>
            <w:webHidden/>
          </w:rPr>
          <w:instrText xml:space="preserve"> PAGEREF _Toc86261517 \h </w:instrText>
        </w:r>
        <w:r w:rsidR="008D2C82">
          <w:rPr>
            <w:noProof/>
            <w:webHidden/>
          </w:rPr>
        </w:r>
        <w:r w:rsidR="008D2C82">
          <w:rPr>
            <w:noProof/>
            <w:webHidden/>
          </w:rPr>
          <w:fldChar w:fldCharType="separate"/>
        </w:r>
        <w:r w:rsidR="008D2C82">
          <w:rPr>
            <w:noProof/>
            <w:webHidden/>
          </w:rPr>
          <w:t>43</w:t>
        </w:r>
        <w:r w:rsidR="008D2C82">
          <w:rPr>
            <w:noProof/>
            <w:webHidden/>
          </w:rPr>
          <w:fldChar w:fldCharType="end"/>
        </w:r>
      </w:hyperlink>
    </w:p>
    <w:p w14:paraId="2794EB29" w14:textId="1E6998EF"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18" w:history="1">
        <w:r w:rsidR="008D2C82" w:rsidRPr="0075409E">
          <w:rPr>
            <w:rStyle w:val="Hyperlink"/>
            <w:noProof/>
          </w:rPr>
          <w:t>3.2.2 The Deep Learning Forecasters</w:t>
        </w:r>
        <w:r w:rsidR="008D2C82">
          <w:rPr>
            <w:noProof/>
            <w:webHidden/>
          </w:rPr>
          <w:tab/>
        </w:r>
        <w:r w:rsidR="008D2C82">
          <w:rPr>
            <w:noProof/>
            <w:webHidden/>
          </w:rPr>
          <w:fldChar w:fldCharType="begin"/>
        </w:r>
        <w:r w:rsidR="008D2C82">
          <w:rPr>
            <w:noProof/>
            <w:webHidden/>
          </w:rPr>
          <w:instrText xml:space="preserve"> PAGEREF _Toc86261518 \h </w:instrText>
        </w:r>
        <w:r w:rsidR="008D2C82">
          <w:rPr>
            <w:noProof/>
            <w:webHidden/>
          </w:rPr>
        </w:r>
        <w:r w:rsidR="008D2C82">
          <w:rPr>
            <w:noProof/>
            <w:webHidden/>
          </w:rPr>
          <w:fldChar w:fldCharType="separate"/>
        </w:r>
        <w:r w:rsidR="008D2C82">
          <w:rPr>
            <w:noProof/>
            <w:webHidden/>
          </w:rPr>
          <w:t>47</w:t>
        </w:r>
        <w:r w:rsidR="008D2C82">
          <w:rPr>
            <w:noProof/>
            <w:webHidden/>
          </w:rPr>
          <w:fldChar w:fldCharType="end"/>
        </w:r>
      </w:hyperlink>
    </w:p>
    <w:p w14:paraId="170E50EC" w14:textId="79487FEE"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19" w:history="1">
        <w:r w:rsidR="008D2C82" w:rsidRPr="0075409E">
          <w:rPr>
            <w:rStyle w:val="Hyperlink"/>
            <w:noProof/>
          </w:rPr>
          <w:t>3.3 Method Analysis</w:t>
        </w:r>
        <w:r w:rsidR="008D2C82">
          <w:rPr>
            <w:noProof/>
            <w:webHidden/>
          </w:rPr>
          <w:tab/>
        </w:r>
        <w:r w:rsidR="008D2C82">
          <w:rPr>
            <w:noProof/>
            <w:webHidden/>
          </w:rPr>
          <w:fldChar w:fldCharType="begin"/>
        </w:r>
        <w:r w:rsidR="008D2C82">
          <w:rPr>
            <w:noProof/>
            <w:webHidden/>
          </w:rPr>
          <w:instrText xml:space="preserve"> PAGEREF _Toc86261519 \h </w:instrText>
        </w:r>
        <w:r w:rsidR="008D2C82">
          <w:rPr>
            <w:noProof/>
            <w:webHidden/>
          </w:rPr>
        </w:r>
        <w:r w:rsidR="008D2C82">
          <w:rPr>
            <w:noProof/>
            <w:webHidden/>
          </w:rPr>
          <w:fldChar w:fldCharType="separate"/>
        </w:r>
        <w:r w:rsidR="008D2C82">
          <w:rPr>
            <w:noProof/>
            <w:webHidden/>
          </w:rPr>
          <w:t>48</w:t>
        </w:r>
        <w:r w:rsidR="008D2C82">
          <w:rPr>
            <w:noProof/>
            <w:webHidden/>
          </w:rPr>
          <w:fldChar w:fldCharType="end"/>
        </w:r>
      </w:hyperlink>
    </w:p>
    <w:p w14:paraId="1B433D16" w14:textId="3E8E3EA5"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20" w:history="1">
        <w:r w:rsidR="008D2C82" w:rsidRPr="0075409E">
          <w:rPr>
            <w:rStyle w:val="Hyperlink"/>
            <w:noProof/>
          </w:rPr>
          <w:t>3.3.1 A Brief Note on Peak Detection Accuracy</w:t>
        </w:r>
        <w:r w:rsidR="008D2C82">
          <w:rPr>
            <w:noProof/>
            <w:webHidden/>
          </w:rPr>
          <w:tab/>
        </w:r>
        <w:r w:rsidR="008D2C82">
          <w:rPr>
            <w:noProof/>
            <w:webHidden/>
          </w:rPr>
          <w:fldChar w:fldCharType="begin"/>
        </w:r>
        <w:r w:rsidR="008D2C82">
          <w:rPr>
            <w:noProof/>
            <w:webHidden/>
          </w:rPr>
          <w:instrText xml:space="preserve"> PAGEREF _Toc86261520 \h </w:instrText>
        </w:r>
        <w:r w:rsidR="008D2C82">
          <w:rPr>
            <w:noProof/>
            <w:webHidden/>
          </w:rPr>
        </w:r>
        <w:r w:rsidR="008D2C82">
          <w:rPr>
            <w:noProof/>
            <w:webHidden/>
          </w:rPr>
          <w:fldChar w:fldCharType="separate"/>
        </w:r>
        <w:r w:rsidR="008D2C82">
          <w:rPr>
            <w:noProof/>
            <w:webHidden/>
          </w:rPr>
          <w:t>49</w:t>
        </w:r>
        <w:r w:rsidR="008D2C82">
          <w:rPr>
            <w:noProof/>
            <w:webHidden/>
          </w:rPr>
          <w:fldChar w:fldCharType="end"/>
        </w:r>
      </w:hyperlink>
    </w:p>
    <w:p w14:paraId="7D8B362D" w14:textId="3ECBDC9F"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21" w:history="1">
        <w:r w:rsidR="008D2C82" w:rsidRPr="0075409E">
          <w:rPr>
            <w:rStyle w:val="Hyperlink"/>
            <w:noProof/>
          </w:rPr>
          <w:t>3.4 Algorithms' Performance</w:t>
        </w:r>
        <w:r w:rsidR="008D2C82">
          <w:rPr>
            <w:noProof/>
            <w:webHidden/>
          </w:rPr>
          <w:tab/>
        </w:r>
        <w:r w:rsidR="008D2C82">
          <w:rPr>
            <w:noProof/>
            <w:webHidden/>
          </w:rPr>
          <w:fldChar w:fldCharType="begin"/>
        </w:r>
        <w:r w:rsidR="008D2C82">
          <w:rPr>
            <w:noProof/>
            <w:webHidden/>
          </w:rPr>
          <w:instrText xml:space="preserve"> PAGEREF _Toc86261521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60AA5D99" w14:textId="0D71F535"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22" w:history="1">
        <w:r w:rsidR="008D2C82" w:rsidRPr="0075409E">
          <w:rPr>
            <w:rStyle w:val="Hyperlink"/>
            <w:noProof/>
          </w:rPr>
          <w:t>3.4.1 The Toronto Dataset</w:t>
        </w:r>
        <w:r w:rsidR="008D2C82">
          <w:rPr>
            <w:noProof/>
            <w:webHidden/>
          </w:rPr>
          <w:tab/>
        </w:r>
        <w:r w:rsidR="008D2C82">
          <w:rPr>
            <w:noProof/>
            <w:webHidden/>
          </w:rPr>
          <w:fldChar w:fldCharType="begin"/>
        </w:r>
        <w:r w:rsidR="008D2C82">
          <w:rPr>
            <w:noProof/>
            <w:webHidden/>
          </w:rPr>
          <w:instrText xml:space="preserve"> PAGEREF _Toc86261522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02D59D2A" w14:textId="3DC6E9A1"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23" w:history="1">
        <w:r w:rsidR="008D2C82" w:rsidRPr="0075409E">
          <w:rPr>
            <w:rStyle w:val="Hyperlink"/>
            <w:noProof/>
          </w:rPr>
          <w:t>3.4.2 The Ottawa Dataset</w:t>
        </w:r>
        <w:r w:rsidR="008D2C82">
          <w:rPr>
            <w:noProof/>
            <w:webHidden/>
          </w:rPr>
          <w:tab/>
        </w:r>
        <w:r w:rsidR="008D2C82">
          <w:rPr>
            <w:noProof/>
            <w:webHidden/>
          </w:rPr>
          <w:fldChar w:fldCharType="begin"/>
        </w:r>
        <w:r w:rsidR="008D2C82">
          <w:rPr>
            <w:noProof/>
            <w:webHidden/>
          </w:rPr>
          <w:instrText xml:space="preserve"> PAGEREF _Toc86261523 \h </w:instrText>
        </w:r>
        <w:r w:rsidR="008D2C82">
          <w:rPr>
            <w:noProof/>
            <w:webHidden/>
          </w:rPr>
        </w:r>
        <w:r w:rsidR="008D2C82">
          <w:rPr>
            <w:noProof/>
            <w:webHidden/>
          </w:rPr>
          <w:fldChar w:fldCharType="separate"/>
        </w:r>
        <w:r w:rsidR="008D2C82">
          <w:rPr>
            <w:noProof/>
            <w:webHidden/>
          </w:rPr>
          <w:t>53</w:t>
        </w:r>
        <w:r w:rsidR="008D2C82">
          <w:rPr>
            <w:noProof/>
            <w:webHidden/>
          </w:rPr>
          <w:fldChar w:fldCharType="end"/>
        </w:r>
      </w:hyperlink>
    </w:p>
    <w:p w14:paraId="57FAFAEB" w14:textId="48C33A7D"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24" w:history="1">
        <w:r w:rsidR="008D2C82" w:rsidRPr="0075409E">
          <w:rPr>
            <w:rStyle w:val="Hyperlink"/>
            <w:noProof/>
          </w:rPr>
          <w:t>3.4.3 The Saint John Dataset</w:t>
        </w:r>
        <w:r w:rsidR="008D2C82">
          <w:rPr>
            <w:noProof/>
            <w:webHidden/>
          </w:rPr>
          <w:tab/>
        </w:r>
        <w:r w:rsidR="008D2C82">
          <w:rPr>
            <w:noProof/>
            <w:webHidden/>
          </w:rPr>
          <w:fldChar w:fldCharType="begin"/>
        </w:r>
        <w:r w:rsidR="008D2C82">
          <w:rPr>
            <w:noProof/>
            <w:webHidden/>
          </w:rPr>
          <w:instrText xml:space="preserve"> PAGEREF _Toc86261524 \h </w:instrText>
        </w:r>
        <w:r w:rsidR="008D2C82">
          <w:rPr>
            <w:noProof/>
            <w:webHidden/>
          </w:rPr>
        </w:r>
        <w:r w:rsidR="008D2C82">
          <w:rPr>
            <w:noProof/>
            <w:webHidden/>
          </w:rPr>
          <w:fldChar w:fldCharType="separate"/>
        </w:r>
        <w:r w:rsidR="008D2C82">
          <w:rPr>
            <w:noProof/>
            <w:webHidden/>
          </w:rPr>
          <w:t>55</w:t>
        </w:r>
        <w:r w:rsidR="008D2C82">
          <w:rPr>
            <w:noProof/>
            <w:webHidden/>
          </w:rPr>
          <w:fldChar w:fldCharType="end"/>
        </w:r>
      </w:hyperlink>
    </w:p>
    <w:p w14:paraId="5278FF16" w14:textId="6D51CB8B"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25" w:history="1">
        <w:r w:rsidR="008D2C82" w:rsidRPr="0075409E">
          <w:rPr>
            <w:rStyle w:val="Hyperlink"/>
            <w:noProof/>
          </w:rPr>
          <w:t>3.5 Conclusion</w:t>
        </w:r>
        <w:r w:rsidR="008D2C82">
          <w:rPr>
            <w:noProof/>
            <w:webHidden/>
          </w:rPr>
          <w:tab/>
        </w:r>
        <w:r w:rsidR="008D2C82">
          <w:rPr>
            <w:noProof/>
            <w:webHidden/>
          </w:rPr>
          <w:fldChar w:fldCharType="begin"/>
        </w:r>
        <w:r w:rsidR="008D2C82">
          <w:rPr>
            <w:noProof/>
            <w:webHidden/>
          </w:rPr>
          <w:instrText xml:space="preserve"> PAGEREF _Toc86261525 \h </w:instrText>
        </w:r>
        <w:r w:rsidR="008D2C82">
          <w:rPr>
            <w:noProof/>
            <w:webHidden/>
          </w:rPr>
        </w:r>
        <w:r w:rsidR="008D2C82">
          <w:rPr>
            <w:noProof/>
            <w:webHidden/>
          </w:rPr>
          <w:fldChar w:fldCharType="separate"/>
        </w:r>
        <w:r w:rsidR="008D2C82">
          <w:rPr>
            <w:noProof/>
            <w:webHidden/>
          </w:rPr>
          <w:t>57</w:t>
        </w:r>
        <w:r w:rsidR="008D2C82">
          <w:rPr>
            <w:noProof/>
            <w:webHidden/>
          </w:rPr>
          <w:fldChar w:fldCharType="end"/>
        </w:r>
      </w:hyperlink>
    </w:p>
    <w:p w14:paraId="06DEC730" w14:textId="1FB90137" w:rsidR="008D2C82" w:rsidRDefault="00571B08">
      <w:pPr>
        <w:pStyle w:val="TOC1"/>
        <w:rPr>
          <w:rFonts w:asciiTheme="minorHAnsi" w:eastAsiaTheme="minorEastAsia" w:hAnsiTheme="minorHAnsi" w:cstheme="minorBidi"/>
          <w:noProof/>
          <w:sz w:val="22"/>
          <w:szCs w:val="22"/>
          <w:lang w:eastAsia="en-CA"/>
        </w:rPr>
      </w:pPr>
      <w:hyperlink w:anchor="_Toc86261526" w:history="1">
        <w:r w:rsidR="008D2C82" w:rsidRPr="0075409E">
          <w:rPr>
            <w:rStyle w:val="Hyperlink"/>
            <w:noProof/>
          </w:rPr>
          <w:t>4 Comprehensive Evaluation of Our Forecasters' Performance</w:t>
        </w:r>
        <w:r w:rsidR="008D2C82">
          <w:rPr>
            <w:noProof/>
            <w:webHidden/>
          </w:rPr>
          <w:tab/>
        </w:r>
        <w:r w:rsidR="008D2C82">
          <w:rPr>
            <w:noProof/>
            <w:webHidden/>
          </w:rPr>
          <w:fldChar w:fldCharType="begin"/>
        </w:r>
        <w:r w:rsidR="008D2C82">
          <w:rPr>
            <w:noProof/>
            <w:webHidden/>
          </w:rPr>
          <w:instrText xml:space="preserve"> PAGEREF _Toc86261526 \h </w:instrText>
        </w:r>
        <w:r w:rsidR="008D2C82">
          <w:rPr>
            <w:noProof/>
            <w:webHidden/>
          </w:rPr>
        </w:r>
        <w:r w:rsidR="008D2C82">
          <w:rPr>
            <w:noProof/>
            <w:webHidden/>
          </w:rPr>
          <w:fldChar w:fldCharType="separate"/>
        </w:r>
        <w:r w:rsidR="008D2C82">
          <w:rPr>
            <w:noProof/>
            <w:webHidden/>
          </w:rPr>
          <w:t>59</w:t>
        </w:r>
        <w:r w:rsidR="008D2C82">
          <w:rPr>
            <w:noProof/>
            <w:webHidden/>
          </w:rPr>
          <w:fldChar w:fldCharType="end"/>
        </w:r>
      </w:hyperlink>
    </w:p>
    <w:p w14:paraId="2B8C27E6" w14:textId="4BA38CA0"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27" w:history="1">
        <w:r w:rsidR="008D2C82" w:rsidRPr="0075409E">
          <w:rPr>
            <w:rStyle w:val="Hyperlink"/>
            <w:noProof/>
          </w:rPr>
          <w:t>4.1 The Toronto Dataset</w:t>
        </w:r>
        <w:r w:rsidR="008D2C82">
          <w:rPr>
            <w:noProof/>
            <w:webHidden/>
          </w:rPr>
          <w:tab/>
        </w:r>
        <w:r w:rsidR="008D2C82">
          <w:rPr>
            <w:noProof/>
            <w:webHidden/>
          </w:rPr>
          <w:fldChar w:fldCharType="begin"/>
        </w:r>
        <w:r w:rsidR="008D2C82">
          <w:rPr>
            <w:noProof/>
            <w:webHidden/>
          </w:rPr>
          <w:instrText xml:space="preserve"> PAGEREF _Toc86261527 \h </w:instrText>
        </w:r>
        <w:r w:rsidR="008D2C82">
          <w:rPr>
            <w:noProof/>
            <w:webHidden/>
          </w:rPr>
        </w:r>
        <w:r w:rsidR="008D2C82">
          <w:rPr>
            <w:noProof/>
            <w:webHidden/>
          </w:rPr>
          <w:fldChar w:fldCharType="separate"/>
        </w:r>
        <w:r w:rsidR="008D2C82">
          <w:rPr>
            <w:noProof/>
            <w:webHidden/>
          </w:rPr>
          <w:t>60</w:t>
        </w:r>
        <w:r w:rsidR="008D2C82">
          <w:rPr>
            <w:noProof/>
            <w:webHidden/>
          </w:rPr>
          <w:fldChar w:fldCharType="end"/>
        </w:r>
      </w:hyperlink>
    </w:p>
    <w:p w14:paraId="3AE36385" w14:textId="568E2990"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28" w:history="1">
        <w:r w:rsidR="008D2C82" w:rsidRPr="0075409E">
          <w:rPr>
            <w:rStyle w:val="Hyperlink"/>
            <w:noProof/>
          </w:rPr>
          <w:t>4.1.1 The Hourly Performance</w:t>
        </w:r>
        <w:r w:rsidR="008D2C82">
          <w:rPr>
            <w:noProof/>
            <w:webHidden/>
          </w:rPr>
          <w:tab/>
        </w:r>
        <w:r w:rsidR="008D2C82">
          <w:rPr>
            <w:noProof/>
            <w:webHidden/>
          </w:rPr>
          <w:fldChar w:fldCharType="begin"/>
        </w:r>
        <w:r w:rsidR="008D2C82">
          <w:rPr>
            <w:noProof/>
            <w:webHidden/>
          </w:rPr>
          <w:instrText xml:space="preserve"> PAGEREF _Toc86261528 \h </w:instrText>
        </w:r>
        <w:r w:rsidR="008D2C82">
          <w:rPr>
            <w:noProof/>
            <w:webHidden/>
          </w:rPr>
        </w:r>
        <w:r w:rsidR="008D2C82">
          <w:rPr>
            <w:noProof/>
            <w:webHidden/>
          </w:rPr>
          <w:fldChar w:fldCharType="separate"/>
        </w:r>
        <w:r w:rsidR="008D2C82">
          <w:rPr>
            <w:noProof/>
            <w:webHidden/>
          </w:rPr>
          <w:t>60</w:t>
        </w:r>
        <w:r w:rsidR="008D2C82">
          <w:rPr>
            <w:noProof/>
            <w:webHidden/>
          </w:rPr>
          <w:fldChar w:fldCharType="end"/>
        </w:r>
      </w:hyperlink>
    </w:p>
    <w:p w14:paraId="406DAB4D" w14:textId="3D049283"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29" w:history="1">
        <w:r w:rsidR="008D2C82" w:rsidRPr="0075409E">
          <w:rPr>
            <w:rStyle w:val="Hyperlink"/>
            <w:noProof/>
          </w:rPr>
          <w:t>4.1.2 The Daily Performance</w:t>
        </w:r>
        <w:r w:rsidR="008D2C82">
          <w:rPr>
            <w:noProof/>
            <w:webHidden/>
          </w:rPr>
          <w:tab/>
        </w:r>
        <w:r w:rsidR="008D2C82">
          <w:rPr>
            <w:noProof/>
            <w:webHidden/>
          </w:rPr>
          <w:fldChar w:fldCharType="begin"/>
        </w:r>
        <w:r w:rsidR="008D2C82">
          <w:rPr>
            <w:noProof/>
            <w:webHidden/>
          </w:rPr>
          <w:instrText xml:space="preserve"> PAGEREF _Toc86261529 \h </w:instrText>
        </w:r>
        <w:r w:rsidR="008D2C82">
          <w:rPr>
            <w:noProof/>
            <w:webHidden/>
          </w:rPr>
        </w:r>
        <w:r w:rsidR="008D2C82">
          <w:rPr>
            <w:noProof/>
            <w:webHidden/>
          </w:rPr>
          <w:fldChar w:fldCharType="separate"/>
        </w:r>
        <w:r w:rsidR="008D2C82">
          <w:rPr>
            <w:noProof/>
            <w:webHidden/>
          </w:rPr>
          <w:t>65</w:t>
        </w:r>
        <w:r w:rsidR="008D2C82">
          <w:rPr>
            <w:noProof/>
            <w:webHidden/>
          </w:rPr>
          <w:fldChar w:fldCharType="end"/>
        </w:r>
      </w:hyperlink>
    </w:p>
    <w:p w14:paraId="4A517579" w14:textId="7437FD13"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0" w:history="1">
        <w:r w:rsidR="008D2C82" w:rsidRPr="0075409E">
          <w:rPr>
            <w:rStyle w:val="Hyperlink"/>
            <w:noProof/>
          </w:rPr>
          <w:t>4.1.4 Performance During the Seasons</w:t>
        </w:r>
        <w:r w:rsidR="008D2C82">
          <w:rPr>
            <w:noProof/>
            <w:webHidden/>
          </w:rPr>
          <w:tab/>
        </w:r>
        <w:r w:rsidR="008D2C82">
          <w:rPr>
            <w:noProof/>
            <w:webHidden/>
          </w:rPr>
          <w:fldChar w:fldCharType="begin"/>
        </w:r>
        <w:r w:rsidR="008D2C82">
          <w:rPr>
            <w:noProof/>
            <w:webHidden/>
          </w:rPr>
          <w:instrText xml:space="preserve"> PAGEREF _Toc86261530 \h </w:instrText>
        </w:r>
        <w:r w:rsidR="008D2C82">
          <w:rPr>
            <w:noProof/>
            <w:webHidden/>
          </w:rPr>
        </w:r>
        <w:r w:rsidR="008D2C82">
          <w:rPr>
            <w:noProof/>
            <w:webHidden/>
          </w:rPr>
          <w:fldChar w:fldCharType="separate"/>
        </w:r>
        <w:r w:rsidR="008D2C82">
          <w:rPr>
            <w:noProof/>
            <w:webHidden/>
          </w:rPr>
          <w:t>75</w:t>
        </w:r>
        <w:r w:rsidR="008D2C82">
          <w:rPr>
            <w:noProof/>
            <w:webHidden/>
          </w:rPr>
          <w:fldChar w:fldCharType="end"/>
        </w:r>
      </w:hyperlink>
    </w:p>
    <w:p w14:paraId="32148E41" w14:textId="63B49D75"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1" w:history="1">
        <w:r w:rsidR="008D2C82" w:rsidRPr="0075409E">
          <w:rPr>
            <w:rStyle w:val="Hyperlink"/>
            <w:noProof/>
          </w:rPr>
          <w:t>4.1.5 Comprehensive Analysis Discussion</w:t>
        </w:r>
        <w:r w:rsidR="008D2C82">
          <w:rPr>
            <w:noProof/>
            <w:webHidden/>
          </w:rPr>
          <w:tab/>
        </w:r>
        <w:r w:rsidR="008D2C82">
          <w:rPr>
            <w:noProof/>
            <w:webHidden/>
          </w:rPr>
          <w:fldChar w:fldCharType="begin"/>
        </w:r>
        <w:r w:rsidR="008D2C82">
          <w:rPr>
            <w:noProof/>
            <w:webHidden/>
          </w:rPr>
          <w:instrText xml:space="preserve"> PAGEREF _Toc86261531 \h </w:instrText>
        </w:r>
        <w:r w:rsidR="008D2C82">
          <w:rPr>
            <w:noProof/>
            <w:webHidden/>
          </w:rPr>
        </w:r>
        <w:r w:rsidR="008D2C82">
          <w:rPr>
            <w:noProof/>
            <w:webHidden/>
          </w:rPr>
          <w:fldChar w:fldCharType="separate"/>
        </w:r>
        <w:r w:rsidR="008D2C82">
          <w:rPr>
            <w:noProof/>
            <w:webHidden/>
          </w:rPr>
          <w:t>76</w:t>
        </w:r>
        <w:r w:rsidR="008D2C82">
          <w:rPr>
            <w:noProof/>
            <w:webHidden/>
          </w:rPr>
          <w:fldChar w:fldCharType="end"/>
        </w:r>
      </w:hyperlink>
    </w:p>
    <w:p w14:paraId="59A231A6" w14:textId="6B3A35E2"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32" w:history="1">
        <w:r w:rsidR="008D2C82" w:rsidRPr="0075409E">
          <w:rPr>
            <w:rStyle w:val="Hyperlink"/>
            <w:noProof/>
          </w:rPr>
          <w:t>4.2 The Ottawa Dataset</w:t>
        </w:r>
        <w:r w:rsidR="008D2C82">
          <w:rPr>
            <w:noProof/>
            <w:webHidden/>
          </w:rPr>
          <w:tab/>
        </w:r>
        <w:r w:rsidR="008D2C82">
          <w:rPr>
            <w:noProof/>
            <w:webHidden/>
          </w:rPr>
          <w:fldChar w:fldCharType="begin"/>
        </w:r>
        <w:r w:rsidR="008D2C82">
          <w:rPr>
            <w:noProof/>
            <w:webHidden/>
          </w:rPr>
          <w:instrText xml:space="preserve"> PAGEREF _Toc86261532 \h </w:instrText>
        </w:r>
        <w:r w:rsidR="008D2C82">
          <w:rPr>
            <w:noProof/>
            <w:webHidden/>
          </w:rPr>
        </w:r>
        <w:r w:rsidR="008D2C82">
          <w:rPr>
            <w:noProof/>
            <w:webHidden/>
          </w:rPr>
          <w:fldChar w:fldCharType="separate"/>
        </w:r>
        <w:r w:rsidR="008D2C82">
          <w:rPr>
            <w:noProof/>
            <w:webHidden/>
          </w:rPr>
          <w:t>78</w:t>
        </w:r>
        <w:r w:rsidR="008D2C82">
          <w:rPr>
            <w:noProof/>
            <w:webHidden/>
          </w:rPr>
          <w:fldChar w:fldCharType="end"/>
        </w:r>
      </w:hyperlink>
    </w:p>
    <w:p w14:paraId="3E578592" w14:textId="69120D89"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3" w:history="1">
        <w:r w:rsidR="008D2C82" w:rsidRPr="0075409E">
          <w:rPr>
            <w:rStyle w:val="Hyperlink"/>
            <w:noProof/>
          </w:rPr>
          <w:t>4.2.1 The Hourly Performance</w:t>
        </w:r>
        <w:r w:rsidR="008D2C82">
          <w:rPr>
            <w:noProof/>
            <w:webHidden/>
          </w:rPr>
          <w:tab/>
        </w:r>
        <w:r w:rsidR="008D2C82">
          <w:rPr>
            <w:noProof/>
            <w:webHidden/>
          </w:rPr>
          <w:fldChar w:fldCharType="begin"/>
        </w:r>
        <w:r w:rsidR="008D2C82">
          <w:rPr>
            <w:noProof/>
            <w:webHidden/>
          </w:rPr>
          <w:instrText xml:space="preserve"> PAGEREF _Toc86261533 \h </w:instrText>
        </w:r>
        <w:r w:rsidR="008D2C82">
          <w:rPr>
            <w:noProof/>
            <w:webHidden/>
          </w:rPr>
        </w:r>
        <w:r w:rsidR="008D2C82">
          <w:rPr>
            <w:noProof/>
            <w:webHidden/>
          </w:rPr>
          <w:fldChar w:fldCharType="separate"/>
        </w:r>
        <w:r w:rsidR="008D2C82">
          <w:rPr>
            <w:noProof/>
            <w:webHidden/>
          </w:rPr>
          <w:t>78</w:t>
        </w:r>
        <w:r w:rsidR="008D2C82">
          <w:rPr>
            <w:noProof/>
            <w:webHidden/>
          </w:rPr>
          <w:fldChar w:fldCharType="end"/>
        </w:r>
      </w:hyperlink>
    </w:p>
    <w:p w14:paraId="3EAC0AD4" w14:textId="5B30CDC4"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4" w:history="1">
        <w:r w:rsidR="008D2C82" w:rsidRPr="0075409E">
          <w:rPr>
            <w:rStyle w:val="Hyperlink"/>
            <w:noProof/>
          </w:rPr>
          <w:t>4.2.2 The Daily Performance</w:t>
        </w:r>
        <w:r w:rsidR="008D2C82">
          <w:rPr>
            <w:noProof/>
            <w:webHidden/>
          </w:rPr>
          <w:tab/>
        </w:r>
        <w:r w:rsidR="008D2C82">
          <w:rPr>
            <w:noProof/>
            <w:webHidden/>
          </w:rPr>
          <w:fldChar w:fldCharType="begin"/>
        </w:r>
        <w:r w:rsidR="008D2C82">
          <w:rPr>
            <w:noProof/>
            <w:webHidden/>
          </w:rPr>
          <w:instrText xml:space="preserve"> PAGEREF _Toc86261534 \h </w:instrText>
        </w:r>
        <w:r w:rsidR="008D2C82">
          <w:rPr>
            <w:noProof/>
            <w:webHidden/>
          </w:rPr>
        </w:r>
        <w:r w:rsidR="008D2C82">
          <w:rPr>
            <w:noProof/>
            <w:webHidden/>
          </w:rPr>
          <w:fldChar w:fldCharType="separate"/>
        </w:r>
        <w:r w:rsidR="008D2C82">
          <w:rPr>
            <w:noProof/>
            <w:webHidden/>
          </w:rPr>
          <w:t>83</w:t>
        </w:r>
        <w:r w:rsidR="008D2C82">
          <w:rPr>
            <w:noProof/>
            <w:webHidden/>
          </w:rPr>
          <w:fldChar w:fldCharType="end"/>
        </w:r>
      </w:hyperlink>
    </w:p>
    <w:p w14:paraId="69284A38" w14:textId="0C0F0C59"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5" w:history="1">
        <w:r w:rsidR="008D2C82" w:rsidRPr="0075409E">
          <w:rPr>
            <w:rStyle w:val="Hyperlink"/>
            <w:noProof/>
          </w:rPr>
          <w:t>4.2.3 The Monthly Performance</w:t>
        </w:r>
        <w:r w:rsidR="008D2C82">
          <w:rPr>
            <w:noProof/>
            <w:webHidden/>
          </w:rPr>
          <w:tab/>
        </w:r>
        <w:r w:rsidR="008D2C82">
          <w:rPr>
            <w:noProof/>
            <w:webHidden/>
          </w:rPr>
          <w:fldChar w:fldCharType="begin"/>
        </w:r>
        <w:r w:rsidR="008D2C82">
          <w:rPr>
            <w:noProof/>
            <w:webHidden/>
          </w:rPr>
          <w:instrText xml:space="preserve"> PAGEREF _Toc86261535 \h </w:instrText>
        </w:r>
        <w:r w:rsidR="008D2C82">
          <w:rPr>
            <w:noProof/>
            <w:webHidden/>
          </w:rPr>
        </w:r>
        <w:r w:rsidR="008D2C82">
          <w:rPr>
            <w:noProof/>
            <w:webHidden/>
          </w:rPr>
          <w:fldChar w:fldCharType="separate"/>
        </w:r>
        <w:r w:rsidR="008D2C82">
          <w:rPr>
            <w:noProof/>
            <w:webHidden/>
          </w:rPr>
          <w:t>87</w:t>
        </w:r>
        <w:r w:rsidR="008D2C82">
          <w:rPr>
            <w:noProof/>
            <w:webHidden/>
          </w:rPr>
          <w:fldChar w:fldCharType="end"/>
        </w:r>
      </w:hyperlink>
    </w:p>
    <w:p w14:paraId="49B43310" w14:textId="08474D51"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6" w:history="1">
        <w:r w:rsidR="008D2C82" w:rsidRPr="0075409E">
          <w:rPr>
            <w:rStyle w:val="Hyperlink"/>
            <w:noProof/>
          </w:rPr>
          <w:t>4.2.4 Performance During the Seasons</w:t>
        </w:r>
        <w:r w:rsidR="008D2C82">
          <w:rPr>
            <w:noProof/>
            <w:webHidden/>
          </w:rPr>
          <w:tab/>
        </w:r>
        <w:r w:rsidR="008D2C82">
          <w:rPr>
            <w:noProof/>
            <w:webHidden/>
          </w:rPr>
          <w:fldChar w:fldCharType="begin"/>
        </w:r>
        <w:r w:rsidR="008D2C82">
          <w:rPr>
            <w:noProof/>
            <w:webHidden/>
          </w:rPr>
          <w:instrText xml:space="preserve"> PAGEREF _Toc86261536 \h </w:instrText>
        </w:r>
        <w:r w:rsidR="008D2C82">
          <w:rPr>
            <w:noProof/>
            <w:webHidden/>
          </w:rPr>
        </w:r>
        <w:r w:rsidR="008D2C82">
          <w:rPr>
            <w:noProof/>
            <w:webHidden/>
          </w:rPr>
          <w:fldChar w:fldCharType="separate"/>
        </w:r>
        <w:r w:rsidR="008D2C82">
          <w:rPr>
            <w:noProof/>
            <w:webHidden/>
          </w:rPr>
          <w:t>92</w:t>
        </w:r>
        <w:r w:rsidR="008D2C82">
          <w:rPr>
            <w:noProof/>
            <w:webHidden/>
          </w:rPr>
          <w:fldChar w:fldCharType="end"/>
        </w:r>
      </w:hyperlink>
    </w:p>
    <w:p w14:paraId="2117DC28" w14:textId="19A1D2A9"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7" w:history="1">
        <w:r w:rsidR="008D2C82" w:rsidRPr="0075409E">
          <w:rPr>
            <w:rStyle w:val="Hyperlink"/>
            <w:noProof/>
          </w:rPr>
          <w:t>4.2.5 Comprehensive Analysis Discussion</w:t>
        </w:r>
        <w:r w:rsidR="008D2C82">
          <w:rPr>
            <w:noProof/>
            <w:webHidden/>
          </w:rPr>
          <w:tab/>
        </w:r>
        <w:r w:rsidR="008D2C82">
          <w:rPr>
            <w:noProof/>
            <w:webHidden/>
          </w:rPr>
          <w:fldChar w:fldCharType="begin"/>
        </w:r>
        <w:r w:rsidR="008D2C82">
          <w:rPr>
            <w:noProof/>
            <w:webHidden/>
          </w:rPr>
          <w:instrText xml:space="preserve"> PAGEREF _Toc86261537 \h </w:instrText>
        </w:r>
        <w:r w:rsidR="008D2C82">
          <w:rPr>
            <w:noProof/>
            <w:webHidden/>
          </w:rPr>
        </w:r>
        <w:r w:rsidR="008D2C82">
          <w:rPr>
            <w:noProof/>
            <w:webHidden/>
          </w:rPr>
          <w:fldChar w:fldCharType="separate"/>
        </w:r>
        <w:r w:rsidR="008D2C82">
          <w:rPr>
            <w:noProof/>
            <w:webHidden/>
          </w:rPr>
          <w:t>93</w:t>
        </w:r>
        <w:r w:rsidR="008D2C82">
          <w:rPr>
            <w:noProof/>
            <w:webHidden/>
          </w:rPr>
          <w:fldChar w:fldCharType="end"/>
        </w:r>
      </w:hyperlink>
    </w:p>
    <w:p w14:paraId="2B65C13A" w14:textId="4CC3A0BA"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38" w:history="1">
        <w:r w:rsidR="008D2C82" w:rsidRPr="0075409E">
          <w:rPr>
            <w:rStyle w:val="Hyperlink"/>
            <w:noProof/>
          </w:rPr>
          <w:t>4.3 The Saint John Dataset</w:t>
        </w:r>
        <w:r w:rsidR="008D2C82">
          <w:rPr>
            <w:noProof/>
            <w:webHidden/>
          </w:rPr>
          <w:tab/>
        </w:r>
        <w:r w:rsidR="008D2C82">
          <w:rPr>
            <w:noProof/>
            <w:webHidden/>
          </w:rPr>
          <w:fldChar w:fldCharType="begin"/>
        </w:r>
        <w:r w:rsidR="008D2C82">
          <w:rPr>
            <w:noProof/>
            <w:webHidden/>
          </w:rPr>
          <w:instrText xml:space="preserve"> PAGEREF _Toc86261538 \h </w:instrText>
        </w:r>
        <w:r w:rsidR="008D2C82">
          <w:rPr>
            <w:noProof/>
            <w:webHidden/>
          </w:rPr>
        </w:r>
        <w:r w:rsidR="008D2C82">
          <w:rPr>
            <w:noProof/>
            <w:webHidden/>
          </w:rPr>
          <w:fldChar w:fldCharType="separate"/>
        </w:r>
        <w:r w:rsidR="008D2C82">
          <w:rPr>
            <w:noProof/>
            <w:webHidden/>
          </w:rPr>
          <w:t>95</w:t>
        </w:r>
        <w:r w:rsidR="008D2C82">
          <w:rPr>
            <w:noProof/>
            <w:webHidden/>
          </w:rPr>
          <w:fldChar w:fldCharType="end"/>
        </w:r>
      </w:hyperlink>
    </w:p>
    <w:p w14:paraId="79B2879D" w14:textId="4A131C34"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39" w:history="1">
        <w:r w:rsidR="008D2C82" w:rsidRPr="0075409E">
          <w:rPr>
            <w:rStyle w:val="Hyperlink"/>
            <w:noProof/>
          </w:rPr>
          <w:t>4.3.1 The Hourly Performance</w:t>
        </w:r>
        <w:r w:rsidR="008D2C82">
          <w:rPr>
            <w:noProof/>
            <w:webHidden/>
          </w:rPr>
          <w:tab/>
        </w:r>
        <w:r w:rsidR="008D2C82">
          <w:rPr>
            <w:noProof/>
            <w:webHidden/>
          </w:rPr>
          <w:fldChar w:fldCharType="begin"/>
        </w:r>
        <w:r w:rsidR="008D2C82">
          <w:rPr>
            <w:noProof/>
            <w:webHidden/>
          </w:rPr>
          <w:instrText xml:space="preserve"> PAGEREF _Toc86261539 \h </w:instrText>
        </w:r>
        <w:r w:rsidR="008D2C82">
          <w:rPr>
            <w:noProof/>
            <w:webHidden/>
          </w:rPr>
        </w:r>
        <w:r w:rsidR="008D2C82">
          <w:rPr>
            <w:noProof/>
            <w:webHidden/>
          </w:rPr>
          <w:fldChar w:fldCharType="separate"/>
        </w:r>
        <w:r w:rsidR="008D2C82">
          <w:rPr>
            <w:noProof/>
            <w:webHidden/>
          </w:rPr>
          <w:t>95</w:t>
        </w:r>
        <w:r w:rsidR="008D2C82">
          <w:rPr>
            <w:noProof/>
            <w:webHidden/>
          </w:rPr>
          <w:fldChar w:fldCharType="end"/>
        </w:r>
      </w:hyperlink>
    </w:p>
    <w:p w14:paraId="51097F0E" w14:textId="78094004"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40" w:history="1">
        <w:r w:rsidR="008D2C82" w:rsidRPr="0075409E">
          <w:rPr>
            <w:rStyle w:val="Hyperlink"/>
            <w:noProof/>
          </w:rPr>
          <w:t>4.3.2 The Daily Performance</w:t>
        </w:r>
        <w:r w:rsidR="008D2C82">
          <w:rPr>
            <w:noProof/>
            <w:webHidden/>
          </w:rPr>
          <w:tab/>
        </w:r>
        <w:r w:rsidR="008D2C82">
          <w:rPr>
            <w:noProof/>
            <w:webHidden/>
          </w:rPr>
          <w:fldChar w:fldCharType="begin"/>
        </w:r>
        <w:r w:rsidR="008D2C82">
          <w:rPr>
            <w:noProof/>
            <w:webHidden/>
          </w:rPr>
          <w:instrText xml:space="preserve"> PAGEREF _Toc86261540 \h </w:instrText>
        </w:r>
        <w:r w:rsidR="008D2C82">
          <w:rPr>
            <w:noProof/>
            <w:webHidden/>
          </w:rPr>
        </w:r>
        <w:r w:rsidR="008D2C82">
          <w:rPr>
            <w:noProof/>
            <w:webHidden/>
          </w:rPr>
          <w:fldChar w:fldCharType="separate"/>
        </w:r>
        <w:r w:rsidR="008D2C82">
          <w:rPr>
            <w:noProof/>
            <w:webHidden/>
          </w:rPr>
          <w:t>100</w:t>
        </w:r>
        <w:r w:rsidR="008D2C82">
          <w:rPr>
            <w:noProof/>
            <w:webHidden/>
          </w:rPr>
          <w:fldChar w:fldCharType="end"/>
        </w:r>
      </w:hyperlink>
    </w:p>
    <w:p w14:paraId="745C2103" w14:textId="21102CCD"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41" w:history="1">
        <w:r w:rsidR="008D2C82" w:rsidRPr="0075409E">
          <w:rPr>
            <w:rStyle w:val="Hyperlink"/>
            <w:noProof/>
          </w:rPr>
          <w:t>4.3.3 The Monthly Performance</w:t>
        </w:r>
        <w:r w:rsidR="008D2C82">
          <w:rPr>
            <w:noProof/>
            <w:webHidden/>
          </w:rPr>
          <w:tab/>
        </w:r>
        <w:r w:rsidR="008D2C82">
          <w:rPr>
            <w:noProof/>
            <w:webHidden/>
          </w:rPr>
          <w:fldChar w:fldCharType="begin"/>
        </w:r>
        <w:r w:rsidR="008D2C82">
          <w:rPr>
            <w:noProof/>
            <w:webHidden/>
          </w:rPr>
          <w:instrText xml:space="preserve"> PAGEREF _Toc86261541 \h </w:instrText>
        </w:r>
        <w:r w:rsidR="008D2C82">
          <w:rPr>
            <w:noProof/>
            <w:webHidden/>
          </w:rPr>
        </w:r>
        <w:r w:rsidR="008D2C82">
          <w:rPr>
            <w:noProof/>
            <w:webHidden/>
          </w:rPr>
          <w:fldChar w:fldCharType="separate"/>
        </w:r>
        <w:r w:rsidR="008D2C82">
          <w:rPr>
            <w:noProof/>
            <w:webHidden/>
          </w:rPr>
          <w:t>104</w:t>
        </w:r>
        <w:r w:rsidR="008D2C82">
          <w:rPr>
            <w:noProof/>
            <w:webHidden/>
          </w:rPr>
          <w:fldChar w:fldCharType="end"/>
        </w:r>
      </w:hyperlink>
    </w:p>
    <w:p w14:paraId="0D6B63A2" w14:textId="413D0A80"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42" w:history="1">
        <w:r w:rsidR="008D2C82" w:rsidRPr="0075409E">
          <w:rPr>
            <w:rStyle w:val="Hyperlink"/>
            <w:noProof/>
          </w:rPr>
          <w:t>4.3.4 Performance During the Seasons</w:t>
        </w:r>
        <w:r w:rsidR="008D2C82">
          <w:rPr>
            <w:noProof/>
            <w:webHidden/>
          </w:rPr>
          <w:tab/>
        </w:r>
        <w:r w:rsidR="008D2C82">
          <w:rPr>
            <w:noProof/>
            <w:webHidden/>
          </w:rPr>
          <w:fldChar w:fldCharType="begin"/>
        </w:r>
        <w:r w:rsidR="008D2C82">
          <w:rPr>
            <w:noProof/>
            <w:webHidden/>
          </w:rPr>
          <w:instrText xml:space="preserve"> PAGEREF _Toc86261542 \h </w:instrText>
        </w:r>
        <w:r w:rsidR="008D2C82">
          <w:rPr>
            <w:noProof/>
            <w:webHidden/>
          </w:rPr>
        </w:r>
        <w:r w:rsidR="008D2C82">
          <w:rPr>
            <w:noProof/>
            <w:webHidden/>
          </w:rPr>
          <w:fldChar w:fldCharType="separate"/>
        </w:r>
        <w:r w:rsidR="008D2C82">
          <w:rPr>
            <w:noProof/>
            <w:webHidden/>
          </w:rPr>
          <w:t>110</w:t>
        </w:r>
        <w:r w:rsidR="008D2C82">
          <w:rPr>
            <w:noProof/>
            <w:webHidden/>
          </w:rPr>
          <w:fldChar w:fldCharType="end"/>
        </w:r>
      </w:hyperlink>
    </w:p>
    <w:p w14:paraId="6BD9F4EC" w14:textId="732C3BD5"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43" w:history="1">
        <w:r w:rsidR="008D2C82" w:rsidRPr="0075409E">
          <w:rPr>
            <w:rStyle w:val="Hyperlink"/>
            <w:noProof/>
          </w:rPr>
          <w:t>4.3.5 Comprehensive Analysis Discussion</w:t>
        </w:r>
        <w:r w:rsidR="008D2C82">
          <w:rPr>
            <w:noProof/>
            <w:webHidden/>
          </w:rPr>
          <w:tab/>
        </w:r>
        <w:r w:rsidR="008D2C82">
          <w:rPr>
            <w:noProof/>
            <w:webHidden/>
          </w:rPr>
          <w:fldChar w:fldCharType="begin"/>
        </w:r>
        <w:r w:rsidR="008D2C82">
          <w:rPr>
            <w:noProof/>
            <w:webHidden/>
          </w:rPr>
          <w:instrText xml:space="preserve"> PAGEREF _Toc86261543 \h </w:instrText>
        </w:r>
        <w:r w:rsidR="008D2C82">
          <w:rPr>
            <w:noProof/>
            <w:webHidden/>
          </w:rPr>
        </w:r>
        <w:r w:rsidR="008D2C82">
          <w:rPr>
            <w:noProof/>
            <w:webHidden/>
          </w:rPr>
          <w:fldChar w:fldCharType="separate"/>
        </w:r>
        <w:r w:rsidR="008D2C82">
          <w:rPr>
            <w:noProof/>
            <w:webHidden/>
          </w:rPr>
          <w:t>111</w:t>
        </w:r>
        <w:r w:rsidR="008D2C82">
          <w:rPr>
            <w:noProof/>
            <w:webHidden/>
          </w:rPr>
          <w:fldChar w:fldCharType="end"/>
        </w:r>
      </w:hyperlink>
    </w:p>
    <w:p w14:paraId="2395EEFB" w14:textId="3E6D3F26" w:rsidR="008D2C82" w:rsidRDefault="00571B08">
      <w:pPr>
        <w:pStyle w:val="TOC1"/>
        <w:rPr>
          <w:rFonts w:asciiTheme="minorHAnsi" w:eastAsiaTheme="minorEastAsia" w:hAnsiTheme="minorHAnsi" w:cstheme="minorBidi"/>
          <w:noProof/>
          <w:sz w:val="22"/>
          <w:szCs w:val="22"/>
          <w:lang w:eastAsia="en-CA"/>
        </w:rPr>
      </w:pPr>
      <w:hyperlink w:anchor="_Toc86261544" w:history="1">
        <w:r w:rsidR="008D2C82" w:rsidRPr="0075409E">
          <w:rPr>
            <w:rStyle w:val="Hyperlink"/>
            <w:noProof/>
          </w:rPr>
          <w:t>5 Conclusion</w:t>
        </w:r>
        <w:r w:rsidR="008D2C82">
          <w:rPr>
            <w:noProof/>
            <w:webHidden/>
          </w:rPr>
          <w:tab/>
        </w:r>
        <w:r w:rsidR="008D2C82">
          <w:rPr>
            <w:noProof/>
            <w:webHidden/>
          </w:rPr>
          <w:fldChar w:fldCharType="begin"/>
        </w:r>
        <w:r w:rsidR="008D2C82">
          <w:rPr>
            <w:noProof/>
            <w:webHidden/>
          </w:rPr>
          <w:instrText xml:space="preserve"> PAGEREF _Toc86261544 \h </w:instrText>
        </w:r>
        <w:r w:rsidR="008D2C82">
          <w:rPr>
            <w:noProof/>
            <w:webHidden/>
          </w:rPr>
        </w:r>
        <w:r w:rsidR="008D2C82">
          <w:rPr>
            <w:noProof/>
            <w:webHidden/>
          </w:rPr>
          <w:fldChar w:fldCharType="separate"/>
        </w:r>
        <w:r w:rsidR="008D2C82">
          <w:rPr>
            <w:noProof/>
            <w:webHidden/>
          </w:rPr>
          <w:t>113</w:t>
        </w:r>
        <w:r w:rsidR="008D2C82">
          <w:rPr>
            <w:noProof/>
            <w:webHidden/>
          </w:rPr>
          <w:fldChar w:fldCharType="end"/>
        </w:r>
      </w:hyperlink>
    </w:p>
    <w:p w14:paraId="49FDE6BA" w14:textId="6E2A5F11"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45" w:history="1">
        <w:r w:rsidR="008D2C82" w:rsidRPr="0075409E">
          <w:rPr>
            <w:rStyle w:val="Hyperlink"/>
            <w:noProof/>
          </w:rPr>
          <w:t>5.1 Summary</w:t>
        </w:r>
        <w:r w:rsidR="008D2C82">
          <w:rPr>
            <w:noProof/>
            <w:webHidden/>
          </w:rPr>
          <w:tab/>
        </w:r>
        <w:r w:rsidR="008D2C82">
          <w:rPr>
            <w:noProof/>
            <w:webHidden/>
          </w:rPr>
          <w:fldChar w:fldCharType="begin"/>
        </w:r>
        <w:r w:rsidR="008D2C82">
          <w:rPr>
            <w:noProof/>
            <w:webHidden/>
          </w:rPr>
          <w:instrText xml:space="preserve"> PAGEREF _Toc86261545 \h </w:instrText>
        </w:r>
        <w:r w:rsidR="008D2C82">
          <w:rPr>
            <w:noProof/>
            <w:webHidden/>
          </w:rPr>
        </w:r>
        <w:r w:rsidR="008D2C82">
          <w:rPr>
            <w:noProof/>
            <w:webHidden/>
          </w:rPr>
          <w:fldChar w:fldCharType="separate"/>
        </w:r>
        <w:r w:rsidR="008D2C82">
          <w:rPr>
            <w:noProof/>
            <w:webHidden/>
          </w:rPr>
          <w:t>113</w:t>
        </w:r>
        <w:r w:rsidR="008D2C82">
          <w:rPr>
            <w:noProof/>
            <w:webHidden/>
          </w:rPr>
          <w:fldChar w:fldCharType="end"/>
        </w:r>
      </w:hyperlink>
    </w:p>
    <w:p w14:paraId="2C895BB7" w14:textId="705E048A"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46" w:history="1">
        <w:r w:rsidR="008D2C82" w:rsidRPr="0075409E">
          <w:rPr>
            <w:rStyle w:val="Hyperlink"/>
            <w:noProof/>
          </w:rPr>
          <w:t>5.2 Contributions</w:t>
        </w:r>
        <w:r w:rsidR="008D2C82">
          <w:rPr>
            <w:noProof/>
            <w:webHidden/>
          </w:rPr>
          <w:tab/>
        </w:r>
        <w:r w:rsidR="008D2C82">
          <w:rPr>
            <w:noProof/>
            <w:webHidden/>
          </w:rPr>
          <w:fldChar w:fldCharType="begin"/>
        </w:r>
        <w:r w:rsidR="008D2C82">
          <w:rPr>
            <w:noProof/>
            <w:webHidden/>
          </w:rPr>
          <w:instrText xml:space="preserve"> PAGEREF _Toc86261546 \h </w:instrText>
        </w:r>
        <w:r w:rsidR="008D2C82">
          <w:rPr>
            <w:noProof/>
            <w:webHidden/>
          </w:rPr>
        </w:r>
        <w:r w:rsidR="008D2C82">
          <w:rPr>
            <w:noProof/>
            <w:webHidden/>
          </w:rPr>
          <w:fldChar w:fldCharType="separate"/>
        </w:r>
        <w:r w:rsidR="008D2C82">
          <w:rPr>
            <w:noProof/>
            <w:webHidden/>
          </w:rPr>
          <w:t>114</w:t>
        </w:r>
        <w:r w:rsidR="008D2C82">
          <w:rPr>
            <w:noProof/>
            <w:webHidden/>
          </w:rPr>
          <w:fldChar w:fldCharType="end"/>
        </w:r>
      </w:hyperlink>
    </w:p>
    <w:p w14:paraId="2C9055C5" w14:textId="0B994CD6"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47" w:history="1">
        <w:r w:rsidR="008D2C82" w:rsidRPr="0075409E">
          <w:rPr>
            <w:rStyle w:val="Hyperlink"/>
            <w:noProof/>
          </w:rPr>
          <w:t>5.3 Future Work</w:t>
        </w:r>
        <w:r w:rsidR="008D2C82">
          <w:rPr>
            <w:noProof/>
            <w:webHidden/>
          </w:rPr>
          <w:tab/>
        </w:r>
        <w:r w:rsidR="008D2C82">
          <w:rPr>
            <w:noProof/>
            <w:webHidden/>
          </w:rPr>
          <w:fldChar w:fldCharType="begin"/>
        </w:r>
        <w:r w:rsidR="008D2C82">
          <w:rPr>
            <w:noProof/>
            <w:webHidden/>
          </w:rPr>
          <w:instrText xml:space="preserve"> PAGEREF _Toc86261547 \h </w:instrText>
        </w:r>
        <w:r w:rsidR="008D2C82">
          <w:rPr>
            <w:noProof/>
            <w:webHidden/>
          </w:rPr>
        </w:r>
        <w:r w:rsidR="008D2C82">
          <w:rPr>
            <w:noProof/>
            <w:webHidden/>
          </w:rPr>
          <w:fldChar w:fldCharType="separate"/>
        </w:r>
        <w:r w:rsidR="008D2C82">
          <w:rPr>
            <w:noProof/>
            <w:webHidden/>
          </w:rPr>
          <w:t>114</w:t>
        </w:r>
        <w:r w:rsidR="008D2C82">
          <w:rPr>
            <w:noProof/>
            <w:webHidden/>
          </w:rPr>
          <w:fldChar w:fldCharType="end"/>
        </w:r>
      </w:hyperlink>
    </w:p>
    <w:p w14:paraId="38373BB0" w14:textId="4516ECF3" w:rsidR="008D2C82" w:rsidRDefault="00571B08">
      <w:pPr>
        <w:pStyle w:val="TOC1"/>
        <w:rPr>
          <w:rFonts w:asciiTheme="minorHAnsi" w:eastAsiaTheme="minorEastAsia" w:hAnsiTheme="minorHAnsi" w:cstheme="minorBidi"/>
          <w:noProof/>
          <w:sz w:val="22"/>
          <w:szCs w:val="22"/>
          <w:lang w:eastAsia="en-CA"/>
        </w:rPr>
      </w:pPr>
      <w:hyperlink w:anchor="_Toc86261548" w:history="1">
        <w:r w:rsidR="008D2C82" w:rsidRPr="0075409E">
          <w:rPr>
            <w:rStyle w:val="Hyperlink"/>
            <w:noProof/>
          </w:rPr>
          <w:t>Bibliography</w:t>
        </w:r>
        <w:r w:rsidR="008D2C82">
          <w:rPr>
            <w:noProof/>
            <w:webHidden/>
          </w:rPr>
          <w:tab/>
        </w:r>
        <w:r w:rsidR="008D2C82">
          <w:rPr>
            <w:noProof/>
            <w:webHidden/>
          </w:rPr>
          <w:fldChar w:fldCharType="begin"/>
        </w:r>
        <w:r w:rsidR="008D2C82">
          <w:rPr>
            <w:noProof/>
            <w:webHidden/>
          </w:rPr>
          <w:instrText xml:space="preserve"> PAGEREF _Toc86261548 \h </w:instrText>
        </w:r>
        <w:r w:rsidR="008D2C82">
          <w:rPr>
            <w:noProof/>
            <w:webHidden/>
          </w:rPr>
        </w:r>
        <w:r w:rsidR="008D2C82">
          <w:rPr>
            <w:noProof/>
            <w:webHidden/>
          </w:rPr>
          <w:fldChar w:fldCharType="separate"/>
        </w:r>
        <w:r w:rsidR="008D2C82">
          <w:rPr>
            <w:noProof/>
            <w:webHidden/>
          </w:rPr>
          <w:t>116</w:t>
        </w:r>
        <w:r w:rsidR="008D2C82">
          <w:rPr>
            <w:noProof/>
            <w:webHidden/>
          </w:rPr>
          <w:fldChar w:fldCharType="end"/>
        </w:r>
      </w:hyperlink>
    </w:p>
    <w:p w14:paraId="39F98F9A" w14:textId="7F4384A9" w:rsidR="008D2C82" w:rsidRDefault="00571B08">
      <w:pPr>
        <w:pStyle w:val="TOC1"/>
        <w:rPr>
          <w:rFonts w:asciiTheme="minorHAnsi" w:eastAsiaTheme="minorEastAsia" w:hAnsiTheme="minorHAnsi" w:cstheme="minorBidi"/>
          <w:noProof/>
          <w:sz w:val="22"/>
          <w:szCs w:val="22"/>
          <w:lang w:eastAsia="en-CA"/>
        </w:rPr>
      </w:pPr>
      <w:hyperlink w:anchor="_Toc86261549" w:history="1">
        <w:r w:rsidR="008D2C82" w:rsidRPr="0075409E">
          <w:rPr>
            <w:rStyle w:val="Hyperlink"/>
            <w:noProof/>
          </w:rPr>
          <w:t>Appendix</w:t>
        </w:r>
        <w:r w:rsidR="008D2C82">
          <w:rPr>
            <w:noProof/>
            <w:webHidden/>
          </w:rPr>
          <w:tab/>
        </w:r>
        <w:r w:rsidR="008D2C82">
          <w:rPr>
            <w:noProof/>
            <w:webHidden/>
          </w:rPr>
          <w:fldChar w:fldCharType="begin"/>
        </w:r>
        <w:r w:rsidR="008D2C82">
          <w:rPr>
            <w:noProof/>
            <w:webHidden/>
          </w:rPr>
          <w:instrText xml:space="preserve"> PAGEREF _Toc86261549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3606D76B" w14:textId="01005888" w:rsidR="008D2C82" w:rsidRDefault="00571B08">
      <w:pPr>
        <w:pStyle w:val="TOC2"/>
        <w:tabs>
          <w:tab w:val="right" w:leader="dot" w:pos="8630"/>
        </w:tabs>
        <w:rPr>
          <w:rFonts w:asciiTheme="minorHAnsi" w:eastAsiaTheme="minorEastAsia" w:hAnsiTheme="minorHAnsi" w:cstheme="minorBidi"/>
          <w:noProof/>
          <w:sz w:val="22"/>
          <w:szCs w:val="22"/>
          <w:lang w:eastAsia="en-CA"/>
        </w:rPr>
      </w:pPr>
      <w:hyperlink w:anchor="_Toc86261550" w:history="1">
        <w:r w:rsidR="008D2C82" w:rsidRPr="0075409E">
          <w:rPr>
            <w:rStyle w:val="Hyperlink"/>
            <w:noProof/>
          </w:rPr>
          <w:t>1.1 Overall Performance Metrics</w:t>
        </w:r>
        <w:r w:rsidR="008D2C82">
          <w:rPr>
            <w:noProof/>
            <w:webHidden/>
          </w:rPr>
          <w:tab/>
        </w:r>
        <w:r w:rsidR="008D2C82">
          <w:rPr>
            <w:noProof/>
            <w:webHidden/>
          </w:rPr>
          <w:fldChar w:fldCharType="begin"/>
        </w:r>
        <w:r w:rsidR="008D2C82">
          <w:rPr>
            <w:noProof/>
            <w:webHidden/>
          </w:rPr>
          <w:instrText xml:space="preserve"> PAGEREF _Toc86261550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3F8300DC" w14:textId="5B908CA8"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51" w:history="1">
        <w:r w:rsidR="008D2C82" w:rsidRPr="0075409E">
          <w:rPr>
            <w:rStyle w:val="Hyperlink"/>
            <w:noProof/>
          </w:rPr>
          <w:t>1.1.1 The Toronto Dataset</w:t>
        </w:r>
        <w:r w:rsidR="008D2C82">
          <w:rPr>
            <w:noProof/>
            <w:webHidden/>
          </w:rPr>
          <w:tab/>
        </w:r>
        <w:r w:rsidR="008D2C82">
          <w:rPr>
            <w:noProof/>
            <w:webHidden/>
          </w:rPr>
          <w:fldChar w:fldCharType="begin"/>
        </w:r>
        <w:r w:rsidR="008D2C82">
          <w:rPr>
            <w:noProof/>
            <w:webHidden/>
          </w:rPr>
          <w:instrText xml:space="preserve"> PAGEREF _Toc86261551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1FC4BB5C" w14:textId="7698993E"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52" w:history="1">
        <w:r w:rsidR="008D2C82" w:rsidRPr="0075409E">
          <w:rPr>
            <w:rStyle w:val="Hyperlink"/>
            <w:noProof/>
          </w:rPr>
          <w:t>1.1.2 The Ottawa Dataset</w:t>
        </w:r>
        <w:r w:rsidR="008D2C82">
          <w:rPr>
            <w:noProof/>
            <w:webHidden/>
          </w:rPr>
          <w:tab/>
        </w:r>
        <w:r w:rsidR="008D2C82">
          <w:rPr>
            <w:noProof/>
            <w:webHidden/>
          </w:rPr>
          <w:fldChar w:fldCharType="begin"/>
        </w:r>
        <w:r w:rsidR="008D2C82">
          <w:rPr>
            <w:noProof/>
            <w:webHidden/>
          </w:rPr>
          <w:instrText xml:space="preserve"> PAGEREF _Toc86261552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59547E2E" w14:textId="3CD232C6" w:rsidR="008D2C82" w:rsidRDefault="00571B08">
      <w:pPr>
        <w:pStyle w:val="TOC3"/>
        <w:tabs>
          <w:tab w:val="right" w:leader="dot" w:pos="8630"/>
        </w:tabs>
        <w:rPr>
          <w:rFonts w:asciiTheme="minorHAnsi" w:eastAsiaTheme="minorEastAsia" w:hAnsiTheme="minorHAnsi" w:cstheme="minorBidi"/>
          <w:noProof/>
          <w:sz w:val="22"/>
          <w:szCs w:val="22"/>
          <w:lang w:eastAsia="en-CA"/>
        </w:rPr>
      </w:pPr>
      <w:hyperlink w:anchor="_Toc86261553" w:history="1">
        <w:r w:rsidR="008D2C82" w:rsidRPr="0075409E">
          <w:rPr>
            <w:rStyle w:val="Hyperlink"/>
            <w:noProof/>
          </w:rPr>
          <w:t>1.1.3 The Saint John Dataset</w:t>
        </w:r>
        <w:r w:rsidR="008D2C82">
          <w:rPr>
            <w:noProof/>
            <w:webHidden/>
          </w:rPr>
          <w:tab/>
        </w:r>
        <w:r w:rsidR="008D2C82">
          <w:rPr>
            <w:noProof/>
            <w:webHidden/>
          </w:rPr>
          <w:fldChar w:fldCharType="begin"/>
        </w:r>
        <w:r w:rsidR="008D2C82">
          <w:rPr>
            <w:noProof/>
            <w:webHidden/>
          </w:rPr>
          <w:instrText xml:space="preserve"> PAGEREF _Toc86261553 \h </w:instrText>
        </w:r>
        <w:r w:rsidR="008D2C82">
          <w:rPr>
            <w:noProof/>
            <w:webHidden/>
          </w:rPr>
        </w:r>
        <w:r w:rsidR="008D2C82">
          <w:rPr>
            <w:noProof/>
            <w:webHidden/>
          </w:rPr>
          <w:fldChar w:fldCharType="separate"/>
        </w:r>
        <w:r w:rsidR="008D2C82">
          <w:rPr>
            <w:noProof/>
            <w:webHidden/>
          </w:rPr>
          <w:t>138</w:t>
        </w:r>
        <w:r w:rsidR="008D2C82">
          <w:rPr>
            <w:noProof/>
            <w:webHidden/>
          </w:rPr>
          <w:fldChar w:fldCharType="end"/>
        </w:r>
      </w:hyperlink>
    </w:p>
    <w:p w14:paraId="43376AB8" w14:textId="197988AC"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6261484"/>
      <w:r>
        <w:lastRenderedPageBreak/>
        <w:t>List of Tables</w:t>
      </w:r>
      <w:bookmarkEnd w:id="5"/>
      <w:r>
        <w:t xml:space="preserve"> </w:t>
      </w:r>
    </w:p>
    <w:p w14:paraId="1045F3BC" w14:textId="729446E4" w:rsidR="008D2C82"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6261554" w:history="1">
        <w:r w:rsidR="008D2C82" w:rsidRPr="00DB1A01">
          <w:rPr>
            <w:rStyle w:val="Hyperlink"/>
            <w:noProof/>
          </w:rPr>
          <w:t>Table 1 - Formulas for Several Frequently Used Performance Metrics</w:t>
        </w:r>
        <w:r w:rsidR="008D2C82">
          <w:rPr>
            <w:noProof/>
            <w:webHidden/>
          </w:rPr>
          <w:tab/>
        </w:r>
        <w:r w:rsidR="008D2C82">
          <w:rPr>
            <w:noProof/>
            <w:webHidden/>
          </w:rPr>
          <w:fldChar w:fldCharType="begin"/>
        </w:r>
        <w:r w:rsidR="008D2C82">
          <w:rPr>
            <w:noProof/>
            <w:webHidden/>
          </w:rPr>
          <w:instrText xml:space="preserve"> PAGEREF _Toc86261554 \h </w:instrText>
        </w:r>
        <w:r w:rsidR="008D2C82">
          <w:rPr>
            <w:noProof/>
            <w:webHidden/>
          </w:rPr>
        </w:r>
        <w:r w:rsidR="008D2C82">
          <w:rPr>
            <w:noProof/>
            <w:webHidden/>
          </w:rPr>
          <w:fldChar w:fldCharType="separate"/>
        </w:r>
        <w:r w:rsidR="008D2C82">
          <w:rPr>
            <w:noProof/>
            <w:webHidden/>
          </w:rPr>
          <w:t>37</w:t>
        </w:r>
        <w:r w:rsidR="008D2C82">
          <w:rPr>
            <w:noProof/>
            <w:webHidden/>
          </w:rPr>
          <w:fldChar w:fldCharType="end"/>
        </w:r>
      </w:hyperlink>
    </w:p>
    <w:p w14:paraId="66A43C46" w14:textId="5A992B64"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55" w:history="1">
        <w:r w:rsidR="008D2C82" w:rsidRPr="00DB1A01">
          <w:rPr>
            <w:rStyle w:val="Hyperlink"/>
            <w:noProof/>
          </w:rPr>
          <w:t>Table 2 – The MLR Forecaster's Independent Variables</w:t>
        </w:r>
        <w:r w:rsidR="008D2C82">
          <w:rPr>
            <w:noProof/>
            <w:webHidden/>
          </w:rPr>
          <w:tab/>
        </w:r>
        <w:r w:rsidR="008D2C82">
          <w:rPr>
            <w:noProof/>
            <w:webHidden/>
          </w:rPr>
          <w:fldChar w:fldCharType="begin"/>
        </w:r>
        <w:r w:rsidR="008D2C82">
          <w:rPr>
            <w:noProof/>
            <w:webHidden/>
          </w:rPr>
          <w:instrText xml:space="preserve"> PAGEREF _Toc86261555 \h </w:instrText>
        </w:r>
        <w:r w:rsidR="008D2C82">
          <w:rPr>
            <w:noProof/>
            <w:webHidden/>
          </w:rPr>
        </w:r>
        <w:r w:rsidR="008D2C82">
          <w:rPr>
            <w:noProof/>
            <w:webHidden/>
          </w:rPr>
          <w:fldChar w:fldCharType="separate"/>
        </w:r>
        <w:r w:rsidR="008D2C82">
          <w:rPr>
            <w:noProof/>
            <w:webHidden/>
          </w:rPr>
          <w:t>43</w:t>
        </w:r>
        <w:r w:rsidR="008D2C82">
          <w:rPr>
            <w:noProof/>
            <w:webHidden/>
          </w:rPr>
          <w:fldChar w:fldCharType="end"/>
        </w:r>
      </w:hyperlink>
    </w:p>
    <w:p w14:paraId="45A9467C" w14:textId="594AE75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56" w:history="1">
        <w:r w:rsidR="008D2C82" w:rsidRPr="00DB1A01">
          <w:rPr>
            <w:rStyle w:val="Hyperlink"/>
            <w:noProof/>
          </w:rPr>
          <w:t>Table 3 – The ARIMA hyperparameters that were used across all datasets</w:t>
        </w:r>
        <w:r w:rsidR="008D2C82">
          <w:rPr>
            <w:noProof/>
            <w:webHidden/>
          </w:rPr>
          <w:tab/>
        </w:r>
        <w:r w:rsidR="008D2C82">
          <w:rPr>
            <w:noProof/>
            <w:webHidden/>
          </w:rPr>
          <w:fldChar w:fldCharType="begin"/>
        </w:r>
        <w:r w:rsidR="008D2C82">
          <w:rPr>
            <w:noProof/>
            <w:webHidden/>
          </w:rPr>
          <w:instrText xml:space="preserve"> PAGEREF _Toc86261556 \h </w:instrText>
        </w:r>
        <w:r w:rsidR="008D2C82">
          <w:rPr>
            <w:noProof/>
            <w:webHidden/>
          </w:rPr>
        </w:r>
        <w:r w:rsidR="008D2C82">
          <w:rPr>
            <w:noProof/>
            <w:webHidden/>
          </w:rPr>
          <w:fldChar w:fldCharType="separate"/>
        </w:r>
        <w:r w:rsidR="008D2C82">
          <w:rPr>
            <w:noProof/>
            <w:webHidden/>
          </w:rPr>
          <w:t>44</w:t>
        </w:r>
        <w:r w:rsidR="008D2C82">
          <w:rPr>
            <w:noProof/>
            <w:webHidden/>
          </w:rPr>
          <w:fldChar w:fldCharType="end"/>
        </w:r>
      </w:hyperlink>
    </w:p>
    <w:p w14:paraId="0A01E2F5" w14:textId="20AAE00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57" w:history="1">
        <w:r w:rsidR="008D2C82" w:rsidRPr="00DB1A01">
          <w:rPr>
            <w:rStyle w:val="Hyperlink"/>
            <w:noProof/>
          </w:rPr>
          <w:t>Table 4 - Overall MAPE and RMSE for Each Algorithm – Toronto Dataset</w:t>
        </w:r>
        <w:r w:rsidR="008D2C82">
          <w:rPr>
            <w:noProof/>
            <w:webHidden/>
          </w:rPr>
          <w:tab/>
        </w:r>
        <w:r w:rsidR="008D2C82">
          <w:rPr>
            <w:noProof/>
            <w:webHidden/>
          </w:rPr>
          <w:fldChar w:fldCharType="begin"/>
        </w:r>
        <w:r w:rsidR="008D2C82">
          <w:rPr>
            <w:noProof/>
            <w:webHidden/>
          </w:rPr>
          <w:instrText xml:space="preserve"> PAGEREF _Toc86261557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056C97AA" w14:textId="137B347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58" w:history="1">
        <w:r w:rsidR="008D2C82" w:rsidRPr="00DB1A01">
          <w:rPr>
            <w:rStyle w:val="Hyperlink"/>
            <w:noProof/>
          </w:rPr>
          <w:t>Table 5 - Matrix Analysis of Peak Values and Time Difference – Toronto Dataset</w:t>
        </w:r>
        <w:r w:rsidR="008D2C82">
          <w:rPr>
            <w:noProof/>
            <w:webHidden/>
          </w:rPr>
          <w:tab/>
        </w:r>
        <w:r w:rsidR="008D2C82">
          <w:rPr>
            <w:noProof/>
            <w:webHidden/>
          </w:rPr>
          <w:fldChar w:fldCharType="begin"/>
        </w:r>
        <w:r w:rsidR="008D2C82">
          <w:rPr>
            <w:noProof/>
            <w:webHidden/>
          </w:rPr>
          <w:instrText xml:space="preserve"> PAGEREF _Toc86261558 \h </w:instrText>
        </w:r>
        <w:r w:rsidR="008D2C82">
          <w:rPr>
            <w:noProof/>
            <w:webHidden/>
          </w:rPr>
        </w:r>
        <w:r w:rsidR="008D2C82">
          <w:rPr>
            <w:noProof/>
            <w:webHidden/>
          </w:rPr>
          <w:fldChar w:fldCharType="separate"/>
        </w:r>
        <w:r w:rsidR="008D2C82">
          <w:rPr>
            <w:noProof/>
            <w:webHidden/>
          </w:rPr>
          <w:t>52</w:t>
        </w:r>
        <w:r w:rsidR="008D2C82">
          <w:rPr>
            <w:noProof/>
            <w:webHidden/>
          </w:rPr>
          <w:fldChar w:fldCharType="end"/>
        </w:r>
      </w:hyperlink>
    </w:p>
    <w:p w14:paraId="32031340" w14:textId="64F89DC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59" w:history="1">
        <w:r w:rsidR="008D2C82" w:rsidRPr="00DB1A01">
          <w:rPr>
            <w:rStyle w:val="Hyperlink"/>
            <w:noProof/>
          </w:rPr>
          <w:t>Table 6 - Overall MAPE and RMSE for Each Algorithm – Ottawa Dataset</w:t>
        </w:r>
        <w:r w:rsidR="008D2C82">
          <w:rPr>
            <w:noProof/>
            <w:webHidden/>
          </w:rPr>
          <w:tab/>
        </w:r>
        <w:r w:rsidR="008D2C82">
          <w:rPr>
            <w:noProof/>
            <w:webHidden/>
          </w:rPr>
          <w:fldChar w:fldCharType="begin"/>
        </w:r>
        <w:r w:rsidR="008D2C82">
          <w:rPr>
            <w:noProof/>
            <w:webHidden/>
          </w:rPr>
          <w:instrText xml:space="preserve"> PAGEREF _Toc86261559 \h </w:instrText>
        </w:r>
        <w:r w:rsidR="008D2C82">
          <w:rPr>
            <w:noProof/>
            <w:webHidden/>
          </w:rPr>
        </w:r>
        <w:r w:rsidR="008D2C82">
          <w:rPr>
            <w:noProof/>
            <w:webHidden/>
          </w:rPr>
          <w:fldChar w:fldCharType="separate"/>
        </w:r>
        <w:r w:rsidR="008D2C82">
          <w:rPr>
            <w:noProof/>
            <w:webHidden/>
          </w:rPr>
          <w:t>53</w:t>
        </w:r>
        <w:r w:rsidR="008D2C82">
          <w:rPr>
            <w:noProof/>
            <w:webHidden/>
          </w:rPr>
          <w:fldChar w:fldCharType="end"/>
        </w:r>
      </w:hyperlink>
    </w:p>
    <w:p w14:paraId="3B064475" w14:textId="4C70A45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0" w:history="1">
        <w:r w:rsidR="008D2C82" w:rsidRPr="00DB1A01">
          <w:rPr>
            <w:rStyle w:val="Hyperlink"/>
            <w:noProof/>
          </w:rPr>
          <w:t>Table 7 - Matrix Analysis of Peak Values and Time Difference – Ottawa Dataset</w:t>
        </w:r>
        <w:r w:rsidR="008D2C82">
          <w:rPr>
            <w:noProof/>
            <w:webHidden/>
          </w:rPr>
          <w:tab/>
        </w:r>
        <w:r w:rsidR="008D2C82">
          <w:rPr>
            <w:noProof/>
            <w:webHidden/>
          </w:rPr>
          <w:fldChar w:fldCharType="begin"/>
        </w:r>
        <w:r w:rsidR="008D2C82">
          <w:rPr>
            <w:noProof/>
            <w:webHidden/>
          </w:rPr>
          <w:instrText xml:space="preserve"> PAGEREF _Toc86261560 \h </w:instrText>
        </w:r>
        <w:r w:rsidR="008D2C82">
          <w:rPr>
            <w:noProof/>
            <w:webHidden/>
          </w:rPr>
        </w:r>
        <w:r w:rsidR="008D2C82">
          <w:rPr>
            <w:noProof/>
            <w:webHidden/>
          </w:rPr>
          <w:fldChar w:fldCharType="separate"/>
        </w:r>
        <w:r w:rsidR="008D2C82">
          <w:rPr>
            <w:noProof/>
            <w:webHidden/>
          </w:rPr>
          <w:t>53</w:t>
        </w:r>
        <w:r w:rsidR="008D2C82">
          <w:rPr>
            <w:noProof/>
            <w:webHidden/>
          </w:rPr>
          <w:fldChar w:fldCharType="end"/>
        </w:r>
      </w:hyperlink>
    </w:p>
    <w:p w14:paraId="7A7D1DE8" w14:textId="5231F0B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1" w:history="1">
        <w:r w:rsidR="008D2C82" w:rsidRPr="00DB1A01">
          <w:rPr>
            <w:rStyle w:val="Hyperlink"/>
            <w:noProof/>
          </w:rPr>
          <w:t>Table 8 - Overall MAPE and RMSE for Each Algorithm – Saint John Dataset</w:t>
        </w:r>
        <w:r w:rsidR="008D2C82">
          <w:rPr>
            <w:noProof/>
            <w:webHidden/>
          </w:rPr>
          <w:tab/>
        </w:r>
        <w:r w:rsidR="008D2C82">
          <w:rPr>
            <w:noProof/>
            <w:webHidden/>
          </w:rPr>
          <w:fldChar w:fldCharType="begin"/>
        </w:r>
        <w:r w:rsidR="008D2C82">
          <w:rPr>
            <w:noProof/>
            <w:webHidden/>
          </w:rPr>
          <w:instrText xml:space="preserve"> PAGEREF _Toc86261561 \h </w:instrText>
        </w:r>
        <w:r w:rsidR="008D2C82">
          <w:rPr>
            <w:noProof/>
            <w:webHidden/>
          </w:rPr>
        </w:r>
        <w:r w:rsidR="008D2C82">
          <w:rPr>
            <w:noProof/>
            <w:webHidden/>
          </w:rPr>
          <w:fldChar w:fldCharType="separate"/>
        </w:r>
        <w:r w:rsidR="008D2C82">
          <w:rPr>
            <w:noProof/>
            <w:webHidden/>
          </w:rPr>
          <w:t>55</w:t>
        </w:r>
        <w:r w:rsidR="008D2C82">
          <w:rPr>
            <w:noProof/>
            <w:webHidden/>
          </w:rPr>
          <w:fldChar w:fldCharType="end"/>
        </w:r>
      </w:hyperlink>
    </w:p>
    <w:p w14:paraId="2CF15295" w14:textId="06C381F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2" w:history="1">
        <w:r w:rsidR="008D2C82" w:rsidRPr="00DB1A01">
          <w:rPr>
            <w:rStyle w:val="Hyperlink"/>
            <w:noProof/>
          </w:rPr>
          <w:t>Table 9 - Matrix Analysis of Peak Values and Time Difference – Saint John Dataset</w:t>
        </w:r>
        <w:r w:rsidR="008D2C82">
          <w:rPr>
            <w:noProof/>
            <w:webHidden/>
          </w:rPr>
          <w:tab/>
        </w:r>
        <w:r w:rsidR="008D2C82">
          <w:rPr>
            <w:noProof/>
            <w:webHidden/>
          </w:rPr>
          <w:fldChar w:fldCharType="begin"/>
        </w:r>
        <w:r w:rsidR="008D2C82">
          <w:rPr>
            <w:noProof/>
            <w:webHidden/>
          </w:rPr>
          <w:instrText xml:space="preserve"> PAGEREF _Toc86261562 \h </w:instrText>
        </w:r>
        <w:r w:rsidR="008D2C82">
          <w:rPr>
            <w:noProof/>
            <w:webHidden/>
          </w:rPr>
        </w:r>
        <w:r w:rsidR="008D2C82">
          <w:rPr>
            <w:noProof/>
            <w:webHidden/>
          </w:rPr>
          <w:fldChar w:fldCharType="separate"/>
        </w:r>
        <w:r w:rsidR="008D2C82">
          <w:rPr>
            <w:noProof/>
            <w:webHidden/>
          </w:rPr>
          <w:t>57</w:t>
        </w:r>
        <w:r w:rsidR="008D2C82">
          <w:rPr>
            <w:noProof/>
            <w:webHidden/>
          </w:rPr>
          <w:fldChar w:fldCharType="end"/>
        </w:r>
      </w:hyperlink>
    </w:p>
    <w:p w14:paraId="40F9D700" w14:textId="0959DA62"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3" w:history="1">
        <w:r w:rsidR="008D2C82" w:rsidRPr="00DB1A01">
          <w:rPr>
            <w:rStyle w:val="Hyperlink"/>
            <w:noProof/>
          </w:rPr>
          <w:t>Table 10 - Seasonal MAPE and RMSE for the Toronto Dataset</w:t>
        </w:r>
        <w:r w:rsidR="008D2C82">
          <w:rPr>
            <w:noProof/>
            <w:webHidden/>
          </w:rPr>
          <w:tab/>
        </w:r>
        <w:r w:rsidR="008D2C82">
          <w:rPr>
            <w:noProof/>
            <w:webHidden/>
          </w:rPr>
          <w:fldChar w:fldCharType="begin"/>
        </w:r>
        <w:r w:rsidR="008D2C82">
          <w:rPr>
            <w:noProof/>
            <w:webHidden/>
          </w:rPr>
          <w:instrText xml:space="preserve"> PAGEREF _Toc86261563 \h </w:instrText>
        </w:r>
        <w:r w:rsidR="008D2C82">
          <w:rPr>
            <w:noProof/>
            <w:webHidden/>
          </w:rPr>
        </w:r>
        <w:r w:rsidR="008D2C82">
          <w:rPr>
            <w:noProof/>
            <w:webHidden/>
          </w:rPr>
          <w:fldChar w:fldCharType="separate"/>
        </w:r>
        <w:r w:rsidR="008D2C82">
          <w:rPr>
            <w:noProof/>
            <w:webHidden/>
          </w:rPr>
          <w:t>75</w:t>
        </w:r>
        <w:r w:rsidR="008D2C82">
          <w:rPr>
            <w:noProof/>
            <w:webHidden/>
          </w:rPr>
          <w:fldChar w:fldCharType="end"/>
        </w:r>
      </w:hyperlink>
    </w:p>
    <w:p w14:paraId="4BB9EFAB" w14:textId="0115DEA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4" w:history="1">
        <w:r w:rsidR="008D2C82" w:rsidRPr="00DB1A01">
          <w:rPr>
            <w:rStyle w:val="Hyperlink"/>
            <w:noProof/>
          </w:rPr>
          <w:t>Table 11 - Seasonal MAPE and RMSE for the Ottawa Dataset</w:t>
        </w:r>
        <w:r w:rsidR="008D2C82">
          <w:rPr>
            <w:noProof/>
            <w:webHidden/>
          </w:rPr>
          <w:tab/>
        </w:r>
        <w:r w:rsidR="008D2C82">
          <w:rPr>
            <w:noProof/>
            <w:webHidden/>
          </w:rPr>
          <w:fldChar w:fldCharType="begin"/>
        </w:r>
        <w:r w:rsidR="008D2C82">
          <w:rPr>
            <w:noProof/>
            <w:webHidden/>
          </w:rPr>
          <w:instrText xml:space="preserve"> PAGEREF _Toc86261564 \h </w:instrText>
        </w:r>
        <w:r w:rsidR="008D2C82">
          <w:rPr>
            <w:noProof/>
            <w:webHidden/>
          </w:rPr>
        </w:r>
        <w:r w:rsidR="008D2C82">
          <w:rPr>
            <w:noProof/>
            <w:webHidden/>
          </w:rPr>
          <w:fldChar w:fldCharType="separate"/>
        </w:r>
        <w:r w:rsidR="008D2C82">
          <w:rPr>
            <w:noProof/>
            <w:webHidden/>
          </w:rPr>
          <w:t>93</w:t>
        </w:r>
        <w:r w:rsidR="008D2C82">
          <w:rPr>
            <w:noProof/>
            <w:webHidden/>
          </w:rPr>
          <w:fldChar w:fldCharType="end"/>
        </w:r>
      </w:hyperlink>
    </w:p>
    <w:p w14:paraId="372C56B4" w14:textId="2DE250C6"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5" w:history="1">
        <w:r w:rsidR="008D2C82" w:rsidRPr="00DB1A01">
          <w:rPr>
            <w:rStyle w:val="Hyperlink"/>
            <w:noProof/>
          </w:rPr>
          <w:t>Table 12 - Seasonal MAPE and RMSE for the Saint John Dataset</w:t>
        </w:r>
        <w:r w:rsidR="008D2C82">
          <w:rPr>
            <w:noProof/>
            <w:webHidden/>
          </w:rPr>
          <w:tab/>
        </w:r>
        <w:r w:rsidR="008D2C82">
          <w:rPr>
            <w:noProof/>
            <w:webHidden/>
          </w:rPr>
          <w:fldChar w:fldCharType="begin"/>
        </w:r>
        <w:r w:rsidR="008D2C82">
          <w:rPr>
            <w:noProof/>
            <w:webHidden/>
          </w:rPr>
          <w:instrText xml:space="preserve"> PAGEREF _Toc86261565 \h </w:instrText>
        </w:r>
        <w:r w:rsidR="008D2C82">
          <w:rPr>
            <w:noProof/>
            <w:webHidden/>
          </w:rPr>
        </w:r>
        <w:r w:rsidR="008D2C82">
          <w:rPr>
            <w:noProof/>
            <w:webHidden/>
          </w:rPr>
          <w:fldChar w:fldCharType="separate"/>
        </w:r>
        <w:r w:rsidR="008D2C82">
          <w:rPr>
            <w:noProof/>
            <w:webHidden/>
          </w:rPr>
          <w:t>110</w:t>
        </w:r>
        <w:r w:rsidR="008D2C82">
          <w:rPr>
            <w:noProof/>
            <w:webHidden/>
          </w:rPr>
          <w:fldChar w:fldCharType="end"/>
        </w:r>
      </w:hyperlink>
    </w:p>
    <w:p w14:paraId="3B06FA3A" w14:textId="79EA98F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6" w:history="1">
        <w:r w:rsidR="008D2C82" w:rsidRPr="00DB1A01">
          <w:rPr>
            <w:rStyle w:val="Hyperlink"/>
            <w:noProof/>
          </w:rPr>
          <w:t>Table 13 – The Overall Performance Metrics – Toronto Dataset</w:t>
        </w:r>
        <w:r w:rsidR="008D2C82">
          <w:rPr>
            <w:noProof/>
            <w:webHidden/>
          </w:rPr>
          <w:tab/>
        </w:r>
        <w:r w:rsidR="008D2C82">
          <w:rPr>
            <w:noProof/>
            <w:webHidden/>
          </w:rPr>
          <w:fldChar w:fldCharType="begin"/>
        </w:r>
        <w:r w:rsidR="008D2C82">
          <w:rPr>
            <w:noProof/>
            <w:webHidden/>
          </w:rPr>
          <w:instrText xml:space="preserve"> PAGEREF _Toc86261566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15BA5DD0" w14:textId="25932C4F"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7" w:history="1">
        <w:r w:rsidR="008D2C82" w:rsidRPr="00DB1A01">
          <w:rPr>
            <w:rStyle w:val="Hyperlink"/>
            <w:noProof/>
          </w:rPr>
          <w:t>Table 14 - The Overall Performance Metrics – Ottawa Dataset</w:t>
        </w:r>
        <w:r w:rsidR="008D2C82">
          <w:rPr>
            <w:noProof/>
            <w:webHidden/>
          </w:rPr>
          <w:tab/>
        </w:r>
        <w:r w:rsidR="008D2C82">
          <w:rPr>
            <w:noProof/>
            <w:webHidden/>
          </w:rPr>
          <w:fldChar w:fldCharType="begin"/>
        </w:r>
        <w:r w:rsidR="008D2C82">
          <w:rPr>
            <w:noProof/>
            <w:webHidden/>
          </w:rPr>
          <w:instrText xml:space="preserve"> PAGEREF _Toc86261567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29ADA6C4" w14:textId="2AA6FBA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68" w:history="1">
        <w:r w:rsidR="008D2C82" w:rsidRPr="00DB1A01">
          <w:rPr>
            <w:rStyle w:val="Hyperlink"/>
            <w:noProof/>
          </w:rPr>
          <w:t>Table 15 - The Overall Performance Metrics – Saint John Dataset</w:t>
        </w:r>
        <w:r w:rsidR="008D2C82">
          <w:rPr>
            <w:noProof/>
            <w:webHidden/>
          </w:rPr>
          <w:tab/>
        </w:r>
        <w:r w:rsidR="008D2C82">
          <w:rPr>
            <w:noProof/>
            <w:webHidden/>
          </w:rPr>
          <w:fldChar w:fldCharType="begin"/>
        </w:r>
        <w:r w:rsidR="008D2C82">
          <w:rPr>
            <w:noProof/>
            <w:webHidden/>
          </w:rPr>
          <w:instrText xml:space="preserve"> PAGEREF _Toc86261568 \h </w:instrText>
        </w:r>
        <w:r w:rsidR="008D2C82">
          <w:rPr>
            <w:noProof/>
            <w:webHidden/>
          </w:rPr>
        </w:r>
        <w:r w:rsidR="008D2C82">
          <w:rPr>
            <w:noProof/>
            <w:webHidden/>
          </w:rPr>
          <w:fldChar w:fldCharType="separate"/>
        </w:r>
        <w:r w:rsidR="008D2C82">
          <w:rPr>
            <w:noProof/>
            <w:webHidden/>
          </w:rPr>
          <w:t>138</w:t>
        </w:r>
        <w:r w:rsidR="008D2C82">
          <w:rPr>
            <w:noProof/>
            <w:webHidden/>
          </w:rPr>
          <w:fldChar w:fldCharType="end"/>
        </w:r>
      </w:hyperlink>
    </w:p>
    <w:p w14:paraId="41310AC4" w14:textId="05E37B82"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6261485"/>
      <w:r>
        <w:lastRenderedPageBreak/>
        <w:t>List of Figures</w:t>
      </w:r>
      <w:bookmarkEnd w:id="6"/>
      <w:r>
        <w:t xml:space="preserve"> </w:t>
      </w:r>
    </w:p>
    <w:p w14:paraId="64BF49B3" w14:textId="64BFB098" w:rsidR="008D2C82"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6261569" w:history="1">
        <w:r w:rsidR="008D2C82" w:rsidRPr="0004497B">
          <w:rPr>
            <w:rStyle w:val="Hyperlink"/>
            <w:noProof/>
          </w:rPr>
          <w:t>Figure 1 – Peak Load vs Base Load [45]</w:t>
        </w:r>
        <w:r w:rsidR="008D2C82">
          <w:rPr>
            <w:noProof/>
            <w:webHidden/>
          </w:rPr>
          <w:tab/>
        </w:r>
        <w:r w:rsidR="008D2C82">
          <w:rPr>
            <w:noProof/>
            <w:webHidden/>
          </w:rPr>
          <w:fldChar w:fldCharType="begin"/>
        </w:r>
        <w:r w:rsidR="008D2C82">
          <w:rPr>
            <w:noProof/>
            <w:webHidden/>
          </w:rPr>
          <w:instrText xml:space="preserve"> PAGEREF _Toc86261569 \h </w:instrText>
        </w:r>
        <w:r w:rsidR="008D2C82">
          <w:rPr>
            <w:noProof/>
            <w:webHidden/>
          </w:rPr>
        </w:r>
        <w:r w:rsidR="008D2C82">
          <w:rPr>
            <w:noProof/>
            <w:webHidden/>
          </w:rPr>
          <w:fldChar w:fldCharType="separate"/>
        </w:r>
        <w:r w:rsidR="008D2C82">
          <w:rPr>
            <w:noProof/>
            <w:webHidden/>
          </w:rPr>
          <w:t>11</w:t>
        </w:r>
        <w:r w:rsidR="008D2C82">
          <w:rPr>
            <w:noProof/>
            <w:webHidden/>
          </w:rPr>
          <w:fldChar w:fldCharType="end"/>
        </w:r>
      </w:hyperlink>
    </w:p>
    <w:p w14:paraId="197B35C4" w14:textId="403B330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0" w:history="1">
        <w:r w:rsidR="008D2C82" w:rsidRPr="0004497B">
          <w:rPr>
            <w:rStyle w:val="Hyperlink"/>
            <w:noProof/>
          </w:rPr>
          <w:t>Figure 2 - An Artificial Neuron’s Workflow</w:t>
        </w:r>
        <w:r w:rsidR="008D2C82">
          <w:rPr>
            <w:noProof/>
            <w:webHidden/>
          </w:rPr>
          <w:tab/>
        </w:r>
        <w:r w:rsidR="008D2C82">
          <w:rPr>
            <w:noProof/>
            <w:webHidden/>
          </w:rPr>
          <w:fldChar w:fldCharType="begin"/>
        </w:r>
        <w:r w:rsidR="008D2C82">
          <w:rPr>
            <w:noProof/>
            <w:webHidden/>
          </w:rPr>
          <w:instrText xml:space="preserve"> PAGEREF _Toc86261570 \h </w:instrText>
        </w:r>
        <w:r w:rsidR="008D2C82">
          <w:rPr>
            <w:noProof/>
            <w:webHidden/>
          </w:rPr>
        </w:r>
        <w:r w:rsidR="008D2C82">
          <w:rPr>
            <w:noProof/>
            <w:webHidden/>
          </w:rPr>
          <w:fldChar w:fldCharType="separate"/>
        </w:r>
        <w:r w:rsidR="008D2C82">
          <w:rPr>
            <w:noProof/>
            <w:webHidden/>
          </w:rPr>
          <w:t>22</w:t>
        </w:r>
        <w:r w:rsidR="008D2C82">
          <w:rPr>
            <w:noProof/>
            <w:webHidden/>
          </w:rPr>
          <w:fldChar w:fldCharType="end"/>
        </w:r>
      </w:hyperlink>
    </w:p>
    <w:p w14:paraId="26CA5C99" w14:textId="0BE2B87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1" w:history="1">
        <w:r w:rsidR="008D2C82" w:rsidRPr="0004497B">
          <w:rPr>
            <w:rStyle w:val="Hyperlink"/>
            <w:noProof/>
          </w:rPr>
          <w:t>Figure 3 - The Structure of a Simple Feed-forward ANN [106]</w:t>
        </w:r>
        <w:r w:rsidR="008D2C82">
          <w:rPr>
            <w:noProof/>
            <w:webHidden/>
          </w:rPr>
          <w:tab/>
        </w:r>
        <w:r w:rsidR="008D2C82">
          <w:rPr>
            <w:noProof/>
            <w:webHidden/>
          </w:rPr>
          <w:fldChar w:fldCharType="begin"/>
        </w:r>
        <w:r w:rsidR="008D2C82">
          <w:rPr>
            <w:noProof/>
            <w:webHidden/>
          </w:rPr>
          <w:instrText xml:space="preserve"> PAGEREF _Toc86261571 \h </w:instrText>
        </w:r>
        <w:r w:rsidR="008D2C82">
          <w:rPr>
            <w:noProof/>
            <w:webHidden/>
          </w:rPr>
        </w:r>
        <w:r w:rsidR="008D2C82">
          <w:rPr>
            <w:noProof/>
            <w:webHidden/>
          </w:rPr>
          <w:fldChar w:fldCharType="separate"/>
        </w:r>
        <w:r w:rsidR="008D2C82">
          <w:rPr>
            <w:noProof/>
            <w:webHidden/>
          </w:rPr>
          <w:t>23</w:t>
        </w:r>
        <w:r w:rsidR="008D2C82">
          <w:rPr>
            <w:noProof/>
            <w:webHidden/>
          </w:rPr>
          <w:fldChar w:fldCharType="end"/>
        </w:r>
      </w:hyperlink>
    </w:p>
    <w:p w14:paraId="3C4F1C7E" w14:textId="650B3A3B"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2" w:history="1">
        <w:r w:rsidR="008D2C82" w:rsidRPr="0004497B">
          <w:rPr>
            <w:rStyle w:val="Hyperlink"/>
            <w:noProof/>
          </w:rPr>
          <w:t>Figure 4 - The Block Diagram of the Third Generation ANNSTLF [36]</w:t>
        </w:r>
        <w:r w:rsidR="008D2C82">
          <w:rPr>
            <w:noProof/>
            <w:webHidden/>
          </w:rPr>
          <w:tab/>
        </w:r>
        <w:r w:rsidR="008D2C82">
          <w:rPr>
            <w:noProof/>
            <w:webHidden/>
          </w:rPr>
          <w:fldChar w:fldCharType="begin"/>
        </w:r>
        <w:r w:rsidR="008D2C82">
          <w:rPr>
            <w:noProof/>
            <w:webHidden/>
          </w:rPr>
          <w:instrText xml:space="preserve"> PAGEREF _Toc86261572 \h </w:instrText>
        </w:r>
        <w:r w:rsidR="008D2C82">
          <w:rPr>
            <w:noProof/>
            <w:webHidden/>
          </w:rPr>
        </w:r>
        <w:r w:rsidR="008D2C82">
          <w:rPr>
            <w:noProof/>
            <w:webHidden/>
          </w:rPr>
          <w:fldChar w:fldCharType="separate"/>
        </w:r>
        <w:r w:rsidR="008D2C82">
          <w:rPr>
            <w:noProof/>
            <w:webHidden/>
          </w:rPr>
          <w:t>25</w:t>
        </w:r>
        <w:r w:rsidR="008D2C82">
          <w:rPr>
            <w:noProof/>
            <w:webHidden/>
          </w:rPr>
          <w:fldChar w:fldCharType="end"/>
        </w:r>
      </w:hyperlink>
    </w:p>
    <w:p w14:paraId="4204EF7B" w14:textId="6D810631"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3" w:history="1">
        <w:r w:rsidR="008D2C82" w:rsidRPr="0004497B">
          <w:rPr>
            <w:rStyle w:val="Hyperlink"/>
            <w:noProof/>
          </w:rPr>
          <w:t>Figure 5 - A Simple Network Versus a Deep Learning Network [127]</w:t>
        </w:r>
        <w:r w:rsidR="008D2C82">
          <w:rPr>
            <w:noProof/>
            <w:webHidden/>
          </w:rPr>
          <w:tab/>
        </w:r>
        <w:r w:rsidR="008D2C82">
          <w:rPr>
            <w:noProof/>
            <w:webHidden/>
          </w:rPr>
          <w:fldChar w:fldCharType="begin"/>
        </w:r>
        <w:r w:rsidR="008D2C82">
          <w:rPr>
            <w:noProof/>
            <w:webHidden/>
          </w:rPr>
          <w:instrText xml:space="preserve"> PAGEREF _Toc86261573 \h </w:instrText>
        </w:r>
        <w:r w:rsidR="008D2C82">
          <w:rPr>
            <w:noProof/>
            <w:webHidden/>
          </w:rPr>
        </w:r>
        <w:r w:rsidR="008D2C82">
          <w:rPr>
            <w:noProof/>
            <w:webHidden/>
          </w:rPr>
          <w:fldChar w:fldCharType="separate"/>
        </w:r>
        <w:r w:rsidR="008D2C82">
          <w:rPr>
            <w:noProof/>
            <w:webHidden/>
          </w:rPr>
          <w:t>27</w:t>
        </w:r>
        <w:r w:rsidR="008D2C82">
          <w:rPr>
            <w:noProof/>
            <w:webHidden/>
          </w:rPr>
          <w:fldChar w:fldCharType="end"/>
        </w:r>
      </w:hyperlink>
    </w:p>
    <w:p w14:paraId="52641621" w14:textId="3E7C471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4" w:history="1">
        <w:r w:rsidR="008D2C82" w:rsidRPr="0004497B">
          <w:rPr>
            <w:rStyle w:val="Hyperlink"/>
            <w:noProof/>
          </w:rPr>
          <w:t>Figure 6 - The Long Short-Term Memory Structure  [148]</w:t>
        </w:r>
        <w:r w:rsidR="008D2C82">
          <w:rPr>
            <w:noProof/>
            <w:webHidden/>
          </w:rPr>
          <w:tab/>
        </w:r>
        <w:r w:rsidR="008D2C82">
          <w:rPr>
            <w:noProof/>
            <w:webHidden/>
          </w:rPr>
          <w:fldChar w:fldCharType="begin"/>
        </w:r>
        <w:r w:rsidR="008D2C82">
          <w:rPr>
            <w:noProof/>
            <w:webHidden/>
          </w:rPr>
          <w:instrText xml:space="preserve"> PAGEREF _Toc86261574 \h </w:instrText>
        </w:r>
        <w:r w:rsidR="008D2C82">
          <w:rPr>
            <w:noProof/>
            <w:webHidden/>
          </w:rPr>
        </w:r>
        <w:r w:rsidR="008D2C82">
          <w:rPr>
            <w:noProof/>
            <w:webHidden/>
          </w:rPr>
          <w:fldChar w:fldCharType="separate"/>
        </w:r>
        <w:r w:rsidR="008D2C82">
          <w:rPr>
            <w:noProof/>
            <w:webHidden/>
          </w:rPr>
          <w:t>30</w:t>
        </w:r>
        <w:r w:rsidR="008D2C82">
          <w:rPr>
            <w:noProof/>
            <w:webHidden/>
          </w:rPr>
          <w:fldChar w:fldCharType="end"/>
        </w:r>
      </w:hyperlink>
    </w:p>
    <w:p w14:paraId="64B1BEA9" w14:textId="3641989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5" w:history="1">
        <w:r w:rsidR="008D2C82" w:rsidRPr="0004497B">
          <w:rPr>
            <w:rStyle w:val="Hyperlink"/>
            <w:noProof/>
          </w:rPr>
          <w:t xml:space="preserve">Figure 7 - </w:t>
        </w:r>
        <w:r w:rsidR="008D2C82" w:rsidRPr="0004497B">
          <w:rPr>
            <w:rStyle w:val="Hyperlink"/>
            <w:rFonts w:cstheme="minorHAnsi"/>
            <w:noProof/>
          </w:rPr>
          <w:t>An Architecture of a One-dimensional CNN for Time Series Data [163]</w:t>
        </w:r>
        <w:r w:rsidR="008D2C82">
          <w:rPr>
            <w:noProof/>
            <w:webHidden/>
          </w:rPr>
          <w:tab/>
        </w:r>
        <w:r w:rsidR="008D2C82">
          <w:rPr>
            <w:noProof/>
            <w:webHidden/>
          </w:rPr>
          <w:fldChar w:fldCharType="begin"/>
        </w:r>
        <w:r w:rsidR="008D2C82">
          <w:rPr>
            <w:noProof/>
            <w:webHidden/>
          </w:rPr>
          <w:instrText xml:space="preserve"> PAGEREF _Toc86261575 \h </w:instrText>
        </w:r>
        <w:r w:rsidR="008D2C82">
          <w:rPr>
            <w:noProof/>
            <w:webHidden/>
          </w:rPr>
        </w:r>
        <w:r w:rsidR="008D2C82">
          <w:rPr>
            <w:noProof/>
            <w:webHidden/>
          </w:rPr>
          <w:fldChar w:fldCharType="separate"/>
        </w:r>
        <w:r w:rsidR="008D2C82">
          <w:rPr>
            <w:noProof/>
            <w:webHidden/>
          </w:rPr>
          <w:t>33</w:t>
        </w:r>
        <w:r w:rsidR="008D2C82">
          <w:rPr>
            <w:noProof/>
            <w:webHidden/>
          </w:rPr>
          <w:fldChar w:fldCharType="end"/>
        </w:r>
      </w:hyperlink>
    </w:p>
    <w:p w14:paraId="11EC4EF6" w14:textId="47BA06A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6" w:history="1">
        <w:r w:rsidR="008D2C82" w:rsidRPr="0004497B">
          <w:rPr>
            <w:rStyle w:val="Hyperlink"/>
            <w:noProof/>
          </w:rPr>
          <w:t>Figure 8 – The Rectified Linear Unit Activation Function [164]</w:t>
        </w:r>
        <w:r w:rsidR="008D2C82">
          <w:rPr>
            <w:noProof/>
            <w:webHidden/>
          </w:rPr>
          <w:tab/>
        </w:r>
        <w:r w:rsidR="008D2C82">
          <w:rPr>
            <w:noProof/>
            <w:webHidden/>
          </w:rPr>
          <w:fldChar w:fldCharType="begin"/>
        </w:r>
        <w:r w:rsidR="008D2C82">
          <w:rPr>
            <w:noProof/>
            <w:webHidden/>
          </w:rPr>
          <w:instrText xml:space="preserve"> PAGEREF _Toc86261576 \h </w:instrText>
        </w:r>
        <w:r w:rsidR="008D2C82">
          <w:rPr>
            <w:noProof/>
            <w:webHidden/>
          </w:rPr>
        </w:r>
        <w:r w:rsidR="008D2C82">
          <w:rPr>
            <w:noProof/>
            <w:webHidden/>
          </w:rPr>
          <w:fldChar w:fldCharType="separate"/>
        </w:r>
        <w:r w:rsidR="008D2C82">
          <w:rPr>
            <w:noProof/>
            <w:webHidden/>
          </w:rPr>
          <w:t>34</w:t>
        </w:r>
        <w:r w:rsidR="008D2C82">
          <w:rPr>
            <w:noProof/>
            <w:webHidden/>
          </w:rPr>
          <w:fldChar w:fldCharType="end"/>
        </w:r>
      </w:hyperlink>
    </w:p>
    <w:p w14:paraId="319DE69F" w14:textId="4CBA10C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7" w:history="1">
        <w:r w:rsidR="008D2C82" w:rsidRPr="0004497B">
          <w:rPr>
            <w:rStyle w:val="Hyperlink"/>
            <w:noProof/>
          </w:rPr>
          <w:t>Figure 9 – Examples of Max and Average Pooling [165]</w:t>
        </w:r>
        <w:r w:rsidR="008D2C82">
          <w:rPr>
            <w:noProof/>
            <w:webHidden/>
          </w:rPr>
          <w:tab/>
        </w:r>
        <w:r w:rsidR="008D2C82">
          <w:rPr>
            <w:noProof/>
            <w:webHidden/>
          </w:rPr>
          <w:fldChar w:fldCharType="begin"/>
        </w:r>
        <w:r w:rsidR="008D2C82">
          <w:rPr>
            <w:noProof/>
            <w:webHidden/>
          </w:rPr>
          <w:instrText xml:space="preserve"> PAGEREF _Toc86261577 \h </w:instrText>
        </w:r>
        <w:r w:rsidR="008D2C82">
          <w:rPr>
            <w:noProof/>
            <w:webHidden/>
          </w:rPr>
        </w:r>
        <w:r w:rsidR="008D2C82">
          <w:rPr>
            <w:noProof/>
            <w:webHidden/>
          </w:rPr>
          <w:fldChar w:fldCharType="separate"/>
        </w:r>
        <w:r w:rsidR="008D2C82">
          <w:rPr>
            <w:noProof/>
            <w:webHidden/>
          </w:rPr>
          <w:t>35</w:t>
        </w:r>
        <w:r w:rsidR="008D2C82">
          <w:rPr>
            <w:noProof/>
            <w:webHidden/>
          </w:rPr>
          <w:fldChar w:fldCharType="end"/>
        </w:r>
      </w:hyperlink>
    </w:p>
    <w:p w14:paraId="11A51E88" w14:textId="6C8F2B1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8" w:history="1">
        <w:r w:rsidR="008D2C82" w:rsidRPr="0004497B">
          <w:rPr>
            <w:rStyle w:val="Hyperlink"/>
            <w:noProof/>
          </w:rPr>
          <w:t>Figure 10 - The Test Dataset for the City of Toronto</w:t>
        </w:r>
        <w:r w:rsidR="008D2C82">
          <w:rPr>
            <w:noProof/>
            <w:webHidden/>
          </w:rPr>
          <w:tab/>
        </w:r>
        <w:r w:rsidR="008D2C82">
          <w:rPr>
            <w:noProof/>
            <w:webHidden/>
          </w:rPr>
          <w:fldChar w:fldCharType="begin"/>
        </w:r>
        <w:r w:rsidR="008D2C82">
          <w:rPr>
            <w:noProof/>
            <w:webHidden/>
          </w:rPr>
          <w:instrText xml:space="preserve"> PAGEREF _Toc86261578 \h </w:instrText>
        </w:r>
        <w:r w:rsidR="008D2C82">
          <w:rPr>
            <w:noProof/>
            <w:webHidden/>
          </w:rPr>
        </w:r>
        <w:r w:rsidR="008D2C82">
          <w:rPr>
            <w:noProof/>
            <w:webHidden/>
          </w:rPr>
          <w:fldChar w:fldCharType="separate"/>
        </w:r>
        <w:r w:rsidR="008D2C82">
          <w:rPr>
            <w:noProof/>
            <w:webHidden/>
          </w:rPr>
          <w:t>40</w:t>
        </w:r>
        <w:r w:rsidR="008D2C82">
          <w:rPr>
            <w:noProof/>
            <w:webHidden/>
          </w:rPr>
          <w:fldChar w:fldCharType="end"/>
        </w:r>
      </w:hyperlink>
    </w:p>
    <w:p w14:paraId="069106CD" w14:textId="1FCD9862"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79" w:history="1">
        <w:r w:rsidR="008D2C82" w:rsidRPr="0004497B">
          <w:rPr>
            <w:rStyle w:val="Hyperlink"/>
            <w:noProof/>
          </w:rPr>
          <w:t>Figure 11 - The Test Dataset for the City of Ottawa</w:t>
        </w:r>
        <w:r w:rsidR="008D2C82">
          <w:rPr>
            <w:noProof/>
            <w:webHidden/>
          </w:rPr>
          <w:tab/>
        </w:r>
        <w:r w:rsidR="008D2C82">
          <w:rPr>
            <w:noProof/>
            <w:webHidden/>
          </w:rPr>
          <w:fldChar w:fldCharType="begin"/>
        </w:r>
        <w:r w:rsidR="008D2C82">
          <w:rPr>
            <w:noProof/>
            <w:webHidden/>
          </w:rPr>
          <w:instrText xml:space="preserve"> PAGEREF _Toc86261579 \h </w:instrText>
        </w:r>
        <w:r w:rsidR="008D2C82">
          <w:rPr>
            <w:noProof/>
            <w:webHidden/>
          </w:rPr>
        </w:r>
        <w:r w:rsidR="008D2C82">
          <w:rPr>
            <w:noProof/>
            <w:webHidden/>
          </w:rPr>
          <w:fldChar w:fldCharType="separate"/>
        </w:r>
        <w:r w:rsidR="008D2C82">
          <w:rPr>
            <w:noProof/>
            <w:webHidden/>
          </w:rPr>
          <w:t>41</w:t>
        </w:r>
        <w:r w:rsidR="008D2C82">
          <w:rPr>
            <w:noProof/>
            <w:webHidden/>
          </w:rPr>
          <w:fldChar w:fldCharType="end"/>
        </w:r>
      </w:hyperlink>
    </w:p>
    <w:p w14:paraId="04BE8D37" w14:textId="3DE39D8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0" w:history="1">
        <w:r w:rsidR="008D2C82" w:rsidRPr="0004497B">
          <w:rPr>
            <w:rStyle w:val="Hyperlink"/>
            <w:noProof/>
          </w:rPr>
          <w:t>Figure 12 - The Test Dataset for the City of Saint John</w:t>
        </w:r>
        <w:r w:rsidR="008D2C82">
          <w:rPr>
            <w:noProof/>
            <w:webHidden/>
          </w:rPr>
          <w:tab/>
        </w:r>
        <w:r w:rsidR="008D2C82">
          <w:rPr>
            <w:noProof/>
            <w:webHidden/>
          </w:rPr>
          <w:fldChar w:fldCharType="begin"/>
        </w:r>
        <w:r w:rsidR="008D2C82">
          <w:rPr>
            <w:noProof/>
            <w:webHidden/>
          </w:rPr>
          <w:instrText xml:space="preserve"> PAGEREF _Toc86261580 \h </w:instrText>
        </w:r>
        <w:r w:rsidR="008D2C82">
          <w:rPr>
            <w:noProof/>
            <w:webHidden/>
          </w:rPr>
        </w:r>
        <w:r w:rsidR="008D2C82">
          <w:rPr>
            <w:noProof/>
            <w:webHidden/>
          </w:rPr>
          <w:fldChar w:fldCharType="separate"/>
        </w:r>
        <w:r w:rsidR="008D2C82">
          <w:rPr>
            <w:noProof/>
            <w:webHidden/>
          </w:rPr>
          <w:t>41</w:t>
        </w:r>
        <w:r w:rsidR="008D2C82">
          <w:rPr>
            <w:noProof/>
            <w:webHidden/>
          </w:rPr>
          <w:fldChar w:fldCharType="end"/>
        </w:r>
      </w:hyperlink>
    </w:p>
    <w:p w14:paraId="1D3C26F0" w14:textId="3866D65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1" w:history="1">
        <w:r w:rsidR="008D2C82" w:rsidRPr="0004497B">
          <w:rPr>
            <w:rStyle w:val="Hyperlink"/>
            <w:noProof/>
          </w:rPr>
          <w:t>Figure 13 – The Partial Autocorrelation Plot – Toronto Dataset</w:t>
        </w:r>
        <w:r w:rsidR="008D2C82">
          <w:rPr>
            <w:noProof/>
            <w:webHidden/>
          </w:rPr>
          <w:tab/>
        </w:r>
        <w:r w:rsidR="008D2C82">
          <w:rPr>
            <w:noProof/>
            <w:webHidden/>
          </w:rPr>
          <w:fldChar w:fldCharType="begin"/>
        </w:r>
        <w:r w:rsidR="008D2C82">
          <w:rPr>
            <w:noProof/>
            <w:webHidden/>
          </w:rPr>
          <w:instrText xml:space="preserve"> PAGEREF _Toc86261581 \h </w:instrText>
        </w:r>
        <w:r w:rsidR="008D2C82">
          <w:rPr>
            <w:noProof/>
            <w:webHidden/>
          </w:rPr>
        </w:r>
        <w:r w:rsidR="008D2C82">
          <w:rPr>
            <w:noProof/>
            <w:webHidden/>
          </w:rPr>
          <w:fldChar w:fldCharType="separate"/>
        </w:r>
        <w:r w:rsidR="008D2C82">
          <w:rPr>
            <w:noProof/>
            <w:webHidden/>
          </w:rPr>
          <w:t>45</w:t>
        </w:r>
        <w:r w:rsidR="008D2C82">
          <w:rPr>
            <w:noProof/>
            <w:webHidden/>
          </w:rPr>
          <w:fldChar w:fldCharType="end"/>
        </w:r>
      </w:hyperlink>
    </w:p>
    <w:p w14:paraId="27AE8242" w14:textId="5549248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2" w:history="1">
        <w:r w:rsidR="008D2C82" w:rsidRPr="0004497B">
          <w:rPr>
            <w:rStyle w:val="Hyperlink"/>
            <w:noProof/>
          </w:rPr>
          <w:t>Figure 14 – The Autocorrelation Plot – Toronto Dataset</w:t>
        </w:r>
        <w:r w:rsidR="008D2C82">
          <w:rPr>
            <w:noProof/>
            <w:webHidden/>
          </w:rPr>
          <w:tab/>
        </w:r>
        <w:r w:rsidR="008D2C82">
          <w:rPr>
            <w:noProof/>
            <w:webHidden/>
          </w:rPr>
          <w:fldChar w:fldCharType="begin"/>
        </w:r>
        <w:r w:rsidR="008D2C82">
          <w:rPr>
            <w:noProof/>
            <w:webHidden/>
          </w:rPr>
          <w:instrText xml:space="preserve"> PAGEREF _Toc86261582 \h </w:instrText>
        </w:r>
        <w:r w:rsidR="008D2C82">
          <w:rPr>
            <w:noProof/>
            <w:webHidden/>
          </w:rPr>
        </w:r>
        <w:r w:rsidR="008D2C82">
          <w:rPr>
            <w:noProof/>
            <w:webHidden/>
          </w:rPr>
          <w:fldChar w:fldCharType="separate"/>
        </w:r>
        <w:r w:rsidR="008D2C82">
          <w:rPr>
            <w:noProof/>
            <w:webHidden/>
          </w:rPr>
          <w:t>46</w:t>
        </w:r>
        <w:r w:rsidR="008D2C82">
          <w:rPr>
            <w:noProof/>
            <w:webHidden/>
          </w:rPr>
          <w:fldChar w:fldCharType="end"/>
        </w:r>
      </w:hyperlink>
    </w:p>
    <w:p w14:paraId="6CC7D2E0" w14:textId="12F023AF"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3" w:history="1">
        <w:r w:rsidR="008D2C82" w:rsidRPr="0004497B">
          <w:rPr>
            <w:rStyle w:val="Hyperlink"/>
            <w:noProof/>
          </w:rPr>
          <w:t>Figure 15 – The Structure of the BLF and CLF Network</w:t>
        </w:r>
        <w:r w:rsidR="008D2C82">
          <w:rPr>
            <w:noProof/>
            <w:webHidden/>
          </w:rPr>
          <w:tab/>
        </w:r>
        <w:r w:rsidR="008D2C82">
          <w:rPr>
            <w:noProof/>
            <w:webHidden/>
          </w:rPr>
          <w:fldChar w:fldCharType="begin"/>
        </w:r>
        <w:r w:rsidR="008D2C82">
          <w:rPr>
            <w:noProof/>
            <w:webHidden/>
          </w:rPr>
          <w:instrText xml:space="preserve"> PAGEREF _Toc86261583 \h </w:instrText>
        </w:r>
        <w:r w:rsidR="008D2C82">
          <w:rPr>
            <w:noProof/>
            <w:webHidden/>
          </w:rPr>
        </w:r>
        <w:r w:rsidR="008D2C82">
          <w:rPr>
            <w:noProof/>
            <w:webHidden/>
          </w:rPr>
          <w:fldChar w:fldCharType="separate"/>
        </w:r>
        <w:r w:rsidR="008D2C82">
          <w:rPr>
            <w:noProof/>
            <w:webHidden/>
          </w:rPr>
          <w:t>47</w:t>
        </w:r>
        <w:r w:rsidR="008D2C82">
          <w:rPr>
            <w:noProof/>
            <w:webHidden/>
          </w:rPr>
          <w:fldChar w:fldCharType="end"/>
        </w:r>
      </w:hyperlink>
    </w:p>
    <w:p w14:paraId="48F1BE5B" w14:textId="63C04076"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4" w:history="1">
        <w:r w:rsidR="008D2C82" w:rsidRPr="0004497B">
          <w:rPr>
            <w:rStyle w:val="Hyperlink"/>
            <w:noProof/>
          </w:rPr>
          <w:t>Figure 16 - Load Demand on March 11, 2019, and CNN Forecast – Toronto Dataset</w:t>
        </w:r>
        <w:r w:rsidR="008D2C82">
          <w:rPr>
            <w:noProof/>
            <w:webHidden/>
          </w:rPr>
          <w:tab/>
        </w:r>
        <w:r w:rsidR="008D2C82">
          <w:rPr>
            <w:noProof/>
            <w:webHidden/>
          </w:rPr>
          <w:fldChar w:fldCharType="begin"/>
        </w:r>
        <w:r w:rsidR="008D2C82">
          <w:rPr>
            <w:noProof/>
            <w:webHidden/>
          </w:rPr>
          <w:instrText xml:space="preserve"> PAGEREF _Toc86261584 \h </w:instrText>
        </w:r>
        <w:r w:rsidR="008D2C82">
          <w:rPr>
            <w:noProof/>
            <w:webHidden/>
          </w:rPr>
        </w:r>
        <w:r w:rsidR="008D2C82">
          <w:rPr>
            <w:noProof/>
            <w:webHidden/>
          </w:rPr>
          <w:fldChar w:fldCharType="separate"/>
        </w:r>
        <w:r w:rsidR="008D2C82">
          <w:rPr>
            <w:noProof/>
            <w:webHidden/>
          </w:rPr>
          <w:t>50</w:t>
        </w:r>
        <w:r w:rsidR="008D2C82">
          <w:rPr>
            <w:noProof/>
            <w:webHidden/>
          </w:rPr>
          <w:fldChar w:fldCharType="end"/>
        </w:r>
      </w:hyperlink>
    </w:p>
    <w:p w14:paraId="7D2080F2" w14:textId="2B48B47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5" w:history="1">
        <w:r w:rsidR="008D2C82" w:rsidRPr="0004497B">
          <w:rPr>
            <w:rStyle w:val="Hyperlink"/>
            <w:noProof/>
          </w:rPr>
          <w:t>Figure 17 - Actual and Forecasted Load Demand for July 17</w:t>
        </w:r>
        <w:r w:rsidR="008D2C82" w:rsidRPr="0004497B">
          <w:rPr>
            <w:rStyle w:val="Hyperlink"/>
            <w:noProof/>
            <w:vertAlign w:val="superscript"/>
          </w:rPr>
          <w:t>th</w:t>
        </w:r>
        <w:r w:rsidR="008D2C82" w:rsidRPr="0004497B">
          <w:rPr>
            <w:rStyle w:val="Hyperlink"/>
            <w:noProof/>
          </w:rPr>
          <w:t xml:space="preserve"> - 21</w:t>
        </w:r>
        <w:r w:rsidR="008D2C82" w:rsidRPr="0004497B">
          <w:rPr>
            <w:rStyle w:val="Hyperlink"/>
            <w:noProof/>
            <w:vertAlign w:val="superscript"/>
          </w:rPr>
          <w:t>st</w:t>
        </w:r>
        <w:r w:rsidR="008D2C82" w:rsidRPr="0004497B">
          <w:rPr>
            <w:rStyle w:val="Hyperlink"/>
            <w:noProof/>
          </w:rPr>
          <w:t xml:space="preserve">   - Toronto Dataset</w:t>
        </w:r>
        <w:r w:rsidR="008D2C82">
          <w:rPr>
            <w:noProof/>
            <w:webHidden/>
          </w:rPr>
          <w:tab/>
        </w:r>
        <w:r w:rsidR="008D2C82">
          <w:rPr>
            <w:noProof/>
            <w:webHidden/>
          </w:rPr>
          <w:fldChar w:fldCharType="begin"/>
        </w:r>
        <w:r w:rsidR="008D2C82">
          <w:rPr>
            <w:noProof/>
            <w:webHidden/>
          </w:rPr>
          <w:instrText xml:space="preserve"> PAGEREF _Toc86261585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62FFC696" w14:textId="0762F02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6" w:history="1">
        <w:r w:rsidR="008D2C82" w:rsidRPr="0004497B">
          <w:rPr>
            <w:rStyle w:val="Hyperlink"/>
            <w:noProof/>
          </w:rPr>
          <w:t>Figure 18 - Overall Error Distribution for All Algorithms – Toronto Dataset</w:t>
        </w:r>
        <w:r w:rsidR="008D2C82">
          <w:rPr>
            <w:noProof/>
            <w:webHidden/>
          </w:rPr>
          <w:tab/>
        </w:r>
        <w:r w:rsidR="008D2C82">
          <w:rPr>
            <w:noProof/>
            <w:webHidden/>
          </w:rPr>
          <w:fldChar w:fldCharType="begin"/>
        </w:r>
        <w:r w:rsidR="008D2C82">
          <w:rPr>
            <w:noProof/>
            <w:webHidden/>
          </w:rPr>
          <w:instrText xml:space="preserve"> PAGEREF _Toc86261586 \h </w:instrText>
        </w:r>
        <w:r w:rsidR="008D2C82">
          <w:rPr>
            <w:noProof/>
            <w:webHidden/>
          </w:rPr>
        </w:r>
        <w:r w:rsidR="008D2C82">
          <w:rPr>
            <w:noProof/>
            <w:webHidden/>
          </w:rPr>
          <w:fldChar w:fldCharType="separate"/>
        </w:r>
        <w:r w:rsidR="008D2C82">
          <w:rPr>
            <w:noProof/>
            <w:webHidden/>
          </w:rPr>
          <w:t>52</w:t>
        </w:r>
        <w:r w:rsidR="008D2C82">
          <w:rPr>
            <w:noProof/>
            <w:webHidden/>
          </w:rPr>
          <w:fldChar w:fldCharType="end"/>
        </w:r>
      </w:hyperlink>
    </w:p>
    <w:p w14:paraId="0972604E" w14:textId="07F0470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7" w:history="1">
        <w:r w:rsidR="008D2C82" w:rsidRPr="0004497B">
          <w:rPr>
            <w:rStyle w:val="Hyperlink"/>
            <w:noProof/>
          </w:rPr>
          <w:t>Figure 19 - Actual and Forecasted Load Demand for July 17</w:t>
        </w:r>
        <w:r w:rsidR="008D2C82" w:rsidRPr="0004497B">
          <w:rPr>
            <w:rStyle w:val="Hyperlink"/>
            <w:noProof/>
            <w:vertAlign w:val="superscript"/>
          </w:rPr>
          <w:t>th</w:t>
        </w:r>
        <w:r w:rsidR="008D2C82" w:rsidRPr="0004497B">
          <w:rPr>
            <w:rStyle w:val="Hyperlink"/>
            <w:noProof/>
          </w:rPr>
          <w:t xml:space="preserve"> - 21</w:t>
        </w:r>
        <w:r w:rsidR="008D2C82" w:rsidRPr="0004497B">
          <w:rPr>
            <w:rStyle w:val="Hyperlink"/>
            <w:noProof/>
            <w:vertAlign w:val="superscript"/>
          </w:rPr>
          <w:t>st</w:t>
        </w:r>
        <w:r w:rsidR="008D2C82" w:rsidRPr="0004497B">
          <w:rPr>
            <w:rStyle w:val="Hyperlink"/>
            <w:noProof/>
          </w:rPr>
          <w:t xml:space="preserve">   - Ottawa Dataset</w:t>
        </w:r>
        <w:r w:rsidR="008D2C82">
          <w:rPr>
            <w:noProof/>
            <w:webHidden/>
          </w:rPr>
          <w:tab/>
        </w:r>
        <w:r w:rsidR="008D2C82">
          <w:rPr>
            <w:noProof/>
            <w:webHidden/>
          </w:rPr>
          <w:fldChar w:fldCharType="begin"/>
        </w:r>
        <w:r w:rsidR="008D2C82">
          <w:rPr>
            <w:noProof/>
            <w:webHidden/>
          </w:rPr>
          <w:instrText xml:space="preserve"> PAGEREF _Toc86261587 \h </w:instrText>
        </w:r>
        <w:r w:rsidR="008D2C82">
          <w:rPr>
            <w:noProof/>
            <w:webHidden/>
          </w:rPr>
        </w:r>
        <w:r w:rsidR="008D2C82">
          <w:rPr>
            <w:noProof/>
            <w:webHidden/>
          </w:rPr>
          <w:fldChar w:fldCharType="separate"/>
        </w:r>
        <w:r w:rsidR="008D2C82">
          <w:rPr>
            <w:noProof/>
            <w:webHidden/>
          </w:rPr>
          <w:t>54</w:t>
        </w:r>
        <w:r w:rsidR="008D2C82">
          <w:rPr>
            <w:noProof/>
            <w:webHidden/>
          </w:rPr>
          <w:fldChar w:fldCharType="end"/>
        </w:r>
      </w:hyperlink>
    </w:p>
    <w:p w14:paraId="03E554D3" w14:textId="4DB2916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8" w:history="1">
        <w:r w:rsidR="008D2C82" w:rsidRPr="0004497B">
          <w:rPr>
            <w:rStyle w:val="Hyperlink"/>
            <w:noProof/>
          </w:rPr>
          <w:t>Figure 20 - Overall Error Distribution for All Algorithms – Ottawa Dataset</w:t>
        </w:r>
        <w:r w:rsidR="008D2C82">
          <w:rPr>
            <w:noProof/>
            <w:webHidden/>
          </w:rPr>
          <w:tab/>
        </w:r>
        <w:r w:rsidR="008D2C82">
          <w:rPr>
            <w:noProof/>
            <w:webHidden/>
          </w:rPr>
          <w:fldChar w:fldCharType="begin"/>
        </w:r>
        <w:r w:rsidR="008D2C82">
          <w:rPr>
            <w:noProof/>
            <w:webHidden/>
          </w:rPr>
          <w:instrText xml:space="preserve"> PAGEREF _Toc86261588 \h </w:instrText>
        </w:r>
        <w:r w:rsidR="008D2C82">
          <w:rPr>
            <w:noProof/>
            <w:webHidden/>
          </w:rPr>
        </w:r>
        <w:r w:rsidR="008D2C82">
          <w:rPr>
            <w:noProof/>
            <w:webHidden/>
          </w:rPr>
          <w:fldChar w:fldCharType="separate"/>
        </w:r>
        <w:r w:rsidR="008D2C82">
          <w:rPr>
            <w:noProof/>
            <w:webHidden/>
          </w:rPr>
          <w:t>54</w:t>
        </w:r>
        <w:r w:rsidR="008D2C82">
          <w:rPr>
            <w:noProof/>
            <w:webHidden/>
          </w:rPr>
          <w:fldChar w:fldCharType="end"/>
        </w:r>
      </w:hyperlink>
    </w:p>
    <w:p w14:paraId="0FF3D6E1" w14:textId="6A61A4D9"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89" w:history="1">
        <w:r w:rsidR="008D2C82" w:rsidRPr="0004497B">
          <w:rPr>
            <w:rStyle w:val="Hyperlink"/>
            <w:noProof/>
          </w:rPr>
          <w:t>Figure 21 - Actual and Forecasted Load Demand for December 17</w:t>
        </w:r>
        <w:r w:rsidR="008D2C82" w:rsidRPr="0004497B">
          <w:rPr>
            <w:rStyle w:val="Hyperlink"/>
            <w:noProof/>
            <w:vertAlign w:val="superscript"/>
          </w:rPr>
          <w:t>th</w:t>
        </w:r>
        <w:r w:rsidR="008D2C82" w:rsidRPr="0004497B">
          <w:rPr>
            <w:rStyle w:val="Hyperlink"/>
            <w:noProof/>
          </w:rPr>
          <w:t xml:space="preserve"> - 21</w:t>
        </w:r>
        <w:r w:rsidR="008D2C82" w:rsidRPr="0004497B">
          <w:rPr>
            <w:rStyle w:val="Hyperlink"/>
            <w:noProof/>
            <w:vertAlign w:val="superscript"/>
          </w:rPr>
          <w:t>st</w:t>
        </w:r>
        <w:r w:rsidR="008D2C82" w:rsidRPr="0004497B">
          <w:rPr>
            <w:rStyle w:val="Hyperlink"/>
            <w:noProof/>
          </w:rPr>
          <w:t xml:space="preserve">   - Saint John Dataset</w:t>
        </w:r>
        <w:r w:rsidR="008D2C82">
          <w:rPr>
            <w:noProof/>
            <w:webHidden/>
          </w:rPr>
          <w:tab/>
        </w:r>
        <w:r w:rsidR="008D2C82">
          <w:rPr>
            <w:noProof/>
            <w:webHidden/>
          </w:rPr>
          <w:fldChar w:fldCharType="begin"/>
        </w:r>
        <w:r w:rsidR="008D2C82">
          <w:rPr>
            <w:noProof/>
            <w:webHidden/>
          </w:rPr>
          <w:instrText xml:space="preserve"> PAGEREF _Toc86261589 \h </w:instrText>
        </w:r>
        <w:r w:rsidR="008D2C82">
          <w:rPr>
            <w:noProof/>
            <w:webHidden/>
          </w:rPr>
        </w:r>
        <w:r w:rsidR="008D2C82">
          <w:rPr>
            <w:noProof/>
            <w:webHidden/>
          </w:rPr>
          <w:fldChar w:fldCharType="separate"/>
        </w:r>
        <w:r w:rsidR="008D2C82">
          <w:rPr>
            <w:noProof/>
            <w:webHidden/>
          </w:rPr>
          <w:t>56</w:t>
        </w:r>
        <w:r w:rsidR="008D2C82">
          <w:rPr>
            <w:noProof/>
            <w:webHidden/>
          </w:rPr>
          <w:fldChar w:fldCharType="end"/>
        </w:r>
      </w:hyperlink>
    </w:p>
    <w:p w14:paraId="1887405F" w14:textId="7E6C27F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0" w:history="1">
        <w:r w:rsidR="008D2C82" w:rsidRPr="0004497B">
          <w:rPr>
            <w:rStyle w:val="Hyperlink"/>
            <w:noProof/>
          </w:rPr>
          <w:t>Figure 22 - Overall Error Distribution for All Algorithms – Saint John Dataset</w:t>
        </w:r>
        <w:r w:rsidR="008D2C82">
          <w:rPr>
            <w:noProof/>
            <w:webHidden/>
          </w:rPr>
          <w:tab/>
        </w:r>
        <w:r w:rsidR="008D2C82">
          <w:rPr>
            <w:noProof/>
            <w:webHidden/>
          </w:rPr>
          <w:fldChar w:fldCharType="begin"/>
        </w:r>
        <w:r w:rsidR="008D2C82">
          <w:rPr>
            <w:noProof/>
            <w:webHidden/>
          </w:rPr>
          <w:instrText xml:space="preserve"> PAGEREF _Toc86261590 \h </w:instrText>
        </w:r>
        <w:r w:rsidR="008D2C82">
          <w:rPr>
            <w:noProof/>
            <w:webHidden/>
          </w:rPr>
        </w:r>
        <w:r w:rsidR="008D2C82">
          <w:rPr>
            <w:noProof/>
            <w:webHidden/>
          </w:rPr>
          <w:fldChar w:fldCharType="separate"/>
        </w:r>
        <w:r w:rsidR="008D2C82">
          <w:rPr>
            <w:noProof/>
            <w:webHidden/>
          </w:rPr>
          <w:t>56</w:t>
        </w:r>
        <w:r w:rsidR="008D2C82">
          <w:rPr>
            <w:noProof/>
            <w:webHidden/>
          </w:rPr>
          <w:fldChar w:fldCharType="end"/>
        </w:r>
      </w:hyperlink>
    </w:p>
    <w:p w14:paraId="17BD2CB2" w14:textId="5E09EE5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1" w:history="1">
        <w:r w:rsidR="008D2C82" w:rsidRPr="0004497B">
          <w:rPr>
            <w:rStyle w:val="Hyperlink"/>
            <w:noProof/>
          </w:rPr>
          <w:t>Figure 23 - The Hourly Average Demand for Each Hour - Toronto Dataset</w:t>
        </w:r>
        <w:r w:rsidR="008D2C82">
          <w:rPr>
            <w:noProof/>
            <w:webHidden/>
          </w:rPr>
          <w:tab/>
        </w:r>
        <w:r w:rsidR="008D2C82">
          <w:rPr>
            <w:noProof/>
            <w:webHidden/>
          </w:rPr>
          <w:fldChar w:fldCharType="begin"/>
        </w:r>
        <w:r w:rsidR="008D2C82">
          <w:rPr>
            <w:noProof/>
            <w:webHidden/>
          </w:rPr>
          <w:instrText xml:space="preserve"> PAGEREF _Toc86261591 \h </w:instrText>
        </w:r>
        <w:r w:rsidR="008D2C82">
          <w:rPr>
            <w:noProof/>
            <w:webHidden/>
          </w:rPr>
        </w:r>
        <w:r w:rsidR="008D2C82">
          <w:rPr>
            <w:noProof/>
            <w:webHidden/>
          </w:rPr>
          <w:fldChar w:fldCharType="separate"/>
        </w:r>
        <w:r w:rsidR="008D2C82">
          <w:rPr>
            <w:noProof/>
            <w:webHidden/>
          </w:rPr>
          <w:t>60</w:t>
        </w:r>
        <w:r w:rsidR="008D2C82">
          <w:rPr>
            <w:noProof/>
            <w:webHidden/>
          </w:rPr>
          <w:fldChar w:fldCharType="end"/>
        </w:r>
      </w:hyperlink>
    </w:p>
    <w:p w14:paraId="4F685446" w14:textId="78B6109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2" w:history="1">
        <w:r w:rsidR="008D2C82" w:rsidRPr="0004497B">
          <w:rPr>
            <w:rStyle w:val="Hyperlink"/>
            <w:noProof/>
          </w:rPr>
          <w:t>Figure 24 - Hourly MAPE for the Algorithms – Toronto Dataset</w:t>
        </w:r>
        <w:r w:rsidR="008D2C82">
          <w:rPr>
            <w:noProof/>
            <w:webHidden/>
          </w:rPr>
          <w:tab/>
        </w:r>
        <w:r w:rsidR="008D2C82">
          <w:rPr>
            <w:noProof/>
            <w:webHidden/>
          </w:rPr>
          <w:fldChar w:fldCharType="begin"/>
        </w:r>
        <w:r w:rsidR="008D2C82">
          <w:rPr>
            <w:noProof/>
            <w:webHidden/>
          </w:rPr>
          <w:instrText xml:space="preserve"> PAGEREF _Toc86261592 \h </w:instrText>
        </w:r>
        <w:r w:rsidR="008D2C82">
          <w:rPr>
            <w:noProof/>
            <w:webHidden/>
          </w:rPr>
        </w:r>
        <w:r w:rsidR="008D2C82">
          <w:rPr>
            <w:noProof/>
            <w:webHidden/>
          </w:rPr>
          <w:fldChar w:fldCharType="separate"/>
        </w:r>
        <w:r w:rsidR="008D2C82">
          <w:rPr>
            <w:noProof/>
            <w:webHidden/>
          </w:rPr>
          <w:t>61</w:t>
        </w:r>
        <w:r w:rsidR="008D2C82">
          <w:rPr>
            <w:noProof/>
            <w:webHidden/>
          </w:rPr>
          <w:fldChar w:fldCharType="end"/>
        </w:r>
      </w:hyperlink>
    </w:p>
    <w:p w14:paraId="7075D054" w14:textId="03848E9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3" w:history="1">
        <w:r w:rsidR="008D2C82" w:rsidRPr="0004497B">
          <w:rPr>
            <w:rStyle w:val="Hyperlink"/>
            <w:noProof/>
          </w:rPr>
          <w:t>Figure 25 - Hourly Error Distribution for the CNN Algorithm – Toronto Dataset</w:t>
        </w:r>
        <w:r w:rsidR="008D2C82">
          <w:rPr>
            <w:noProof/>
            <w:webHidden/>
          </w:rPr>
          <w:tab/>
        </w:r>
        <w:r w:rsidR="008D2C82">
          <w:rPr>
            <w:noProof/>
            <w:webHidden/>
          </w:rPr>
          <w:fldChar w:fldCharType="begin"/>
        </w:r>
        <w:r w:rsidR="008D2C82">
          <w:rPr>
            <w:noProof/>
            <w:webHidden/>
          </w:rPr>
          <w:instrText xml:space="preserve"> PAGEREF _Toc86261593 \h </w:instrText>
        </w:r>
        <w:r w:rsidR="008D2C82">
          <w:rPr>
            <w:noProof/>
            <w:webHidden/>
          </w:rPr>
        </w:r>
        <w:r w:rsidR="008D2C82">
          <w:rPr>
            <w:noProof/>
            <w:webHidden/>
          </w:rPr>
          <w:fldChar w:fldCharType="separate"/>
        </w:r>
        <w:r w:rsidR="008D2C82">
          <w:rPr>
            <w:noProof/>
            <w:webHidden/>
          </w:rPr>
          <w:t>61</w:t>
        </w:r>
        <w:r w:rsidR="008D2C82">
          <w:rPr>
            <w:noProof/>
            <w:webHidden/>
          </w:rPr>
          <w:fldChar w:fldCharType="end"/>
        </w:r>
      </w:hyperlink>
    </w:p>
    <w:p w14:paraId="72C60A9E" w14:textId="44EB5C01"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4" w:history="1">
        <w:r w:rsidR="008D2C82" w:rsidRPr="0004497B">
          <w:rPr>
            <w:rStyle w:val="Hyperlink"/>
            <w:noProof/>
          </w:rPr>
          <w:t>Figure 26 - Hourly Error Distribution for the LSTM Algorithm – Toronto Dataset</w:t>
        </w:r>
        <w:r w:rsidR="008D2C82">
          <w:rPr>
            <w:noProof/>
            <w:webHidden/>
          </w:rPr>
          <w:tab/>
        </w:r>
        <w:r w:rsidR="008D2C82">
          <w:rPr>
            <w:noProof/>
            <w:webHidden/>
          </w:rPr>
          <w:fldChar w:fldCharType="begin"/>
        </w:r>
        <w:r w:rsidR="008D2C82">
          <w:rPr>
            <w:noProof/>
            <w:webHidden/>
          </w:rPr>
          <w:instrText xml:space="preserve"> PAGEREF _Toc86261594 \h </w:instrText>
        </w:r>
        <w:r w:rsidR="008D2C82">
          <w:rPr>
            <w:noProof/>
            <w:webHidden/>
          </w:rPr>
        </w:r>
        <w:r w:rsidR="008D2C82">
          <w:rPr>
            <w:noProof/>
            <w:webHidden/>
          </w:rPr>
          <w:fldChar w:fldCharType="separate"/>
        </w:r>
        <w:r w:rsidR="008D2C82">
          <w:rPr>
            <w:noProof/>
            <w:webHidden/>
          </w:rPr>
          <w:t>62</w:t>
        </w:r>
        <w:r w:rsidR="008D2C82">
          <w:rPr>
            <w:noProof/>
            <w:webHidden/>
          </w:rPr>
          <w:fldChar w:fldCharType="end"/>
        </w:r>
      </w:hyperlink>
    </w:p>
    <w:p w14:paraId="32924304" w14:textId="4CEFA96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5" w:history="1">
        <w:r w:rsidR="008D2C82" w:rsidRPr="0004497B">
          <w:rPr>
            <w:rStyle w:val="Hyperlink"/>
            <w:noProof/>
          </w:rPr>
          <w:t>Figure 27 - Hourly Error Distribution for the ANN Algorithm – Toronto Dataset</w:t>
        </w:r>
        <w:r w:rsidR="008D2C82">
          <w:rPr>
            <w:noProof/>
            <w:webHidden/>
          </w:rPr>
          <w:tab/>
        </w:r>
        <w:r w:rsidR="008D2C82">
          <w:rPr>
            <w:noProof/>
            <w:webHidden/>
          </w:rPr>
          <w:fldChar w:fldCharType="begin"/>
        </w:r>
        <w:r w:rsidR="008D2C82">
          <w:rPr>
            <w:noProof/>
            <w:webHidden/>
          </w:rPr>
          <w:instrText xml:space="preserve"> PAGEREF _Toc86261595 \h </w:instrText>
        </w:r>
        <w:r w:rsidR="008D2C82">
          <w:rPr>
            <w:noProof/>
            <w:webHidden/>
          </w:rPr>
        </w:r>
        <w:r w:rsidR="008D2C82">
          <w:rPr>
            <w:noProof/>
            <w:webHidden/>
          </w:rPr>
          <w:fldChar w:fldCharType="separate"/>
        </w:r>
        <w:r w:rsidR="008D2C82">
          <w:rPr>
            <w:noProof/>
            <w:webHidden/>
          </w:rPr>
          <w:t>62</w:t>
        </w:r>
        <w:r w:rsidR="008D2C82">
          <w:rPr>
            <w:noProof/>
            <w:webHidden/>
          </w:rPr>
          <w:fldChar w:fldCharType="end"/>
        </w:r>
      </w:hyperlink>
    </w:p>
    <w:p w14:paraId="3021AE6C" w14:textId="4FEC681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6" w:history="1">
        <w:r w:rsidR="008D2C82" w:rsidRPr="0004497B">
          <w:rPr>
            <w:rStyle w:val="Hyperlink"/>
            <w:noProof/>
          </w:rPr>
          <w:t>Figure 28 - Hourly Error Distribution for the MLR Algorithm – Toronto Dataset</w:t>
        </w:r>
        <w:r w:rsidR="008D2C82">
          <w:rPr>
            <w:noProof/>
            <w:webHidden/>
          </w:rPr>
          <w:tab/>
        </w:r>
        <w:r w:rsidR="008D2C82">
          <w:rPr>
            <w:noProof/>
            <w:webHidden/>
          </w:rPr>
          <w:fldChar w:fldCharType="begin"/>
        </w:r>
        <w:r w:rsidR="008D2C82">
          <w:rPr>
            <w:noProof/>
            <w:webHidden/>
          </w:rPr>
          <w:instrText xml:space="preserve"> PAGEREF _Toc86261596 \h </w:instrText>
        </w:r>
        <w:r w:rsidR="008D2C82">
          <w:rPr>
            <w:noProof/>
            <w:webHidden/>
          </w:rPr>
        </w:r>
        <w:r w:rsidR="008D2C82">
          <w:rPr>
            <w:noProof/>
            <w:webHidden/>
          </w:rPr>
          <w:fldChar w:fldCharType="separate"/>
        </w:r>
        <w:r w:rsidR="008D2C82">
          <w:rPr>
            <w:noProof/>
            <w:webHidden/>
          </w:rPr>
          <w:t>63</w:t>
        </w:r>
        <w:r w:rsidR="008D2C82">
          <w:rPr>
            <w:noProof/>
            <w:webHidden/>
          </w:rPr>
          <w:fldChar w:fldCharType="end"/>
        </w:r>
      </w:hyperlink>
    </w:p>
    <w:p w14:paraId="172D2108" w14:textId="03856A9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7" w:history="1">
        <w:r w:rsidR="008D2C82" w:rsidRPr="0004497B">
          <w:rPr>
            <w:rStyle w:val="Hyperlink"/>
            <w:noProof/>
          </w:rPr>
          <w:t>Figure 29 - Hourly Error Distribution for the ARIMA Algorithm – Toronto Dataset</w:t>
        </w:r>
        <w:r w:rsidR="008D2C82">
          <w:rPr>
            <w:noProof/>
            <w:webHidden/>
          </w:rPr>
          <w:tab/>
        </w:r>
        <w:r w:rsidR="008D2C82">
          <w:rPr>
            <w:noProof/>
            <w:webHidden/>
          </w:rPr>
          <w:fldChar w:fldCharType="begin"/>
        </w:r>
        <w:r w:rsidR="008D2C82">
          <w:rPr>
            <w:noProof/>
            <w:webHidden/>
          </w:rPr>
          <w:instrText xml:space="preserve"> PAGEREF _Toc86261597 \h </w:instrText>
        </w:r>
        <w:r w:rsidR="008D2C82">
          <w:rPr>
            <w:noProof/>
            <w:webHidden/>
          </w:rPr>
        </w:r>
        <w:r w:rsidR="008D2C82">
          <w:rPr>
            <w:noProof/>
            <w:webHidden/>
          </w:rPr>
          <w:fldChar w:fldCharType="separate"/>
        </w:r>
        <w:r w:rsidR="008D2C82">
          <w:rPr>
            <w:noProof/>
            <w:webHidden/>
          </w:rPr>
          <w:t>63</w:t>
        </w:r>
        <w:r w:rsidR="008D2C82">
          <w:rPr>
            <w:noProof/>
            <w:webHidden/>
          </w:rPr>
          <w:fldChar w:fldCharType="end"/>
        </w:r>
      </w:hyperlink>
    </w:p>
    <w:p w14:paraId="3958E16F" w14:textId="31F177F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8" w:history="1">
        <w:r w:rsidR="008D2C82" w:rsidRPr="0004497B">
          <w:rPr>
            <w:rStyle w:val="Hyperlink"/>
            <w:noProof/>
          </w:rPr>
          <w:t>Figure 30 - Hourly Error Distribution for the SNF Algorithm – Toronto Dataset</w:t>
        </w:r>
        <w:r w:rsidR="008D2C82">
          <w:rPr>
            <w:noProof/>
            <w:webHidden/>
          </w:rPr>
          <w:tab/>
        </w:r>
        <w:r w:rsidR="008D2C82">
          <w:rPr>
            <w:noProof/>
            <w:webHidden/>
          </w:rPr>
          <w:fldChar w:fldCharType="begin"/>
        </w:r>
        <w:r w:rsidR="008D2C82">
          <w:rPr>
            <w:noProof/>
            <w:webHidden/>
          </w:rPr>
          <w:instrText xml:space="preserve"> PAGEREF _Toc86261598 \h </w:instrText>
        </w:r>
        <w:r w:rsidR="008D2C82">
          <w:rPr>
            <w:noProof/>
            <w:webHidden/>
          </w:rPr>
        </w:r>
        <w:r w:rsidR="008D2C82">
          <w:rPr>
            <w:noProof/>
            <w:webHidden/>
          </w:rPr>
          <w:fldChar w:fldCharType="separate"/>
        </w:r>
        <w:r w:rsidR="008D2C82">
          <w:rPr>
            <w:noProof/>
            <w:webHidden/>
          </w:rPr>
          <w:t>64</w:t>
        </w:r>
        <w:r w:rsidR="008D2C82">
          <w:rPr>
            <w:noProof/>
            <w:webHidden/>
          </w:rPr>
          <w:fldChar w:fldCharType="end"/>
        </w:r>
      </w:hyperlink>
    </w:p>
    <w:p w14:paraId="21CD3BA3" w14:textId="2E12158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599" w:history="1">
        <w:r w:rsidR="008D2C82" w:rsidRPr="0004497B">
          <w:rPr>
            <w:rStyle w:val="Hyperlink"/>
            <w:noProof/>
          </w:rPr>
          <w:t>Figure 31 - The Weekly Average Demand for Each Day - Toronto Dataset</w:t>
        </w:r>
        <w:r w:rsidR="008D2C82">
          <w:rPr>
            <w:noProof/>
            <w:webHidden/>
          </w:rPr>
          <w:tab/>
        </w:r>
        <w:r w:rsidR="008D2C82">
          <w:rPr>
            <w:noProof/>
            <w:webHidden/>
          </w:rPr>
          <w:fldChar w:fldCharType="begin"/>
        </w:r>
        <w:r w:rsidR="008D2C82">
          <w:rPr>
            <w:noProof/>
            <w:webHidden/>
          </w:rPr>
          <w:instrText xml:space="preserve"> PAGEREF _Toc86261599 \h </w:instrText>
        </w:r>
        <w:r w:rsidR="008D2C82">
          <w:rPr>
            <w:noProof/>
            <w:webHidden/>
          </w:rPr>
        </w:r>
        <w:r w:rsidR="008D2C82">
          <w:rPr>
            <w:noProof/>
            <w:webHidden/>
          </w:rPr>
          <w:fldChar w:fldCharType="separate"/>
        </w:r>
        <w:r w:rsidR="008D2C82">
          <w:rPr>
            <w:noProof/>
            <w:webHidden/>
          </w:rPr>
          <w:t>65</w:t>
        </w:r>
        <w:r w:rsidR="008D2C82">
          <w:rPr>
            <w:noProof/>
            <w:webHidden/>
          </w:rPr>
          <w:fldChar w:fldCharType="end"/>
        </w:r>
      </w:hyperlink>
    </w:p>
    <w:p w14:paraId="5975ADA9" w14:textId="4CFF6EC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0" w:history="1">
        <w:r w:rsidR="008D2C82" w:rsidRPr="0004497B">
          <w:rPr>
            <w:rStyle w:val="Hyperlink"/>
            <w:noProof/>
          </w:rPr>
          <w:t>Figure 32 - Daily MAPE for the Algorithms – Toronto Dataset</w:t>
        </w:r>
        <w:r w:rsidR="008D2C82">
          <w:rPr>
            <w:noProof/>
            <w:webHidden/>
          </w:rPr>
          <w:tab/>
        </w:r>
        <w:r w:rsidR="008D2C82">
          <w:rPr>
            <w:noProof/>
            <w:webHidden/>
          </w:rPr>
          <w:fldChar w:fldCharType="begin"/>
        </w:r>
        <w:r w:rsidR="008D2C82">
          <w:rPr>
            <w:noProof/>
            <w:webHidden/>
          </w:rPr>
          <w:instrText xml:space="preserve"> PAGEREF _Toc86261600 \h </w:instrText>
        </w:r>
        <w:r w:rsidR="008D2C82">
          <w:rPr>
            <w:noProof/>
            <w:webHidden/>
          </w:rPr>
        </w:r>
        <w:r w:rsidR="008D2C82">
          <w:rPr>
            <w:noProof/>
            <w:webHidden/>
          </w:rPr>
          <w:fldChar w:fldCharType="separate"/>
        </w:r>
        <w:r w:rsidR="008D2C82">
          <w:rPr>
            <w:noProof/>
            <w:webHidden/>
          </w:rPr>
          <w:t>66</w:t>
        </w:r>
        <w:r w:rsidR="008D2C82">
          <w:rPr>
            <w:noProof/>
            <w:webHidden/>
          </w:rPr>
          <w:fldChar w:fldCharType="end"/>
        </w:r>
      </w:hyperlink>
    </w:p>
    <w:p w14:paraId="1294173F" w14:textId="3F9BF76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1" w:history="1">
        <w:r w:rsidR="008D2C82" w:rsidRPr="0004497B">
          <w:rPr>
            <w:rStyle w:val="Hyperlink"/>
            <w:noProof/>
          </w:rPr>
          <w:t>Figure 33 - Daily Error Distribution for the CNN Algorithm – Toronto Dataset</w:t>
        </w:r>
        <w:r w:rsidR="008D2C82">
          <w:rPr>
            <w:noProof/>
            <w:webHidden/>
          </w:rPr>
          <w:tab/>
        </w:r>
        <w:r w:rsidR="008D2C82">
          <w:rPr>
            <w:noProof/>
            <w:webHidden/>
          </w:rPr>
          <w:fldChar w:fldCharType="begin"/>
        </w:r>
        <w:r w:rsidR="008D2C82">
          <w:rPr>
            <w:noProof/>
            <w:webHidden/>
          </w:rPr>
          <w:instrText xml:space="preserve"> PAGEREF _Toc86261601 \h </w:instrText>
        </w:r>
        <w:r w:rsidR="008D2C82">
          <w:rPr>
            <w:noProof/>
            <w:webHidden/>
          </w:rPr>
        </w:r>
        <w:r w:rsidR="008D2C82">
          <w:rPr>
            <w:noProof/>
            <w:webHidden/>
          </w:rPr>
          <w:fldChar w:fldCharType="separate"/>
        </w:r>
        <w:r w:rsidR="008D2C82">
          <w:rPr>
            <w:noProof/>
            <w:webHidden/>
          </w:rPr>
          <w:t>66</w:t>
        </w:r>
        <w:r w:rsidR="008D2C82">
          <w:rPr>
            <w:noProof/>
            <w:webHidden/>
          </w:rPr>
          <w:fldChar w:fldCharType="end"/>
        </w:r>
      </w:hyperlink>
    </w:p>
    <w:p w14:paraId="564C801C" w14:textId="6AF7632F"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2" w:history="1">
        <w:r w:rsidR="008D2C82" w:rsidRPr="0004497B">
          <w:rPr>
            <w:rStyle w:val="Hyperlink"/>
            <w:noProof/>
          </w:rPr>
          <w:t>Figure 34 - Daily Error Distribution for the LSTM Algorithm – Toronto Dataset</w:t>
        </w:r>
        <w:r w:rsidR="008D2C82">
          <w:rPr>
            <w:noProof/>
            <w:webHidden/>
          </w:rPr>
          <w:tab/>
        </w:r>
        <w:r w:rsidR="008D2C82">
          <w:rPr>
            <w:noProof/>
            <w:webHidden/>
          </w:rPr>
          <w:fldChar w:fldCharType="begin"/>
        </w:r>
        <w:r w:rsidR="008D2C82">
          <w:rPr>
            <w:noProof/>
            <w:webHidden/>
          </w:rPr>
          <w:instrText xml:space="preserve"> PAGEREF _Toc86261602 \h </w:instrText>
        </w:r>
        <w:r w:rsidR="008D2C82">
          <w:rPr>
            <w:noProof/>
            <w:webHidden/>
          </w:rPr>
        </w:r>
        <w:r w:rsidR="008D2C82">
          <w:rPr>
            <w:noProof/>
            <w:webHidden/>
          </w:rPr>
          <w:fldChar w:fldCharType="separate"/>
        </w:r>
        <w:r w:rsidR="008D2C82">
          <w:rPr>
            <w:noProof/>
            <w:webHidden/>
          </w:rPr>
          <w:t>67</w:t>
        </w:r>
        <w:r w:rsidR="008D2C82">
          <w:rPr>
            <w:noProof/>
            <w:webHidden/>
          </w:rPr>
          <w:fldChar w:fldCharType="end"/>
        </w:r>
      </w:hyperlink>
    </w:p>
    <w:p w14:paraId="4FDBA32A" w14:textId="4985C11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3" w:history="1">
        <w:r w:rsidR="008D2C82" w:rsidRPr="0004497B">
          <w:rPr>
            <w:rStyle w:val="Hyperlink"/>
            <w:noProof/>
          </w:rPr>
          <w:t>Figure 35 - Daily Error Distribution for the ANN Algorithm – Toronto Dataset</w:t>
        </w:r>
        <w:r w:rsidR="008D2C82">
          <w:rPr>
            <w:noProof/>
            <w:webHidden/>
          </w:rPr>
          <w:tab/>
        </w:r>
        <w:r w:rsidR="008D2C82">
          <w:rPr>
            <w:noProof/>
            <w:webHidden/>
          </w:rPr>
          <w:fldChar w:fldCharType="begin"/>
        </w:r>
        <w:r w:rsidR="008D2C82">
          <w:rPr>
            <w:noProof/>
            <w:webHidden/>
          </w:rPr>
          <w:instrText xml:space="preserve"> PAGEREF _Toc86261603 \h </w:instrText>
        </w:r>
        <w:r w:rsidR="008D2C82">
          <w:rPr>
            <w:noProof/>
            <w:webHidden/>
          </w:rPr>
        </w:r>
        <w:r w:rsidR="008D2C82">
          <w:rPr>
            <w:noProof/>
            <w:webHidden/>
          </w:rPr>
          <w:fldChar w:fldCharType="separate"/>
        </w:r>
        <w:r w:rsidR="008D2C82">
          <w:rPr>
            <w:noProof/>
            <w:webHidden/>
          </w:rPr>
          <w:t>67</w:t>
        </w:r>
        <w:r w:rsidR="008D2C82">
          <w:rPr>
            <w:noProof/>
            <w:webHidden/>
          </w:rPr>
          <w:fldChar w:fldCharType="end"/>
        </w:r>
      </w:hyperlink>
    </w:p>
    <w:p w14:paraId="380F58CD" w14:textId="3081811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4" w:history="1">
        <w:r w:rsidR="008D2C82" w:rsidRPr="0004497B">
          <w:rPr>
            <w:rStyle w:val="Hyperlink"/>
            <w:noProof/>
          </w:rPr>
          <w:t>Figure 36 - Daily Error Distribution for the MLR Algorithm – Toronto Dataset</w:t>
        </w:r>
        <w:r w:rsidR="008D2C82">
          <w:rPr>
            <w:noProof/>
            <w:webHidden/>
          </w:rPr>
          <w:tab/>
        </w:r>
        <w:r w:rsidR="008D2C82">
          <w:rPr>
            <w:noProof/>
            <w:webHidden/>
          </w:rPr>
          <w:fldChar w:fldCharType="begin"/>
        </w:r>
        <w:r w:rsidR="008D2C82">
          <w:rPr>
            <w:noProof/>
            <w:webHidden/>
          </w:rPr>
          <w:instrText xml:space="preserve"> PAGEREF _Toc86261604 \h </w:instrText>
        </w:r>
        <w:r w:rsidR="008D2C82">
          <w:rPr>
            <w:noProof/>
            <w:webHidden/>
          </w:rPr>
        </w:r>
        <w:r w:rsidR="008D2C82">
          <w:rPr>
            <w:noProof/>
            <w:webHidden/>
          </w:rPr>
          <w:fldChar w:fldCharType="separate"/>
        </w:r>
        <w:r w:rsidR="008D2C82">
          <w:rPr>
            <w:noProof/>
            <w:webHidden/>
          </w:rPr>
          <w:t>68</w:t>
        </w:r>
        <w:r w:rsidR="008D2C82">
          <w:rPr>
            <w:noProof/>
            <w:webHidden/>
          </w:rPr>
          <w:fldChar w:fldCharType="end"/>
        </w:r>
      </w:hyperlink>
    </w:p>
    <w:p w14:paraId="3FCE8272" w14:textId="3637C28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5" w:history="1">
        <w:r w:rsidR="008D2C82" w:rsidRPr="0004497B">
          <w:rPr>
            <w:rStyle w:val="Hyperlink"/>
            <w:noProof/>
          </w:rPr>
          <w:t>Figure 37 - Daily Error Distribution for the ARIMA Algorithm – Toronto Dataset</w:t>
        </w:r>
        <w:r w:rsidR="008D2C82">
          <w:rPr>
            <w:noProof/>
            <w:webHidden/>
          </w:rPr>
          <w:tab/>
        </w:r>
        <w:r w:rsidR="008D2C82">
          <w:rPr>
            <w:noProof/>
            <w:webHidden/>
          </w:rPr>
          <w:fldChar w:fldCharType="begin"/>
        </w:r>
        <w:r w:rsidR="008D2C82">
          <w:rPr>
            <w:noProof/>
            <w:webHidden/>
          </w:rPr>
          <w:instrText xml:space="preserve"> PAGEREF _Toc86261605 \h </w:instrText>
        </w:r>
        <w:r w:rsidR="008D2C82">
          <w:rPr>
            <w:noProof/>
            <w:webHidden/>
          </w:rPr>
        </w:r>
        <w:r w:rsidR="008D2C82">
          <w:rPr>
            <w:noProof/>
            <w:webHidden/>
          </w:rPr>
          <w:fldChar w:fldCharType="separate"/>
        </w:r>
        <w:r w:rsidR="008D2C82">
          <w:rPr>
            <w:noProof/>
            <w:webHidden/>
          </w:rPr>
          <w:t>68</w:t>
        </w:r>
        <w:r w:rsidR="008D2C82">
          <w:rPr>
            <w:noProof/>
            <w:webHidden/>
          </w:rPr>
          <w:fldChar w:fldCharType="end"/>
        </w:r>
      </w:hyperlink>
    </w:p>
    <w:p w14:paraId="706F1E50" w14:textId="0019730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6" w:history="1">
        <w:r w:rsidR="008D2C82" w:rsidRPr="0004497B">
          <w:rPr>
            <w:rStyle w:val="Hyperlink"/>
            <w:noProof/>
          </w:rPr>
          <w:t>Figure 38 - Daily Error Distribution for the SNF Algorithm – Toronto Dataset</w:t>
        </w:r>
        <w:r w:rsidR="008D2C82">
          <w:rPr>
            <w:noProof/>
            <w:webHidden/>
          </w:rPr>
          <w:tab/>
        </w:r>
        <w:r w:rsidR="008D2C82">
          <w:rPr>
            <w:noProof/>
            <w:webHidden/>
          </w:rPr>
          <w:fldChar w:fldCharType="begin"/>
        </w:r>
        <w:r w:rsidR="008D2C82">
          <w:rPr>
            <w:noProof/>
            <w:webHidden/>
          </w:rPr>
          <w:instrText xml:space="preserve"> PAGEREF _Toc86261606 \h </w:instrText>
        </w:r>
        <w:r w:rsidR="008D2C82">
          <w:rPr>
            <w:noProof/>
            <w:webHidden/>
          </w:rPr>
        </w:r>
        <w:r w:rsidR="008D2C82">
          <w:rPr>
            <w:noProof/>
            <w:webHidden/>
          </w:rPr>
          <w:fldChar w:fldCharType="separate"/>
        </w:r>
        <w:r w:rsidR="008D2C82">
          <w:rPr>
            <w:noProof/>
            <w:webHidden/>
          </w:rPr>
          <w:t>69</w:t>
        </w:r>
        <w:r w:rsidR="008D2C82">
          <w:rPr>
            <w:noProof/>
            <w:webHidden/>
          </w:rPr>
          <w:fldChar w:fldCharType="end"/>
        </w:r>
      </w:hyperlink>
    </w:p>
    <w:p w14:paraId="71EAC72A" w14:textId="5FDDBF5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7" w:history="1">
        <w:r w:rsidR="008D2C82" w:rsidRPr="0004497B">
          <w:rPr>
            <w:rStyle w:val="Hyperlink"/>
            <w:noProof/>
          </w:rPr>
          <w:t>Figure 39 - The Monthly Average Demand for Each Month – Toronto Dataset</w:t>
        </w:r>
        <w:r w:rsidR="008D2C82">
          <w:rPr>
            <w:noProof/>
            <w:webHidden/>
          </w:rPr>
          <w:tab/>
        </w:r>
        <w:r w:rsidR="008D2C82">
          <w:rPr>
            <w:noProof/>
            <w:webHidden/>
          </w:rPr>
          <w:fldChar w:fldCharType="begin"/>
        </w:r>
        <w:r w:rsidR="008D2C82">
          <w:rPr>
            <w:noProof/>
            <w:webHidden/>
          </w:rPr>
          <w:instrText xml:space="preserve"> PAGEREF _Toc86261607 \h </w:instrText>
        </w:r>
        <w:r w:rsidR="008D2C82">
          <w:rPr>
            <w:noProof/>
            <w:webHidden/>
          </w:rPr>
        </w:r>
        <w:r w:rsidR="008D2C82">
          <w:rPr>
            <w:noProof/>
            <w:webHidden/>
          </w:rPr>
          <w:fldChar w:fldCharType="separate"/>
        </w:r>
        <w:r w:rsidR="008D2C82">
          <w:rPr>
            <w:noProof/>
            <w:webHidden/>
          </w:rPr>
          <w:t>70</w:t>
        </w:r>
        <w:r w:rsidR="008D2C82">
          <w:rPr>
            <w:noProof/>
            <w:webHidden/>
          </w:rPr>
          <w:fldChar w:fldCharType="end"/>
        </w:r>
      </w:hyperlink>
    </w:p>
    <w:p w14:paraId="56E789DF" w14:textId="155D814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8" w:history="1">
        <w:r w:rsidR="008D2C82" w:rsidRPr="0004497B">
          <w:rPr>
            <w:rStyle w:val="Hyperlink"/>
            <w:noProof/>
          </w:rPr>
          <w:t>Figure 40 - Monthly MAPE for Each Algorithm – Toronto Dataset</w:t>
        </w:r>
        <w:r w:rsidR="008D2C82">
          <w:rPr>
            <w:noProof/>
            <w:webHidden/>
          </w:rPr>
          <w:tab/>
        </w:r>
        <w:r w:rsidR="008D2C82">
          <w:rPr>
            <w:noProof/>
            <w:webHidden/>
          </w:rPr>
          <w:fldChar w:fldCharType="begin"/>
        </w:r>
        <w:r w:rsidR="008D2C82">
          <w:rPr>
            <w:noProof/>
            <w:webHidden/>
          </w:rPr>
          <w:instrText xml:space="preserve"> PAGEREF _Toc86261608 \h </w:instrText>
        </w:r>
        <w:r w:rsidR="008D2C82">
          <w:rPr>
            <w:noProof/>
            <w:webHidden/>
          </w:rPr>
        </w:r>
        <w:r w:rsidR="008D2C82">
          <w:rPr>
            <w:noProof/>
            <w:webHidden/>
          </w:rPr>
          <w:fldChar w:fldCharType="separate"/>
        </w:r>
        <w:r w:rsidR="008D2C82">
          <w:rPr>
            <w:noProof/>
            <w:webHidden/>
          </w:rPr>
          <w:t>71</w:t>
        </w:r>
        <w:r w:rsidR="008D2C82">
          <w:rPr>
            <w:noProof/>
            <w:webHidden/>
          </w:rPr>
          <w:fldChar w:fldCharType="end"/>
        </w:r>
      </w:hyperlink>
    </w:p>
    <w:p w14:paraId="0BA11458" w14:textId="32BD0106"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09" w:history="1">
        <w:r w:rsidR="008D2C82" w:rsidRPr="0004497B">
          <w:rPr>
            <w:rStyle w:val="Hyperlink"/>
            <w:noProof/>
          </w:rPr>
          <w:t>Figure 41 - Monthly Error Distribution for CNN Algorithm – Toronto Dataset</w:t>
        </w:r>
        <w:r w:rsidR="008D2C82">
          <w:rPr>
            <w:noProof/>
            <w:webHidden/>
          </w:rPr>
          <w:tab/>
        </w:r>
        <w:r w:rsidR="008D2C82">
          <w:rPr>
            <w:noProof/>
            <w:webHidden/>
          </w:rPr>
          <w:fldChar w:fldCharType="begin"/>
        </w:r>
        <w:r w:rsidR="008D2C82">
          <w:rPr>
            <w:noProof/>
            <w:webHidden/>
          </w:rPr>
          <w:instrText xml:space="preserve"> PAGEREF _Toc86261609 \h </w:instrText>
        </w:r>
        <w:r w:rsidR="008D2C82">
          <w:rPr>
            <w:noProof/>
            <w:webHidden/>
          </w:rPr>
        </w:r>
        <w:r w:rsidR="008D2C82">
          <w:rPr>
            <w:noProof/>
            <w:webHidden/>
          </w:rPr>
          <w:fldChar w:fldCharType="separate"/>
        </w:r>
        <w:r w:rsidR="008D2C82">
          <w:rPr>
            <w:noProof/>
            <w:webHidden/>
          </w:rPr>
          <w:t>72</w:t>
        </w:r>
        <w:r w:rsidR="008D2C82">
          <w:rPr>
            <w:noProof/>
            <w:webHidden/>
          </w:rPr>
          <w:fldChar w:fldCharType="end"/>
        </w:r>
      </w:hyperlink>
    </w:p>
    <w:p w14:paraId="3D962FC3" w14:textId="6FCA777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0" w:history="1">
        <w:r w:rsidR="008D2C82" w:rsidRPr="0004497B">
          <w:rPr>
            <w:rStyle w:val="Hyperlink"/>
            <w:noProof/>
          </w:rPr>
          <w:t>Figure 42 - Monthly Error Distribution for LSTM Algorithm – Toronto Dataset</w:t>
        </w:r>
        <w:r w:rsidR="008D2C82">
          <w:rPr>
            <w:noProof/>
            <w:webHidden/>
          </w:rPr>
          <w:tab/>
        </w:r>
        <w:r w:rsidR="008D2C82">
          <w:rPr>
            <w:noProof/>
            <w:webHidden/>
          </w:rPr>
          <w:fldChar w:fldCharType="begin"/>
        </w:r>
        <w:r w:rsidR="008D2C82">
          <w:rPr>
            <w:noProof/>
            <w:webHidden/>
          </w:rPr>
          <w:instrText xml:space="preserve"> PAGEREF _Toc86261610 \h </w:instrText>
        </w:r>
        <w:r w:rsidR="008D2C82">
          <w:rPr>
            <w:noProof/>
            <w:webHidden/>
          </w:rPr>
        </w:r>
        <w:r w:rsidR="008D2C82">
          <w:rPr>
            <w:noProof/>
            <w:webHidden/>
          </w:rPr>
          <w:fldChar w:fldCharType="separate"/>
        </w:r>
        <w:r w:rsidR="008D2C82">
          <w:rPr>
            <w:noProof/>
            <w:webHidden/>
          </w:rPr>
          <w:t>72</w:t>
        </w:r>
        <w:r w:rsidR="008D2C82">
          <w:rPr>
            <w:noProof/>
            <w:webHidden/>
          </w:rPr>
          <w:fldChar w:fldCharType="end"/>
        </w:r>
      </w:hyperlink>
    </w:p>
    <w:p w14:paraId="45B323BB" w14:textId="5FE1B5E9"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1" w:history="1">
        <w:r w:rsidR="008D2C82" w:rsidRPr="0004497B">
          <w:rPr>
            <w:rStyle w:val="Hyperlink"/>
            <w:noProof/>
          </w:rPr>
          <w:t>Figure 43 - Monthly Error Distribution for ANN Algorithm– Toronto Dataset</w:t>
        </w:r>
        <w:r w:rsidR="008D2C82">
          <w:rPr>
            <w:noProof/>
            <w:webHidden/>
          </w:rPr>
          <w:tab/>
        </w:r>
        <w:r w:rsidR="008D2C82">
          <w:rPr>
            <w:noProof/>
            <w:webHidden/>
          </w:rPr>
          <w:fldChar w:fldCharType="begin"/>
        </w:r>
        <w:r w:rsidR="008D2C82">
          <w:rPr>
            <w:noProof/>
            <w:webHidden/>
          </w:rPr>
          <w:instrText xml:space="preserve"> PAGEREF _Toc86261611 \h </w:instrText>
        </w:r>
        <w:r w:rsidR="008D2C82">
          <w:rPr>
            <w:noProof/>
            <w:webHidden/>
          </w:rPr>
        </w:r>
        <w:r w:rsidR="008D2C82">
          <w:rPr>
            <w:noProof/>
            <w:webHidden/>
          </w:rPr>
          <w:fldChar w:fldCharType="separate"/>
        </w:r>
        <w:r w:rsidR="008D2C82">
          <w:rPr>
            <w:noProof/>
            <w:webHidden/>
          </w:rPr>
          <w:t>73</w:t>
        </w:r>
        <w:r w:rsidR="008D2C82">
          <w:rPr>
            <w:noProof/>
            <w:webHidden/>
          </w:rPr>
          <w:fldChar w:fldCharType="end"/>
        </w:r>
      </w:hyperlink>
    </w:p>
    <w:p w14:paraId="046E9940" w14:textId="297CC0FB"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2" w:history="1">
        <w:r w:rsidR="008D2C82" w:rsidRPr="0004497B">
          <w:rPr>
            <w:rStyle w:val="Hyperlink"/>
            <w:noProof/>
          </w:rPr>
          <w:t>Figure 44 - Monthly Error Distribution for MLR Algorithm– Toronto Dataset</w:t>
        </w:r>
        <w:r w:rsidR="008D2C82">
          <w:rPr>
            <w:noProof/>
            <w:webHidden/>
          </w:rPr>
          <w:tab/>
        </w:r>
        <w:r w:rsidR="008D2C82">
          <w:rPr>
            <w:noProof/>
            <w:webHidden/>
          </w:rPr>
          <w:fldChar w:fldCharType="begin"/>
        </w:r>
        <w:r w:rsidR="008D2C82">
          <w:rPr>
            <w:noProof/>
            <w:webHidden/>
          </w:rPr>
          <w:instrText xml:space="preserve"> PAGEREF _Toc86261612 \h </w:instrText>
        </w:r>
        <w:r w:rsidR="008D2C82">
          <w:rPr>
            <w:noProof/>
            <w:webHidden/>
          </w:rPr>
        </w:r>
        <w:r w:rsidR="008D2C82">
          <w:rPr>
            <w:noProof/>
            <w:webHidden/>
          </w:rPr>
          <w:fldChar w:fldCharType="separate"/>
        </w:r>
        <w:r w:rsidR="008D2C82">
          <w:rPr>
            <w:noProof/>
            <w:webHidden/>
          </w:rPr>
          <w:t>73</w:t>
        </w:r>
        <w:r w:rsidR="008D2C82">
          <w:rPr>
            <w:noProof/>
            <w:webHidden/>
          </w:rPr>
          <w:fldChar w:fldCharType="end"/>
        </w:r>
      </w:hyperlink>
    </w:p>
    <w:p w14:paraId="21F9D756" w14:textId="54CF67A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3" w:history="1">
        <w:r w:rsidR="008D2C82" w:rsidRPr="0004497B">
          <w:rPr>
            <w:rStyle w:val="Hyperlink"/>
            <w:noProof/>
          </w:rPr>
          <w:t>Figure 45 - Monthly Error Distribution for ARIMA Algorithm– Toronto Dataset</w:t>
        </w:r>
        <w:r w:rsidR="008D2C82">
          <w:rPr>
            <w:noProof/>
            <w:webHidden/>
          </w:rPr>
          <w:tab/>
        </w:r>
        <w:r w:rsidR="008D2C82">
          <w:rPr>
            <w:noProof/>
            <w:webHidden/>
          </w:rPr>
          <w:fldChar w:fldCharType="begin"/>
        </w:r>
        <w:r w:rsidR="008D2C82">
          <w:rPr>
            <w:noProof/>
            <w:webHidden/>
          </w:rPr>
          <w:instrText xml:space="preserve"> PAGEREF _Toc86261613 \h </w:instrText>
        </w:r>
        <w:r w:rsidR="008D2C82">
          <w:rPr>
            <w:noProof/>
            <w:webHidden/>
          </w:rPr>
        </w:r>
        <w:r w:rsidR="008D2C82">
          <w:rPr>
            <w:noProof/>
            <w:webHidden/>
          </w:rPr>
          <w:fldChar w:fldCharType="separate"/>
        </w:r>
        <w:r w:rsidR="008D2C82">
          <w:rPr>
            <w:noProof/>
            <w:webHidden/>
          </w:rPr>
          <w:t>74</w:t>
        </w:r>
        <w:r w:rsidR="008D2C82">
          <w:rPr>
            <w:noProof/>
            <w:webHidden/>
          </w:rPr>
          <w:fldChar w:fldCharType="end"/>
        </w:r>
      </w:hyperlink>
    </w:p>
    <w:p w14:paraId="08C6C2BB" w14:textId="6FA5523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4" w:history="1">
        <w:r w:rsidR="008D2C82" w:rsidRPr="0004497B">
          <w:rPr>
            <w:rStyle w:val="Hyperlink"/>
            <w:noProof/>
          </w:rPr>
          <w:t>Figure 46 - Monthly Error Distribution for SNF Algorithm– Toronto Dataset</w:t>
        </w:r>
        <w:r w:rsidR="008D2C82">
          <w:rPr>
            <w:noProof/>
            <w:webHidden/>
          </w:rPr>
          <w:tab/>
        </w:r>
        <w:r w:rsidR="008D2C82">
          <w:rPr>
            <w:noProof/>
            <w:webHidden/>
          </w:rPr>
          <w:fldChar w:fldCharType="begin"/>
        </w:r>
        <w:r w:rsidR="008D2C82">
          <w:rPr>
            <w:noProof/>
            <w:webHidden/>
          </w:rPr>
          <w:instrText xml:space="preserve"> PAGEREF _Toc86261614 \h </w:instrText>
        </w:r>
        <w:r w:rsidR="008D2C82">
          <w:rPr>
            <w:noProof/>
            <w:webHidden/>
          </w:rPr>
        </w:r>
        <w:r w:rsidR="008D2C82">
          <w:rPr>
            <w:noProof/>
            <w:webHidden/>
          </w:rPr>
          <w:fldChar w:fldCharType="separate"/>
        </w:r>
        <w:r w:rsidR="008D2C82">
          <w:rPr>
            <w:noProof/>
            <w:webHidden/>
          </w:rPr>
          <w:t>74</w:t>
        </w:r>
        <w:r w:rsidR="008D2C82">
          <w:rPr>
            <w:noProof/>
            <w:webHidden/>
          </w:rPr>
          <w:fldChar w:fldCharType="end"/>
        </w:r>
      </w:hyperlink>
    </w:p>
    <w:p w14:paraId="4C293428" w14:textId="1967A23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5" w:history="1">
        <w:r w:rsidR="008D2C82" w:rsidRPr="0004497B">
          <w:rPr>
            <w:rStyle w:val="Hyperlink"/>
            <w:noProof/>
          </w:rPr>
          <w:t>Figure 47 - Scatter Plot of Load Demand versus Temperature – Toronto Dataset</w:t>
        </w:r>
        <w:r w:rsidR="008D2C82">
          <w:rPr>
            <w:noProof/>
            <w:webHidden/>
          </w:rPr>
          <w:tab/>
        </w:r>
        <w:r w:rsidR="008D2C82">
          <w:rPr>
            <w:noProof/>
            <w:webHidden/>
          </w:rPr>
          <w:fldChar w:fldCharType="begin"/>
        </w:r>
        <w:r w:rsidR="008D2C82">
          <w:rPr>
            <w:noProof/>
            <w:webHidden/>
          </w:rPr>
          <w:instrText xml:space="preserve"> PAGEREF _Toc86261615 \h </w:instrText>
        </w:r>
        <w:r w:rsidR="008D2C82">
          <w:rPr>
            <w:noProof/>
            <w:webHidden/>
          </w:rPr>
        </w:r>
        <w:r w:rsidR="008D2C82">
          <w:rPr>
            <w:noProof/>
            <w:webHidden/>
          </w:rPr>
          <w:fldChar w:fldCharType="separate"/>
        </w:r>
        <w:r w:rsidR="008D2C82">
          <w:rPr>
            <w:noProof/>
            <w:webHidden/>
          </w:rPr>
          <w:t>76</w:t>
        </w:r>
        <w:r w:rsidR="008D2C82">
          <w:rPr>
            <w:noProof/>
            <w:webHidden/>
          </w:rPr>
          <w:fldChar w:fldCharType="end"/>
        </w:r>
      </w:hyperlink>
    </w:p>
    <w:p w14:paraId="63C2D385" w14:textId="46E46642"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6" w:history="1">
        <w:r w:rsidR="008D2C82" w:rsidRPr="0004497B">
          <w:rPr>
            <w:rStyle w:val="Hyperlink"/>
            <w:noProof/>
          </w:rPr>
          <w:t>Figure 48 - The Hourly Average Demand for Each Hour - Ottawa Dataset</w:t>
        </w:r>
        <w:r w:rsidR="008D2C82">
          <w:rPr>
            <w:noProof/>
            <w:webHidden/>
          </w:rPr>
          <w:tab/>
        </w:r>
        <w:r w:rsidR="008D2C82">
          <w:rPr>
            <w:noProof/>
            <w:webHidden/>
          </w:rPr>
          <w:fldChar w:fldCharType="begin"/>
        </w:r>
        <w:r w:rsidR="008D2C82">
          <w:rPr>
            <w:noProof/>
            <w:webHidden/>
          </w:rPr>
          <w:instrText xml:space="preserve"> PAGEREF _Toc86261616 \h </w:instrText>
        </w:r>
        <w:r w:rsidR="008D2C82">
          <w:rPr>
            <w:noProof/>
            <w:webHidden/>
          </w:rPr>
        </w:r>
        <w:r w:rsidR="008D2C82">
          <w:rPr>
            <w:noProof/>
            <w:webHidden/>
          </w:rPr>
          <w:fldChar w:fldCharType="separate"/>
        </w:r>
        <w:r w:rsidR="008D2C82">
          <w:rPr>
            <w:noProof/>
            <w:webHidden/>
          </w:rPr>
          <w:t>78</w:t>
        </w:r>
        <w:r w:rsidR="008D2C82">
          <w:rPr>
            <w:noProof/>
            <w:webHidden/>
          </w:rPr>
          <w:fldChar w:fldCharType="end"/>
        </w:r>
      </w:hyperlink>
    </w:p>
    <w:p w14:paraId="44399239" w14:textId="665FC2A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7" w:history="1">
        <w:r w:rsidR="008D2C82" w:rsidRPr="0004497B">
          <w:rPr>
            <w:rStyle w:val="Hyperlink"/>
            <w:noProof/>
          </w:rPr>
          <w:t>Figure 49 - Hourly MAPE for the Algorithms - Ottawa Dataset</w:t>
        </w:r>
        <w:r w:rsidR="008D2C82">
          <w:rPr>
            <w:noProof/>
            <w:webHidden/>
          </w:rPr>
          <w:tab/>
        </w:r>
        <w:r w:rsidR="008D2C82">
          <w:rPr>
            <w:noProof/>
            <w:webHidden/>
          </w:rPr>
          <w:fldChar w:fldCharType="begin"/>
        </w:r>
        <w:r w:rsidR="008D2C82">
          <w:rPr>
            <w:noProof/>
            <w:webHidden/>
          </w:rPr>
          <w:instrText xml:space="preserve"> PAGEREF _Toc86261617 \h </w:instrText>
        </w:r>
        <w:r w:rsidR="008D2C82">
          <w:rPr>
            <w:noProof/>
            <w:webHidden/>
          </w:rPr>
        </w:r>
        <w:r w:rsidR="008D2C82">
          <w:rPr>
            <w:noProof/>
            <w:webHidden/>
          </w:rPr>
          <w:fldChar w:fldCharType="separate"/>
        </w:r>
        <w:r w:rsidR="008D2C82">
          <w:rPr>
            <w:noProof/>
            <w:webHidden/>
          </w:rPr>
          <w:t>79</w:t>
        </w:r>
        <w:r w:rsidR="008D2C82">
          <w:rPr>
            <w:noProof/>
            <w:webHidden/>
          </w:rPr>
          <w:fldChar w:fldCharType="end"/>
        </w:r>
      </w:hyperlink>
    </w:p>
    <w:p w14:paraId="6FAB66AD" w14:textId="12FBE884"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8" w:history="1">
        <w:r w:rsidR="008D2C82" w:rsidRPr="0004497B">
          <w:rPr>
            <w:rStyle w:val="Hyperlink"/>
            <w:noProof/>
          </w:rPr>
          <w:t>Figure 50 - Hourly Error Distribution for the CNN Algorithm – Ottawa Dataset</w:t>
        </w:r>
        <w:r w:rsidR="008D2C82">
          <w:rPr>
            <w:noProof/>
            <w:webHidden/>
          </w:rPr>
          <w:tab/>
        </w:r>
        <w:r w:rsidR="008D2C82">
          <w:rPr>
            <w:noProof/>
            <w:webHidden/>
          </w:rPr>
          <w:fldChar w:fldCharType="begin"/>
        </w:r>
        <w:r w:rsidR="008D2C82">
          <w:rPr>
            <w:noProof/>
            <w:webHidden/>
          </w:rPr>
          <w:instrText xml:space="preserve"> PAGEREF _Toc86261618 \h </w:instrText>
        </w:r>
        <w:r w:rsidR="008D2C82">
          <w:rPr>
            <w:noProof/>
            <w:webHidden/>
          </w:rPr>
        </w:r>
        <w:r w:rsidR="008D2C82">
          <w:rPr>
            <w:noProof/>
            <w:webHidden/>
          </w:rPr>
          <w:fldChar w:fldCharType="separate"/>
        </w:r>
        <w:r w:rsidR="008D2C82">
          <w:rPr>
            <w:noProof/>
            <w:webHidden/>
          </w:rPr>
          <w:t>79</w:t>
        </w:r>
        <w:r w:rsidR="008D2C82">
          <w:rPr>
            <w:noProof/>
            <w:webHidden/>
          </w:rPr>
          <w:fldChar w:fldCharType="end"/>
        </w:r>
      </w:hyperlink>
    </w:p>
    <w:p w14:paraId="1D8EF01D" w14:textId="7C7666C8"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19" w:history="1">
        <w:r w:rsidR="008D2C82" w:rsidRPr="0004497B">
          <w:rPr>
            <w:rStyle w:val="Hyperlink"/>
            <w:noProof/>
          </w:rPr>
          <w:t>Figure 51 - Hourly Error Distribution for the LSTM Algorithm – Ottawa Dataset</w:t>
        </w:r>
        <w:r w:rsidR="008D2C82">
          <w:rPr>
            <w:noProof/>
            <w:webHidden/>
          </w:rPr>
          <w:tab/>
        </w:r>
        <w:r w:rsidR="008D2C82">
          <w:rPr>
            <w:noProof/>
            <w:webHidden/>
          </w:rPr>
          <w:fldChar w:fldCharType="begin"/>
        </w:r>
        <w:r w:rsidR="008D2C82">
          <w:rPr>
            <w:noProof/>
            <w:webHidden/>
          </w:rPr>
          <w:instrText xml:space="preserve"> PAGEREF _Toc86261619 \h </w:instrText>
        </w:r>
        <w:r w:rsidR="008D2C82">
          <w:rPr>
            <w:noProof/>
            <w:webHidden/>
          </w:rPr>
        </w:r>
        <w:r w:rsidR="008D2C82">
          <w:rPr>
            <w:noProof/>
            <w:webHidden/>
          </w:rPr>
          <w:fldChar w:fldCharType="separate"/>
        </w:r>
        <w:r w:rsidR="008D2C82">
          <w:rPr>
            <w:noProof/>
            <w:webHidden/>
          </w:rPr>
          <w:t>80</w:t>
        </w:r>
        <w:r w:rsidR="008D2C82">
          <w:rPr>
            <w:noProof/>
            <w:webHidden/>
          </w:rPr>
          <w:fldChar w:fldCharType="end"/>
        </w:r>
      </w:hyperlink>
    </w:p>
    <w:p w14:paraId="0F9E465B" w14:textId="4FDDFA1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0" w:history="1">
        <w:r w:rsidR="008D2C82" w:rsidRPr="0004497B">
          <w:rPr>
            <w:rStyle w:val="Hyperlink"/>
            <w:noProof/>
          </w:rPr>
          <w:t>Figure 52 - Hourly Error Distribution for the ANN Algorithm – Ottawa Dataset</w:t>
        </w:r>
        <w:r w:rsidR="008D2C82">
          <w:rPr>
            <w:noProof/>
            <w:webHidden/>
          </w:rPr>
          <w:tab/>
        </w:r>
        <w:r w:rsidR="008D2C82">
          <w:rPr>
            <w:noProof/>
            <w:webHidden/>
          </w:rPr>
          <w:fldChar w:fldCharType="begin"/>
        </w:r>
        <w:r w:rsidR="008D2C82">
          <w:rPr>
            <w:noProof/>
            <w:webHidden/>
          </w:rPr>
          <w:instrText xml:space="preserve"> PAGEREF _Toc86261620 \h </w:instrText>
        </w:r>
        <w:r w:rsidR="008D2C82">
          <w:rPr>
            <w:noProof/>
            <w:webHidden/>
          </w:rPr>
        </w:r>
        <w:r w:rsidR="008D2C82">
          <w:rPr>
            <w:noProof/>
            <w:webHidden/>
          </w:rPr>
          <w:fldChar w:fldCharType="separate"/>
        </w:r>
        <w:r w:rsidR="008D2C82">
          <w:rPr>
            <w:noProof/>
            <w:webHidden/>
          </w:rPr>
          <w:t>80</w:t>
        </w:r>
        <w:r w:rsidR="008D2C82">
          <w:rPr>
            <w:noProof/>
            <w:webHidden/>
          </w:rPr>
          <w:fldChar w:fldCharType="end"/>
        </w:r>
      </w:hyperlink>
    </w:p>
    <w:p w14:paraId="45FDBEEA" w14:textId="39FFCE0F"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1" w:history="1">
        <w:r w:rsidR="008D2C82" w:rsidRPr="0004497B">
          <w:rPr>
            <w:rStyle w:val="Hyperlink"/>
            <w:noProof/>
          </w:rPr>
          <w:t>Figure 53 - Hourly Error Distribution for the MLR Algorithm – Ottawa Dataset</w:t>
        </w:r>
        <w:r w:rsidR="008D2C82">
          <w:rPr>
            <w:noProof/>
            <w:webHidden/>
          </w:rPr>
          <w:tab/>
        </w:r>
        <w:r w:rsidR="008D2C82">
          <w:rPr>
            <w:noProof/>
            <w:webHidden/>
          </w:rPr>
          <w:fldChar w:fldCharType="begin"/>
        </w:r>
        <w:r w:rsidR="008D2C82">
          <w:rPr>
            <w:noProof/>
            <w:webHidden/>
          </w:rPr>
          <w:instrText xml:space="preserve"> PAGEREF _Toc86261621 \h </w:instrText>
        </w:r>
        <w:r w:rsidR="008D2C82">
          <w:rPr>
            <w:noProof/>
            <w:webHidden/>
          </w:rPr>
        </w:r>
        <w:r w:rsidR="008D2C82">
          <w:rPr>
            <w:noProof/>
            <w:webHidden/>
          </w:rPr>
          <w:fldChar w:fldCharType="separate"/>
        </w:r>
        <w:r w:rsidR="008D2C82">
          <w:rPr>
            <w:noProof/>
            <w:webHidden/>
          </w:rPr>
          <w:t>81</w:t>
        </w:r>
        <w:r w:rsidR="008D2C82">
          <w:rPr>
            <w:noProof/>
            <w:webHidden/>
          </w:rPr>
          <w:fldChar w:fldCharType="end"/>
        </w:r>
      </w:hyperlink>
    </w:p>
    <w:p w14:paraId="3291F724" w14:textId="4975EA8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2" w:history="1">
        <w:r w:rsidR="008D2C82" w:rsidRPr="0004497B">
          <w:rPr>
            <w:rStyle w:val="Hyperlink"/>
            <w:noProof/>
          </w:rPr>
          <w:t>Figure 54 - Hourly Error Distribution for the ARIMA Algorithm – Ottawa Dataset</w:t>
        </w:r>
        <w:r w:rsidR="008D2C82">
          <w:rPr>
            <w:noProof/>
            <w:webHidden/>
          </w:rPr>
          <w:tab/>
        </w:r>
        <w:r w:rsidR="008D2C82">
          <w:rPr>
            <w:noProof/>
            <w:webHidden/>
          </w:rPr>
          <w:fldChar w:fldCharType="begin"/>
        </w:r>
        <w:r w:rsidR="008D2C82">
          <w:rPr>
            <w:noProof/>
            <w:webHidden/>
          </w:rPr>
          <w:instrText xml:space="preserve"> PAGEREF _Toc86261622 \h </w:instrText>
        </w:r>
        <w:r w:rsidR="008D2C82">
          <w:rPr>
            <w:noProof/>
            <w:webHidden/>
          </w:rPr>
        </w:r>
        <w:r w:rsidR="008D2C82">
          <w:rPr>
            <w:noProof/>
            <w:webHidden/>
          </w:rPr>
          <w:fldChar w:fldCharType="separate"/>
        </w:r>
        <w:r w:rsidR="008D2C82">
          <w:rPr>
            <w:noProof/>
            <w:webHidden/>
          </w:rPr>
          <w:t>81</w:t>
        </w:r>
        <w:r w:rsidR="008D2C82">
          <w:rPr>
            <w:noProof/>
            <w:webHidden/>
          </w:rPr>
          <w:fldChar w:fldCharType="end"/>
        </w:r>
      </w:hyperlink>
    </w:p>
    <w:p w14:paraId="24C2FBA4" w14:textId="08405A4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3" w:history="1">
        <w:r w:rsidR="008D2C82" w:rsidRPr="0004497B">
          <w:rPr>
            <w:rStyle w:val="Hyperlink"/>
            <w:noProof/>
          </w:rPr>
          <w:t>Figure 55 - Hourly Error Distribution for the SNF Algorithm – Ottawa Dataset</w:t>
        </w:r>
        <w:r w:rsidR="008D2C82">
          <w:rPr>
            <w:noProof/>
            <w:webHidden/>
          </w:rPr>
          <w:tab/>
        </w:r>
        <w:r w:rsidR="008D2C82">
          <w:rPr>
            <w:noProof/>
            <w:webHidden/>
          </w:rPr>
          <w:fldChar w:fldCharType="begin"/>
        </w:r>
        <w:r w:rsidR="008D2C82">
          <w:rPr>
            <w:noProof/>
            <w:webHidden/>
          </w:rPr>
          <w:instrText xml:space="preserve"> PAGEREF _Toc86261623 \h </w:instrText>
        </w:r>
        <w:r w:rsidR="008D2C82">
          <w:rPr>
            <w:noProof/>
            <w:webHidden/>
          </w:rPr>
        </w:r>
        <w:r w:rsidR="008D2C82">
          <w:rPr>
            <w:noProof/>
            <w:webHidden/>
          </w:rPr>
          <w:fldChar w:fldCharType="separate"/>
        </w:r>
        <w:r w:rsidR="008D2C82">
          <w:rPr>
            <w:noProof/>
            <w:webHidden/>
          </w:rPr>
          <w:t>82</w:t>
        </w:r>
        <w:r w:rsidR="008D2C82">
          <w:rPr>
            <w:noProof/>
            <w:webHidden/>
          </w:rPr>
          <w:fldChar w:fldCharType="end"/>
        </w:r>
      </w:hyperlink>
    </w:p>
    <w:p w14:paraId="673C9B11" w14:textId="6301E984"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4" w:history="1">
        <w:r w:rsidR="008D2C82" w:rsidRPr="0004497B">
          <w:rPr>
            <w:rStyle w:val="Hyperlink"/>
            <w:noProof/>
          </w:rPr>
          <w:t>Figure 56 - The Weekly Average Demand for Each Day – Ottawa Dataset</w:t>
        </w:r>
        <w:r w:rsidR="008D2C82">
          <w:rPr>
            <w:noProof/>
            <w:webHidden/>
          </w:rPr>
          <w:tab/>
        </w:r>
        <w:r w:rsidR="008D2C82">
          <w:rPr>
            <w:noProof/>
            <w:webHidden/>
          </w:rPr>
          <w:fldChar w:fldCharType="begin"/>
        </w:r>
        <w:r w:rsidR="008D2C82">
          <w:rPr>
            <w:noProof/>
            <w:webHidden/>
          </w:rPr>
          <w:instrText xml:space="preserve"> PAGEREF _Toc86261624 \h </w:instrText>
        </w:r>
        <w:r w:rsidR="008D2C82">
          <w:rPr>
            <w:noProof/>
            <w:webHidden/>
          </w:rPr>
        </w:r>
        <w:r w:rsidR="008D2C82">
          <w:rPr>
            <w:noProof/>
            <w:webHidden/>
          </w:rPr>
          <w:fldChar w:fldCharType="separate"/>
        </w:r>
        <w:r w:rsidR="008D2C82">
          <w:rPr>
            <w:noProof/>
            <w:webHidden/>
          </w:rPr>
          <w:t>83</w:t>
        </w:r>
        <w:r w:rsidR="008D2C82">
          <w:rPr>
            <w:noProof/>
            <w:webHidden/>
          </w:rPr>
          <w:fldChar w:fldCharType="end"/>
        </w:r>
      </w:hyperlink>
    </w:p>
    <w:p w14:paraId="1B15C8E0" w14:textId="6B51A78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5" w:history="1">
        <w:r w:rsidR="008D2C82" w:rsidRPr="0004497B">
          <w:rPr>
            <w:rStyle w:val="Hyperlink"/>
            <w:noProof/>
          </w:rPr>
          <w:t>Figure 57 - Daily MAPE for the Algorithms – Ottawa Dataset</w:t>
        </w:r>
        <w:r w:rsidR="008D2C82">
          <w:rPr>
            <w:noProof/>
            <w:webHidden/>
          </w:rPr>
          <w:tab/>
        </w:r>
        <w:r w:rsidR="008D2C82">
          <w:rPr>
            <w:noProof/>
            <w:webHidden/>
          </w:rPr>
          <w:fldChar w:fldCharType="begin"/>
        </w:r>
        <w:r w:rsidR="008D2C82">
          <w:rPr>
            <w:noProof/>
            <w:webHidden/>
          </w:rPr>
          <w:instrText xml:space="preserve"> PAGEREF _Toc86261625 \h </w:instrText>
        </w:r>
        <w:r w:rsidR="008D2C82">
          <w:rPr>
            <w:noProof/>
            <w:webHidden/>
          </w:rPr>
        </w:r>
        <w:r w:rsidR="008D2C82">
          <w:rPr>
            <w:noProof/>
            <w:webHidden/>
          </w:rPr>
          <w:fldChar w:fldCharType="separate"/>
        </w:r>
        <w:r w:rsidR="008D2C82">
          <w:rPr>
            <w:noProof/>
            <w:webHidden/>
          </w:rPr>
          <w:t>84</w:t>
        </w:r>
        <w:r w:rsidR="008D2C82">
          <w:rPr>
            <w:noProof/>
            <w:webHidden/>
          </w:rPr>
          <w:fldChar w:fldCharType="end"/>
        </w:r>
      </w:hyperlink>
    </w:p>
    <w:p w14:paraId="2DC7E9DB" w14:textId="612A363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6" w:history="1">
        <w:r w:rsidR="008D2C82" w:rsidRPr="0004497B">
          <w:rPr>
            <w:rStyle w:val="Hyperlink"/>
            <w:noProof/>
          </w:rPr>
          <w:t>Figure 58 - Daily Error Distribution for the CNN Algorithm – Ottawa Dataset</w:t>
        </w:r>
        <w:r w:rsidR="008D2C82">
          <w:rPr>
            <w:noProof/>
            <w:webHidden/>
          </w:rPr>
          <w:tab/>
        </w:r>
        <w:r w:rsidR="008D2C82">
          <w:rPr>
            <w:noProof/>
            <w:webHidden/>
          </w:rPr>
          <w:fldChar w:fldCharType="begin"/>
        </w:r>
        <w:r w:rsidR="008D2C82">
          <w:rPr>
            <w:noProof/>
            <w:webHidden/>
          </w:rPr>
          <w:instrText xml:space="preserve"> PAGEREF _Toc86261626 \h </w:instrText>
        </w:r>
        <w:r w:rsidR="008D2C82">
          <w:rPr>
            <w:noProof/>
            <w:webHidden/>
          </w:rPr>
        </w:r>
        <w:r w:rsidR="008D2C82">
          <w:rPr>
            <w:noProof/>
            <w:webHidden/>
          </w:rPr>
          <w:fldChar w:fldCharType="separate"/>
        </w:r>
        <w:r w:rsidR="008D2C82">
          <w:rPr>
            <w:noProof/>
            <w:webHidden/>
          </w:rPr>
          <w:t>84</w:t>
        </w:r>
        <w:r w:rsidR="008D2C82">
          <w:rPr>
            <w:noProof/>
            <w:webHidden/>
          </w:rPr>
          <w:fldChar w:fldCharType="end"/>
        </w:r>
      </w:hyperlink>
    </w:p>
    <w:p w14:paraId="69633E0A" w14:textId="79E26A0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7" w:history="1">
        <w:r w:rsidR="008D2C82" w:rsidRPr="0004497B">
          <w:rPr>
            <w:rStyle w:val="Hyperlink"/>
            <w:noProof/>
          </w:rPr>
          <w:t>Figure 59 - Daily Error Distribution for the LSTM Algorithm – Ottawa Dataset</w:t>
        </w:r>
        <w:r w:rsidR="008D2C82">
          <w:rPr>
            <w:noProof/>
            <w:webHidden/>
          </w:rPr>
          <w:tab/>
        </w:r>
        <w:r w:rsidR="008D2C82">
          <w:rPr>
            <w:noProof/>
            <w:webHidden/>
          </w:rPr>
          <w:fldChar w:fldCharType="begin"/>
        </w:r>
        <w:r w:rsidR="008D2C82">
          <w:rPr>
            <w:noProof/>
            <w:webHidden/>
          </w:rPr>
          <w:instrText xml:space="preserve"> PAGEREF _Toc86261627 \h </w:instrText>
        </w:r>
        <w:r w:rsidR="008D2C82">
          <w:rPr>
            <w:noProof/>
            <w:webHidden/>
          </w:rPr>
        </w:r>
        <w:r w:rsidR="008D2C82">
          <w:rPr>
            <w:noProof/>
            <w:webHidden/>
          </w:rPr>
          <w:fldChar w:fldCharType="separate"/>
        </w:r>
        <w:r w:rsidR="008D2C82">
          <w:rPr>
            <w:noProof/>
            <w:webHidden/>
          </w:rPr>
          <w:t>85</w:t>
        </w:r>
        <w:r w:rsidR="008D2C82">
          <w:rPr>
            <w:noProof/>
            <w:webHidden/>
          </w:rPr>
          <w:fldChar w:fldCharType="end"/>
        </w:r>
      </w:hyperlink>
    </w:p>
    <w:p w14:paraId="1F4FEA6A" w14:textId="2EACE2B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8" w:history="1">
        <w:r w:rsidR="008D2C82" w:rsidRPr="0004497B">
          <w:rPr>
            <w:rStyle w:val="Hyperlink"/>
            <w:noProof/>
          </w:rPr>
          <w:t>Figure 60 - Daily Error Distribution for the ANN Algorithm – Ottawa Dataset</w:t>
        </w:r>
        <w:r w:rsidR="008D2C82">
          <w:rPr>
            <w:noProof/>
            <w:webHidden/>
          </w:rPr>
          <w:tab/>
        </w:r>
        <w:r w:rsidR="008D2C82">
          <w:rPr>
            <w:noProof/>
            <w:webHidden/>
          </w:rPr>
          <w:fldChar w:fldCharType="begin"/>
        </w:r>
        <w:r w:rsidR="008D2C82">
          <w:rPr>
            <w:noProof/>
            <w:webHidden/>
          </w:rPr>
          <w:instrText xml:space="preserve"> PAGEREF _Toc86261628 \h </w:instrText>
        </w:r>
        <w:r w:rsidR="008D2C82">
          <w:rPr>
            <w:noProof/>
            <w:webHidden/>
          </w:rPr>
        </w:r>
        <w:r w:rsidR="008D2C82">
          <w:rPr>
            <w:noProof/>
            <w:webHidden/>
          </w:rPr>
          <w:fldChar w:fldCharType="separate"/>
        </w:r>
        <w:r w:rsidR="008D2C82">
          <w:rPr>
            <w:noProof/>
            <w:webHidden/>
          </w:rPr>
          <w:t>85</w:t>
        </w:r>
        <w:r w:rsidR="008D2C82">
          <w:rPr>
            <w:noProof/>
            <w:webHidden/>
          </w:rPr>
          <w:fldChar w:fldCharType="end"/>
        </w:r>
      </w:hyperlink>
    </w:p>
    <w:p w14:paraId="57E0A3BF" w14:textId="5916C32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29" w:history="1">
        <w:r w:rsidR="008D2C82" w:rsidRPr="0004497B">
          <w:rPr>
            <w:rStyle w:val="Hyperlink"/>
            <w:noProof/>
          </w:rPr>
          <w:t>Figure 61 - Daily Error Distribution for the MLR Algorithm – Ottawa Dataset</w:t>
        </w:r>
        <w:r w:rsidR="008D2C82">
          <w:rPr>
            <w:noProof/>
            <w:webHidden/>
          </w:rPr>
          <w:tab/>
        </w:r>
        <w:r w:rsidR="008D2C82">
          <w:rPr>
            <w:noProof/>
            <w:webHidden/>
          </w:rPr>
          <w:fldChar w:fldCharType="begin"/>
        </w:r>
        <w:r w:rsidR="008D2C82">
          <w:rPr>
            <w:noProof/>
            <w:webHidden/>
          </w:rPr>
          <w:instrText xml:space="preserve"> PAGEREF _Toc86261629 \h </w:instrText>
        </w:r>
        <w:r w:rsidR="008D2C82">
          <w:rPr>
            <w:noProof/>
            <w:webHidden/>
          </w:rPr>
        </w:r>
        <w:r w:rsidR="008D2C82">
          <w:rPr>
            <w:noProof/>
            <w:webHidden/>
          </w:rPr>
          <w:fldChar w:fldCharType="separate"/>
        </w:r>
        <w:r w:rsidR="008D2C82">
          <w:rPr>
            <w:noProof/>
            <w:webHidden/>
          </w:rPr>
          <w:t>86</w:t>
        </w:r>
        <w:r w:rsidR="008D2C82">
          <w:rPr>
            <w:noProof/>
            <w:webHidden/>
          </w:rPr>
          <w:fldChar w:fldCharType="end"/>
        </w:r>
      </w:hyperlink>
    </w:p>
    <w:p w14:paraId="5FF6BBEA" w14:textId="09CAFCE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0" w:history="1">
        <w:r w:rsidR="008D2C82" w:rsidRPr="0004497B">
          <w:rPr>
            <w:rStyle w:val="Hyperlink"/>
            <w:noProof/>
          </w:rPr>
          <w:t>Figure 62 - Daily Error Distribution for the ARIMA Algorithm – Ottawa Dataset</w:t>
        </w:r>
        <w:r w:rsidR="008D2C82">
          <w:rPr>
            <w:noProof/>
            <w:webHidden/>
          </w:rPr>
          <w:tab/>
        </w:r>
        <w:r w:rsidR="008D2C82">
          <w:rPr>
            <w:noProof/>
            <w:webHidden/>
          </w:rPr>
          <w:fldChar w:fldCharType="begin"/>
        </w:r>
        <w:r w:rsidR="008D2C82">
          <w:rPr>
            <w:noProof/>
            <w:webHidden/>
          </w:rPr>
          <w:instrText xml:space="preserve"> PAGEREF _Toc86261630 \h </w:instrText>
        </w:r>
        <w:r w:rsidR="008D2C82">
          <w:rPr>
            <w:noProof/>
            <w:webHidden/>
          </w:rPr>
        </w:r>
        <w:r w:rsidR="008D2C82">
          <w:rPr>
            <w:noProof/>
            <w:webHidden/>
          </w:rPr>
          <w:fldChar w:fldCharType="separate"/>
        </w:r>
        <w:r w:rsidR="008D2C82">
          <w:rPr>
            <w:noProof/>
            <w:webHidden/>
          </w:rPr>
          <w:t>86</w:t>
        </w:r>
        <w:r w:rsidR="008D2C82">
          <w:rPr>
            <w:noProof/>
            <w:webHidden/>
          </w:rPr>
          <w:fldChar w:fldCharType="end"/>
        </w:r>
      </w:hyperlink>
    </w:p>
    <w:p w14:paraId="1793DE92" w14:textId="1AA970B4"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1" w:history="1">
        <w:r w:rsidR="008D2C82" w:rsidRPr="0004497B">
          <w:rPr>
            <w:rStyle w:val="Hyperlink"/>
            <w:noProof/>
          </w:rPr>
          <w:t>Figure 63 - Daily Error Distribution for the SNF Algorithm – Ottawa Dataset</w:t>
        </w:r>
        <w:r w:rsidR="008D2C82">
          <w:rPr>
            <w:noProof/>
            <w:webHidden/>
          </w:rPr>
          <w:tab/>
        </w:r>
        <w:r w:rsidR="008D2C82">
          <w:rPr>
            <w:noProof/>
            <w:webHidden/>
          </w:rPr>
          <w:fldChar w:fldCharType="begin"/>
        </w:r>
        <w:r w:rsidR="008D2C82">
          <w:rPr>
            <w:noProof/>
            <w:webHidden/>
          </w:rPr>
          <w:instrText xml:space="preserve"> PAGEREF _Toc86261631 \h </w:instrText>
        </w:r>
        <w:r w:rsidR="008D2C82">
          <w:rPr>
            <w:noProof/>
            <w:webHidden/>
          </w:rPr>
        </w:r>
        <w:r w:rsidR="008D2C82">
          <w:rPr>
            <w:noProof/>
            <w:webHidden/>
          </w:rPr>
          <w:fldChar w:fldCharType="separate"/>
        </w:r>
        <w:r w:rsidR="008D2C82">
          <w:rPr>
            <w:noProof/>
            <w:webHidden/>
          </w:rPr>
          <w:t>87</w:t>
        </w:r>
        <w:r w:rsidR="008D2C82">
          <w:rPr>
            <w:noProof/>
            <w:webHidden/>
          </w:rPr>
          <w:fldChar w:fldCharType="end"/>
        </w:r>
      </w:hyperlink>
    </w:p>
    <w:p w14:paraId="1ECE435C" w14:textId="2C8606B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2" w:history="1">
        <w:r w:rsidR="008D2C82" w:rsidRPr="0004497B">
          <w:rPr>
            <w:rStyle w:val="Hyperlink"/>
            <w:noProof/>
          </w:rPr>
          <w:t>Figure 64 - The Monthly Average Demand for Each Month – Ottawa Dataset</w:t>
        </w:r>
        <w:r w:rsidR="008D2C82">
          <w:rPr>
            <w:noProof/>
            <w:webHidden/>
          </w:rPr>
          <w:tab/>
        </w:r>
        <w:r w:rsidR="008D2C82">
          <w:rPr>
            <w:noProof/>
            <w:webHidden/>
          </w:rPr>
          <w:fldChar w:fldCharType="begin"/>
        </w:r>
        <w:r w:rsidR="008D2C82">
          <w:rPr>
            <w:noProof/>
            <w:webHidden/>
          </w:rPr>
          <w:instrText xml:space="preserve"> PAGEREF _Toc86261632 \h </w:instrText>
        </w:r>
        <w:r w:rsidR="008D2C82">
          <w:rPr>
            <w:noProof/>
            <w:webHidden/>
          </w:rPr>
        </w:r>
        <w:r w:rsidR="008D2C82">
          <w:rPr>
            <w:noProof/>
            <w:webHidden/>
          </w:rPr>
          <w:fldChar w:fldCharType="separate"/>
        </w:r>
        <w:r w:rsidR="008D2C82">
          <w:rPr>
            <w:noProof/>
            <w:webHidden/>
          </w:rPr>
          <w:t>88</w:t>
        </w:r>
        <w:r w:rsidR="008D2C82">
          <w:rPr>
            <w:noProof/>
            <w:webHidden/>
          </w:rPr>
          <w:fldChar w:fldCharType="end"/>
        </w:r>
      </w:hyperlink>
    </w:p>
    <w:p w14:paraId="69FADC5D" w14:textId="36738A0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3" w:history="1">
        <w:r w:rsidR="008D2C82" w:rsidRPr="0004497B">
          <w:rPr>
            <w:rStyle w:val="Hyperlink"/>
            <w:noProof/>
          </w:rPr>
          <w:t>Figure 65 - Monthly MAPE for Each Algorithm – Ottawa Dataset</w:t>
        </w:r>
        <w:r w:rsidR="008D2C82">
          <w:rPr>
            <w:noProof/>
            <w:webHidden/>
          </w:rPr>
          <w:tab/>
        </w:r>
        <w:r w:rsidR="008D2C82">
          <w:rPr>
            <w:noProof/>
            <w:webHidden/>
          </w:rPr>
          <w:fldChar w:fldCharType="begin"/>
        </w:r>
        <w:r w:rsidR="008D2C82">
          <w:rPr>
            <w:noProof/>
            <w:webHidden/>
          </w:rPr>
          <w:instrText xml:space="preserve"> PAGEREF _Toc86261633 \h </w:instrText>
        </w:r>
        <w:r w:rsidR="008D2C82">
          <w:rPr>
            <w:noProof/>
            <w:webHidden/>
          </w:rPr>
        </w:r>
        <w:r w:rsidR="008D2C82">
          <w:rPr>
            <w:noProof/>
            <w:webHidden/>
          </w:rPr>
          <w:fldChar w:fldCharType="separate"/>
        </w:r>
        <w:r w:rsidR="008D2C82">
          <w:rPr>
            <w:noProof/>
            <w:webHidden/>
          </w:rPr>
          <w:t>88</w:t>
        </w:r>
        <w:r w:rsidR="008D2C82">
          <w:rPr>
            <w:noProof/>
            <w:webHidden/>
          </w:rPr>
          <w:fldChar w:fldCharType="end"/>
        </w:r>
      </w:hyperlink>
    </w:p>
    <w:p w14:paraId="57E4C19D" w14:textId="4E373D5B"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4" w:history="1">
        <w:r w:rsidR="008D2C82" w:rsidRPr="0004497B">
          <w:rPr>
            <w:rStyle w:val="Hyperlink"/>
            <w:noProof/>
          </w:rPr>
          <w:t>Figure 66 - Monthly Error Distribution for CNN Algorithm – Ottawa Dataset</w:t>
        </w:r>
        <w:r w:rsidR="008D2C82">
          <w:rPr>
            <w:noProof/>
            <w:webHidden/>
          </w:rPr>
          <w:tab/>
        </w:r>
        <w:r w:rsidR="008D2C82">
          <w:rPr>
            <w:noProof/>
            <w:webHidden/>
          </w:rPr>
          <w:fldChar w:fldCharType="begin"/>
        </w:r>
        <w:r w:rsidR="008D2C82">
          <w:rPr>
            <w:noProof/>
            <w:webHidden/>
          </w:rPr>
          <w:instrText xml:space="preserve"> PAGEREF _Toc86261634 \h </w:instrText>
        </w:r>
        <w:r w:rsidR="008D2C82">
          <w:rPr>
            <w:noProof/>
            <w:webHidden/>
          </w:rPr>
        </w:r>
        <w:r w:rsidR="008D2C82">
          <w:rPr>
            <w:noProof/>
            <w:webHidden/>
          </w:rPr>
          <w:fldChar w:fldCharType="separate"/>
        </w:r>
        <w:r w:rsidR="008D2C82">
          <w:rPr>
            <w:noProof/>
            <w:webHidden/>
          </w:rPr>
          <w:t>89</w:t>
        </w:r>
        <w:r w:rsidR="008D2C82">
          <w:rPr>
            <w:noProof/>
            <w:webHidden/>
          </w:rPr>
          <w:fldChar w:fldCharType="end"/>
        </w:r>
      </w:hyperlink>
    </w:p>
    <w:p w14:paraId="7DE4781A" w14:textId="0066B7A6"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5" w:history="1">
        <w:r w:rsidR="008D2C82" w:rsidRPr="0004497B">
          <w:rPr>
            <w:rStyle w:val="Hyperlink"/>
            <w:noProof/>
          </w:rPr>
          <w:t>Figure 67 - Monthly Error Distribution for LSTM Algorithm – Ottawa Dataset</w:t>
        </w:r>
        <w:r w:rsidR="008D2C82">
          <w:rPr>
            <w:noProof/>
            <w:webHidden/>
          </w:rPr>
          <w:tab/>
        </w:r>
        <w:r w:rsidR="008D2C82">
          <w:rPr>
            <w:noProof/>
            <w:webHidden/>
          </w:rPr>
          <w:fldChar w:fldCharType="begin"/>
        </w:r>
        <w:r w:rsidR="008D2C82">
          <w:rPr>
            <w:noProof/>
            <w:webHidden/>
          </w:rPr>
          <w:instrText xml:space="preserve"> PAGEREF _Toc86261635 \h </w:instrText>
        </w:r>
        <w:r w:rsidR="008D2C82">
          <w:rPr>
            <w:noProof/>
            <w:webHidden/>
          </w:rPr>
        </w:r>
        <w:r w:rsidR="008D2C82">
          <w:rPr>
            <w:noProof/>
            <w:webHidden/>
          </w:rPr>
          <w:fldChar w:fldCharType="separate"/>
        </w:r>
        <w:r w:rsidR="008D2C82">
          <w:rPr>
            <w:noProof/>
            <w:webHidden/>
          </w:rPr>
          <w:t>89</w:t>
        </w:r>
        <w:r w:rsidR="008D2C82">
          <w:rPr>
            <w:noProof/>
            <w:webHidden/>
          </w:rPr>
          <w:fldChar w:fldCharType="end"/>
        </w:r>
      </w:hyperlink>
    </w:p>
    <w:p w14:paraId="40E07601" w14:textId="386AC49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6" w:history="1">
        <w:r w:rsidR="008D2C82" w:rsidRPr="0004497B">
          <w:rPr>
            <w:rStyle w:val="Hyperlink"/>
            <w:noProof/>
          </w:rPr>
          <w:t>Figure 68 - Monthly Error Distribution for ANN Algorithm – Ottawa Dataset</w:t>
        </w:r>
        <w:r w:rsidR="008D2C82">
          <w:rPr>
            <w:noProof/>
            <w:webHidden/>
          </w:rPr>
          <w:tab/>
        </w:r>
        <w:r w:rsidR="008D2C82">
          <w:rPr>
            <w:noProof/>
            <w:webHidden/>
          </w:rPr>
          <w:fldChar w:fldCharType="begin"/>
        </w:r>
        <w:r w:rsidR="008D2C82">
          <w:rPr>
            <w:noProof/>
            <w:webHidden/>
          </w:rPr>
          <w:instrText xml:space="preserve"> PAGEREF _Toc86261636 \h </w:instrText>
        </w:r>
        <w:r w:rsidR="008D2C82">
          <w:rPr>
            <w:noProof/>
            <w:webHidden/>
          </w:rPr>
        </w:r>
        <w:r w:rsidR="008D2C82">
          <w:rPr>
            <w:noProof/>
            <w:webHidden/>
          </w:rPr>
          <w:fldChar w:fldCharType="separate"/>
        </w:r>
        <w:r w:rsidR="008D2C82">
          <w:rPr>
            <w:noProof/>
            <w:webHidden/>
          </w:rPr>
          <w:t>90</w:t>
        </w:r>
        <w:r w:rsidR="008D2C82">
          <w:rPr>
            <w:noProof/>
            <w:webHidden/>
          </w:rPr>
          <w:fldChar w:fldCharType="end"/>
        </w:r>
      </w:hyperlink>
    </w:p>
    <w:p w14:paraId="7E1BE83D" w14:textId="7161560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7" w:history="1">
        <w:r w:rsidR="008D2C82" w:rsidRPr="0004497B">
          <w:rPr>
            <w:rStyle w:val="Hyperlink"/>
            <w:noProof/>
          </w:rPr>
          <w:t>Figure 69 - Monthly Error Distribution for MLR Algorithm – Ottawa Dataset</w:t>
        </w:r>
        <w:r w:rsidR="008D2C82">
          <w:rPr>
            <w:noProof/>
            <w:webHidden/>
          </w:rPr>
          <w:tab/>
        </w:r>
        <w:r w:rsidR="008D2C82">
          <w:rPr>
            <w:noProof/>
            <w:webHidden/>
          </w:rPr>
          <w:fldChar w:fldCharType="begin"/>
        </w:r>
        <w:r w:rsidR="008D2C82">
          <w:rPr>
            <w:noProof/>
            <w:webHidden/>
          </w:rPr>
          <w:instrText xml:space="preserve"> PAGEREF _Toc86261637 \h </w:instrText>
        </w:r>
        <w:r w:rsidR="008D2C82">
          <w:rPr>
            <w:noProof/>
            <w:webHidden/>
          </w:rPr>
        </w:r>
        <w:r w:rsidR="008D2C82">
          <w:rPr>
            <w:noProof/>
            <w:webHidden/>
          </w:rPr>
          <w:fldChar w:fldCharType="separate"/>
        </w:r>
        <w:r w:rsidR="008D2C82">
          <w:rPr>
            <w:noProof/>
            <w:webHidden/>
          </w:rPr>
          <w:t>90</w:t>
        </w:r>
        <w:r w:rsidR="008D2C82">
          <w:rPr>
            <w:noProof/>
            <w:webHidden/>
          </w:rPr>
          <w:fldChar w:fldCharType="end"/>
        </w:r>
      </w:hyperlink>
    </w:p>
    <w:p w14:paraId="0FA9713C" w14:textId="70EFAE96"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8" w:history="1">
        <w:r w:rsidR="008D2C82" w:rsidRPr="0004497B">
          <w:rPr>
            <w:rStyle w:val="Hyperlink"/>
            <w:noProof/>
          </w:rPr>
          <w:t>Figure 70 - Monthly Error Distribution for ARIMA Algorithm – Ottawa Dataset</w:t>
        </w:r>
        <w:r w:rsidR="008D2C82">
          <w:rPr>
            <w:noProof/>
            <w:webHidden/>
          </w:rPr>
          <w:tab/>
        </w:r>
        <w:r w:rsidR="008D2C82">
          <w:rPr>
            <w:noProof/>
            <w:webHidden/>
          </w:rPr>
          <w:fldChar w:fldCharType="begin"/>
        </w:r>
        <w:r w:rsidR="008D2C82">
          <w:rPr>
            <w:noProof/>
            <w:webHidden/>
          </w:rPr>
          <w:instrText xml:space="preserve"> PAGEREF _Toc86261638 \h </w:instrText>
        </w:r>
        <w:r w:rsidR="008D2C82">
          <w:rPr>
            <w:noProof/>
            <w:webHidden/>
          </w:rPr>
        </w:r>
        <w:r w:rsidR="008D2C82">
          <w:rPr>
            <w:noProof/>
            <w:webHidden/>
          </w:rPr>
          <w:fldChar w:fldCharType="separate"/>
        </w:r>
        <w:r w:rsidR="008D2C82">
          <w:rPr>
            <w:noProof/>
            <w:webHidden/>
          </w:rPr>
          <w:t>91</w:t>
        </w:r>
        <w:r w:rsidR="008D2C82">
          <w:rPr>
            <w:noProof/>
            <w:webHidden/>
          </w:rPr>
          <w:fldChar w:fldCharType="end"/>
        </w:r>
      </w:hyperlink>
    </w:p>
    <w:p w14:paraId="7269D50C" w14:textId="42AB604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39" w:history="1">
        <w:r w:rsidR="008D2C82" w:rsidRPr="0004497B">
          <w:rPr>
            <w:rStyle w:val="Hyperlink"/>
            <w:noProof/>
          </w:rPr>
          <w:t>Figure 71 - Monthly Error Distribution for SNF Algorithm – Ottawa Dataset</w:t>
        </w:r>
        <w:r w:rsidR="008D2C82">
          <w:rPr>
            <w:noProof/>
            <w:webHidden/>
          </w:rPr>
          <w:tab/>
        </w:r>
        <w:r w:rsidR="008D2C82">
          <w:rPr>
            <w:noProof/>
            <w:webHidden/>
          </w:rPr>
          <w:fldChar w:fldCharType="begin"/>
        </w:r>
        <w:r w:rsidR="008D2C82">
          <w:rPr>
            <w:noProof/>
            <w:webHidden/>
          </w:rPr>
          <w:instrText xml:space="preserve"> PAGEREF _Toc86261639 \h </w:instrText>
        </w:r>
        <w:r w:rsidR="008D2C82">
          <w:rPr>
            <w:noProof/>
            <w:webHidden/>
          </w:rPr>
        </w:r>
        <w:r w:rsidR="008D2C82">
          <w:rPr>
            <w:noProof/>
            <w:webHidden/>
          </w:rPr>
          <w:fldChar w:fldCharType="separate"/>
        </w:r>
        <w:r w:rsidR="008D2C82">
          <w:rPr>
            <w:noProof/>
            <w:webHidden/>
          </w:rPr>
          <w:t>91</w:t>
        </w:r>
        <w:r w:rsidR="008D2C82">
          <w:rPr>
            <w:noProof/>
            <w:webHidden/>
          </w:rPr>
          <w:fldChar w:fldCharType="end"/>
        </w:r>
      </w:hyperlink>
    </w:p>
    <w:p w14:paraId="611F2DC9" w14:textId="5E2EA39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0" w:history="1">
        <w:r w:rsidR="008D2C82" w:rsidRPr="0004497B">
          <w:rPr>
            <w:rStyle w:val="Hyperlink"/>
            <w:noProof/>
          </w:rPr>
          <w:t>Figure 72 - Scatter Plot of Load Demand versus Temperature – Ottawa Dataset</w:t>
        </w:r>
        <w:r w:rsidR="008D2C82">
          <w:rPr>
            <w:noProof/>
            <w:webHidden/>
          </w:rPr>
          <w:tab/>
        </w:r>
        <w:r w:rsidR="008D2C82">
          <w:rPr>
            <w:noProof/>
            <w:webHidden/>
          </w:rPr>
          <w:fldChar w:fldCharType="begin"/>
        </w:r>
        <w:r w:rsidR="008D2C82">
          <w:rPr>
            <w:noProof/>
            <w:webHidden/>
          </w:rPr>
          <w:instrText xml:space="preserve"> PAGEREF _Toc86261640 \h </w:instrText>
        </w:r>
        <w:r w:rsidR="008D2C82">
          <w:rPr>
            <w:noProof/>
            <w:webHidden/>
          </w:rPr>
        </w:r>
        <w:r w:rsidR="008D2C82">
          <w:rPr>
            <w:noProof/>
            <w:webHidden/>
          </w:rPr>
          <w:fldChar w:fldCharType="separate"/>
        </w:r>
        <w:r w:rsidR="008D2C82">
          <w:rPr>
            <w:noProof/>
            <w:webHidden/>
          </w:rPr>
          <w:t>94</w:t>
        </w:r>
        <w:r w:rsidR="008D2C82">
          <w:rPr>
            <w:noProof/>
            <w:webHidden/>
          </w:rPr>
          <w:fldChar w:fldCharType="end"/>
        </w:r>
      </w:hyperlink>
    </w:p>
    <w:p w14:paraId="042C5EC0" w14:textId="5661FD2B"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1" w:history="1">
        <w:r w:rsidR="008D2C82" w:rsidRPr="0004497B">
          <w:rPr>
            <w:rStyle w:val="Hyperlink"/>
            <w:noProof/>
          </w:rPr>
          <w:t>Figure 73 - The Hourly Average Demand for Each Hour – Saint John Dataset</w:t>
        </w:r>
        <w:r w:rsidR="008D2C82">
          <w:rPr>
            <w:noProof/>
            <w:webHidden/>
          </w:rPr>
          <w:tab/>
        </w:r>
        <w:r w:rsidR="008D2C82">
          <w:rPr>
            <w:noProof/>
            <w:webHidden/>
          </w:rPr>
          <w:fldChar w:fldCharType="begin"/>
        </w:r>
        <w:r w:rsidR="008D2C82">
          <w:rPr>
            <w:noProof/>
            <w:webHidden/>
          </w:rPr>
          <w:instrText xml:space="preserve"> PAGEREF _Toc86261641 \h </w:instrText>
        </w:r>
        <w:r w:rsidR="008D2C82">
          <w:rPr>
            <w:noProof/>
            <w:webHidden/>
          </w:rPr>
        </w:r>
        <w:r w:rsidR="008D2C82">
          <w:rPr>
            <w:noProof/>
            <w:webHidden/>
          </w:rPr>
          <w:fldChar w:fldCharType="separate"/>
        </w:r>
        <w:r w:rsidR="008D2C82">
          <w:rPr>
            <w:noProof/>
            <w:webHidden/>
          </w:rPr>
          <w:t>95</w:t>
        </w:r>
        <w:r w:rsidR="008D2C82">
          <w:rPr>
            <w:noProof/>
            <w:webHidden/>
          </w:rPr>
          <w:fldChar w:fldCharType="end"/>
        </w:r>
      </w:hyperlink>
    </w:p>
    <w:p w14:paraId="353BA05A" w14:textId="71405464"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2" w:history="1">
        <w:r w:rsidR="008D2C82" w:rsidRPr="0004497B">
          <w:rPr>
            <w:rStyle w:val="Hyperlink"/>
            <w:noProof/>
          </w:rPr>
          <w:t>Figure 74 - Hourly MAPE for the Algorithms – Saint John Dataset</w:t>
        </w:r>
        <w:r w:rsidR="008D2C82">
          <w:rPr>
            <w:noProof/>
            <w:webHidden/>
          </w:rPr>
          <w:tab/>
        </w:r>
        <w:r w:rsidR="008D2C82">
          <w:rPr>
            <w:noProof/>
            <w:webHidden/>
          </w:rPr>
          <w:fldChar w:fldCharType="begin"/>
        </w:r>
        <w:r w:rsidR="008D2C82">
          <w:rPr>
            <w:noProof/>
            <w:webHidden/>
          </w:rPr>
          <w:instrText xml:space="preserve"> PAGEREF _Toc86261642 \h </w:instrText>
        </w:r>
        <w:r w:rsidR="008D2C82">
          <w:rPr>
            <w:noProof/>
            <w:webHidden/>
          </w:rPr>
        </w:r>
        <w:r w:rsidR="008D2C82">
          <w:rPr>
            <w:noProof/>
            <w:webHidden/>
          </w:rPr>
          <w:fldChar w:fldCharType="separate"/>
        </w:r>
        <w:r w:rsidR="008D2C82">
          <w:rPr>
            <w:noProof/>
            <w:webHidden/>
          </w:rPr>
          <w:t>96</w:t>
        </w:r>
        <w:r w:rsidR="008D2C82">
          <w:rPr>
            <w:noProof/>
            <w:webHidden/>
          </w:rPr>
          <w:fldChar w:fldCharType="end"/>
        </w:r>
      </w:hyperlink>
    </w:p>
    <w:p w14:paraId="4B8363CD" w14:textId="53ED0B4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3" w:history="1">
        <w:r w:rsidR="008D2C82" w:rsidRPr="0004497B">
          <w:rPr>
            <w:rStyle w:val="Hyperlink"/>
            <w:noProof/>
          </w:rPr>
          <w:t>Figure 75 - Hourly Error Distribution for the CNN Algorithm – Saint John Dataset</w:t>
        </w:r>
        <w:r w:rsidR="008D2C82">
          <w:rPr>
            <w:noProof/>
            <w:webHidden/>
          </w:rPr>
          <w:tab/>
        </w:r>
        <w:r w:rsidR="008D2C82">
          <w:rPr>
            <w:noProof/>
            <w:webHidden/>
          </w:rPr>
          <w:fldChar w:fldCharType="begin"/>
        </w:r>
        <w:r w:rsidR="008D2C82">
          <w:rPr>
            <w:noProof/>
            <w:webHidden/>
          </w:rPr>
          <w:instrText xml:space="preserve"> PAGEREF _Toc86261643 \h </w:instrText>
        </w:r>
        <w:r w:rsidR="008D2C82">
          <w:rPr>
            <w:noProof/>
            <w:webHidden/>
          </w:rPr>
        </w:r>
        <w:r w:rsidR="008D2C82">
          <w:rPr>
            <w:noProof/>
            <w:webHidden/>
          </w:rPr>
          <w:fldChar w:fldCharType="separate"/>
        </w:r>
        <w:r w:rsidR="008D2C82">
          <w:rPr>
            <w:noProof/>
            <w:webHidden/>
          </w:rPr>
          <w:t>96</w:t>
        </w:r>
        <w:r w:rsidR="008D2C82">
          <w:rPr>
            <w:noProof/>
            <w:webHidden/>
          </w:rPr>
          <w:fldChar w:fldCharType="end"/>
        </w:r>
      </w:hyperlink>
    </w:p>
    <w:p w14:paraId="0A9897C7" w14:textId="68E0746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4" w:history="1">
        <w:r w:rsidR="008D2C82" w:rsidRPr="0004497B">
          <w:rPr>
            <w:rStyle w:val="Hyperlink"/>
            <w:noProof/>
          </w:rPr>
          <w:t>Figure 76 - Hourly Error Distribution for the LSTM Algorithm – Saint John Dataset</w:t>
        </w:r>
        <w:r w:rsidR="008D2C82">
          <w:rPr>
            <w:noProof/>
            <w:webHidden/>
          </w:rPr>
          <w:tab/>
        </w:r>
        <w:r w:rsidR="008D2C82">
          <w:rPr>
            <w:noProof/>
            <w:webHidden/>
          </w:rPr>
          <w:fldChar w:fldCharType="begin"/>
        </w:r>
        <w:r w:rsidR="008D2C82">
          <w:rPr>
            <w:noProof/>
            <w:webHidden/>
          </w:rPr>
          <w:instrText xml:space="preserve"> PAGEREF _Toc86261644 \h </w:instrText>
        </w:r>
        <w:r w:rsidR="008D2C82">
          <w:rPr>
            <w:noProof/>
            <w:webHidden/>
          </w:rPr>
        </w:r>
        <w:r w:rsidR="008D2C82">
          <w:rPr>
            <w:noProof/>
            <w:webHidden/>
          </w:rPr>
          <w:fldChar w:fldCharType="separate"/>
        </w:r>
        <w:r w:rsidR="008D2C82">
          <w:rPr>
            <w:noProof/>
            <w:webHidden/>
          </w:rPr>
          <w:t>97</w:t>
        </w:r>
        <w:r w:rsidR="008D2C82">
          <w:rPr>
            <w:noProof/>
            <w:webHidden/>
          </w:rPr>
          <w:fldChar w:fldCharType="end"/>
        </w:r>
      </w:hyperlink>
    </w:p>
    <w:p w14:paraId="1B035AC7" w14:textId="7D257C1B"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5" w:history="1">
        <w:r w:rsidR="008D2C82" w:rsidRPr="0004497B">
          <w:rPr>
            <w:rStyle w:val="Hyperlink"/>
            <w:noProof/>
          </w:rPr>
          <w:t>Figure 77 - Hourly Error Distribution for the ANN Algorithm – Saint John Dataset</w:t>
        </w:r>
        <w:r w:rsidR="008D2C82">
          <w:rPr>
            <w:noProof/>
            <w:webHidden/>
          </w:rPr>
          <w:tab/>
        </w:r>
        <w:r w:rsidR="008D2C82">
          <w:rPr>
            <w:noProof/>
            <w:webHidden/>
          </w:rPr>
          <w:fldChar w:fldCharType="begin"/>
        </w:r>
        <w:r w:rsidR="008D2C82">
          <w:rPr>
            <w:noProof/>
            <w:webHidden/>
          </w:rPr>
          <w:instrText xml:space="preserve"> PAGEREF _Toc86261645 \h </w:instrText>
        </w:r>
        <w:r w:rsidR="008D2C82">
          <w:rPr>
            <w:noProof/>
            <w:webHidden/>
          </w:rPr>
        </w:r>
        <w:r w:rsidR="008D2C82">
          <w:rPr>
            <w:noProof/>
            <w:webHidden/>
          </w:rPr>
          <w:fldChar w:fldCharType="separate"/>
        </w:r>
        <w:r w:rsidR="008D2C82">
          <w:rPr>
            <w:noProof/>
            <w:webHidden/>
          </w:rPr>
          <w:t>97</w:t>
        </w:r>
        <w:r w:rsidR="008D2C82">
          <w:rPr>
            <w:noProof/>
            <w:webHidden/>
          </w:rPr>
          <w:fldChar w:fldCharType="end"/>
        </w:r>
      </w:hyperlink>
    </w:p>
    <w:p w14:paraId="6ABE4195" w14:textId="5E7A95BF"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6" w:history="1">
        <w:r w:rsidR="008D2C82" w:rsidRPr="0004497B">
          <w:rPr>
            <w:rStyle w:val="Hyperlink"/>
            <w:noProof/>
          </w:rPr>
          <w:t>Figure 78 - Hourly Error Distribution for the MLR Algorithm – Saint John Dataset</w:t>
        </w:r>
        <w:r w:rsidR="008D2C82">
          <w:rPr>
            <w:noProof/>
            <w:webHidden/>
          </w:rPr>
          <w:tab/>
        </w:r>
        <w:r w:rsidR="008D2C82">
          <w:rPr>
            <w:noProof/>
            <w:webHidden/>
          </w:rPr>
          <w:fldChar w:fldCharType="begin"/>
        </w:r>
        <w:r w:rsidR="008D2C82">
          <w:rPr>
            <w:noProof/>
            <w:webHidden/>
          </w:rPr>
          <w:instrText xml:space="preserve"> PAGEREF _Toc86261646 \h </w:instrText>
        </w:r>
        <w:r w:rsidR="008D2C82">
          <w:rPr>
            <w:noProof/>
            <w:webHidden/>
          </w:rPr>
        </w:r>
        <w:r w:rsidR="008D2C82">
          <w:rPr>
            <w:noProof/>
            <w:webHidden/>
          </w:rPr>
          <w:fldChar w:fldCharType="separate"/>
        </w:r>
        <w:r w:rsidR="008D2C82">
          <w:rPr>
            <w:noProof/>
            <w:webHidden/>
          </w:rPr>
          <w:t>98</w:t>
        </w:r>
        <w:r w:rsidR="008D2C82">
          <w:rPr>
            <w:noProof/>
            <w:webHidden/>
          </w:rPr>
          <w:fldChar w:fldCharType="end"/>
        </w:r>
      </w:hyperlink>
    </w:p>
    <w:p w14:paraId="1FE6E14D" w14:textId="0A3ACCF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7" w:history="1">
        <w:r w:rsidR="008D2C82" w:rsidRPr="0004497B">
          <w:rPr>
            <w:rStyle w:val="Hyperlink"/>
            <w:noProof/>
          </w:rPr>
          <w:t>Figure 79 - Hourly Error Distribution for the ARIMA Algorithm – Saint John Dataset</w:t>
        </w:r>
        <w:r w:rsidR="008D2C82">
          <w:rPr>
            <w:noProof/>
            <w:webHidden/>
          </w:rPr>
          <w:tab/>
        </w:r>
        <w:r w:rsidR="008D2C82">
          <w:rPr>
            <w:noProof/>
            <w:webHidden/>
          </w:rPr>
          <w:fldChar w:fldCharType="begin"/>
        </w:r>
        <w:r w:rsidR="008D2C82">
          <w:rPr>
            <w:noProof/>
            <w:webHidden/>
          </w:rPr>
          <w:instrText xml:space="preserve"> PAGEREF _Toc86261647 \h </w:instrText>
        </w:r>
        <w:r w:rsidR="008D2C82">
          <w:rPr>
            <w:noProof/>
            <w:webHidden/>
          </w:rPr>
        </w:r>
        <w:r w:rsidR="008D2C82">
          <w:rPr>
            <w:noProof/>
            <w:webHidden/>
          </w:rPr>
          <w:fldChar w:fldCharType="separate"/>
        </w:r>
        <w:r w:rsidR="008D2C82">
          <w:rPr>
            <w:noProof/>
            <w:webHidden/>
          </w:rPr>
          <w:t>98</w:t>
        </w:r>
        <w:r w:rsidR="008D2C82">
          <w:rPr>
            <w:noProof/>
            <w:webHidden/>
          </w:rPr>
          <w:fldChar w:fldCharType="end"/>
        </w:r>
      </w:hyperlink>
    </w:p>
    <w:p w14:paraId="775DF739" w14:textId="792DDD81"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8" w:history="1">
        <w:r w:rsidR="008D2C82" w:rsidRPr="0004497B">
          <w:rPr>
            <w:rStyle w:val="Hyperlink"/>
            <w:noProof/>
          </w:rPr>
          <w:t>Figure 80 - Hourly Error Distribution for the SNF Algorithm – Saint John Dataset</w:t>
        </w:r>
        <w:r w:rsidR="008D2C82">
          <w:rPr>
            <w:noProof/>
            <w:webHidden/>
          </w:rPr>
          <w:tab/>
        </w:r>
        <w:r w:rsidR="008D2C82">
          <w:rPr>
            <w:noProof/>
            <w:webHidden/>
          </w:rPr>
          <w:fldChar w:fldCharType="begin"/>
        </w:r>
        <w:r w:rsidR="008D2C82">
          <w:rPr>
            <w:noProof/>
            <w:webHidden/>
          </w:rPr>
          <w:instrText xml:space="preserve"> PAGEREF _Toc86261648 \h </w:instrText>
        </w:r>
        <w:r w:rsidR="008D2C82">
          <w:rPr>
            <w:noProof/>
            <w:webHidden/>
          </w:rPr>
        </w:r>
        <w:r w:rsidR="008D2C82">
          <w:rPr>
            <w:noProof/>
            <w:webHidden/>
          </w:rPr>
          <w:fldChar w:fldCharType="separate"/>
        </w:r>
        <w:r w:rsidR="008D2C82">
          <w:rPr>
            <w:noProof/>
            <w:webHidden/>
          </w:rPr>
          <w:t>99</w:t>
        </w:r>
        <w:r w:rsidR="008D2C82">
          <w:rPr>
            <w:noProof/>
            <w:webHidden/>
          </w:rPr>
          <w:fldChar w:fldCharType="end"/>
        </w:r>
      </w:hyperlink>
    </w:p>
    <w:p w14:paraId="6AE24502" w14:textId="62B07545"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49" w:history="1">
        <w:r w:rsidR="008D2C82" w:rsidRPr="0004497B">
          <w:rPr>
            <w:rStyle w:val="Hyperlink"/>
            <w:noProof/>
          </w:rPr>
          <w:t>Figure 81 - The Weekly Average Demand for Each Day – Saint John Dataset</w:t>
        </w:r>
        <w:r w:rsidR="008D2C82">
          <w:rPr>
            <w:noProof/>
            <w:webHidden/>
          </w:rPr>
          <w:tab/>
        </w:r>
        <w:r w:rsidR="008D2C82">
          <w:rPr>
            <w:noProof/>
            <w:webHidden/>
          </w:rPr>
          <w:fldChar w:fldCharType="begin"/>
        </w:r>
        <w:r w:rsidR="008D2C82">
          <w:rPr>
            <w:noProof/>
            <w:webHidden/>
          </w:rPr>
          <w:instrText xml:space="preserve"> PAGEREF _Toc86261649 \h </w:instrText>
        </w:r>
        <w:r w:rsidR="008D2C82">
          <w:rPr>
            <w:noProof/>
            <w:webHidden/>
          </w:rPr>
        </w:r>
        <w:r w:rsidR="008D2C82">
          <w:rPr>
            <w:noProof/>
            <w:webHidden/>
          </w:rPr>
          <w:fldChar w:fldCharType="separate"/>
        </w:r>
        <w:r w:rsidR="008D2C82">
          <w:rPr>
            <w:noProof/>
            <w:webHidden/>
          </w:rPr>
          <w:t>100</w:t>
        </w:r>
        <w:r w:rsidR="008D2C82">
          <w:rPr>
            <w:noProof/>
            <w:webHidden/>
          </w:rPr>
          <w:fldChar w:fldCharType="end"/>
        </w:r>
      </w:hyperlink>
    </w:p>
    <w:p w14:paraId="057E4EF2" w14:textId="50FCC230"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0" w:history="1">
        <w:r w:rsidR="008D2C82" w:rsidRPr="0004497B">
          <w:rPr>
            <w:rStyle w:val="Hyperlink"/>
            <w:noProof/>
          </w:rPr>
          <w:t>Figure 82 - Daily MAPE for the Algorithms – Saint John Dataset</w:t>
        </w:r>
        <w:r w:rsidR="008D2C82">
          <w:rPr>
            <w:noProof/>
            <w:webHidden/>
          </w:rPr>
          <w:tab/>
        </w:r>
        <w:r w:rsidR="008D2C82">
          <w:rPr>
            <w:noProof/>
            <w:webHidden/>
          </w:rPr>
          <w:fldChar w:fldCharType="begin"/>
        </w:r>
        <w:r w:rsidR="008D2C82">
          <w:rPr>
            <w:noProof/>
            <w:webHidden/>
          </w:rPr>
          <w:instrText xml:space="preserve"> PAGEREF _Toc86261650 \h </w:instrText>
        </w:r>
        <w:r w:rsidR="008D2C82">
          <w:rPr>
            <w:noProof/>
            <w:webHidden/>
          </w:rPr>
        </w:r>
        <w:r w:rsidR="008D2C82">
          <w:rPr>
            <w:noProof/>
            <w:webHidden/>
          </w:rPr>
          <w:fldChar w:fldCharType="separate"/>
        </w:r>
        <w:r w:rsidR="008D2C82">
          <w:rPr>
            <w:noProof/>
            <w:webHidden/>
          </w:rPr>
          <w:t>101</w:t>
        </w:r>
        <w:r w:rsidR="008D2C82">
          <w:rPr>
            <w:noProof/>
            <w:webHidden/>
          </w:rPr>
          <w:fldChar w:fldCharType="end"/>
        </w:r>
      </w:hyperlink>
    </w:p>
    <w:p w14:paraId="59A75F12" w14:textId="4F10D034"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1" w:history="1">
        <w:r w:rsidR="008D2C82" w:rsidRPr="0004497B">
          <w:rPr>
            <w:rStyle w:val="Hyperlink"/>
            <w:noProof/>
          </w:rPr>
          <w:t>Figure 83 - Daily Error Distribution for the CNN Algorithm – Saint John Dataset</w:t>
        </w:r>
        <w:r w:rsidR="008D2C82">
          <w:rPr>
            <w:noProof/>
            <w:webHidden/>
          </w:rPr>
          <w:tab/>
        </w:r>
        <w:r w:rsidR="008D2C82">
          <w:rPr>
            <w:noProof/>
            <w:webHidden/>
          </w:rPr>
          <w:fldChar w:fldCharType="begin"/>
        </w:r>
        <w:r w:rsidR="008D2C82">
          <w:rPr>
            <w:noProof/>
            <w:webHidden/>
          </w:rPr>
          <w:instrText xml:space="preserve"> PAGEREF _Toc86261651 \h </w:instrText>
        </w:r>
        <w:r w:rsidR="008D2C82">
          <w:rPr>
            <w:noProof/>
            <w:webHidden/>
          </w:rPr>
        </w:r>
        <w:r w:rsidR="008D2C82">
          <w:rPr>
            <w:noProof/>
            <w:webHidden/>
          </w:rPr>
          <w:fldChar w:fldCharType="separate"/>
        </w:r>
        <w:r w:rsidR="008D2C82">
          <w:rPr>
            <w:noProof/>
            <w:webHidden/>
          </w:rPr>
          <w:t>101</w:t>
        </w:r>
        <w:r w:rsidR="008D2C82">
          <w:rPr>
            <w:noProof/>
            <w:webHidden/>
          </w:rPr>
          <w:fldChar w:fldCharType="end"/>
        </w:r>
      </w:hyperlink>
    </w:p>
    <w:p w14:paraId="04F7287C" w14:textId="1A8F999A"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2" w:history="1">
        <w:r w:rsidR="008D2C82" w:rsidRPr="0004497B">
          <w:rPr>
            <w:rStyle w:val="Hyperlink"/>
            <w:noProof/>
          </w:rPr>
          <w:t>Figure 84 - Daily Error Distribution for the LSTM Algorithm – Saint John Dataset</w:t>
        </w:r>
        <w:r w:rsidR="008D2C82">
          <w:rPr>
            <w:noProof/>
            <w:webHidden/>
          </w:rPr>
          <w:tab/>
        </w:r>
        <w:r w:rsidR="008D2C82">
          <w:rPr>
            <w:noProof/>
            <w:webHidden/>
          </w:rPr>
          <w:fldChar w:fldCharType="begin"/>
        </w:r>
        <w:r w:rsidR="008D2C82">
          <w:rPr>
            <w:noProof/>
            <w:webHidden/>
          </w:rPr>
          <w:instrText xml:space="preserve"> PAGEREF _Toc86261652 \h </w:instrText>
        </w:r>
        <w:r w:rsidR="008D2C82">
          <w:rPr>
            <w:noProof/>
            <w:webHidden/>
          </w:rPr>
        </w:r>
        <w:r w:rsidR="008D2C82">
          <w:rPr>
            <w:noProof/>
            <w:webHidden/>
          </w:rPr>
          <w:fldChar w:fldCharType="separate"/>
        </w:r>
        <w:r w:rsidR="008D2C82">
          <w:rPr>
            <w:noProof/>
            <w:webHidden/>
          </w:rPr>
          <w:t>102</w:t>
        </w:r>
        <w:r w:rsidR="008D2C82">
          <w:rPr>
            <w:noProof/>
            <w:webHidden/>
          </w:rPr>
          <w:fldChar w:fldCharType="end"/>
        </w:r>
      </w:hyperlink>
    </w:p>
    <w:p w14:paraId="18D8C297" w14:textId="6F14B5B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3" w:history="1">
        <w:r w:rsidR="008D2C82" w:rsidRPr="0004497B">
          <w:rPr>
            <w:rStyle w:val="Hyperlink"/>
            <w:noProof/>
          </w:rPr>
          <w:t>Figure 85 - Daily Error Distribution for the ANN Algorithm – Saint John Dataset</w:t>
        </w:r>
        <w:r w:rsidR="008D2C82">
          <w:rPr>
            <w:noProof/>
            <w:webHidden/>
          </w:rPr>
          <w:tab/>
        </w:r>
        <w:r w:rsidR="008D2C82">
          <w:rPr>
            <w:noProof/>
            <w:webHidden/>
          </w:rPr>
          <w:fldChar w:fldCharType="begin"/>
        </w:r>
        <w:r w:rsidR="008D2C82">
          <w:rPr>
            <w:noProof/>
            <w:webHidden/>
          </w:rPr>
          <w:instrText xml:space="preserve"> PAGEREF _Toc86261653 \h </w:instrText>
        </w:r>
        <w:r w:rsidR="008D2C82">
          <w:rPr>
            <w:noProof/>
            <w:webHidden/>
          </w:rPr>
        </w:r>
        <w:r w:rsidR="008D2C82">
          <w:rPr>
            <w:noProof/>
            <w:webHidden/>
          </w:rPr>
          <w:fldChar w:fldCharType="separate"/>
        </w:r>
        <w:r w:rsidR="008D2C82">
          <w:rPr>
            <w:noProof/>
            <w:webHidden/>
          </w:rPr>
          <w:t>102</w:t>
        </w:r>
        <w:r w:rsidR="008D2C82">
          <w:rPr>
            <w:noProof/>
            <w:webHidden/>
          </w:rPr>
          <w:fldChar w:fldCharType="end"/>
        </w:r>
      </w:hyperlink>
    </w:p>
    <w:p w14:paraId="4EADCE68" w14:textId="1E3D4AC2"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4" w:history="1">
        <w:r w:rsidR="008D2C82" w:rsidRPr="0004497B">
          <w:rPr>
            <w:rStyle w:val="Hyperlink"/>
            <w:noProof/>
          </w:rPr>
          <w:t>Figure 86 - Daily Error Distribution for the MLR Algorithm – Saint John Dataset</w:t>
        </w:r>
        <w:r w:rsidR="008D2C82">
          <w:rPr>
            <w:noProof/>
            <w:webHidden/>
          </w:rPr>
          <w:tab/>
        </w:r>
        <w:r w:rsidR="008D2C82">
          <w:rPr>
            <w:noProof/>
            <w:webHidden/>
          </w:rPr>
          <w:fldChar w:fldCharType="begin"/>
        </w:r>
        <w:r w:rsidR="008D2C82">
          <w:rPr>
            <w:noProof/>
            <w:webHidden/>
          </w:rPr>
          <w:instrText xml:space="preserve"> PAGEREF _Toc86261654 \h </w:instrText>
        </w:r>
        <w:r w:rsidR="008D2C82">
          <w:rPr>
            <w:noProof/>
            <w:webHidden/>
          </w:rPr>
        </w:r>
        <w:r w:rsidR="008D2C82">
          <w:rPr>
            <w:noProof/>
            <w:webHidden/>
          </w:rPr>
          <w:fldChar w:fldCharType="separate"/>
        </w:r>
        <w:r w:rsidR="008D2C82">
          <w:rPr>
            <w:noProof/>
            <w:webHidden/>
          </w:rPr>
          <w:t>103</w:t>
        </w:r>
        <w:r w:rsidR="008D2C82">
          <w:rPr>
            <w:noProof/>
            <w:webHidden/>
          </w:rPr>
          <w:fldChar w:fldCharType="end"/>
        </w:r>
      </w:hyperlink>
    </w:p>
    <w:p w14:paraId="7CD4446B" w14:textId="48F3A15F"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5" w:history="1">
        <w:r w:rsidR="008D2C82" w:rsidRPr="0004497B">
          <w:rPr>
            <w:rStyle w:val="Hyperlink"/>
            <w:noProof/>
          </w:rPr>
          <w:t>Figure 87 - Daily Error Distribution for the ARIMA Algorithm – Saint John Dataset</w:t>
        </w:r>
        <w:r w:rsidR="008D2C82">
          <w:rPr>
            <w:noProof/>
            <w:webHidden/>
          </w:rPr>
          <w:tab/>
        </w:r>
        <w:r w:rsidR="008D2C82">
          <w:rPr>
            <w:noProof/>
            <w:webHidden/>
          </w:rPr>
          <w:fldChar w:fldCharType="begin"/>
        </w:r>
        <w:r w:rsidR="008D2C82">
          <w:rPr>
            <w:noProof/>
            <w:webHidden/>
          </w:rPr>
          <w:instrText xml:space="preserve"> PAGEREF _Toc86261655 \h </w:instrText>
        </w:r>
        <w:r w:rsidR="008D2C82">
          <w:rPr>
            <w:noProof/>
            <w:webHidden/>
          </w:rPr>
        </w:r>
        <w:r w:rsidR="008D2C82">
          <w:rPr>
            <w:noProof/>
            <w:webHidden/>
          </w:rPr>
          <w:fldChar w:fldCharType="separate"/>
        </w:r>
        <w:r w:rsidR="008D2C82">
          <w:rPr>
            <w:noProof/>
            <w:webHidden/>
          </w:rPr>
          <w:t>103</w:t>
        </w:r>
        <w:r w:rsidR="008D2C82">
          <w:rPr>
            <w:noProof/>
            <w:webHidden/>
          </w:rPr>
          <w:fldChar w:fldCharType="end"/>
        </w:r>
      </w:hyperlink>
    </w:p>
    <w:p w14:paraId="7651B880" w14:textId="637880A7"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6" w:history="1">
        <w:r w:rsidR="008D2C82" w:rsidRPr="0004497B">
          <w:rPr>
            <w:rStyle w:val="Hyperlink"/>
            <w:noProof/>
          </w:rPr>
          <w:t>Figure 88 - Daily Error Distribution for the SNF Algorithm – Saint John Dataset</w:t>
        </w:r>
        <w:r w:rsidR="008D2C82">
          <w:rPr>
            <w:noProof/>
            <w:webHidden/>
          </w:rPr>
          <w:tab/>
        </w:r>
        <w:r w:rsidR="008D2C82">
          <w:rPr>
            <w:noProof/>
            <w:webHidden/>
          </w:rPr>
          <w:fldChar w:fldCharType="begin"/>
        </w:r>
        <w:r w:rsidR="008D2C82">
          <w:rPr>
            <w:noProof/>
            <w:webHidden/>
          </w:rPr>
          <w:instrText xml:space="preserve"> PAGEREF _Toc86261656 \h </w:instrText>
        </w:r>
        <w:r w:rsidR="008D2C82">
          <w:rPr>
            <w:noProof/>
            <w:webHidden/>
          </w:rPr>
        </w:r>
        <w:r w:rsidR="008D2C82">
          <w:rPr>
            <w:noProof/>
            <w:webHidden/>
          </w:rPr>
          <w:fldChar w:fldCharType="separate"/>
        </w:r>
        <w:r w:rsidR="008D2C82">
          <w:rPr>
            <w:noProof/>
            <w:webHidden/>
          </w:rPr>
          <w:t>104</w:t>
        </w:r>
        <w:r w:rsidR="008D2C82">
          <w:rPr>
            <w:noProof/>
            <w:webHidden/>
          </w:rPr>
          <w:fldChar w:fldCharType="end"/>
        </w:r>
      </w:hyperlink>
    </w:p>
    <w:p w14:paraId="381FFB9D" w14:textId="49B9469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7" w:history="1">
        <w:r w:rsidR="008D2C82" w:rsidRPr="0004497B">
          <w:rPr>
            <w:rStyle w:val="Hyperlink"/>
            <w:noProof/>
          </w:rPr>
          <w:t>Figure 89 - The Monthly Average Demand for Each Month – Saint John Dataset</w:t>
        </w:r>
        <w:r w:rsidR="008D2C82">
          <w:rPr>
            <w:noProof/>
            <w:webHidden/>
          </w:rPr>
          <w:tab/>
        </w:r>
        <w:r w:rsidR="008D2C82">
          <w:rPr>
            <w:noProof/>
            <w:webHidden/>
          </w:rPr>
          <w:fldChar w:fldCharType="begin"/>
        </w:r>
        <w:r w:rsidR="008D2C82">
          <w:rPr>
            <w:noProof/>
            <w:webHidden/>
          </w:rPr>
          <w:instrText xml:space="preserve"> PAGEREF _Toc86261657 \h </w:instrText>
        </w:r>
        <w:r w:rsidR="008D2C82">
          <w:rPr>
            <w:noProof/>
            <w:webHidden/>
          </w:rPr>
        </w:r>
        <w:r w:rsidR="008D2C82">
          <w:rPr>
            <w:noProof/>
            <w:webHidden/>
          </w:rPr>
          <w:fldChar w:fldCharType="separate"/>
        </w:r>
        <w:r w:rsidR="008D2C82">
          <w:rPr>
            <w:noProof/>
            <w:webHidden/>
          </w:rPr>
          <w:t>105</w:t>
        </w:r>
        <w:r w:rsidR="008D2C82">
          <w:rPr>
            <w:noProof/>
            <w:webHidden/>
          </w:rPr>
          <w:fldChar w:fldCharType="end"/>
        </w:r>
      </w:hyperlink>
    </w:p>
    <w:p w14:paraId="3E048C47" w14:textId="490BEE5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8" w:history="1">
        <w:r w:rsidR="008D2C82" w:rsidRPr="0004497B">
          <w:rPr>
            <w:rStyle w:val="Hyperlink"/>
            <w:noProof/>
          </w:rPr>
          <w:t>Figure 90 - Monthly MAPE for Each Algorithm – Saint John Dataset</w:t>
        </w:r>
        <w:r w:rsidR="008D2C82">
          <w:rPr>
            <w:noProof/>
            <w:webHidden/>
          </w:rPr>
          <w:tab/>
        </w:r>
        <w:r w:rsidR="008D2C82">
          <w:rPr>
            <w:noProof/>
            <w:webHidden/>
          </w:rPr>
          <w:fldChar w:fldCharType="begin"/>
        </w:r>
        <w:r w:rsidR="008D2C82">
          <w:rPr>
            <w:noProof/>
            <w:webHidden/>
          </w:rPr>
          <w:instrText xml:space="preserve"> PAGEREF _Toc86261658 \h </w:instrText>
        </w:r>
        <w:r w:rsidR="008D2C82">
          <w:rPr>
            <w:noProof/>
            <w:webHidden/>
          </w:rPr>
        </w:r>
        <w:r w:rsidR="008D2C82">
          <w:rPr>
            <w:noProof/>
            <w:webHidden/>
          </w:rPr>
          <w:fldChar w:fldCharType="separate"/>
        </w:r>
        <w:r w:rsidR="008D2C82">
          <w:rPr>
            <w:noProof/>
            <w:webHidden/>
          </w:rPr>
          <w:t>106</w:t>
        </w:r>
        <w:r w:rsidR="008D2C82">
          <w:rPr>
            <w:noProof/>
            <w:webHidden/>
          </w:rPr>
          <w:fldChar w:fldCharType="end"/>
        </w:r>
      </w:hyperlink>
    </w:p>
    <w:p w14:paraId="4F865C41" w14:textId="61CFE2ED"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59" w:history="1">
        <w:r w:rsidR="008D2C82" w:rsidRPr="0004497B">
          <w:rPr>
            <w:rStyle w:val="Hyperlink"/>
            <w:noProof/>
          </w:rPr>
          <w:t>Figure 91 - Monthly Error Distribution for CNN Algorithm – Saint John Dataset</w:t>
        </w:r>
        <w:r w:rsidR="008D2C82">
          <w:rPr>
            <w:noProof/>
            <w:webHidden/>
          </w:rPr>
          <w:tab/>
        </w:r>
        <w:r w:rsidR="008D2C82">
          <w:rPr>
            <w:noProof/>
            <w:webHidden/>
          </w:rPr>
          <w:fldChar w:fldCharType="begin"/>
        </w:r>
        <w:r w:rsidR="008D2C82">
          <w:rPr>
            <w:noProof/>
            <w:webHidden/>
          </w:rPr>
          <w:instrText xml:space="preserve"> PAGEREF _Toc86261659 \h </w:instrText>
        </w:r>
        <w:r w:rsidR="008D2C82">
          <w:rPr>
            <w:noProof/>
            <w:webHidden/>
          </w:rPr>
        </w:r>
        <w:r w:rsidR="008D2C82">
          <w:rPr>
            <w:noProof/>
            <w:webHidden/>
          </w:rPr>
          <w:fldChar w:fldCharType="separate"/>
        </w:r>
        <w:r w:rsidR="008D2C82">
          <w:rPr>
            <w:noProof/>
            <w:webHidden/>
          </w:rPr>
          <w:t>107</w:t>
        </w:r>
        <w:r w:rsidR="008D2C82">
          <w:rPr>
            <w:noProof/>
            <w:webHidden/>
          </w:rPr>
          <w:fldChar w:fldCharType="end"/>
        </w:r>
      </w:hyperlink>
    </w:p>
    <w:p w14:paraId="708E08FF" w14:textId="0AFBA232"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60" w:history="1">
        <w:r w:rsidR="008D2C82" w:rsidRPr="0004497B">
          <w:rPr>
            <w:rStyle w:val="Hyperlink"/>
            <w:noProof/>
          </w:rPr>
          <w:t>Figure 92 - Monthly Error Distribution for LSTM Algorithm – Saint John Dataset</w:t>
        </w:r>
        <w:r w:rsidR="008D2C82">
          <w:rPr>
            <w:noProof/>
            <w:webHidden/>
          </w:rPr>
          <w:tab/>
        </w:r>
        <w:r w:rsidR="008D2C82">
          <w:rPr>
            <w:noProof/>
            <w:webHidden/>
          </w:rPr>
          <w:fldChar w:fldCharType="begin"/>
        </w:r>
        <w:r w:rsidR="008D2C82">
          <w:rPr>
            <w:noProof/>
            <w:webHidden/>
          </w:rPr>
          <w:instrText xml:space="preserve"> PAGEREF _Toc86261660 \h </w:instrText>
        </w:r>
        <w:r w:rsidR="008D2C82">
          <w:rPr>
            <w:noProof/>
            <w:webHidden/>
          </w:rPr>
        </w:r>
        <w:r w:rsidR="008D2C82">
          <w:rPr>
            <w:noProof/>
            <w:webHidden/>
          </w:rPr>
          <w:fldChar w:fldCharType="separate"/>
        </w:r>
        <w:r w:rsidR="008D2C82">
          <w:rPr>
            <w:noProof/>
            <w:webHidden/>
          </w:rPr>
          <w:t>107</w:t>
        </w:r>
        <w:r w:rsidR="008D2C82">
          <w:rPr>
            <w:noProof/>
            <w:webHidden/>
          </w:rPr>
          <w:fldChar w:fldCharType="end"/>
        </w:r>
      </w:hyperlink>
    </w:p>
    <w:p w14:paraId="13FC013F" w14:textId="7E959333"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61" w:history="1">
        <w:r w:rsidR="008D2C82" w:rsidRPr="0004497B">
          <w:rPr>
            <w:rStyle w:val="Hyperlink"/>
            <w:noProof/>
          </w:rPr>
          <w:t>Figure 93 - Monthly Error Distribution for ANN Algorithm – Saint John Dataset</w:t>
        </w:r>
        <w:r w:rsidR="008D2C82">
          <w:rPr>
            <w:noProof/>
            <w:webHidden/>
          </w:rPr>
          <w:tab/>
        </w:r>
        <w:r w:rsidR="008D2C82">
          <w:rPr>
            <w:noProof/>
            <w:webHidden/>
          </w:rPr>
          <w:fldChar w:fldCharType="begin"/>
        </w:r>
        <w:r w:rsidR="008D2C82">
          <w:rPr>
            <w:noProof/>
            <w:webHidden/>
          </w:rPr>
          <w:instrText xml:space="preserve"> PAGEREF _Toc86261661 \h </w:instrText>
        </w:r>
        <w:r w:rsidR="008D2C82">
          <w:rPr>
            <w:noProof/>
            <w:webHidden/>
          </w:rPr>
        </w:r>
        <w:r w:rsidR="008D2C82">
          <w:rPr>
            <w:noProof/>
            <w:webHidden/>
          </w:rPr>
          <w:fldChar w:fldCharType="separate"/>
        </w:r>
        <w:r w:rsidR="008D2C82">
          <w:rPr>
            <w:noProof/>
            <w:webHidden/>
          </w:rPr>
          <w:t>108</w:t>
        </w:r>
        <w:r w:rsidR="008D2C82">
          <w:rPr>
            <w:noProof/>
            <w:webHidden/>
          </w:rPr>
          <w:fldChar w:fldCharType="end"/>
        </w:r>
      </w:hyperlink>
    </w:p>
    <w:p w14:paraId="45C882DC" w14:textId="05AFF4AE"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62" w:history="1">
        <w:r w:rsidR="008D2C82" w:rsidRPr="0004497B">
          <w:rPr>
            <w:rStyle w:val="Hyperlink"/>
            <w:noProof/>
          </w:rPr>
          <w:t>Figure 94 - Monthly Error Distribution for MLR Algorithm – Saint John Dataset</w:t>
        </w:r>
        <w:r w:rsidR="008D2C82">
          <w:rPr>
            <w:noProof/>
            <w:webHidden/>
          </w:rPr>
          <w:tab/>
        </w:r>
        <w:r w:rsidR="008D2C82">
          <w:rPr>
            <w:noProof/>
            <w:webHidden/>
          </w:rPr>
          <w:fldChar w:fldCharType="begin"/>
        </w:r>
        <w:r w:rsidR="008D2C82">
          <w:rPr>
            <w:noProof/>
            <w:webHidden/>
          </w:rPr>
          <w:instrText xml:space="preserve"> PAGEREF _Toc86261662 \h </w:instrText>
        </w:r>
        <w:r w:rsidR="008D2C82">
          <w:rPr>
            <w:noProof/>
            <w:webHidden/>
          </w:rPr>
        </w:r>
        <w:r w:rsidR="008D2C82">
          <w:rPr>
            <w:noProof/>
            <w:webHidden/>
          </w:rPr>
          <w:fldChar w:fldCharType="separate"/>
        </w:r>
        <w:r w:rsidR="008D2C82">
          <w:rPr>
            <w:noProof/>
            <w:webHidden/>
          </w:rPr>
          <w:t>108</w:t>
        </w:r>
        <w:r w:rsidR="008D2C82">
          <w:rPr>
            <w:noProof/>
            <w:webHidden/>
          </w:rPr>
          <w:fldChar w:fldCharType="end"/>
        </w:r>
      </w:hyperlink>
    </w:p>
    <w:p w14:paraId="38511BDF" w14:textId="058734CC"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63" w:history="1">
        <w:r w:rsidR="008D2C82" w:rsidRPr="0004497B">
          <w:rPr>
            <w:rStyle w:val="Hyperlink"/>
            <w:noProof/>
          </w:rPr>
          <w:t>Figure 95 - Monthly Error Distribution for ARIMA Algorithm – Saint John Dataset</w:t>
        </w:r>
        <w:r w:rsidR="008D2C82">
          <w:rPr>
            <w:noProof/>
            <w:webHidden/>
          </w:rPr>
          <w:tab/>
        </w:r>
        <w:r w:rsidR="008D2C82">
          <w:rPr>
            <w:noProof/>
            <w:webHidden/>
          </w:rPr>
          <w:fldChar w:fldCharType="begin"/>
        </w:r>
        <w:r w:rsidR="008D2C82">
          <w:rPr>
            <w:noProof/>
            <w:webHidden/>
          </w:rPr>
          <w:instrText xml:space="preserve"> PAGEREF _Toc86261663 \h </w:instrText>
        </w:r>
        <w:r w:rsidR="008D2C82">
          <w:rPr>
            <w:noProof/>
            <w:webHidden/>
          </w:rPr>
        </w:r>
        <w:r w:rsidR="008D2C82">
          <w:rPr>
            <w:noProof/>
            <w:webHidden/>
          </w:rPr>
          <w:fldChar w:fldCharType="separate"/>
        </w:r>
        <w:r w:rsidR="008D2C82">
          <w:rPr>
            <w:noProof/>
            <w:webHidden/>
          </w:rPr>
          <w:t>109</w:t>
        </w:r>
        <w:r w:rsidR="008D2C82">
          <w:rPr>
            <w:noProof/>
            <w:webHidden/>
          </w:rPr>
          <w:fldChar w:fldCharType="end"/>
        </w:r>
      </w:hyperlink>
    </w:p>
    <w:p w14:paraId="1AA70DB6" w14:textId="7A90F169"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64" w:history="1">
        <w:r w:rsidR="008D2C82" w:rsidRPr="0004497B">
          <w:rPr>
            <w:rStyle w:val="Hyperlink"/>
            <w:noProof/>
          </w:rPr>
          <w:t>Figure 96 - Monthly Error Distribution for SNF Algorithm – Saint John Dataset</w:t>
        </w:r>
        <w:r w:rsidR="008D2C82">
          <w:rPr>
            <w:noProof/>
            <w:webHidden/>
          </w:rPr>
          <w:tab/>
        </w:r>
        <w:r w:rsidR="008D2C82">
          <w:rPr>
            <w:noProof/>
            <w:webHidden/>
          </w:rPr>
          <w:fldChar w:fldCharType="begin"/>
        </w:r>
        <w:r w:rsidR="008D2C82">
          <w:rPr>
            <w:noProof/>
            <w:webHidden/>
          </w:rPr>
          <w:instrText xml:space="preserve"> PAGEREF _Toc86261664 \h </w:instrText>
        </w:r>
        <w:r w:rsidR="008D2C82">
          <w:rPr>
            <w:noProof/>
            <w:webHidden/>
          </w:rPr>
        </w:r>
        <w:r w:rsidR="008D2C82">
          <w:rPr>
            <w:noProof/>
            <w:webHidden/>
          </w:rPr>
          <w:fldChar w:fldCharType="separate"/>
        </w:r>
        <w:r w:rsidR="008D2C82">
          <w:rPr>
            <w:noProof/>
            <w:webHidden/>
          </w:rPr>
          <w:t>109</w:t>
        </w:r>
        <w:r w:rsidR="008D2C82">
          <w:rPr>
            <w:noProof/>
            <w:webHidden/>
          </w:rPr>
          <w:fldChar w:fldCharType="end"/>
        </w:r>
      </w:hyperlink>
    </w:p>
    <w:p w14:paraId="15C5AE7A" w14:textId="342D334B" w:rsidR="008D2C82" w:rsidRDefault="00571B08">
      <w:pPr>
        <w:pStyle w:val="TableofFigures"/>
        <w:tabs>
          <w:tab w:val="right" w:leader="dot" w:pos="8630"/>
        </w:tabs>
        <w:rPr>
          <w:rFonts w:asciiTheme="minorHAnsi" w:eastAsiaTheme="minorEastAsia" w:hAnsiTheme="minorHAnsi" w:cstheme="minorBidi"/>
          <w:noProof/>
          <w:sz w:val="22"/>
          <w:szCs w:val="22"/>
          <w:lang w:eastAsia="en-CA"/>
        </w:rPr>
      </w:pPr>
      <w:hyperlink w:anchor="_Toc86261665" w:history="1">
        <w:r w:rsidR="008D2C82" w:rsidRPr="0004497B">
          <w:rPr>
            <w:rStyle w:val="Hyperlink"/>
            <w:noProof/>
          </w:rPr>
          <w:t>Figure 97 - Scatter Plot of Load Demand versus Temperature – Saint John Dataset</w:t>
        </w:r>
        <w:r w:rsidR="008D2C82">
          <w:rPr>
            <w:noProof/>
            <w:webHidden/>
          </w:rPr>
          <w:tab/>
        </w:r>
        <w:r w:rsidR="008D2C82">
          <w:rPr>
            <w:noProof/>
            <w:webHidden/>
          </w:rPr>
          <w:fldChar w:fldCharType="begin"/>
        </w:r>
        <w:r w:rsidR="008D2C82">
          <w:rPr>
            <w:noProof/>
            <w:webHidden/>
          </w:rPr>
          <w:instrText xml:space="preserve"> PAGEREF _Toc86261665 \h </w:instrText>
        </w:r>
        <w:r w:rsidR="008D2C82">
          <w:rPr>
            <w:noProof/>
            <w:webHidden/>
          </w:rPr>
        </w:r>
        <w:r w:rsidR="008D2C82">
          <w:rPr>
            <w:noProof/>
            <w:webHidden/>
          </w:rPr>
          <w:fldChar w:fldCharType="separate"/>
        </w:r>
        <w:r w:rsidR="008D2C82">
          <w:rPr>
            <w:noProof/>
            <w:webHidden/>
          </w:rPr>
          <w:t>111</w:t>
        </w:r>
        <w:r w:rsidR="008D2C82">
          <w:rPr>
            <w:noProof/>
            <w:webHidden/>
          </w:rPr>
          <w:fldChar w:fldCharType="end"/>
        </w:r>
      </w:hyperlink>
    </w:p>
    <w:p w14:paraId="4B85F338" w14:textId="5BC32A01"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6261486"/>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77777777" w:rsidR="009C29D6" w:rsidRDefault="009C29D6" w:rsidP="009C29D6">
      <w:r>
        <w:t>CNN – Convolutional Neural Networks</w:t>
      </w:r>
      <w:r>
        <w:tab/>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t>MSE – Mean Squared Error</w:t>
      </w:r>
    </w:p>
    <w:p w14:paraId="52727D42" w14:textId="77777777" w:rsidR="009C29D6" w:rsidRDefault="009C29D6" w:rsidP="009C29D6">
      <w:r>
        <w:lastRenderedPageBreak/>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6261487"/>
      <w:r>
        <w:lastRenderedPageBreak/>
        <w:t xml:space="preserve">1 </w:t>
      </w:r>
      <w:r w:rsidR="0056500B" w:rsidRPr="00CF19C9">
        <w:t>Introduction</w:t>
      </w:r>
      <w:bookmarkEnd w:id="9"/>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A61672C" w14:textId="15E1D05B" w:rsidR="00BA3F19" w:rsidRDefault="005C72F2" w:rsidP="00FE155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651E0E54" w:rsidR="00D1555D" w:rsidRDefault="00D1555D" w:rsidP="00FE1556">
      <w:pPr>
        <w:ind w:firstLine="288"/>
      </w:pPr>
      <w:r w:rsidRPr="00D1555D">
        <w:t xml:space="preserve">In </w:t>
      </w:r>
      <w:r>
        <w:t xml:space="preserve">February </w:t>
      </w:r>
      <w:r w:rsidRPr="00D1555D">
        <w:t>2008, </w:t>
      </w:r>
      <w:r w:rsidR="000D2A41">
        <w:t xml:space="preserve">the </w:t>
      </w:r>
      <w:r w:rsidRPr="00D1555D">
        <w:t>Electric Reliability Council of Texas</w:t>
      </w:r>
      <w:r w:rsidR="009F5BD5">
        <w:t xml:space="preserve"> </w:t>
      </w:r>
      <w:r w:rsidRPr="00D1555D">
        <w:t xml:space="preserve">documented a power system incident that prompted them to respond to a big ramp down of wind generation by ramping </w:t>
      </w:r>
      <w:commentRangeStart w:id="10"/>
      <w:r w:rsidRPr="00D1555D">
        <w:t xml:space="preserve">up evening demand </w:t>
      </w:r>
      <w:commentRangeEnd w:id="10"/>
      <w:r w:rsidR="008E1ED1">
        <w:rPr>
          <w:rStyle w:val="CommentReference"/>
        </w:rPr>
        <w:commentReference w:id="10"/>
      </w:r>
      <w:r w:rsidRPr="00D1555D">
        <w:t>more quickly than predicted to maintain load/generation balance</w:t>
      </w:r>
      <w:r w:rsidR="001A1B12">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Pr="00D1555D">
        <w:t>analysis indicate</w:t>
      </w:r>
      <w:r w:rsidR="001A1B12">
        <w:t>s</w:t>
      </w:r>
      <w:r w:rsidRPr="00D1555D">
        <w:t xml:space="preserve"> that more precise forecasting of generation and demand may easily have averted the need for an emergency reaction. In September 2011, a heatwave in South Korea increased </w:t>
      </w:r>
      <w:r w:rsidR="000D2A41">
        <w:t>the electricity demand</w:t>
      </w:r>
      <w:r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Pr="00D1555D">
        <w:t xml:space="preserve">. Although </w:t>
      </w:r>
      <w:r w:rsidR="002013C6">
        <w:t>these</w:t>
      </w:r>
      <w:r w:rsidRPr="00D1555D">
        <w:t xml:space="preserve"> scenarios are uncommon, they provide extreme </w:t>
      </w:r>
      <w:r w:rsidR="00DA784A">
        <w:t>examples</w:t>
      </w:r>
      <w:r w:rsidR="00DA784A" w:rsidRPr="00D1555D">
        <w:t xml:space="preserve"> </w:t>
      </w:r>
      <w:r w:rsidRPr="00D1555D">
        <w:t xml:space="preserve">of the potential repercussions of imbalance and, hence, the significant importance of </w:t>
      </w:r>
      <w:r w:rsidR="00ED0C8A">
        <w:t>accurate</w:t>
      </w:r>
      <w:r w:rsidRPr="00D1555D">
        <w:t xml:space="preserve"> load forecasting.</w:t>
      </w:r>
    </w:p>
    <w:p w14:paraId="4D189A23" w14:textId="74554FB0" w:rsidR="00643841" w:rsidRDefault="00643841" w:rsidP="00FE1556">
      <w:pPr>
        <w:ind w:firstLine="288"/>
      </w:pPr>
      <w:commentRangeStart w:id="11"/>
      <w:r w:rsidRPr="00643841">
        <w:t>Although statistical and machine learning (ML) techniques have been used to forecast load, ML algorithms are more intelligent and capable of forecasting load more accurately. The widespread adoption of data science has blurred the line between statistical and machine-learning approaches to forecasting electrical load</w:t>
      </w:r>
      <w:commentRangeEnd w:id="11"/>
      <w:r w:rsidR="008E1ED1">
        <w:rPr>
          <w:rStyle w:val="CommentReference"/>
        </w:rPr>
        <w:commentReference w:id="11"/>
      </w:r>
      <w:r w:rsidRPr="00643841">
        <w:t xml:space="preserve">. </w:t>
      </w:r>
      <w:commentRangeStart w:id="12"/>
      <w:r w:rsidRPr="00643841">
        <w:t xml:space="preserve">Deep learning techniques have </w:t>
      </w:r>
      <w:r w:rsidRPr="00643841">
        <w:lastRenderedPageBreak/>
        <w:t xml:space="preserve">grown in popularity in recent years as a result of their ability to interpret complex relationships more accurately in data </w:t>
      </w:r>
      <w:r w:rsidR="0039085F">
        <w:fldChar w:fldCharType="begin" w:fldLock="1"/>
      </w:r>
      <w:r w:rsidR="0039085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39085F">
        <w:fldChar w:fldCharType="separate"/>
      </w:r>
      <w:r w:rsidR="0039085F" w:rsidRPr="00381D4E">
        <w:rPr>
          <w:noProof/>
        </w:rPr>
        <w:t>[2], [17]</w:t>
      </w:r>
      <w:r w:rsidR="0039085F">
        <w:fldChar w:fldCharType="end"/>
      </w:r>
      <w:r w:rsidR="0039085F" w:rsidRPr="00FE1556">
        <w:t>.</w:t>
      </w:r>
      <w:r w:rsidR="0039085F">
        <w:t xml:space="preserve"> </w:t>
      </w:r>
      <w:commentRangeEnd w:id="12"/>
      <w:r w:rsidR="00132553">
        <w:rPr>
          <w:rStyle w:val="CommentReference"/>
        </w:rPr>
        <w:commentReference w:id="12"/>
      </w:r>
      <w:commentRangeStart w:id="13"/>
      <w:r w:rsidRPr="00643841">
        <w:t>They have been applied to fields such as computer vision, speech recognition, machine translation, and board game programs, where they have produced results that are on a par with, if not better than, expert human performance</w:t>
      </w:r>
      <w:commentRangeEnd w:id="13"/>
      <w:r w:rsidR="00132553">
        <w:rPr>
          <w:rStyle w:val="CommentReference"/>
        </w:rPr>
        <w:commentReference w:id="13"/>
      </w:r>
      <w:r w:rsidRPr="00643841">
        <w:t xml:space="preserve">. The purpose of this work </w:t>
      </w:r>
      <w:del w:id="14" w:author="Dawn MacIsaac" w:date="2021-10-31T05:59:00Z">
        <w:r w:rsidRPr="00643841" w:rsidDel="00132553">
          <w:delText xml:space="preserve">is </w:delText>
        </w:r>
      </w:del>
      <w:ins w:id="15" w:author="Dawn MacIsaac" w:date="2021-10-31T05:59:00Z">
        <w:r w:rsidR="00132553">
          <w:t>was</w:t>
        </w:r>
        <w:r w:rsidR="00132553" w:rsidRPr="00643841">
          <w:t xml:space="preserve"> </w:t>
        </w:r>
      </w:ins>
      <w:r w:rsidRPr="00643841">
        <w:t>to compare deep learning forecasting techniques to some conventional forecasting techniques currently in use by various utilities in order to determine whether deep learning can better meet their needs.</w:t>
      </w:r>
    </w:p>
    <w:p w14:paraId="566A07B6" w14:textId="7E8A59E7" w:rsidR="003545F4" w:rsidRDefault="009B18A6" w:rsidP="009B18A6">
      <w:pPr>
        <w:pStyle w:val="Heading2"/>
      </w:pPr>
      <w:bookmarkStart w:id="16" w:name="_Toc86261488"/>
      <w:commentRangeStart w:id="17"/>
      <w:r>
        <w:t xml:space="preserve">1.1 </w:t>
      </w:r>
      <w:r w:rsidR="00495ACC" w:rsidRPr="00C66986">
        <w:t>Significant Achievements</w:t>
      </w:r>
      <w:r w:rsidR="00495ACC" w:rsidRPr="00D52889">
        <w:t xml:space="preserve"> </w:t>
      </w:r>
      <w:r w:rsidR="00D52889" w:rsidRPr="00D52889">
        <w:t>and Contributions</w:t>
      </w:r>
      <w:bookmarkEnd w:id="16"/>
      <w:commentRangeEnd w:id="17"/>
      <w:r w:rsidR="00FA10A2">
        <w:rPr>
          <w:rStyle w:val="CommentReference"/>
          <w:rFonts w:cs="Times New Roman"/>
          <w:b w:val="0"/>
          <w:bCs w:val="0"/>
          <w:iCs w:val="0"/>
        </w:rPr>
        <w:commentReference w:id="17"/>
      </w:r>
    </w:p>
    <w:p w14:paraId="72C8CA99" w14:textId="3D500BE2" w:rsidR="00946DEA" w:rsidRDefault="00132553" w:rsidP="00946DEA">
      <w:pPr>
        <w:rPr>
          <w:ins w:id="18" w:author="Dawn MacIsaac" w:date="2021-10-31T05:56:00Z"/>
        </w:rPr>
      </w:pPr>
      <w:ins w:id="19" w:author="Dawn MacIsaac" w:date="2021-10-31T05:55:00Z">
        <w:r>
          <w:t xml:space="preserve">To meet the purpose of this work, </w:t>
        </w:r>
      </w:ins>
      <w:ins w:id="20" w:author="Dawn MacIsaac" w:date="2021-10-31T05:56:00Z">
        <w:r>
          <w:t>X</w:t>
        </w:r>
      </w:ins>
      <w:ins w:id="21" w:author="Dawn MacIsaac" w:date="2021-10-31T05:55:00Z">
        <w:r>
          <w:t xml:space="preserve"> objectives were </w:t>
        </w:r>
      </w:ins>
      <w:ins w:id="22" w:author="Dawn MacIsaac" w:date="2021-10-31T05:56:00Z">
        <w:r>
          <w:t xml:space="preserve">set:  </w:t>
        </w:r>
      </w:ins>
      <w:del w:id="23" w:author="Dawn MacIsaac" w:date="2021-10-31T05:56:00Z">
        <w:r w:rsidR="00946DEA" w:rsidDel="00132553">
          <w:delText>We set out to accomplish the following goals and objectives with this study</w:delText>
        </w:r>
      </w:del>
      <w:r w:rsidR="00946DEA">
        <w:t>.</w:t>
      </w:r>
    </w:p>
    <w:p w14:paraId="22583500" w14:textId="4389AFEA" w:rsidR="00132553" w:rsidRDefault="00132553" w:rsidP="00132553">
      <w:pPr>
        <w:rPr>
          <w:ins w:id="24" w:author="Dawn MacIsaac" w:date="2021-10-31T05:56:00Z"/>
        </w:rPr>
      </w:pPr>
    </w:p>
    <w:p w14:paraId="1273FD20" w14:textId="77777777" w:rsidR="00132553" w:rsidRDefault="00132553" w:rsidP="00946DEA"/>
    <w:p w14:paraId="55F138ED" w14:textId="1BC6E894" w:rsidR="00970FB8" w:rsidRDefault="00970FB8" w:rsidP="00970FB8">
      <w:pPr>
        <w:pStyle w:val="ListParagraph"/>
        <w:numPr>
          <w:ilvl w:val="0"/>
          <w:numId w:val="41"/>
        </w:numPr>
      </w:pPr>
      <w:r w:rsidRPr="00970FB8">
        <w:t>Our goal was to evaluate each algorithm using three distinct datasets from different cities across Canada. We wanted to develop a standardized method for comparing algorithms because different algorithms perform better or worse on different datasets.</w:t>
      </w:r>
    </w:p>
    <w:p w14:paraId="38D54916" w14:textId="14CF70F3" w:rsidR="00970FB8" w:rsidRDefault="00970FB8" w:rsidP="00970FB8">
      <w:pPr>
        <w:pStyle w:val="ListParagraph"/>
        <w:numPr>
          <w:ilvl w:val="0"/>
          <w:numId w:val="41"/>
        </w:numPr>
      </w:pPr>
      <w:r w:rsidRPr="00970FB8">
        <w:t>We compared overall forecasting accuracy as well as forecasting daily load demand peaks. This is because daily peaks present a greater challenge for algorithms to forecast but are also extremely useful to utilities.</w:t>
      </w:r>
    </w:p>
    <w:p w14:paraId="752CC5F5" w14:textId="2C8645AC" w:rsidR="00970FB8" w:rsidRDefault="00970FB8" w:rsidP="00970FB8">
      <w:pPr>
        <w:pStyle w:val="ListParagraph"/>
        <w:numPr>
          <w:ilvl w:val="0"/>
          <w:numId w:val="41"/>
        </w:numPr>
      </w:pPr>
      <w:r w:rsidRPr="00970FB8">
        <w:t>We intended to conduct a thorough analysis on an hourly, daily, monthly, and seasonal basis. This allowed us to determine when different algorithms perform better or worse.</w:t>
      </w:r>
    </w:p>
    <w:p w14:paraId="362B9EE4" w14:textId="69FD9822" w:rsidR="00970FB8" w:rsidRDefault="00970FB8" w:rsidP="00970FB8">
      <w:pPr>
        <w:pStyle w:val="ListParagraph"/>
        <w:numPr>
          <w:ilvl w:val="0"/>
          <w:numId w:val="41"/>
        </w:numPr>
      </w:pPr>
      <w:commentRangeStart w:id="25"/>
      <w:r w:rsidRPr="00970FB8">
        <w:lastRenderedPageBreak/>
        <w:t xml:space="preserve">The purpose of this study was to </w:t>
      </w:r>
      <w:commentRangeEnd w:id="25"/>
      <w:r w:rsidR="00FA10A2">
        <w:rPr>
          <w:rStyle w:val="CommentReference"/>
        </w:rPr>
        <w:commentReference w:id="25"/>
      </w:r>
      <w:r w:rsidRPr="00970FB8">
        <w:t>compare four widely used benchmark algorithms in the load forecasting literature and by utilities to two popular deep learning techniques (CNN and LSTM) that have demonstrated remarkable results when applied to a variety of problems. These deep learning algorithms have also demonstrated promising results in the literature on load forecasting.</w:t>
      </w:r>
    </w:p>
    <w:p w14:paraId="40C22D0A" w14:textId="33DB58B4" w:rsidR="00970FB8" w:rsidRDefault="00970FB8" w:rsidP="00970FB8">
      <w:pPr>
        <w:pStyle w:val="ListParagraph"/>
        <w:numPr>
          <w:ilvl w:val="0"/>
          <w:numId w:val="41"/>
        </w:numPr>
      </w:pPr>
      <w:commentRangeStart w:id="26"/>
      <w:r w:rsidRPr="00970FB8">
        <w:t>We aimed to create algorithms capable of automatically recognizing complex data relationships without explicit user input. Additionally, we desired to develop algorithms that are adaptable to external factors such as annual increases in electricity demand or temperature changes</w:t>
      </w:r>
      <w:commentRangeEnd w:id="26"/>
      <w:r w:rsidR="00FA10A2">
        <w:rPr>
          <w:rStyle w:val="CommentReference"/>
        </w:rPr>
        <w:commentReference w:id="26"/>
      </w:r>
      <w:r w:rsidRPr="00970FB8">
        <w:t>.</w:t>
      </w:r>
    </w:p>
    <w:p w14:paraId="00E6CD1B" w14:textId="7E98C54E" w:rsidR="00970FB8" w:rsidRDefault="00970FB8" w:rsidP="00970FB8">
      <w:pPr>
        <w:pStyle w:val="ListParagraph"/>
        <w:numPr>
          <w:ilvl w:val="0"/>
          <w:numId w:val="41"/>
        </w:numPr>
      </w:pPr>
      <w:commentRangeStart w:id="27"/>
      <w:r w:rsidRPr="00970FB8">
        <w:t>We believe that this work contributes to the maturation of the ongoing debate about the use of untested deep learning methods in load forecasting. Our comparison demonstrates the added value that deep learning algorithms provide over well-established benchmark algorithms.</w:t>
      </w:r>
      <w:commentRangeEnd w:id="27"/>
      <w:r w:rsidR="00FA10A2">
        <w:rPr>
          <w:rStyle w:val="CommentReference"/>
        </w:rPr>
        <w:commentReference w:id="27"/>
      </w:r>
    </w:p>
    <w:p w14:paraId="247498B9" w14:textId="7077B3A6" w:rsidR="00946DEA" w:rsidRPr="00946DEA" w:rsidRDefault="00970FB8" w:rsidP="00970FB8">
      <w:pPr>
        <w:pStyle w:val="ListParagraph"/>
        <w:numPr>
          <w:ilvl w:val="0"/>
          <w:numId w:val="41"/>
        </w:numPr>
      </w:pPr>
      <w:r w:rsidRPr="00970FB8">
        <w:t>This work is intended to be reproducible and to serve as a model for future research conducted both within and outside of our smart-grid team. This is why we included two publicly accessible datasets in addition to algorithms that come with extensive documentation on how to implement them.</w:t>
      </w:r>
    </w:p>
    <w:p w14:paraId="663BAB38" w14:textId="40C6678C" w:rsidR="00F24181" w:rsidRDefault="00F24181" w:rsidP="00F24181">
      <w:pPr>
        <w:pStyle w:val="Heading2"/>
      </w:pPr>
      <w:bookmarkStart w:id="28" w:name="_Toc86261489"/>
      <w:commentRangeStart w:id="29"/>
      <w:commentRangeStart w:id="30"/>
      <w:r>
        <w:t>1.</w:t>
      </w:r>
      <w:r w:rsidR="00D630B9">
        <w:t>2</w:t>
      </w:r>
      <w:r>
        <w:t xml:space="preserve"> Outline of the Thesis</w:t>
      </w:r>
      <w:commentRangeEnd w:id="29"/>
      <w:r w:rsidR="009D2865">
        <w:rPr>
          <w:rStyle w:val="CommentReference"/>
          <w:rFonts w:cs="Times New Roman"/>
          <w:b w:val="0"/>
          <w:bCs w:val="0"/>
          <w:iCs w:val="0"/>
        </w:rPr>
        <w:commentReference w:id="29"/>
      </w:r>
      <w:commentRangeEnd w:id="30"/>
      <w:r w:rsidR="00495ACC">
        <w:rPr>
          <w:rStyle w:val="CommentReference"/>
          <w:rFonts w:cs="Times New Roman"/>
          <w:b w:val="0"/>
          <w:bCs w:val="0"/>
          <w:iCs w:val="0"/>
        </w:rPr>
        <w:commentReference w:id="30"/>
      </w:r>
      <w:bookmarkEnd w:id="28"/>
    </w:p>
    <w:p w14:paraId="167F3403" w14:textId="3EB51746" w:rsidR="006F51CD" w:rsidRPr="006F51CD" w:rsidRDefault="006F51CD" w:rsidP="006F51CD">
      <w:pPr>
        <w:ind w:firstLine="288"/>
      </w:pPr>
      <w:r w:rsidRPr="006F51CD">
        <w:t xml:space="preserve">The following is an outline of the dissertation. Chapter 2 discusses the factors affecting load demand, the definition of peak load demand, the horizons for load forecasting, the conceptual description of both the benchmark and deep learning techniques, and the performance metrics used in this study. Chapter 3 discusses the details of our </w:t>
      </w:r>
      <w:r w:rsidRPr="006F51CD">
        <w:lastRenderedPageBreak/>
        <w:t>implementation, our datasets, our method analysis, and our overall performance on forecasting both regular and daily peak loads. Chapter 4 delves deeper into our analysis, which examines the performance of all our algorithms on hourly, daily, monthly, and seasonal timescales across all datasets. Chapter 5 summarizes our analysis and contributions and discusses future research directions.</w:t>
      </w:r>
    </w:p>
    <w:p w14:paraId="4D2EE70C" w14:textId="77777777" w:rsidR="00970FB8" w:rsidRDefault="00970FB8">
      <w:pPr>
        <w:spacing w:line="240" w:lineRule="auto"/>
        <w:jc w:val="left"/>
        <w:rPr>
          <w:rFonts w:cs="Arial"/>
          <w:b/>
          <w:bCs/>
          <w:kern w:val="32"/>
          <w:sz w:val="28"/>
          <w:szCs w:val="32"/>
        </w:rPr>
      </w:pPr>
      <w:r>
        <w:br w:type="page"/>
      </w:r>
    </w:p>
    <w:p w14:paraId="53981F3B" w14:textId="3B33CC3C" w:rsidR="00DE6AC4" w:rsidRDefault="00CC7F1A" w:rsidP="00DE6AC4">
      <w:pPr>
        <w:pStyle w:val="Heading1"/>
      </w:pPr>
      <w:bookmarkStart w:id="31" w:name="_Toc86261490"/>
      <w:commentRangeStart w:id="32"/>
      <w:r>
        <w:lastRenderedPageBreak/>
        <w:t xml:space="preserve">2 </w:t>
      </w:r>
      <w:r w:rsidRPr="00CC7F1A">
        <w:t>Overview of Load Forecasting</w:t>
      </w:r>
      <w:bookmarkEnd w:id="31"/>
      <w:commentRangeEnd w:id="32"/>
      <w:r w:rsidR="00D61891">
        <w:rPr>
          <w:rStyle w:val="CommentReference"/>
          <w:rFonts w:cs="Times New Roman"/>
          <w:b w:val="0"/>
          <w:bCs w:val="0"/>
          <w:kern w:val="0"/>
        </w:rPr>
        <w:commentReference w:id="32"/>
      </w:r>
    </w:p>
    <w:p w14:paraId="5A15065A" w14:textId="4DF819B5" w:rsidR="00295109" w:rsidRPr="00DE6AC4" w:rsidRDefault="00295109" w:rsidP="00295109">
      <w:pPr>
        <w:pStyle w:val="Heading2"/>
      </w:pPr>
      <w:bookmarkStart w:id="33" w:name="_Toc86261491"/>
      <w:r>
        <w:t>2.</w:t>
      </w:r>
      <w:r w:rsidR="00FF2743">
        <w:t>1</w:t>
      </w:r>
      <w:r>
        <w:t xml:space="preserve"> </w:t>
      </w:r>
      <w:r w:rsidRPr="003E1694">
        <w:t>Factors That Affect the Load Demand</w:t>
      </w:r>
      <w:bookmarkEnd w:id="33"/>
    </w:p>
    <w:p w14:paraId="73A19FA8" w14:textId="77777777" w:rsidR="00295109" w:rsidRDefault="00295109" w:rsidP="00295109">
      <w:pPr>
        <w:ind w:firstLine="288"/>
      </w:pPr>
      <w:r>
        <w:t xml:space="preserve">Different factors can affect load demand, such as the region in question, the type of customers in the region, weather factors (e.g., temperature), the time of the day, day of the week, and other unpredictable factors (i.e., coronavirus outbreak).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34" w:name="_Toc86261492"/>
      <w:r>
        <w:t>2.</w:t>
      </w:r>
      <w:r w:rsidR="00A87991">
        <w:t>1</w:t>
      </w:r>
      <w:r>
        <w:t>.1 Historical Load</w:t>
      </w:r>
      <w:bookmarkEnd w:id="34"/>
    </w:p>
    <w:p w14:paraId="5D477DDC" w14:textId="5D29C4FB" w:rsidR="00295109" w:rsidRDefault="00295109" w:rsidP="00295109">
      <w:pPr>
        <w:ind w:firstLine="288"/>
      </w:pPr>
      <w:r w:rsidRPr="00812DCF">
        <w:t>Hippert et al. stated in</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12FD786D" w:rsidR="00295109" w:rsidRDefault="00295109" w:rsidP="00295109">
      <w:pPr>
        <w:ind w:firstLine="288"/>
      </w:pPr>
      <w:r>
        <w:t xml:space="preserve">For example, Houimli et al.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[19]","plainTextFormattedCitation":"[19]","previouslyFormattedCitation":"[19]"},"properties":{"noteIndex":0},"schema":"https://github.com/citation-style-language/schema/raw/master/csl-citation.json"}</w:instrText>
      </w:r>
      <w:r>
        <w:fldChar w:fldCharType="separate"/>
      </w:r>
      <w:r w:rsidR="00CB485A" w:rsidRPr="00CB485A">
        <w:rPr>
          <w:noProof/>
        </w:rPr>
        <w:t>[19]</w:t>
      </w:r>
      <w:r>
        <w:fldChar w:fldCharType="end"/>
      </w:r>
      <w:r>
        <w:t xml:space="preserve"> forecasted the subsequent 48 half-hourly loads using the previous 48 half-hourly loads, Park et al.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[20]","plainTextFormattedCitation":"[20]","previouslyFormattedCitation":"[20]"},"properties":{"noteIndex":0},"schema":"https://github.com/citation-style-language/schema/raw/master/csl-citation.json"}</w:instrText>
      </w:r>
      <w:r>
        <w:fldChar w:fldCharType="separate"/>
      </w:r>
      <w:r w:rsidR="00CB485A" w:rsidRPr="00CB485A">
        <w:rPr>
          <w:noProof/>
        </w:rPr>
        <w:t>[20]</w:t>
      </w:r>
      <w:r>
        <w:fldChar w:fldCharType="end"/>
      </w:r>
      <w:r>
        <w:t xml:space="preserve"> used the previous two hours of load data to forecast the next hour, Bakirtzis et al. </w:t>
      </w:r>
      <w:r>
        <w:fldChar w:fldCharType="begin" w:fldLock="1"/>
      </w:r>
      <w:r w:rsidR="00CB485A">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[21]","plainTextFormattedCitation":"[21]","previouslyFormattedCitation":"[21]"},"properties":{"noteIndex":0},"schema":"https://github.com/citation-style-language/schema/raw/master/csl-citation.json"}</w:instrText>
      </w:r>
      <w:r>
        <w:fldChar w:fldCharType="separate"/>
      </w:r>
      <w:r w:rsidR="00CB485A" w:rsidRPr="00CB485A">
        <w:rPr>
          <w:noProof/>
        </w:rPr>
        <w:t>[21]</w:t>
      </w:r>
      <w:r>
        <w:fldChar w:fldCharType="end"/>
      </w:r>
      <w:r>
        <w:t xml:space="preserve"> used the previous two days of hourly load data to forecast the next day's hourly load, and Velasco et al. </w:t>
      </w:r>
      <w:r>
        <w:fldChar w:fldCharType="begin" w:fldLock="1"/>
      </w:r>
      <w:r w:rsidR="00CB485A">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[22]","plainTextFormattedCitation":"[22]","previouslyFormattedCitation":"[22]"},"properties":{"noteIndex":0},"schema":"https://github.com/citation-style-language/schema/raw/master/csl-citation.json"}</w:instrText>
      </w:r>
      <w:r>
        <w:fldChar w:fldCharType="separate"/>
      </w:r>
      <w:r w:rsidR="00CB485A" w:rsidRPr="00CB485A">
        <w:rPr>
          <w:noProof/>
        </w:rPr>
        <w:t>[22]</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35" w:name="_Toc86261493"/>
      <w:r>
        <w:lastRenderedPageBreak/>
        <w:t>2.</w:t>
      </w:r>
      <w:r w:rsidR="00803729">
        <w:t>1</w:t>
      </w:r>
      <w:r>
        <w:t>.2 Economic Factors</w:t>
      </w:r>
      <w:bookmarkEnd w:id="35"/>
    </w:p>
    <w:p w14:paraId="45F0DFF8" w14:textId="28250E08"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36" w:name="_Toc86261494"/>
      <w:r>
        <w:t>2.</w:t>
      </w:r>
      <w:r w:rsidR="00084775">
        <w:t>1</w:t>
      </w:r>
      <w:r>
        <w:t xml:space="preserve">.3 </w:t>
      </w:r>
      <w:r w:rsidRPr="00DE6AC4">
        <w:t>Chronological</w:t>
      </w:r>
      <w:r>
        <w:t xml:space="preserve"> Factors</w:t>
      </w:r>
      <w:bookmarkEnd w:id="36"/>
    </w:p>
    <w:p w14:paraId="07C0D9D0" w14:textId="263144D1" w:rsidR="00295109" w:rsidRDefault="00295109" w:rsidP="00295109">
      <w:pPr>
        <w:ind w:firstLine="288"/>
      </w:pPr>
      <w:r>
        <w:t xml:space="preserve">Seasonal, weekly, and daily cycles and holidays can influence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Tour","type":"chapter"},"uris":["http://www.mendeley.com/documents/?uuid=5dda9d41-8e44-449c-95a9-68dbbf915508"]}],"mendeley":{"formattedCitation":"[23], [24]","plainTextFormattedCitation":"[23], [24]","previouslyFormattedCitation":"[23], [24]"},"properties":{"noteIndex":0},"schema":"https://github.com/citation-style-language/schema/raw/master/csl-citation.json"}</w:instrText>
      </w:r>
      <w:r>
        <w:fldChar w:fldCharType="separate"/>
      </w:r>
      <w:r w:rsidR="00CB485A" w:rsidRPr="00CB485A">
        <w:rPr>
          <w:noProof/>
        </w:rPr>
        <w:t>[23], [24]</w:t>
      </w:r>
      <w:r>
        <w:fldChar w:fldCharType="end"/>
      </w:r>
      <w:r>
        <w:t xml:space="preserve">. Autumn and spring often have a lower load. Weekdays differ from weekends, with weekends having a lighter load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Tour","type":"chapter"},"uris":["http://www.mendeley.com/documents/?uuid=5dda9d41-8e44-449c-95a9-68dbbf915508"]}],"mendeley":{"formattedCitation":"[18], [24]","plainTextFormattedCitation":"[18], [24]","previouslyFormattedCitation":"[18], [24]"},"properties":{"noteIndex":0},"schema":"https://github.com/citation-style-language/schema/raw/master/csl-citation.json"}</w:instrText>
      </w:r>
      <w:r>
        <w:fldChar w:fldCharType="separate"/>
      </w:r>
      <w:r w:rsidR="00CB485A" w:rsidRPr="00CB485A">
        <w:rPr>
          <w:noProof/>
        </w:rPr>
        <w:t>[18], [24]</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t xml:space="preserve">. Because time influences how electricity is used, it is incorporated into load forecast models using calendar data </w:t>
      </w:r>
      <w:r>
        <w:fldChar w:fldCharType="begin" w:fldLock="1"/>
      </w:r>
      <w:r w:rsidR="00CB485A">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[25]","plainTextFormattedCitation":"[25]","previouslyFormattedCitation":"[25]"},"properties":{"noteIndex":0},"schema":"https://github.com/citation-style-language/schema/raw/master/csl-citation.json"}</w:instrText>
      </w:r>
      <w:r>
        <w:fldChar w:fldCharType="separate"/>
      </w:r>
      <w:r w:rsidR="00CB485A" w:rsidRPr="00CB485A">
        <w:rPr>
          <w:noProof/>
        </w:rPr>
        <w:t>[25]</w:t>
      </w:r>
      <w:r>
        <w:fldChar w:fldCharType="end"/>
      </w:r>
      <w:r>
        <w:t xml:space="preserve">. Some, or all, of the patterns, might be considered. The pattern of weekday-weekend/holiday can be explained by establishing distinct models for each category </w:t>
      </w:r>
      <w:r>
        <w:fldChar w:fldCharType="begin" w:fldLock="1"/>
      </w:r>
      <w:r w:rsidR="00CB485A">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[26]","plainTextFormattedCitation":"[26]","previouslyFormattedCitation":"[26]"},"properties":{"noteIndex":0},"schema":"https://github.com/citation-style-language/schema/raw/master/csl-citation.json"}</w:instrText>
      </w:r>
      <w:r>
        <w:fldChar w:fldCharType="separate"/>
      </w:r>
      <w:r w:rsidR="00CB485A" w:rsidRPr="00CB485A">
        <w:rPr>
          <w:noProof/>
        </w:rPr>
        <w:t>[26]</w:t>
      </w:r>
      <w:r>
        <w:fldChar w:fldCharType="end"/>
      </w:r>
      <w:r>
        <w:t xml:space="preserve">. Alternatively, many indicator variables could be used </w:t>
      </w:r>
      <w:r>
        <w:fldChar w:fldCharType="begin" w:fldLock="1"/>
      </w:r>
      <w:r w:rsidR="00CB485A">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[22]","plainTextFormattedCitation":"[9], [22]","previouslyFormattedCitation":"[9], [22]"},"properties":{"noteIndex":0},"schema":"https://github.com/citation-style-language/schema/raw/master/csl-citation.json"}</w:instrText>
      </w:r>
      <w:r>
        <w:fldChar w:fldCharType="separate"/>
      </w:r>
      <w:r w:rsidR="00CB485A" w:rsidRPr="00CB485A">
        <w:rPr>
          <w:noProof/>
        </w:rPr>
        <w:t>[9], [22]</w:t>
      </w:r>
      <w:r>
        <w:fldChar w:fldCharType="end"/>
      </w:r>
      <w:r>
        <w:t xml:space="preserve">. Weekends and holidays are particularly difficult for studies that do not differentiate between these days  </w:t>
      </w:r>
      <w:r>
        <w:fldChar w:fldCharType="begin" w:fldLock="1"/>
      </w:r>
      <w:r w:rsidR="00CB485A">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[27]","plainTextFormattedCitation":"[27]","previouslyFormattedCitation":"[27]"},"properties":{"noteIndex":0},"schema":"https://github.com/citation-style-language/schema/raw/master/csl-citation.json"}</w:instrText>
      </w:r>
      <w:r>
        <w:fldChar w:fldCharType="separate"/>
      </w:r>
      <w:r w:rsidR="00CB485A" w:rsidRPr="00CB485A">
        <w:rPr>
          <w:noProof/>
        </w:rPr>
        <w:t>[27]</w:t>
      </w:r>
      <w:r>
        <w:fldChar w:fldCharType="end"/>
      </w:r>
      <w:r>
        <w:t xml:space="preserve">. Other patterns are accounted for </w:t>
      </w:r>
      <w:r>
        <w:lastRenderedPageBreak/>
        <w:t xml:space="preserve">using variables such as the hour of the day, the day of the week, the month, and the week number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[19], [22]","plainTextFormattedCitation":"[9], [19], [22]","previouslyFormattedCitation":"[9], [19], [22]"},"properties":{"noteIndex":0},"schema":"https://github.com/citation-style-language/schema/raw/master/csl-citation.json"}</w:instrText>
      </w:r>
      <w:r>
        <w:fldChar w:fldCharType="separate"/>
      </w:r>
      <w:r w:rsidR="00CB485A" w:rsidRPr="00CB485A">
        <w:rPr>
          <w:noProof/>
        </w:rPr>
        <w:t>[9], [19], [22]</w:t>
      </w:r>
      <w:r>
        <w:fldChar w:fldCharType="end"/>
      </w:r>
    </w:p>
    <w:p w14:paraId="0C70A967" w14:textId="7EAB4A9F" w:rsidR="00295109" w:rsidRDefault="00295109" w:rsidP="00295109">
      <w:pPr>
        <w:pStyle w:val="Heading3"/>
      </w:pPr>
      <w:bookmarkStart w:id="37" w:name="_Toc86261495"/>
      <w:r>
        <w:t>2.</w:t>
      </w:r>
      <w:r w:rsidR="0064614F">
        <w:t>1</w:t>
      </w:r>
      <w:r>
        <w:t>.4 M</w:t>
      </w:r>
      <w:r w:rsidRPr="00DE6AC4">
        <w:t>eteorological</w:t>
      </w:r>
      <w:r>
        <w:t xml:space="preserve"> Factors</w:t>
      </w:r>
      <w:bookmarkEnd w:id="37"/>
    </w:p>
    <w:p w14:paraId="591F87AB" w14:textId="37AF2523" w:rsidR="00295109" w:rsidRDefault="00295109" w:rsidP="00295109">
      <w:r>
        <w:tab/>
      </w:r>
      <w:r w:rsidRPr="00F02791">
        <w:t xml:space="preserve">The most frequently used and most significant weather variable is temperature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dissertation","type":"article-journal"},"uris":["http://www.mendeley.com/documents/?uuid=198918e7-1c69-4cc5-a630-d2f92115df84"]}],"mendeley":{"formattedCitation":"[18], [20], [23], [28], [29]","plainTextFormattedCitation":"[18], [20], [23], [28], [29]","previouslyFormattedCitation":"[18], [20], [23], [28], [29]"},"properties":{"noteIndex":0},"schema":"https://github.com/citation-style-language/schema/raw/master/csl-citation.json"}</w:instrText>
      </w:r>
      <w:r>
        <w:fldChar w:fldCharType="separate"/>
      </w:r>
      <w:r w:rsidR="00CB485A" w:rsidRPr="00CB485A">
        <w:rPr>
          <w:noProof/>
        </w:rPr>
        <w:t>[18], [20], [23], [28], [29]</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CB485A">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[30]","plainTextFormattedCitation":"[30]","previouslyFormattedCitation":"[30]"},"properties":{"noteIndex":0},"schema":"https://github.com/citation-style-language/schema/raw/master/csl-citation.json"}</w:instrText>
      </w:r>
      <w:r>
        <w:fldChar w:fldCharType="separate"/>
      </w:r>
      <w:r w:rsidR="00CB485A" w:rsidRPr="00CB485A">
        <w:rPr>
          <w:noProof/>
        </w:rPr>
        <w:t>[30]</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CB485A">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[31]","plainTextFormattedCitation":"[31]","previouslyFormattedCitation":"[31]"},"properties":{"noteIndex":0},"schema":"https://github.com/citation-style-language/schema/raw/master/csl-citation.json"}</w:instrText>
      </w:r>
      <w:r>
        <w:fldChar w:fldCharType="separate"/>
      </w:r>
      <w:r w:rsidR="00CB485A" w:rsidRPr="00CB485A">
        <w:rPr>
          <w:noProof/>
        </w:rPr>
        <w:t>[31]</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[18]","plainTextFormattedCitation":"[1], [18]","previouslyFormattedCitation":"[1], [18]"},"properties":{"noteIndex":0},"schema":"https://github.com/citation-style-language/schema/raw/master/csl-citation.json"}</w:instrText>
      </w:r>
      <w:r>
        <w:fldChar w:fldCharType="separate"/>
      </w:r>
      <w:r w:rsidR="00CB485A" w:rsidRPr="00CB485A">
        <w:rPr>
          <w:noProof/>
        </w:rPr>
        <w:t>[1], [18]</w:t>
      </w:r>
      <w:r>
        <w:fldChar w:fldCharType="end"/>
      </w:r>
      <w:r>
        <w:t xml:space="preserve">. </w:t>
      </w:r>
      <w:r w:rsidRPr="002004B1">
        <w:t>Since the early 1930s, the relation between temperature and load has been recognized</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004B1">
        <w:t>.</w:t>
      </w:r>
    </w:p>
    <w:p w14:paraId="29A48E41" w14:textId="34D5C92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CB485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[32]","plainTextFormattedCitation":"[32]","previouslyFormattedCitation":"[32]"},"properties":{"noteIndex":0},"schema":"https://github.com/citation-style-language/schema/raw/master/csl-citation.json"}</w:instrText>
      </w:r>
      <w:r>
        <w:fldChar w:fldCharType="separate"/>
      </w:r>
      <w:r w:rsidR="00CB485A" w:rsidRPr="00CB485A">
        <w:rPr>
          <w:noProof/>
        </w:rPr>
        <w:t>[32]</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DE3A0A">
        <w:t>. Wind speed and barometric pressure can also influence the hourly load profile and frequently do so in conjunction with other variables such as precipitation.</w:t>
      </w:r>
      <w:r>
        <w:t xml:space="preserve"> </w:t>
      </w:r>
      <w:r w:rsidRPr="001634DB">
        <w:t>Wind speeds may amplify the effect of low temperatures, resulting in a greater wind chill index as well as increased demand. Wind speeds greater than 15 mph generate renewable energy, reducing the reliance on central sources of generation.</w:t>
      </w:r>
    </w:p>
    <w:p w14:paraId="28F21301" w14:textId="634CA79A" w:rsidR="00295109" w:rsidRDefault="00295109" w:rsidP="00295109">
      <w:r>
        <w:lastRenderedPageBreak/>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CB485A">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[33]","plainTextFormattedCitation":"[33]","previouslyFormattedCitation":"[33]"},"properties":{"noteIndex":0},"schema":"https://github.com/citation-style-language/schema/raw/master/csl-citation.json"}</w:instrText>
      </w:r>
      <w:r>
        <w:fldChar w:fldCharType="separate"/>
      </w:r>
      <w:r w:rsidR="00CB485A" w:rsidRPr="00CB485A">
        <w:rPr>
          <w:noProof/>
        </w:rPr>
        <w:t>[33]</w:t>
      </w:r>
      <w:r>
        <w:fldChar w:fldCharType="end"/>
      </w:r>
      <w:r>
        <w:t xml:space="preserve">. The efficacy of these variables in forecasting load varies according to geographic location, industry, and regional climate. Friedrich and Afshari </w:t>
      </w:r>
      <w:r>
        <w:fldChar w:fldCharType="begin" w:fldLock="1"/>
      </w:r>
      <w:r w:rsidR="00CB485A">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[34]","plainTextFormattedCitation":"[34]","previouslyFormattedCitation":"[34]"},"properties":{"noteIndex":0},"schema":"https://github.com/citation-style-language/schema/raw/master/csl-citation.json"}</w:instrText>
      </w:r>
      <w:r>
        <w:fldChar w:fldCharType="separate"/>
      </w:r>
      <w:r w:rsidR="00CB485A" w:rsidRPr="00CB485A">
        <w:rPr>
          <w:noProof/>
        </w:rPr>
        <w:t>[34]</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662A6BAE" w:rsidR="00295109" w:rsidRDefault="00295109" w:rsidP="00295109">
      <w:pPr>
        <w:ind w:firstLine="288"/>
      </w:pPr>
      <w:r>
        <w:t xml:space="preserve">Taylor and Buizza </w:t>
      </w:r>
      <w:r>
        <w:fldChar w:fldCharType="begin" w:fldLock="1"/>
      </w:r>
      <w:r w:rsidR="00CB485A">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[35]","plainTextFormattedCitation":"[35]","previouslyFormattedCitation":"[35]"},"properties":{"noteIndex":0},"schema":"https://github.com/citation-style-language/schema/raw/master/csl-citation.json"}</w:instrText>
      </w:r>
      <w:r>
        <w:fldChar w:fldCharType="separate"/>
      </w:r>
      <w:r w:rsidR="00CB485A" w:rsidRPr="00CB485A">
        <w:rPr>
          <w:noProof/>
        </w:rPr>
        <w:t>[35]</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[20]","plainTextFormattedCitation":"[9], [20]","previouslyFormattedCitation":"[9], [20]"},"properties":{"noteIndex":0},"schema":"https://github.com/citation-style-language/schema/raw/master/csl-citation.json"}</w:instrText>
      </w:r>
      <w:r>
        <w:fldChar w:fldCharType="separate"/>
      </w:r>
      <w:r w:rsidR="00CB485A" w:rsidRPr="00CB485A">
        <w:rPr>
          <w:noProof/>
        </w:rPr>
        <w:t>[9], [20]</w:t>
      </w:r>
      <w:r>
        <w:fldChar w:fldCharType="end"/>
      </w:r>
      <w:r>
        <w:t>.</w:t>
      </w:r>
    </w:p>
    <w:p w14:paraId="65FCDD8C" w14:textId="7DBD281E"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CB485A">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[37]","plainTextFormattedCitation":"[37]","previouslyFormattedCitation":"[37]"},"properties":{"noteIndex":0},"schema":"https://github.com/citation-style-language/schema/raw/master/csl-citation.json"}</w:instrText>
      </w:r>
      <w:r>
        <w:fldChar w:fldCharType="separate"/>
      </w:r>
      <w:r w:rsidR="00CB485A" w:rsidRPr="00CB485A">
        <w:rPr>
          <w:noProof/>
        </w:rPr>
        <w:t>[37]</w:t>
      </w:r>
      <w:r>
        <w:fldChar w:fldCharType="end"/>
      </w:r>
      <w:r>
        <w:t>.</w:t>
      </w:r>
      <w:r w:rsidRPr="00957973">
        <w:t xml:space="preserve"> Additionally, weather station selection can be used to discover which stations are the most accurate predictors of load </w:t>
      </w:r>
      <w:r>
        <w:fldChar w:fldCharType="begin" w:fldLock="1"/>
      </w:r>
      <w:r w:rsidR="00CB485A">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[38]–[40]","plainTextFormattedCitation":"[38]–[40]","previouslyFormattedCitation":"[38]–[40]"},"properties":{"noteIndex":0},"schema":"https://github.com/citation-style-language/schema/raw/master/csl-citation.json"}</w:instrText>
      </w:r>
      <w:r>
        <w:fldChar w:fldCharType="separate"/>
      </w:r>
      <w:r w:rsidR="00CB485A" w:rsidRPr="00CB485A">
        <w:rPr>
          <w:noProof/>
        </w:rPr>
        <w:t>[38]–[40]</w:t>
      </w:r>
      <w:r>
        <w:fldChar w:fldCharType="end"/>
      </w:r>
      <w:r>
        <w:t>.</w:t>
      </w:r>
      <w:r w:rsidRPr="00957973">
        <w:t xml:space="preserve"> Distributed or multi-</w:t>
      </w:r>
      <w:r w:rsidRPr="00957973">
        <w:lastRenderedPageBreak/>
        <w:t>region forecasting is a technique for anticipating load by utilizing meteorological data from different locations</w:t>
      </w:r>
      <w:r>
        <w:t xml:space="preserve"> </w:t>
      </w:r>
      <w:r>
        <w:fldChar w:fldCharType="begin" w:fldLock="1"/>
      </w:r>
      <w:r w:rsidR="00CB485A">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[41]","plainTextFormattedCitation":"[41]","previouslyFormattedCitation":"[41]"},"properties":{"noteIndex":0},"schema":"https://github.com/citation-style-language/schema/raw/master/csl-citation.json"}</w:instrText>
      </w:r>
      <w:r>
        <w:fldChar w:fldCharType="separate"/>
      </w:r>
      <w:r w:rsidR="00CB485A" w:rsidRPr="00CB485A">
        <w:rPr>
          <w:noProof/>
        </w:rPr>
        <w:t>[41]</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38" w:name="_Toc86261496"/>
      <w:r>
        <w:t>2.</w:t>
      </w:r>
      <w:r w:rsidR="00C96906">
        <w:t>1</w:t>
      </w:r>
      <w:r>
        <w:t>.5 Random Factors</w:t>
      </w:r>
      <w:bookmarkEnd w:id="38"/>
    </w:p>
    <w:p w14:paraId="230C1D26" w14:textId="5A87A21E" w:rsidR="00295109" w:rsidRDefault="00295109" w:rsidP="00295109">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5F7F3D">
        <w:t>. These disturbances might include considerable loads that operate on an ad hoc basis, making prediction impossible</w:t>
      </w:r>
      <w:r>
        <w:t xml:space="preserve"> </w:t>
      </w:r>
      <w:r>
        <w:fldChar w:fldCharType="begin" w:fldLock="1"/>
      </w:r>
      <w:r w:rsidR="00CB485A">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[42]","plainTextFormattedCitation":"[42]","previouslyFormattedCitation":"[42]"},"properties":{"noteIndex":0},"schema":"https://github.com/citation-style-language/schema/raw/master/csl-citation.json"}</w:instrText>
      </w:r>
      <w:r>
        <w:fldChar w:fldCharType="separate"/>
      </w:r>
      <w:r w:rsidR="00CB485A" w:rsidRPr="00CB485A">
        <w:rPr>
          <w:noProof/>
        </w:rPr>
        <w:t>[42]</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22C6F76C" w14:textId="4E5F2DB1" w:rsidR="00295109" w:rsidRDefault="00295109" w:rsidP="00295109">
      <w:pPr>
        <w:pStyle w:val="Heading2"/>
      </w:pPr>
      <w:bookmarkStart w:id="39" w:name="_Ref86061634"/>
      <w:bookmarkStart w:id="40" w:name="_Ref86061668"/>
      <w:bookmarkStart w:id="41" w:name="_Ref86061675"/>
      <w:bookmarkStart w:id="42" w:name="_Ref86061677"/>
      <w:bookmarkStart w:id="43" w:name="_Toc86261497"/>
      <w:r>
        <w:t>2.</w:t>
      </w:r>
      <w:r w:rsidR="00C2242B">
        <w:t>2</w:t>
      </w:r>
      <w:r>
        <w:t xml:space="preserve"> Peak Load Demand</w:t>
      </w:r>
      <w:bookmarkEnd w:id="39"/>
      <w:bookmarkEnd w:id="40"/>
      <w:bookmarkEnd w:id="41"/>
      <w:bookmarkEnd w:id="42"/>
      <w:bookmarkEnd w:id="43"/>
    </w:p>
    <w:p w14:paraId="460EC20D" w14:textId="2CC0B99B" w:rsidR="00295109" w:rsidRDefault="00295109" w:rsidP="00295109">
      <w:pPr>
        <w:ind w:firstLine="288"/>
      </w:pPr>
      <w:r w:rsidRPr="00B13D12">
        <w:t xml:space="preserve">Peak load refers to the maximum amount of energy drawn from the grid by a consumer over a specified time period. The difference between a peak and a spike is that a value is considered a peak only if it persists for at least 15 minutes; anything less than 15 minutes is considered a random spike. A spike in demand can be triggered by turning on a machine, and spikes last only a few seconds. </w:t>
      </w:r>
      <w:commentRangeStart w:id="44"/>
      <w:commentRangeStart w:id="45"/>
      <w:r w:rsidRPr="00B13D12">
        <w:t xml:space="preserve">Peak demand </w:t>
      </w:r>
      <w:commentRangeEnd w:id="45"/>
      <w:r w:rsidR="009811EE">
        <w:rPr>
          <w:rStyle w:val="CommentReference"/>
        </w:rPr>
        <w:commentReference w:id="45"/>
      </w:r>
      <w:r w:rsidRPr="00B13D12">
        <w:t>is typically the average demand over a specified time period; most utilities use a 15-minute interval, but some use 30- or 60-minute intervals</w:t>
      </w:r>
      <w:r>
        <w:t xml:space="preserve"> </w:t>
      </w:r>
      <w:r>
        <w:fldChar w:fldCharType="begin" w:fldLock="1"/>
      </w:r>
      <w:r w:rsidR="00CB485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[43]","plainTextFormattedCitation":"[43]","previouslyFormattedCitation":"[43]"},"properties":{"noteIndex":0},"schema":"https://github.com/citation-style-language/schema/raw/master/csl-citation.json"}</w:instrText>
      </w:r>
      <w:r>
        <w:fldChar w:fldCharType="separate"/>
      </w:r>
      <w:r w:rsidR="00CB485A" w:rsidRPr="00CB485A">
        <w:rPr>
          <w:noProof/>
        </w:rPr>
        <w:t>[43]</w:t>
      </w:r>
      <w:r>
        <w:fldChar w:fldCharType="end"/>
      </w:r>
      <w:r w:rsidRPr="00B13D12">
        <w:t>.</w:t>
      </w:r>
      <w:commentRangeEnd w:id="44"/>
      <w:r w:rsidR="00D61891">
        <w:rPr>
          <w:rStyle w:val="CommentReference"/>
        </w:rPr>
        <w:commentReference w:id="44"/>
      </w:r>
      <w:r w:rsidRPr="00B13D12">
        <w:t xml:space="preserve"> </w:t>
      </w:r>
      <w:commentRangeStart w:id="46"/>
      <w:r w:rsidRPr="00B13D12">
        <w:t>Due to the fact that our three datasets are sampled using aggregated hourly load demand values, we can assume that none of them contain spikes</w:t>
      </w:r>
      <w:commentRangeEnd w:id="46"/>
      <w:r w:rsidR="009811EE">
        <w:rPr>
          <w:rStyle w:val="CommentReference"/>
        </w:rPr>
        <w:commentReference w:id="46"/>
      </w:r>
      <w:r w:rsidRPr="00B13D12">
        <w:t>.</w:t>
      </w:r>
    </w:p>
    <w:p w14:paraId="6442727F" w14:textId="47C13BA1" w:rsidR="00295109" w:rsidRDefault="00295109" w:rsidP="00295109">
      <w:pPr>
        <w:ind w:firstLine="288"/>
      </w:pPr>
      <w:r>
        <w:t xml:space="preserve">Understanding peak load is critical for any business energy management strategy, as it is utilized to calculate a portion of the energy cost </w:t>
      </w:r>
      <w:r>
        <w:fldChar w:fldCharType="begin" w:fldLock="1"/>
      </w:r>
      <w:r w:rsidR="00CB485A">
        <w:instrText>ADDIN CSL_CITATION {"citationItems":[{"id":"ITEM-1","itemData":{"URL":"https://aquicore.com/blog/what-is-peak-load/","accessed":{"date-parts":[["2021","10","7"]]},"id":"ITEM-1","issued":{"date-parts":[["0"]]},"title":"What is Peak Load? | Aquicore","type":"webpage"},"uris":["http://www.mendeley.com/documents/?uuid=3405bd2f-cc45-3743-9be0-e2ca53ba642e"]}],"mendeley":{"formattedCitation":"[44]","plainTextFormattedCitation":"[44]","previouslyFormattedCitation":"[44]"},"properties":{"noteIndex":0},"schema":"https://github.com/citation-style-language/schema/raw/master/csl-citation.json"}</w:instrText>
      </w:r>
      <w:r>
        <w:fldChar w:fldCharType="separate"/>
      </w:r>
      <w:r w:rsidR="00CB485A" w:rsidRPr="00CB485A">
        <w:rPr>
          <w:noProof/>
        </w:rPr>
        <w:t>[44]</w:t>
      </w:r>
      <w:r>
        <w:fldChar w:fldCharType="end"/>
      </w:r>
      <w:r>
        <w:t xml:space="preserve">.  </w:t>
      </w:r>
      <w:commentRangeStart w:id="47"/>
      <w:r w:rsidRPr="003E04CF">
        <w:t>Peaks have three distinct characteristics: magnitude, temporal location, and width or duration</w:t>
      </w:r>
      <w:commentRangeEnd w:id="47"/>
      <w:r w:rsidR="009811EE">
        <w:rPr>
          <w:rStyle w:val="CommentReference"/>
        </w:rPr>
        <w:commentReference w:id="47"/>
      </w:r>
      <w:r w:rsidRPr="003E04CF">
        <w:t xml:space="preserve">. The temporal location of the peak is the most critical of all the characteristics, even more so than the peak's value. </w:t>
      </w:r>
      <w:r w:rsidRPr="003E04CF">
        <w:lastRenderedPageBreak/>
        <w:t>Knowing the precise time</w:t>
      </w:r>
      <w:r>
        <w:t xml:space="preserve"> that </w:t>
      </w:r>
      <w:r w:rsidRPr="003E04CF">
        <w:t xml:space="preserve">a peak will occur enables utilities to plan reserve power and demand response strategies in advance to help reduce the peak, which could result in significant savings for both the utility and its customers. </w:t>
      </w:r>
      <w:r w:rsidRPr="0001765A">
        <w:t xml:space="preserve">Numerous electric utilities charge customers in addition to their consumption for </w:t>
      </w:r>
      <w:commentRangeStart w:id="48"/>
      <w:r w:rsidRPr="0001765A">
        <w:t xml:space="preserve">peak load. Peak demand </w:t>
      </w:r>
      <w:commentRangeEnd w:id="48"/>
      <w:r w:rsidR="009811EE">
        <w:rPr>
          <w:rStyle w:val="CommentReference"/>
        </w:rPr>
        <w:commentReference w:id="48"/>
      </w:r>
      <w:r w:rsidRPr="0001765A">
        <w:t xml:space="preserve">dictates the rate at which you are charged by the utility. The utility's meter records and averages </w:t>
      </w:r>
      <w:commentRangeStart w:id="49"/>
      <w:r w:rsidRPr="0001765A">
        <w:t>your</w:t>
      </w:r>
      <w:commentRangeEnd w:id="49"/>
      <w:r w:rsidR="009811EE">
        <w:rPr>
          <w:rStyle w:val="CommentReference"/>
        </w:rPr>
        <w:commentReference w:id="49"/>
      </w:r>
      <w:r w:rsidRPr="0001765A">
        <w:t xml:space="preserve"> demand usage for </w:t>
      </w:r>
      <w:commentRangeStart w:id="50"/>
      <w:r w:rsidRPr="0001765A">
        <w:t xml:space="preserve">each of those </w:t>
      </w:r>
      <w:commentRangeEnd w:id="50"/>
      <w:r w:rsidR="009811EE">
        <w:rPr>
          <w:rStyle w:val="CommentReference"/>
        </w:rPr>
        <w:commentReference w:id="50"/>
      </w:r>
      <w:r w:rsidRPr="0001765A">
        <w:t>15-minute intervals, and the interval with the highest 15-minute usage during that billing period establishes your monthly peak demand.</w:t>
      </w:r>
    </w:p>
    <w:p w14:paraId="01A79073" w14:textId="77777777" w:rsidR="009E4E83" w:rsidRDefault="009E4E83" w:rsidP="009E4E83">
      <w:pPr>
        <w:keepNext/>
        <w:ind w:firstLine="288"/>
        <w:jc w:val="center"/>
      </w:pPr>
      <w:r>
        <w:rPr>
          <w:noProof/>
        </w:rPr>
        <w:drawing>
          <wp:inline distT="0" distB="0" distL="0" distR="0" wp14:anchorId="55F4CD72" wp14:editId="2B7A625F">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163830F" w14:textId="03D61CB5" w:rsidR="009E4E83" w:rsidRDefault="009E4E83" w:rsidP="009E4E83">
      <w:pPr>
        <w:pStyle w:val="Caption"/>
        <w:jc w:val="center"/>
      </w:pPr>
      <w:bookmarkStart w:id="51" w:name="_Toc86261569"/>
      <w:r>
        <w:t xml:space="preserve">Figure </w:t>
      </w:r>
      <w:r w:rsidR="00FD7130">
        <w:fldChar w:fldCharType="begin"/>
      </w:r>
      <w:r w:rsidR="00FD7130">
        <w:instrText xml:space="preserve"> SEQ Figure \* ARABIC </w:instrText>
      </w:r>
      <w:r w:rsidR="00FD7130">
        <w:fldChar w:fldCharType="separate"/>
      </w:r>
      <w:r w:rsidR="008D2C82">
        <w:rPr>
          <w:noProof/>
        </w:rPr>
        <w:t>1</w:t>
      </w:r>
      <w:r w:rsidR="00FD7130">
        <w:rPr>
          <w:noProof/>
        </w:rPr>
        <w:fldChar w:fldCharType="end"/>
      </w:r>
      <w:r>
        <w:t xml:space="preserve"> – Peak Load vs Base Load </w:t>
      </w:r>
      <w:r>
        <w:fldChar w:fldCharType="begin" w:fldLock="1"/>
      </w:r>
      <w:r w:rsidR="00CB485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[45]","plainTextFormattedCitation":"[45]","previouslyFormattedCitation":"[45]"},"properties":{"noteIndex":0},"schema":"https://github.com/citation-style-language/schema/raw/master/csl-citation.json"}</w:instrText>
      </w:r>
      <w:r>
        <w:fldChar w:fldCharType="separate"/>
      </w:r>
      <w:r w:rsidR="00CB485A" w:rsidRPr="00CB485A">
        <w:rPr>
          <w:b w:val="0"/>
          <w:noProof/>
        </w:rPr>
        <w:t>[45]</w:t>
      </w:r>
      <w:bookmarkEnd w:id="51"/>
      <w:r>
        <w:fldChar w:fldCharType="end"/>
      </w:r>
    </w:p>
    <w:p w14:paraId="642F503F" w14:textId="77777777" w:rsidR="00295109" w:rsidRDefault="00295109" w:rsidP="00295109">
      <w:pPr>
        <w:ind w:firstLine="288"/>
      </w:pPr>
      <w:commentRangeStart w:id="52"/>
      <w:r>
        <w:t>Conversely</w:t>
      </w:r>
      <w:r w:rsidRPr="00F172C9">
        <w:t xml:space="preserve">, base load refers </w:t>
      </w:r>
      <w:commentRangeEnd w:id="52"/>
      <w:r w:rsidR="009B4BDA">
        <w:rPr>
          <w:rStyle w:val="CommentReference"/>
        </w:rPr>
        <w:commentReference w:id="52"/>
      </w:r>
      <w:r w:rsidRPr="00F172C9">
        <w:t>to the absolute minimum amount of electrical demand required over a 24-hour period.</w:t>
      </w:r>
      <w:r>
        <w:t xml:space="preserve"> Also referred to as constant load, base load requirements are relatively constant. Consider the electricity requirements of a house. The base load is the constant electricity required by the electrical grid.  Peak load occurs when additional power is required, such as when the entire family is at home watching television and consuming a large amount of electricity. It is a </w:t>
      </w:r>
      <w:commentRangeStart w:id="53"/>
      <w:r>
        <w:t xml:space="preserve">brief moment </w:t>
      </w:r>
      <w:commentRangeEnd w:id="53"/>
      <w:r w:rsidR="009811EE">
        <w:rPr>
          <w:rStyle w:val="CommentReference"/>
        </w:rPr>
        <w:commentReference w:id="53"/>
      </w:r>
      <w:r>
        <w:t xml:space="preserve">of high demand, as the family will soon be sleeping, shutting off the television and lights and consuming less electricity. </w:t>
      </w:r>
      <w:r>
        <w:lastRenderedPageBreak/>
        <w:t xml:space="preserve">The base load is steadier, but lower, because electricity is still required for heating, cooling, and power outlets, among other things. </w:t>
      </w:r>
    </w:p>
    <w:p w14:paraId="2B8CF80E" w14:textId="22FD736F" w:rsidR="00295109" w:rsidRDefault="00295109" w:rsidP="00295109">
      <w:pPr>
        <w:ind w:firstLine="288"/>
      </w:pPr>
      <w:r w:rsidRPr="00EE242E">
        <w:t>Peak load electricity is less predictable than base load. It can surge when air conditioners are switched on or when a snowstorm hits and the heat must be turned up</w:t>
      </w:r>
      <w:r>
        <w:t xml:space="preserve"> </w:t>
      </w:r>
      <w:commentRangeStart w:id="54"/>
      <w:r>
        <w:fldChar w:fldCharType="begin" w:fldLock="1"/>
      </w:r>
      <w:r w:rsidR="00CB485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[46]","plainTextFormattedCitation":"[46]","previouslyFormattedCitation":"[46]"},"properties":{"noteIndex":0},"schema":"https://github.com/citation-style-language/schema/raw/master/csl-citation.json"}</w:instrText>
      </w:r>
      <w:r>
        <w:fldChar w:fldCharType="separate"/>
      </w:r>
      <w:r w:rsidR="00CB485A" w:rsidRPr="00CB485A">
        <w:rPr>
          <w:noProof/>
        </w:rPr>
        <w:t>[46]</w:t>
      </w:r>
      <w:r>
        <w:fldChar w:fldCharType="end"/>
      </w:r>
      <w:commentRangeEnd w:id="54"/>
      <w:r w:rsidR="00891A51">
        <w:rPr>
          <w:rStyle w:val="CommentReference"/>
        </w:rPr>
        <w:commentReference w:id="54"/>
      </w:r>
      <w:r>
        <w:t>. E</w:t>
      </w:r>
      <w:r w:rsidRPr="00EE242E">
        <w:t>lectricity is</w:t>
      </w:r>
      <w:r>
        <w:t xml:space="preserve"> generally</w:t>
      </w:r>
      <w:r w:rsidRPr="00EE242E">
        <w:t xml:space="preserve"> more expensive during peak periods.</w:t>
      </w:r>
      <w:r>
        <w:t xml:space="preserve"> </w:t>
      </w:r>
      <w:r w:rsidRPr="00837DD2">
        <w:t>In this study, we considered daily peaks, considering the peak's value and time of occurrence.</w:t>
      </w:r>
      <w:r>
        <w:t xml:space="preserve"> </w:t>
      </w:r>
    </w:p>
    <w:p w14:paraId="5860BA2E" w14:textId="78E167D6" w:rsidR="00F83023" w:rsidRDefault="00F83023" w:rsidP="00F83023">
      <w:pPr>
        <w:pStyle w:val="Heading2"/>
      </w:pPr>
      <w:bookmarkStart w:id="55" w:name="_Toc86261498"/>
      <w:r>
        <w:t>2.3 Load Forecasting Horizons</w:t>
      </w:r>
      <w:bookmarkEnd w:id="55"/>
    </w:p>
    <w:p w14:paraId="11D35679" w14:textId="2A433141"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fldChar w:fldCharType="separate"/>
      </w:r>
      <w:r w:rsidR="00CB485A" w:rsidRPr="00CB485A">
        <w:rPr>
          <w:noProof/>
        </w:rPr>
        <w:t>[47]</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[47], [48]","plainTextFormattedCitation":"[1], [47], [48]","previouslyFormattedCitation":"[1], [47], [48]"},"properties":{"noteIndex":0},"schema":"https://github.com/citation-style-language/schema/raw/master/csl-citation.json"}</w:instrText>
      </w:r>
      <w:r>
        <w:fldChar w:fldCharType="separate"/>
      </w:r>
      <w:r w:rsidR="00CB485A" w:rsidRPr="00CB485A">
        <w:rPr>
          <w:noProof/>
        </w:rPr>
        <w:t>[1], [47], [48]</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CB485A">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[28]","plainTextFormattedCitation":"[28]","previouslyFormattedCitation":"[28]"},"properties":{"noteIndex":0},"schema":"https://github.com/citation-style-language/schema/raw/master/csl-citation.json"}</w:instrText>
      </w:r>
      <w:r>
        <w:fldChar w:fldCharType="separate"/>
      </w:r>
      <w:r w:rsidR="00CB485A" w:rsidRPr="00CB485A">
        <w:rPr>
          <w:noProof/>
        </w:rPr>
        <w:t>[28]</w:t>
      </w:r>
      <w:r>
        <w:fldChar w:fldCharType="end"/>
      </w:r>
      <w:r w:rsidRPr="001D0821">
        <w:t>.</w:t>
      </w:r>
    </w:p>
    <w:p w14:paraId="73A918AD" w14:textId="3609228B" w:rsidR="00F83023" w:rsidRDefault="00F83023" w:rsidP="00F83023">
      <w:pPr>
        <w:pStyle w:val="Heading3"/>
      </w:pPr>
      <w:bookmarkStart w:id="56" w:name="_Toc86261499"/>
      <w:r>
        <w:t>2.</w:t>
      </w:r>
      <w:r w:rsidR="000B7D78">
        <w:t>3</w:t>
      </w:r>
      <w:r>
        <w:t>.1 Very Short-Term Load Forecasting (VSTLF)</w:t>
      </w:r>
      <w:bookmarkEnd w:id="56"/>
    </w:p>
    <w:p w14:paraId="392491F2" w14:textId="77777777" w:rsidR="00F83023" w:rsidRDefault="00F83023" w:rsidP="00F83023">
      <w:pPr>
        <w:ind w:firstLine="288"/>
      </w:pPr>
      <w:r>
        <w:t xml:space="preserve">VSTLF generates forecasts for loads up to one day in the future. Throughout the power industry, utilities and grid operators typically use such forecasts for real-time scheduling of electricity generation, load frequency control, and demand response. Very short-term </w:t>
      </w:r>
      <w:r>
        <w:lastRenderedPageBreak/>
        <w:t>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4AFFB65F" w14:textId="31FD9A5E" w:rsidR="00F83023"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CB485A">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[49]","plainTextFormattedCitation":"[49]","previouslyFormattedCitation":"[49]"},"properties":{"noteIndex":0},"schema":"https://github.com/citation-style-language/schema/raw/master/csl-citation.json"}</w:instrText>
      </w:r>
      <w:r>
        <w:fldChar w:fldCharType="separate"/>
      </w:r>
      <w:r w:rsidR="00CB485A" w:rsidRPr="00CB485A">
        <w:rPr>
          <w:noProof/>
        </w:rPr>
        <w:t>[49]</w:t>
      </w:r>
      <w:r>
        <w:fldChar w:fldCharType="end"/>
      </w:r>
      <w:r>
        <w:t xml:space="preserve">. </w:t>
      </w:r>
    </w:p>
    <w:p w14:paraId="4F0442F6" w14:textId="15523061"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CB485A">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[50]","plainTextFormattedCitation":"[50]","previouslyFormattedCitation":"[50]"},"properties":{"noteIndex":0},"schema":"https://github.com/citation-style-language/schema/raw/master/csl-citation.json"}</w:instrText>
      </w:r>
      <w:r>
        <w:fldChar w:fldCharType="separate"/>
      </w:r>
      <w:r w:rsidR="00CB485A" w:rsidRPr="00CB485A">
        <w:rPr>
          <w:noProof/>
        </w:rPr>
        <w:t>[50]</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CB485A">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[51]","plainTextFormattedCitation":"[51]","previouslyFormattedCitation":"[51]"},"properties":{"noteIndex":0},"schema":"https://github.com/citation-style-language/schema/raw/master/csl-citation.json"}</w:instrText>
      </w:r>
      <w:r>
        <w:fldChar w:fldCharType="separate"/>
      </w:r>
      <w:r w:rsidR="00CB485A" w:rsidRPr="00CB485A">
        <w:rPr>
          <w:noProof/>
        </w:rPr>
        <w:t>[51]</w:t>
      </w:r>
      <w:r>
        <w:fldChar w:fldCharType="end"/>
      </w:r>
      <w:r>
        <w:t xml:space="preserve">. Taylor evaluated various methods for VSTLF using </w:t>
      </w:r>
      <w:r>
        <w:lastRenderedPageBreak/>
        <w:t xml:space="preserve">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CB485A">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[52]","plainTextFormattedCitation":"[52]","previouslyFormattedCitation":"[52]"},"properties":{"noteIndex":0},"schema":"https://github.com/citation-style-language/schema/raw/master/csl-citation.json"}</w:instrText>
      </w:r>
      <w:r>
        <w:fldChar w:fldCharType="separate"/>
      </w:r>
      <w:r w:rsidR="00CB485A" w:rsidRPr="00CB485A">
        <w:rPr>
          <w:noProof/>
        </w:rPr>
        <w:t>[52]</w:t>
      </w:r>
      <w:r>
        <w:fldChar w:fldCharType="end"/>
      </w:r>
      <w:r>
        <w:t>. </w:t>
      </w:r>
    </w:p>
    <w:p w14:paraId="7189B925" w14:textId="7F783C86" w:rsidR="00F83023" w:rsidRDefault="00F83023" w:rsidP="00F83023">
      <w:pPr>
        <w:pStyle w:val="Heading3"/>
      </w:pPr>
      <w:bookmarkStart w:id="57" w:name="_Toc86261500"/>
      <w:r>
        <w:t>2.</w:t>
      </w:r>
      <w:r w:rsidR="000B7D78">
        <w:t>3</w:t>
      </w:r>
      <w:r>
        <w:t>.2 Short Term Load Forecasting (STLF)</w:t>
      </w:r>
      <w:bookmarkEnd w:id="57"/>
    </w:p>
    <w:p w14:paraId="4B90C238" w14:textId="41A210FF" w:rsidR="00F83023" w:rsidRDefault="00F83023" w:rsidP="00F83023">
      <w:pPr>
        <w:ind w:firstLine="288"/>
      </w:pPr>
      <w:r w:rsidRPr="0036322B">
        <w:t>According to Mandal et al.</w:t>
      </w:r>
      <w:r>
        <w:t xml:space="preserve"> </w:t>
      </w:r>
      <w:r>
        <w:fldChar w:fldCharType="begin" w:fldLock="1"/>
      </w:r>
      <w:r w:rsidR="00CB485A">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[53]","plainTextFormattedCitation":"[53]","previouslyFormattedCitation":"[53]"},"properties":{"noteIndex":0},"schema":"https://github.com/citation-style-language/schema/raw/master/csl-citation.json"}</w:instrText>
      </w:r>
      <w:r>
        <w:fldChar w:fldCharType="separate"/>
      </w:r>
      <w:r w:rsidR="00CB485A" w:rsidRPr="00CB485A">
        <w:rPr>
          <w:noProof/>
        </w:rPr>
        <w:t>[53]</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796A8FDA"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CB485A">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[54]","plainTextFormattedCitation":"[54]","previouslyFormattedCitation":"[54]"},"properties":{"noteIndex":0},"schema":"https://github.com/citation-style-language/schema/raw/master/csl-citation.json"}</w:instrText>
      </w:r>
      <w:r>
        <w:fldChar w:fldCharType="separate"/>
      </w:r>
      <w:r w:rsidR="00CB485A" w:rsidRPr="00CB485A">
        <w:rPr>
          <w:noProof/>
        </w:rPr>
        <w:t>[54]</w:t>
      </w:r>
      <w:r>
        <w:fldChar w:fldCharType="end"/>
      </w:r>
      <w:r w:rsidRPr="00FE54B6">
        <w:t>.</w:t>
      </w:r>
      <w:r>
        <w:t xml:space="preserve"> </w:t>
      </w:r>
      <w:r w:rsidRPr="002E1480">
        <w:t>Hip</w:t>
      </w:r>
      <w:r>
        <w:t>p</w:t>
      </w:r>
      <w:r w:rsidRPr="002E1480">
        <w:t xml:space="preserve">ert et al.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CB485A">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[55]","plainTextFormattedCitation":"[55]","previouslyFormattedCitation":"[55]"},"properties":{"noteIndex":0},"schema":"https://github.com/citation-style-language/schema/raw/master/csl-citation.json"}</w:instrText>
      </w:r>
      <w:r>
        <w:fldChar w:fldCharType="separate"/>
      </w:r>
      <w:r w:rsidR="00CB485A" w:rsidRPr="00CB485A">
        <w:rPr>
          <w:noProof/>
        </w:rPr>
        <w:t>[55]</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58" w:name="_Toc86261501"/>
      <w:r>
        <w:lastRenderedPageBreak/>
        <w:t>2.</w:t>
      </w:r>
      <w:r w:rsidR="000B7D78">
        <w:t>3</w:t>
      </w:r>
      <w:r>
        <w:t>.3 Medium-Term Load Forecasting (MTLF)</w:t>
      </w:r>
      <w:bookmarkEnd w:id="58"/>
    </w:p>
    <w:p w14:paraId="2FC37B15" w14:textId="11F2369A"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CB485A">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[56]","plainTextFormattedCitation":"[56]","previouslyFormattedCitation":"[56]"},"properties":{"noteIndex":0},"schema":"https://github.com/citation-style-language/schema/raw/master/csl-citation.json"}</w:instrText>
      </w:r>
      <w:r>
        <w:fldChar w:fldCharType="separate"/>
      </w:r>
      <w:r w:rsidR="00CB485A" w:rsidRPr="00CB485A">
        <w:rPr>
          <w:noProof/>
        </w:rPr>
        <w:t>[56]</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CB485A">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predictions","type":"article-journal"},"uris":["http://www.mendeley.com/documents/?uuid=e1410ff9-e108-4c7b-9cca-d14b933940f4"]}],"mendeley":{"formattedCitation":"[57], [58]","plainTextFormattedCitation":"[57], [58]","previouslyFormattedCitation":"[57], [58]"},"properties":{"noteIndex":0},"schema":"https://github.com/citation-style-language/schema/raw/master/csl-citation.json"}</w:instrText>
      </w:r>
      <w:r>
        <w:fldChar w:fldCharType="separate"/>
      </w:r>
      <w:r w:rsidR="00CB485A" w:rsidRPr="00CB485A">
        <w:rPr>
          <w:noProof/>
        </w:rPr>
        <w:t>[57], [58]</w:t>
      </w:r>
      <w:r>
        <w:fldChar w:fldCharType="end"/>
      </w:r>
      <w:r>
        <w:t xml:space="preserve">. </w:t>
      </w:r>
    </w:p>
    <w:p w14:paraId="7955A327" w14:textId="33A3864D"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CB485A">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[59]","plainTextFormattedCitation":"[59]","previouslyFormattedCitation":"[59]"},"properties":{"noteIndex":0},"schema":"https://github.com/citation-style-language/schema/raw/master/csl-citation.json"}</w:instrText>
      </w:r>
      <w:r>
        <w:fldChar w:fldCharType="separate"/>
      </w:r>
      <w:r w:rsidR="00CB485A" w:rsidRPr="00CB485A">
        <w:rPr>
          <w:noProof/>
        </w:rPr>
        <w:t>[59]</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59" w:name="_Toc86261502"/>
      <w:r>
        <w:t>2.</w:t>
      </w:r>
      <w:r w:rsidR="005625A9">
        <w:t>3</w:t>
      </w:r>
      <w:r>
        <w:t>.4 Long Term Load Forecasting (LTLF)</w:t>
      </w:r>
      <w:bookmarkEnd w:id="59"/>
    </w:p>
    <w:p w14:paraId="5B15F8A4" w14:textId="24788A9A"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CB485A">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[60]","plainTextFormattedCitation":"[60]","previouslyFormattedCitation":"[60]"},"properties":{"noteIndex":0},"schema":"https://github.com/citation-style-language/schema/raw/master/csl-citation.json"}</w:instrText>
      </w:r>
      <w:r>
        <w:fldChar w:fldCharType="separate"/>
      </w:r>
      <w:r w:rsidR="00CB485A" w:rsidRPr="00CB485A">
        <w:rPr>
          <w:noProof/>
        </w:rPr>
        <w:t>[60]</w:t>
      </w:r>
      <w:r>
        <w:fldChar w:fldCharType="end"/>
      </w:r>
      <w:r>
        <w:t xml:space="preserve">. </w:t>
      </w:r>
      <w:r w:rsidRPr="00AA5385">
        <w:lastRenderedPageBreak/>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297A580F" w14:textId="46340483" w:rsidR="001A2209" w:rsidRPr="004C61BB" w:rsidRDefault="001A2209" w:rsidP="00F83023">
      <w:pPr>
        <w:pStyle w:val="Heading2"/>
      </w:pPr>
      <w:bookmarkStart w:id="60" w:name="_Toc86261503"/>
      <w:r>
        <w:t>2</w:t>
      </w:r>
      <w:r w:rsidR="00F83023">
        <w:t>.</w:t>
      </w:r>
      <w:r w:rsidR="00966CEC">
        <w:t>4</w:t>
      </w:r>
      <w:r>
        <w:t xml:space="preserve"> </w:t>
      </w:r>
      <w:r w:rsidR="00722795">
        <w:t>The Benchmark Techniques</w:t>
      </w:r>
      <w:bookmarkEnd w:id="60"/>
    </w:p>
    <w:p w14:paraId="5590F111" w14:textId="2AE444F3" w:rsidR="001A2209" w:rsidRDefault="003C4614" w:rsidP="001A2209">
      <w:pPr>
        <w:ind w:firstLine="288"/>
      </w:pPr>
      <w:r w:rsidRPr="003C4614">
        <w:t>All benchmark algorithms are classified into two distinct categories: statistical techniques and machine learning techniques.</w:t>
      </w:r>
      <w:r>
        <w:t xml:space="preserve"> </w:t>
      </w:r>
      <w:commentRangeStart w:id="61"/>
      <w:r w:rsidR="001A2209" w:rsidRPr="00F21DE4">
        <w:t>Statistical techniques and machine learning (ML) have both been used to forecast load, and with the widespread adoption of data science, the line between these two approaches is becoming increasingly ambiguous</w:t>
      </w:r>
      <w:r w:rsidR="001A2209">
        <w:t xml:space="preserve"> </w:t>
      </w:r>
      <w:r w:rsidR="001A2209">
        <w:fldChar w:fldCharType="begin" w:fldLock="1"/>
      </w:r>
      <w:r w:rsidR="001A2209">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1A2209">
        <w:fldChar w:fldCharType="separate"/>
      </w:r>
      <w:r w:rsidR="001A2209" w:rsidRPr="00527687">
        <w:rPr>
          <w:noProof/>
        </w:rPr>
        <w:t>[1]</w:t>
      </w:r>
      <w:r w:rsidR="001A2209">
        <w:fldChar w:fldCharType="end"/>
      </w:r>
      <w:commentRangeEnd w:id="61"/>
      <w:r w:rsidR="009B4BDA">
        <w:rPr>
          <w:rStyle w:val="CommentReference"/>
        </w:rPr>
        <w:commentReference w:id="61"/>
      </w:r>
      <w:r w:rsidR="001A2209">
        <w:t xml:space="preserve">. Examples of statistical techniques applied to electrical load forecasting include multiple linear regression analysis </w:t>
      </w:r>
      <w:r w:rsidR="001A2209">
        <w:fldChar w:fldCharType="begin" w:fldLock="1"/>
      </w:r>
      <w:r w:rsidR="00CB485A">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data","type":"article-journal","volume":"2018-Janua"},"uris":["http://www.mendeley.com/documents/?uuid=3dedc393-6528-4e37-8c9f-c6f79840e1fe"]}],"mendeley":{"formattedCitation":"[61], [62]","plainTextFormattedCitation":"[61], [62]","previouslyFormattedCitation":"[61], [62]"},"properties":{"noteIndex":0},"schema":"https://github.com/citation-style-language/schema/raw/master/csl-citation.json"}</w:instrText>
      </w:r>
      <w:r w:rsidR="001A2209">
        <w:fldChar w:fldCharType="separate"/>
      </w:r>
      <w:r w:rsidR="00CB485A" w:rsidRPr="00CB485A">
        <w:rPr>
          <w:noProof/>
        </w:rPr>
        <w:t>[61], [62]</w:t>
      </w:r>
      <w:r w:rsidR="001A2209">
        <w:fldChar w:fldCharType="end"/>
      </w:r>
      <w:r w:rsidR="001A2209">
        <w:t xml:space="preserve"> exponential smoothing </w:t>
      </w:r>
      <w:r w:rsidR="001A2209">
        <w:fldChar w:fldCharType="begin" w:fldLock="1"/>
      </w:r>
      <w:r w:rsidR="00CB485A">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forecasting","type":"article-journal"},"uris":["http://www.mendeley.com/documents/?uuid=53245019-974b-4e58-9957-513582620681"]}],"mendeley":{"formattedCitation":"[63], [64]","plainTextFormattedCitation":"[63], [64]","previouslyFormattedCitation":"[63], [64]"},"properties":{"noteIndex":0},"schema":"https://github.com/citation-style-language/schema/raw/master/csl-citation.json"}</w:instrText>
      </w:r>
      <w:r w:rsidR="001A2209">
        <w:fldChar w:fldCharType="separate"/>
      </w:r>
      <w:r w:rsidR="00CB485A" w:rsidRPr="00CB485A">
        <w:rPr>
          <w:noProof/>
        </w:rPr>
        <w:t>[63], [64]</w:t>
      </w:r>
      <w:r w:rsidR="001A2209">
        <w:fldChar w:fldCharType="end"/>
      </w:r>
      <w:r w:rsidR="001A2209">
        <w:t xml:space="preserve">, and auto-regressive integrated moving average (ARIMA) modelling </w:t>
      </w:r>
      <w:r w:rsidR="001A2209">
        <w:fldChar w:fldCharType="begin" w:fldLock="1"/>
      </w:r>
      <w:r w:rsidR="00CB485A">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1A2209">
        <w:fldChar w:fldCharType="separate"/>
      </w:r>
      <w:r w:rsidR="00CB485A" w:rsidRPr="00CB485A">
        <w:rPr>
          <w:noProof/>
        </w:rPr>
        <w:t>[65], [66]</w:t>
      </w:r>
      <w:r w:rsidR="001A2209">
        <w:fldChar w:fldCharType="end"/>
      </w:r>
      <w:r w:rsidR="001A2209">
        <w:t xml:space="preserve">. </w:t>
      </w:r>
      <w:r w:rsidR="00237994">
        <w:t>Conversely</w:t>
      </w:r>
      <w:r w:rsidR="001A2209">
        <w:t xml:space="preserve">, ML algorithms are more intelligent and can be better, as they provide the capacity to learn and adapt to the non-linear and complex relationships between load and other influencing factors (e.g., weather, time of day) automatically </w:t>
      </w:r>
      <w:r w:rsidR="001A2209">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rsidR="001A2209">
        <w:fldChar w:fldCharType="separate"/>
      </w:r>
      <w:r w:rsidR="00CB485A" w:rsidRPr="00CB485A">
        <w:rPr>
          <w:noProof/>
        </w:rPr>
        <w:t>[47]</w:t>
      </w:r>
      <w:r w:rsidR="001A2209">
        <w:fldChar w:fldCharType="end"/>
      </w:r>
      <w:r w:rsidR="001A2209">
        <w:t xml:space="preserve">. Examples are Artificial Neural Networks (ANNs) </w:t>
      </w:r>
      <w:r w:rsidR="001A2209">
        <w:fldChar w:fldCharType="begin" w:fldLock="1"/>
      </w:r>
      <w:r w:rsidR="00CB485A">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mendeley":{"formattedCitation":"[67]","plainTextFormattedCitation":"[67]","previouslyFormattedCitation":"[67]"},"properties":{"noteIndex":0},"schema":"https://github.com/citation-style-language/schema/raw/master/csl-citation.json"}</w:instrText>
      </w:r>
      <w:r w:rsidR="001A2209">
        <w:fldChar w:fldCharType="separate"/>
      </w:r>
      <w:r w:rsidR="00CB485A" w:rsidRPr="00CB485A">
        <w:rPr>
          <w:noProof/>
        </w:rPr>
        <w:t>[67]</w:t>
      </w:r>
      <w:r w:rsidR="001A2209">
        <w:fldChar w:fldCharType="end"/>
      </w:r>
      <w:r w:rsidR="001A2209">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1A2209">
        <w:fldChar w:fldCharType="separate"/>
      </w:r>
      <w:r w:rsidR="00CB485A" w:rsidRPr="00CB485A">
        <w:rPr>
          <w:noProof/>
        </w:rPr>
        <w:t>[68]</w:t>
      </w:r>
      <w:r w:rsidR="001A2209">
        <w:fldChar w:fldCharType="end"/>
      </w:r>
      <w:r w:rsidR="001A2209">
        <w:t xml:space="preserve">, Fuzzy Regression Models </w:t>
      </w:r>
      <w:r w:rsidR="001A2209">
        <w:fldChar w:fldCharType="begin" w:fldLock="1"/>
      </w:r>
      <w:r w:rsidR="00CB485A">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models","type":"article-journal"},"uris":["http://www.mendeley.com/documents/?uuid=2df0b6f9-b63b-45fe-b8c5-bc9f3603d5de"]}],"mendeley":{"formattedCitation":"[69], [70]","plainTextFormattedCitation":"[69], [70]","previouslyFormattedCitation":"[69], [70]"},"properties":{"noteIndex":0},"schema":"https://github.com/citation-style-language/schema/raw/master/csl-citation.json"}</w:instrText>
      </w:r>
      <w:r w:rsidR="001A2209">
        <w:fldChar w:fldCharType="separate"/>
      </w:r>
      <w:r w:rsidR="00CB485A" w:rsidRPr="00CB485A">
        <w:rPr>
          <w:noProof/>
        </w:rPr>
        <w:t>[69], [70]</w:t>
      </w:r>
      <w:r w:rsidR="001A2209">
        <w:fldChar w:fldCharType="end"/>
      </w:r>
      <w:r w:rsidR="001A2209">
        <w:t xml:space="preserve">, Support Vector Machines </w:t>
      </w:r>
      <w:r w:rsidR="001A2209">
        <w:fldChar w:fldCharType="begin" w:fldLock="1"/>
      </w:r>
      <w:r w:rsidR="00CB485A">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[71]","plainTextFormattedCitation":"[71]","previouslyFormattedCitation":"[71]"},"properties":{"noteIndex":0},"schema":"https://github.com/citation-style-language/schema/raw/master/csl-citation.json"}</w:instrText>
      </w:r>
      <w:r w:rsidR="001A2209">
        <w:fldChar w:fldCharType="separate"/>
      </w:r>
      <w:r w:rsidR="00CB485A" w:rsidRPr="00CB485A">
        <w:rPr>
          <w:noProof/>
        </w:rPr>
        <w:t>[71]</w:t>
      </w:r>
      <w:r w:rsidR="001A2209">
        <w:fldChar w:fldCharType="end"/>
      </w:r>
      <w:r w:rsidR="001A2209">
        <w:t xml:space="preserve">, Gradient Boosting Machines </w:t>
      </w:r>
      <w:r w:rsidR="001A2209">
        <w:fldChar w:fldCharType="begin" w:fldLock="1"/>
      </w:r>
      <w:r w:rsidR="00CB485A">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[72]","plainTextFormattedCitation":"[72]","previouslyFormattedCitation":"[72]"},"properties":{"noteIndex":0},"schema":"https://github.com/citation-style-language/schema/raw/master/csl-citation.json"}</w:instrText>
      </w:r>
      <w:r w:rsidR="001A2209">
        <w:fldChar w:fldCharType="separate"/>
      </w:r>
      <w:r w:rsidR="00CB485A" w:rsidRPr="00CB485A">
        <w:rPr>
          <w:noProof/>
        </w:rPr>
        <w:t>[72]</w:t>
      </w:r>
      <w:r w:rsidR="001A2209">
        <w:fldChar w:fldCharType="end"/>
      </w:r>
      <w:r w:rsidR="001A2209">
        <w:t xml:space="preserve">; they have all been applied to electrical load forecasting. </w:t>
      </w:r>
    </w:p>
    <w:p w14:paraId="7E026BED" w14:textId="2B80891F" w:rsidR="0025042C" w:rsidRDefault="002050C4" w:rsidP="002050C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CB485A">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[73]","plainTextFormattedCitation":"[73]","previouslyFormattedCitation":"[73]"},"properties":{"noteIndex":0},"schema":"https://github.com/citation-style-language/schema/raw/master/csl-citation.json"}</w:instrText>
      </w:r>
      <w:r>
        <w:fldChar w:fldCharType="separate"/>
      </w:r>
      <w:r w:rsidR="00CB485A" w:rsidRPr="00CB485A">
        <w:rPr>
          <w:noProof/>
        </w:rPr>
        <w:t>[73]</w:t>
      </w:r>
      <w:r>
        <w:fldChar w:fldCharType="end"/>
      </w:r>
      <w:r>
        <w:t xml:space="preserve">. </w:t>
      </w:r>
      <w:r w:rsidRPr="002050C4">
        <w:t xml:space="preserve">Another study </w:t>
      </w:r>
      <w:r>
        <w:fldChar w:fldCharType="begin" w:fldLock="1"/>
      </w:r>
      <w:r w:rsidR="00CB485A">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[74]","plainTextFormattedCitation":"[74]","previouslyFormattedCitation":"[74]"},"properties":{"noteIndex":0},"schema":"https://github.com/citation-style-language/schema/raw/master/csl-citation.json"}</w:instrText>
      </w:r>
      <w:r>
        <w:fldChar w:fldCharType="separate"/>
      </w:r>
      <w:r w:rsidR="00CB485A" w:rsidRPr="00CB485A">
        <w:rPr>
          <w:noProof/>
        </w:rPr>
        <w:t>[74]</w:t>
      </w:r>
      <w:r>
        <w:fldChar w:fldCharType="end"/>
      </w:r>
      <w:r>
        <w:t xml:space="preserve"> </w:t>
      </w:r>
      <w:r w:rsidRPr="002050C4">
        <w:t xml:space="preserve">compared different Multiple Linear Regression (MLR) algorithms for forecasting load. The ARIMA model is the most frequently used regression model because it </w:t>
      </w:r>
      <w:r w:rsidRPr="002050C4">
        <w:lastRenderedPageBreak/>
        <w:t xml:space="preserve">consistently produces accurate predictions; for example, in </w:t>
      </w:r>
      <w:r>
        <w:fldChar w:fldCharType="begin" w:fldLock="1"/>
      </w:r>
      <w:r w:rsidR="00CB485A">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[75]","plainTextFormattedCitation":"[75]","previouslyFormattedCitation":"[75]"},"properties":{"noteIndex":0},"schema":"https://github.com/citation-style-language/schema/raw/master/csl-citation.json"}</w:instrText>
      </w:r>
      <w:r>
        <w:fldChar w:fldCharType="separate"/>
      </w:r>
      <w:r w:rsidR="00CB485A" w:rsidRPr="00CB485A">
        <w:rPr>
          <w:noProof/>
        </w:rPr>
        <w:t>[75]</w:t>
      </w:r>
      <w:r>
        <w:fldChar w:fldCharType="end"/>
      </w:r>
      <w:r w:rsidRPr="002050C4">
        <w:t xml:space="preserve">, the author combined ARIMA and Box-Jenkins methods to perform hourly forecasting. </w:t>
      </w:r>
    </w:p>
    <w:p w14:paraId="347D0D2A" w14:textId="5B21CC26" w:rsidR="001A2209" w:rsidRDefault="002050C4" w:rsidP="002050C4">
      <w:pPr>
        <w:ind w:firstLine="288"/>
      </w:pPr>
      <w:r w:rsidRPr="002050C4">
        <w:t xml:space="preserve">One limitation of statistical techniques such as ARIMA and MLR is their inability to discover non-linear relationships in data without explicit user specification. Additionally, they are incapable of self-adapting to newer factors affecting load demand, such as temperature changes. The process of determining the optimal ARIMA model parameters can be lengthy and time consuming, as different parameters perform better with different datasets. ANNs are limited to a </w:t>
      </w:r>
      <w:commentRangeStart w:id="62"/>
      <w:r w:rsidRPr="002050C4">
        <w:t>single hidden layer</w:t>
      </w:r>
      <w:commentRangeEnd w:id="62"/>
      <w:r w:rsidR="009B4BDA">
        <w:rPr>
          <w:rStyle w:val="CommentReference"/>
        </w:rPr>
        <w:commentReference w:id="62"/>
      </w:r>
      <w:r w:rsidRPr="002050C4">
        <w:t>, which is a disadvantage compared to deep learning techniques. Increases in the number of neurons alone will not suffice; this will eventually result in overtraining, which will impair the network's ability to work with new datasets.</w:t>
      </w:r>
    </w:p>
    <w:p w14:paraId="6B203CD4" w14:textId="0E8861A0" w:rsidR="004A1D66" w:rsidRDefault="004A1D66" w:rsidP="00E063C6">
      <w:pPr>
        <w:ind w:firstLine="288"/>
      </w:pPr>
      <w:r>
        <w:t xml:space="preserve">Many publications lack detailed information about their experimental set-ups, making conducting direct comparisons with reported results challenging. The benchmark algorithms proposed for this work have been selected because they are relevant and because they are sufficiently well documented to reproduce </w:t>
      </w:r>
      <w:r>
        <w:fldChar w:fldCharType="begin" w:fldLock="1"/>
      </w:r>
      <w:r w:rsidR="00CB485A">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instrText>
      </w:r>
      <w:r>
        <w:fldChar w:fldCharType="separate"/>
      </w:r>
      <w:r w:rsidR="00CB485A" w:rsidRPr="00CB485A">
        <w:rPr>
          <w:noProof/>
        </w:rPr>
        <w:t>[1], [3], [10], [14], [76]–[78]</w:t>
      </w:r>
      <w:r>
        <w:fldChar w:fldCharType="end"/>
      </w:r>
      <w:r>
        <w:t>.</w:t>
      </w:r>
    </w:p>
    <w:p w14:paraId="4ECA79C4" w14:textId="3E91E64F" w:rsidR="004A1D66" w:rsidRDefault="004A1D66" w:rsidP="004A1D66">
      <w:pPr>
        <w:pStyle w:val="Heading3"/>
      </w:pPr>
      <w:bookmarkStart w:id="63" w:name="_Toc86261504"/>
      <w:r>
        <w:t>2.</w:t>
      </w:r>
      <w:r w:rsidR="00642028">
        <w:t>4</w:t>
      </w:r>
      <w:r>
        <w:t>.1 The Seasonal Naïve Forecaster (SNF)</w:t>
      </w:r>
      <w:bookmarkEnd w:id="63"/>
    </w:p>
    <w:p w14:paraId="48AE2BA5" w14:textId="35543796" w:rsidR="004A1D66" w:rsidRDefault="004A1D66" w:rsidP="004A1D66">
      <w:pPr>
        <w:ind w:firstLine="288"/>
      </w:pPr>
      <w:r>
        <w:t xml:space="preserve">The naïve forecaster is a simple forecaster based on a random walk model </w:t>
      </w:r>
      <w:r>
        <w:fldChar w:fldCharType="begin" w:fldLock="1"/>
      </w:r>
      <w:r w:rsidR="00CB485A">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[79]","plainTextFormattedCitation":"[79]","previouslyFormattedCitation":"[79]"},"properties":{"noteIndex":0},"schema":"https://github.com/citation-style-language/schema/raw/master/csl-citation.json"}</w:instrText>
      </w:r>
      <w:r>
        <w:fldChar w:fldCharType="separate"/>
      </w:r>
      <w:r w:rsidR="00CB485A" w:rsidRPr="00CB485A">
        <w:rPr>
          <w:noProof/>
        </w:rPr>
        <w:t>[79]</w:t>
      </w:r>
      <w:r>
        <w:fldChar w:fldCharType="end"/>
      </w:r>
      <w:r>
        <w:t xml:space="preserve">; it has often been implemented as a ground-level benchmark for developing more sophisticated forecasters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networks","type":"article-journal"},"uris":["http://www.mendeley.com/documents/?uuid=acd10d2b-73b6-45e9-bef4-4efa9587b92a"]}],"mendeley":{"formattedCitation":"[76], [80]–[82]","plainTextFormattedCitation":"[76], [80]–[82]","previouslyFormattedCitation":"[76], [80]–[82]"},"properties":{"noteIndex":0},"schema":"https://github.com/citation-style-language/schema/raw/master/csl-citation.json"}</w:instrText>
      </w:r>
      <w:r>
        <w:fldChar w:fldCharType="separate"/>
      </w:r>
      <w:r w:rsidR="00CB485A" w:rsidRPr="00CB485A">
        <w:rPr>
          <w:noProof/>
        </w:rPr>
        <w:t>[76], [80]–[82]</w:t>
      </w:r>
      <w:r>
        <w:fldChar w:fldCharType="end"/>
      </w:r>
      <w:r>
        <w:t xml:space="preserve">.   It is used to demonstrate how much value is added by forecasters under comparison – when a naïve forecaster outperforms a more complex forecasting model, we know that the complex model offers little value.   Bracale </w:t>
      </w:r>
      <w:r>
        <w:fldChar w:fldCharType="begin" w:fldLock="1"/>
      </w:r>
      <w:r w:rsidR="00CB485A">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[81]","plainTextFormattedCitation":"[81]","previouslyFormattedCitation":"[81]"},"properties":{"noteIndex":0},"schema":"https://github.com/citation-style-language/schema/raw/master/csl-citation.json"}</w:instrText>
      </w:r>
      <w:r>
        <w:fldChar w:fldCharType="separate"/>
      </w:r>
      <w:r w:rsidR="00CB485A" w:rsidRPr="00CB485A">
        <w:rPr>
          <w:noProof/>
        </w:rPr>
        <w:t>[81]</w:t>
      </w:r>
      <w:r>
        <w:fldChar w:fldCharType="end"/>
      </w:r>
      <w:r>
        <w:t xml:space="preserve"> et al. point out that;</w:t>
      </w:r>
      <w:r w:rsidRPr="009E7574">
        <w:t xml:space="preserve"> </w:t>
      </w:r>
      <w:r>
        <w:t>“</w:t>
      </w:r>
      <w:r w:rsidRPr="009E7574">
        <w:t xml:space="preserve">The simplest method to anticipate the next value in a time series is to </w:t>
      </w:r>
      <w:r w:rsidRPr="009E7574">
        <w:lastRenderedPageBreak/>
        <w:t>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CB485A">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[83]","plainTextFormattedCitation":"[83]","previouslyFormattedCitation":"[83]"},"properties":{"noteIndex":0},"schema":"https://github.com/citation-style-language/schema/raw/master/csl-citation.json"}</w:instrText>
      </w:r>
      <w:r>
        <w:fldChar w:fldCharType="separate"/>
      </w:r>
      <w:r w:rsidR="00CB485A" w:rsidRPr="00CB485A">
        <w:rPr>
          <w:noProof/>
        </w:rPr>
        <w:t>[83]</w:t>
      </w:r>
      <w:r>
        <w:fldChar w:fldCharType="end"/>
      </w:r>
      <w:r>
        <w:t xml:space="preserve">.  </w:t>
      </w:r>
      <w:r w:rsidRPr="009E6D1D">
        <w:t xml:space="preserve">The SNF can be expressed by the simple mathematical relationship shown </w:t>
      </w:r>
      <w:r>
        <w:t>in (1):</w:t>
      </w:r>
    </w:p>
    <w:commentRangeStart w:id="64"/>
    <w:p w14:paraId="5CCD31CE" w14:textId="2A2C8463" w:rsidR="004A1D66" w:rsidRPr="008144AE" w:rsidRDefault="004A1D66" w:rsidP="004A1D66">
      <w:pPr>
        <w:pStyle w:val="MTDisplayEquation"/>
        <w:jc w:val="center"/>
      </w:pPr>
      <w:r w:rsidRPr="008144AE">
        <w:rPr>
          <w:position w:val="-12"/>
        </w:rPr>
        <w:object w:dxaOrig="880" w:dyaOrig="360" w14:anchorId="669CC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6pt;height:28.45pt" o:ole="">
            <v:imagedata r:id="rId16" o:title=""/>
          </v:shape>
          <o:OLEObject Type="Embed" ProgID="Equation.DSMT4" ShapeID="_x0000_i1025" DrawAspect="Content" ObjectID="_1697174274" r:id="rId17"/>
        </w:object>
      </w:r>
      <w:commentRangeEnd w:id="64"/>
      <w:r w:rsidR="00891A51">
        <w:rPr>
          <w:rStyle w:val="CommentReference"/>
          <w:rFonts w:eastAsia="Times New Roman"/>
        </w:rPr>
        <w:commentReference w:id="64"/>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71B08">
        <w:fldChar w:fldCharType="begin"/>
      </w:r>
      <w:r w:rsidR="00571B08">
        <w:instrText xml:space="preserve"> SEQ MTEqn \c \* Arabic \* MERGEFORMAT </w:instrText>
      </w:r>
      <w:r w:rsidR="00571B08">
        <w:fldChar w:fldCharType="separate"/>
      </w:r>
      <w:r w:rsidR="008D2C82">
        <w:rPr>
          <w:noProof/>
        </w:rPr>
        <w:instrText>1</w:instrText>
      </w:r>
      <w:r w:rsidR="00571B08">
        <w:rPr>
          <w:noProof/>
        </w:rPr>
        <w:fldChar w:fldCharType="end"/>
      </w:r>
      <w:r>
        <w:instrText>)</w:instrText>
      </w:r>
      <w:r>
        <w:fldChar w:fldCharType="end"/>
      </w:r>
    </w:p>
    <w:p w14:paraId="46FC9602" w14:textId="5534D79A" w:rsidR="004A1D66" w:rsidRDefault="004A1D66" w:rsidP="004A1D66">
      <w:r>
        <w:t xml:space="preserve">where </w:t>
      </w:r>
      <w:r w:rsidRPr="005B159F">
        <w:rPr>
          <w:noProof/>
          <w:position w:val="-10"/>
        </w:rPr>
        <w:object w:dxaOrig="220" w:dyaOrig="260" w14:anchorId="280E75A4">
          <v:shape id="_x0000_i1026" type="#_x0000_t75" style="width:11.3pt;height:12.7pt" o:ole="">
            <v:imagedata r:id="rId18" o:title=""/>
          </v:shape>
          <o:OLEObject Type="Embed" ProgID="Equation.DSMT4" ShapeID="_x0000_i1026" DrawAspect="Content" ObjectID="_1697174275" r:id="rId19"/>
        </w:object>
      </w:r>
      <w:r>
        <w:t xml:space="preserve"> is the time series, and </w:t>
      </w:r>
      <m:oMath>
        <m:r>
          <w:rPr>
            <w:rFonts w:ascii="Cambria Math" w:hAnsi="Cambria Math"/>
          </w:rPr>
          <m:t>m</m:t>
        </m:r>
      </m:oMath>
      <w:r>
        <w:rPr>
          <w:rFonts w:eastAsiaTheme="minorEastAsia"/>
        </w:rPr>
        <w:t xml:space="preserve"> is the seasonal period (for hourly data, m=24 if we take the hourly sample from the day before). The </w:t>
      </w:r>
      <w:r>
        <w:t xml:space="preserve">naive formula takes the last observed value as the future value, while the seasonal naive formula takes the value from the previous season. </w:t>
      </w:r>
      <w:commentRangeStart w:id="65"/>
      <w:r>
        <w:t xml:space="preserve">In this work, we used the previous week’s lag for the </w:t>
      </w:r>
      <w:proofErr w:type="spellStart"/>
      <w:r>
        <w:t>SNF</w:t>
      </w:r>
      <w:proofErr w:type="spellEnd"/>
      <w:r>
        <w:t xml:space="preserve"> forecaster</w:t>
      </w:r>
      <w:commentRangeEnd w:id="65"/>
      <w:r w:rsidR="00891A51">
        <w:rPr>
          <w:rStyle w:val="CommentReference"/>
        </w:rPr>
        <w:commentReference w:id="65"/>
      </w:r>
      <w:r>
        <w:t>.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[80]","plainTextFormattedCitation":"[80]","previouslyFormattedCitation":"[80]"},"properties":{"noteIndex":0},"schema":"https://github.com/citation-style-language/schema/raw/master/csl-citation.json"}</w:instrText>
      </w:r>
      <w:r>
        <w:fldChar w:fldCharType="separate"/>
      </w:r>
      <w:r w:rsidR="00CB485A" w:rsidRPr="00CB485A">
        <w:rPr>
          <w:noProof/>
        </w:rPr>
        <w:t>[80]</w:t>
      </w:r>
      <w:r>
        <w:fldChar w:fldCharType="end"/>
      </w:r>
      <w:r w:rsidRPr="004F7388">
        <w:t>.</w:t>
      </w:r>
    </w:p>
    <w:p w14:paraId="6313B353" w14:textId="3E7D7798" w:rsidR="004A1D66" w:rsidRDefault="004A1D66" w:rsidP="004A1D66">
      <w:pPr>
        <w:pStyle w:val="Heading3"/>
      </w:pPr>
      <w:bookmarkStart w:id="66" w:name="_Toc86261505"/>
      <w:r>
        <w:t>2.</w:t>
      </w:r>
      <w:r w:rsidR="00F80F68">
        <w:t>4</w:t>
      </w:r>
      <w:r>
        <w:t>.2 The Multiple Linear Regression Forecaster (MLR)</w:t>
      </w:r>
      <w:bookmarkEnd w:id="66"/>
    </w:p>
    <w:p w14:paraId="05D366E0" w14:textId="7098BF50" w:rsidR="004A1D66" w:rsidRDefault="004A1D66" w:rsidP="004A1D66">
      <w:pPr>
        <w:ind w:firstLine="288"/>
      </w:pPr>
      <w:r>
        <w:t xml:space="preserve">Multiple linear regression (MLR) is one of the most commonly used statistical </w:t>
      </w:r>
      <w:commentRangeStart w:id="67"/>
      <w:r>
        <w:t xml:space="preserve">techniques for load forecasting </w:t>
      </w:r>
      <w:r>
        <w:fldChar w:fldCharType="begin" w:fldLock="1"/>
      </w:r>
      <w:r w:rsidR="00CB485A">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[62], [69], [74], [76], [84]–[88]","plainTextFormattedCitation":"[48], [62], [69], [74], [76], [84]–[88]","previouslyFormattedCitation":"[48], [62], [69], [74], [76], [84]–[88]"},"properties":{"noteIndex":0},"schema":"https://github.com/citation-style-language/schema/raw/master/csl-citation.json"}</w:instrText>
      </w:r>
      <w:r>
        <w:fldChar w:fldCharType="separate"/>
      </w:r>
      <w:r w:rsidR="00CB485A" w:rsidRPr="00CB485A">
        <w:rPr>
          <w:noProof/>
        </w:rPr>
        <w:t>[48], [62], [69], [74], [76], [84]–[88]</w:t>
      </w:r>
      <w:r>
        <w:fldChar w:fldCharType="end"/>
      </w:r>
      <w:commentRangeEnd w:id="67"/>
      <w:r w:rsidR="00891A51">
        <w:rPr>
          <w:rStyle w:val="CommentReference"/>
        </w:rPr>
        <w:commentReference w:id="67"/>
      </w:r>
      <w:r>
        <w:t xml:space="preserve">. MLR forecasters model the relationships between a continuous dependent variable and one or more independent variables. </w:t>
      </w:r>
      <w:r w:rsidRPr="00D701C8">
        <w:t xml:space="preserve">An MLR with two independent variables </w:t>
      </w:r>
      <w:r>
        <w:t>can be expressed mathematically as:</w:t>
      </w:r>
    </w:p>
    <w:p w14:paraId="1A1E4C2F" w14:textId="74710043" w:rsidR="004A1D66" w:rsidRDefault="004A1D66" w:rsidP="004A1D66">
      <w:pPr>
        <w:pStyle w:val="MTDisplayEquation"/>
        <w:jc w:val="center"/>
      </w:pPr>
      <w:r w:rsidRPr="008144AE">
        <w:rPr>
          <w:position w:val="-12"/>
        </w:rPr>
        <w:object w:dxaOrig="2260" w:dyaOrig="360" w14:anchorId="4DC3D757">
          <v:shape id="_x0000_i1027" type="#_x0000_t75" style="width:176.25pt;height:27.75pt" o:ole="">
            <v:imagedata r:id="rId20" o:title=""/>
          </v:shape>
          <o:OLEObject Type="Embed" ProgID="Equation.DSMT4" ShapeID="_x0000_i1027" DrawAspect="Content" ObjectID="_1697174276" r:id="rId2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71B08">
        <w:fldChar w:fldCharType="begin"/>
      </w:r>
      <w:r w:rsidR="00571B08">
        <w:instrText xml:space="preserve"> SEQ MTEqn \c \* Arabic \* MERGEFORMAT </w:instrText>
      </w:r>
      <w:r w:rsidR="00571B08">
        <w:fldChar w:fldCharType="separate"/>
      </w:r>
      <w:r w:rsidR="008D2C82">
        <w:rPr>
          <w:noProof/>
        </w:rPr>
        <w:instrText>2</w:instrText>
      </w:r>
      <w:r w:rsidR="00571B08">
        <w:rPr>
          <w:noProof/>
        </w:rPr>
        <w:fldChar w:fldCharType="end"/>
      </w:r>
      <w:r>
        <w:instrText>)</w:instrText>
      </w:r>
      <w:r>
        <w:fldChar w:fldCharType="end"/>
      </w:r>
    </w:p>
    <w:p w14:paraId="175D7261" w14:textId="7DA33B4B" w:rsidR="004A1D66" w:rsidRDefault="004A1D66" w:rsidP="004A1D66">
      <w:pPr>
        <w:ind w:firstLine="288"/>
      </w:pPr>
      <w:r>
        <w:t xml:space="preserve">In the case of load forecasting, </w:t>
      </w:r>
      <w:r w:rsidRPr="006143C7">
        <w:rPr>
          <w:noProof/>
          <w:position w:val="-10"/>
        </w:rPr>
        <w:object w:dxaOrig="220" w:dyaOrig="260" w14:anchorId="6D28F85F">
          <v:shape id="_x0000_i1028" type="#_x0000_t75" style="width:11.3pt;height:12.7pt" o:ole="">
            <v:imagedata r:id="rId22" o:title=""/>
          </v:shape>
          <o:OLEObject Type="Embed" ProgID="Equation.DSMT4" ShapeID="_x0000_i1028" DrawAspect="Content" ObjectID="_1697174277" r:id="rId23"/>
        </w:object>
      </w:r>
      <w:r>
        <w:t xml:space="preserve"> is the load, </w:t>
      </w:r>
      <w:r w:rsidRPr="006143C7">
        <w:rPr>
          <w:noProof/>
          <w:position w:val="-12"/>
        </w:rPr>
        <w:object w:dxaOrig="240" w:dyaOrig="360" w14:anchorId="57CD578F">
          <v:shape id="_x0000_i1029" type="#_x0000_t75" style="width:12pt;height:18.85pt" o:ole="">
            <v:imagedata r:id="rId24" o:title=""/>
          </v:shape>
          <o:OLEObject Type="Embed" ProgID="Equation.DSMT4" ShapeID="_x0000_i1029" DrawAspect="Content" ObjectID="_1697174278" r:id="rId25"/>
        </w:object>
      </w:r>
      <w:r>
        <w:t xml:space="preserve">and </w:t>
      </w:r>
      <w:r w:rsidRPr="006143C7">
        <w:rPr>
          <w:noProof/>
          <w:position w:val="-12"/>
        </w:rPr>
        <w:object w:dxaOrig="260" w:dyaOrig="360" w14:anchorId="7BA4FD4F">
          <v:shape id="_x0000_i1030" type="#_x0000_t75" style="width:12.7pt;height:18.85pt" o:ole="">
            <v:imagedata r:id="rId26" o:title=""/>
          </v:shape>
          <o:OLEObject Type="Embed" ProgID="Equation.DSMT4" ShapeID="_x0000_i1030" DrawAspect="Content" ObjectID="_1697174279" r:id="rId27"/>
        </w:object>
      </w:r>
      <w:r>
        <w:t xml:space="preserve"> are independent variables such as temperature and time-of-day, </w:t>
      </w:r>
      <w:r w:rsidRPr="00A40178">
        <w:rPr>
          <w:noProof/>
          <w:position w:val="-10"/>
        </w:rPr>
        <w:object w:dxaOrig="240" w:dyaOrig="320" w14:anchorId="0396C347">
          <v:shape id="_x0000_i1031" type="#_x0000_t75" style="width:12pt;height:16.45pt" o:ole="">
            <v:imagedata r:id="rId28" o:title=""/>
          </v:shape>
          <o:OLEObject Type="Embed" ProgID="Equation.DSMT4" ShapeID="_x0000_i1031" DrawAspect="Content" ObjectID="_1697174280" r:id="rId29"/>
        </w:object>
      </w:r>
      <w:r>
        <w:t xml:space="preserve">s are coefficients estimated, and </w:t>
      </w:r>
      <w:r w:rsidRPr="00A40178">
        <w:rPr>
          <w:noProof/>
          <w:position w:val="-6"/>
        </w:rPr>
        <w:object w:dxaOrig="180" w:dyaOrig="220" w14:anchorId="49CE2CC5">
          <v:shape id="_x0000_i1032" type="#_x0000_t75" style="width:8.9pt;height:11.3pt" o:ole="">
            <v:imagedata r:id="rId30" o:title=""/>
          </v:shape>
          <o:OLEObject Type="Embed" ProgID="Equation.DSMT4" ShapeID="_x0000_i1032" DrawAspect="Content" ObjectID="_1697174281" r:id="rId31"/>
        </w:object>
      </w:r>
      <w:r>
        <w:t xml:space="preserve">is an error term. The </w:t>
      </w:r>
      <w:r>
        <w:lastRenderedPageBreak/>
        <w:t xml:space="preserve">error term </w:t>
      </w:r>
      <w:r w:rsidRPr="00A40178">
        <w:rPr>
          <w:noProof/>
          <w:position w:val="-6"/>
        </w:rPr>
        <w:object w:dxaOrig="180" w:dyaOrig="220" w14:anchorId="05986154">
          <v:shape id="_x0000_i1033" type="#_x0000_t75" style="width:8.9pt;height:11.3pt" o:ole="">
            <v:imagedata r:id="rId30" o:title=""/>
          </v:shape>
          <o:OLEObject Type="Embed" ProgID="Equation.DSMT4" ShapeID="_x0000_i1033" DrawAspect="Content" ObjectID="_1697174282"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CB485A">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[62]","plainTextFormattedCitation":"[62]","previouslyFormattedCitation":"[62]"},"properties":{"noteIndex":0},"schema":"https://github.com/citation-style-language/schema/raw/master/csl-citation.json"}</w:instrText>
      </w:r>
      <w:r>
        <w:fldChar w:fldCharType="separate"/>
      </w:r>
      <w:r w:rsidR="00CB485A" w:rsidRPr="00CB485A">
        <w:rPr>
          <w:noProof/>
        </w:rPr>
        <w:t>[62]</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76F9BBC4" w14:textId="32FDA027" w:rsidR="004A1D66" w:rsidRDefault="004A1D66" w:rsidP="004A1D66">
      <w:pPr>
        <w:ind w:firstLine="288"/>
      </w:pPr>
      <w:r w:rsidRPr="00F1092B">
        <w:t xml:space="preserve">Amral et al. state in </w:t>
      </w:r>
      <w:r>
        <w:fldChar w:fldCharType="begin" w:fldLock="1"/>
      </w:r>
      <w:r w:rsidR="00CB485A">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[89]","plainTextFormattedCitation":"[89]","previouslyFormattedCitation":"[89]"},"properties":{"noteIndex":0},"schema":"https://github.com/citation-style-language/schema/raw/master/csl-citation.json"}</w:instrText>
      </w:r>
      <w:r>
        <w:fldChar w:fldCharType="separate"/>
      </w:r>
      <w:r w:rsidR="00CB485A" w:rsidRPr="00CB485A">
        <w:rPr>
          <w:noProof/>
        </w:rPr>
        <w:t>[89]</w:t>
      </w:r>
      <w:r>
        <w:fldChar w:fldCharType="end"/>
      </w:r>
      <w:r>
        <w:t xml:space="preserve"> </w:t>
      </w:r>
      <w:r w:rsidRPr="00F1092B">
        <w:t>that multi-linear regression models for short-term load forecasting are relatively simple to develop and maintain.</w:t>
      </w:r>
      <w:r>
        <w:t xml:space="preserve"> Moreover,</w:t>
      </w:r>
      <w:r w:rsidRPr="00F1092B">
        <w:t xml:space="preserve"> </w:t>
      </w:r>
      <w:r>
        <w:t>MLRs</w:t>
      </w:r>
      <w:r w:rsidRPr="00F1092B">
        <w:t xml:space="preserve"> primary shortcoming is its reliance on the accuracy of previously recorded load and temperature data, which </w:t>
      </w:r>
      <w:r>
        <w:t>considerably impacts</w:t>
      </w:r>
      <w:r w:rsidRPr="00F1092B">
        <w:t xml:space="preserve"> the predicted output.</w:t>
      </w:r>
      <w:r>
        <w:t xml:space="preserve"> </w:t>
      </w:r>
      <w:r w:rsidRPr="00C561A9">
        <w:t>Increasing the number of relevant independent variables generally improves predictive accuracy, but it eventually reaches a point where the improvement is negligible.</w:t>
      </w:r>
      <w:r>
        <w:t xml:space="preserve"> </w:t>
      </w:r>
      <w:commentRangeStart w:id="68"/>
      <w:r>
        <w:t>However</w:t>
      </w:r>
      <w:r w:rsidRPr="00846572">
        <w:t xml:space="preserve">, while MLRs can simulate non-linear relationships, they cannot do so without explicit user specifications </w:t>
      </w:r>
      <w:r>
        <w:fldChar w:fldCharType="begin" w:fldLock="1"/>
      </w:r>
      <w:r w:rsidR="00CB485A">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[90]","plainTextFormattedCitation":"[90]","previouslyFormattedCitation":"[90]"},"properties":{"noteIndex":0},"schema":"https://github.com/citation-style-language/schema/raw/master/csl-citation.json"}</w:instrText>
      </w:r>
      <w:r>
        <w:fldChar w:fldCharType="separate"/>
      </w:r>
      <w:r w:rsidR="00CB485A" w:rsidRPr="00CB485A">
        <w:rPr>
          <w:noProof/>
        </w:rPr>
        <w:t>[90]</w:t>
      </w:r>
      <w:r>
        <w:fldChar w:fldCharType="end"/>
      </w:r>
      <w:commentRangeEnd w:id="68"/>
      <w:r w:rsidR="00891A51">
        <w:rPr>
          <w:rStyle w:val="CommentReference"/>
        </w:rPr>
        <w:commentReference w:id="68"/>
      </w:r>
      <w:r>
        <w:t xml:space="preserve">. </w:t>
      </w:r>
      <w:r w:rsidRPr="00C561A9">
        <w:t xml:space="preserve">Additionally, MLRs are incapable of intelligently learning and adapting to data changes caused by </w:t>
      </w:r>
      <w:commentRangeStart w:id="69"/>
      <w:r w:rsidRPr="00C561A9">
        <w:t>newer</w:t>
      </w:r>
      <w:commentRangeEnd w:id="69"/>
      <w:r w:rsidR="00891A51">
        <w:rPr>
          <w:rStyle w:val="CommentReference"/>
        </w:rPr>
        <w:commentReference w:id="69"/>
      </w:r>
      <w:r w:rsidRPr="00C561A9">
        <w:t xml:space="preserve"> factors.</w:t>
      </w:r>
    </w:p>
    <w:p w14:paraId="65A547CF" w14:textId="3A3B8905" w:rsidR="004A1D66" w:rsidRDefault="004A1D66" w:rsidP="004A1D66">
      <w:pPr>
        <w:pStyle w:val="Heading3"/>
      </w:pPr>
      <w:bookmarkStart w:id="70" w:name="_Toc86261506"/>
      <w:r>
        <w:t>2.</w:t>
      </w:r>
      <w:r w:rsidR="00F80F68">
        <w:t>4</w:t>
      </w:r>
      <w:r>
        <w:t>.3 The Auto-Regressive Integrated Moving Average Forecaster (ARIMA)</w:t>
      </w:r>
      <w:bookmarkEnd w:id="70"/>
    </w:p>
    <w:p w14:paraId="10C0C8E9" w14:textId="1364F0FE" w:rsidR="004A1D66" w:rsidRDefault="004A1D66" w:rsidP="004A1D66">
      <w:pPr>
        <w:ind w:firstLine="288"/>
      </w:pPr>
      <w:r w:rsidRPr="00A34EE4">
        <w:t xml:space="preserve">In 1970, Box and Jenkins proposed the autoregressive integrated moving average (ARIMA) </w:t>
      </w:r>
      <w:r>
        <w:t>forecaster</w:t>
      </w:r>
      <w:ins w:id="71" w:author="Dawn MacIsaac" w:date="2021-10-31T07:02:00Z">
        <w:r w:rsidR="00702E7B">
          <w:t xml:space="preserve">, also know as the </w:t>
        </w:r>
      </w:ins>
      <w:del w:id="72" w:author="Dawn MacIsaac" w:date="2021-10-31T07:02:00Z">
        <w:r w:rsidRPr="00A34EE4" w:rsidDel="00702E7B">
          <w:delText>. Therefore it is also known as the</w:delText>
        </w:r>
      </w:del>
      <w:r w:rsidRPr="00A34EE4">
        <w:t xml:space="preserve"> Box-Jenkins mode</w:t>
      </w:r>
      <w:r>
        <w:t xml:space="preserve">l </w:t>
      </w:r>
      <w:r>
        <w:fldChar w:fldCharType="begin" w:fldLock="1"/>
      </w:r>
      <w:r w:rsidR="00CB485A">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[91]","plainTextFormattedCitation":"[91]","previouslyFormattedCitation":"[91]"},"properties":{"noteIndex":0},"schema":"https://github.com/citation-style-language/schema/raw/master/csl-citation.json"}</w:instrText>
      </w:r>
      <w:r>
        <w:fldChar w:fldCharType="separate"/>
      </w:r>
      <w:r w:rsidR="00CB485A" w:rsidRPr="00CB485A">
        <w:rPr>
          <w:noProof/>
        </w:rPr>
        <w:t>[91]</w:t>
      </w:r>
      <w:r>
        <w:fldChar w:fldCharType="end"/>
      </w:r>
      <w:r w:rsidRPr="00A34EE4">
        <w:t xml:space="preserve">. </w:t>
      </w:r>
      <w:r>
        <w:t xml:space="preserve">The </w:t>
      </w:r>
      <w:r w:rsidRPr="00037907">
        <w:t>ARIMA</w:t>
      </w:r>
      <w:r>
        <w:t xml:space="preserve"> forecaster</w:t>
      </w:r>
      <w:r w:rsidRPr="00037907">
        <w:t xml:space="preserve"> is arguably one of the most popular and commonly </w:t>
      </w:r>
      <w:commentRangeStart w:id="73"/>
      <w:r w:rsidRPr="00037907">
        <w:t>utilized statistical forecasting technique</w:t>
      </w:r>
      <w:r>
        <w:t xml:space="preserve">s for load forecasting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commentRangeEnd w:id="73"/>
      <w:r w:rsidR="00702E7B">
        <w:rPr>
          <w:rStyle w:val="CommentReference"/>
        </w:rPr>
        <w:commentReference w:id="73"/>
      </w:r>
      <w:r w:rsidRPr="00037907">
        <w:t>.</w:t>
      </w:r>
      <w:r>
        <w:t xml:space="preserve"> </w:t>
      </w:r>
      <w:r w:rsidRPr="00C11A14">
        <w:t>The ARIMA model seeks to explain data by utilizing time</w:t>
      </w:r>
      <w:r>
        <w:t>-</w:t>
      </w:r>
      <w:r w:rsidRPr="00C11A14">
        <w:t xml:space="preserve">series data on </w:t>
      </w:r>
      <w:r>
        <w:t>previous values and making linear regression predictions</w:t>
      </w:r>
      <w:r w:rsidRPr="00C11A14">
        <w:t>.</w:t>
      </w:r>
      <w:r w:rsidRPr="00037907">
        <w:t xml:space="preserve"> </w:t>
      </w:r>
      <w:r w:rsidRPr="00A34EE4">
        <w:t xml:space="preserve">It </w:t>
      </w:r>
      <w:r>
        <w:t>allows</w:t>
      </w:r>
      <w:r w:rsidRPr="00A34EE4">
        <w:t xml:space="preserve"> regression techniques to be applied to non-stationary data. If the data contains a trend, it is said to be non-stationary.</w:t>
      </w:r>
      <w:r>
        <w:t xml:space="preserve"> </w:t>
      </w:r>
    </w:p>
    <w:p w14:paraId="4EE85E06" w14:textId="7892ED2E" w:rsidR="004A1D66" w:rsidRDefault="004A1D66" w:rsidP="004A1D66">
      <w:pPr>
        <w:ind w:firstLine="288"/>
      </w:pPr>
      <w:r w:rsidRPr="00037907">
        <w:lastRenderedPageBreak/>
        <w:t>As the name implies, this family of techniques consists of three main components: a) a</w:t>
      </w:r>
      <w:r>
        <w:t>n</w:t>
      </w:r>
      <w:r w:rsidRPr="00037907">
        <w:t xml:space="preserve"> </w:t>
      </w:r>
      <w:r>
        <w:t>“</w:t>
      </w:r>
      <w:r w:rsidRPr="00037907">
        <w:t>autoregression</w:t>
      </w:r>
      <w:r>
        <w:t>”</w:t>
      </w:r>
      <w:r w:rsidRPr="00037907">
        <w:t xml:space="preserve"> portion that models the series</w:t>
      </w:r>
      <w:r>
        <w:t>’</w:t>
      </w:r>
      <w:r w:rsidRPr="00037907">
        <w:t xml:space="preserve"> relationship with its </w:t>
      </w:r>
      <w:r>
        <w:t>past values (</w:t>
      </w:r>
      <w:r w:rsidRPr="00037907">
        <w:t xml:space="preserve">lagged </w:t>
      </w:r>
      <w:r>
        <w:t>values)</w:t>
      </w:r>
      <w:r w:rsidRPr="00037907">
        <w:t xml:space="preserve">; b) a </w:t>
      </w:r>
      <w:r>
        <w:t>“</w:t>
      </w:r>
      <w:r w:rsidRPr="00037907">
        <w:t>moving average</w:t>
      </w:r>
      <w:r>
        <w:t>”</w:t>
      </w:r>
      <w:r w:rsidRPr="00037907">
        <w:t xml:space="preserve"> portion that model</w:t>
      </w:r>
      <w:ins w:id="74" w:author="Dawn MacIsaac" w:date="2021-10-31T07:04:00Z">
        <w:r w:rsidR="00702E7B">
          <w:t>s</w:t>
        </w:r>
      </w:ins>
      <w:r>
        <w:t xml:space="preserve"> </w:t>
      </w:r>
      <w:r w:rsidRPr="00037907">
        <w:t xml:space="preserve">the forecast as a function of </w:t>
      </w:r>
      <w:r>
        <w:t>past forecast errors (</w:t>
      </w:r>
      <w:r w:rsidRPr="00037907">
        <w:t>lagged forecast errors</w:t>
      </w:r>
      <w:r>
        <w:t>)</w:t>
      </w:r>
      <w:r w:rsidRPr="00037907">
        <w:t>; and c) a</w:t>
      </w:r>
      <w:r>
        <w:t>n</w:t>
      </w:r>
      <w:r w:rsidRPr="00037907">
        <w:t xml:space="preserve"> </w:t>
      </w:r>
      <w:r>
        <w:t>“</w:t>
      </w:r>
      <w:r w:rsidRPr="00037907">
        <w:t>integrated</w:t>
      </w:r>
      <w:r>
        <w:t>”</w:t>
      </w:r>
      <w:r w:rsidRPr="00037907">
        <w:t xml:space="preserve"> portion that makes the series stationary.</w:t>
      </w:r>
      <w:del w:id="75" w:author="Dawn MacIsaac" w:date="2021-10-31T07:04:00Z">
        <w:r w:rsidDel="00702E7B">
          <w:delText xml:space="preserve"> </w:delText>
        </w:r>
        <w:r w:rsidRPr="00B41D9D" w:rsidDel="00702E7B">
          <w:delText>A lag feature is a fancy phrase for a variable that holds data from earlier time steps</w:delText>
        </w:r>
      </w:del>
      <w:r w:rsidRPr="00B41D9D">
        <w:t xml:space="preserve">. </w:t>
      </w:r>
      <w:commentRangeStart w:id="76"/>
      <w:r w:rsidRPr="00B41D9D">
        <w:t xml:space="preserve">Lags are essential </w:t>
      </w:r>
      <w:ins w:id="77" w:author="Dawn MacIsaac" w:date="2021-10-31T07:08:00Z">
        <w:r w:rsidR="00702E7B">
          <w:t xml:space="preserve">components </w:t>
        </w:r>
      </w:ins>
      <w:r w:rsidRPr="00B41D9D">
        <w:t xml:space="preserve">in time series </w:t>
      </w:r>
      <w:del w:id="78" w:author="Dawn MacIsaac" w:date="2021-10-31T07:08:00Z">
        <w:r w:rsidRPr="00B41D9D" w:rsidDel="00702E7B">
          <w:delText xml:space="preserve">research </w:delText>
        </w:r>
      </w:del>
      <w:ins w:id="79" w:author="Dawn MacIsaac" w:date="2021-10-31T07:08:00Z">
        <w:r w:rsidR="00702E7B">
          <w:t>analyses</w:t>
        </w:r>
        <w:r w:rsidR="00702E7B" w:rsidRPr="00B41D9D">
          <w:t xml:space="preserve"> </w:t>
        </w:r>
        <w:r w:rsidR="00702E7B">
          <w:t>which looks for relationships between past and f</w:t>
        </w:r>
      </w:ins>
      <w:ins w:id="80" w:author="Dawn MacIsaac" w:date="2021-10-31T07:09:00Z">
        <w:r w:rsidR="00702E7B">
          <w:t xml:space="preserve">uture values.  </w:t>
        </w:r>
      </w:ins>
      <w:del w:id="81" w:author="Dawn MacIsaac" w:date="2021-10-31T07:09:00Z">
        <w:r w:rsidRPr="00B41D9D" w:rsidDel="00702E7B">
          <w:delText xml:space="preserve">because of a phenomenon known as autocorrelation. </w:delText>
        </w:r>
      </w:del>
      <w:commentRangeEnd w:id="76"/>
      <w:r w:rsidR="00702E7B">
        <w:rPr>
          <w:rStyle w:val="CommentReference"/>
        </w:rPr>
        <w:commentReference w:id="76"/>
      </w:r>
      <w:r w:rsidRPr="00B41D9D">
        <w:t>For example, if we want to anticipate the demand for today t, we can use the demand from yesterday t-1 as a</w:t>
      </w:r>
      <w:ins w:id="82" w:author="Dawn MacIsaac" w:date="2021-10-31T07:09:00Z">
        <w:r w:rsidR="00702E7B">
          <w:t>n</w:t>
        </w:r>
      </w:ins>
      <w:r w:rsidRPr="00B41D9D">
        <w:t xml:space="preserve"> </w:t>
      </w:r>
      <w:del w:id="83" w:author="Dawn MacIsaac" w:date="2021-10-31T07:09:00Z">
        <w:r w:rsidRPr="00B41D9D" w:rsidDel="00702E7B">
          <w:delText>feature</w:delText>
        </w:r>
      </w:del>
      <w:ins w:id="84" w:author="Dawn MacIsaac" w:date="2021-10-31T07:09:00Z">
        <w:r w:rsidR="00702E7B">
          <w:t>indicator</w:t>
        </w:r>
      </w:ins>
      <w:r w:rsidRPr="00B41D9D">
        <w:t>.</w:t>
      </w:r>
    </w:p>
    <w:p w14:paraId="436BDBAE" w14:textId="21DC3743" w:rsidR="004A1D66" w:rsidRDefault="004A1D66" w:rsidP="004A1D66">
      <w:pPr>
        <w:ind w:firstLine="288"/>
      </w:pPr>
      <w:commentRangeStart w:id="85"/>
      <w:r>
        <w:t xml:space="preserve">The term “AR” in ARIMA stands for autoregression, suggesting that the model is dependent on the relationship between the present values of the data and their previous values. In other words, it indicates that the data has been regressed against its previous values. The letter “I” stands for integrated, indicating that the data is stationary. Stationary data is time-series data that has been stabilized by subtracting the observations from the prior values. The term “MA” refers to a moving average model, which indicates that the model’s forecast or outcome is linearly related to its historical values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r>
        <w:t xml:space="preserve">. </w:t>
      </w:r>
      <w:r w:rsidRPr="00837CB3">
        <w:t>This implies that forecasting errors are linear functions of previous errors</w:t>
      </w:r>
      <w:commentRangeEnd w:id="85"/>
      <w:r w:rsidR="007716BC">
        <w:rPr>
          <w:rStyle w:val="CommentReference"/>
        </w:rPr>
        <w:commentReference w:id="85"/>
      </w:r>
      <w:r w:rsidRPr="00837CB3">
        <w:t>.</w:t>
      </w:r>
      <w:r>
        <w:t xml:space="preserve"> </w:t>
      </w:r>
    </w:p>
    <w:p w14:paraId="1BD77156" w14:textId="11C22A3F" w:rsidR="004A1D66" w:rsidRDefault="004A1D66" w:rsidP="004A1D66">
      <w:pPr>
        <w:ind w:firstLine="288"/>
      </w:pPr>
      <w:commentRangeStart w:id="86"/>
      <w:r w:rsidRPr="00F42D7A">
        <w:t xml:space="preserve">Each AR, I, and MA part is included in the model as parameters </w:t>
      </w:r>
      <w:commentRangeStart w:id="87"/>
      <w:r w:rsidRPr="00F42D7A">
        <w:t xml:space="preserve">p, d, q, </w:t>
      </w:r>
      <w:commentRangeEnd w:id="87"/>
      <w:r w:rsidR="007716BC">
        <w:rPr>
          <w:rStyle w:val="CommentReference"/>
        </w:rPr>
        <w:commentReference w:id="87"/>
      </w:r>
      <w:r w:rsidRPr="00F42D7A">
        <w:t>respectively. Specific integer values are assigned to the parameters to denote the ARIMA model type.</w:t>
      </w:r>
      <w:r>
        <w:t xml:space="preserve"> </w:t>
      </w:r>
      <w:r w:rsidRPr="00A56CB4">
        <w:t xml:space="preserve">The </w:t>
      </w:r>
      <w:r>
        <w:t>ARIMA</w:t>
      </w:r>
      <w:r w:rsidRPr="00A56CB4">
        <w:t xml:space="preserve"> model is denoted by ARIMA (p, d, q)</w:t>
      </w:r>
      <w:r>
        <w:t xml:space="preserve">. </w:t>
      </w:r>
      <w:commentRangeEnd w:id="86"/>
      <w:r w:rsidR="007716BC">
        <w:rPr>
          <w:rStyle w:val="CommentReference"/>
        </w:rPr>
        <w:commentReference w:id="86"/>
      </w:r>
      <w:r w:rsidRPr="00A56CB4">
        <w:t xml:space="preserve">The parameter p denotes the number of autoregressive terms or </w:t>
      </w:r>
      <w:r>
        <w:t>“</w:t>
      </w:r>
      <w:r w:rsidRPr="00A56CB4">
        <w:t>lag observations</w:t>
      </w:r>
      <w:r>
        <w:t>”;</w:t>
      </w:r>
      <w:r w:rsidRPr="00A56CB4">
        <w:t xml:space="preserve"> </w:t>
      </w:r>
      <w:r>
        <w:t>it</w:t>
      </w:r>
      <w:r w:rsidRPr="00A56CB4">
        <w:t xml:space="preserve"> is also </w:t>
      </w:r>
      <w:r>
        <w:t>called</w:t>
      </w:r>
      <w:r w:rsidRPr="00A56CB4">
        <w:t xml:space="preserve"> the </w:t>
      </w:r>
      <w:r>
        <w:t>“</w:t>
      </w:r>
      <w:r w:rsidRPr="00A56CB4">
        <w:t>lag order</w:t>
      </w:r>
      <w:r>
        <w:t>”</w:t>
      </w:r>
      <w:r w:rsidRPr="00A56CB4">
        <w:t xml:space="preserve"> because it influences the model</w:t>
      </w:r>
      <w:r>
        <w:t>’</w:t>
      </w:r>
      <w:r w:rsidRPr="00A56CB4">
        <w:t>s output by giving lagged data points.</w:t>
      </w:r>
      <w:r>
        <w:t xml:space="preserve"> </w:t>
      </w:r>
      <w:r w:rsidRPr="00A56CB4">
        <w:t>The parameter d is the degree of differentiation</w:t>
      </w:r>
      <w:r>
        <w:t xml:space="preserve">; it </w:t>
      </w:r>
      <w:r w:rsidRPr="00A56CB4">
        <w:t xml:space="preserve">specifies how many times the lagging indicators have been subtracted </w:t>
      </w:r>
      <w:r w:rsidRPr="00A56CB4">
        <w:lastRenderedPageBreak/>
        <w:t>from the data to make it stationary.</w:t>
      </w:r>
      <w:r>
        <w:t xml:space="preserve"> Differencing is required since linear regression models work better when applied to stationary signals </w:t>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networks","type":"article-journal"},"uris":["http://www.mendeley.com/documents/?uuid=083df887-c886-48fb-a946-67a079b286af"]}],"mendeley":{"formattedCitation":"[88], [93]","plainTextFormattedCitation":"[88], [93]","previouslyFormattedCitation":"[88], [93]"},"properties":{"noteIndex":0},"schema":"https://github.com/citation-style-language/schema/raw/master/csl-citation.json"}</w:instrText>
      </w:r>
      <w:r>
        <w:fldChar w:fldCharType="separate"/>
      </w:r>
      <w:r w:rsidR="00CB485A" w:rsidRPr="00CB485A">
        <w:rPr>
          <w:noProof/>
        </w:rPr>
        <w:t>[88], [93]</w:t>
      </w:r>
      <w:r>
        <w:fldChar w:fldCharType="end"/>
      </w:r>
      <w:r w:rsidRPr="002609B6">
        <w:t>.</w:t>
      </w:r>
      <w:r>
        <w:t xml:space="preserve">  </w:t>
      </w:r>
      <w:r w:rsidRPr="00A56CB4">
        <w:t>The parameter q denotes the model</w:t>
      </w:r>
      <w:r>
        <w:t>’</w:t>
      </w:r>
      <w:r w:rsidRPr="00A56CB4">
        <w:t>s forecast error and is often referred to as the size of the moving average window.</w:t>
      </w:r>
      <w:r>
        <w:t xml:space="preserve"> The result is an estimate based on a linear combination of weighted differentiated lagged values and lagged errors as delineated in (3) </w:t>
      </w:r>
      <w:r>
        <w:fldChar w:fldCharType="begin" w:fldLock="1"/>
      </w:r>
      <w:r w:rsidR="00CB485A">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[94]–[96]","plainTextFormattedCitation":"[94]–[96]","previouslyFormattedCitation":"[94]–[96]"},"properties":{"noteIndex":0},"schema":"https://github.com/citation-style-language/schema/raw/master/csl-citation.json"}</w:instrText>
      </w:r>
      <w:r>
        <w:fldChar w:fldCharType="separate"/>
      </w:r>
      <w:r w:rsidR="00CB485A" w:rsidRPr="00CB485A">
        <w:rPr>
          <w:noProof/>
        </w:rPr>
        <w:t>[94]–[96]</w:t>
      </w:r>
      <w:r>
        <w:fldChar w:fldCharType="end"/>
      </w:r>
      <w:r>
        <w:t xml:space="preserve">: </w:t>
      </w:r>
    </w:p>
    <w:commentRangeStart w:id="88"/>
    <w:p w14:paraId="3323C2E4" w14:textId="065EFB4E" w:rsidR="004A1D66" w:rsidRDefault="004A1D66" w:rsidP="004A1D66">
      <w:pPr>
        <w:pStyle w:val="MTDisplayEquation"/>
        <w:ind w:firstLine="0"/>
        <w:jc w:val="center"/>
      </w:pPr>
      <w:r w:rsidRPr="005F5F45">
        <w:rPr>
          <w:position w:val="-14"/>
        </w:rPr>
        <w:object w:dxaOrig="6220" w:dyaOrig="380" w14:anchorId="41DA8C3D">
          <v:shape id="_x0000_i1034" type="#_x0000_t75" style="width:406.65pt;height:24.7pt" o:ole="">
            <v:imagedata r:id="rId33" o:title=""/>
          </v:shape>
          <o:OLEObject Type="Embed" ProgID="Equation.DSMT4" ShapeID="_x0000_i1034" DrawAspect="Content" ObjectID="_1697174283" r:id="rId3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71B08">
        <w:fldChar w:fldCharType="begin"/>
      </w:r>
      <w:r w:rsidR="00571B08">
        <w:instrText xml:space="preserve"> SEQ MTEqn \c \* Arabic \* MERGEFORMAT </w:instrText>
      </w:r>
      <w:r w:rsidR="00571B08">
        <w:fldChar w:fldCharType="separate"/>
      </w:r>
      <w:r w:rsidR="008D2C82">
        <w:rPr>
          <w:noProof/>
        </w:rPr>
        <w:instrText>3</w:instrText>
      </w:r>
      <w:r w:rsidR="00571B08">
        <w:rPr>
          <w:noProof/>
        </w:rPr>
        <w:fldChar w:fldCharType="end"/>
      </w:r>
      <w:r>
        <w:instrText>)</w:instrText>
      </w:r>
      <w:r>
        <w:fldChar w:fldCharType="end"/>
      </w:r>
      <w:commentRangeEnd w:id="88"/>
      <w:r w:rsidR="002804B8">
        <w:rPr>
          <w:rStyle w:val="CommentReference"/>
          <w:rFonts w:eastAsia="Times New Roman"/>
        </w:rPr>
        <w:commentReference w:id="88"/>
      </w:r>
    </w:p>
    <w:p w14:paraId="7DF865B6" w14:textId="77777777" w:rsidR="004A1D66" w:rsidRDefault="004A1D66" w:rsidP="004A1D66">
      <w:pPr>
        <w:ind w:firstLine="288"/>
      </w:pPr>
      <w:r>
        <w:t xml:space="preserve">Here </w:t>
      </w:r>
      <w:r w:rsidRPr="00654149">
        <w:rPr>
          <w:noProof/>
          <w:position w:val="-6"/>
        </w:rPr>
        <w:object w:dxaOrig="240" w:dyaOrig="220" w14:anchorId="7842C6E4">
          <v:shape id="_x0000_i1035" type="#_x0000_t75" style="width:12pt;height:11.3pt" o:ole="">
            <v:imagedata r:id="rId35" o:title=""/>
          </v:shape>
          <o:OLEObject Type="Embed" ProgID="Equation.DSMT4" ShapeID="_x0000_i1035" DrawAspect="Content" ObjectID="_1697174284" r:id="rId36"/>
        </w:object>
      </w:r>
      <w:r>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t xml:space="preserve"> is the n</w:t>
      </w:r>
      <w:r w:rsidRPr="006C0E9D">
        <w:rPr>
          <w:vertAlign w:val="superscript"/>
        </w:rPr>
        <w:t>th</w:t>
      </w:r>
      <w:r>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t xml:space="preserve"> is the n</w:t>
      </w:r>
      <w:r w:rsidRPr="00BE7E05">
        <w:rPr>
          <w:vertAlign w:val="superscript"/>
        </w:rPr>
        <w:t>th</w:t>
      </w:r>
      <w:r>
        <w:t xml:space="preserve"> lag error of the time series. </w:t>
      </w:r>
      <w:r w:rsidRPr="000C2E2D">
        <w:t>Generally, the error terms</w:t>
      </w:r>
      <w:r>
        <w:t xml:space="preserve"> </w:t>
      </w:r>
      <w:r w:rsidRPr="000C2E2D">
        <w:t>are assumed to be independent, uniformly distributed variables taken from a normal distribution with a mean of zero</w:t>
      </w:r>
      <w:r>
        <w:t xml:space="preserve">. </w:t>
      </w:r>
      <m:oMath>
        <m:sSub>
          <m:sSubPr>
            <m:ctrlPr>
              <w:rPr>
                <w:rFonts w:ascii="Cambria Math" w:hAnsi="Cambria Math"/>
                <w:i/>
                <w:noProof/>
              </w:rPr>
            </m:ctrlPr>
          </m:sSubPr>
          <m:e>
            <m:r>
              <w:rPr>
                <w:rFonts w:ascii="Cambria Math"/>
                <w:noProof/>
              </w:rPr>
              <m:t>β</m:t>
            </m:r>
          </m:e>
          <m:sub>
            <m:r>
              <w:rPr>
                <w:rFonts w:ascii="Cambria Math"/>
                <w:noProof/>
              </w:rPr>
              <m:t>n</m:t>
            </m:r>
          </m:sub>
        </m:sSub>
      </m:oMath>
      <w:r>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t xml:space="preserve"> respectively are the parameters of the autoregressive and moving average parts; they represent the n</w:t>
      </w:r>
      <w:r w:rsidRPr="006C0E9D">
        <w:rPr>
          <w:vertAlign w:val="superscript"/>
        </w:rPr>
        <w:t>th</w:t>
      </w:r>
      <w:r>
        <w:t xml:space="preserve"> coefficients of that lag term estimated by the model to minimize the error. </w:t>
      </w:r>
    </w:p>
    <w:p w14:paraId="3D6302DC" w14:textId="1DDC5E96" w:rsidR="004A1D66" w:rsidRDefault="004A1D66" w:rsidP="004A1D66">
      <w:pPr>
        <w:ind w:firstLine="288"/>
      </w:pPr>
      <w:r>
        <w:t xml:space="preserve">In </w:t>
      </w:r>
      <w:r>
        <w:fldChar w:fldCharType="begin" w:fldLock="1"/>
      </w:r>
      <w:r w:rsidR="00CB485A">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[97]","plainTextFormattedCitation":"[97]","previouslyFormattedCitation":"[97]"},"properties":{"noteIndex":0},"schema":"https://github.com/citation-style-language/schema/raw/master/csl-citation.json"}</w:instrText>
      </w:r>
      <w:r>
        <w:fldChar w:fldCharType="separate"/>
      </w:r>
      <w:r w:rsidR="00CB485A" w:rsidRPr="00CB485A">
        <w:rPr>
          <w:noProof/>
        </w:rPr>
        <w:t>[97]</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1A71829F" w14:textId="77777777" w:rsidR="004A1D66" w:rsidRDefault="004A1D66" w:rsidP="004A1D66">
      <w:pPr>
        <w:ind w:firstLine="288"/>
      </w:pPr>
      <w:r w:rsidRPr="0084097F">
        <w:lastRenderedPageBreak/>
        <w:t xml:space="preserve">The ARIMA model is </w:t>
      </w:r>
      <w:r>
        <w:t>main</w:t>
      </w:r>
      <w:r w:rsidRPr="0084097F">
        <w:t>ly dependent on the quality of historical data and data differencing. It is critical to verify that data collection was reliable and extensive for the model to produce accurate results and forecasts. While ARIMA models can be accurate and dependable under the right conditions and with sufficient data, one of the model</w:t>
      </w:r>
      <w:r>
        <w:t>’</w:t>
      </w:r>
      <w:r w:rsidRPr="0084097F">
        <w:t>s primary disadvantages is that the parameters (p, d, q) must be manually set</w:t>
      </w:r>
      <w:r>
        <w:t xml:space="preserve">. </w:t>
      </w:r>
      <w:r w:rsidRPr="00E4629E">
        <w:t>These numbers may vary slightly among datasets and forecast horizons.</w:t>
      </w:r>
      <w:r w:rsidRPr="0084097F">
        <w:t xml:space="preserve"> </w:t>
      </w:r>
      <w:r>
        <w:t>Therefore</w:t>
      </w:r>
      <w:r w:rsidRPr="0084097F">
        <w:t>, finding the best accurate fit can be a lengthy trial-and-error process.</w:t>
      </w:r>
      <w:r>
        <w:t xml:space="preserve"> </w:t>
      </w:r>
    </w:p>
    <w:p w14:paraId="0FACD94B" w14:textId="4DF91B84" w:rsidR="004A1D66" w:rsidRDefault="004A1D66" w:rsidP="004A1D66">
      <w:pPr>
        <w:pStyle w:val="Heading3"/>
      </w:pPr>
      <w:bookmarkStart w:id="89" w:name="_Toc86261507"/>
      <w:bookmarkStart w:id="90" w:name="_Toc69470498"/>
      <w:bookmarkStart w:id="91" w:name="_Toc69470953"/>
      <w:bookmarkStart w:id="92" w:name="_Toc80892975"/>
      <w:r>
        <w:t>2.</w:t>
      </w:r>
      <w:r w:rsidR="005836E7">
        <w:t>4</w:t>
      </w:r>
      <w:r>
        <w:t>.4 Artificial Neural Networks (ANNs)</w:t>
      </w:r>
      <w:bookmarkEnd w:id="89"/>
    </w:p>
    <w:p w14:paraId="68A17210" w14:textId="78BFFC5E" w:rsidR="00504F7E" w:rsidRPr="00504F7E" w:rsidRDefault="00504F7E" w:rsidP="00504F7E">
      <w:pPr>
        <w:ind w:firstLine="288"/>
      </w:pPr>
      <w:commentRangeStart w:id="93"/>
      <w:r w:rsidRPr="00504F7E">
        <w:t xml:space="preserve">Neural networks were created to assist machines in solving problems that can only be solved by human brains. An artificial neural network (ANN) is a computer program that attempts to replicate the human brain's network of neurons. ANNs are created by programming standard computers to behave like interconnected brain cells </w:t>
      </w:r>
      <w:commentRangeEnd w:id="93"/>
      <w:r w:rsidR="002804B8">
        <w:rPr>
          <w:rStyle w:val="CommentReference"/>
        </w:rPr>
        <w:commentReference w:id="93"/>
      </w:r>
      <w:r w:rsidR="001A1C2D">
        <w:fldChar w:fldCharType="begin" w:fldLock="1"/>
      </w:r>
      <w:r w:rsidR="00E9727D">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[98]–[104]","plainTextFormattedCitation":"[14], [98]–[104]","previouslyFormattedCitation":"[14], [98]–[104]"},"properties":{"noteIndex":0},"schema":"https://github.com/citation-style-language/schema/raw/master/csl-citation.json"}</w:instrText>
      </w:r>
      <w:r w:rsidR="001A1C2D">
        <w:fldChar w:fldCharType="separate"/>
      </w:r>
      <w:r w:rsidR="001A1C2D" w:rsidRPr="006F0C4D">
        <w:rPr>
          <w:noProof/>
        </w:rPr>
        <w:t>[14], [98]–[104]</w:t>
      </w:r>
      <w:r w:rsidR="001A1C2D">
        <w:fldChar w:fldCharType="end"/>
      </w:r>
      <w:r w:rsidRPr="00504F7E">
        <w:t>. The primary neuronal workflow can be divided into the following components, as illustrated in</w:t>
      </w:r>
      <w:r w:rsidR="00E9727D">
        <w:t xml:space="preserve"> </w:t>
      </w:r>
      <w:r w:rsidR="00E9727D">
        <w:fldChar w:fldCharType="begin"/>
      </w:r>
      <w:r w:rsidR="00E9727D">
        <w:instrText xml:space="preserve"> REF _Ref85226077 \h </w:instrText>
      </w:r>
      <w:r w:rsidR="00E9727D">
        <w:fldChar w:fldCharType="separate"/>
      </w:r>
      <w:r w:rsidR="008D2C82">
        <w:t xml:space="preserve">Figure </w:t>
      </w:r>
      <w:r w:rsidR="008D2C82">
        <w:rPr>
          <w:noProof/>
        </w:rPr>
        <w:t>2</w:t>
      </w:r>
      <w:r w:rsidR="00E9727D">
        <w:fldChar w:fldCharType="end"/>
      </w:r>
      <w:r w:rsidRPr="00504F7E">
        <w:t xml:space="preserve">. </w:t>
      </w:r>
      <w:commentRangeStart w:id="94"/>
      <w:r w:rsidRPr="00504F7E">
        <w:t>Two inputs, x1 and x2, are received by a neuron, each with its own weight, w1 or w2, indicating its relative importance</w:t>
      </w:r>
      <w:commentRangeEnd w:id="94"/>
      <w:r w:rsidR="002804B8">
        <w:rPr>
          <w:rStyle w:val="CommentReference"/>
        </w:rPr>
        <w:commentReference w:id="94"/>
      </w:r>
      <w:r w:rsidRPr="00504F7E">
        <w:t>. Each neuron computes the weighted sum of those inputs and adds its own bias b. The resulting value is then passed through the activation function. Finally, the output of the activation function is the neuron's final output.</w:t>
      </w:r>
    </w:p>
    <w:p w14:paraId="5F7C3B07" w14:textId="77777777" w:rsidR="004A1D66" w:rsidRDefault="004A1D66" w:rsidP="004A1D66">
      <w:pPr>
        <w:keepNext/>
        <w:jc w:val="center"/>
      </w:pPr>
      <w:r>
        <w:rPr>
          <w:noProof/>
        </w:rPr>
        <w:lastRenderedPageBreak/>
        <w:drawing>
          <wp:inline distT="0" distB="0" distL="0" distR="0" wp14:anchorId="1613F9E9" wp14:editId="17671765">
            <wp:extent cx="5181600" cy="14287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7"/>
                    <a:srcRect l="2257" t="8573" r="3299" b="5680"/>
                    <a:stretch/>
                  </pic:blipFill>
                  <pic:spPr bwMode="auto">
                    <a:xfrm>
                      <a:off x="0" y="0"/>
                      <a:ext cx="5181600" cy="1428750"/>
                    </a:xfrm>
                    <a:prstGeom prst="rect">
                      <a:avLst/>
                    </a:prstGeom>
                    <a:ln>
                      <a:noFill/>
                    </a:ln>
                    <a:extLst>
                      <a:ext uri="{53640926-AAD7-44D8-BBD7-CCE9431645EC}">
                        <a14:shadowObscured xmlns:a14="http://schemas.microsoft.com/office/drawing/2010/main"/>
                      </a:ext>
                    </a:extLst>
                  </pic:spPr>
                </pic:pic>
              </a:graphicData>
            </a:graphic>
          </wp:inline>
        </w:drawing>
      </w:r>
    </w:p>
    <w:p w14:paraId="3BF169B0" w14:textId="429DE29F" w:rsidR="004A1D66" w:rsidRDefault="004A1D66" w:rsidP="004A1D66">
      <w:pPr>
        <w:pStyle w:val="Caption"/>
        <w:jc w:val="center"/>
      </w:pPr>
      <w:bookmarkStart w:id="95" w:name="_Ref85226077"/>
      <w:bookmarkStart w:id="96" w:name="_Toc86261570"/>
      <w:r>
        <w:t xml:space="preserve">Figure </w:t>
      </w:r>
      <w:r w:rsidR="00FD7130">
        <w:fldChar w:fldCharType="begin"/>
      </w:r>
      <w:r w:rsidR="00FD7130">
        <w:instrText xml:space="preserve"> SEQ Figure \* ARABIC </w:instrText>
      </w:r>
      <w:r w:rsidR="00FD7130">
        <w:fldChar w:fldCharType="separate"/>
      </w:r>
      <w:r w:rsidR="008D2C82">
        <w:rPr>
          <w:noProof/>
        </w:rPr>
        <w:t>2</w:t>
      </w:r>
      <w:r w:rsidR="00FD7130">
        <w:rPr>
          <w:noProof/>
        </w:rPr>
        <w:fldChar w:fldCharType="end"/>
      </w:r>
      <w:bookmarkEnd w:id="95"/>
      <w:r>
        <w:t xml:space="preserve"> - </w:t>
      </w:r>
      <w:r w:rsidRPr="006559F9">
        <w:t>An Artificial Neuron’s Workflow</w:t>
      </w:r>
      <w:bookmarkEnd w:id="96"/>
    </w:p>
    <w:p w14:paraId="4BF92FF4" w14:textId="4F941BDC" w:rsidR="00A50EA8" w:rsidRPr="00A50EA8" w:rsidRDefault="00A50EA8" w:rsidP="00A50EA8">
      <w:pPr>
        <w:ind w:firstLine="288"/>
      </w:pPr>
      <w:r w:rsidRPr="00A50EA8">
        <w:t>An artificial neural network's activation functions are critical because they enable it to solve non-linear problems. It is necessary to have an activation function that is not decreasing but is differentiable, as the backpropagation algorithm computes the gradient of the error function. As illustrated in</w:t>
      </w:r>
      <w:r w:rsidR="00E9727D">
        <w:t xml:space="preserve"> </w:t>
      </w:r>
      <w:r w:rsidR="00E9727D">
        <w:fldChar w:fldCharType="begin"/>
      </w:r>
      <w:r w:rsidR="00E9727D">
        <w:instrText xml:space="preserve"> REF _Ref85226108 \h </w:instrText>
      </w:r>
      <w:r w:rsidR="00E9727D">
        <w:fldChar w:fldCharType="separate"/>
      </w:r>
      <w:r w:rsidR="008D2C82">
        <w:t xml:space="preserve">Figure </w:t>
      </w:r>
      <w:r w:rsidR="008D2C82">
        <w:rPr>
          <w:noProof/>
        </w:rPr>
        <w:t>3</w:t>
      </w:r>
      <w:r w:rsidR="00E9727D">
        <w:fldChar w:fldCharType="end"/>
      </w:r>
      <w:r w:rsidRPr="00A50EA8">
        <w:t>, neurons in an ANN can be classified into three layers. These are input, hidden, and output layers. Typically, linear transfer functions are used in the output layer, and tanh transfer functions are used in the hidden layer</w:t>
      </w:r>
      <w:r w:rsidR="00E9727D">
        <w:t xml:space="preserve"> </w:t>
      </w:r>
      <w:r w:rsidR="00E9727D">
        <w:fldChar w:fldCharType="begin" w:fldLock="1"/>
      </w:r>
      <w:r w:rsidR="00B00F6F">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better?","type":"webpage"},"uris":["http://www.mendeley.com/documents/?uuid=4dc90801-b535-4ed6-8450-2ff32120bd4d"]}],"mendeley":{"formattedCitation":"[98]–[101], [105]","plainTextFormattedCitation":"[98]–[101], [105]","previouslyFormattedCitation":"[98]–[101], [105]"},"properties":{"noteIndex":0},"schema":"https://github.com/citation-style-language/schema/raw/master/csl-citation.json"}</w:instrText>
      </w:r>
      <w:r w:rsidR="00E9727D">
        <w:fldChar w:fldCharType="separate"/>
      </w:r>
      <w:r w:rsidR="00E9727D" w:rsidRPr="00E9727D">
        <w:rPr>
          <w:noProof/>
        </w:rPr>
        <w:t>[98]–[101], [105]</w:t>
      </w:r>
      <w:r w:rsidR="00E9727D">
        <w:fldChar w:fldCharType="end"/>
      </w:r>
      <w:r w:rsidRPr="00A50EA8">
        <w:t>.</w:t>
      </w:r>
    </w:p>
    <w:p w14:paraId="6D020930" w14:textId="77777777" w:rsidR="004A1D66" w:rsidRDefault="004A1D66" w:rsidP="004A1D66">
      <w:pPr>
        <w:keepNext/>
        <w:ind w:firstLine="288"/>
        <w:jc w:val="center"/>
      </w:pPr>
      <w:r>
        <w:rPr>
          <w:noProof/>
        </w:rPr>
        <w:drawing>
          <wp:inline distT="0" distB="0" distL="0" distR="0" wp14:anchorId="68F9368F" wp14:editId="7913E6E3">
            <wp:extent cx="3629025" cy="2468231"/>
            <wp:effectExtent l="0" t="0" r="0" b="8890"/>
            <wp:docPr id="6" name="Picture 6"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02275D78" w14:textId="6B5758A3" w:rsidR="004A1D66" w:rsidRDefault="004A1D66" w:rsidP="004A1D66">
      <w:pPr>
        <w:pStyle w:val="Caption"/>
        <w:jc w:val="center"/>
      </w:pPr>
      <w:bookmarkStart w:id="97" w:name="_Ref85226108"/>
      <w:bookmarkStart w:id="98" w:name="_Toc86261571"/>
      <w:r>
        <w:t xml:space="preserve">Figure </w:t>
      </w:r>
      <w:r w:rsidR="00FD7130">
        <w:fldChar w:fldCharType="begin"/>
      </w:r>
      <w:r w:rsidR="00FD7130">
        <w:instrText xml:space="preserve"> SEQ Figure \* ARABIC </w:instrText>
      </w:r>
      <w:r w:rsidR="00FD7130">
        <w:fldChar w:fldCharType="separate"/>
      </w:r>
      <w:r w:rsidR="008D2C82">
        <w:rPr>
          <w:noProof/>
        </w:rPr>
        <w:t>3</w:t>
      </w:r>
      <w:r w:rsidR="00FD7130">
        <w:rPr>
          <w:noProof/>
        </w:rPr>
        <w:fldChar w:fldCharType="end"/>
      </w:r>
      <w:bookmarkEnd w:id="97"/>
      <w:r>
        <w:t xml:space="preserve"> - </w:t>
      </w:r>
      <w:r w:rsidRPr="009C510B">
        <w:t>The Structure of a Simple Feed-forward</w:t>
      </w:r>
      <w:r>
        <w:t xml:space="preserve"> ANN </w:t>
      </w:r>
      <w:r>
        <w:fldChar w:fldCharType="begin" w:fldLock="1"/>
      </w:r>
      <w:r w:rsidR="00CB485A">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[106]","plainTextFormattedCitation":"[106]","previouslyFormattedCitation":"[106]"},"properties":{"noteIndex":0},"schema":"https://github.com/citation-style-language/schema/raw/master/csl-citation.json"}</w:instrText>
      </w:r>
      <w:r>
        <w:fldChar w:fldCharType="separate"/>
      </w:r>
      <w:r w:rsidR="00CB485A" w:rsidRPr="00CB485A">
        <w:rPr>
          <w:b w:val="0"/>
          <w:noProof/>
        </w:rPr>
        <w:t>[106]</w:t>
      </w:r>
      <w:bookmarkEnd w:id="98"/>
      <w:r>
        <w:fldChar w:fldCharType="end"/>
      </w:r>
    </w:p>
    <w:p w14:paraId="255BAC40" w14:textId="4F6BB988" w:rsidR="004A1D66" w:rsidRDefault="000D4540" w:rsidP="004A1D66">
      <w:pPr>
        <w:ind w:firstLine="288"/>
      </w:pPr>
      <w:del w:id="99" w:author="Dawn MacIsaac" w:date="2021-10-31T07:23:00Z">
        <w:r w:rsidRPr="000D4540" w:rsidDel="00194FF1">
          <w:lastRenderedPageBreak/>
          <w:delText xml:space="preserve">Adjusting </w:delText>
        </w:r>
      </w:del>
      <w:ins w:id="100" w:author="Dawn MacIsaac" w:date="2021-10-31T07:23:00Z">
        <w:r w:rsidR="00194FF1">
          <w:t>Training</w:t>
        </w:r>
      </w:ins>
      <w:ins w:id="101" w:author="Dawn MacIsaac" w:date="2021-10-31T07:24:00Z">
        <w:r w:rsidR="00194FF1">
          <w:t xml:space="preserve"> </w:t>
        </w:r>
      </w:ins>
      <w:del w:id="102" w:author="Dawn MacIsaac" w:date="2021-10-31T07:24:00Z">
        <w:r w:rsidRPr="000D4540" w:rsidDel="00194FF1">
          <w:delText xml:space="preserve">the parameters of </w:delText>
        </w:r>
      </w:del>
      <w:r w:rsidRPr="000D4540">
        <w:t>an ANN entails adjusting its weights and biases. Calculating the error, or the difference between the target value and the final output, is critical; this is the assignment of the cost or loss function. Cross validation enables us to avoid overtraining by comparing the algorithm's performance to its own test data</w:t>
      </w:r>
      <w:r w:rsidR="00B00F6F">
        <w:t xml:space="preserve"> </w:t>
      </w:r>
      <w:r w:rsidR="00B00F6F">
        <w:fldChar w:fldCharType="begin" w:fldLock="1"/>
      </w:r>
      <w:r w:rsidR="00CF0088">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[107]","plainTextFormattedCitation":"[9], [13], [107]","previouslyFormattedCitation":"[9], [13], [107]"},"properties":{"noteIndex":0},"schema":"https://github.com/citation-style-language/schema/raw/master/csl-citation.json"}</w:instrText>
      </w:r>
      <w:r w:rsidR="00B00F6F">
        <w:fldChar w:fldCharType="separate"/>
      </w:r>
      <w:r w:rsidR="00B00F6F" w:rsidRPr="00B00F6F">
        <w:rPr>
          <w:noProof/>
        </w:rPr>
        <w:t>[9], [13], [107]</w:t>
      </w:r>
      <w:r w:rsidR="00B00F6F">
        <w:fldChar w:fldCharType="end"/>
      </w:r>
      <w:r w:rsidR="00B00F6F">
        <w:t>.</w:t>
      </w:r>
      <w:r w:rsidR="00F8130B">
        <w:t xml:space="preserve"> </w:t>
      </w:r>
      <w:commentRangeStart w:id="103"/>
      <w:r w:rsidR="004A1D66" w:rsidRPr="009D0C90">
        <w:t>The popularity of neural networks stems from their ability to uncover complex and non-linear correlations in historical data, which is exceedingly difficult to do using statistical techniques</w:t>
      </w:r>
      <w:commentRangeEnd w:id="103"/>
      <w:r w:rsidR="002804B8">
        <w:rPr>
          <w:rStyle w:val="CommentReference"/>
        </w:rPr>
        <w:commentReference w:id="103"/>
      </w:r>
      <w:r w:rsidR="004A1D66" w:rsidRPr="009D0C90">
        <w:t>. Generalization ability is a critical property of an artificial neural network. This means that the ANN should not remember the data on which it was trained but should instead grasp, extract, and learn the patterns, trends, and dependencies of previously unknown data</w:t>
      </w:r>
      <w:r w:rsidR="004A1D66">
        <w:t xml:space="preserve"> </w:t>
      </w:r>
      <w:commentRangeStart w:id="104"/>
      <w:r w:rsidR="004A1D66">
        <w:fldChar w:fldCharType="begin" w:fldLock="1"/>
      </w:r>
      <w:r w:rsidR="00CB485A">
        <w:instrText>ADDIN CSL_CITATION {"citationItems":[{"id":"ITEM-1","itemData":{"DOI":"10.1186/s43067-020-00021-8","ISSN":"2314-7172","abstract":"The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Technology","id":"ITEM-1","issued":{"date-parts":[["2020"]]},"title":"Electricity load forecasting: a systematic review","type":"article-journal"},"uris":["http://www.mendeley.com/documents/?uuid=a4a08c2c-096c-4f5a-86be-386f6845def8"]},{"id":"ITEM-2","itemData":{"DOI":"10.1016/j.procs.2015.04.160","ISSN":"18770509","abstract":"The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Science","id":"ITEM-2","issued":{"date-parts":[["2015"]]},"title":"A review of short term load forecasting using artificial neural network models","type":"paper-conference"},"uris":["http://www.mendeley.com/documents/?uuid=551ddfd8-11e8-4840-a0d0-747025f85887"]},{"id":"ITEM-3","itemData":{"DOI":"10.1080/15567249.2011.559520","ISSN":"15567257","abstract":"In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Policy","id":"ITEM-3","issued":{"date-parts":[["2015"]]},"title":"Electricity Consumption Forecasting in Thailand Using an Artificial Neural Network and Multiple Linear Regression","type":"article-journal"},"uris":["http://www.mendeley.com/documents/?uuid=ab85825b-8481-4fb8-a97a-2b1b9be996ff"]},{"id":"ITEM-4","itemData":{"DOI":"10.3390/w11071387","ISSN":"20734441","abstract":"Flood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(Switzerland)","id":"ITEM-4","issued":{"date-parts":[["2019"]]},"title":"Application of Long Short-Term Memory (LSTM) neural network for flood forecasting","type":"article-journal"},"uris":["http://www.mendeley.com/documents/?uuid=7e58cfb6-42ac-486c-84ab-0d623a7c1f22"]},{"id":"ITEM-5","itemData":{"DOI":"10.1016/j.ijforecast.2015.11.011","ISSN":"01692070","abstract":"Load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Forecasting","id":"ITEM-5","issue":"3","issued":{"date-parts":[["2016"]]},"page":"914-938","title":"Probabilistic electric load forecasting: A tutorial review","type":"article-journal","volume":"32"},"uris":["http://www.mendeley.com/documents/?uuid=91cda470-9778-4f49-a8d8-e05029ecce55"]},{"id":"ITEM-6","itemData":{"DOI":"10.1109/LA-CCI.2016.7885697","ISBN":"9781509051052","abstract":"Accurate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Proceedings","id":"ITEM-6","issued":{"date-parts":[["2017"]]},"title":"A hybrid method using Exponential Smoothing and Gradient Boosting for electrical short-term load forecasting","type":"paper-conference"},"uris":["http://www.mendeley.com/documents/?uuid=14080106-797e-4e97-b2da-44c5fbd9b1eb"]}],"mendeley":{"formattedCitation":"[1], [13], [14], [72], [86], [102]","plainTextFormattedCitation":"[1], [13], [14], [72], [86], [102]","previouslyFormattedCitation":"[1], [13], [14], [72], [86], [102]"},"properties":{"noteIndex":0},"schema":"https://github.com/citation-style-language/schema/raw/master/csl-citation.json"}</w:instrText>
      </w:r>
      <w:r w:rsidR="004A1D66">
        <w:fldChar w:fldCharType="separate"/>
      </w:r>
      <w:r w:rsidR="00CB485A" w:rsidRPr="00CB485A">
        <w:rPr>
          <w:noProof/>
        </w:rPr>
        <w:t>[1], [13], [14], [72], [86], [102]</w:t>
      </w:r>
      <w:r w:rsidR="004A1D66">
        <w:fldChar w:fldCharType="end"/>
      </w:r>
      <w:r w:rsidR="004A1D66" w:rsidRPr="009D0C90">
        <w:t>.</w:t>
      </w:r>
      <w:commentRangeEnd w:id="104"/>
      <w:r w:rsidR="002804B8">
        <w:rPr>
          <w:rStyle w:val="CommentReference"/>
        </w:rPr>
        <w:commentReference w:id="104"/>
      </w:r>
    </w:p>
    <w:p w14:paraId="48EBE991" w14:textId="32C74C85" w:rsidR="004A1D66" w:rsidRDefault="004A1D66" w:rsidP="004A1D66">
      <w:pPr>
        <w:ind w:firstLine="288"/>
      </w:pPr>
      <w:commentRangeStart w:id="105"/>
      <w:r w:rsidRPr="00BA7945">
        <w:t xml:space="preserve">Adya and Collopy </w:t>
      </w:r>
      <w:r>
        <w:fldChar w:fldCharType="begin" w:fldLock="1"/>
      </w:r>
      <w:r w:rsidR="00CB485A">
        <w:instrText>ADDIN CSL_CITATION {"citationItems":[{"id":"ITEM-1","itemData":{"DOI":"10.1002/(sici)1099-131x(1998090)17:5/6&lt;481::aid-for709&gt;3.0.co;2-q","ISSN":"02776693","abstract":"Despite increasing applications of artificial neural networks (NNs) to forecasting over the past decade, opinions regarding their contribution are mixed. Evaluating research in this area has been difficult, due to lack of clear criteria. We identified eleven guidelines that could be used in evaluating this literature. Using these, we examined applications of NNs to business forecasting and prediction. We located 48 studies done between 1988 and 1994. For each, we evaluated how effectively the proposed technique was compared with alternatives (effectiveness of validation) and how well the technique was implemented (effectiveness of implementation). We found that eleven of the studies were both effectively validated and implemented. Another eleven studies were effectively validated and produced positive results, even though there were some problems with respect to the quality of their NN implementations. Of these 22 studies, 18 supported the potential of NNs for forecasting and prediction. © 1998 John Wiley &amp; Sons, Ltd.","author":[{"dropping-particle":"","family":"Adya","given":"Monica","non-dropping-particle":"","parse-names":false,"suffix":""},{"dropping-particle":"","family":"Collopy","given":"Fred","non-dropping-particle":"","parse-names":false,"suffix":""}],"container-title":"Journal of Forecasting","id":"ITEM-1","issued":{"date-parts":[["1998"]]},"title":"How effective are neural networks at forecasting and prediction? A review and evaluation","type":"article-journal"},"uris":["http://www.mendeley.com/documents/?uuid=e5af3c31-02bd-48a0-9883-860dab57248c"]}],"mendeley":{"formattedCitation":"[108]","plainTextFormattedCitation":"[108]","previouslyFormattedCitation":"[108]"},"properties":{"noteIndex":0},"schema":"https://github.com/citation-style-language/schema/raw/master/csl-citation.json"}</w:instrText>
      </w:r>
      <w:r>
        <w:fldChar w:fldCharType="separate"/>
      </w:r>
      <w:r w:rsidR="00CB485A" w:rsidRPr="00CB485A">
        <w:rPr>
          <w:noProof/>
        </w:rPr>
        <w:t>[108]</w:t>
      </w:r>
      <w:r>
        <w:fldChar w:fldCharType="end"/>
      </w:r>
      <w:r>
        <w:t xml:space="preserve"> </w:t>
      </w:r>
      <w:r w:rsidRPr="00BA7945">
        <w:t xml:space="preserve"> draw two major findings from their evaluation: they demonstrated that neural networks have the capacity for prediction and that neural network research must be validated through comparisons to alternative methodologies</w:t>
      </w:r>
      <w:commentRangeEnd w:id="105"/>
      <w:r w:rsidR="002804B8">
        <w:rPr>
          <w:rStyle w:val="CommentReference"/>
        </w:rPr>
        <w:commentReference w:id="105"/>
      </w:r>
      <w:r w:rsidRPr="00BA7945">
        <w:t xml:space="preserve">. Zhang et al. </w:t>
      </w:r>
      <w:r>
        <w:fldChar w:fldCharType="begin" w:fldLock="1"/>
      </w:r>
      <w:r w:rsidR="00CB485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[109]","plainTextFormattedCitation":"[109]","previouslyFormattedCitation":"[109]"},"properties":{"noteIndex":0},"schema":"https://github.com/citation-style-language/schema/raw/master/csl-citation.json"}</w:instrText>
      </w:r>
      <w:r>
        <w:fldChar w:fldCharType="separate"/>
      </w:r>
      <w:r w:rsidR="00CB485A" w:rsidRPr="00CB485A">
        <w:rPr>
          <w:noProof/>
        </w:rPr>
        <w:t>[109]</w:t>
      </w:r>
      <w:r>
        <w:fldChar w:fldCharType="end"/>
      </w:r>
      <w:r w:rsidRPr="00BA7945">
        <w:t xml:space="preserve"> evaluated the use of neural networks in load forecasting and demonstrated that while neural networks </w:t>
      </w:r>
      <w:r>
        <w:t>could deal</w:t>
      </w:r>
      <w:r w:rsidRPr="00BA7945">
        <w:t xml:space="preserve"> with huge amounts of historical load data with non</w:t>
      </w:r>
      <w:r>
        <w:t>-</w:t>
      </w:r>
      <w:r w:rsidRPr="00BA7945">
        <w:t xml:space="preserve">linear features, they </w:t>
      </w:r>
      <w:commentRangeStart w:id="106"/>
      <w:r w:rsidRPr="00BA7945">
        <w:t>neglected</w:t>
      </w:r>
      <w:commentRangeEnd w:id="106"/>
      <w:r w:rsidR="002804B8">
        <w:rPr>
          <w:rStyle w:val="CommentReference"/>
        </w:rPr>
        <w:commentReference w:id="106"/>
      </w:r>
      <w:r w:rsidRPr="00BA7945">
        <w:t xml:space="preserve"> the linear relationship between the data.</w:t>
      </w:r>
      <w:r>
        <w:t xml:space="preserve"> </w:t>
      </w:r>
      <w:r w:rsidRPr="002268E4">
        <w:t xml:space="preserve">In </w:t>
      </w:r>
      <w:r>
        <w:fldChar w:fldCharType="begin" w:fldLock="1"/>
      </w:r>
      <w:r w:rsidR="00CB485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[110]","plainTextFormattedCitation":"[110]","previouslyFormattedCitation":"[110]"},"properties":{"noteIndex":0},"schema":"https://github.com/citation-style-language/schema/raw/master/csl-citation.json"}</w:instrText>
      </w:r>
      <w:r>
        <w:fldChar w:fldCharType="separate"/>
      </w:r>
      <w:r w:rsidR="00CB485A" w:rsidRPr="00CB485A">
        <w:rPr>
          <w:noProof/>
        </w:rPr>
        <w:t>[110]</w:t>
      </w:r>
      <w:r>
        <w:fldChar w:fldCharType="end"/>
      </w:r>
      <w:r w:rsidRPr="002268E4">
        <w:t xml:space="preserve"> and </w:t>
      </w:r>
      <w:r>
        <w:fldChar w:fldCharType="begin" w:fldLock="1"/>
      </w:r>
      <w:r w:rsidR="00CB485A">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[111]","plainTextFormattedCitation":"[111]","previouslyFormattedCitation":"[111]"},"properties":{"noteIndex":0},"schema":"https://github.com/citation-style-language/schema/raw/master/csl-citation.json"}</w:instrText>
      </w:r>
      <w:r>
        <w:fldChar w:fldCharType="separate"/>
      </w:r>
      <w:r w:rsidR="00CB485A" w:rsidRPr="00CB485A">
        <w:rPr>
          <w:noProof/>
        </w:rPr>
        <w:t>[111]</w:t>
      </w:r>
      <w:r>
        <w:fldChar w:fldCharType="end"/>
      </w:r>
      <w:r w:rsidRPr="002268E4">
        <w:t xml:space="preserve">, Papalexopoulos et al. </w:t>
      </w:r>
      <w:r>
        <w:t>developed</w:t>
      </w:r>
      <w:r w:rsidRPr="002268E4">
        <w:t xml:space="preserve"> a neural network-based approach in addition to a regression-based approach. </w:t>
      </w:r>
      <w:r w:rsidRPr="00310B76">
        <w:t>Both models were validated using training data from 1986 to 1990 on peak and hourly loads for 1991. It was shown that the ANN model enhanced forecasting accuracy for both peak load and hourly forecasts.</w:t>
      </w:r>
    </w:p>
    <w:p w14:paraId="1D6C431C" w14:textId="59FD981E" w:rsidR="004A1D66" w:rsidRPr="00A665D9" w:rsidRDefault="004A1D66" w:rsidP="004A1D66">
      <w:pPr>
        <w:pStyle w:val="Heading4"/>
      </w:pPr>
      <w:commentRangeStart w:id="107"/>
      <w:r>
        <w:lastRenderedPageBreak/>
        <w:t>2.</w:t>
      </w:r>
      <w:r w:rsidR="00850E52">
        <w:t>4</w:t>
      </w:r>
      <w:r>
        <w:t xml:space="preserve">.4.1 </w:t>
      </w:r>
      <w:r w:rsidRPr="00A665D9">
        <w:t>Artificial Neural Network Short Term Load Forecaster – Generation Three</w:t>
      </w:r>
      <w:bookmarkEnd w:id="90"/>
      <w:bookmarkEnd w:id="91"/>
      <w:bookmarkEnd w:id="92"/>
      <w:r w:rsidRPr="00A665D9">
        <w:t xml:space="preserve"> (</w:t>
      </w:r>
      <w:proofErr w:type="spellStart"/>
      <w:r w:rsidRPr="00A665D9">
        <w:t>ANNSTLF-G3</w:t>
      </w:r>
      <w:proofErr w:type="spellEnd"/>
      <w:r w:rsidRPr="00A665D9">
        <w:t>)</w:t>
      </w:r>
      <w:commentRangeEnd w:id="107"/>
      <w:r w:rsidR="00194FF1">
        <w:rPr>
          <w:rStyle w:val="CommentReference"/>
          <w:b w:val="0"/>
          <w:bCs w:val="0"/>
        </w:rPr>
        <w:commentReference w:id="107"/>
      </w:r>
    </w:p>
    <w:p w14:paraId="5D573E12" w14:textId="1449358F" w:rsidR="004A1D66" w:rsidRDefault="004A1D66" w:rsidP="004A1D66">
      <w:pPr>
        <w:ind w:firstLine="288"/>
      </w:pPr>
      <w:r>
        <w:t xml:space="preserve">One of the most popular ML-based load forecasters is the ANNSTLF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[77], [88]","plainTextFormattedCitation":"[1], [77], [88]","previouslyFormattedCitation":"[1], [77], [88]"},"properties":{"noteIndex":0},"schema":"https://github.com/citation-style-language/schema/raw/master/csl-citation.json"}</w:instrText>
      </w:r>
      <w:r>
        <w:fldChar w:fldCharType="separate"/>
      </w:r>
      <w:r w:rsidR="00CB485A" w:rsidRPr="00CB485A">
        <w:rPr>
          <w:noProof/>
        </w:rPr>
        <w:t>[1], [77], [88]</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CB485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Forecasting","type":"thesis"},"uris":["http://www.mendeley.com/documents/?uuid=51e2c167-e18b-427d-9398-9cd40681d6c8"]}],"mendeley":{"formattedCitation":"[90], [112]","plainTextFormattedCitation":"[90], [112]","previouslyFormattedCitation":"[90], [112]"},"properties":{"noteIndex":0},"schema":"https://github.com/citation-style-language/schema/raw/master/csl-citation.json"}</w:instrText>
      </w:r>
      <w:r>
        <w:fldChar w:fldCharType="separate"/>
      </w:r>
      <w:r w:rsidR="00CB485A" w:rsidRPr="00CB485A">
        <w:rPr>
          <w:noProof/>
        </w:rPr>
        <w:t>[90], [112]</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fldChar w:fldCharType="separate"/>
      </w:r>
      <w:r w:rsidR="00CB485A" w:rsidRPr="00CB485A">
        <w:rPr>
          <w:noProof/>
        </w:rPr>
        <w:t>[1], [88]</w:t>
      </w:r>
      <w:r>
        <w:fldChar w:fldCharType="end"/>
      </w:r>
      <w:r>
        <w:t xml:space="preserve">. The configuration of this load forecaster has undergone a few revisions since it was first proposed </w:t>
      </w:r>
      <w:r>
        <w:fldChar w:fldCharType="begin" w:fldLock="1"/>
      </w:r>
      <w:r w:rsidR="00CB485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system","type":"article-journal"},"uris":["http://www.mendeley.com/documents/?uuid=0f7ac4f2-2042-4051-9946-c4523d9c755c"]}],"mendeley":{"formattedCitation":"[113], [114]","plainTextFormattedCitation":"[113], [114]","previouslyFormattedCitation":"[113], [114]"},"properties":{"noteIndex":0},"schema":"https://github.com/citation-style-language/schema/raw/master/csl-citation.json"}</w:instrText>
      </w:r>
      <w:r>
        <w:fldChar w:fldCharType="separate"/>
      </w:r>
      <w:r w:rsidR="00CB485A" w:rsidRPr="00CB485A">
        <w:rPr>
          <w:noProof/>
        </w:rPr>
        <w:t>[113], [114]</w:t>
      </w:r>
      <w:r>
        <w:fldChar w:fldCharType="end"/>
      </w:r>
      <w:r>
        <w:t xml:space="preserve">, and </w:t>
      </w:r>
      <w:del w:id="108" w:author="Dawn MacIsaac" w:date="2021-10-31T07:25:00Z">
        <w:r w:rsidDel="00194FF1">
          <w:delText xml:space="preserve">we </w:delText>
        </w:r>
      </w:del>
      <w:ins w:id="109" w:author="Dawn MacIsaac" w:date="2021-10-31T07:25:00Z">
        <w:r w:rsidR="00194FF1">
          <w:t xml:space="preserve">the </w:t>
        </w:r>
        <w:proofErr w:type="spellStart"/>
        <w:r w:rsidR="00194FF1">
          <w:t>focywork</w:t>
        </w:r>
        <w:proofErr w:type="spellEnd"/>
        <w:r w:rsidR="00194FF1">
          <w:t xml:space="preserve"> focus</w:t>
        </w:r>
      </w:ins>
      <w:ins w:id="110" w:author="Dawn MacIsaac" w:date="2021-10-31T07:26:00Z">
        <w:r w:rsidR="00194FF1">
          <w:t xml:space="preserve"> for this work was</w:t>
        </w:r>
      </w:ins>
      <w:del w:id="111" w:author="Dawn MacIsaac" w:date="2021-10-31T07:26:00Z">
        <w:r w:rsidDel="00194FF1">
          <w:delText>will discuss</w:delText>
        </w:r>
      </w:del>
      <w:r>
        <w:t xml:space="preserve"> the third-generation design (G3)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which uses two </w:t>
      </w:r>
      <w:commentRangeStart w:id="112"/>
      <w:r>
        <w:t>shallow multi-layer feed-forward ANNs together with a recursive least squares (RLS) combiner to predict short-term load</w:t>
      </w:r>
      <w:commentRangeEnd w:id="112"/>
      <w:r w:rsidR="00194FF1">
        <w:rPr>
          <w:rStyle w:val="CommentReference"/>
        </w:rPr>
        <w:commentReference w:id="112"/>
      </w:r>
      <w:r>
        <w:t xml:space="preserve">. </w:t>
      </w:r>
      <w:commentRangeStart w:id="113"/>
      <w:r w:rsidRPr="00217A94">
        <w:t xml:space="preserve">Additional information about the RLS algorithm is available in </w:t>
      </w:r>
      <w:r>
        <w:fldChar w:fldCharType="begin" w:fldLock="1"/>
      </w:r>
      <w:r w:rsidR="00CB485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[115]","plainTextFormattedCitation":"[115]","previouslyFormattedCitation":"[115]"},"properties":{"noteIndex":0},"schema":"https://github.com/citation-style-language/schema/raw/master/csl-citation.json"}</w:instrText>
      </w:r>
      <w:r>
        <w:fldChar w:fldCharType="separate"/>
      </w:r>
      <w:r w:rsidR="00CB485A" w:rsidRPr="00CB485A">
        <w:rPr>
          <w:noProof/>
        </w:rPr>
        <w:t>[115]</w:t>
      </w:r>
      <w:r>
        <w:fldChar w:fldCharType="end"/>
      </w:r>
      <w:commentRangeEnd w:id="113"/>
      <w:r w:rsidR="00194FF1">
        <w:rPr>
          <w:rStyle w:val="CommentReference"/>
        </w:rPr>
        <w:commentReference w:id="113"/>
      </w:r>
      <w:r w:rsidRPr="00217A94">
        <w:t>.</w:t>
      </w:r>
      <w:r>
        <w:t xml:space="preserve"> </w:t>
      </w:r>
    </w:p>
    <w:p w14:paraId="1E705697" w14:textId="0D0EFCAC" w:rsidR="00AC5264" w:rsidRDefault="00AC5264" w:rsidP="00483304">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w:t>
      </w:r>
      <w:commentRangeStart w:id="114"/>
      <w:r w:rsidRPr="007B0131">
        <w:t xml:space="preserve">The BLF has a proclivity for </w:t>
      </w:r>
      <w:r>
        <w:t xml:space="preserve">a </w:t>
      </w:r>
      <w:r w:rsidRPr="007B0131">
        <w:t>delayed response to sudden changes in load.</w:t>
      </w:r>
      <w:commentRangeEnd w:id="114"/>
      <w:r w:rsidR="00194FF1">
        <w:rPr>
          <w:rStyle w:val="CommentReference"/>
        </w:rPr>
        <w:commentReference w:id="114"/>
      </w:r>
      <w:r w:rsidR="00483304">
        <w:t xml:space="preserve"> </w:t>
      </w:r>
      <w:commentRangeStart w:id="115"/>
      <w:r w:rsidR="00483304">
        <w:t>The figure below shows the block diagram of the system</w:t>
      </w:r>
      <w:commentRangeEnd w:id="115"/>
      <w:r w:rsidR="00194FF1">
        <w:rPr>
          <w:rStyle w:val="CommentReference"/>
        </w:rPr>
        <w:commentReference w:id="115"/>
      </w:r>
      <w:r w:rsidR="00483304">
        <w:t>:</w:t>
      </w:r>
    </w:p>
    <w:p w14:paraId="76F51B84" w14:textId="77777777" w:rsidR="004A1D66" w:rsidRDefault="004A1D66" w:rsidP="004A1D66">
      <w:pPr>
        <w:pStyle w:val="BodyText"/>
        <w:keepNext/>
        <w:spacing w:line="240" w:lineRule="auto"/>
        <w:jc w:val="center"/>
      </w:pPr>
      <w:r>
        <w:rPr>
          <w:noProof/>
        </w:rPr>
        <w:lastRenderedPageBreak/>
        <w:drawing>
          <wp:inline distT="0" distB="0" distL="0" distR="0" wp14:anchorId="44ABAEC3" wp14:editId="095C580B">
            <wp:extent cx="4178286" cy="2934554"/>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9" cstate="print">
                      <a:extLst>
                        <a:ext uri="{28A0092B-C50C-407E-A947-70E740481C1C}">
                          <a14:useLocalDpi xmlns:a14="http://schemas.microsoft.com/office/drawing/2010/main" val="0"/>
                        </a:ext>
                      </a:extLst>
                    </a:blip>
                    <a:srcRect t="6057" r="2084" b="1062"/>
                    <a:stretch/>
                  </pic:blipFill>
                  <pic:spPr bwMode="auto">
                    <a:xfrm>
                      <a:off x="0" y="0"/>
                      <a:ext cx="4178286" cy="2934554"/>
                    </a:xfrm>
                    <a:prstGeom prst="rect">
                      <a:avLst/>
                    </a:prstGeom>
                    <a:ln>
                      <a:noFill/>
                    </a:ln>
                    <a:extLst>
                      <a:ext uri="{53640926-AAD7-44D8-BBD7-CCE9431645EC}">
                        <a14:shadowObscured xmlns:a14="http://schemas.microsoft.com/office/drawing/2010/main"/>
                      </a:ext>
                    </a:extLst>
                  </pic:spPr>
                </pic:pic>
              </a:graphicData>
            </a:graphic>
          </wp:inline>
        </w:drawing>
      </w:r>
    </w:p>
    <w:p w14:paraId="342D9522" w14:textId="6723D404" w:rsidR="004A1D66" w:rsidRDefault="004A1D66" w:rsidP="004A1D66">
      <w:pPr>
        <w:pStyle w:val="Caption"/>
        <w:ind w:firstLine="288"/>
        <w:jc w:val="center"/>
      </w:pPr>
      <w:bookmarkStart w:id="116" w:name="_Ref85638409"/>
      <w:bookmarkStart w:id="117" w:name="_Toc86261572"/>
      <w:r>
        <w:t xml:space="preserve">Figure </w:t>
      </w:r>
      <w:r w:rsidR="00FD7130">
        <w:fldChar w:fldCharType="begin"/>
      </w:r>
      <w:r w:rsidR="00FD7130">
        <w:instrText xml:space="preserve"> SEQ Figure \* ARABIC </w:instrText>
      </w:r>
      <w:r w:rsidR="00FD7130">
        <w:fldChar w:fldCharType="separate"/>
      </w:r>
      <w:r w:rsidR="008D2C82">
        <w:rPr>
          <w:noProof/>
        </w:rPr>
        <w:t>4</w:t>
      </w:r>
      <w:r w:rsidR="00FD7130">
        <w:rPr>
          <w:noProof/>
        </w:rPr>
        <w:fldChar w:fldCharType="end"/>
      </w:r>
      <w:bookmarkEnd w:id="116"/>
      <w:r>
        <w:t xml:space="preserve"> - </w:t>
      </w:r>
      <w:r w:rsidRPr="00967C0A">
        <w:t>The Block Diagram of the Third Generation</w:t>
      </w:r>
      <w:r>
        <w:t xml:space="preserve"> </w:t>
      </w:r>
      <w:r w:rsidRPr="00F36168">
        <w:t xml:space="preserve">ANNSTLF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b w:val="0"/>
          <w:noProof/>
        </w:rPr>
        <w:t>[36]</w:t>
      </w:r>
      <w:bookmarkEnd w:id="117"/>
      <w:r>
        <w:fldChar w:fldCharType="end"/>
      </w:r>
    </w:p>
    <w:p w14:paraId="63A3983B" w14:textId="26897327" w:rsidR="004A1D66" w:rsidRDefault="004A1D66" w:rsidP="004A1D66">
      <w:pPr>
        <w:ind w:firstLine="288"/>
      </w:pPr>
      <w:commentRangeStart w:id="118"/>
      <w:r>
        <w:t>Conversely</w:t>
      </w:r>
      <w:r w:rsidRPr="007B0131">
        <w:t>, because the CLF uses yesterday</w:t>
      </w:r>
      <w:r>
        <w:t>’</w:t>
      </w:r>
      <w:r w:rsidRPr="007B0131">
        <w:t>s load as a baseline and forecasts future changes in that load, it responds more quickly to changing conditions</w:t>
      </w:r>
      <w:commentRangeEnd w:id="118"/>
      <w:r w:rsidR="00194FF1">
        <w:rPr>
          <w:rStyle w:val="CommentReference"/>
        </w:rPr>
        <w:commentReference w:id="118"/>
      </w:r>
      <w:r w:rsidRPr="007B0131">
        <w:t>. </w:t>
      </w:r>
      <w:commentRangeStart w:id="119"/>
      <w:r>
        <w:t xml:space="preserve">It is argued that the CLF forecaster allows the model to rapidly adapt to abrupt changes in temperature </w:t>
      </w:r>
      <w:commentRangeEnd w:id="119"/>
      <w:r w:rsidR="00194FF1">
        <w:rPr>
          <w:rStyle w:val="CommentReference"/>
        </w:rPr>
        <w:commentReference w:id="119"/>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forecasting","type":"paper-conference"},"uris":["http://www.mendeley.com/documents/?uuid=a11f2955-4dcd-4a86-8f17-023498d69440"]}],"mendeley":{"formattedCitation":"[88], [116], [117]","plainTextFormattedCitation":"[88], [116], [117]","previouslyFormattedCitation":"[88], [116], [117]"},"properties":{"noteIndex":0},"schema":"https://github.com/citation-style-language/schema/raw/master/csl-citation.json"}</w:instrText>
      </w:r>
      <w:r>
        <w:fldChar w:fldCharType="separate"/>
      </w:r>
      <w:r w:rsidR="00CB485A" w:rsidRPr="00CB485A">
        <w:rPr>
          <w:noProof/>
        </w:rPr>
        <w:t>[88], [116], [117]</w:t>
      </w:r>
      <w:r>
        <w:fldChar w:fldCharType="end"/>
      </w:r>
      <w:r>
        <w:t xml:space="preserve">.  Both blocks are presented with the same 79 inputs (see </w:t>
      </w:r>
      <w:r>
        <w:fldChar w:fldCharType="begin"/>
      </w:r>
      <w:r>
        <w:instrText xml:space="preserve"> REF _Ref85638409 \h </w:instrText>
      </w:r>
      <w:r>
        <w:fldChar w:fldCharType="separate"/>
      </w:r>
      <w:r w:rsidR="008D2C82">
        <w:t xml:space="preserve">Figure </w:t>
      </w:r>
      <w:r w:rsidR="008D2C82">
        <w:rPr>
          <w:noProof/>
        </w:rPr>
        <w:t>4</w:t>
      </w:r>
      <w:r>
        <w:fldChar w:fldCharType="end"/>
      </w:r>
      <w:r>
        <w:t xml:space="preserve">) and output a 24x1 vector representing hourly forecasts.  </w:t>
      </w:r>
      <w:r w:rsidRPr="00E37A63">
        <w:t>The CLF generates its final output by adding predicted changes to actual last-day values.</w:t>
      </w:r>
      <w:r>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C6EE4FE" w14:textId="25FF1CED" w:rsidR="001A2209" w:rsidRDefault="001A2209" w:rsidP="00A95F52">
      <w:pPr>
        <w:pStyle w:val="Heading2"/>
      </w:pPr>
      <w:bookmarkStart w:id="120" w:name="_Toc86261508"/>
      <w:r>
        <w:lastRenderedPageBreak/>
        <w:t>2.</w:t>
      </w:r>
      <w:r w:rsidR="004A49DB">
        <w:t>5</w:t>
      </w:r>
      <w:r>
        <w:t xml:space="preserve"> Deep Learning Techniques</w:t>
      </w:r>
      <w:bookmarkEnd w:id="120"/>
    </w:p>
    <w:p w14:paraId="4CEA9CE3" w14:textId="65D025B5" w:rsidR="00CB485A" w:rsidRDefault="00CB485A" w:rsidP="005844D7">
      <w:pPr>
        <w:ind w:firstLine="288"/>
      </w:pPr>
      <w:del w:id="121" w:author="Dawn MacIsaac" w:date="2021-10-31T07:34:00Z">
        <w:r w:rsidRPr="00CB485A" w:rsidDel="00AD5629">
          <w:delText>Deep learning is a branch of computer science that enables computer models to acquire the ability to represent data at various levels of abstraction. Deep learning has transformed fields such as image processing and sequence learning by producing more powerful outputs than conventional benchmark neural networks</w:delText>
        </w:r>
      </w:del>
      <w:r w:rsidRPr="00CB485A">
        <w:t xml:space="preserve">. Deep learning is a process that involves increasing the depth of a network </w:t>
      </w:r>
      <w:commentRangeStart w:id="122"/>
      <w:r w:rsidRPr="00CB485A">
        <w:t>in order to minimize generalization error</w:t>
      </w:r>
      <w:r>
        <w:t xml:space="preserve"> </w:t>
      </w:r>
      <w:commentRangeEnd w:id="122"/>
      <w:r w:rsidR="00AD5629">
        <w:rPr>
          <w:rStyle w:val="CommentReference"/>
        </w:rPr>
        <w:commentReference w:id="122"/>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fldChar w:fldCharType="separate"/>
      </w:r>
      <w:r w:rsidRPr="00CB485A">
        <w:rPr>
          <w:noProof/>
        </w:rPr>
        <w:t>[118]–[124]</w:t>
      </w:r>
      <w:r>
        <w:fldChar w:fldCharType="end"/>
      </w:r>
      <w:r w:rsidRPr="00CB485A">
        <w:t>.</w:t>
      </w:r>
      <w:r>
        <w:t xml:space="preserve"> </w:t>
      </w:r>
    </w:p>
    <w:p w14:paraId="11C6706C" w14:textId="5BE9ACF1" w:rsidR="00966033" w:rsidRPr="00CB485A" w:rsidRDefault="00966033" w:rsidP="00966033">
      <w:pPr>
        <w:ind w:firstLine="288"/>
      </w:pPr>
      <w:r w:rsidRPr="00CB485A">
        <w:t>Deep learning models incrementally extract high-level features from data, obviating the need for domain expertise and time-consuming feature extraction. In fields such as computer vision, speech recognition, machine translation, and board game programming, deep learning models have gained popularity. Mnih et al. investigated the possibility of training deep networks to perform at a professional human level when playing computer games</w:t>
      </w:r>
      <w:r>
        <w:t xml:space="preserve"> </w:t>
      </w:r>
      <w:r>
        <w:fldChar w:fldCharType="begin" w:fldLock="1"/>
      </w:r>
      <w:r w:rsidR="00035E0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fldChar w:fldCharType="separate"/>
      </w:r>
      <w:r w:rsidR="0010026B" w:rsidRPr="0010026B">
        <w:rPr>
          <w:noProof/>
        </w:rPr>
        <w:t>[125], [126]</w:t>
      </w:r>
      <w:r>
        <w:fldChar w:fldCharType="end"/>
      </w:r>
      <w:r w:rsidRPr="00CB485A">
        <w:t>.</w:t>
      </w:r>
      <w:r>
        <w:t xml:space="preserve"> </w:t>
      </w:r>
      <w:r w:rsidRPr="00BB1750">
        <w:t xml:space="preserve">Deep learning is a subclass of neural networks that encompasses a diverse range of architectures. Deep neural networks, recurrent neural networks, and long short-term memory networks are the most common types of neural networks. </w:t>
      </w:r>
      <w:commentRangeStart w:id="123"/>
      <w:r w:rsidRPr="00BB1750">
        <w:t>Deep learning is a term that refers to a neural network with more than three layers</w:t>
      </w:r>
      <w:commentRangeEnd w:id="123"/>
      <w:r w:rsidR="00AD5629">
        <w:rPr>
          <w:rStyle w:val="CommentReference"/>
        </w:rPr>
        <w:commentReference w:id="123"/>
      </w:r>
      <w:r w:rsidRPr="00BB1750">
        <w:t>. The term "deep" refers to the number of layers in a neural network</w:t>
      </w:r>
      <w:r>
        <w:t xml:space="preserve">, as illustrated in </w:t>
      </w:r>
      <w:r>
        <w:fldChar w:fldCharType="begin"/>
      </w:r>
      <w:r>
        <w:instrText xml:space="preserve"> REF _Ref85226041 \h </w:instrText>
      </w:r>
      <w:r>
        <w:fldChar w:fldCharType="separate"/>
      </w:r>
      <w:r w:rsidR="008D2C82">
        <w:t xml:space="preserve">Figure </w:t>
      </w:r>
      <w:r w:rsidR="008D2C82">
        <w:rPr>
          <w:noProof/>
        </w:rPr>
        <w:t>5</w:t>
      </w:r>
      <w:r>
        <w:fldChar w:fldCharType="end"/>
      </w:r>
      <w:r w:rsidRPr="00BB1750">
        <w:t>.</w:t>
      </w:r>
      <w:r>
        <w:t xml:space="preserve"> </w:t>
      </w:r>
    </w:p>
    <w:p w14:paraId="3C8C0DFF" w14:textId="77777777" w:rsidR="00A3181A" w:rsidRDefault="00BF7599" w:rsidP="00517EFD">
      <w:pPr>
        <w:keepNext/>
        <w:ind w:firstLine="288"/>
        <w:jc w:val="center"/>
      </w:pPr>
      <w:r>
        <w:rPr>
          <w:noProof/>
        </w:rPr>
        <w:lastRenderedPageBreak/>
        <w:drawing>
          <wp:inline distT="0" distB="0" distL="0" distR="0" wp14:anchorId="716C97EE" wp14:editId="226AA949">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E6ECC45" w14:textId="10A8D138" w:rsidR="00A3181A" w:rsidRDefault="00A3181A" w:rsidP="00A3181A">
      <w:pPr>
        <w:pStyle w:val="Caption"/>
        <w:jc w:val="center"/>
      </w:pPr>
      <w:bookmarkStart w:id="124" w:name="_Ref85226041"/>
      <w:bookmarkStart w:id="125" w:name="_Toc86261573"/>
      <w:commentRangeStart w:id="126"/>
      <w:r>
        <w:t xml:space="preserve">Figure </w:t>
      </w:r>
      <w:r w:rsidR="00FD7130">
        <w:fldChar w:fldCharType="begin"/>
      </w:r>
      <w:r w:rsidR="00FD7130">
        <w:instrText xml:space="preserve"> SEQ Figure \* ARABIC </w:instrText>
      </w:r>
      <w:r w:rsidR="00FD7130">
        <w:fldChar w:fldCharType="separate"/>
      </w:r>
      <w:r w:rsidR="008D2C82">
        <w:rPr>
          <w:noProof/>
        </w:rPr>
        <w:t>5</w:t>
      </w:r>
      <w:r w:rsidR="00FD7130">
        <w:rPr>
          <w:noProof/>
        </w:rPr>
        <w:fldChar w:fldCharType="end"/>
      </w:r>
      <w:bookmarkEnd w:id="124"/>
      <w:r>
        <w:t xml:space="preserve"> - </w:t>
      </w:r>
      <w:r w:rsidR="00162784" w:rsidRPr="00162784">
        <w:t>A Simple Network Versus a Deep Learning Network</w:t>
      </w:r>
      <w:r>
        <w:t xml:space="preserve"> </w:t>
      </w:r>
      <w:r>
        <w:fldChar w:fldCharType="begin" w:fldLock="1"/>
      </w:r>
      <w:r w:rsidR="00035E0B">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[127]","plainTextFormattedCitation":"[127]","previouslyFormattedCitation":"[127]"},"properties":{"noteIndex":0},"schema":"https://github.com/citation-style-language/schema/raw/master/csl-citation.json"}</w:instrText>
      </w:r>
      <w:r>
        <w:fldChar w:fldCharType="separate"/>
      </w:r>
      <w:r w:rsidR="0010026B" w:rsidRPr="0010026B">
        <w:rPr>
          <w:b w:val="0"/>
          <w:noProof/>
        </w:rPr>
        <w:t>[127]</w:t>
      </w:r>
      <w:bookmarkEnd w:id="125"/>
      <w:r>
        <w:fldChar w:fldCharType="end"/>
      </w:r>
      <w:commentRangeEnd w:id="126"/>
      <w:r w:rsidR="00AD5629">
        <w:rPr>
          <w:rStyle w:val="CommentReference"/>
          <w:b w:val="0"/>
          <w:bCs w:val="0"/>
        </w:rPr>
        <w:commentReference w:id="126"/>
      </w:r>
    </w:p>
    <w:p w14:paraId="5AAB2340" w14:textId="0C717708" w:rsidR="0081143A" w:rsidRDefault="009D6E17" w:rsidP="009D6E17">
      <w:pPr>
        <w:ind w:firstLine="288"/>
      </w:pPr>
      <w:r>
        <w:t>D</w:t>
      </w:r>
      <w:r w:rsidR="0081143A" w:rsidRPr="008E5AE5">
        <w:t xml:space="preserve">eep learning approaches have had remarkable success in the last few years at handling complex sequential data </w:t>
      </w:r>
      <w:r w:rsidR="0081143A">
        <w:fldChar w:fldCharType="begin" w:fldLock="1"/>
      </w:r>
      <w:r w:rsidR="00E9727D">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E9727D">
        <w:rPr>
          <w:rFonts w:ascii="MS Mincho" w:eastAsia="MS Mincho" w:hAnsi="MS Mincho" w:cs="MS Mincho" w:hint="eastAsia"/>
        </w:rPr>
        <w:instrText>（</w:instrText>
      </w:r>
      <w:r w:rsidR="00E9727D">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processing","type":"article-journal"},"uris":["http://www.mendeley.com/documents/?uuid=d3bb50a9-4ed2-4a18-a51b-596a2d3e6987"]}],"mendeley":{"formattedCitation":"[128], [129]","plainTextFormattedCitation":"[128], [129]","previouslyFormattedCitation":"[128], [129]"},"properties":{"noteIndex":0},"schema":"https://github.com/citation-style-language/schema/raw/master/csl-citation.json"}</w:instrText>
      </w:r>
      <w:r w:rsidR="0081143A">
        <w:fldChar w:fldCharType="separate"/>
      </w:r>
      <w:r w:rsidR="006F0C4D" w:rsidRPr="006F0C4D">
        <w:rPr>
          <w:noProof/>
        </w:rPr>
        <w:t>[128], [129]</w:t>
      </w:r>
      <w:r w:rsidR="0081143A">
        <w:fldChar w:fldCharType="end"/>
      </w:r>
      <w:r w:rsidR="0081143A" w:rsidRPr="008E5AE5">
        <w:t>. As a result, deep learning approaches have been effectively used to load forecasting applications, where they have been shown to outperform a variety of benchmark models, including simple ANNs and standard statistical time series methods such as ARIMA</w:t>
      </w:r>
      <w:r w:rsidR="0081143A">
        <w:t xml:space="preserve"> </w:t>
      </w:r>
      <w:r w:rsidR="0081143A">
        <w:fldChar w:fldCharType="begin" w:fldLock="1"/>
      </w:r>
      <w:r w:rsidR="00E9727D">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[130]","plainTextFormattedCitation":"[130]","previouslyFormattedCitation":"[130]"},"properties":{"noteIndex":0},"schema":"https://github.com/citation-style-language/schema/raw/master/csl-citation.json"}</w:instrText>
      </w:r>
      <w:r w:rsidR="0081143A">
        <w:fldChar w:fldCharType="separate"/>
      </w:r>
      <w:r w:rsidR="006F0C4D" w:rsidRPr="006F0C4D">
        <w:rPr>
          <w:noProof/>
        </w:rPr>
        <w:t>[130]</w:t>
      </w:r>
      <w:r w:rsidR="0081143A">
        <w:fldChar w:fldCharType="end"/>
      </w:r>
      <w:r w:rsidR="0081143A" w:rsidRPr="008E5AE5">
        <w:t xml:space="preserve">. With improved computational power, more datasets, and </w:t>
      </w:r>
      <w:r w:rsidR="0081143A">
        <w:t xml:space="preserve">the </w:t>
      </w:r>
      <w:r w:rsidR="0081143A" w:rsidRPr="008E5AE5">
        <w:t>granularity of available data, deep learning models are expected to dominate the load forecasting field.</w:t>
      </w:r>
      <w:r w:rsidR="0081143A">
        <w:t xml:space="preserve"> Deep learning approaches like the recurrent neural network (RNN) </w:t>
      </w:r>
      <w:r w:rsidR="0081143A">
        <w:fldChar w:fldCharType="begin" w:fldLock="1"/>
      </w:r>
      <w:r w:rsidR="0081143A">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81143A">
        <w:fldChar w:fldCharType="separate"/>
      </w:r>
      <w:r w:rsidR="0081143A" w:rsidRPr="00217A94">
        <w:rPr>
          <w:noProof/>
        </w:rPr>
        <w:t>[8]</w:t>
      </w:r>
      <w:r w:rsidR="0081143A">
        <w:fldChar w:fldCharType="end"/>
      </w:r>
      <w:r w:rsidR="0081143A">
        <w:t xml:space="preserve">, long-short-term-memory network (LSTM) </w:t>
      </w:r>
      <w:r w:rsidR="0081143A">
        <w:fldChar w:fldCharType="begin" w:fldLock="1"/>
      </w:r>
      <w:r w:rsidR="0081143A">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81143A">
        <w:fldChar w:fldCharType="separate"/>
      </w:r>
      <w:r w:rsidR="0081143A" w:rsidRPr="00217A94">
        <w:rPr>
          <w:noProof/>
        </w:rPr>
        <w:t>[5]</w:t>
      </w:r>
      <w:r w:rsidR="0081143A">
        <w:fldChar w:fldCharType="end"/>
      </w:r>
      <w:r w:rsidR="0081143A">
        <w:t xml:space="preserve">, and the 1-D convolution neural network (CNN) </w:t>
      </w:r>
      <w:r w:rsidR="0081143A">
        <w:fldChar w:fldCharType="begin" w:fldLock="1"/>
      </w:r>
      <w:r w:rsidR="0081143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81143A">
        <w:fldChar w:fldCharType="separate"/>
      </w:r>
      <w:r w:rsidR="0081143A" w:rsidRPr="00217A94">
        <w:rPr>
          <w:noProof/>
        </w:rPr>
        <w:t>[2], [7]</w:t>
      </w:r>
      <w:r w:rsidR="0081143A">
        <w:fldChar w:fldCharType="end"/>
      </w:r>
      <w:r w:rsidR="0081143A">
        <w:t xml:space="preserve"> have become enticing to researchers in this field, primarily because of their ability to learn about temporal dependencies in data inputs, and their ability to quickly adapt to abrupt changes in load patterns, as they occur</w:t>
      </w:r>
      <w:r w:rsidR="0081143A" w:rsidRPr="009E24ED">
        <w:t>.</w:t>
      </w:r>
    </w:p>
    <w:p w14:paraId="72743101" w14:textId="2B811F76" w:rsidR="0081143A" w:rsidRDefault="0081143A" w:rsidP="0081143A">
      <w:pPr>
        <w:ind w:firstLine="288"/>
      </w:pPr>
      <w:r w:rsidRPr="002936FA">
        <w:t xml:space="preserve">The authors of </w:t>
      </w:r>
      <w:r>
        <w:fldChar w:fldCharType="begin" w:fldLock="1"/>
      </w:r>
      <w:r w:rsidR="00E9727D">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[131]","plainTextFormattedCitation":"[131]","previouslyFormattedCitation":"[131]"},"properties":{"noteIndex":0},"schema":"https://github.com/citation-style-language/schema/raw/master/csl-citation.json"}</w:instrText>
      </w:r>
      <w:r>
        <w:fldChar w:fldCharType="separate"/>
      </w:r>
      <w:r w:rsidR="006F0C4D" w:rsidRPr="006F0C4D">
        <w:rPr>
          <w:noProof/>
        </w:rPr>
        <w:t>[131]</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w:t>
      </w:r>
      <w:r w:rsidRPr="002936FA">
        <w:lastRenderedPageBreak/>
        <w:t xml:space="preserve">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E9727D">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6F0C4D" w:rsidRPr="006F0C4D">
        <w:rPr>
          <w:noProof/>
        </w:rPr>
        <w:t>[132]</w:t>
      </w:r>
      <w:r>
        <w:fldChar w:fldCharType="end"/>
      </w:r>
      <w:r w:rsidRPr="002936FA">
        <w:t xml:space="preserve"> conducted an appropriate study on these networks. </w:t>
      </w:r>
    </w:p>
    <w:p w14:paraId="6E88DCA3" w14:textId="2AE69449"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E9727D">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[133]","plainTextFormattedCitation":"[133]","previouslyFormattedCitation":"[133]"},"properties":{"noteIndex":0},"schema":"https://github.com/citation-style-language/schema/raw/master/csl-citation.json"}</w:instrText>
      </w:r>
      <w:r>
        <w:fldChar w:fldCharType="separate"/>
      </w:r>
      <w:r w:rsidR="006F0C4D" w:rsidRPr="006F0C4D">
        <w:rPr>
          <w:noProof/>
        </w:rPr>
        <w:t>[133]</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CB485A">
        <w:rPr>
          <w:noProof/>
        </w:rPr>
        <w:t>[68]</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E9727D">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[134]","plainTextFormattedCitation":"[134]","previouslyFormattedCitation":"[134]"},"properties":{"noteIndex":0},"schema":"https://github.com/citation-style-language/schema/raw/master/csl-citation.json"}</w:instrText>
      </w:r>
      <w:r>
        <w:fldChar w:fldCharType="separate"/>
      </w:r>
      <w:r w:rsidR="006F0C4D" w:rsidRPr="006F0C4D">
        <w:rPr>
          <w:noProof/>
        </w:rPr>
        <w:t>[134]</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 xml:space="preserve">other models. </w:t>
      </w:r>
      <w:r>
        <w:t xml:space="preserve"> </w:t>
      </w:r>
    </w:p>
    <w:p w14:paraId="3B6BF333" w14:textId="446AB28A" w:rsidR="009B5CAF" w:rsidRDefault="0081143A" w:rsidP="009B5CAF">
      <w:pPr>
        <w:ind w:firstLine="288"/>
      </w:pPr>
      <w:r w:rsidRPr="002936FA">
        <w:t xml:space="preserve">In another paper </w:t>
      </w:r>
      <w:r>
        <w:fldChar w:fldCharType="begin" w:fldLock="1"/>
      </w:r>
      <w:r w:rsidR="00E9727D">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[135]","plainTextFormattedCitation":"[135]","previouslyFormattedCitation":"[135]"},"properties":{"noteIndex":0},"schema":"https://github.com/citation-style-language/schema/raw/master/csl-citation.json"}</w:instrText>
      </w:r>
      <w:r>
        <w:fldChar w:fldCharType="separate"/>
      </w:r>
      <w:r w:rsidR="006F0C4D" w:rsidRPr="006F0C4D">
        <w:rPr>
          <w:noProof/>
        </w:rPr>
        <w:t>[135]</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w:t>
      </w:r>
      <w:r w:rsidRPr="002936FA">
        <w:lastRenderedPageBreak/>
        <w:t xml:space="preserve">several writers, for example </w:t>
      </w:r>
      <w:r>
        <w:fldChar w:fldCharType="begin" w:fldLock="1"/>
      </w:r>
      <w:r w:rsidR="00E9727D">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[136]","plainTextFormattedCitation":"[136]","previouslyFormattedCitation":"[136]"},"properties":{"noteIndex":0},"schema":"https://github.com/citation-style-language/schema/raw/master/csl-citation.json"}</w:instrText>
      </w:r>
      <w:r>
        <w:fldChar w:fldCharType="separate"/>
      </w:r>
      <w:r w:rsidR="006F0C4D" w:rsidRPr="006F0C4D">
        <w:rPr>
          <w:noProof/>
        </w:rPr>
        <w:t>[136]</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1E03EF6E"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E9727D">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[137]","plainTextFormattedCitation":"[137]","previouslyFormattedCitation":"[137]"},"properties":{"noteIndex":0},"schema":"https://github.com/citation-style-language/schema/raw/master/csl-citation.json"}</w:instrText>
      </w:r>
      <w:r>
        <w:fldChar w:fldCharType="separate"/>
      </w:r>
      <w:r w:rsidR="006F0C4D" w:rsidRPr="006F0C4D">
        <w:rPr>
          <w:noProof/>
        </w:rPr>
        <w:t>[137]</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E9727D">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[138]–[145]","plainTextFormattedCitation":"[138]–[145]","previouslyFormattedCitation":"[138]–[145]"},"properties":{"noteIndex":0},"schema":"https://github.com/citation-style-language/schema/raw/master/csl-citation.json"}</w:instrText>
      </w:r>
      <w:r>
        <w:fldChar w:fldCharType="separate"/>
      </w:r>
      <w:r w:rsidR="006F0C4D" w:rsidRPr="006F0C4D">
        <w:rPr>
          <w:noProof/>
        </w:rPr>
        <w:t>[138]–[145]</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E9727D">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Registry","type":"article-journal"},"uris":["http://www.mendeley.com/documents/?uuid=2177db47-49c8-4de5-80c8-cad85c4fa944"]}],"mendeley":{"formattedCitation":"[124], [146]","plainTextFormattedCitation":"[124], [146]","previouslyFormattedCitation":"[124], [146]"},"properties":{"noteIndex":0},"schema":"https://github.com/citation-style-language/schema/raw/master/csl-citation.json"}</w:instrText>
      </w:r>
      <w:r>
        <w:fldChar w:fldCharType="separate"/>
      </w:r>
      <w:r w:rsidR="006F0C4D" w:rsidRPr="006F0C4D">
        <w:rPr>
          <w:noProof/>
        </w:rPr>
        <w:t>[124], [146]</w:t>
      </w:r>
      <w:r>
        <w:fldChar w:fldCharType="end"/>
      </w:r>
      <w:r w:rsidRPr="002A6FC6">
        <w:t>.</w:t>
      </w:r>
    </w:p>
    <w:p w14:paraId="550C67A0" w14:textId="4715CCC6" w:rsidR="00D567DD" w:rsidRDefault="0014008E" w:rsidP="00D567DD">
      <w:pPr>
        <w:pStyle w:val="Heading3"/>
      </w:pPr>
      <w:bookmarkStart w:id="127" w:name="_Toc86261509"/>
      <w:r>
        <w:t>2.5</w:t>
      </w:r>
      <w:r w:rsidR="00D567DD">
        <w:t>.1 The Long Short Term Memory Forecaster (LSTM)</w:t>
      </w:r>
      <w:bookmarkEnd w:id="127"/>
    </w:p>
    <w:p w14:paraId="57F03945" w14:textId="0C01471B"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r w:rsidRPr="000D07CB">
        <w:t>Typically, back-propagation or real-time recurrent learning algorithms are used to train RNNs. These training methods expose traditional RNNs to vanishing gradient issues, reducing their effectiveness when dealing with large data sets</w:t>
      </w:r>
      <w:r>
        <w:t xml:space="preserve"> </w:t>
      </w:r>
      <w:r>
        <w:fldChar w:fldCharType="begin" w:fldLock="1"/>
      </w:r>
      <w:r w:rsidR="00CB485A">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[103]","plainTextFormattedCitation":"[6], [7], [103]","previouslyFormattedCitation":"[6], [7], [103]"},"properties":{"noteIndex":0},"schema":"https://github.com/citation-style-language/schema/raw/master/csl-citation.json"}</w:instrText>
      </w:r>
      <w:r>
        <w:fldChar w:fldCharType="separate"/>
      </w:r>
      <w:r w:rsidR="00CB485A" w:rsidRPr="00CB485A">
        <w:rPr>
          <w:noProof/>
        </w:rPr>
        <w:t>[6], [7], [103]</w:t>
      </w:r>
      <w:r>
        <w:fldChar w:fldCharType="end"/>
      </w:r>
      <w:r>
        <w:t xml:space="preserve">. The LSTM is an RNN created to fix vanishing gradient problems and store information for long periods. Its memory cell configuration helps retain information more than any deep neural network currently available </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42DABE35" w:rsidR="00D567DD" w:rsidRDefault="00D567DD" w:rsidP="00D567DD">
      <w:pPr>
        <w:ind w:firstLine="288"/>
      </w:pPr>
      <w:r w:rsidRPr="005C2B64">
        <w:lastRenderedPageBreak/>
        <w:t>LSTMs are a classification of recurrent neural networks</w:t>
      </w:r>
      <w:r>
        <w:t xml:space="preserve"> 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et al. argue that LSTM is better than other deep neural networks because of its memory cell configuration. </w:t>
      </w:r>
    </w:p>
    <w:p w14:paraId="5053E81E" w14:textId="77777777" w:rsidR="00D567DD" w:rsidRDefault="00D567DD" w:rsidP="00D567DD">
      <w:pPr>
        <w:pStyle w:val="BodyText"/>
        <w:keepNext/>
        <w:ind w:firstLine="288"/>
      </w:pPr>
      <w:r>
        <w:rPr>
          <w:noProof/>
        </w:rPr>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38A052C4" w:rsidR="00D567DD" w:rsidRDefault="00D567DD" w:rsidP="00D567DD">
      <w:pPr>
        <w:pStyle w:val="Caption"/>
        <w:jc w:val="center"/>
      </w:pPr>
      <w:bookmarkStart w:id="128" w:name="_Ref85228496"/>
      <w:bookmarkStart w:id="129" w:name="_Toc86261574"/>
      <w:r>
        <w:t xml:space="preserve">Figure </w:t>
      </w:r>
      <w:r w:rsidR="00FD7130">
        <w:fldChar w:fldCharType="begin"/>
      </w:r>
      <w:r w:rsidR="00FD7130">
        <w:instrText xml:space="preserve"> SEQ Figure \* ARABIC </w:instrText>
      </w:r>
      <w:r w:rsidR="00FD7130">
        <w:fldChar w:fldCharType="separate"/>
      </w:r>
      <w:r w:rsidR="008D2C82">
        <w:rPr>
          <w:noProof/>
        </w:rPr>
        <w:t>6</w:t>
      </w:r>
      <w:r w:rsidR="00FD7130">
        <w:rPr>
          <w:noProof/>
        </w:rPr>
        <w:fldChar w:fldCharType="end"/>
      </w:r>
      <w:bookmarkEnd w:id="128"/>
      <w:r>
        <w:t xml:space="preserve"> - The Long Short-Term Memory Structure  </w:t>
      </w:r>
      <w:r>
        <w:fldChar w:fldCharType="begin" w:fldLock="1"/>
      </w:r>
      <w:r w:rsidR="00CB485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[148]","plainTextFormattedCitation":"[148]","previouslyFormattedCitation":"[148]"},"properties":{"noteIndex":0},"schema":"https://github.com/citation-style-language/schema/raw/master/csl-citation.json"}</w:instrText>
      </w:r>
      <w:r>
        <w:fldChar w:fldCharType="separate"/>
      </w:r>
      <w:r w:rsidR="00CB485A" w:rsidRPr="00CB485A">
        <w:rPr>
          <w:b w:val="0"/>
          <w:noProof/>
        </w:rPr>
        <w:t>[148]</w:t>
      </w:r>
      <w:bookmarkEnd w:id="129"/>
      <w:r>
        <w:fldChar w:fldCharType="end"/>
      </w:r>
    </w:p>
    <w:p w14:paraId="1F6D274F" w14:textId="3B6315FD" w:rsidR="00D567DD" w:rsidRDefault="00D567DD" w:rsidP="00D567DD">
      <w:pPr>
        <w:ind w:firstLine="288"/>
      </w:pPr>
      <w:r w:rsidRPr="002B3474">
        <w:t xml:space="preserve">This repeating module in standard RNNs will have a relatively simple structure, such as a single tanh layer. LSTMs have </w:t>
      </w:r>
      <w:r>
        <w:t xml:space="preserve">the </w:t>
      </w:r>
      <w:r w:rsidRPr="002B3474">
        <w:t>structure as well, although the repeating module is structured differently. Rather than a single neural network layer, there are four that interact in a unique way.</w:t>
      </w:r>
      <w:r>
        <w:t xml:space="preserve"> Each memory block 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8D2C82">
        <w:t xml:space="preserve">Figure </w:t>
      </w:r>
      <w:r w:rsidR="008D2C82">
        <w:rPr>
          <w:noProof/>
        </w:rPr>
        <w:t>6</w:t>
      </w:r>
      <w:r>
        <w:fldChar w:fldCharType="end"/>
      </w:r>
      <w:r>
        <w:t xml:space="preserve"> </w:t>
      </w:r>
      <w:r w:rsidRPr="004D2C96">
        <w:t>represents a whole vector, from one node</w:t>
      </w:r>
      <w:r>
        <w:t>’</w:t>
      </w:r>
      <w:r w:rsidRPr="004D2C96">
        <w:t xml:space="preserve">s output to the inputs of others. The pink circles denote operations </w:t>
      </w:r>
      <w:r w:rsidRPr="004D2C96">
        <w:lastRenderedPageBreak/>
        <w:t>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that, multiplying the old state by forgetting the items and adding the new candidate</w:t>
      </w:r>
      <w:r>
        <w:t>’</w:t>
      </w:r>
      <w:r w:rsidRPr="004D2C96">
        <w:t>s values to update the old cell state into the new cell state.</w:t>
      </w:r>
      <w:r>
        <w:t xml:space="preserve"> </w:t>
      </w:r>
    </w:p>
    <w:p w14:paraId="75EC3A82" w14:textId="73D0F1E1" w:rsidR="00D567DD" w:rsidRDefault="00D567DD" w:rsidP="00D567DD">
      <w:pPr>
        <w:ind w:firstLine="288"/>
      </w:pPr>
      <w:r w:rsidRPr="004D2C96">
        <w:t>Finally, the net executes the output, a filtered version of our cell state</w:t>
      </w:r>
      <w:r>
        <w:t xml:space="preserve"> </w:t>
      </w:r>
      <w:r>
        <w:fldChar w:fldCharType="begin" w:fldLock="1"/>
      </w:r>
      <w:r w:rsidR="00CB485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[Blog]","type":"article-journal"},"uris":["http://www.mendeley.com/documents/?uuid=762221fe-2737-4252-9fc7-4ad680556505"]}],"mendeley":{"formattedCitation":"[149], [150]","plainTextFormattedCitation":"[149], [150]","previouslyFormattedCitation":"[149], [150]"},"properties":{"noteIndex":0},"schema":"https://github.com/citation-style-language/schema/raw/master/csl-citation.json"}</w:instrText>
      </w:r>
      <w:r>
        <w:fldChar w:fldCharType="separate"/>
      </w:r>
      <w:r w:rsidR="00CB485A" w:rsidRPr="00CB485A">
        <w:rPr>
          <w:noProof/>
        </w:rPr>
        <w:t>[149], [150]</w:t>
      </w:r>
      <w:r>
        <w:fldChar w:fldCharType="end"/>
      </w:r>
      <w:r w:rsidRPr="004D2C96">
        <w:t xml:space="preserve">. First, a sigmoid layer uses the cell state to execute outputs. Then we run the cell state through </w:t>
      </w:r>
      <w:r w:rsidRPr="004D2C96">
        <w:lastRenderedPageBreak/>
        <w:t>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7A64B2E9" w:rsidR="00D567DD" w:rsidRDefault="00D567DD" w:rsidP="00D567DD">
      <w:pPr>
        <w:ind w:firstLine="288"/>
      </w:pPr>
      <w:r w:rsidRPr="005E4605">
        <w:t xml:space="preserve">Bouktif et al. </w:t>
      </w:r>
      <w:r>
        <w:fldChar w:fldCharType="begin" w:fldLock="1"/>
      </w:r>
      <w:r w:rsidR="00CB485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[151]","plainTextFormattedCitation":"[151]","previouslyFormattedCitation":"[151]"},"properties":{"noteIndex":0},"schema":"https://github.com/citation-style-language/schema/raw/master/csl-citation.json"}</w:instrText>
      </w:r>
      <w:r>
        <w:fldChar w:fldCharType="separate"/>
      </w:r>
      <w:r w:rsidR="00CB485A" w:rsidRPr="00CB485A">
        <w:rPr>
          <w:noProof/>
        </w:rPr>
        <w:t>[151]</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t>nd</w:t>
      </w:r>
      <w:r w:rsidRPr="005E4605">
        <w:t xml:space="preserve"> the 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130" w:name="_Toc86261510"/>
      <w:r>
        <w:t>2.5</w:t>
      </w:r>
      <w:r w:rsidR="00D567DD">
        <w:t>.2 The Convolutional Neural Network Forecaster (CNN)</w:t>
      </w:r>
      <w:bookmarkEnd w:id="130"/>
    </w:p>
    <w:p w14:paraId="4A5E068D" w14:textId="18D99779" w:rsidR="00D567DD" w:rsidRDefault="00D567DD" w:rsidP="00D567DD">
      <w:pPr>
        <w:ind w:firstLine="288"/>
      </w:pPr>
      <w:r>
        <w:t xml:space="preserve">In recent years, Convolutional Neural Networks (CNNs) have gained the attention of researchers studying load forecasting </w:t>
      </w:r>
      <w:r>
        <w:fldChar w:fldCharType="begin" w:fldLock="1"/>
      </w:r>
      <w:r w:rsidR="00E9727D">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[130], [152], [153]","plainTextFormattedCitation":"[2], [4], [130], [152], [153]","previouslyFormattedCitation":"[2], [4], [130], [152], [153]"},"properties":{"noteIndex":0},"schema":"https://github.com/citation-style-language/schema/raw/master/csl-citation.json"}</w:instrText>
      </w:r>
      <w:r>
        <w:fldChar w:fldCharType="separate"/>
      </w:r>
      <w:r w:rsidR="006F0C4D" w:rsidRPr="006F0C4D">
        <w:rPr>
          <w:noProof/>
        </w:rPr>
        <w:t>[2], [4], [130], [152], [153]</w:t>
      </w:r>
      <w:r>
        <w:fldChar w:fldCharType="end"/>
      </w:r>
      <w:r>
        <w:t xml:space="preserve">. CNNs are a type of deep learning network used for data processing with a grid-like topology </w:t>
      </w:r>
      <w:r>
        <w:fldChar w:fldCharType="begin" w:fldLock="1"/>
      </w:r>
      <w:r w:rsidR="00CB485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[147], [154]","plainTextFormattedCitation":"[2], [147], [154]","previouslyFormattedCitation":"[2], [147], [154]"},"properties":{"noteIndex":0},"schema":"https://github.com/citation-style-language/schema/raw/master/csl-citation.json"}</w:instrText>
      </w:r>
      <w:r>
        <w:fldChar w:fldCharType="separate"/>
      </w:r>
      <w:r w:rsidR="00CB485A" w:rsidRPr="00CB485A">
        <w:rPr>
          <w:noProof/>
        </w:rPr>
        <w:t>[2], [147], [154]</w:t>
      </w:r>
      <w:r>
        <w:fldChar w:fldCharType="end"/>
      </w:r>
      <w:r>
        <w:t xml:space="preserve">. This can comprise time series and image data, which can be viewed as a one-dimensional and two-dimensional data grid, respectively </w:t>
      </w:r>
      <w:r>
        <w:fldChar w:fldCharType="begin" w:fldLock="1"/>
      </w:r>
      <w:r w:rsidR="00CB485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[154]–[156]","plainTextFormattedCitation":"[2], [154]–[156]","previouslyFormattedCitation":"[2], [154]–[156]"},"properties":{"noteIndex":0},"schema":"https://github.com/citation-style-language/schema/raw/master/csl-citation.json"}</w:instrText>
      </w:r>
      <w:r>
        <w:fldChar w:fldCharType="separate"/>
      </w:r>
      <w:r w:rsidR="00CB485A" w:rsidRPr="00CB485A">
        <w:rPr>
          <w:noProof/>
        </w:rPr>
        <w:t>[2], [154]–[156]</w:t>
      </w:r>
      <w:r>
        <w:fldChar w:fldCharType="end"/>
      </w:r>
      <w:r>
        <w:t xml:space="preserve">. </w:t>
      </w:r>
      <w:r w:rsidRPr="00290471">
        <w:t>CNN is like the ANN in that it is a feed-forward neural network designed to mimic human neurons</w:t>
      </w:r>
      <w:r>
        <w:t xml:space="preserve"> </w:t>
      </w:r>
      <w:r>
        <w:fldChar w:fldCharType="begin" w:fldLock="1"/>
      </w:r>
      <w:r w:rsidR="00CB485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CB485A" w:rsidRPr="00CB485A">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CB485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[157]–[162]","plainTextFormattedCitation":"[7], [157]–[162]","previouslyFormattedCitation":"[7], [157]–[162]"},"properties":{"noteIndex":0},"schema":"https://github.com/citation-style-language/schema/raw/master/csl-citation.json"}</w:instrText>
      </w:r>
      <w:r>
        <w:fldChar w:fldCharType="separate"/>
      </w:r>
      <w:r w:rsidR="00CB485A" w:rsidRPr="00CB485A">
        <w:rPr>
          <w:noProof/>
        </w:rPr>
        <w:t>[7], [157]–[162]</w:t>
      </w:r>
      <w:r>
        <w:fldChar w:fldCharType="end"/>
      </w:r>
      <w:r>
        <w:t xml:space="preserve">. In load forecasting, CNNs are known to boost </w:t>
      </w:r>
      <w:r>
        <w:lastRenderedPageBreak/>
        <w:t xml:space="preserve">the power of the ANN because they have deeper layers and have model parameters such as a receptive field length and dilation, which can help interpret load data better </w:t>
      </w:r>
      <w:r>
        <w:fldChar w:fldCharType="begin" w:fldLock="1"/>
      </w:r>
      <w:r w:rsidR="00E9727D">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[131]","plainTextFormattedCitation":"[7], [131]","previouslyFormattedCitation":"[7], [131]"},"properties":{"noteIndex":0},"schema":"https://github.com/citation-style-language/schema/raw/master/csl-citation.json"}</w:instrText>
      </w:r>
      <w:r>
        <w:fldChar w:fldCharType="separate"/>
      </w:r>
      <w:r w:rsidR="006F0C4D" w:rsidRPr="006F0C4D">
        <w:rPr>
          <w:noProof/>
        </w:rPr>
        <w:t>[7], [131]</w:t>
      </w:r>
      <w:r>
        <w:fldChar w:fldCharType="end"/>
      </w:r>
      <w:r>
        <w:t xml:space="preserve">. In at least one of its layers, CNN employs a particular linear mathematical technique called convolution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2EDC012D" w:rsidR="00D567DD" w:rsidRDefault="00D567DD" w:rsidP="00D567DD">
      <w:pPr>
        <w:pStyle w:val="Caption"/>
        <w:jc w:val="center"/>
        <w:rPr>
          <w:rFonts w:asciiTheme="minorHAnsi" w:hAnsiTheme="minorHAnsi" w:cstheme="minorHAnsi"/>
        </w:rPr>
      </w:pPr>
      <w:bookmarkStart w:id="131" w:name="_Toc86261575"/>
      <w:r>
        <w:t xml:space="preserve">Figure </w:t>
      </w:r>
      <w:r w:rsidR="00FD7130">
        <w:fldChar w:fldCharType="begin"/>
      </w:r>
      <w:r w:rsidR="00FD7130">
        <w:instrText xml:space="preserve"> SEQ Figure \* ARABIC </w:instrText>
      </w:r>
      <w:r w:rsidR="00FD7130">
        <w:fldChar w:fldCharType="separate"/>
      </w:r>
      <w:r w:rsidR="008D2C82">
        <w:rPr>
          <w:noProof/>
        </w:rPr>
        <w:t>7</w:t>
      </w:r>
      <w:r w:rsidR="00FD7130">
        <w:rPr>
          <w:noProof/>
        </w:rPr>
        <w:fldChar w:fldCharType="end"/>
      </w:r>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CB485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[163]","plainTextFormattedCitation":"[163]","previouslyFormattedCitation":"[163]"},"properties":{"noteIndex":0},"schema":"https://github.com/citation-style-language/schema/raw/master/csl-citation.json"}</w:instrText>
      </w:r>
      <w:r w:rsidRPr="00E4077F">
        <w:rPr>
          <w:rFonts w:asciiTheme="minorHAnsi" w:hAnsiTheme="minorHAnsi" w:cstheme="minorHAnsi"/>
        </w:rPr>
        <w:fldChar w:fldCharType="separate"/>
      </w:r>
      <w:r w:rsidR="00CB485A" w:rsidRPr="00CB485A">
        <w:rPr>
          <w:rFonts w:asciiTheme="minorHAnsi" w:hAnsiTheme="minorHAnsi" w:cstheme="minorHAnsi"/>
          <w:b w:val="0"/>
          <w:noProof/>
        </w:rPr>
        <w:t>[163]</w:t>
      </w:r>
      <w:bookmarkEnd w:id="131"/>
      <w:r w:rsidRPr="00E4077F">
        <w:rPr>
          <w:rFonts w:asciiTheme="minorHAnsi" w:hAnsiTheme="minorHAnsi" w:cstheme="minorHAnsi"/>
        </w:rPr>
        <w:fldChar w:fldCharType="end"/>
      </w:r>
    </w:p>
    <w:p w14:paraId="52B792D4" w14:textId="77777777" w:rsidR="00D567DD" w:rsidRDefault="00D567DD" w:rsidP="00D567DD">
      <w:pPr>
        <w:ind w:firstLine="288"/>
      </w:pPr>
      <w:r>
        <w:t xml:space="preserve">Convolution is performed in CNNs by repeatedly applying filters or kernels to the input data to build a feature map. </w:t>
      </w:r>
      <w:r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t xml:space="preserve"> </w:t>
      </w:r>
      <w:r w:rsidRPr="00283641">
        <w:t xml:space="preserve">The convolutional layer performs three distinct actions. The feature map is created because of the first procedure mentioned above. </w:t>
      </w:r>
    </w:p>
    <w:p w14:paraId="6788B6CA" w14:textId="4B2DF68F" w:rsidR="00D567DD" w:rsidRDefault="00D567DD" w:rsidP="00D567DD">
      <w:pPr>
        <w:ind w:firstLine="288"/>
      </w:pPr>
      <w:r w:rsidRPr="00283641">
        <w:t>The second stage involves activating the elements in the feature map using a non-linear activation function, most commonly a R</w:t>
      </w:r>
      <w:r>
        <w:t>e</w:t>
      </w:r>
      <w:r w:rsidRPr="00283641">
        <w:t xml:space="preserve">LU or rectified linear activation function. </w:t>
      </w:r>
      <w:r w:rsidRPr="009465AB">
        <w:lastRenderedPageBreak/>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8D2C82">
        <w:t xml:space="preserve">Figure </w:t>
      </w:r>
      <w:r w:rsidR="008D2C82">
        <w:rPr>
          <w:noProof/>
        </w:rPr>
        <w:t>8</w:t>
      </w:r>
      <w:r>
        <w:fldChar w:fldCharType="end"/>
      </w:r>
      <w:r w:rsidRPr="009465AB">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3">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42A8BD72" w:rsidR="00D567DD" w:rsidRDefault="00D567DD" w:rsidP="00D567DD">
      <w:pPr>
        <w:pStyle w:val="Caption"/>
        <w:jc w:val="center"/>
      </w:pPr>
      <w:bookmarkStart w:id="132" w:name="_Ref85228582"/>
      <w:bookmarkStart w:id="133" w:name="_Toc86261576"/>
      <w:r>
        <w:t xml:space="preserve">Figure </w:t>
      </w:r>
      <w:r w:rsidR="00FD7130">
        <w:fldChar w:fldCharType="begin"/>
      </w:r>
      <w:r w:rsidR="00FD7130">
        <w:instrText xml:space="preserve"> SEQ Figure \* ARABIC </w:instrText>
      </w:r>
      <w:r w:rsidR="00FD7130">
        <w:fldChar w:fldCharType="separate"/>
      </w:r>
      <w:r w:rsidR="008D2C82">
        <w:rPr>
          <w:noProof/>
        </w:rPr>
        <w:t>8</w:t>
      </w:r>
      <w:r w:rsidR="00FD7130">
        <w:rPr>
          <w:noProof/>
        </w:rPr>
        <w:fldChar w:fldCharType="end"/>
      </w:r>
      <w:bookmarkEnd w:id="132"/>
      <w:r>
        <w:t xml:space="preserve"> – The Rectified Linear Unit Activation Function </w:t>
      </w:r>
      <w:r>
        <w:fldChar w:fldCharType="begin" w:fldLock="1"/>
      </w:r>
      <w:r w:rsidR="00CB485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[164]","plainTextFormattedCitation":"[164]","previouslyFormattedCitation":"[164]"},"properties":{"noteIndex":0},"schema":"https://github.com/citation-style-language/schema/raw/master/csl-citation.json"}</w:instrText>
      </w:r>
      <w:r>
        <w:fldChar w:fldCharType="separate"/>
      </w:r>
      <w:r w:rsidR="00CB485A" w:rsidRPr="00CB485A">
        <w:rPr>
          <w:b w:val="0"/>
          <w:noProof/>
        </w:rPr>
        <w:t>[164]</w:t>
      </w:r>
      <w:bookmarkEnd w:id="133"/>
      <w:r>
        <w:fldChar w:fldCharType="end"/>
      </w:r>
    </w:p>
    <w:p w14:paraId="75B6E597" w14:textId="77777777" w:rsidR="00D567DD" w:rsidRDefault="00D567DD" w:rsidP="00D567DD">
      <w:pPr>
        <w:keepNext/>
        <w:ind w:firstLine="288"/>
        <w:jc w:val="center"/>
      </w:pPr>
      <w:r>
        <w:rPr>
          <w:noProof/>
        </w:rPr>
        <w:lastRenderedPageBreak/>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09FCA1BB" w:rsidR="00D567DD" w:rsidRDefault="00D567DD" w:rsidP="00D567DD">
      <w:pPr>
        <w:pStyle w:val="Caption"/>
        <w:jc w:val="center"/>
      </w:pPr>
      <w:bookmarkStart w:id="134" w:name="_Ref85228616"/>
      <w:bookmarkStart w:id="135" w:name="_Toc86261577"/>
      <w:r>
        <w:t xml:space="preserve">Figure </w:t>
      </w:r>
      <w:r w:rsidR="00FD7130">
        <w:fldChar w:fldCharType="begin"/>
      </w:r>
      <w:r w:rsidR="00FD7130">
        <w:instrText xml:space="preserve"> SEQ Figure \* ARABIC </w:instrText>
      </w:r>
      <w:r w:rsidR="00FD7130">
        <w:fldChar w:fldCharType="separate"/>
      </w:r>
      <w:r w:rsidR="008D2C82">
        <w:rPr>
          <w:noProof/>
        </w:rPr>
        <w:t>9</w:t>
      </w:r>
      <w:r w:rsidR="00FD7130">
        <w:rPr>
          <w:noProof/>
        </w:rPr>
        <w:fldChar w:fldCharType="end"/>
      </w:r>
      <w:bookmarkEnd w:id="134"/>
      <w:r>
        <w:t xml:space="preserve"> – Examples of Max and Average Pooling </w:t>
      </w:r>
      <w:r>
        <w:fldChar w:fldCharType="begin" w:fldLock="1"/>
      </w:r>
      <w:r w:rsidR="00CB485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[165]","plainTextFormattedCitation":"[165]","previouslyFormattedCitation":"[165]"},"properties":{"noteIndex":0},"schema":"https://github.com/citation-style-language/schema/raw/master/csl-citation.json"}</w:instrText>
      </w:r>
      <w:r>
        <w:fldChar w:fldCharType="separate"/>
      </w:r>
      <w:r w:rsidR="00CB485A" w:rsidRPr="00CB485A">
        <w:rPr>
          <w:b w:val="0"/>
          <w:noProof/>
        </w:rPr>
        <w:t>[165]</w:t>
      </w:r>
      <w:bookmarkEnd w:id="135"/>
      <w:r>
        <w:fldChar w:fldCharType="end"/>
      </w:r>
    </w:p>
    <w:p w14:paraId="107A30A6" w14:textId="246AE044"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Pr="00283641">
        <w:fldChar w:fldCharType="separate"/>
      </w:r>
      <w:r w:rsidR="00CB485A" w:rsidRPr="00CB485A">
        <w:rPr>
          <w:noProof/>
        </w:rPr>
        <w:t>[147]</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8D2C82">
        <w:t xml:space="preserve">Figure </w:t>
      </w:r>
      <w:r w:rsidR="008D2C82">
        <w:rPr>
          <w:noProof/>
        </w:rPr>
        <w:t>9</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7777777"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w:t>
      </w:r>
      <w:r w:rsidRPr="00283641">
        <w:lastRenderedPageBreak/>
        <w:t>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136" w:name="_Toc86261511"/>
      <w:r>
        <w:t>2.</w:t>
      </w:r>
      <w:r w:rsidR="00A461E3">
        <w:t>6</w:t>
      </w:r>
      <w:r>
        <w:t xml:space="preserve"> The Myth of Finding the One Size Fits All Technique</w:t>
      </w:r>
      <w:bookmarkEnd w:id="136"/>
    </w:p>
    <w:p w14:paraId="497B0C6B" w14:textId="4B03A68D" w:rsidR="0042377F" w:rsidRDefault="001A2209" w:rsidP="00EB5D2E">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etc.  </w:t>
      </w:r>
    </w:p>
    <w:p w14:paraId="0C51DDCC" w14:textId="4F201154" w:rsidR="00F06187" w:rsidRDefault="00F06187" w:rsidP="00F06187">
      <w:pPr>
        <w:pStyle w:val="Heading2"/>
      </w:pPr>
      <w:bookmarkStart w:id="137" w:name="_Toc86261512"/>
      <w:r>
        <w:t>2.</w:t>
      </w:r>
      <w:r w:rsidR="00A461E3">
        <w:t>7</w:t>
      </w:r>
      <w:r>
        <w:t xml:space="preserve"> Performance Metrics</w:t>
      </w:r>
      <w:bookmarkEnd w:id="137"/>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w:t>
      </w:r>
      <w:r w:rsidRPr="00A454C6">
        <w:lastRenderedPageBreak/>
        <w:t xml:space="preserve">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6" type="#_x0000_t75" style="width:161.5pt;height:33.6pt" o:ole="">
                  <v:imagedata r:id="rId45" o:title=""/>
                </v:shape>
                <o:OLEObject Type="Embed" ProgID="Equation.DSMT4" ShapeID="_x0000_i1036" DrawAspect="Content" ObjectID="_1697174285" r:id="rId46"/>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37" type="#_x0000_t75" style="width:180pt;height:33.6pt" o:ole="">
                  <v:imagedata r:id="rId47" o:title=""/>
                </v:shape>
                <o:OLEObject Type="Embed" ProgID="Equation.DSMT4" ShapeID="_x0000_i1037" DrawAspect="Content" ObjectID="_1697174286" r:id="rId48"/>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38" type="#_x0000_t75" style="width:164.9pt;height:33.6pt" o:ole="">
                  <v:imagedata r:id="rId49" o:title=""/>
                </v:shape>
                <o:OLEObject Type="Embed" ProgID="Equation.DSMT4" ShapeID="_x0000_i1038" DrawAspect="Content" ObjectID="_1697174287" r:id="rId50"/>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39" type="#_x0000_t75" style="width:185.15pt;height:38.4pt" o:ole="">
                  <v:imagedata r:id="rId51" o:title=""/>
                </v:shape>
                <o:OLEObject Type="Embed" ProgID="Equation.DSMT4" ShapeID="_x0000_i1039" DrawAspect="Content" ObjectID="_1697174288" r:id="rId52"/>
              </w:object>
            </w:r>
          </w:p>
        </w:tc>
      </w:tr>
    </w:tbl>
    <w:p w14:paraId="0430D55A" w14:textId="49422872" w:rsidR="00F06187" w:rsidRDefault="00F06187" w:rsidP="00F06187">
      <w:pPr>
        <w:pStyle w:val="Caption"/>
        <w:jc w:val="center"/>
      </w:pPr>
      <w:bookmarkStart w:id="138" w:name="_Ref85286186"/>
      <w:bookmarkStart w:id="139" w:name="_Toc86261554"/>
      <w:r>
        <w:t xml:space="preserve">Table </w:t>
      </w:r>
      <w:r w:rsidR="00FD7130">
        <w:fldChar w:fldCharType="begin"/>
      </w:r>
      <w:r w:rsidR="00FD7130">
        <w:instrText xml:space="preserve"> SEQ Table \* ARABIC </w:instrText>
      </w:r>
      <w:r w:rsidR="00FD7130">
        <w:fldChar w:fldCharType="separate"/>
      </w:r>
      <w:r w:rsidR="008D2C82">
        <w:rPr>
          <w:noProof/>
        </w:rPr>
        <w:t>1</w:t>
      </w:r>
      <w:r w:rsidR="00FD7130">
        <w:rPr>
          <w:noProof/>
        </w:rPr>
        <w:fldChar w:fldCharType="end"/>
      </w:r>
      <w:bookmarkEnd w:id="138"/>
      <w:r>
        <w:rPr>
          <w:noProof/>
        </w:rPr>
        <w:t xml:space="preserve"> - </w:t>
      </w:r>
      <w:r w:rsidRPr="00D6300C">
        <w:rPr>
          <w:noProof/>
        </w:rPr>
        <w:t>Formulas for Several Frequently Used Performance Metrics</w:t>
      </w:r>
      <w:bookmarkEnd w:id="139"/>
    </w:p>
    <w:p w14:paraId="18100504" w14:textId="48338CCF"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[166]","plainTextFormattedCitation":"[1], [166]","previouslyFormattedCitation":"[1], [166]"},"properties":{"noteIndex":0},"schema":"https://github.com/citation-style-language/schema/raw/master/csl-citation.json"}</w:instrText>
      </w:r>
      <w:r>
        <w:fldChar w:fldCharType="separate"/>
      </w:r>
      <w:r w:rsidR="00CB485A" w:rsidRPr="00CB485A">
        <w:rPr>
          <w:noProof/>
        </w:rPr>
        <w:t>[1], [166]</w:t>
      </w:r>
      <w:r>
        <w:fldChar w:fldCharType="end"/>
      </w:r>
      <w:r>
        <w:t xml:space="preserve">.  </w:t>
      </w:r>
    </w:p>
    <w:p w14:paraId="399D1A8F" w14:textId="1183ED15"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CB485A" w:rsidRPr="00CB485A">
        <w:rPr>
          <w:noProof/>
        </w:rPr>
        <w:t>[68]</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  </w:t>
      </w:r>
    </w:p>
    <w:p w14:paraId="5B10AAF3" w14:textId="3573AD43" w:rsidR="00F06187" w:rsidRDefault="00F06187" w:rsidP="00F06187">
      <w:pPr>
        <w:ind w:firstLine="288"/>
      </w:pPr>
      <w:r>
        <w:t xml:space="preserve">To fully capture bias and precision, Mean Biased Error (MBE) and standard deviation (SD) can also be used </w:t>
      </w:r>
      <w:r>
        <w:fldChar w:fldCharType="begin" w:fldLock="1"/>
      </w:r>
      <w:r w:rsidR="00CB485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systems","type":"article-journal"},"uris":["http://www.mendeley.com/documents/?uuid=a93c32ae-59b8-4caf-b72a-c2f8dde4a5af"]}],"mendeley":{"formattedCitation":"[167], [168]","plainTextFormattedCitation":"[167], [168]","previouslyFormattedCitation":"[167], [168]"},"properties":{"noteIndex":0},"schema":"https://github.com/citation-style-language/schema/raw/master/csl-citation.json"}</w:instrText>
      </w:r>
      <w:r>
        <w:fldChar w:fldCharType="separate"/>
      </w:r>
      <w:r w:rsidR="00CB485A" w:rsidRPr="00CB485A">
        <w:rPr>
          <w:noProof/>
        </w:rPr>
        <w:t>[167], [168]</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 xml:space="preserve">s overall bias and determines if the model </w:t>
      </w:r>
      <w:r w:rsidRPr="004C4599">
        <w:lastRenderedPageBreak/>
        <w:t>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77777777" w:rsidR="00F06187" w:rsidRDefault="00F06187" w:rsidP="00F06187">
      <w:pPr>
        <w:ind w:firstLine="288"/>
      </w:pPr>
      <w:r w:rsidRPr="00617EA7">
        <w:t xml:space="preserve">Finally, standard deviation indicates the spread of errors by quantifying how far apart individual errors are from the mean error. </w:t>
      </w:r>
      <w:r w:rsidRPr="008B37F2">
        <w:t> 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Pr="008B37F2">
        <w:t>.  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140" w:name="_Toc86261513"/>
      <w:r>
        <w:lastRenderedPageBreak/>
        <w:t>3</w:t>
      </w:r>
      <w:r w:rsidR="00EB444C">
        <w:t xml:space="preserve"> </w:t>
      </w:r>
      <w:r w:rsidR="00AD096F">
        <w:t>Investigation</w:t>
      </w:r>
      <w:bookmarkEnd w:id="140"/>
    </w:p>
    <w:p w14:paraId="07D26386" w14:textId="77777777" w:rsidR="00CB52B7" w:rsidRDefault="00CF695C" w:rsidP="006C6E4D">
      <w:pPr>
        <w:ind w:firstLine="288"/>
      </w:pPr>
      <w:r>
        <w:t>The purpose of this work was</w:t>
      </w:r>
      <w:r w:rsidR="00EB444C">
        <w:t xml:space="preserve"> to determine whether deep learning approaches </w:t>
      </w:r>
      <w:r>
        <w:t xml:space="preserve">could </w:t>
      </w:r>
      <w:r w:rsidR="00EB444C">
        <w:t xml:space="preserve">improve forecasting accuracy for </w:t>
      </w:r>
      <w:commentRangeStart w:id="141"/>
      <w:r>
        <w:t xml:space="preserve">specific </w:t>
      </w:r>
      <w:r w:rsidR="00EB444C">
        <w:t xml:space="preserve">data sets </w:t>
      </w:r>
      <w:commentRangeEnd w:id="141"/>
      <w:r w:rsidR="00D943D5">
        <w:rPr>
          <w:rStyle w:val="CommentReference"/>
        </w:rPr>
        <w:commentReference w:id="141"/>
      </w:r>
      <w:r w:rsidR="00EB444C">
        <w:t xml:space="preserve">by comparing the accuracy of deep learning forecasters to some of the current forecasters used by utilities.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6C6E4D">
        <w:t xml:space="preserve"> </w:t>
      </w:r>
      <w:r>
        <w:t xml:space="preserve">  </w:t>
      </w:r>
    </w:p>
    <w:p w14:paraId="7A8B19B8" w14:textId="3437D804" w:rsidR="001E0C2F" w:rsidRDefault="006C6E4D" w:rsidP="006C6E4D">
      <w:pPr>
        <w:ind w:firstLine="288"/>
      </w:pPr>
      <w:commentRangeStart w:id="142"/>
      <w:del w:id="143" w:author="Dawn MacIsaac" w:date="2021-10-31T07:41:00Z">
        <w:r w:rsidDel="00D943D5">
          <w:delText xml:space="preserve">These benchmark algorithms have been available for many years and have been implemented and used by researchers and utilities </w:delText>
        </w:r>
        <w:r w:rsidDel="00D943D5">
          <w:fldChar w:fldCharType="begin" w:fldLock="1"/>
        </w:r>
        <w:r w:rsidR="00CB485A" w:rsidDel="00D943D5">
          <w:del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delInstrText>
        </w:r>
        <w:r w:rsidDel="00D943D5">
          <w:fldChar w:fldCharType="separate"/>
        </w:r>
        <w:r w:rsidR="00CB485A" w:rsidRPr="00CB485A" w:rsidDel="00D943D5">
          <w:rPr>
            <w:noProof/>
          </w:rPr>
          <w:delText>[1], [3], [10], [14], [76]–[78]</w:delText>
        </w:r>
        <w:r w:rsidDel="00D943D5">
          <w:fldChar w:fldCharType="end"/>
        </w:r>
        <w:commentRangeEnd w:id="142"/>
        <w:r w:rsidR="00D943D5" w:rsidDel="00D943D5">
          <w:rPr>
            <w:rStyle w:val="CommentReference"/>
          </w:rPr>
          <w:commentReference w:id="142"/>
        </w:r>
      </w:del>
      <w:r>
        <w:t>.</w:t>
      </w:r>
      <w:del w:id="144" w:author="Dawn MacIsaac" w:date="2021-10-31T07:41:00Z">
        <w:r w:rsidDel="00D943D5">
          <w:delText xml:space="preserve"> </w:delText>
        </w:r>
        <w:commentRangeStart w:id="145"/>
        <w:r w:rsidR="00AE0891" w:rsidDel="00D943D5">
          <w:delText>P</w:delText>
        </w:r>
        <w:r w:rsidRPr="00326997" w:rsidDel="00D943D5">
          <w:delText xml:space="preserve">erformance of the deep learning forecasters </w:delText>
        </w:r>
        <w:r w:rsidDel="00D943D5">
          <w:delText>was</w:delText>
        </w:r>
        <w:r w:rsidRPr="00326997" w:rsidDel="00D943D5">
          <w:delText xml:space="preserve"> assessed by comparing them against the performance of the benchmark algorithms</w:delText>
        </w:r>
      </w:del>
      <w:commentRangeEnd w:id="145"/>
      <w:r w:rsidR="00D943D5">
        <w:rPr>
          <w:rStyle w:val="CommentReference"/>
        </w:rPr>
        <w:commentReference w:id="145"/>
      </w:r>
      <w:r w:rsidRPr="00326997">
        <w:t>.</w:t>
      </w:r>
      <w:r>
        <w:t xml:space="preserve"> </w:t>
      </w:r>
      <w:r w:rsidR="003B2FC3" w:rsidRPr="00326997">
        <w:t xml:space="preserve">Overall </w:t>
      </w:r>
      <w:ins w:id="146" w:author="Dawn MacIsaac" w:date="2021-10-31T07:42:00Z">
        <w:r w:rsidR="00D943D5">
          <w:t xml:space="preserve">forecast </w:t>
        </w:r>
      </w:ins>
      <w:r w:rsidR="003B2FC3" w:rsidRPr="00326997">
        <w:t xml:space="preserve">accuracy and accuracy in </w:t>
      </w:r>
      <w:commentRangeStart w:id="147"/>
      <w:r w:rsidR="003B2FC3" w:rsidRPr="00326997">
        <w:t>peak detection</w:t>
      </w:r>
      <w:commentRangeEnd w:id="147"/>
      <w:r w:rsidR="00D943D5">
        <w:rPr>
          <w:rStyle w:val="CommentReference"/>
        </w:rPr>
        <w:commentReference w:id="147"/>
      </w:r>
      <w:r w:rsidR="003B2FC3" w:rsidRPr="00326997">
        <w:t xml:space="preserve"> </w:t>
      </w:r>
      <w:r w:rsidR="003B2FC3">
        <w:t>were</w:t>
      </w:r>
      <w:r w:rsidR="003B2FC3" w:rsidRPr="00326997">
        <w:t xml:space="preserve"> compared. </w:t>
      </w:r>
      <w:commentRangeStart w:id="148"/>
      <w:r w:rsidR="003B2FC3">
        <w:t>The p</w:t>
      </w:r>
      <w:r w:rsidR="003B2FC3" w:rsidRPr="00326997">
        <w:t>eak demand forecasts are critical for securing adequate generation, transmission, and distribution capacity. Accurate peak forecasts improve capital expenditure, decision making and system reliability</w:t>
      </w:r>
      <w:commentRangeEnd w:id="148"/>
      <w:r w:rsidR="00D943D5">
        <w:rPr>
          <w:rStyle w:val="CommentReference"/>
        </w:rPr>
        <w:commentReference w:id="148"/>
      </w:r>
      <w:r w:rsidR="003B2FC3" w:rsidRPr="00326997">
        <w:t>.</w:t>
      </w:r>
      <w:del w:id="149" w:author="Dawn MacIsaac" w:date="2021-10-31T07:43:00Z">
        <w:r w:rsidR="007C6821" w:rsidDel="00D943D5">
          <w:delText xml:space="preserve"> </w:delText>
        </w:r>
        <w:r w:rsidR="007C6821" w:rsidRPr="007C6821" w:rsidDel="00D943D5">
          <w:delText xml:space="preserve">Chapter </w:delText>
        </w:r>
        <w:r w:rsidR="0084208C" w:rsidDel="00D943D5">
          <w:delText>2</w:delText>
        </w:r>
        <w:r w:rsidR="00B40325" w:rsidDel="00D943D5">
          <w:delText>.2</w:delText>
        </w:r>
        <w:r w:rsidR="00BC06CE" w:rsidDel="00D943D5">
          <w:delText xml:space="preserve"> </w:delText>
        </w:r>
        <w:r w:rsidR="007C6821" w:rsidRPr="007C6821" w:rsidDel="00D943D5">
          <w:delText>contains additional information on peak load demand</w:delText>
        </w:r>
      </w:del>
      <w:r w:rsidR="007C6821" w:rsidRPr="007C6821">
        <w:t>.</w:t>
      </w:r>
    </w:p>
    <w:p w14:paraId="426C8625" w14:textId="0338B0C8" w:rsidR="006C6E4D" w:rsidRDefault="006C6E4D" w:rsidP="006C6E4D">
      <w:pPr>
        <w:pStyle w:val="Heading2"/>
      </w:pPr>
      <w:bookmarkStart w:id="150" w:name="_Toc86261514"/>
      <w:r>
        <w:t xml:space="preserve">3.1 </w:t>
      </w:r>
      <w:del w:id="151" w:author="Dawn MacIsaac" w:date="2021-10-31T07:57:00Z">
        <w:r w:rsidDel="00455BEB">
          <w:delText>Datasets</w:delText>
        </w:r>
      </w:del>
      <w:bookmarkEnd w:id="150"/>
      <w:ins w:id="152" w:author="Dawn MacIsaac" w:date="2021-10-31T07:57:00Z">
        <w:r w:rsidR="00455BEB">
          <w:t>Methods</w:t>
        </w:r>
      </w:ins>
    </w:p>
    <w:p w14:paraId="1ADA92CC" w14:textId="77777777" w:rsidR="00455BEB" w:rsidRDefault="00455BEB" w:rsidP="00455BEB">
      <w:pPr>
        <w:pStyle w:val="Heading3"/>
      </w:pPr>
      <w:r>
        <w:t xml:space="preserve">3.1.1 </w:t>
      </w:r>
      <w:r w:rsidRPr="0066112A">
        <w:t>Preparation of the Datasets</w:t>
      </w:r>
    </w:p>
    <w:p w14:paraId="30E29C95" w14:textId="77777777" w:rsidR="00455BEB" w:rsidRPr="00455BEB" w:rsidRDefault="00455BEB" w:rsidP="00455BEB">
      <w:pPr>
        <w:rPr>
          <w:ins w:id="153" w:author="Dawn MacIsaac" w:date="2021-10-31T07:58:00Z"/>
        </w:rPr>
      </w:pPr>
    </w:p>
    <w:p w14:paraId="13FFF627" w14:textId="77777777" w:rsidR="00455BEB" w:rsidRPr="00455BEB" w:rsidRDefault="00455BEB" w:rsidP="00455BEB">
      <w:pPr>
        <w:pPrChange w:id="154" w:author="Dawn MacIsaac" w:date="2021-10-31T07:58:00Z">
          <w:pPr>
            <w:pStyle w:val="Heading2"/>
          </w:pPr>
        </w:pPrChange>
      </w:pPr>
    </w:p>
    <w:p w14:paraId="423435A9" w14:textId="478B948C" w:rsidR="006A7D71" w:rsidRDefault="00EB444C" w:rsidP="00096339">
      <w:pPr>
        <w:ind w:firstLine="288"/>
      </w:pPr>
      <w:r>
        <w:lastRenderedPageBreak/>
        <w:t xml:space="preserve"> </w:t>
      </w:r>
      <w:r w:rsidR="003D707E" w:rsidRPr="003D707E">
        <w:t>This study was conducted using three distinct datasets</w:t>
      </w:r>
      <w:del w:id="155" w:author="Dawn MacIsaac" w:date="2021-10-31T07:44:00Z">
        <w:r w:rsidR="003D707E" w:rsidRPr="003D707E" w:rsidDel="00A5406A">
          <w:delText>, which provide sufficient data for evaluating the methods and establishing a firm foundation for the study's conclusions</w:delText>
        </w:r>
      </w:del>
      <w:r w:rsidR="003D707E" w:rsidRPr="003D707E">
        <w:t>.</w:t>
      </w:r>
      <w:r w:rsidR="003D707E">
        <w:t xml:space="preserve"> </w:t>
      </w:r>
      <w:r>
        <w:t xml:space="preserve">Two sets </w:t>
      </w:r>
      <w:commentRangeStart w:id="156"/>
      <w:r>
        <w:t>c</w:t>
      </w:r>
      <w:ins w:id="157" w:author="Dawn MacIsaac" w:date="2021-10-31T07:44:00Z">
        <w:r w:rsidR="00A5406A">
          <w:t>ame</w:t>
        </w:r>
        <w:commentRangeEnd w:id="156"/>
        <w:r w:rsidR="00A5406A">
          <w:rPr>
            <w:rStyle w:val="CommentReference"/>
          </w:rPr>
          <w:commentReference w:id="156"/>
        </w:r>
      </w:ins>
      <w:del w:id="158" w:author="Dawn MacIsaac" w:date="2021-10-31T07:44:00Z">
        <w:r w:rsidDel="00A5406A">
          <w:delText>ome</w:delText>
        </w:r>
      </w:del>
      <w:r>
        <w:t xml:space="preserve"> from an Independent Electrical System Operator in Ontario and have been included because the data is publicly available, which helps with the reproducibility of this work.  One set is from Ottawa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xml:space="preserve">, and the other is from Toronto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and they both consist of city-wide load aggregation measurements taken hourly, spanning ten years from 2010-2019.</w:t>
      </w:r>
      <w:r w:rsidR="00C64D5D" w:rsidRPr="00460284">
        <w:t xml:space="preserve"> Both the Toronto and Ottawa datasets have a training period of 2010-2018, while the testing period is 2019.</w:t>
      </w:r>
    </w:p>
    <w:p w14:paraId="4BE6933B" w14:textId="2DB7B5F9" w:rsidR="006A7D71" w:rsidRDefault="006A7D71" w:rsidP="006A7D71">
      <w:pPr>
        <w:ind w:firstLine="288"/>
        <w:jc w:val="center"/>
      </w:pPr>
      <w:r w:rsidRPr="00B629F6">
        <w:rPr>
          <w:noProof/>
        </w:rPr>
        <w:drawing>
          <wp:inline distT="0" distB="0" distL="0" distR="0" wp14:anchorId="295EEC26" wp14:editId="38978BFE">
            <wp:extent cx="3944169" cy="3105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53">
                      <a:extLst>
                        <a:ext uri="{28A0092B-C50C-407E-A947-70E740481C1C}">
                          <a14:useLocalDpi xmlns:a14="http://schemas.microsoft.com/office/drawing/2010/main" val="0"/>
                        </a:ext>
                      </a:extLst>
                    </a:blip>
                    <a:srcRect l="2505" t="5489" r="7513"/>
                    <a:stretch/>
                  </pic:blipFill>
                  <pic:spPr bwMode="auto">
                    <a:xfrm>
                      <a:off x="0" y="0"/>
                      <a:ext cx="3956673" cy="3114994"/>
                    </a:xfrm>
                    <a:prstGeom prst="rect">
                      <a:avLst/>
                    </a:prstGeom>
                    <a:noFill/>
                    <a:ln>
                      <a:noFill/>
                    </a:ln>
                    <a:extLst>
                      <a:ext uri="{53640926-AAD7-44D8-BBD7-CCE9431645EC}">
                        <a14:shadowObscured xmlns:a14="http://schemas.microsoft.com/office/drawing/2010/main"/>
                      </a:ext>
                    </a:extLst>
                  </pic:spPr>
                </pic:pic>
              </a:graphicData>
            </a:graphic>
          </wp:inline>
        </w:drawing>
      </w:r>
    </w:p>
    <w:p w14:paraId="2FC5A20D" w14:textId="128371D4" w:rsidR="006A7D71" w:rsidRDefault="006A7D71" w:rsidP="006A7D71">
      <w:pPr>
        <w:pStyle w:val="Caption"/>
        <w:jc w:val="center"/>
      </w:pPr>
      <w:bookmarkStart w:id="159" w:name="_Toc86261578"/>
      <w:commentRangeStart w:id="160"/>
      <w:r>
        <w:t xml:space="preserve">Figure </w:t>
      </w:r>
      <w:r w:rsidR="00571B08">
        <w:fldChar w:fldCharType="begin"/>
      </w:r>
      <w:r w:rsidR="00571B08">
        <w:instrText xml:space="preserve"> SEQ Figure \* ARABIC </w:instrText>
      </w:r>
      <w:r w:rsidR="00571B08">
        <w:fldChar w:fldCharType="separate"/>
      </w:r>
      <w:r w:rsidR="008D2C82">
        <w:rPr>
          <w:noProof/>
        </w:rPr>
        <w:t>10</w:t>
      </w:r>
      <w:r w:rsidR="00571B08">
        <w:rPr>
          <w:noProof/>
        </w:rPr>
        <w:fldChar w:fldCharType="end"/>
      </w:r>
      <w:r>
        <w:t xml:space="preserve"> - The</w:t>
      </w:r>
      <w:r w:rsidRPr="009E0BEB">
        <w:t xml:space="preserve"> Test Dataset for the City of Toronto</w:t>
      </w:r>
      <w:bookmarkEnd w:id="159"/>
      <w:commentRangeEnd w:id="160"/>
      <w:r w:rsidR="00A5406A">
        <w:rPr>
          <w:rStyle w:val="CommentReference"/>
          <w:b w:val="0"/>
          <w:bCs w:val="0"/>
        </w:rPr>
        <w:commentReference w:id="160"/>
      </w:r>
    </w:p>
    <w:p w14:paraId="4D06B551" w14:textId="77777777" w:rsidR="006D7412" w:rsidRDefault="006D7412" w:rsidP="006D7412">
      <w:pPr>
        <w:ind w:firstLine="288"/>
      </w:pPr>
      <w:r>
        <w:t xml:space="preserve">The third set comes from Saint john Energy, a municipally-owned utility reseller.  This data is included because the work proposed here supports </w:t>
      </w:r>
      <w:commentRangeStart w:id="161"/>
      <w:r>
        <w:t>efforts in a larger Smart Grid Technologies project underway at UNB, which partners with that utility reseller</w:t>
      </w:r>
      <w:commentRangeEnd w:id="161"/>
      <w:r w:rsidR="00A5406A">
        <w:rPr>
          <w:rStyle w:val="CommentReference"/>
        </w:rPr>
        <w:commentReference w:id="161"/>
      </w:r>
      <w:r>
        <w:t xml:space="preserve">. </w:t>
      </w:r>
      <w:r w:rsidRPr="00BC46C7">
        <w:t xml:space="preserve">Saint John Energy's data set is smaller than the others, spanning approximately 3.75 years from 2018 </w:t>
      </w:r>
      <w:r w:rsidRPr="00BC46C7">
        <w:lastRenderedPageBreak/>
        <w:t>to October 20, 2021, but otherwise corresponds to hourly measurements of Saint John's load aggregates.</w:t>
      </w:r>
      <w:r>
        <w:t xml:space="preserve"> </w:t>
      </w:r>
      <w:commentRangeStart w:id="162"/>
      <w:r w:rsidRPr="00460284">
        <w:t>The Saint John dataset's training period is from 2018 to October 20th, 2020, and the testing period is from October 21st, 2020, to October 20th, 2021</w:t>
      </w:r>
      <w:commentRangeEnd w:id="162"/>
      <w:r w:rsidR="00A5406A">
        <w:rPr>
          <w:rStyle w:val="CommentReference"/>
        </w:rPr>
        <w:commentReference w:id="162"/>
      </w:r>
      <w:r w:rsidRPr="00460284">
        <w:t xml:space="preserve">. </w:t>
      </w:r>
      <w:r w:rsidRPr="0061391E">
        <w:t>All load demand variables are expressed in megawatts</w:t>
      </w:r>
      <w:r>
        <w:t xml:space="preserve"> (MW)</w:t>
      </w:r>
      <w:r w:rsidRPr="0061391E">
        <w:t xml:space="preserve"> for all datasets.</w:t>
      </w:r>
    </w:p>
    <w:p w14:paraId="71654E09" w14:textId="77777777" w:rsidR="006D7412" w:rsidRDefault="006D7412" w:rsidP="006D7412">
      <w:pPr>
        <w:ind w:firstLine="288"/>
        <w:jc w:val="center"/>
      </w:pPr>
      <w:r w:rsidRPr="00E97AC5">
        <w:rPr>
          <w:noProof/>
        </w:rPr>
        <w:drawing>
          <wp:inline distT="0" distB="0" distL="0" distR="0" wp14:anchorId="150A8DF3" wp14:editId="50F45DDF">
            <wp:extent cx="4238625" cy="330880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54">
                      <a:extLst>
                        <a:ext uri="{28A0092B-C50C-407E-A947-70E740481C1C}">
                          <a14:useLocalDpi xmlns:a14="http://schemas.microsoft.com/office/drawing/2010/main" val="0"/>
                        </a:ext>
                      </a:extLst>
                    </a:blip>
                    <a:srcRect l="2684" t="5728" r="6797"/>
                    <a:stretch/>
                  </pic:blipFill>
                  <pic:spPr bwMode="auto">
                    <a:xfrm>
                      <a:off x="0" y="0"/>
                      <a:ext cx="4240652" cy="3310390"/>
                    </a:xfrm>
                    <a:prstGeom prst="rect">
                      <a:avLst/>
                    </a:prstGeom>
                    <a:noFill/>
                    <a:ln>
                      <a:noFill/>
                    </a:ln>
                    <a:extLst>
                      <a:ext uri="{53640926-AAD7-44D8-BBD7-CCE9431645EC}">
                        <a14:shadowObscured xmlns:a14="http://schemas.microsoft.com/office/drawing/2010/main"/>
                      </a:ext>
                    </a:extLst>
                  </pic:spPr>
                </pic:pic>
              </a:graphicData>
            </a:graphic>
          </wp:inline>
        </w:drawing>
      </w:r>
    </w:p>
    <w:p w14:paraId="566FAB46" w14:textId="2DEB7AF9" w:rsidR="006D7412" w:rsidRDefault="006D7412" w:rsidP="006D7412">
      <w:pPr>
        <w:pStyle w:val="Caption"/>
        <w:jc w:val="center"/>
      </w:pPr>
      <w:bookmarkStart w:id="163" w:name="_Toc86261579"/>
      <w:commentRangeStart w:id="164"/>
      <w:r>
        <w:t xml:space="preserve">Figure </w:t>
      </w:r>
      <w:r w:rsidR="00571B08">
        <w:fldChar w:fldCharType="begin"/>
      </w:r>
      <w:r w:rsidR="00571B08">
        <w:instrText xml:space="preserve"> SEQ Figure \* ARABIC </w:instrText>
      </w:r>
      <w:r w:rsidR="00571B08">
        <w:fldChar w:fldCharType="separate"/>
      </w:r>
      <w:r w:rsidR="008D2C82">
        <w:rPr>
          <w:noProof/>
        </w:rPr>
        <w:t>11</w:t>
      </w:r>
      <w:r w:rsidR="00571B08">
        <w:rPr>
          <w:noProof/>
        </w:rPr>
        <w:fldChar w:fldCharType="end"/>
      </w:r>
      <w:r>
        <w:t xml:space="preserve"> - The</w:t>
      </w:r>
      <w:r w:rsidRPr="009E0BEB">
        <w:t xml:space="preserve"> Test Dataset for the City of </w:t>
      </w:r>
      <w:r>
        <w:t>Ottawa</w:t>
      </w:r>
      <w:bookmarkEnd w:id="163"/>
      <w:commentRangeEnd w:id="164"/>
      <w:r w:rsidR="00A5406A">
        <w:rPr>
          <w:rStyle w:val="CommentReference"/>
          <w:b w:val="0"/>
          <w:bCs w:val="0"/>
        </w:rPr>
        <w:commentReference w:id="164"/>
      </w:r>
    </w:p>
    <w:p w14:paraId="198FB0E9" w14:textId="77777777" w:rsidR="00582E6B" w:rsidRDefault="00582E6B" w:rsidP="00582E6B">
      <w:pPr>
        <w:keepNext/>
        <w:jc w:val="center"/>
      </w:pPr>
      <w:r w:rsidRPr="00A378DD">
        <w:rPr>
          <w:noProof/>
        </w:rPr>
        <w:lastRenderedPageBreak/>
        <w:drawing>
          <wp:inline distT="0" distB="0" distL="0" distR="0" wp14:anchorId="04AFA022" wp14:editId="464C3A68">
            <wp:extent cx="4267536" cy="34575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rotWithShape="1">
                    <a:blip r:embed="rId55">
                      <a:extLst>
                        <a:ext uri="{28A0092B-C50C-407E-A947-70E740481C1C}">
                          <a14:useLocalDpi xmlns:a14="http://schemas.microsoft.com/office/drawing/2010/main" val="0"/>
                        </a:ext>
                      </a:extLst>
                    </a:blip>
                    <a:srcRect l="4115" t="5251" r="8228"/>
                    <a:stretch/>
                  </pic:blipFill>
                  <pic:spPr bwMode="auto">
                    <a:xfrm>
                      <a:off x="0" y="0"/>
                      <a:ext cx="4272499" cy="3461596"/>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7EBB52B9" w:rsidR="00582E6B" w:rsidRDefault="00582E6B" w:rsidP="00582E6B">
      <w:pPr>
        <w:pStyle w:val="Caption"/>
        <w:jc w:val="center"/>
      </w:pPr>
      <w:bookmarkStart w:id="165" w:name="_Toc86261580"/>
      <w:commentRangeStart w:id="166"/>
      <w:r>
        <w:t xml:space="preserve">Figure </w:t>
      </w:r>
      <w:r w:rsidR="00571B08">
        <w:fldChar w:fldCharType="begin"/>
      </w:r>
      <w:r w:rsidR="00571B08">
        <w:instrText xml:space="preserve"> SEQ Figure \* ARABIC </w:instrText>
      </w:r>
      <w:r w:rsidR="00571B08">
        <w:fldChar w:fldCharType="separate"/>
      </w:r>
      <w:r w:rsidR="008D2C82">
        <w:rPr>
          <w:noProof/>
        </w:rPr>
        <w:t>12</w:t>
      </w:r>
      <w:r w:rsidR="00571B08">
        <w:rPr>
          <w:noProof/>
        </w:rPr>
        <w:fldChar w:fldCharType="end"/>
      </w:r>
      <w:r>
        <w:t xml:space="preserve"> - The</w:t>
      </w:r>
      <w:r w:rsidRPr="009E0BEB">
        <w:t xml:space="preserve"> Test Dataset for the City of </w:t>
      </w:r>
      <w:r>
        <w:t>Saint John</w:t>
      </w:r>
      <w:bookmarkEnd w:id="165"/>
      <w:commentRangeEnd w:id="166"/>
      <w:r w:rsidR="00A5406A">
        <w:rPr>
          <w:rStyle w:val="CommentReference"/>
          <w:b w:val="0"/>
          <w:bCs w:val="0"/>
        </w:rPr>
        <w:commentReference w:id="166"/>
      </w:r>
    </w:p>
    <w:p w14:paraId="511FA07D" w14:textId="116E954B" w:rsidR="00701964" w:rsidRDefault="00701964" w:rsidP="00C931D6">
      <w:pPr>
        <w:ind w:firstLine="288"/>
      </w:pPr>
      <w:commentRangeStart w:id="167"/>
      <w:r w:rsidRPr="00701964">
        <w:t xml:space="preserve">Weather data from Environment Canada </w:t>
      </w:r>
      <w:r>
        <w:fldChar w:fldCharType="begin" w:fldLock="1"/>
      </w:r>
      <w:r>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[170]","plainTextFormattedCitation":"[170]","previouslyFormattedCitation":"[170]"},"properties":{"noteIndex":0},"schema":"https://github.com/citation-style-language/schema/raw/master/csl-citation.json"}</w:instrText>
      </w:r>
      <w:r>
        <w:fldChar w:fldCharType="separate"/>
      </w:r>
      <w:r w:rsidRPr="00CB485A">
        <w:rPr>
          <w:noProof/>
        </w:rPr>
        <w:t>[170]</w:t>
      </w:r>
      <w:r>
        <w:fldChar w:fldCharType="end"/>
      </w:r>
      <w:r w:rsidRPr="00701964">
        <w:t xml:space="preserve"> </w:t>
      </w:r>
      <w:del w:id="168" w:author="Dawn MacIsaac" w:date="2021-10-31T07:51:00Z">
        <w:r w:rsidRPr="00701964" w:rsidDel="00A5406A">
          <w:delText>will be</w:delText>
        </w:r>
      </w:del>
      <w:commentRangeStart w:id="169"/>
      <w:ins w:id="170" w:author="Dawn MacIsaac" w:date="2021-10-31T07:51:00Z">
        <w:r w:rsidR="00A5406A">
          <w:t>was also</w:t>
        </w:r>
      </w:ins>
      <w:r w:rsidRPr="00701964">
        <w:t xml:space="preserve"> used</w:t>
      </w:r>
      <w:commentRangeEnd w:id="169"/>
      <w:r w:rsidR="00A5406A">
        <w:rPr>
          <w:rStyle w:val="CommentReference"/>
        </w:rPr>
        <w:commentReference w:id="169"/>
      </w:r>
      <w:r w:rsidRPr="00701964">
        <w:t xml:space="preserve"> to supplement the time series data in this work</w:t>
      </w:r>
      <w:commentRangeEnd w:id="167"/>
      <w:r w:rsidR="00A5406A">
        <w:rPr>
          <w:rStyle w:val="CommentReference"/>
        </w:rPr>
        <w:commentReference w:id="167"/>
      </w:r>
      <w:r w:rsidRPr="00701964">
        <w:t>.</w:t>
      </w:r>
      <w:del w:id="171" w:author="Dawn MacIsaac" w:date="2021-10-31T07:53:00Z">
        <w:r w:rsidRPr="00701964" w:rsidDel="00A5406A">
          <w:delText xml:space="preserve"> To compare the results across multiple datasets, we included only the temperature variable, as it is the most frequently used and also the easiest to obtain with fewer missing values in the data</w:delText>
        </w:r>
      </w:del>
      <w:r w:rsidRPr="00701964">
        <w:t>. The study's temperature variable is expressed in degrees celsius.</w:t>
      </w:r>
    </w:p>
    <w:p w14:paraId="600BEF69" w14:textId="36CEC813" w:rsidR="00BE320A" w:rsidRDefault="00BE46B7" w:rsidP="00BE46B7">
      <w:pPr>
        <w:ind w:firstLine="288"/>
      </w:pPr>
      <w:r w:rsidRPr="00BE46B7">
        <w:t xml:space="preserve">To locate and replace outliers in the </w:t>
      </w:r>
      <w:commentRangeStart w:id="172"/>
      <w:ins w:id="173" w:author="Dawn MacIsaac" w:date="2021-10-31T08:18:00Z">
        <w:r w:rsidR="00D94F50">
          <w:t xml:space="preserve">load </w:t>
        </w:r>
        <w:commentRangeEnd w:id="172"/>
        <w:r w:rsidR="00D94F50">
          <w:rPr>
            <w:rStyle w:val="CommentReference"/>
          </w:rPr>
          <w:commentReference w:id="172"/>
        </w:r>
      </w:ins>
      <w:r w:rsidRPr="00BE46B7">
        <w:t>datasets, a Hampel filter was used. The filter is a variable-</w:t>
      </w:r>
      <w:commentRangeStart w:id="174"/>
      <w:r w:rsidRPr="00BE46B7">
        <w:t>width</w:t>
      </w:r>
      <w:commentRangeEnd w:id="174"/>
      <w:r w:rsidR="00455BEB">
        <w:rPr>
          <w:rStyle w:val="CommentReference"/>
        </w:rPr>
        <w:commentReference w:id="174"/>
      </w:r>
      <w:r w:rsidRPr="00BE46B7">
        <w:t xml:space="preserve"> sliding window that glides across the time series.</w:t>
      </w:r>
      <w:r w:rsidR="00455BEB">
        <w:t xml:space="preserve">  </w:t>
      </w:r>
      <w:r w:rsidRPr="00BE46B7">
        <w:t xml:space="preserve">If a point in the window is more than three standard deviations away from the median, the Hampel filter flags it as an outlier and replaces it with the window median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[171]","plainTextFormattedCitation":"[171]","previouslyFormattedCitation":"[171]"},"properties":{"noteIndex":0},"schema":"https://github.com/citation-style-language/schema/raw/master/csl-citation.json"}</w:instrText>
      </w:r>
      <w:r>
        <w:fldChar w:fldCharType="separate"/>
      </w:r>
      <w:r w:rsidRPr="00B25725">
        <w:rPr>
          <w:noProof/>
        </w:rPr>
        <w:t>[171]</w:t>
      </w:r>
      <w:r>
        <w:fldChar w:fldCharType="end"/>
      </w:r>
      <w:r w:rsidRPr="00BE46B7">
        <w:t>.</w:t>
      </w:r>
      <w:del w:id="175" w:author="Dawn MacIsaac" w:date="2021-10-31T08:01:00Z">
        <w:r w:rsidR="00A012FC" w:rsidDel="00455BEB">
          <w:delText xml:space="preserve"> </w:delText>
        </w:r>
        <w:r w:rsidR="00BE320A" w:rsidRPr="00BE320A" w:rsidDel="00455BEB">
          <w:delText>In MATLAB, we used the default median window</w:delText>
        </w:r>
      </w:del>
      <w:r w:rsidR="00BE320A" w:rsidRPr="00BE320A">
        <w:t xml:space="preserve">, </w:t>
      </w:r>
      <w:del w:id="176" w:author="Dawn MacIsaac" w:date="2021-10-31T08:02:00Z">
        <w:r w:rsidR="00BE320A" w:rsidRPr="00BE320A" w:rsidDel="00455BEB">
          <w:delText xml:space="preserve">which includes the sample and </w:delText>
        </w:r>
      </w:del>
      <w:commentRangeStart w:id="177"/>
      <w:ins w:id="178" w:author="Dawn MacIsaac" w:date="2021-10-31T08:02:00Z">
        <w:r w:rsidR="00455BEB">
          <w:t>a 7 sample window-leng</w:t>
        </w:r>
      </w:ins>
      <w:ins w:id="179" w:author="Dawn MacIsaac" w:date="2021-10-31T08:03:00Z">
        <w:r w:rsidR="00455BEB">
          <w:t>th</w:t>
        </w:r>
      </w:ins>
      <w:ins w:id="180" w:author="Dawn MacIsaac" w:date="2021-10-31T08:02:00Z">
        <w:r w:rsidR="00455BEB">
          <w:t xml:space="preserve"> </w:t>
        </w:r>
      </w:ins>
      <w:commentRangeEnd w:id="177"/>
      <w:ins w:id="181" w:author="Dawn MacIsaac" w:date="2021-10-31T08:03:00Z">
        <w:r w:rsidR="00455BEB">
          <w:rPr>
            <w:rStyle w:val="CommentReference"/>
          </w:rPr>
          <w:commentReference w:id="177"/>
        </w:r>
      </w:ins>
      <w:ins w:id="182" w:author="Dawn MacIsaac" w:date="2021-10-31T08:02:00Z">
        <w:r w:rsidR="00455BEB">
          <w:t>was used centred about the sample under test</w:t>
        </w:r>
      </w:ins>
      <w:del w:id="183" w:author="Dawn MacIsaac" w:date="2021-10-31T08:02:00Z">
        <w:r w:rsidR="00BE320A" w:rsidRPr="00BE320A" w:rsidDel="00455BEB">
          <w:delText>three adjacent samples on either side</w:delText>
        </w:r>
      </w:del>
      <w:r w:rsidR="00BE320A" w:rsidRPr="00BE320A">
        <w:t>.</w:t>
      </w:r>
    </w:p>
    <w:p w14:paraId="51624145" w14:textId="77777777" w:rsidR="001A2C58" w:rsidRDefault="009E3A02" w:rsidP="009E3A02">
      <w:pPr>
        <w:ind w:firstLine="288"/>
        <w:rPr>
          <w:ins w:id="184" w:author="Dawn MacIsaac" w:date="2021-10-31T08:09:00Z"/>
        </w:rPr>
      </w:pPr>
      <w:del w:id="185" w:author="Dawn MacIsaac" w:date="2021-10-31T08:06:00Z">
        <w:r w:rsidRPr="009E3A02" w:rsidDel="001A2C58">
          <w:lastRenderedPageBreak/>
          <w:delText xml:space="preserve">We normalized the variables in our datasets using the </w:delText>
        </w:r>
        <w:r w:rsidR="00481CDE" w:rsidRPr="009E3A02" w:rsidDel="001A2C58">
          <w:delText>datasets</w:delText>
        </w:r>
        <w:r w:rsidRPr="009E3A02" w:rsidDel="001A2C58">
          <w:delText xml:space="preserve"> maximum and minimum values prior to passing them to the algorithms. The load demand and temperature variables were both normalized using this procedure. We used a technique called</w:delText>
        </w:r>
      </w:del>
      <w:ins w:id="186" w:author="Dawn MacIsaac" w:date="2021-10-31T08:06:00Z">
        <w:r w:rsidR="001A2C58">
          <w:t xml:space="preserve">All data (both load data and temperature data) were </w:t>
        </w:r>
      </w:ins>
      <w:ins w:id="187" w:author="Dawn MacIsaac" w:date="2021-10-31T08:09:00Z">
        <w:r w:rsidR="001A2C58">
          <w:t>normalized</w:t>
        </w:r>
      </w:ins>
      <w:ins w:id="188" w:author="Dawn MacIsaac" w:date="2021-10-31T08:06:00Z">
        <w:r w:rsidR="001A2C58">
          <w:t xml:space="preserve"> according to </w:t>
        </w:r>
      </w:ins>
      <w:del w:id="189" w:author="Dawn MacIsaac" w:date="2021-10-31T08:06:00Z">
        <w:r w:rsidRPr="009E3A02" w:rsidDel="001A2C58">
          <w:delText xml:space="preserve"> </w:delText>
        </w:r>
      </w:del>
      <w:r w:rsidRPr="009E3A02">
        <w:t xml:space="preserve">Min-Max normalization, which scales values between </w:t>
      </w:r>
      <w:r w:rsidR="00586DCC">
        <w:t>zero</w:t>
      </w:r>
      <w:r w:rsidRPr="009E3A02">
        <w:t xml:space="preserve"> and </w:t>
      </w:r>
      <w:r w:rsidR="00586DCC">
        <w:t>one</w:t>
      </w:r>
      <w:ins w:id="190" w:author="Dawn MacIsaac" w:date="2021-10-31T08:09:00Z">
        <w:r w:rsidR="001A2C58">
          <w:t xml:space="preserve"> using:</w:t>
        </w:r>
      </w:ins>
      <w:del w:id="191" w:author="Dawn MacIsaac" w:date="2021-10-31T08:09:00Z">
        <w:r w:rsidRPr="009E3A02" w:rsidDel="001A2C58">
          <w:delText>.</w:delText>
        </w:r>
      </w:del>
    </w:p>
    <w:p w14:paraId="73CFD19E" w14:textId="13737F5A" w:rsidR="001A2C58" w:rsidRDefault="001A2C58" w:rsidP="009E3A02">
      <w:pPr>
        <w:ind w:firstLine="288"/>
        <w:rPr>
          <w:ins w:id="192" w:author="Dawn MacIsaac" w:date="2021-10-31T08:09:00Z"/>
        </w:rPr>
      </w:pPr>
      <w:ins w:id="193" w:author="Dawn MacIsaac" w:date="2021-10-31T08:09:00Z">
        <w:r>
          <w:t xml:space="preserve">&lt;include formula here </w:t>
        </w:r>
      </w:ins>
      <w:proofErr w:type="spellStart"/>
      <w:ins w:id="194" w:author="Dawn MacIsaac" w:date="2021-10-31T08:10:00Z">
        <w:r>
          <w:t>xnorm</w:t>
        </w:r>
        <w:proofErr w:type="spellEnd"/>
        <w:r>
          <w:t xml:space="preserve"> = (</w:t>
        </w:r>
      </w:ins>
      <w:ins w:id="195" w:author="Dawn MacIsaac" w:date="2021-10-31T08:09:00Z">
        <w:r>
          <w:t>x-min</w:t>
        </w:r>
      </w:ins>
      <w:ins w:id="196" w:author="Dawn MacIsaac" w:date="2021-10-31T08:10:00Z">
        <w:r>
          <w:t>)/</w:t>
        </w:r>
      </w:ins>
      <w:ins w:id="197" w:author="Dawn MacIsaac" w:date="2021-10-31T08:09:00Z">
        <w:r>
          <w:t>(</w:t>
        </w:r>
      </w:ins>
      <w:ins w:id="198" w:author="Dawn MacIsaac" w:date="2021-10-31T08:10:00Z">
        <w:r>
          <w:t>min-max</w:t>
        </w:r>
      </w:ins>
      <w:ins w:id="199" w:author="Dawn MacIsaac" w:date="2021-10-31T08:09:00Z">
        <w:r>
          <w:t>)</w:t>
        </w:r>
      </w:ins>
      <w:ins w:id="200" w:author="Dawn MacIsaac" w:date="2021-10-31T08:10:00Z">
        <w:r>
          <w:t xml:space="preserve"> - we can remove it if we need room&gt;</w:t>
        </w:r>
      </w:ins>
    </w:p>
    <w:p w14:paraId="196F10F6" w14:textId="77777777" w:rsidR="001A2C58" w:rsidRDefault="001A2C58" w:rsidP="009E3A02">
      <w:pPr>
        <w:ind w:firstLine="288"/>
        <w:rPr>
          <w:ins w:id="201" w:author="Dawn MacIsaac" w:date="2021-10-31T08:09:00Z"/>
        </w:rPr>
      </w:pPr>
    </w:p>
    <w:p w14:paraId="1D3A2563" w14:textId="187D493B" w:rsidR="009E3A02" w:rsidRDefault="009E3A02" w:rsidP="009E3A02">
      <w:pPr>
        <w:ind w:firstLine="288"/>
      </w:pPr>
      <w:r w:rsidRPr="009E3A02">
        <w:t xml:space="preserve"> The minimum and maximum values were stored and used to de-normalize the final forecasts before any performance metrics were calculated. Numerous researchers have applied this normalization technique to the field of load forecasting </w:t>
      </w:r>
      <w:r>
        <w:fldChar w:fldCharType="begin" w:fldLock="1"/>
      </w:r>
      <w:r w:rsidR="0010026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systems","type":"article-journal"},"uris":["http://www.mendeley.com/documents/?uuid=1a0552e2-ad25-4c81-b270-418aad9fda19"]}],"mendeley":{"formattedCitation":"[22], [172]–[175]","plainTextFormattedCitation":"[22], [172]–[175]","previouslyFormattedCitation":"[22], [172]–[175]"},"properties":{"noteIndex":0},"schema":"https://github.com/citation-style-language/schema/raw/master/csl-citation.json"}</w:instrText>
      </w:r>
      <w:r>
        <w:fldChar w:fldCharType="separate"/>
      </w:r>
      <w:r w:rsidR="00CF0088" w:rsidRPr="00CF0088">
        <w:rPr>
          <w:noProof/>
        </w:rPr>
        <w:t>[22], [172]–[175]</w:t>
      </w:r>
      <w:r>
        <w:fldChar w:fldCharType="end"/>
      </w:r>
      <w:r>
        <w:t>.</w:t>
      </w:r>
    </w:p>
    <w:p w14:paraId="6813DE37" w14:textId="11834E72" w:rsidR="0066112A" w:rsidDel="00D94F50" w:rsidRDefault="00822ED1" w:rsidP="00300E93">
      <w:pPr>
        <w:ind w:firstLine="288"/>
        <w:rPr>
          <w:del w:id="202" w:author="Dawn MacIsaac" w:date="2021-10-31T08:11:00Z"/>
        </w:rPr>
      </w:pPr>
      <w:commentRangeStart w:id="203"/>
      <w:del w:id="204" w:author="Dawn MacIsaac" w:date="2021-10-31T08:11:00Z">
        <w:r w:rsidRPr="00381D4E" w:rsidDel="001A2C58">
          <w:delText xml:space="preserve">Panigrahi et al. stated in </w:delText>
        </w:r>
        <w:r w:rsidDel="001A2C58">
          <w:fldChar w:fldCharType="begin" w:fldLock="1"/>
        </w:r>
        <w:r w:rsidR="0010026B" w:rsidDel="001A2C58">
          <w:delInstrText>ADDIN CSL_CITATION {"citationItems":[{"id":"ITEM-1","itemData":{"abstract":"Efficient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Applications","id":"ITEM-1","issued":{"date-parts":[["2013"]]},"title":"Normalize Time Series and Forecast using Evolutionary Neural Network","type":"article-journal"},"uris":["http://www.mendeley.com/documents/?uuid=da806e78-2307-4e50-b268-9c91223b38cf"]}],"mendeley":{"formattedCitation":"[176]","plainTextFormattedCitation":"[176]","previouslyFormattedCitation":"[176]"},"properties":{"noteIndex":0},"schema":"https://github.com/citation-style-language/schema/raw/master/csl-citation.json"}</w:delInstrText>
        </w:r>
        <w:r w:rsidDel="001A2C58">
          <w:fldChar w:fldCharType="separate"/>
        </w:r>
        <w:r w:rsidR="00CF0088" w:rsidRPr="00CF0088" w:rsidDel="001A2C58">
          <w:rPr>
            <w:noProof/>
          </w:rPr>
          <w:delText>[176]</w:delText>
        </w:r>
        <w:r w:rsidDel="001A2C58">
          <w:fldChar w:fldCharType="end"/>
        </w:r>
        <w:r w:rsidDel="001A2C58">
          <w:delText xml:space="preserve"> </w:delText>
        </w:r>
        <w:r w:rsidRPr="00381D4E" w:rsidDel="001A2C58">
          <w:delText>that data normalization has a significant effect on the performance of any model because its sole purpose is to ensure the quality of data before it is fed to the model. Additionally, they state</w:delText>
        </w:r>
        <w:r w:rsidDel="001A2C58">
          <w:delText>d</w:delText>
        </w:r>
        <w:r w:rsidRPr="00381D4E" w:rsidDel="001A2C58">
          <w:delText xml:space="preserve"> that the literature indicates that normalization techniques have a significant impact on a model's performance and that the appropriate normalization technique should be chosen based on the problem and model</w:delText>
        </w:r>
      </w:del>
      <w:commentRangeEnd w:id="203"/>
      <w:r w:rsidR="001A2C58">
        <w:rPr>
          <w:rStyle w:val="CommentReference"/>
        </w:rPr>
        <w:commentReference w:id="203"/>
      </w:r>
      <w:del w:id="205" w:author="Dawn MacIsaac" w:date="2021-10-31T08:11:00Z">
        <w:r w:rsidRPr="00381D4E" w:rsidDel="001A2C58">
          <w:delText>.</w:delText>
        </w:r>
        <w:r w:rsidDel="001A2C58">
          <w:delText xml:space="preserve"> </w:delText>
        </w:r>
      </w:del>
    </w:p>
    <w:p w14:paraId="75652A33" w14:textId="3EB6F6E2" w:rsidR="00D94F50" w:rsidRDefault="00D94F50" w:rsidP="00300E93">
      <w:pPr>
        <w:ind w:firstLine="288"/>
        <w:rPr>
          <w:ins w:id="206" w:author="Dawn MacIsaac" w:date="2021-10-31T08:20:00Z"/>
        </w:rPr>
      </w:pPr>
      <w:commentRangeStart w:id="207"/>
      <w:ins w:id="208" w:author="Dawn MacIsaac" w:date="2021-10-31T08:21:00Z">
        <w:r>
          <w:t xml:space="preserve">Load data was split into a training and test set.  For the Ontario data sets….For the </w:t>
        </w:r>
        <w:proofErr w:type="spellStart"/>
        <w:r>
          <w:t>SJ</w:t>
        </w:r>
        <w:proofErr w:type="spellEnd"/>
        <w:r>
          <w:t xml:space="preserve"> data set….</w:t>
        </w:r>
      </w:ins>
    </w:p>
    <w:p w14:paraId="0C429212" w14:textId="5B79A254" w:rsidR="00054D25" w:rsidRDefault="00BC3B4F" w:rsidP="001077B2">
      <w:pPr>
        <w:pStyle w:val="Heading2"/>
      </w:pPr>
      <w:bookmarkStart w:id="209" w:name="_Toc86261516"/>
      <w:r>
        <w:lastRenderedPageBreak/>
        <w:t>3.</w:t>
      </w:r>
      <w:r w:rsidR="008F44DD">
        <w:t>2</w:t>
      </w:r>
      <w:commentRangeEnd w:id="207"/>
      <w:r w:rsidR="00D94F50">
        <w:rPr>
          <w:rStyle w:val="CommentReference"/>
          <w:rFonts w:cs="Times New Roman"/>
          <w:b w:val="0"/>
          <w:bCs w:val="0"/>
          <w:iCs w:val="0"/>
        </w:rPr>
        <w:commentReference w:id="207"/>
      </w:r>
      <w:r>
        <w:t xml:space="preserve"> </w:t>
      </w:r>
      <w:r w:rsidR="002A6B03" w:rsidRPr="002A6B03">
        <w:t xml:space="preserve">Implementation Specifications for </w:t>
      </w:r>
      <w:ins w:id="210" w:author="Dawn MacIsaac" w:date="2021-10-31T08:12:00Z">
        <w:r w:rsidR="001A2C58">
          <w:t>Benchmark Forecaste</w:t>
        </w:r>
      </w:ins>
      <w:ins w:id="211" w:author="Dawn MacIsaac" w:date="2021-10-31T08:13:00Z">
        <w:r w:rsidR="001A2C58">
          <w:t>rs</w:t>
        </w:r>
      </w:ins>
      <w:del w:id="212" w:author="Dawn MacIsaac" w:date="2021-10-31T08:13:00Z">
        <w:r w:rsidR="002A6B03" w:rsidRPr="002A6B03" w:rsidDel="001A2C58">
          <w:delText>Algorithms</w:delText>
        </w:r>
      </w:del>
      <w:bookmarkEnd w:id="209"/>
    </w:p>
    <w:p w14:paraId="23AAA43A" w14:textId="3CAF978A" w:rsidR="005026CB" w:rsidDel="001A2C58" w:rsidRDefault="005026CB" w:rsidP="00A01EFD">
      <w:pPr>
        <w:pStyle w:val="Heading3"/>
        <w:rPr>
          <w:del w:id="213" w:author="Dawn MacIsaac" w:date="2021-10-31T08:13:00Z"/>
        </w:rPr>
      </w:pPr>
      <w:bookmarkStart w:id="214" w:name="_Toc86261517"/>
      <w:del w:id="215" w:author="Dawn MacIsaac" w:date="2021-10-31T08:13:00Z">
        <w:r w:rsidDel="001A2C58">
          <w:delText>3.</w:delText>
        </w:r>
        <w:r w:rsidR="001077B2" w:rsidDel="001A2C58">
          <w:delText>2</w:delText>
        </w:r>
        <w:r w:rsidDel="001A2C58">
          <w:delText>.1 The Benchmark Forecasters</w:delText>
        </w:r>
        <w:bookmarkEnd w:id="214"/>
      </w:del>
    </w:p>
    <w:p w14:paraId="2C704394" w14:textId="32BDA501" w:rsidR="00096339" w:rsidRPr="00096339" w:rsidRDefault="00096339" w:rsidP="001A2C58">
      <w:pPr>
        <w:pStyle w:val="Heading4"/>
      </w:pPr>
      <w:commentRangeStart w:id="216"/>
      <w:r>
        <w:t>3.</w:t>
      </w:r>
      <w:r w:rsidR="001077B2">
        <w:t>2</w:t>
      </w:r>
      <w:r>
        <w:t>.1.1 The Seasonal Naïve Forecaster (</w:t>
      </w:r>
      <w:proofErr w:type="spellStart"/>
      <w:r>
        <w:t>SNF</w:t>
      </w:r>
      <w:proofErr w:type="spellEnd"/>
      <w:r>
        <w:t>)</w:t>
      </w:r>
      <w:commentRangeEnd w:id="216"/>
      <w:r w:rsidR="001A2C58">
        <w:rPr>
          <w:rStyle w:val="CommentReference"/>
          <w:b w:val="0"/>
          <w:bCs w:val="0"/>
        </w:rPr>
        <w:commentReference w:id="216"/>
      </w:r>
    </w:p>
    <w:p w14:paraId="014EE8A2" w14:textId="38008243" w:rsidR="00096339" w:rsidRDefault="00314909" w:rsidP="00314909">
      <w:pPr>
        <w:ind w:firstLine="288"/>
      </w:pPr>
      <w:r w:rsidRPr="00314909">
        <w:t xml:space="preserve"> </w:t>
      </w:r>
      <w:r w:rsidR="003B2A84" w:rsidRPr="003B2A84">
        <w:t xml:space="preserve">The seasonal naive method was straightforward to implement; </w:t>
      </w:r>
      <w:del w:id="217" w:author="Dawn MacIsaac" w:date="2021-10-31T08:15:00Z">
        <w:r w:rsidR="003B2A84" w:rsidRPr="003B2A84" w:rsidDel="00D94F50">
          <w:delText>we used the previous week's hourly</w:delText>
        </w:r>
      </w:del>
      <w:ins w:id="218" w:author="Dawn MacIsaac" w:date="2021-10-31T08:15:00Z">
        <w:r w:rsidR="00D94F50">
          <w:t>a</w:t>
        </w:r>
      </w:ins>
      <w:r w:rsidR="003B2A84" w:rsidRPr="003B2A84">
        <w:t xml:space="preserve"> lag </w:t>
      </w:r>
      <w:commentRangeStart w:id="219"/>
      <w:ins w:id="220" w:author="Dawn MacIsaac" w:date="2021-10-31T08:15:00Z">
        <w:r w:rsidR="00D94F50">
          <w:t xml:space="preserve">value of </w:t>
        </w:r>
        <w:commentRangeStart w:id="221"/>
        <w:r w:rsidR="00D94F50">
          <w:t>x</w:t>
        </w:r>
      </w:ins>
      <w:commentRangeEnd w:id="221"/>
      <w:ins w:id="222" w:author="Dawn MacIsaac" w:date="2021-10-31T08:16:00Z">
        <w:r w:rsidR="00D94F50">
          <w:rPr>
            <w:rStyle w:val="CommentReference"/>
          </w:rPr>
          <w:commentReference w:id="221"/>
        </w:r>
      </w:ins>
      <w:ins w:id="223" w:author="Dawn MacIsaac" w:date="2021-10-31T08:15:00Z">
        <w:r w:rsidR="00D94F50">
          <w:t xml:space="preserve"> hours (1 week) was used as </w:t>
        </w:r>
        <w:proofErr w:type="spellStart"/>
        <w:r w:rsidR="00D94F50">
          <w:t>the</w:t>
        </w:r>
      </w:ins>
      <w:del w:id="224" w:author="Dawn MacIsaac" w:date="2021-10-31T08:16:00Z">
        <w:r w:rsidR="003B2A84" w:rsidRPr="003B2A84" w:rsidDel="00D94F50">
          <w:delText>as the current hour's value</w:delText>
        </w:r>
      </w:del>
      <w:ins w:id="225" w:author="Dawn MacIsaac" w:date="2021-10-31T08:16:00Z">
        <w:r w:rsidR="00D94F50">
          <w:t>forecast</w:t>
        </w:r>
      </w:ins>
      <w:ins w:id="226" w:author="Dawn MacIsaac" w:date="2021-10-31T08:26:00Z">
        <w:r w:rsidR="002C2129">
          <w:t>ed</w:t>
        </w:r>
      </w:ins>
      <w:proofErr w:type="spellEnd"/>
      <w:ins w:id="227" w:author="Dawn MacIsaac" w:date="2021-10-31T08:16:00Z">
        <w:r w:rsidR="00D94F50">
          <w:t xml:space="preserve"> value</w:t>
        </w:r>
      </w:ins>
      <w:r w:rsidR="003B2A84" w:rsidRPr="003B2A84">
        <w:t xml:space="preserve">. </w:t>
      </w:r>
      <w:del w:id="228" w:author="Dawn MacIsaac" w:date="2021-10-31T08:25:00Z">
        <w:r w:rsidR="003B2A84" w:rsidRPr="003B2A84" w:rsidDel="002C2129">
          <w:delText xml:space="preserve">Additionally, we </w:delText>
        </w:r>
      </w:del>
      <w:ins w:id="229" w:author="Dawn MacIsaac" w:date="2021-10-31T08:26:00Z">
        <w:r w:rsidR="002C2129">
          <w:t xml:space="preserve">A forecasted value was estimated for </w:t>
        </w:r>
      </w:ins>
      <w:del w:id="230" w:author="Dawn MacIsaac" w:date="2021-10-31T08:26:00Z">
        <w:r w:rsidR="003B2A84" w:rsidRPr="003B2A84" w:rsidDel="002C2129">
          <w:delText xml:space="preserve">repeated the preceding step </w:delText>
        </w:r>
      </w:del>
      <w:del w:id="231" w:author="Dawn MacIsaac" w:date="2021-10-31T08:27:00Z">
        <w:r w:rsidR="003B2A84" w:rsidRPr="003B2A84" w:rsidDel="002C2129">
          <w:delText xml:space="preserve">for </w:delText>
        </w:r>
      </w:del>
      <w:r w:rsidR="003B2A84" w:rsidRPr="003B2A84">
        <w:t xml:space="preserve">each hour of </w:t>
      </w:r>
      <w:del w:id="232" w:author="Dawn MacIsaac" w:date="2021-10-31T08:27:00Z">
        <w:r w:rsidR="003B2A84" w:rsidRPr="003B2A84" w:rsidDel="002C2129">
          <w:delText xml:space="preserve">our </w:delText>
        </w:r>
      </w:del>
      <w:ins w:id="233" w:author="Dawn MacIsaac" w:date="2021-10-31T08:27:00Z">
        <w:r w:rsidR="002C2129">
          <w:t>in the</w:t>
        </w:r>
        <w:r w:rsidR="002C2129" w:rsidRPr="003B2A84">
          <w:t xml:space="preserve"> </w:t>
        </w:r>
      </w:ins>
      <w:r w:rsidR="003B2A84" w:rsidRPr="003B2A84">
        <w:t>test set</w:t>
      </w:r>
      <w:commentRangeEnd w:id="219"/>
      <w:r w:rsidR="002C2129">
        <w:rPr>
          <w:rStyle w:val="CommentReference"/>
        </w:rPr>
        <w:commentReference w:id="219"/>
      </w:r>
      <w:r w:rsidR="003B2A84" w:rsidRPr="003B2A84">
        <w:t>.</w:t>
      </w:r>
      <w:ins w:id="234" w:author="Dawn MacIsaac" w:date="2021-10-31T08:27:00Z">
        <w:r w:rsidR="002C2129">
          <w:t xml:space="preserve">  </w:t>
        </w:r>
      </w:ins>
      <w:r w:rsidR="00485AA2">
        <w:t xml:space="preserve"> </w:t>
      </w:r>
    </w:p>
    <w:p w14:paraId="546C26C6" w14:textId="7A5E7D9B" w:rsidR="00523B38" w:rsidRDefault="00523B38" w:rsidP="00523B38">
      <w:pPr>
        <w:pStyle w:val="Heading4"/>
      </w:pPr>
      <w:commentRangeStart w:id="235"/>
      <w:r>
        <w:t>3.</w:t>
      </w:r>
      <w:r w:rsidR="006305CB">
        <w:t>2</w:t>
      </w:r>
      <w:r>
        <w:t>.1.2 The Multiple Linear Regression Forecaster (</w:t>
      </w:r>
      <w:proofErr w:type="spellStart"/>
      <w:r>
        <w:t>MLR</w:t>
      </w:r>
      <w:proofErr w:type="spellEnd"/>
      <w:r>
        <w:t>)</w:t>
      </w:r>
      <w:commentRangeEnd w:id="235"/>
      <w:r w:rsidR="002C2129">
        <w:rPr>
          <w:rStyle w:val="CommentReference"/>
          <w:b w:val="0"/>
          <w:bCs w:val="0"/>
        </w:rPr>
        <w:commentReference w:id="235"/>
      </w:r>
    </w:p>
    <w:p w14:paraId="104C2B43" w14:textId="2622F7F1" w:rsidR="00EF0555" w:rsidRDefault="00502CFC" w:rsidP="00523B38">
      <w:r>
        <w:tab/>
      </w:r>
      <w:r w:rsidR="00EF0555" w:rsidRPr="00EF0555">
        <w:t xml:space="preserve">The </w:t>
      </w:r>
      <w:proofErr w:type="spellStart"/>
      <w:r w:rsidR="00EF0555" w:rsidRPr="00EF0555">
        <w:t>MLR</w:t>
      </w:r>
      <w:proofErr w:type="spellEnd"/>
      <w:r w:rsidR="00EF0555" w:rsidRPr="00EF0555">
        <w:t xml:space="preserve"> forecaster was </w:t>
      </w:r>
      <w:del w:id="236" w:author="Dawn MacIsaac" w:date="2021-10-31T08:29:00Z">
        <w:r w:rsidR="00EF0555" w:rsidRPr="00EF0555" w:rsidDel="002C2129">
          <w:delText xml:space="preserve">developed </w:delText>
        </w:r>
      </w:del>
      <w:ins w:id="237" w:author="Dawn MacIsaac" w:date="2021-10-31T08:29:00Z">
        <w:r w:rsidR="002C2129">
          <w:t>implemented</w:t>
        </w:r>
        <w:r w:rsidR="002C2129" w:rsidRPr="00EF0555">
          <w:t xml:space="preserve"> </w:t>
        </w:r>
      </w:ins>
      <w:r w:rsidR="00EF0555" w:rsidRPr="00EF0555">
        <w:t>using ten independent variables (inputs) and a single target variable, which was actual demand at a specific hour. The independent variables used in the MLR forecaster are listed in the table below.</w:t>
      </w:r>
    </w:p>
    <w:p w14:paraId="74CAD8FE" w14:textId="77777777" w:rsidR="00D0365A" w:rsidRDefault="00EF0555" w:rsidP="00D0365A">
      <w:pPr>
        <w:keepNext/>
        <w:jc w:val="center"/>
      </w:pPr>
      <w:r w:rsidRPr="00EF0555">
        <w:rPr>
          <w:noProof/>
        </w:rPr>
        <w:drawing>
          <wp:inline distT="0" distB="0" distL="0" distR="0" wp14:anchorId="44479C2D" wp14:editId="1BD96DB0">
            <wp:extent cx="5349945" cy="2428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362" cy="2430426"/>
                    </a:xfrm>
                    <a:prstGeom prst="rect">
                      <a:avLst/>
                    </a:prstGeom>
                    <a:noFill/>
                    <a:ln>
                      <a:noFill/>
                    </a:ln>
                  </pic:spPr>
                </pic:pic>
              </a:graphicData>
            </a:graphic>
          </wp:inline>
        </w:drawing>
      </w:r>
    </w:p>
    <w:p w14:paraId="686FADC1" w14:textId="1DE64F45" w:rsidR="00523B38" w:rsidRDefault="00D0365A" w:rsidP="00D0365A">
      <w:pPr>
        <w:pStyle w:val="Caption"/>
        <w:jc w:val="center"/>
      </w:pPr>
      <w:bookmarkStart w:id="238" w:name="_Toc86261555"/>
      <w:r>
        <w:t xml:space="preserve">Table </w:t>
      </w:r>
      <w:r w:rsidR="00FD7130">
        <w:fldChar w:fldCharType="begin"/>
      </w:r>
      <w:r w:rsidR="00FD7130">
        <w:instrText xml:space="preserve"> SEQ Table \* ARABIC </w:instrText>
      </w:r>
      <w:r w:rsidR="00FD7130">
        <w:fldChar w:fldCharType="separate"/>
      </w:r>
      <w:r w:rsidR="008D2C82">
        <w:rPr>
          <w:noProof/>
        </w:rPr>
        <w:t>2</w:t>
      </w:r>
      <w:r w:rsidR="00FD7130">
        <w:rPr>
          <w:noProof/>
        </w:rPr>
        <w:fldChar w:fldCharType="end"/>
      </w:r>
      <w:r>
        <w:t xml:space="preserve"> – </w:t>
      </w:r>
      <w:r w:rsidRPr="00D0365A">
        <w:t>The MLR Forecaster's Independent Variables</w:t>
      </w:r>
      <w:bookmarkEnd w:id="238"/>
    </w:p>
    <w:p w14:paraId="531756C0" w14:textId="260F6751" w:rsidR="00096339" w:rsidRDefault="00F407B3" w:rsidP="00A54585">
      <w:pPr>
        <w:pStyle w:val="Heading4"/>
      </w:pPr>
      <w:r>
        <w:lastRenderedPageBreak/>
        <w:t>3.</w:t>
      </w:r>
      <w:r w:rsidR="00EE7D05">
        <w:t>2</w:t>
      </w:r>
      <w:r>
        <w:t>.1.</w:t>
      </w:r>
      <w:r w:rsidR="00EE7D05">
        <w:t>3</w:t>
      </w:r>
      <w:r>
        <w:t xml:space="preserve"> The ARIMA </w:t>
      </w:r>
      <w:r w:rsidR="003B7A30">
        <w:t>F</w:t>
      </w:r>
      <w:r>
        <w:t>orecaster</w:t>
      </w:r>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1FE9CF85" w:rsidR="00AF02BC" w:rsidRPr="00AF02BC" w:rsidRDefault="00AF02BC" w:rsidP="00AF02BC">
      <w:pPr>
        <w:pStyle w:val="Caption"/>
        <w:jc w:val="center"/>
      </w:pPr>
      <w:bookmarkStart w:id="239" w:name="_Toc86261556"/>
      <w:r>
        <w:t xml:space="preserve">Table </w:t>
      </w:r>
      <w:r w:rsidR="00FD7130">
        <w:fldChar w:fldCharType="begin"/>
      </w:r>
      <w:r w:rsidR="00FD7130">
        <w:instrText xml:space="preserve"> SEQ Table \* ARABIC </w:instrText>
      </w:r>
      <w:r w:rsidR="00FD7130">
        <w:fldChar w:fldCharType="separate"/>
      </w:r>
      <w:r w:rsidR="008D2C82">
        <w:rPr>
          <w:noProof/>
        </w:rPr>
        <w:t>3</w:t>
      </w:r>
      <w:r w:rsidR="00FD7130">
        <w:rPr>
          <w:noProof/>
        </w:rPr>
        <w:fldChar w:fldCharType="end"/>
      </w:r>
      <w:r>
        <w:t xml:space="preserve"> – </w:t>
      </w:r>
      <w:r w:rsidRPr="00AF02BC">
        <w:t>The ARIMA hyperparameters that were used across all datasets</w:t>
      </w:r>
      <w:bookmarkEnd w:id="239"/>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20504186"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8D2C82">
        <w:t xml:space="preserve">Figure </w:t>
      </w:r>
      <w:r w:rsidR="008D2C82">
        <w:rPr>
          <w:noProof/>
        </w:rPr>
        <w:t>13</w:t>
      </w:r>
      <w:r>
        <w:fldChar w:fldCharType="end"/>
      </w:r>
      <w:r>
        <w:t xml:space="preserve"> and </w:t>
      </w:r>
      <w:r>
        <w:fldChar w:fldCharType="begin"/>
      </w:r>
      <w:r>
        <w:instrText xml:space="preserve"> REF _Ref86073300 \h </w:instrText>
      </w:r>
      <w:r>
        <w:fldChar w:fldCharType="separate"/>
      </w:r>
      <w:r w:rsidR="008D2C82">
        <w:t xml:space="preserve">Figure </w:t>
      </w:r>
      <w:r w:rsidR="008D2C82">
        <w:rPr>
          <w:noProof/>
        </w:rPr>
        <w:t>14</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58">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5AB7745B" w:rsidR="001A66F3" w:rsidRDefault="001A66F3" w:rsidP="001A66F3">
      <w:pPr>
        <w:pStyle w:val="Caption"/>
        <w:jc w:val="center"/>
      </w:pPr>
      <w:bookmarkStart w:id="240" w:name="_Ref86073297"/>
      <w:bookmarkStart w:id="241" w:name="_Toc86261581"/>
      <w:r>
        <w:t xml:space="preserve">Figure </w:t>
      </w:r>
      <w:r w:rsidR="00FD7130">
        <w:fldChar w:fldCharType="begin"/>
      </w:r>
      <w:r w:rsidR="00FD7130">
        <w:instrText xml:space="preserve"> SEQ Figure \* ARABIC </w:instrText>
      </w:r>
      <w:r w:rsidR="00FD7130">
        <w:fldChar w:fldCharType="separate"/>
      </w:r>
      <w:r w:rsidR="008D2C82">
        <w:rPr>
          <w:noProof/>
        </w:rPr>
        <w:t>13</w:t>
      </w:r>
      <w:r w:rsidR="00FD7130">
        <w:rPr>
          <w:noProof/>
        </w:rPr>
        <w:fldChar w:fldCharType="end"/>
      </w:r>
      <w:bookmarkEnd w:id="240"/>
      <w:r>
        <w:t xml:space="preserve"> – The Partial Autocorrelation Plot – Toronto Dataset</w:t>
      </w:r>
      <w:bookmarkEnd w:id="241"/>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59">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5BBC6A6C" w:rsidR="000D17B6" w:rsidRDefault="00FE4888" w:rsidP="00171F4E">
      <w:pPr>
        <w:pStyle w:val="Caption"/>
        <w:jc w:val="center"/>
      </w:pPr>
      <w:bookmarkStart w:id="242" w:name="_Ref86073300"/>
      <w:bookmarkStart w:id="243" w:name="_Toc86261582"/>
      <w:r>
        <w:t xml:space="preserve">Figure </w:t>
      </w:r>
      <w:r w:rsidR="00FD7130">
        <w:fldChar w:fldCharType="begin"/>
      </w:r>
      <w:r w:rsidR="00FD7130">
        <w:instrText xml:space="preserve"> SEQ Figure \* ARABIC </w:instrText>
      </w:r>
      <w:r w:rsidR="00FD7130">
        <w:fldChar w:fldCharType="separate"/>
      </w:r>
      <w:r w:rsidR="008D2C82">
        <w:rPr>
          <w:noProof/>
        </w:rPr>
        <w:t>14</w:t>
      </w:r>
      <w:r w:rsidR="00FD7130">
        <w:rPr>
          <w:noProof/>
        </w:rPr>
        <w:fldChar w:fldCharType="end"/>
      </w:r>
      <w:bookmarkEnd w:id="242"/>
      <w:r>
        <w:t xml:space="preserve"> – The Autocorrelation Plot – Toronto Dataset</w:t>
      </w:r>
      <w:bookmarkEnd w:id="243"/>
    </w:p>
    <w:p w14:paraId="30C35DB9" w14:textId="1D4E2158" w:rsidR="00F75072" w:rsidRDefault="00F75072" w:rsidP="00704037">
      <w:pPr>
        <w:pStyle w:val="Heading4"/>
      </w:pPr>
      <w:r>
        <w:t>3.</w:t>
      </w:r>
      <w:r w:rsidR="0088211B">
        <w:t>2</w:t>
      </w:r>
      <w:r>
        <w:t>.</w:t>
      </w:r>
      <w:r w:rsidR="00A54585">
        <w:t>1.4</w:t>
      </w:r>
      <w:r>
        <w:t xml:space="preserve"> The ANNSTLF-G3 Forecaster</w:t>
      </w:r>
    </w:p>
    <w:p w14:paraId="07E282C5" w14:textId="77777777"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[177]","plainTextFormattedCitation":"[177]","previouslyFormattedCitation":"[177]"},"properties":{"noteIndex":0},"schema":"https://github.com/citation-style-language/schema/raw/master/csl-citation.json"}</w:instrText>
      </w:r>
      <w:r>
        <w:fldChar w:fldCharType="separate"/>
      </w:r>
      <w:r w:rsidRPr="00B25725">
        <w:rPr>
          <w:noProof/>
        </w:rPr>
        <w:t>[177]</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352FDA9D" w:rsidR="00F7571F" w:rsidRPr="00F7571F" w:rsidRDefault="00F7571F" w:rsidP="005E3ACC">
      <w:pPr>
        <w:ind w:firstLine="288"/>
      </w:pPr>
      <w:r w:rsidRPr="00F7571F">
        <w:t>The training data was divided into two categories: 80% for training and 20% for validation. The RLS combiner begins with a weight of 0.5 for each hour for both the BLF and CLF outputs; after each iteration, the weights for each hour are automatically updated based on the algorithm's calculation.</w:t>
      </w:r>
    </w:p>
    <w:p w14:paraId="7BCD79E4" w14:textId="77777777" w:rsidR="003B2A84" w:rsidRDefault="003B2A84" w:rsidP="00517EFD">
      <w:pPr>
        <w:keepNext/>
        <w:ind w:left="360"/>
      </w:pPr>
      <w:r>
        <w:rPr>
          <w:noProof/>
        </w:rPr>
        <w:lastRenderedPageBreak/>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60"/>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5E93A063" w:rsidR="003B2A84" w:rsidRDefault="003B2A84" w:rsidP="003B2A84">
      <w:pPr>
        <w:pStyle w:val="Caption"/>
        <w:jc w:val="center"/>
      </w:pPr>
      <w:bookmarkStart w:id="244" w:name="_Toc86261583"/>
      <w:r>
        <w:t xml:space="preserve">Figure </w:t>
      </w:r>
      <w:r w:rsidR="00FD7130">
        <w:fldChar w:fldCharType="begin"/>
      </w:r>
      <w:r w:rsidR="00FD7130">
        <w:instrText xml:space="preserve"> SEQ Figure \* ARABIC </w:instrText>
      </w:r>
      <w:r w:rsidR="00FD7130">
        <w:fldChar w:fldCharType="separate"/>
      </w:r>
      <w:r w:rsidR="008D2C82">
        <w:rPr>
          <w:noProof/>
        </w:rPr>
        <w:t>15</w:t>
      </w:r>
      <w:r w:rsidR="00FD7130">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244"/>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48C113CE" w:rsidR="002E0AEC" w:rsidRPr="0079016F" w:rsidRDefault="002E0AEC" w:rsidP="002E0AEC">
      <w:pPr>
        <w:pStyle w:val="Heading3"/>
      </w:pPr>
      <w:bookmarkStart w:id="245" w:name="_Toc86261518"/>
      <w:r>
        <w:t>3.</w:t>
      </w:r>
      <w:r w:rsidR="00F84D59">
        <w:t>2</w:t>
      </w:r>
      <w:r>
        <w:t>.2 The Deep Learning Forecasters</w:t>
      </w:r>
      <w:bookmarkEnd w:id="245"/>
    </w:p>
    <w:p w14:paraId="14D3D8B1" w14:textId="1AC7B5F9" w:rsidR="00D16944" w:rsidRDefault="00D16944" w:rsidP="00B93EB2">
      <w:pPr>
        <w:pStyle w:val="Heading4"/>
      </w:pPr>
      <w:r>
        <w:t>3.</w:t>
      </w:r>
      <w:r w:rsidR="0086166A">
        <w:t>2</w:t>
      </w:r>
      <w:r>
        <w:t>.</w:t>
      </w:r>
      <w:r w:rsidR="00B93EB2">
        <w:t>2.1</w:t>
      </w:r>
      <w:r>
        <w:t xml:space="preserve"> The LSTM Forecaster</w:t>
      </w:r>
    </w:p>
    <w:p w14:paraId="0889A413" w14:textId="2EA0C4F8" w:rsidR="0018476A" w:rsidRDefault="009635BD" w:rsidP="0018476A">
      <w:pPr>
        <w:ind w:firstLine="288"/>
      </w:pPr>
      <w:r w:rsidRPr="008A13AD">
        <w:t xml:space="preserve">Another researcher from UNB's smart-grid team forecasted load using the LSTM algorithm, but only on the Saint John dataset. </w:t>
      </w:r>
      <w:r w:rsidRPr="009635BD">
        <w:t xml:space="preserve">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w:t>
      </w:r>
      <w:r w:rsidRPr="009635BD">
        <w:lastRenderedPageBreak/>
        <w:t>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CB485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[178]","plainTextFormattedCitation":"[178]","previouslyFormattedCitation":"[178]"},"properties":{"noteIndex":0},"schema":"https://github.com/citation-style-language/schema/raw/master/csl-citation.json"}</w:instrText>
      </w:r>
      <w:r>
        <w:fldChar w:fldCharType="separate"/>
      </w:r>
      <w:r w:rsidR="00B25725" w:rsidRPr="00B25725">
        <w:rPr>
          <w:noProof/>
        </w:rPr>
        <w:t>[178]</w:t>
      </w:r>
      <w:r>
        <w:fldChar w:fldCharType="end"/>
      </w:r>
      <w:r>
        <w:t>.</w:t>
      </w:r>
    </w:p>
    <w:p w14:paraId="2AAB5AF8" w14:textId="3CF06E57"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rsidR="00541EAD">
        <w:fldChar w:fldCharType="separate"/>
      </w:r>
      <w:r w:rsidR="00CB485A" w:rsidRPr="00CB485A">
        <w:rPr>
          <w:noProof/>
        </w:rPr>
        <w:t>[1], [88]</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44C5C8FE" w14:textId="6B24D787" w:rsidR="00143A19" w:rsidRDefault="00143A19" w:rsidP="00505BE5">
      <w:pPr>
        <w:pStyle w:val="Heading4"/>
      </w:pPr>
      <w:r>
        <w:t>3.</w:t>
      </w:r>
      <w:r w:rsidR="0086166A">
        <w:t>2</w:t>
      </w:r>
      <w:r>
        <w:t>.</w:t>
      </w:r>
      <w:r w:rsidR="001D0D28">
        <w:t>2.2</w:t>
      </w:r>
      <w:r>
        <w:t xml:space="preserve"> The CNN Forecaster</w:t>
      </w:r>
    </w:p>
    <w:p w14:paraId="0B611BB7" w14:textId="3132F947" w:rsidR="001746BC" w:rsidRDefault="001746BC" w:rsidP="001746BC">
      <w:pPr>
        <w:ind w:firstLine="288"/>
      </w:pPr>
      <w:r w:rsidRPr="001746BC">
        <w:t xml:space="preserve">The CNNs in this study are composed of six layers: an input layer, a convolutional layer, a rectified linear unit activation layer (relu), a max-pooling layer, a fully connected layer, and a regression output layer. 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CB485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[179]","plainTextFormattedCitation":"[179]","previouslyFormattedCitation":"[179]"},"properties":{"noteIndex":0},"schema":"https://github.com/citation-style-language/schema/raw/master/csl-citation.json"}</w:instrText>
      </w:r>
      <w:r>
        <w:fldChar w:fldCharType="separate"/>
      </w:r>
      <w:r w:rsidR="00B25725" w:rsidRPr="00B25725">
        <w:rPr>
          <w:noProof/>
        </w:rPr>
        <w:t>[179]</w:t>
      </w:r>
      <w:r>
        <w:fldChar w:fldCharType="end"/>
      </w:r>
      <w:r w:rsidRPr="001746BC">
        <w:t>.</w:t>
      </w:r>
    </w:p>
    <w:p w14:paraId="75644D12" w14:textId="0E6C351B" w:rsidR="008F44DD" w:rsidRDefault="008F44DD" w:rsidP="008F44DD">
      <w:pPr>
        <w:pStyle w:val="Heading2"/>
      </w:pPr>
      <w:bookmarkStart w:id="246" w:name="_Toc86261519"/>
      <w:r>
        <w:t>3.3 Method Analysis</w:t>
      </w:r>
      <w:bookmarkEnd w:id="246"/>
    </w:p>
    <w:p w14:paraId="7C18C093" w14:textId="4DE0F352"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mean absolute percentage error (MAPE) and the root mean squared error </w:t>
      </w:r>
      <w:r>
        <w:lastRenderedPageBreak/>
        <w:t>(RMSE).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6D40E160" w:rsidR="0090132C" w:rsidRDefault="0090132C" w:rsidP="00C02C1C">
      <w:pPr>
        <w:pStyle w:val="Heading3"/>
      </w:pPr>
      <w:bookmarkStart w:id="247" w:name="_Toc86261520"/>
      <w:r>
        <w:t>3.</w:t>
      </w:r>
      <w:r w:rsidR="00C02C1C">
        <w:t>3</w:t>
      </w:r>
      <w:r>
        <w:t>.</w:t>
      </w:r>
      <w:r w:rsidR="00C02C1C">
        <w:t>1</w:t>
      </w:r>
      <w:r>
        <w:t xml:space="preserve"> </w:t>
      </w:r>
      <w:r w:rsidRPr="00BE5F2A">
        <w:t>A Brief Note on Peak Detection Accuracy</w:t>
      </w:r>
      <w:bookmarkEnd w:id="247"/>
    </w:p>
    <w:p w14:paraId="3B2E05EE" w14:textId="5A358990" w:rsidR="0090132C" w:rsidRDefault="00D17C49" w:rsidP="0090132C">
      <w:pPr>
        <w:ind w:firstLine="288"/>
      </w:pPr>
      <w:r w:rsidRPr="00D17C49">
        <w:t xml:space="preserve">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w:t>
      </w:r>
      <w:r w:rsidRPr="00D17C49">
        <w:lastRenderedPageBreak/>
        <w:t>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22876250" w:rsidR="0090132C" w:rsidRDefault="0090132C" w:rsidP="0090132C">
      <w:pPr>
        <w:pStyle w:val="Caption"/>
        <w:jc w:val="center"/>
      </w:pPr>
      <w:bookmarkStart w:id="248" w:name="_Toc86261584"/>
      <w:r>
        <w:t xml:space="preserve">Figure </w:t>
      </w:r>
      <w:r w:rsidR="00FD7130">
        <w:fldChar w:fldCharType="begin"/>
      </w:r>
      <w:r w:rsidR="00FD7130">
        <w:instrText xml:space="preserve"> SEQ Figure \* ARABIC </w:instrText>
      </w:r>
      <w:r w:rsidR="00FD7130">
        <w:fldChar w:fldCharType="separate"/>
      </w:r>
      <w:r w:rsidR="008D2C82">
        <w:rPr>
          <w:noProof/>
        </w:rPr>
        <w:t>16</w:t>
      </w:r>
      <w:r w:rsidR="00FD7130">
        <w:rPr>
          <w:noProof/>
        </w:rPr>
        <w:fldChar w:fldCharType="end"/>
      </w:r>
      <w:r>
        <w:t xml:space="preserve"> - </w:t>
      </w:r>
      <w:r w:rsidRPr="005E08B9">
        <w:t xml:space="preserve">Load Demand on March 11, 2019, and CNN Forecast </w:t>
      </w:r>
      <w:r>
        <w:t>– Toronto Dataset</w:t>
      </w:r>
      <w:bookmarkEnd w:id="248"/>
    </w:p>
    <w:p w14:paraId="1C9633B3" w14:textId="140EEBEE"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97412C">
        <w:t xml:space="preserve">Conversely, the </w:t>
      </w:r>
      <w:r w:rsidRPr="00C02C1C">
        <w:t>CNN</w:t>
      </w:r>
      <w:r w:rsidR="0097412C">
        <w:t xml:space="preserve"> </w:t>
      </w:r>
      <w:r w:rsidRPr="00C02C1C">
        <w:t>forecasted a peak at 18:00 with a value of 6603 MW. Due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59AEDACC" w14:textId="6C58B9D0" w:rsidR="00143B9A" w:rsidRDefault="00143B9A" w:rsidP="00143B9A">
      <w:pPr>
        <w:pStyle w:val="Heading2"/>
      </w:pPr>
      <w:bookmarkStart w:id="249" w:name="_Toc86261521"/>
      <w:r>
        <w:lastRenderedPageBreak/>
        <w:t>3.</w:t>
      </w:r>
      <w:r w:rsidR="0023778C">
        <w:t>4</w:t>
      </w:r>
      <w:r>
        <w:t xml:space="preserve"> </w:t>
      </w:r>
      <w:r w:rsidR="00EC5653" w:rsidRPr="00EC5653">
        <w:t>Algorithms' Performance</w:t>
      </w:r>
      <w:bookmarkEnd w:id="249"/>
    </w:p>
    <w:p w14:paraId="022BBD4E" w14:textId="3E5B9BA6" w:rsidR="00116916" w:rsidRDefault="00116916" w:rsidP="00C37692">
      <w:pPr>
        <w:pStyle w:val="Heading3"/>
      </w:pPr>
      <w:bookmarkStart w:id="250" w:name="_Toc86261522"/>
      <w:r>
        <w:t>3.</w:t>
      </w:r>
      <w:r w:rsidR="00EE202F">
        <w:t>4</w:t>
      </w:r>
      <w:r>
        <w:t xml:space="preserve">.1 </w:t>
      </w:r>
      <w:r w:rsidR="00EE202F">
        <w:t>The Toronto Dataset</w:t>
      </w:r>
      <w:bookmarkEnd w:id="250"/>
    </w:p>
    <w:p w14:paraId="13765B5E" w14:textId="56815D21" w:rsidR="006963BD" w:rsidRDefault="00C400C8" w:rsidP="00105F26">
      <w:pPr>
        <w:ind w:firstLine="288"/>
      </w:pPr>
      <w:r>
        <w:fldChar w:fldCharType="begin"/>
      </w:r>
      <w:r>
        <w:instrText xml:space="preserve"> REF _Ref86081137 \h </w:instrText>
      </w:r>
      <w:r>
        <w:fldChar w:fldCharType="separate"/>
      </w:r>
      <w:r w:rsidR="008D2C82">
        <w:t xml:space="preserve">Figure </w:t>
      </w:r>
      <w:r w:rsidR="008D2C82">
        <w:rPr>
          <w:noProof/>
        </w:rPr>
        <w:t>17</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8D2C82">
        <w:t xml:space="preserve">Figure </w:t>
      </w:r>
      <w:r w:rsidR="008D2C82">
        <w:rPr>
          <w:noProof/>
        </w:rPr>
        <w:t>18</w:t>
      </w:r>
      <w:r>
        <w:fldChar w:fldCharType="end"/>
      </w:r>
      <w:r w:rsidR="0056361D" w:rsidRPr="0056361D">
        <w:t xml:space="preserve"> and </w:t>
      </w:r>
      <w:r>
        <w:fldChar w:fldCharType="begin"/>
      </w:r>
      <w:r>
        <w:instrText xml:space="preserve"> REF _Ref85285958 \h </w:instrText>
      </w:r>
      <w:r>
        <w:fldChar w:fldCharType="separate"/>
      </w:r>
      <w:r w:rsidR="008D2C82">
        <w:t xml:space="preserve">Table </w:t>
      </w:r>
      <w:r w:rsidR="008D2C82">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8D2C82">
        <w:t xml:space="preserve">Table </w:t>
      </w:r>
      <w:r w:rsidR="008D2C82">
        <w:rPr>
          <w:noProof/>
        </w:rPr>
        <w:t>5</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33F76D89">
            <wp:extent cx="51435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57D2AE9B" w:rsidR="00D845F5" w:rsidRPr="00D845F5" w:rsidRDefault="00D845F5" w:rsidP="006963BD">
      <w:pPr>
        <w:pStyle w:val="Caption"/>
        <w:jc w:val="center"/>
      </w:pPr>
      <w:bookmarkStart w:id="251" w:name="_Ref85285958"/>
      <w:bookmarkStart w:id="252" w:name="_Toc86261557"/>
      <w:r>
        <w:t xml:space="preserve">Table </w:t>
      </w:r>
      <w:r w:rsidR="00FD7130">
        <w:fldChar w:fldCharType="begin"/>
      </w:r>
      <w:r w:rsidR="00FD7130">
        <w:instrText xml:space="preserve"> SEQ Table \* ARABIC </w:instrText>
      </w:r>
      <w:r w:rsidR="00FD7130">
        <w:fldChar w:fldCharType="separate"/>
      </w:r>
      <w:r w:rsidR="008D2C82">
        <w:rPr>
          <w:noProof/>
        </w:rPr>
        <w:t>4</w:t>
      </w:r>
      <w:r w:rsidR="00FD7130">
        <w:rPr>
          <w:noProof/>
        </w:rPr>
        <w:fldChar w:fldCharType="end"/>
      </w:r>
      <w:bookmarkEnd w:id="251"/>
      <w:r>
        <w:t xml:space="preserve"> - </w:t>
      </w:r>
      <w:r w:rsidRPr="00356293">
        <w:t xml:space="preserve">Overall MAPE and RMSE for Each Algorithm </w:t>
      </w:r>
      <w:r w:rsidRPr="000A402A">
        <w:t>– Toronto Dataset</w:t>
      </w:r>
      <w:bookmarkEnd w:id="252"/>
    </w:p>
    <w:p w14:paraId="79E96E1B" w14:textId="45613C85" w:rsidR="00A155C1" w:rsidRDefault="007544C6" w:rsidP="007544C6">
      <w:pPr>
        <w:ind w:firstLine="288"/>
        <w:jc w:val="center"/>
      </w:pPr>
      <w:r w:rsidRPr="007544C6">
        <w:rPr>
          <w:noProof/>
        </w:rPr>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27CB1975" w:rsidR="000F2742" w:rsidRDefault="00A155C1" w:rsidP="00105F26">
      <w:pPr>
        <w:pStyle w:val="Caption"/>
        <w:jc w:val="center"/>
      </w:pPr>
      <w:bookmarkStart w:id="253" w:name="_Ref86081137"/>
      <w:bookmarkStart w:id="254" w:name="_Toc86261585"/>
      <w:r>
        <w:t xml:space="preserve">Figure </w:t>
      </w:r>
      <w:r w:rsidR="00FD7130">
        <w:fldChar w:fldCharType="begin"/>
      </w:r>
      <w:r w:rsidR="00FD7130">
        <w:instrText xml:space="preserve"> SEQ Figure \* ARABIC </w:instrText>
      </w:r>
      <w:r w:rsidR="00FD7130">
        <w:fldChar w:fldCharType="separate"/>
      </w:r>
      <w:r w:rsidR="008D2C82">
        <w:rPr>
          <w:noProof/>
        </w:rPr>
        <w:t>17</w:t>
      </w:r>
      <w:r w:rsidR="00FD7130">
        <w:rPr>
          <w:noProof/>
        </w:rPr>
        <w:fldChar w:fldCharType="end"/>
      </w:r>
      <w:bookmarkEnd w:id="253"/>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254"/>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64">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594D0E2B" w:rsidR="000F2742" w:rsidRDefault="000F2742" w:rsidP="000F2742">
      <w:pPr>
        <w:pStyle w:val="Caption"/>
        <w:jc w:val="center"/>
      </w:pPr>
      <w:bookmarkStart w:id="255" w:name="_Ref85373404"/>
      <w:bookmarkStart w:id="256" w:name="_Toc86261586"/>
      <w:r>
        <w:t xml:space="preserve">Figure </w:t>
      </w:r>
      <w:r w:rsidR="00FD7130">
        <w:fldChar w:fldCharType="begin"/>
      </w:r>
      <w:r w:rsidR="00FD7130">
        <w:instrText xml:space="preserve"> SEQ Figure \* ARABIC </w:instrText>
      </w:r>
      <w:r w:rsidR="00FD7130">
        <w:fldChar w:fldCharType="separate"/>
      </w:r>
      <w:r w:rsidR="008D2C82">
        <w:rPr>
          <w:noProof/>
        </w:rPr>
        <w:t>18</w:t>
      </w:r>
      <w:r w:rsidR="00FD7130">
        <w:rPr>
          <w:noProof/>
        </w:rPr>
        <w:fldChar w:fldCharType="end"/>
      </w:r>
      <w:bookmarkEnd w:id="255"/>
      <w:r>
        <w:t xml:space="preserve"> - </w:t>
      </w:r>
      <w:r w:rsidRPr="00554616">
        <w:t>Overall Error Distribution for All Algorithms</w:t>
      </w:r>
      <w:r>
        <w:t xml:space="preserve"> – Toronto Dataset</w:t>
      </w:r>
      <w:bookmarkEnd w:id="256"/>
    </w:p>
    <w:p w14:paraId="06EC31F0" w14:textId="77777777" w:rsidR="007E29EE" w:rsidRDefault="007E29EE" w:rsidP="007E29EE">
      <w:pPr>
        <w:ind w:firstLine="288"/>
        <w:jc w:val="center"/>
      </w:pPr>
      <w:r w:rsidRPr="00803ABA">
        <w:rPr>
          <w:noProof/>
        </w:rPr>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42DC66B9" w:rsidR="007E29EE" w:rsidRDefault="007E29EE" w:rsidP="007E29EE">
      <w:pPr>
        <w:pStyle w:val="Caption"/>
        <w:jc w:val="center"/>
      </w:pPr>
      <w:bookmarkStart w:id="257" w:name="_Ref85286062"/>
      <w:bookmarkStart w:id="258" w:name="_Toc86261558"/>
      <w:r>
        <w:t xml:space="preserve">Table </w:t>
      </w:r>
      <w:r w:rsidR="00FD7130">
        <w:fldChar w:fldCharType="begin"/>
      </w:r>
      <w:r w:rsidR="00FD7130">
        <w:instrText xml:space="preserve"> SEQ Table \* ARABIC </w:instrText>
      </w:r>
      <w:r w:rsidR="00FD7130">
        <w:fldChar w:fldCharType="separate"/>
      </w:r>
      <w:r w:rsidR="008D2C82">
        <w:rPr>
          <w:noProof/>
        </w:rPr>
        <w:t>5</w:t>
      </w:r>
      <w:r w:rsidR="00FD7130">
        <w:rPr>
          <w:noProof/>
        </w:rPr>
        <w:fldChar w:fldCharType="end"/>
      </w:r>
      <w:bookmarkEnd w:id="257"/>
      <w:r>
        <w:t xml:space="preserve"> - </w:t>
      </w:r>
      <w:r w:rsidRPr="0049763C">
        <w:t>Matrix Analysis of Peak Values and Time Difference – Toronto Dataset</w:t>
      </w:r>
      <w:bookmarkEnd w:id="258"/>
    </w:p>
    <w:p w14:paraId="75B5F696" w14:textId="5D01F351" w:rsidR="007B0505" w:rsidRDefault="007B0505" w:rsidP="007B0505">
      <w:pPr>
        <w:pStyle w:val="Heading4"/>
      </w:pPr>
      <w:r>
        <w:t>3.4.</w:t>
      </w:r>
      <w:r w:rsidR="00901E19">
        <w:t>1</w:t>
      </w:r>
      <w:r>
        <w:t>.1 Discussion – Toronto Dataset</w:t>
      </w:r>
    </w:p>
    <w:p w14:paraId="4E1A3825" w14:textId="0C2DC624"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8D2C82">
        <w:t xml:space="preserve">Table </w:t>
      </w:r>
      <w:r w:rsidR="008D2C82">
        <w:rPr>
          <w:noProof/>
        </w:rPr>
        <w:t>4</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8D2C82">
        <w:t xml:space="preserve">Figure </w:t>
      </w:r>
      <w:r w:rsidR="008D2C82">
        <w:rPr>
          <w:noProof/>
        </w:rPr>
        <w:t>17</w:t>
      </w:r>
      <w:r>
        <w:fldChar w:fldCharType="end"/>
      </w:r>
      <w:r>
        <w:t xml:space="preserve"> </w:t>
      </w:r>
      <w:r w:rsidRPr="00506A2F">
        <w:t xml:space="preserve">and the boxplot in </w:t>
      </w:r>
      <w:r>
        <w:fldChar w:fldCharType="begin"/>
      </w:r>
      <w:r>
        <w:instrText xml:space="preserve"> REF _Ref85373404 \h </w:instrText>
      </w:r>
      <w:r>
        <w:fldChar w:fldCharType="separate"/>
      </w:r>
      <w:r w:rsidR="008D2C82">
        <w:t xml:space="preserve">Figure </w:t>
      </w:r>
      <w:r w:rsidR="008D2C82">
        <w:rPr>
          <w:noProof/>
        </w:rPr>
        <w:t>18</w:t>
      </w:r>
      <w:r>
        <w:fldChar w:fldCharType="end"/>
      </w:r>
      <w:r w:rsidRPr="00506A2F">
        <w:t xml:space="preserve">, we can make the same observation. Additionally, the CNN algorithm had the smallest </w:t>
      </w:r>
      <w:r w:rsidRPr="00506A2F">
        <w:lastRenderedPageBreak/>
        <w:t xml:space="preserve">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030F8EF6" w14:textId="35516B70" w:rsidR="007E29EE" w:rsidRDefault="006963BD" w:rsidP="006963BD">
      <w:pPr>
        <w:pStyle w:val="Heading3"/>
      </w:pPr>
      <w:bookmarkStart w:id="259" w:name="_Toc86261523"/>
      <w:r>
        <w:t>3.4.2 The Ottawa Dataset</w:t>
      </w:r>
      <w:bookmarkEnd w:id="259"/>
    </w:p>
    <w:p w14:paraId="72C634F1" w14:textId="104B59CC" w:rsidR="000F2742" w:rsidRDefault="000305CC" w:rsidP="003B182F">
      <w:pPr>
        <w:ind w:firstLine="288"/>
      </w:pPr>
      <w:r>
        <w:fldChar w:fldCharType="begin"/>
      </w:r>
      <w:r>
        <w:instrText xml:space="preserve"> REF _Ref86082372 \h </w:instrText>
      </w:r>
      <w:r>
        <w:fldChar w:fldCharType="separate"/>
      </w:r>
      <w:r w:rsidR="008D2C82">
        <w:t xml:space="preserve">Figure </w:t>
      </w:r>
      <w:r w:rsidR="008D2C82">
        <w:rPr>
          <w:noProof/>
        </w:rPr>
        <w:t>19</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fldChar w:fldCharType="begin"/>
      </w:r>
      <w:r>
        <w:instrText xml:space="preserve"> REF _Ref85373469 \h </w:instrText>
      </w:r>
      <w:r>
        <w:fldChar w:fldCharType="separate"/>
      </w:r>
      <w:r w:rsidR="008D2C82">
        <w:t xml:space="preserve">Figure </w:t>
      </w:r>
      <w:r w:rsidR="008D2C82">
        <w:rPr>
          <w:noProof/>
        </w:rPr>
        <w:t>20</w:t>
      </w:r>
      <w:r>
        <w:fldChar w:fldCharType="end"/>
      </w:r>
      <w:r w:rsidRPr="000305CC">
        <w:t xml:space="preserve"> and the key performance metrics are listed in </w:t>
      </w:r>
      <w:r>
        <w:fldChar w:fldCharType="begin"/>
      </w:r>
      <w:r>
        <w:instrText xml:space="preserve"> REF _Ref85285966 \h </w:instrText>
      </w:r>
      <w:r>
        <w:fldChar w:fldCharType="separate"/>
      </w:r>
      <w:r w:rsidR="008D2C82">
        <w:t xml:space="preserve">Table </w:t>
      </w:r>
      <w:r w:rsidR="008D2C82">
        <w:rPr>
          <w:noProof/>
        </w:rPr>
        <w:t>6</w:t>
      </w:r>
      <w:r>
        <w:fldChar w:fldCharType="end"/>
      </w:r>
      <w:r w:rsidRPr="000305CC">
        <w:t xml:space="preserve">. </w:t>
      </w:r>
      <w:r>
        <w:fldChar w:fldCharType="begin"/>
      </w:r>
      <w:r>
        <w:instrText xml:space="preserve"> REF _Ref85286056 \h </w:instrText>
      </w:r>
      <w:r>
        <w:fldChar w:fldCharType="separate"/>
      </w:r>
      <w:r w:rsidR="008D2C82">
        <w:t xml:space="preserve">Table </w:t>
      </w:r>
      <w:r w:rsidR="008D2C82">
        <w:rPr>
          <w:noProof/>
        </w:rPr>
        <w:t>7</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58B09E0C" w:rsidR="002C4587" w:rsidRDefault="002C4587" w:rsidP="002C4587">
      <w:pPr>
        <w:pStyle w:val="Caption"/>
        <w:jc w:val="center"/>
      </w:pPr>
      <w:bookmarkStart w:id="260" w:name="_Ref85285966"/>
      <w:bookmarkStart w:id="261" w:name="_Ref86082422"/>
      <w:bookmarkStart w:id="262" w:name="_Toc86261559"/>
      <w:r>
        <w:t xml:space="preserve">Table </w:t>
      </w:r>
      <w:r w:rsidR="00FD7130">
        <w:fldChar w:fldCharType="begin"/>
      </w:r>
      <w:r w:rsidR="00FD7130">
        <w:instrText xml:space="preserve"> SEQ Table \* ARABIC </w:instrText>
      </w:r>
      <w:r w:rsidR="00FD7130">
        <w:fldChar w:fldCharType="separate"/>
      </w:r>
      <w:r w:rsidR="008D2C82">
        <w:rPr>
          <w:noProof/>
        </w:rPr>
        <w:t>6</w:t>
      </w:r>
      <w:r w:rsidR="00FD7130">
        <w:rPr>
          <w:noProof/>
        </w:rPr>
        <w:fldChar w:fldCharType="end"/>
      </w:r>
      <w:bookmarkEnd w:id="260"/>
      <w:r>
        <w:t xml:space="preserve"> - </w:t>
      </w:r>
      <w:r w:rsidRPr="00F41E11">
        <w:t xml:space="preserve">Overall MAPE and RMSE for Each Algorithm </w:t>
      </w:r>
      <w:r w:rsidRPr="000A402A">
        <w:t xml:space="preserve">– </w:t>
      </w:r>
      <w:r>
        <w:t>Ottawa</w:t>
      </w:r>
      <w:r w:rsidRPr="000A402A">
        <w:t xml:space="preserve"> Dataset</w:t>
      </w:r>
      <w:bookmarkEnd w:id="261"/>
      <w:bookmarkEnd w:id="262"/>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D49CE07" w:rsidR="002C4587" w:rsidRDefault="002C4587" w:rsidP="002C4587">
      <w:pPr>
        <w:pStyle w:val="Caption"/>
        <w:jc w:val="center"/>
      </w:pPr>
      <w:bookmarkStart w:id="263" w:name="_Ref85286056"/>
      <w:bookmarkStart w:id="264" w:name="_Toc86261560"/>
      <w:r>
        <w:t xml:space="preserve">Table </w:t>
      </w:r>
      <w:r w:rsidR="00FD7130">
        <w:fldChar w:fldCharType="begin"/>
      </w:r>
      <w:r w:rsidR="00FD7130">
        <w:instrText xml:space="preserve"> SEQ Table \* ARABIC </w:instrText>
      </w:r>
      <w:r w:rsidR="00FD7130">
        <w:fldChar w:fldCharType="separate"/>
      </w:r>
      <w:r w:rsidR="008D2C82">
        <w:rPr>
          <w:noProof/>
        </w:rPr>
        <w:t>7</w:t>
      </w:r>
      <w:r w:rsidR="00FD7130">
        <w:rPr>
          <w:noProof/>
        </w:rPr>
        <w:fldChar w:fldCharType="end"/>
      </w:r>
      <w:bookmarkEnd w:id="263"/>
      <w:r>
        <w:t xml:space="preserve"> - </w:t>
      </w:r>
      <w:r w:rsidRPr="0049763C">
        <w:t xml:space="preserve">Matrix Analysis of Peak Values and Time Difference </w:t>
      </w:r>
      <w:r w:rsidRPr="008305F8">
        <w:t xml:space="preserve">– </w:t>
      </w:r>
      <w:r>
        <w:t>Ottawa</w:t>
      </w:r>
      <w:r w:rsidRPr="008305F8">
        <w:t xml:space="preserve"> Dataset</w:t>
      </w:r>
      <w:bookmarkEnd w:id="264"/>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lastRenderedPageBreak/>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27F16654" w:rsidR="00957E3C" w:rsidRDefault="00957E3C" w:rsidP="00957E3C">
      <w:pPr>
        <w:pStyle w:val="Caption"/>
        <w:jc w:val="center"/>
      </w:pPr>
      <w:bookmarkStart w:id="265" w:name="_Ref86082372"/>
      <w:bookmarkStart w:id="266" w:name="_Toc86261587"/>
      <w:r>
        <w:t xml:space="preserve">Figure </w:t>
      </w:r>
      <w:r w:rsidR="00FD7130">
        <w:fldChar w:fldCharType="begin"/>
      </w:r>
      <w:r w:rsidR="00FD7130">
        <w:instrText xml:space="preserve"> SEQ Figure \* ARABIC </w:instrText>
      </w:r>
      <w:r w:rsidR="00FD7130">
        <w:fldChar w:fldCharType="separate"/>
      </w:r>
      <w:r w:rsidR="008D2C82">
        <w:rPr>
          <w:noProof/>
        </w:rPr>
        <w:t>19</w:t>
      </w:r>
      <w:r w:rsidR="00FD7130">
        <w:rPr>
          <w:noProof/>
        </w:rPr>
        <w:fldChar w:fldCharType="end"/>
      </w:r>
      <w:bookmarkEnd w:id="265"/>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266"/>
    </w:p>
    <w:p w14:paraId="3E0CFC85" w14:textId="77777777" w:rsidR="00672D34" w:rsidRPr="00E224C6" w:rsidRDefault="00672D34" w:rsidP="00672D34">
      <w:pPr>
        <w:jc w:val="center"/>
      </w:pPr>
      <w:r w:rsidRPr="00E224C6">
        <w:rPr>
          <w:noProof/>
        </w:rPr>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69">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23D97C6F" w:rsidR="00672D34" w:rsidRDefault="00672D34" w:rsidP="00672D34">
      <w:pPr>
        <w:pStyle w:val="Caption"/>
        <w:jc w:val="center"/>
      </w:pPr>
      <w:bookmarkStart w:id="267" w:name="_Ref85373469"/>
      <w:bookmarkStart w:id="268" w:name="_Toc86261588"/>
      <w:r>
        <w:t xml:space="preserve">Figure </w:t>
      </w:r>
      <w:r w:rsidR="00FD7130">
        <w:fldChar w:fldCharType="begin"/>
      </w:r>
      <w:r w:rsidR="00FD7130">
        <w:instrText xml:space="preserve"> SEQ Figure \* ARABIC </w:instrText>
      </w:r>
      <w:r w:rsidR="00FD7130">
        <w:fldChar w:fldCharType="separate"/>
      </w:r>
      <w:r w:rsidR="008D2C82">
        <w:rPr>
          <w:noProof/>
        </w:rPr>
        <w:t>20</w:t>
      </w:r>
      <w:r w:rsidR="00FD7130">
        <w:rPr>
          <w:noProof/>
        </w:rPr>
        <w:fldChar w:fldCharType="end"/>
      </w:r>
      <w:bookmarkEnd w:id="267"/>
      <w:r>
        <w:t xml:space="preserve"> - </w:t>
      </w:r>
      <w:bookmarkStart w:id="269" w:name="_Hlk85899399"/>
      <w:r w:rsidRPr="00554616">
        <w:t xml:space="preserve">Overall Error Distribution for All Algorithms </w:t>
      </w:r>
      <w:r>
        <w:t>– Ottawa Dataset</w:t>
      </w:r>
      <w:bookmarkEnd w:id="268"/>
      <w:bookmarkEnd w:id="269"/>
    </w:p>
    <w:p w14:paraId="72ECAF90" w14:textId="61B2BF67" w:rsidR="00870C1A" w:rsidRDefault="00870C1A" w:rsidP="00870C1A">
      <w:pPr>
        <w:pStyle w:val="Heading4"/>
      </w:pPr>
      <w:r>
        <w:lastRenderedPageBreak/>
        <w:t>3.4.2.1 Discussion – Ottawa Dataset</w:t>
      </w:r>
    </w:p>
    <w:p w14:paraId="5C3E97DF" w14:textId="714AD6B3" w:rsidR="00B26D78" w:rsidRDefault="00B26D78" w:rsidP="00B26D78">
      <w:pPr>
        <w:ind w:firstLine="288"/>
      </w:pPr>
      <w:r>
        <w:t xml:space="preserve">As illustrated in </w:t>
      </w:r>
      <w:r w:rsidR="00FD7130">
        <w:fldChar w:fldCharType="begin"/>
      </w:r>
      <w:r w:rsidR="00FD7130">
        <w:instrText xml:space="preserve"> REF _Ref85285966 </w:instrText>
      </w:r>
      <w:r w:rsidR="00FD7130">
        <w:fldChar w:fldCharType="separate"/>
      </w:r>
      <w:r w:rsidR="008D2C82">
        <w:t xml:space="preserve">Table </w:t>
      </w:r>
      <w:r w:rsidR="008D2C82">
        <w:rPr>
          <w:noProof/>
        </w:rPr>
        <w:t>6</w:t>
      </w:r>
      <w:r w:rsidR="00FD7130">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060ECD47" w14:textId="726E5EE6" w:rsidR="00672D34" w:rsidRDefault="00282546" w:rsidP="00282546">
      <w:pPr>
        <w:pStyle w:val="Heading3"/>
      </w:pPr>
      <w:bookmarkStart w:id="270" w:name="_Toc86261524"/>
      <w:r>
        <w:t>3.4.3 The Saint John Dataset</w:t>
      </w:r>
      <w:bookmarkEnd w:id="270"/>
    </w:p>
    <w:p w14:paraId="2194C205" w14:textId="37DD2090" w:rsidR="002745F8" w:rsidRDefault="00FD7130" w:rsidP="002745F8">
      <w:pPr>
        <w:ind w:firstLine="288"/>
      </w:pPr>
      <w:r>
        <w:fldChar w:fldCharType="begin"/>
      </w:r>
      <w:r>
        <w:instrText xml:space="preserve"> REF _Ref86082912 </w:instrText>
      </w:r>
      <w:r>
        <w:fldChar w:fldCharType="separate"/>
      </w:r>
      <w:r w:rsidR="008D2C82">
        <w:t xml:space="preserve">Figure </w:t>
      </w:r>
      <w:r w:rsidR="008D2C82">
        <w:rPr>
          <w:noProof/>
        </w:rPr>
        <w:t>21</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r>
        <w:fldChar w:fldCharType="begin"/>
      </w:r>
      <w:r>
        <w:instrText xml:space="preserve"> REF _Ref86082925 </w:instrText>
      </w:r>
      <w:r>
        <w:fldChar w:fldCharType="separate"/>
      </w:r>
      <w:r w:rsidR="008D2C82">
        <w:t xml:space="preserve">Figure </w:t>
      </w:r>
      <w:r w:rsidR="008D2C82">
        <w:rPr>
          <w:noProof/>
        </w:rPr>
        <w:t>22</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8D2C82">
        <w:t xml:space="preserve">Table </w:t>
      </w:r>
      <w:r w:rsidR="008D2C82">
        <w:rPr>
          <w:noProof/>
        </w:rPr>
        <w:t>8</w:t>
      </w:r>
      <w:r>
        <w:rPr>
          <w:noProof/>
        </w:rPr>
        <w:fldChar w:fldCharType="end"/>
      </w:r>
      <w:r w:rsidR="002E5C50" w:rsidRPr="002E5C50">
        <w:t xml:space="preserve"> details the key performance metrics. The algorithm's performance in predicting daily peaks is summarized in </w:t>
      </w:r>
      <w:r>
        <w:fldChar w:fldCharType="begin"/>
      </w:r>
      <w:r>
        <w:instrText xml:space="preserve"> REF _Ref86082945 </w:instrText>
      </w:r>
      <w:r>
        <w:fldChar w:fldCharType="separate"/>
      </w:r>
      <w:r w:rsidR="008D2C82">
        <w:t xml:space="preserve">Table </w:t>
      </w:r>
      <w:r w:rsidR="008D2C82">
        <w:rPr>
          <w:noProof/>
        </w:rPr>
        <w:t>9</w:t>
      </w:r>
      <w:r>
        <w:rPr>
          <w:noProof/>
        </w:rPr>
        <w:fldChar w:fldCharType="end"/>
      </w:r>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3559B76A" w:rsidR="00AC372F" w:rsidRDefault="00AC372F" w:rsidP="00AC372F">
      <w:pPr>
        <w:pStyle w:val="Caption"/>
        <w:jc w:val="center"/>
      </w:pPr>
      <w:bookmarkStart w:id="271" w:name="_Ref86082938"/>
      <w:bookmarkStart w:id="272" w:name="_Ref86082933"/>
      <w:bookmarkStart w:id="273" w:name="_Toc86261561"/>
      <w:r>
        <w:t xml:space="preserve">Table </w:t>
      </w:r>
      <w:r w:rsidR="00FD7130">
        <w:fldChar w:fldCharType="begin"/>
      </w:r>
      <w:r w:rsidR="00FD7130">
        <w:instrText xml:space="preserve"> SEQ Table \* ARABIC </w:instrText>
      </w:r>
      <w:r w:rsidR="00FD7130">
        <w:fldChar w:fldCharType="separate"/>
      </w:r>
      <w:r w:rsidR="008D2C82">
        <w:rPr>
          <w:noProof/>
        </w:rPr>
        <w:t>8</w:t>
      </w:r>
      <w:r w:rsidR="00FD7130">
        <w:rPr>
          <w:noProof/>
        </w:rPr>
        <w:fldChar w:fldCharType="end"/>
      </w:r>
      <w:bookmarkEnd w:id="271"/>
      <w:r>
        <w:t xml:space="preserve"> - </w:t>
      </w:r>
      <w:r w:rsidRPr="00F41E11">
        <w:t xml:space="preserve">Overall MAPE and RMSE for Each Algorithm </w:t>
      </w:r>
      <w:r w:rsidRPr="000A402A">
        <w:t xml:space="preserve">– </w:t>
      </w:r>
      <w:r>
        <w:t>Saint John</w:t>
      </w:r>
      <w:r w:rsidRPr="000A402A">
        <w:t xml:space="preserve"> Dataset</w:t>
      </w:r>
      <w:bookmarkEnd w:id="272"/>
      <w:bookmarkEnd w:id="273"/>
    </w:p>
    <w:p w14:paraId="43B809FF" w14:textId="77777777" w:rsidR="001B2628" w:rsidRDefault="001B2628" w:rsidP="001B2628">
      <w:pPr>
        <w:keepNext/>
        <w:jc w:val="center"/>
      </w:pPr>
      <w:r w:rsidRPr="001B2628">
        <w:rPr>
          <w:noProof/>
        </w:rPr>
        <w:lastRenderedPageBreak/>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71">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6C4F9066" w:rsidR="001B2628" w:rsidRDefault="001B2628" w:rsidP="001B2628">
      <w:pPr>
        <w:pStyle w:val="Caption"/>
        <w:jc w:val="center"/>
      </w:pPr>
      <w:bookmarkStart w:id="274" w:name="_Ref86082912"/>
      <w:bookmarkStart w:id="275" w:name="_Toc86261589"/>
      <w:r>
        <w:t xml:space="preserve">Figure </w:t>
      </w:r>
      <w:r w:rsidR="00FD7130">
        <w:fldChar w:fldCharType="begin"/>
      </w:r>
      <w:r w:rsidR="00FD7130">
        <w:instrText xml:space="preserve"> SEQ Figure \* ARABIC </w:instrText>
      </w:r>
      <w:r w:rsidR="00FD7130">
        <w:fldChar w:fldCharType="separate"/>
      </w:r>
      <w:r w:rsidR="008D2C82">
        <w:rPr>
          <w:noProof/>
        </w:rPr>
        <w:t>21</w:t>
      </w:r>
      <w:r w:rsidR="00FD7130">
        <w:rPr>
          <w:noProof/>
        </w:rPr>
        <w:fldChar w:fldCharType="end"/>
      </w:r>
      <w:bookmarkEnd w:id="274"/>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275"/>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717A08B1" w:rsidR="007D724C" w:rsidRDefault="007D724C" w:rsidP="007D724C">
      <w:pPr>
        <w:pStyle w:val="Caption"/>
        <w:jc w:val="center"/>
      </w:pPr>
      <w:bookmarkStart w:id="276" w:name="_Ref86082925"/>
      <w:bookmarkStart w:id="277" w:name="_Toc86261590"/>
      <w:r>
        <w:t xml:space="preserve">Figure </w:t>
      </w:r>
      <w:r w:rsidR="00FD7130">
        <w:fldChar w:fldCharType="begin"/>
      </w:r>
      <w:r w:rsidR="00FD7130">
        <w:instrText xml:space="preserve"> SEQ Figure \* ARABIC </w:instrText>
      </w:r>
      <w:r w:rsidR="00FD7130">
        <w:fldChar w:fldCharType="separate"/>
      </w:r>
      <w:r w:rsidR="008D2C82">
        <w:rPr>
          <w:noProof/>
        </w:rPr>
        <w:t>22</w:t>
      </w:r>
      <w:r w:rsidR="00FD7130">
        <w:rPr>
          <w:noProof/>
        </w:rPr>
        <w:fldChar w:fldCharType="end"/>
      </w:r>
      <w:bookmarkEnd w:id="276"/>
      <w:r>
        <w:t xml:space="preserve"> - </w:t>
      </w:r>
      <w:r w:rsidRPr="00554616">
        <w:t xml:space="preserve">Overall Error Distribution for All Algorithms </w:t>
      </w:r>
      <w:r>
        <w:t>– Saint John Dataset</w:t>
      </w:r>
      <w:bookmarkEnd w:id="277"/>
    </w:p>
    <w:p w14:paraId="57EA526B" w14:textId="77777777" w:rsidR="00AC372F" w:rsidRDefault="00AC372F" w:rsidP="00AC372F">
      <w:pPr>
        <w:keepNext/>
        <w:jc w:val="center"/>
      </w:pPr>
      <w:r w:rsidRPr="006E38A4">
        <w:rPr>
          <w:noProof/>
        </w:rPr>
        <w:lastRenderedPageBreak/>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62930C97" w:rsidR="00AC372F" w:rsidRPr="006E38A4" w:rsidRDefault="00AC372F" w:rsidP="00AC372F">
      <w:pPr>
        <w:pStyle w:val="Caption"/>
        <w:jc w:val="center"/>
      </w:pPr>
      <w:bookmarkStart w:id="278" w:name="_Ref86082945"/>
      <w:bookmarkStart w:id="279" w:name="_Toc86261562"/>
      <w:r>
        <w:t xml:space="preserve">Table </w:t>
      </w:r>
      <w:r w:rsidR="00FD7130">
        <w:fldChar w:fldCharType="begin"/>
      </w:r>
      <w:r w:rsidR="00FD7130">
        <w:instrText xml:space="preserve"> SEQ Table \* ARABIC </w:instrText>
      </w:r>
      <w:r w:rsidR="00FD7130">
        <w:fldChar w:fldCharType="separate"/>
      </w:r>
      <w:r w:rsidR="008D2C82">
        <w:rPr>
          <w:noProof/>
        </w:rPr>
        <w:t>9</w:t>
      </w:r>
      <w:r w:rsidR="00FD7130">
        <w:rPr>
          <w:noProof/>
        </w:rPr>
        <w:fldChar w:fldCharType="end"/>
      </w:r>
      <w:bookmarkEnd w:id="278"/>
      <w:r>
        <w:t xml:space="preserve"> - </w:t>
      </w:r>
      <w:r w:rsidRPr="0049763C">
        <w:t xml:space="preserve">Matrix Analysis of Peak Values and Time Difference </w:t>
      </w:r>
      <w:r w:rsidRPr="008305F8">
        <w:t xml:space="preserve">– </w:t>
      </w:r>
      <w:r>
        <w:t>Saint John</w:t>
      </w:r>
      <w:r w:rsidRPr="008305F8">
        <w:t xml:space="preserve"> Dataset</w:t>
      </w:r>
      <w:bookmarkEnd w:id="279"/>
    </w:p>
    <w:p w14:paraId="78E406D6" w14:textId="61AA9567" w:rsidR="00EC2424" w:rsidRDefault="00EC2424" w:rsidP="00EC2424">
      <w:pPr>
        <w:pStyle w:val="Heading4"/>
      </w:pPr>
      <w:r>
        <w:t>3.4.3.1 Discussion – Saint John Dataset</w:t>
      </w:r>
    </w:p>
    <w:p w14:paraId="166B7BF2" w14:textId="2E79F640" w:rsidR="00572469" w:rsidRDefault="003B7CD8" w:rsidP="00572469">
      <w:pPr>
        <w:ind w:firstLine="288"/>
      </w:pPr>
      <w:r>
        <w:t xml:space="preserve">In </w:t>
      </w:r>
      <w:r w:rsidR="00FD7130">
        <w:fldChar w:fldCharType="begin"/>
      </w:r>
      <w:r w:rsidR="00FD7130">
        <w:instrText xml:space="preserve"> REF _Ref86082938 </w:instrText>
      </w:r>
      <w:r w:rsidR="00FD7130">
        <w:fldChar w:fldCharType="separate"/>
      </w:r>
      <w:r w:rsidR="008D2C82">
        <w:t xml:space="preserve">Table </w:t>
      </w:r>
      <w:r w:rsidR="008D2C82">
        <w:rPr>
          <w:noProof/>
        </w:rPr>
        <w:t>8</w:t>
      </w:r>
      <w:r w:rsidR="00FD7130">
        <w:rPr>
          <w:noProof/>
        </w:rPr>
        <w:fldChar w:fldCharType="end"/>
      </w:r>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0FF70D4B" w:rsidR="002745F8" w:rsidRDefault="00144873" w:rsidP="00144873">
      <w:pPr>
        <w:pStyle w:val="Heading2"/>
      </w:pPr>
      <w:bookmarkStart w:id="280" w:name="_Toc86261525"/>
      <w:r>
        <w:t xml:space="preserve">3.5 </w:t>
      </w:r>
      <w:r w:rsidR="004157AA">
        <w:t>Conclusion</w:t>
      </w:r>
      <w:bookmarkEnd w:id="280"/>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281" w:name="_Toc86261526"/>
      <w:r>
        <w:lastRenderedPageBreak/>
        <w:t>4</w:t>
      </w:r>
      <w:r w:rsidR="002337EA">
        <w:t xml:space="preserve"> </w:t>
      </w:r>
      <w:r w:rsidR="00C77C33" w:rsidRPr="003151B5">
        <w:t>Comprehensive Evaluation of Our Forecasters' Performance</w:t>
      </w:r>
      <w:bookmarkEnd w:id="281"/>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282" w:name="_Toc86261527"/>
      <w:r w:rsidRPr="000F72A8">
        <w:lastRenderedPageBreak/>
        <w:t>4.</w:t>
      </w:r>
      <w:r w:rsidR="003C0F76">
        <w:t>1</w:t>
      </w:r>
      <w:r w:rsidRPr="000F72A8">
        <w:t xml:space="preserve"> </w:t>
      </w:r>
      <w:r w:rsidR="0019725E">
        <w:t>T</w:t>
      </w:r>
      <w:r w:rsidR="00EC6B8C" w:rsidRPr="00EC6B8C">
        <w:t>he Toronto Dataset</w:t>
      </w:r>
      <w:bookmarkEnd w:id="282"/>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283" w:name="_Toc86261528"/>
      <w:r>
        <w:t>4.</w:t>
      </w:r>
      <w:r w:rsidR="00C04AA4">
        <w:t>1.1</w:t>
      </w:r>
      <w:r>
        <w:t xml:space="preserve"> </w:t>
      </w:r>
      <w:r w:rsidR="0078706B" w:rsidRPr="0078706B">
        <w:t>The Hourly Performance</w:t>
      </w:r>
      <w:bookmarkEnd w:id="283"/>
    </w:p>
    <w:p w14:paraId="313007DB" w14:textId="77AFF413"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8D2C82">
        <w:t xml:space="preserve">Figure </w:t>
      </w:r>
      <w:r w:rsidR="008D2C82">
        <w:rPr>
          <w:noProof/>
        </w:rPr>
        <w:t>23</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8D2C82">
        <w:t xml:space="preserve">Figure </w:t>
      </w:r>
      <w:r w:rsidR="008D2C82">
        <w:rPr>
          <w:noProof/>
        </w:rPr>
        <w:t>24</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74">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06A1E85D" w:rsidR="00074F35" w:rsidRDefault="00074F35" w:rsidP="00074F35">
      <w:pPr>
        <w:pStyle w:val="Caption"/>
        <w:jc w:val="center"/>
      </w:pPr>
      <w:bookmarkStart w:id="284" w:name="_Ref85382046"/>
      <w:bookmarkStart w:id="285" w:name="_Ref85382037"/>
      <w:bookmarkStart w:id="286" w:name="_Toc86261591"/>
      <w:r>
        <w:t xml:space="preserve">Figure </w:t>
      </w:r>
      <w:r w:rsidR="00FD7130">
        <w:fldChar w:fldCharType="begin"/>
      </w:r>
      <w:r w:rsidR="00FD7130">
        <w:instrText xml:space="preserve"> SEQ Figure \* ARABIC </w:instrText>
      </w:r>
      <w:r w:rsidR="00FD7130">
        <w:fldChar w:fldCharType="separate"/>
      </w:r>
      <w:r w:rsidR="008D2C82">
        <w:rPr>
          <w:noProof/>
        </w:rPr>
        <w:t>23</w:t>
      </w:r>
      <w:r w:rsidR="00FD7130">
        <w:rPr>
          <w:noProof/>
        </w:rPr>
        <w:fldChar w:fldCharType="end"/>
      </w:r>
      <w:bookmarkEnd w:id="284"/>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285"/>
      <w:bookmarkEnd w:id="286"/>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5">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0847D99D" w:rsidR="000C6874" w:rsidRPr="000C6874" w:rsidRDefault="00AE391D" w:rsidP="00AE391D">
      <w:pPr>
        <w:pStyle w:val="Caption"/>
        <w:jc w:val="center"/>
      </w:pPr>
      <w:bookmarkStart w:id="287" w:name="_Ref86154272"/>
      <w:bookmarkStart w:id="288" w:name="_Toc86261592"/>
      <w:r>
        <w:t xml:space="preserve">Figure </w:t>
      </w:r>
      <w:r w:rsidR="00FD7130">
        <w:fldChar w:fldCharType="begin"/>
      </w:r>
      <w:r w:rsidR="00FD7130">
        <w:instrText xml:space="preserve"> SEQ Figure \* ARABIC </w:instrText>
      </w:r>
      <w:r w:rsidR="00FD7130">
        <w:fldChar w:fldCharType="separate"/>
      </w:r>
      <w:r w:rsidR="008D2C82">
        <w:rPr>
          <w:noProof/>
        </w:rPr>
        <w:t>24</w:t>
      </w:r>
      <w:r w:rsidR="00FD7130">
        <w:rPr>
          <w:noProof/>
        </w:rPr>
        <w:fldChar w:fldCharType="end"/>
      </w:r>
      <w:bookmarkEnd w:id="287"/>
      <w:r>
        <w:t xml:space="preserve"> </w:t>
      </w:r>
      <w:r w:rsidR="0049564F">
        <w:t xml:space="preserve">- </w:t>
      </w:r>
      <w:r w:rsidR="00F84FC4">
        <w:t>Hourly</w:t>
      </w:r>
      <w:r w:rsidR="00F84FC4" w:rsidRPr="006771A6">
        <w:t xml:space="preserve"> MAPE for the Algorithms </w:t>
      </w:r>
      <w:r>
        <w:t>– Toronto Dataset</w:t>
      </w:r>
      <w:bookmarkEnd w:id="288"/>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76">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367204D8" w:rsidR="00F54CCB" w:rsidRDefault="00D31286" w:rsidP="00D31286">
      <w:pPr>
        <w:pStyle w:val="Caption"/>
        <w:jc w:val="center"/>
      </w:pPr>
      <w:bookmarkStart w:id="289" w:name="_Toc86261593"/>
      <w:r>
        <w:t xml:space="preserve">Figure </w:t>
      </w:r>
      <w:r w:rsidR="00FD7130">
        <w:fldChar w:fldCharType="begin"/>
      </w:r>
      <w:r w:rsidR="00FD7130">
        <w:instrText xml:space="preserve"> SEQ Figure \* ARABIC </w:instrText>
      </w:r>
      <w:r w:rsidR="00FD7130">
        <w:fldChar w:fldCharType="separate"/>
      </w:r>
      <w:r w:rsidR="008D2C82">
        <w:rPr>
          <w:noProof/>
        </w:rPr>
        <w:t>25</w:t>
      </w:r>
      <w:r w:rsidR="00FD7130">
        <w:rPr>
          <w:noProof/>
        </w:rPr>
        <w:fldChar w:fldCharType="end"/>
      </w:r>
      <w:r>
        <w:t xml:space="preserve"> </w:t>
      </w:r>
      <w:r w:rsidR="00130E7E">
        <w:t>-</w:t>
      </w:r>
      <w:r>
        <w:t xml:space="preserve"> </w:t>
      </w:r>
      <w:r w:rsidR="00413AE5" w:rsidRPr="00413AE5">
        <w:t xml:space="preserve">Hourly Error Distribution for the CNN Algorithm </w:t>
      </w:r>
      <w:r>
        <w:t>– Toronto Dataset</w:t>
      </w:r>
      <w:bookmarkEnd w:id="289"/>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77">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649D05C5" w:rsidR="00E56462" w:rsidRDefault="00E56462" w:rsidP="00E56462">
      <w:pPr>
        <w:pStyle w:val="Caption"/>
        <w:jc w:val="center"/>
      </w:pPr>
      <w:bookmarkStart w:id="290" w:name="_Toc86261594"/>
      <w:r>
        <w:t xml:space="preserve">Figure </w:t>
      </w:r>
      <w:r w:rsidR="00FD7130">
        <w:fldChar w:fldCharType="begin"/>
      </w:r>
      <w:r w:rsidR="00FD7130">
        <w:instrText xml:space="preserve"> SEQ Figure \* ARABIC </w:instrText>
      </w:r>
      <w:r w:rsidR="00FD7130">
        <w:fldChar w:fldCharType="separate"/>
      </w:r>
      <w:r w:rsidR="008D2C82">
        <w:rPr>
          <w:noProof/>
        </w:rPr>
        <w:t>26</w:t>
      </w:r>
      <w:r w:rsidR="00FD7130">
        <w:rPr>
          <w:noProof/>
        </w:rPr>
        <w:fldChar w:fldCharType="end"/>
      </w:r>
      <w:r>
        <w:t xml:space="preserve"> - </w:t>
      </w:r>
      <w:r w:rsidR="00413AE5" w:rsidRPr="00413AE5">
        <w:t xml:space="preserve">Hourly Error Distribution for the </w:t>
      </w:r>
      <w:r w:rsidR="00413AE5">
        <w:t>LSTM</w:t>
      </w:r>
      <w:r w:rsidR="00413AE5" w:rsidRPr="00413AE5">
        <w:t xml:space="preserve"> Algorithm </w:t>
      </w:r>
      <w:r>
        <w:t>– Toronto Dataset</w:t>
      </w:r>
      <w:bookmarkEnd w:id="290"/>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78">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17596024" w:rsidR="00D31286" w:rsidRDefault="00D31286" w:rsidP="00D31286">
      <w:pPr>
        <w:pStyle w:val="Caption"/>
        <w:jc w:val="center"/>
      </w:pPr>
      <w:bookmarkStart w:id="291" w:name="_Toc86261595"/>
      <w:r>
        <w:t xml:space="preserve">Figure </w:t>
      </w:r>
      <w:r w:rsidR="00FD7130">
        <w:fldChar w:fldCharType="begin"/>
      </w:r>
      <w:r w:rsidR="00FD7130">
        <w:instrText xml:space="preserve"> SEQ Figure \* ARABIC </w:instrText>
      </w:r>
      <w:r w:rsidR="00FD7130">
        <w:fldChar w:fldCharType="separate"/>
      </w:r>
      <w:r w:rsidR="008D2C82">
        <w:rPr>
          <w:noProof/>
        </w:rPr>
        <w:t>27</w:t>
      </w:r>
      <w:r w:rsidR="00FD7130">
        <w:rPr>
          <w:noProof/>
        </w:rPr>
        <w:fldChar w:fldCharType="end"/>
      </w:r>
      <w:r>
        <w:t xml:space="preserve"> - </w:t>
      </w:r>
      <w:r w:rsidR="00E66F02" w:rsidRPr="00E66F02">
        <w:t xml:space="preserve">Hourly Error Distribution for the </w:t>
      </w:r>
      <w:r w:rsidR="00E66F02">
        <w:t>ANN</w:t>
      </w:r>
      <w:r w:rsidR="00E66F02" w:rsidRPr="00E66F02">
        <w:t xml:space="preserve"> Algorithm </w:t>
      </w:r>
      <w:r>
        <w:t>– Toronto Dataset</w:t>
      </w:r>
      <w:bookmarkEnd w:id="291"/>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79">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1C0548D9" w:rsidR="0097009E" w:rsidRDefault="00BD7E95" w:rsidP="00AB1227">
      <w:pPr>
        <w:pStyle w:val="Caption"/>
        <w:jc w:val="center"/>
      </w:pPr>
      <w:bookmarkStart w:id="292" w:name="_Ref85382700"/>
      <w:bookmarkStart w:id="293" w:name="_Toc86261596"/>
      <w:r>
        <w:t xml:space="preserve">Figure </w:t>
      </w:r>
      <w:r w:rsidR="00FD7130">
        <w:fldChar w:fldCharType="begin"/>
      </w:r>
      <w:r w:rsidR="00FD7130">
        <w:instrText xml:space="preserve"> SEQ Figure \* ARABIC </w:instrText>
      </w:r>
      <w:r w:rsidR="00FD7130">
        <w:fldChar w:fldCharType="separate"/>
      </w:r>
      <w:r w:rsidR="008D2C82">
        <w:rPr>
          <w:noProof/>
        </w:rPr>
        <w:t>28</w:t>
      </w:r>
      <w:r w:rsidR="00FD7130">
        <w:rPr>
          <w:noProof/>
        </w:rPr>
        <w:fldChar w:fldCharType="end"/>
      </w:r>
      <w:bookmarkEnd w:id="292"/>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293"/>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0">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7D9E37FA" w:rsidR="009B4C13" w:rsidRDefault="009B4C13" w:rsidP="009B4C13">
      <w:pPr>
        <w:pStyle w:val="Caption"/>
        <w:jc w:val="center"/>
      </w:pPr>
      <w:bookmarkStart w:id="294" w:name="_Ref85382703"/>
      <w:bookmarkStart w:id="295" w:name="_Toc86261597"/>
      <w:r>
        <w:t xml:space="preserve">Figure </w:t>
      </w:r>
      <w:r w:rsidR="00FD7130">
        <w:fldChar w:fldCharType="begin"/>
      </w:r>
      <w:r w:rsidR="00FD7130">
        <w:instrText xml:space="preserve"> SEQ Figure \* ARABIC </w:instrText>
      </w:r>
      <w:r w:rsidR="00FD7130">
        <w:fldChar w:fldCharType="separate"/>
      </w:r>
      <w:r w:rsidR="008D2C82">
        <w:rPr>
          <w:noProof/>
        </w:rPr>
        <w:t>29</w:t>
      </w:r>
      <w:r w:rsidR="00FD7130">
        <w:rPr>
          <w:noProof/>
        </w:rPr>
        <w:fldChar w:fldCharType="end"/>
      </w:r>
      <w:bookmarkEnd w:id="294"/>
      <w:r>
        <w:t xml:space="preserve"> - </w:t>
      </w:r>
      <w:r w:rsidR="003758BF" w:rsidRPr="003758BF">
        <w:t xml:space="preserve">Hourly Error Distribution for the </w:t>
      </w:r>
      <w:r w:rsidR="003758BF">
        <w:t>ARIMA</w:t>
      </w:r>
      <w:r w:rsidR="003758BF" w:rsidRPr="003758BF">
        <w:t xml:space="preserve"> Algorithm </w:t>
      </w:r>
      <w:r>
        <w:t>– Toronto Dataset</w:t>
      </w:r>
      <w:bookmarkEnd w:id="295"/>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81">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7CBA53B2" w:rsidR="009B4C13" w:rsidRDefault="009B4C13" w:rsidP="009B4C13">
      <w:pPr>
        <w:pStyle w:val="Caption"/>
        <w:jc w:val="center"/>
      </w:pPr>
      <w:bookmarkStart w:id="296" w:name="_Ref85382705"/>
      <w:bookmarkStart w:id="297" w:name="_Toc86261598"/>
      <w:r>
        <w:t xml:space="preserve">Figure </w:t>
      </w:r>
      <w:r w:rsidR="00FD7130">
        <w:fldChar w:fldCharType="begin"/>
      </w:r>
      <w:r w:rsidR="00FD7130">
        <w:instrText xml:space="preserve"> SEQ Figure \* ARABIC </w:instrText>
      </w:r>
      <w:r w:rsidR="00FD7130">
        <w:fldChar w:fldCharType="separate"/>
      </w:r>
      <w:r w:rsidR="008D2C82">
        <w:rPr>
          <w:noProof/>
        </w:rPr>
        <w:t>30</w:t>
      </w:r>
      <w:r w:rsidR="00FD7130">
        <w:rPr>
          <w:noProof/>
        </w:rPr>
        <w:fldChar w:fldCharType="end"/>
      </w:r>
      <w:bookmarkEnd w:id="296"/>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297"/>
    </w:p>
    <w:p w14:paraId="120450EC" w14:textId="5544A78F" w:rsidR="003063F8" w:rsidRDefault="003063F8" w:rsidP="003063F8">
      <w:pPr>
        <w:pStyle w:val="Heading4"/>
      </w:pPr>
      <w:r>
        <w:t xml:space="preserve">4.1.1.1 </w:t>
      </w:r>
      <w:r w:rsidR="009D7DDB" w:rsidRPr="009D7DDB">
        <w:t>A Snippet on Hourly Performance</w:t>
      </w:r>
    </w:p>
    <w:p w14:paraId="47410CED" w14:textId="5681BE4D"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8D2C82">
        <w:t xml:space="preserve">Figure </w:t>
      </w:r>
      <w:r w:rsidR="008D2C82">
        <w:rPr>
          <w:noProof/>
        </w:rPr>
        <w:t>24</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298" w:name="_Toc86261529"/>
      <w:r>
        <w:t>4.</w:t>
      </w:r>
      <w:r w:rsidR="00501A6D">
        <w:t>1.2</w:t>
      </w:r>
      <w:r>
        <w:t xml:space="preserve"> </w:t>
      </w:r>
      <w:r w:rsidR="0078706B" w:rsidRPr="0078706B">
        <w:t xml:space="preserve">The </w:t>
      </w:r>
      <w:r w:rsidR="0078706B">
        <w:t>Daily</w:t>
      </w:r>
      <w:r w:rsidR="0078706B" w:rsidRPr="0078706B">
        <w:t xml:space="preserve"> Performance</w:t>
      </w:r>
      <w:bookmarkEnd w:id="298"/>
    </w:p>
    <w:p w14:paraId="12E3C0A6" w14:textId="3207158F"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8D2C82">
        <w:t xml:space="preserve">Figure </w:t>
      </w:r>
      <w:r w:rsidR="008D2C82">
        <w:rPr>
          <w:noProof/>
        </w:rPr>
        <w:t>31</w:t>
      </w:r>
      <w:r>
        <w:fldChar w:fldCharType="end"/>
      </w:r>
      <w:r w:rsidRPr="00E21F51">
        <w:t xml:space="preserve"> for both actuals and forecasts. </w:t>
      </w:r>
      <w:r>
        <w:fldChar w:fldCharType="begin"/>
      </w:r>
      <w:r>
        <w:instrText xml:space="preserve"> REF _Ref86157486 \h </w:instrText>
      </w:r>
      <w:r>
        <w:fldChar w:fldCharType="separate"/>
      </w:r>
      <w:r w:rsidR="008D2C82">
        <w:t xml:space="preserve">Figure </w:t>
      </w:r>
      <w:r w:rsidR="008D2C82">
        <w:rPr>
          <w:noProof/>
        </w:rPr>
        <w:t>32</w:t>
      </w:r>
      <w:r>
        <w:fldChar w:fldCharType="end"/>
      </w:r>
      <w:r w:rsidRPr="00E21F51">
        <w:t xml:space="preserve"> shows the </w:t>
      </w:r>
      <w:proofErr w:type="spellStart"/>
      <w:r w:rsidRPr="00E21F51">
        <w:t>MAPE</w:t>
      </w:r>
      <w:proofErr w:type="spellEnd"/>
      <w:r w:rsidRPr="00E21F51">
        <w:t xml:space="preserv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82">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40AE1809" w:rsidR="001E6DEB" w:rsidRDefault="001E6DEB" w:rsidP="001E6DEB">
      <w:pPr>
        <w:pStyle w:val="Caption"/>
        <w:jc w:val="center"/>
      </w:pPr>
      <w:bookmarkStart w:id="299" w:name="_Ref85386912"/>
      <w:bookmarkStart w:id="300" w:name="_Toc86261599"/>
      <w:r>
        <w:t xml:space="preserve">Figure </w:t>
      </w:r>
      <w:r w:rsidR="00FD7130">
        <w:fldChar w:fldCharType="begin"/>
      </w:r>
      <w:r w:rsidR="00FD7130">
        <w:instrText xml:space="preserve"> SEQ Figure \* ARABIC </w:instrText>
      </w:r>
      <w:r w:rsidR="00FD7130">
        <w:fldChar w:fldCharType="separate"/>
      </w:r>
      <w:r w:rsidR="008D2C82">
        <w:rPr>
          <w:noProof/>
        </w:rPr>
        <w:t>31</w:t>
      </w:r>
      <w:r w:rsidR="00FD7130">
        <w:rPr>
          <w:noProof/>
        </w:rPr>
        <w:fldChar w:fldCharType="end"/>
      </w:r>
      <w:bookmarkEnd w:id="299"/>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300"/>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12602626" w:rsidR="00FB245F" w:rsidRPr="00FB245F" w:rsidRDefault="00AA4CFF" w:rsidP="00AA4CFF">
      <w:pPr>
        <w:pStyle w:val="Caption"/>
        <w:jc w:val="center"/>
      </w:pPr>
      <w:bookmarkStart w:id="301" w:name="_Ref86157486"/>
      <w:bookmarkStart w:id="302" w:name="_Toc86261600"/>
      <w:r>
        <w:t xml:space="preserve">Figure </w:t>
      </w:r>
      <w:r w:rsidR="00FD7130">
        <w:fldChar w:fldCharType="begin"/>
      </w:r>
      <w:r w:rsidR="00FD7130">
        <w:instrText xml:space="preserve"> SEQ Figure \* ARABIC </w:instrText>
      </w:r>
      <w:r w:rsidR="00FD7130">
        <w:fldChar w:fldCharType="separate"/>
      </w:r>
      <w:r w:rsidR="008D2C82">
        <w:rPr>
          <w:noProof/>
        </w:rPr>
        <w:t>32</w:t>
      </w:r>
      <w:r w:rsidR="00FD7130">
        <w:rPr>
          <w:noProof/>
        </w:rPr>
        <w:fldChar w:fldCharType="end"/>
      </w:r>
      <w:bookmarkEnd w:id="301"/>
      <w:r>
        <w:t xml:space="preserve"> </w:t>
      </w:r>
      <w:r w:rsidR="00704BB5">
        <w:t xml:space="preserve">- </w:t>
      </w:r>
      <w:r w:rsidR="009405E2">
        <w:t>Daily</w:t>
      </w:r>
      <w:r w:rsidR="000379A2" w:rsidRPr="006771A6">
        <w:t xml:space="preserve"> MAPE for the Algorithms </w:t>
      </w:r>
      <w:r w:rsidR="00B06997">
        <w:t>– Toronto Dataset</w:t>
      </w:r>
      <w:bookmarkEnd w:id="302"/>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84">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01B0BE68" w:rsidR="008C065C" w:rsidRDefault="008C065C" w:rsidP="008C065C">
      <w:pPr>
        <w:pStyle w:val="Caption"/>
        <w:jc w:val="center"/>
      </w:pPr>
      <w:bookmarkStart w:id="303" w:name="_Toc86261601"/>
      <w:r>
        <w:t xml:space="preserve">Figure </w:t>
      </w:r>
      <w:r w:rsidR="00FD7130">
        <w:fldChar w:fldCharType="begin"/>
      </w:r>
      <w:r w:rsidR="00FD7130">
        <w:instrText xml:space="preserve"> SEQ Figure \* ARABIC </w:instrText>
      </w:r>
      <w:r w:rsidR="00FD7130">
        <w:fldChar w:fldCharType="separate"/>
      </w:r>
      <w:r w:rsidR="008D2C82">
        <w:rPr>
          <w:noProof/>
        </w:rPr>
        <w:t>33</w:t>
      </w:r>
      <w:r w:rsidR="00FD7130">
        <w:rPr>
          <w:noProof/>
        </w:rPr>
        <w:fldChar w:fldCharType="end"/>
      </w:r>
      <w:r>
        <w:t xml:space="preserve"> -</w:t>
      </w:r>
      <w:r w:rsidRPr="008C065C">
        <w:t xml:space="preserve"> </w:t>
      </w:r>
      <w:r w:rsidR="00A07775" w:rsidRPr="00A07775">
        <w:t xml:space="preserve">Daily Error Distribution for the CNN Algorithm </w:t>
      </w:r>
      <w:r>
        <w:t>– Toronto Dataset</w:t>
      </w:r>
      <w:bookmarkEnd w:id="303"/>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85">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4BF131AE" w:rsidR="00E865A9" w:rsidRDefault="00E865A9" w:rsidP="00E865A9">
      <w:pPr>
        <w:pStyle w:val="Caption"/>
        <w:jc w:val="center"/>
      </w:pPr>
      <w:bookmarkStart w:id="304" w:name="_Toc86261602"/>
      <w:r>
        <w:t xml:space="preserve">Figure </w:t>
      </w:r>
      <w:r w:rsidR="00FD7130">
        <w:fldChar w:fldCharType="begin"/>
      </w:r>
      <w:r w:rsidR="00FD7130">
        <w:instrText xml:space="preserve"> SEQ Figure \* ARABIC </w:instrText>
      </w:r>
      <w:r w:rsidR="00FD7130">
        <w:fldChar w:fldCharType="separate"/>
      </w:r>
      <w:r w:rsidR="008D2C82">
        <w:rPr>
          <w:noProof/>
        </w:rPr>
        <w:t>34</w:t>
      </w:r>
      <w:r w:rsidR="00FD7130">
        <w:rPr>
          <w:noProof/>
        </w:rPr>
        <w:fldChar w:fldCharType="end"/>
      </w:r>
      <w:r>
        <w:t xml:space="preserve"> - </w:t>
      </w:r>
      <w:r w:rsidR="00A07775" w:rsidRPr="00A07775">
        <w:t xml:space="preserve">Daily Error Distribution for the </w:t>
      </w:r>
      <w:r w:rsidR="00A07775">
        <w:t>LSTM</w:t>
      </w:r>
      <w:r w:rsidR="00A07775" w:rsidRPr="00A07775">
        <w:t xml:space="preserve"> Algorithm </w:t>
      </w:r>
      <w:r>
        <w:t>– Toronto Dataset</w:t>
      </w:r>
      <w:bookmarkEnd w:id="304"/>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86">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32E0B235" w:rsidR="00DD1EBA" w:rsidRDefault="00DD1EBA" w:rsidP="00DD1EBA">
      <w:pPr>
        <w:pStyle w:val="Caption"/>
        <w:jc w:val="center"/>
      </w:pPr>
      <w:bookmarkStart w:id="305" w:name="_Toc86261603"/>
      <w:r>
        <w:t xml:space="preserve">Figure </w:t>
      </w:r>
      <w:r w:rsidR="00FD7130">
        <w:fldChar w:fldCharType="begin"/>
      </w:r>
      <w:r w:rsidR="00FD7130">
        <w:instrText xml:space="preserve"> SEQ Figure \* ARABIC </w:instrText>
      </w:r>
      <w:r w:rsidR="00FD7130">
        <w:fldChar w:fldCharType="separate"/>
      </w:r>
      <w:r w:rsidR="008D2C82">
        <w:rPr>
          <w:noProof/>
        </w:rPr>
        <w:t>35</w:t>
      </w:r>
      <w:r w:rsidR="00FD7130">
        <w:rPr>
          <w:noProof/>
        </w:rPr>
        <w:fldChar w:fldCharType="end"/>
      </w:r>
      <w:r>
        <w:t xml:space="preserve"> - </w:t>
      </w:r>
      <w:r w:rsidR="00A07775" w:rsidRPr="00A07775">
        <w:t xml:space="preserve">Daily Error Distribution for the </w:t>
      </w:r>
      <w:r w:rsidR="00A07775">
        <w:t>ANN</w:t>
      </w:r>
      <w:r w:rsidR="00A07775" w:rsidRPr="00A07775">
        <w:t xml:space="preserve"> Algorithm </w:t>
      </w:r>
      <w:r>
        <w:t>– Toronto Dataset</w:t>
      </w:r>
      <w:bookmarkEnd w:id="305"/>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87">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74AF07FA" w:rsidR="00A64EC7" w:rsidRDefault="00EA42BC" w:rsidP="00EA42BC">
      <w:pPr>
        <w:pStyle w:val="Caption"/>
        <w:jc w:val="center"/>
      </w:pPr>
      <w:bookmarkStart w:id="306" w:name="_Toc86261604"/>
      <w:r>
        <w:t xml:space="preserve">Figure </w:t>
      </w:r>
      <w:r w:rsidR="00FD7130">
        <w:fldChar w:fldCharType="begin"/>
      </w:r>
      <w:r w:rsidR="00FD7130">
        <w:instrText xml:space="preserve"> SEQ Figure \* ARABIC </w:instrText>
      </w:r>
      <w:r w:rsidR="00FD7130">
        <w:fldChar w:fldCharType="separate"/>
      </w:r>
      <w:r w:rsidR="008D2C82">
        <w:rPr>
          <w:noProof/>
        </w:rPr>
        <w:t>36</w:t>
      </w:r>
      <w:r w:rsidR="00FD7130">
        <w:rPr>
          <w:noProof/>
        </w:rPr>
        <w:fldChar w:fldCharType="end"/>
      </w:r>
      <w:r>
        <w:t xml:space="preserve"> - </w:t>
      </w:r>
      <w:r w:rsidR="00DD6602" w:rsidRPr="00DD6602">
        <w:t xml:space="preserve">Daily Error Distribution for the </w:t>
      </w:r>
      <w:r w:rsidR="00DD6602">
        <w:t>MLR</w:t>
      </w:r>
      <w:r w:rsidR="00DD6602" w:rsidRPr="00DD6602">
        <w:t xml:space="preserve"> Algorithm </w:t>
      </w:r>
      <w:r>
        <w:t>– Toronto Dataset</w:t>
      </w:r>
      <w:bookmarkEnd w:id="306"/>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88">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6820FB6C" w:rsidR="00C84F59" w:rsidRDefault="00C84F59" w:rsidP="00C84F59">
      <w:pPr>
        <w:pStyle w:val="Caption"/>
        <w:jc w:val="center"/>
      </w:pPr>
      <w:bookmarkStart w:id="307" w:name="_Toc86261605"/>
      <w:r>
        <w:t xml:space="preserve">Figure </w:t>
      </w:r>
      <w:r w:rsidR="00FD7130">
        <w:fldChar w:fldCharType="begin"/>
      </w:r>
      <w:r w:rsidR="00FD7130">
        <w:instrText xml:space="preserve"> SEQ Figure \* ARABIC </w:instrText>
      </w:r>
      <w:r w:rsidR="00FD7130">
        <w:fldChar w:fldCharType="separate"/>
      </w:r>
      <w:r w:rsidR="008D2C82">
        <w:rPr>
          <w:noProof/>
        </w:rPr>
        <w:t>37</w:t>
      </w:r>
      <w:r w:rsidR="00FD7130">
        <w:rPr>
          <w:noProof/>
        </w:rPr>
        <w:fldChar w:fldCharType="end"/>
      </w:r>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307"/>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89">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060BB280" w:rsidR="003E1CC6" w:rsidRDefault="00EF408D" w:rsidP="00EF408D">
      <w:pPr>
        <w:pStyle w:val="Caption"/>
        <w:jc w:val="center"/>
      </w:pPr>
      <w:bookmarkStart w:id="308" w:name="_Toc86261606"/>
      <w:r>
        <w:t xml:space="preserve">Figure </w:t>
      </w:r>
      <w:r w:rsidR="00FD7130">
        <w:fldChar w:fldCharType="begin"/>
      </w:r>
      <w:r w:rsidR="00FD7130">
        <w:instrText xml:space="preserve"> SEQ Figure \* ARABIC </w:instrText>
      </w:r>
      <w:r w:rsidR="00FD7130">
        <w:fldChar w:fldCharType="separate"/>
      </w:r>
      <w:r w:rsidR="008D2C82">
        <w:rPr>
          <w:noProof/>
        </w:rPr>
        <w:t>38</w:t>
      </w:r>
      <w:r w:rsidR="00FD7130">
        <w:rPr>
          <w:noProof/>
        </w:rPr>
        <w:fldChar w:fldCharType="end"/>
      </w:r>
      <w:r>
        <w:t xml:space="preserve"> - </w:t>
      </w:r>
      <w:r w:rsidR="006A529A" w:rsidRPr="006A529A">
        <w:t xml:space="preserve">Daily Error Distribution for the </w:t>
      </w:r>
      <w:r w:rsidR="006A529A">
        <w:t>SNF</w:t>
      </w:r>
      <w:r w:rsidR="006A529A" w:rsidRPr="006A529A">
        <w:t xml:space="preserve"> Algorithm </w:t>
      </w:r>
      <w:r>
        <w:t>– Toronto Dataset</w:t>
      </w:r>
      <w:bookmarkEnd w:id="308"/>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EA9C048"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8D2C82">
        <w:t xml:space="preserve">Figure </w:t>
      </w:r>
      <w:r w:rsidR="008D2C82">
        <w:rPr>
          <w:noProof/>
        </w:rPr>
        <w:t>32</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31C5113B" w:rsidR="00336356" w:rsidRDefault="00A1554A" w:rsidP="00CC1173">
      <w:pPr>
        <w:ind w:firstLine="288"/>
      </w:pPr>
      <w:r>
        <w:fldChar w:fldCharType="begin"/>
      </w:r>
      <w:r>
        <w:instrText xml:space="preserve"> REF _Ref85400824 \h </w:instrText>
      </w:r>
      <w:r>
        <w:fldChar w:fldCharType="separate"/>
      </w:r>
      <w:r w:rsidR="008D2C82">
        <w:t xml:space="preserve">Figure </w:t>
      </w:r>
      <w:r w:rsidR="008D2C82">
        <w:rPr>
          <w:noProof/>
        </w:rPr>
        <w:t>39</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8D2C82">
        <w:t xml:space="preserve">Figure </w:t>
      </w:r>
      <w:r w:rsidR="008D2C82">
        <w:rPr>
          <w:noProof/>
        </w:rPr>
        <w:t>40</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0">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35006456" w:rsidR="00046EF6" w:rsidRDefault="00046EF6" w:rsidP="002E652B">
      <w:pPr>
        <w:pStyle w:val="Caption"/>
        <w:jc w:val="center"/>
      </w:pPr>
      <w:bookmarkStart w:id="309" w:name="_Ref85400824"/>
      <w:bookmarkStart w:id="310" w:name="_Toc86261607"/>
      <w:r>
        <w:t xml:space="preserve">Figure </w:t>
      </w:r>
      <w:r w:rsidR="00FD7130">
        <w:fldChar w:fldCharType="begin"/>
      </w:r>
      <w:r w:rsidR="00FD7130">
        <w:instrText xml:space="preserve"> SEQ Figure \* ARABIC </w:instrText>
      </w:r>
      <w:r w:rsidR="00FD7130">
        <w:fldChar w:fldCharType="separate"/>
      </w:r>
      <w:r w:rsidR="008D2C82">
        <w:rPr>
          <w:noProof/>
        </w:rPr>
        <w:t>39</w:t>
      </w:r>
      <w:r w:rsidR="00FD7130">
        <w:rPr>
          <w:noProof/>
        </w:rPr>
        <w:fldChar w:fldCharType="end"/>
      </w:r>
      <w:bookmarkEnd w:id="309"/>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310"/>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5054819"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F334D6">
        <w:t xml:space="preserve"> </w:t>
      </w:r>
      <w:r>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1">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9750680" w:rsidR="00C31598" w:rsidRPr="00C31598" w:rsidRDefault="00142014" w:rsidP="00142014">
      <w:pPr>
        <w:pStyle w:val="Caption"/>
        <w:jc w:val="center"/>
      </w:pPr>
      <w:bookmarkStart w:id="311" w:name="_Ref86160504"/>
      <w:bookmarkStart w:id="312" w:name="_Toc86261608"/>
      <w:r>
        <w:t xml:space="preserve">Figure </w:t>
      </w:r>
      <w:r w:rsidR="00FD7130">
        <w:fldChar w:fldCharType="begin"/>
      </w:r>
      <w:r w:rsidR="00FD7130">
        <w:instrText xml:space="preserve"> SEQ Figure \* ARABIC </w:instrText>
      </w:r>
      <w:r w:rsidR="00FD7130">
        <w:fldChar w:fldCharType="separate"/>
      </w:r>
      <w:r w:rsidR="008D2C82">
        <w:rPr>
          <w:noProof/>
        </w:rPr>
        <w:t>40</w:t>
      </w:r>
      <w:r w:rsidR="00FD7130">
        <w:rPr>
          <w:noProof/>
        </w:rPr>
        <w:fldChar w:fldCharType="end"/>
      </w:r>
      <w:bookmarkEnd w:id="311"/>
      <w:r>
        <w:t xml:space="preserve"> - </w:t>
      </w:r>
      <w:r w:rsidR="00C30915" w:rsidRPr="00D8190B">
        <w:t xml:space="preserve">Monthly MAPE for Each Algorithm </w:t>
      </w:r>
      <w:r w:rsidR="009B3C57">
        <w:t>– Toronto Dataset</w:t>
      </w:r>
      <w:bookmarkEnd w:id="312"/>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92">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264CFA03" w:rsidR="00EE39DB" w:rsidRDefault="00EC799F" w:rsidP="00EC799F">
      <w:pPr>
        <w:pStyle w:val="Caption"/>
        <w:jc w:val="center"/>
      </w:pPr>
      <w:bookmarkStart w:id="313" w:name="_Toc86261609"/>
      <w:r>
        <w:t xml:space="preserve">Figure </w:t>
      </w:r>
      <w:r w:rsidR="00FD7130">
        <w:fldChar w:fldCharType="begin"/>
      </w:r>
      <w:r w:rsidR="00FD7130">
        <w:instrText xml:space="preserve"> SEQ Figure \* ARABIC </w:instrText>
      </w:r>
      <w:r w:rsidR="00FD7130">
        <w:fldChar w:fldCharType="separate"/>
      </w:r>
      <w:r w:rsidR="008D2C82">
        <w:rPr>
          <w:noProof/>
        </w:rPr>
        <w:t>41</w:t>
      </w:r>
      <w:r w:rsidR="00FD7130">
        <w:rPr>
          <w:noProof/>
        </w:rPr>
        <w:fldChar w:fldCharType="end"/>
      </w:r>
      <w:r>
        <w:t xml:space="preserve"> - </w:t>
      </w:r>
      <w:r w:rsidR="009A03DA" w:rsidRPr="009A03DA">
        <w:t>Monthly Error Distribution for CNN Algorithm</w:t>
      </w:r>
      <w:r w:rsidR="009A03DA">
        <w:t xml:space="preserve"> </w:t>
      </w:r>
      <w:r>
        <w:t>– Toronto Dataset</w:t>
      </w:r>
      <w:bookmarkEnd w:id="313"/>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93">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5F5590AE" w:rsidR="00343213" w:rsidRDefault="00872A50" w:rsidP="00872A50">
      <w:pPr>
        <w:pStyle w:val="Caption"/>
        <w:jc w:val="center"/>
      </w:pPr>
      <w:bookmarkStart w:id="314" w:name="_Toc86261610"/>
      <w:r>
        <w:t xml:space="preserve">Figure </w:t>
      </w:r>
      <w:r w:rsidR="00FD7130">
        <w:fldChar w:fldCharType="begin"/>
      </w:r>
      <w:r w:rsidR="00FD7130">
        <w:instrText xml:space="preserve"> SEQ Figure \* ARABIC </w:instrText>
      </w:r>
      <w:r w:rsidR="00FD7130">
        <w:fldChar w:fldCharType="separate"/>
      </w:r>
      <w:r w:rsidR="008D2C82">
        <w:rPr>
          <w:noProof/>
        </w:rPr>
        <w:t>42</w:t>
      </w:r>
      <w:r w:rsidR="00FD7130">
        <w:rPr>
          <w:noProof/>
        </w:rPr>
        <w:fldChar w:fldCharType="end"/>
      </w:r>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314"/>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94">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79471B60" w:rsidR="00ED01B2" w:rsidRDefault="00196F87" w:rsidP="00196F87">
      <w:pPr>
        <w:pStyle w:val="Caption"/>
        <w:jc w:val="center"/>
      </w:pPr>
      <w:bookmarkStart w:id="315" w:name="_Toc86261611"/>
      <w:r>
        <w:t xml:space="preserve">Figure </w:t>
      </w:r>
      <w:r w:rsidR="00FD7130">
        <w:fldChar w:fldCharType="begin"/>
      </w:r>
      <w:r w:rsidR="00FD7130">
        <w:instrText xml:space="preserve"> SEQ Figure \* ARABIC </w:instrText>
      </w:r>
      <w:r w:rsidR="00FD7130">
        <w:fldChar w:fldCharType="separate"/>
      </w:r>
      <w:r w:rsidR="008D2C82">
        <w:rPr>
          <w:noProof/>
        </w:rPr>
        <w:t>43</w:t>
      </w:r>
      <w:r w:rsidR="00FD7130">
        <w:rPr>
          <w:noProof/>
        </w:rPr>
        <w:fldChar w:fldCharType="end"/>
      </w:r>
      <w:r>
        <w:t xml:space="preserve"> - </w:t>
      </w:r>
      <w:r w:rsidR="009A03DA" w:rsidRPr="009A03DA">
        <w:t xml:space="preserve">Monthly Error Distribution for </w:t>
      </w:r>
      <w:r w:rsidR="009A03DA">
        <w:t>A</w:t>
      </w:r>
      <w:r w:rsidR="009A03DA" w:rsidRPr="009A03DA">
        <w:t>NN Algorithm</w:t>
      </w:r>
      <w:r>
        <w:t>– Toronto Dataset</w:t>
      </w:r>
      <w:bookmarkEnd w:id="315"/>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95">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0D00F3C2" w:rsidR="00196F87" w:rsidRDefault="006410C5" w:rsidP="006410C5">
      <w:pPr>
        <w:pStyle w:val="Caption"/>
        <w:jc w:val="center"/>
      </w:pPr>
      <w:bookmarkStart w:id="316" w:name="_Toc86261612"/>
      <w:r>
        <w:t xml:space="preserve">Figure </w:t>
      </w:r>
      <w:r w:rsidR="00FD7130">
        <w:fldChar w:fldCharType="begin"/>
      </w:r>
      <w:r w:rsidR="00FD7130">
        <w:instrText xml:space="preserve"> SEQ Figure \* ARABIC </w:instrText>
      </w:r>
      <w:r w:rsidR="00FD7130">
        <w:fldChar w:fldCharType="separate"/>
      </w:r>
      <w:r w:rsidR="008D2C82">
        <w:rPr>
          <w:noProof/>
        </w:rPr>
        <w:t>44</w:t>
      </w:r>
      <w:r w:rsidR="00FD7130">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316"/>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96">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35A478A" w:rsidR="00E10139" w:rsidRDefault="0041301D" w:rsidP="0041301D">
      <w:pPr>
        <w:pStyle w:val="Caption"/>
        <w:jc w:val="center"/>
      </w:pPr>
      <w:bookmarkStart w:id="317" w:name="_Toc86261613"/>
      <w:r>
        <w:t xml:space="preserve">Figure </w:t>
      </w:r>
      <w:r w:rsidR="00FD7130">
        <w:fldChar w:fldCharType="begin"/>
      </w:r>
      <w:r w:rsidR="00FD7130">
        <w:instrText xml:space="preserve"> SEQ Figure \* ARABIC </w:instrText>
      </w:r>
      <w:r w:rsidR="00FD7130">
        <w:fldChar w:fldCharType="separate"/>
      </w:r>
      <w:r w:rsidR="008D2C82">
        <w:rPr>
          <w:noProof/>
        </w:rPr>
        <w:t>45</w:t>
      </w:r>
      <w:r w:rsidR="00FD7130">
        <w:rPr>
          <w:noProof/>
        </w:rPr>
        <w:fldChar w:fldCharType="end"/>
      </w:r>
      <w:r>
        <w:t xml:space="preserve"> - </w:t>
      </w:r>
      <w:bookmarkStart w:id="318" w:name="_Hlk85314729"/>
      <w:r w:rsidR="00D91912" w:rsidRPr="00D91912">
        <w:t xml:space="preserve">Monthly Error Distribution for </w:t>
      </w:r>
      <w:r w:rsidR="00D91912">
        <w:t>ARIMA</w:t>
      </w:r>
      <w:r w:rsidR="00D91912" w:rsidRPr="00D91912">
        <w:t xml:space="preserve"> Algorithm</w:t>
      </w:r>
      <w:r>
        <w:t>– Toronto Dataset</w:t>
      </w:r>
      <w:bookmarkEnd w:id="317"/>
      <w:bookmarkEnd w:id="318"/>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97">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3265893F" w:rsidR="003E63A4" w:rsidRDefault="000E1DCC" w:rsidP="002D6258">
      <w:pPr>
        <w:pStyle w:val="Caption"/>
        <w:jc w:val="center"/>
      </w:pPr>
      <w:bookmarkStart w:id="319" w:name="_Toc86261614"/>
      <w:r>
        <w:t xml:space="preserve">Figure </w:t>
      </w:r>
      <w:r w:rsidR="00FD7130">
        <w:fldChar w:fldCharType="begin"/>
      </w:r>
      <w:r w:rsidR="00FD7130">
        <w:instrText xml:space="preserve"> SEQ Figure \* ARABIC </w:instrText>
      </w:r>
      <w:r w:rsidR="00FD7130">
        <w:fldChar w:fldCharType="separate"/>
      </w:r>
      <w:r w:rsidR="008D2C82">
        <w:rPr>
          <w:noProof/>
        </w:rPr>
        <w:t>46</w:t>
      </w:r>
      <w:r w:rsidR="00FD7130">
        <w:rPr>
          <w:noProof/>
        </w:rPr>
        <w:fldChar w:fldCharType="end"/>
      </w:r>
      <w:r>
        <w:t xml:space="preserve"> - </w:t>
      </w:r>
      <w:r w:rsidR="002F5DEA" w:rsidRPr="002F5DEA">
        <w:t xml:space="preserve">Monthly Error Distribution for </w:t>
      </w:r>
      <w:r w:rsidR="002F5DEA">
        <w:t>SNF</w:t>
      </w:r>
      <w:r w:rsidR="002F5DEA" w:rsidRPr="002F5DEA">
        <w:t xml:space="preserve"> Algorithm</w:t>
      </w:r>
      <w:r>
        <w:t>– Toronto Dataset</w:t>
      </w:r>
      <w:bookmarkEnd w:id="319"/>
    </w:p>
    <w:p w14:paraId="7E235959" w14:textId="41FA5273" w:rsidR="00EE1033" w:rsidRDefault="00EE1033" w:rsidP="002B69C3">
      <w:pPr>
        <w:pStyle w:val="Heading3"/>
      </w:pPr>
      <w:bookmarkStart w:id="320" w:name="_Toc86261530"/>
      <w:r>
        <w:lastRenderedPageBreak/>
        <w:t>4.</w:t>
      </w:r>
      <w:r w:rsidR="001A469E">
        <w:t>1.4</w:t>
      </w:r>
      <w:r>
        <w:t xml:space="preserve"> </w:t>
      </w:r>
      <w:r w:rsidR="002B69C3" w:rsidRPr="002B69C3">
        <w:t>Performance During the Seasons</w:t>
      </w:r>
      <w:bookmarkEnd w:id="320"/>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5DE95C68" w:rsidR="009E723C" w:rsidRDefault="00466A36" w:rsidP="00466A36">
      <w:pPr>
        <w:pStyle w:val="Caption"/>
        <w:jc w:val="center"/>
      </w:pPr>
      <w:bookmarkStart w:id="321" w:name="_Toc86261563"/>
      <w:r>
        <w:t xml:space="preserve">Table </w:t>
      </w:r>
      <w:r w:rsidR="00FD7130">
        <w:fldChar w:fldCharType="begin"/>
      </w:r>
      <w:r w:rsidR="00FD7130">
        <w:instrText xml:space="preserve"> SEQ Table \* ARABIC </w:instrText>
      </w:r>
      <w:r w:rsidR="00FD7130">
        <w:fldChar w:fldCharType="separate"/>
      </w:r>
      <w:r w:rsidR="008D2C82">
        <w:rPr>
          <w:noProof/>
        </w:rPr>
        <w:t>10</w:t>
      </w:r>
      <w:r w:rsidR="00FD7130">
        <w:rPr>
          <w:noProof/>
        </w:rPr>
        <w:fldChar w:fldCharType="end"/>
      </w:r>
      <w:r>
        <w:t xml:space="preserve"> </w:t>
      </w:r>
      <w:r w:rsidR="00704BB5">
        <w:t>-</w:t>
      </w:r>
      <w:r>
        <w:t xml:space="preserve"> </w:t>
      </w:r>
      <w:r w:rsidR="00040840" w:rsidRPr="00040840">
        <w:t>Seasonal MAPE and RMSE for the Toronto Dataset</w:t>
      </w:r>
      <w:bookmarkEnd w:id="321"/>
    </w:p>
    <w:p w14:paraId="10CD31F3" w14:textId="128766B9" w:rsidR="004070B9" w:rsidRDefault="004070B9" w:rsidP="00473FA9">
      <w:pPr>
        <w:pStyle w:val="Heading3"/>
      </w:pPr>
      <w:bookmarkStart w:id="322" w:name="_Toc86261531"/>
      <w:r>
        <w:lastRenderedPageBreak/>
        <w:t>4.1.</w:t>
      </w:r>
      <w:r w:rsidR="00FF0B8D">
        <w:t>5</w:t>
      </w:r>
      <w:r>
        <w:t xml:space="preserve"> </w:t>
      </w:r>
      <w:r w:rsidR="00A50162" w:rsidRPr="00A50162">
        <w:t>Comprehensive Analysis Discussion</w:t>
      </w:r>
      <w:bookmarkEnd w:id="322"/>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9">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80BA57D" w:rsidR="00A63A98" w:rsidRDefault="00A63A98" w:rsidP="00A63A98">
      <w:pPr>
        <w:pStyle w:val="Caption"/>
        <w:jc w:val="center"/>
      </w:pPr>
      <w:bookmarkStart w:id="323" w:name="_Ref85632969"/>
      <w:bookmarkStart w:id="324" w:name="_Toc86261615"/>
      <w:r>
        <w:t xml:space="preserve">Figure </w:t>
      </w:r>
      <w:r w:rsidR="00FD7130">
        <w:fldChar w:fldCharType="begin"/>
      </w:r>
      <w:r w:rsidR="00FD7130">
        <w:instrText xml:space="preserve"> SEQ Figure \* ARABIC </w:instrText>
      </w:r>
      <w:r w:rsidR="00FD7130">
        <w:fldChar w:fldCharType="separate"/>
      </w:r>
      <w:r w:rsidR="008D2C82">
        <w:rPr>
          <w:noProof/>
        </w:rPr>
        <w:t>47</w:t>
      </w:r>
      <w:r w:rsidR="00FD7130">
        <w:rPr>
          <w:noProof/>
        </w:rPr>
        <w:fldChar w:fldCharType="end"/>
      </w:r>
      <w:bookmarkEnd w:id="323"/>
      <w:r>
        <w:t xml:space="preserve"> </w:t>
      </w:r>
      <w:r w:rsidR="00763158">
        <w:t>-</w:t>
      </w:r>
      <w:r>
        <w:t xml:space="preserve"> </w:t>
      </w:r>
      <w:r w:rsidR="00ED0E78" w:rsidRPr="00ED0E78">
        <w:t>Scatter Plot of Load Demand versus Temperature</w:t>
      </w:r>
      <w:r w:rsidR="00ED0E78">
        <w:t xml:space="preserve"> </w:t>
      </w:r>
      <w:r>
        <w:t>– Toronto Dataset</w:t>
      </w:r>
      <w:bookmarkEnd w:id="324"/>
    </w:p>
    <w:p w14:paraId="7B329F76" w14:textId="05243F6D"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8D2C82">
        <w:t xml:space="preserve">Figure </w:t>
      </w:r>
      <w:r w:rsidR="008D2C82">
        <w:rPr>
          <w:noProof/>
        </w:rPr>
        <w:t>47</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325" w:name="_Toc86261532"/>
      <w:r>
        <w:lastRenderedPageBreak/>
        <w:t>4.2 The Ottawa Dataset</w:t>
      </w:r>
      <w:bookmarkEnd w:id="325"/>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326" w:name="_Toc86261533"/>
      <w:r>
        <w:t>4.2.1 The Hourly Performance</w:t>
      </w:r>
      <w:bookmarkEnd w:id="326"/>
    </w:p>
    <w:p w14:paraId="7D5D0CE4" w14:textId="7A0B5BA9"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8D2C82">
        <w:t xml:space="preserve">Figure </w:t>
      </w:r>
      <w:r w:rsidR="008D2C82">
        <w:rPr>
          <w:noProof/>
        </w:rPr>
        <w:t>48</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8D2C82">
        <w:t xml:space="preserve">Figure </w:t>
      </w:r>
      <w:r w:rsidR="008D2C82">
        <w:rPr>
          <w:noProof/>
        </w:rPr>
        <w:t>49</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0">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178670BF" w:rsidR="009F1550" w:rsidRDefault="009F1550" w:rsidP="009F1550">
      <w:pPr>
        <w:pStyle w:val="Caption"/>
        <w:jc w:val="center"/>
      </w:pPr>
      <w:bookmarkStart w:id="327" w:name="_Ref85393462"/>
      <w:bookmarkStart w:id="328" w:name="_Toc86261616"/>
      <w:r>
        <w:t xml:space="preserve">Figure </w:t>
      </w:r>
      <w:r w:rsidR="00FD7130">
        <w:fldChar w:fldCharType="begin"/>
      </w:r>
      <w:r w:rsidR="00FD7130">
        <w:instrText xml:space="preserve"> SEQ Figure \* ARABIC </w:instrText>
      </w:r>
      <w:r w:rsidR="00FD7130">
        <w:fldChar w:fldCharType="separate"/>
      </w:r>
      <w:r w:rsidR="008D2C82">
        <w:rPr>
          <w:noProof/>
        </w:rPr>
        <w:t>48</w:t>
      </w:r>
      <w:r w:rsidR="00FD7130">
        <w:rPr>
          <w:noProof/>
        </w:rPr>
        <w:fldChar w:fldCharType="end"/>
      </w:r>
      <w:bookmarkEnd w:id="327"/>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328"/>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45C10FCA" w:rsidR="000E7939" w:rsidRDefault="000E7939" w:rsidP="000E7939">
      <w:pPr>
        <w:pStyle w:val="Caption"/>
        <w:jc w:val="center"/>
      </w:pPr>
      <w:bookmarkStart w:id="329" w:name="_Ref86167026"/>
      <w:bookmarkStart w:id="330" w:name="_Toc86261617"/>
      <w:r>
        <w:t xml:space="preserve">Figure </w:t>
      </w:r>
      <w:r w:rsidR="00FD7130">
        <w:fldChar w:fldCharType="begin"/>
      </w:r>
      <w:r w:rsidR="00FD7130">
        <w:instrText xml:space="preserve"> SEQ Figure \* ARABIC </w:instrText>
      </w:r>
      <w:r w:rsidR="00FD7130">
        <w:fldChar w:fldCharType="separate"/>
      </w:r>
      <w:r w:rsidR="008D2C82">
        <w:rPr>
          <w:noProof/>
        </w:rPr>
        <w:t>49</w:t>
      </w:r>
      <w:r w:rsidR="00FD7130">
        <w:rPr>
          <w:noProof/>
        </w:rPr>
        <w:fldChar w:fldCharType="end"/>
      </w:r>
      <w:bookmarkEnd w:id="329"/>
      <w:r>
        <w:t xml:space="preserve"> - Hourly</w:t>
      </w:r>
      <w:r w:rsidRPr="006771A6">
        <w:t xml:space="preserve"> MAPE for the Algorithms </w:t>
      </w:r>
      <w:r>
        <w:t>- Ottawa Dataset</w:t>
      </w:r>
      <w:bookmarkEnd w:id="330"/>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02">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53518520" w:rsidR="00FA05EA" w:rsidRDefault="00FA05EA" w:rsidP="00FA05EA">
      <w:pPr>
        <w:pStyle w:val="Caption"/>
        <w:jc w:val="center"/>
      </w:pPr>
      <w:bookmarkStart w:id="331" w:name="_Toc86261618"/>
      <w:r>
        <w:t xml:space="preserve">Figure </w:t>
      </w:r>
      <w:r w:rsidR="00FD7130">
        <w:fldChar w:fldCharType="begin"/>
      </w:r>
      <w:r w:rsidR="00FD7130">
        <w:instrText xml:space="preserve"> SEQ Figure \* ARABIC </w:instrText>
      </w:r>
      <w:r w:rsidR="00FD7130">
        <w:fldChar w:fldCharType="separate"/>
      </w:r>
      <w:r w:rsidR="008D2C82">
        <w:rPr>
          <w:noProof/>
        </w:rPr>
        <w:t>50</w:t>
      </w:r>
      <w:r w:rsidR="00FD7130">
        <w:rPr>
          <w:noProof/>
        </w:rPr>
        <w:fldChar w:fldCharType="end"/>
      </w:r>
      <w:r>
        <w:t xml:space="preserve"> - </w:t>
      </w:r>
      <w:r w:rsidR="00875531" w:rsidRPr="00413AE5">
        <w:t>Hourly Error Distribution for the CNN Algorithm</w:t>
      </w:r>
      <w:r>
        <w:t xml:space="preserve"> – Ottawa Dataset</w:t>
      </w:r>
      <w:bookmarkEnd w:id="331"/>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03">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5335780D" w:rsidR="00D12AA4" w:rsidRDefault="00D12AA4" w:rsidP="00D12AA4">
      <w:pPr>
        <w:pStyle w:val="Caption"/>
        <w:jc w:val="center"/>
      </w:pPr>
      <w:bookmarkStart w:id="332" w:name="_Toc86261619"/>
      <w:r>
        <w:t xml:space="preserve">Figure </w:t>
      </w:r>
      <w:r w:rsidR="00FD7130">
        <w:fldChar w:fldCharType="begin"/>
      </w:r>
      <w:r w:rsidR="00FD7130">
        <w:instrText xml:space="preserve"> SEQ Figure \* ARABIC </w:instrText>
      </w:r>
      <w:r w:rsidR="00FD7130">
        <w:fldChar w:fldCharType="separate"/>
      </w:r>
      <w:r w:rsidR="008D2C82">
        <w:rPr>
          <w:noProof/>
        </w:rPr>
        <w:t>51</w:t>
      </w:r>
      <w:r w:rsidR="00FD7130">
        <w:rPr>
          <w:noProof/>
        </w:rPr>
        <w:fldChar w:fldCharType="end"/>
      </w:r>
      <w:r>
        <w:t xml:space="preserve"> - </w:t>
      </w:r>
      <w:r w:rsidR="00875531" w:rsidRPr="00413AE5">
        <w:t xml:space="preserve">Hourly Error Distribution for the </w:t>
      </w:r>
      <w:r w:rsidR="00875531">
        <w:t>LSTM</w:t>
      </w:r>
      <w:r w:rsidR="00875531" w:rsidRPr="00413AE5">
        <w:t xml:space="preserve"> Algorithm </w:t>
      </w:r>
      <w:r>
        <w:t>– Ottawa Dataset</w:t>
      </w:r>
      <w:bookmarkEnd w:id="332"/>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04">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2B1E9089" w:rsidR="001316D0" w:rsidRDefault="001316D0" w:rsidP="001316D0">
      <w:pPr>
        <w:pStyle w:val="Caption"/>
        <w:jc w:val="center"/>
      </w:pPr>
      <w:bookmarkStart w:id="333" w:name="_Ref86174353"/>
      <w:bookmarkStart w:id="334" w:name="_Toc86261620"/>
      <w:r>
        <w:t xml:space="preserve">Figure </w:t>
      </w:r>
      <w:r w:rsidR="00FD7130">
        <w:fldChar w:fldCharType="begin"/>
      </w:r>
      <w:r w:rsidR="00FD7130">
        <w:instrText xml:space="preserve"> SEQ Figure \* ARABIC </w:instrText>
      </w:r>
      <w:r w:rsidR="00FD7130">
        <w:fldChar w:fldCharType="separate"/>
      </w:r>
      <w:r w:rsidR="008D2C82">
        <w:rPr>
          <w:noProof/>
        </w:rPr>
        <w:t>52</w:t>
      </w:r>
      <w:r w:rsidR="00FD7130">
        <w:rPr>
          <w:noProof/>
        </w:rPr>
        <w:fldChar w:fldCharType="end"/>
      </w:r>
      <w:bookmarkEnd w:id="333"/>
      <w:r>
        <w:t xml:space="preserve"> - </w:t>
      </w:r>
      <w:r w:rsidR="003B2AB9" w:rsidRPr="00413AE5">
        <w:t xml:space="preserve">Hourly Error Distribution for the </w:t>
      </w:r>
      <w:r w:rsidR="003B2AB9">
        <w:t>A</w:t>
      </w:r>
      <w:r w:rsidR="003B2AB9" w:rsidRPr="00413AE5">
        <w:t xml:space="preserve">NN Algorithm </w:t>
      </w:r>
      <w:r>
        <w:t>– Ottawa Dataset</w:t>
      </w:r>
      <w:bookmarkEnd w:id="334"/>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6485670E" w:rsidR="0057781A" w:rsidRDefault="0057781A" w:rsidP="0057781A">
      <w:pPr>
        <w:pStyle w:val="Caption"/>
        <w:jc w:val="center"/>
      </w:pPr>
      <w:bookmarkStart w:id="335" w:name="_Toc86261621"/>
      <w:r>
        <w:t xml:space="preserve">Figure </w:t>
      </w:r>
      <w:r w:rsidR="00FD7130">
        <w:fldChar w:fldCharType="begin"/>
      </w:r>
      <w:r w:rsidR="00FD7130">
        <w:instrText xml:space="preserve"> SEQ Figure \* ARABIC </w:instrText>
      </w:r>
      <w:r w:rsidR="00FD7130">
        <w:fldChar w:fldCharType="separate"/>
      </w:r>
      <w:r w:rsidR="008D2C82">
        <w:rPr>
          <w:noProof/>
        </w:rPr>
        <w:t>53</w:t>
      </w:r>
      <w:r w:rsidR="00FD7130">
        <w:rPr>
          <w:noProof/>
        </w:rPr>
        <w:fldChar w:fldCharType="end"/>
      </w:r>
      <w:r>
        <w:t xml:space="preserve"> - </w:t>
      </w:r>
      <w:r w:rsidR="003B2AB9" w:rsidRPr="00413AE5">
        <w:t xml:space="preserve">Hourly Error Distribution for the </w:t>
      </w:r>
      <w:r w:rsidR="003B2AB9">
        <w:t>MLR</w:t>
      </w:r>
      <w:r w:rsidR="003B2AB9" w:rsidRPr="00413AE5">
        <w:t xml:space="preserve"> Algorithm </w:t>
      </w:r>
      <w:r>
        <w:t>– Ottawa Dataset</w:t>
      </w:r>
      <w:bookmarkEnd w:id="335"/>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06">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AE584FE" w:rsidR="0057781A" w:rsidRDefault="00977DF0" w:rsidP="00977DF0">
      <w:pPr>
        <w:pStyle w:val="Caption"/>
        <w:jc w:val="center"/>
      </w:pPr>
      <w:bookmarkStart w:id="336" w:name="_Toc86261622"/>
      <w:r>
        <w:t xml:space="preserve">Figure </w:t>
      </w:r>
      <w:r w:rsidR="00FD7130">
        <w:fldChar w:fldCharType="begin"/>
      </w:r>
      <w:r w:rsidR="00FD7130">
        <w:instrText xml:space="preserve"> SEQ Figure \* ARABIC </w:instrText>
      </w:r>
      <w:r w:rsidR="00FD7130">
        <w:fldChar w:fldCharType="separate"/>
      </w:r>
      <w:r w:rsidR="008D2C82">
        <w:rPr>
          <w:noProof/>
        </w:rPr>
        <w:t>54</w:t>
      </w:r>
      <w:r w:rsidR="00FD7130">
        <w:rPr>
          <w:noProof/>
        </w:rPr>
        <w:fldChar w:fldCharType="end"/>
      </w:r>
      <w:r>
        <w:t xml:space="preserve"> - </w:t>
      </w:r>
      <w:r w:rsidR="001569BF" w:rsidRPr="00413AE5">
        <w:t xml:space="preserve">Hourly Error Distribution for the </w:t>
      </w:r>
      <w:r w:rsidR="001569BF">
        <w:t>ARIMA</w:t>
      </w:r>
      <w:r w:rsidR="001569BF" w:rsidRPr="00413AE5">
        <w:t xml:space="preserve"> Algorithm </w:t>
      </w:r>
      <w:r>
        <w:t>– Ottawa Dataset</w:t>
      </w:r>
      <w:bookmarkEnd w:id="336"/>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07">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7E86636F" w:rsidR="00977DF0" w:rsidRDefault="00EC5714" w:rsidP="00EC5714">
      <w:pPr>
        <w:pStyle w:val="Caption"/>
        <w:jc w:val="center"/>
      </w:pPr>
      <w:bookmarkStart w:id="337" w:name="_Toc86261623"/>
      <w:r>
        <w:t xml:space="preserve">Figure </w:t>
      </w:r>
      <w:r w:rsidR="00FD7130">
        <w:fldChar w:fldCharType="begin"/>
      </w:r>
      <w:r w:rsidR="00FD7130">
        <w:instrText xml:space="preserve"> SEQ Figure \* ARABIC </w:instrText>
      </w:r>
      <w:r w:rsidR="00FD7130">
        <w:fldChar w:fldCharType="separate"/>
      </w:r>
      <w:r w:rsidR="008D2C82">
        <w:rPr>
          <w:noProof/>
        </w:rPr>
        <w:t>55</w:t>
      </w:r>
      <w:r w:rsidR="00FD7130">
        <w:rPr>
          <w:noProof/>
        </w:rPr>
        <w:fldChar w:fldCharType="end"/>
      </w:r>
      <w:r>
        <w:t xml:space="preserve"> - </w:t>
      </w:r>
      <w:r w:rsidR="001569BF" w:rsidRPr="00413AE5">
        <w:t xml:space="preserve">Hourly Error Distribution for the </w:t>
      </w:r>
      <w:r w:rsidR="001569BF">
        <w:t>SNF</w:t>
      </w:r>
      <w:r w:rsidR="001569BF" w:rsidRPr="00413AE5">
        <w:t xml:space="preserve"> Algorithm </w:t>
      </w:r>
      <w:r>
        <w:t>– Ottawa Dataset</w:t>
      </w:r>
      <w:bookmarkEnd w:id="337"/>
    </w:p>
    <w:p w14:paraId="40551A9C" w14:textId="0498E4BC" w:rsidR="002456F0" w:rsidRDefault="002456F0" w:rsidP="002456F0">
      <w:pPr>
        <w:pStyle w:val="Heading4"/>
      </w:pPr>
      <w:r>
        <w:t xml:space="preserve">4.2.1.1 </w:t>
      </w:r>
      <w:r w:rsidRPr="009D7DDB">
        <w:t>A Snippet on Hourly Performance</w:t>
      </w:r>
    </w:p>
    <w:p w14:paraId="6E5ED8D4" w14:textId="7E6C7207"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8D2C82">
        <w:t xml:space="preserve">Figure </w:t>
      </w:r>
      <w:r w:rsidR="008D2C82">
        <w:rPr>
          <w:noProof/>
        </w:rPr>
        <w:t>49</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338" w:name="_Toc86261534"/>
      <w:r>
        <w:lastRenderedPageBreak/>
        <w:t>4.2.</w:t>
      </w:r>
      <w:r w:rsidR="006E4C2F">
        <w:t xml:space="preserve">2 </w:t>
      </w:r>
      <w:r>
        <w:t>The Daily Performance</w:t>
      </w:r>
      <w:bookmarkEnd w:id="338"/>
    </w:p>
    <w:p w14:paraId="4A37A2C0" w14:textId="1A1080E9"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8D2C82">
        <w:t xml:space="preserve">Figure </w:t>
      </w:r>
      <w:r w:rsidR="008D2C82">
        <w:rPr>
          <w:noProof/>
        </w:rPr>
        <w:t>56</w:t>
      </w:r>
      <w:r>
        <w:fldChar w:fldCharType="end"/>
      </w:r>
      <w:r w:rsidRPr="00E21F51">
        <w:t xml:space="preserve"> for both actuals and forecasts. </w:t>
      </w:r>
      <w:r>
        <w:fldChar w:fldCharType="begin"/>
      </w:r>
      <w:r>
        <w:instrText xml:space="preserve"> REF _Ref86170999 \h </w:instrText>
      </w:r>
      <w:r>
        <w:fldChar w:fldCharType="separate"/>
      </w:r>
      <w:r w:rsidR="008D2C82">
        <w:t xml:space="preserve">Figure </w:t>
      </w:r>
      <w:r w:rsidR="008D2C82">
        <w:rPr>
          <w:noProof/>
        </w:rPr>
        <w:t>57</w:t>
      </w:r>
      <w:r>
        <w:fldChar w:fldCharType="end"/>
      </w:r>
      <w:r>
        <w:t xml:space="preserve"> </w:t>
      </w:r>
      <w:r w:rsidRPr="00E21F51">
        <w:t xml:space="preserve">shows the </w:t>
      </w:r>
      <w:proofErr w:type="spellStart"/>
      <w:r w:rsidRPr="00E21F51">
        <w:t>MAPE</w:t>
      </w:r>
      <w:proofErr w:type="spellEnd"/>
      <w:r w:rsidRPr="00E21F51">
        <w:t xml:space="preserv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08">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75C32BC8" w:rsidR="00FE4816" w:rsidRDefault="00FE4816" w:rsidP="00FE4816">
      <w:pPr>
        <w:pStyle w:val="Caption"/>
        <w:jc w:val="center"/>
      </w:pPr>
      <w:bookmarkStart w:id="339" w:name="_Ref85394667"/>
      <w:bookmarkStart w:id="340" w:name="_Toc86261624"/>
      <w:r>
        <w:t xml:space="preserve">Figure </w:t>
      </w:r>
      <w:r w:rsidR="00FD7130">
        <w:fldChar w:fldCharType="begin"/>
      </w:r>
      <w:r w:rsidR="00FD7130">
        <w:instrText xml:space="preserve"> SEQ Figure \* ARABIC </w:instrText>
      </w:r>
      <w:r w:rsidR="00FD7130">
        <w:fldChar w:fldCharType="separate"/>
      </w:r>
      <w:r w:rsidR="008D2C82">
        <w:rPr>
          <w:noProof/>
        </w:rPr>
        <w:t>56</w:t>
      </w:r>
      <w:r w:rsidR="00FD7130">
        <w:rPr>
          <w:noProof/>
        </w:rPr>
        <w:fldChar w:fldCharType="end"/>
      </w:r>
      <w:bookmarkEnd w:id="339"/>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340"/>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5D52E3D7"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8D2C82">
        <w:t xml:space="preserve">Figure </w:t>
      </w:r>
      <w:r w:rsidR="008D2C82">
        <w:rPr>
          <w:noProof/>
        </w:rPr>
        <w:t>57</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381F7B8D" w:rsidR="00470E05" w:rsidRDefault="00470E05" w:rsidP="00470E05">
      <w:pPr>
        <w:pStyle w:val="Caption"/>
        <w:jc w:val="center"/>
      </w:pPr>
      <w:bookmarkStart w:id="341" w:name="_Ref86170999"/>
      <w:bookmarkStart w:id="342" w:name="_Toc86261625"/>
      <w:r>
        <w:t xml:space="preserve">Figure </w:t>
      </w:r>
      <w:r w:rsidR="00FD7130">
        <w:fldChar w:fldCharType="begin"/>
      </w:r>
      <w:r w:rsidR="00FD7130">
        <w:instrText xml:space="preserve"> SEQ Figure \* ARABIC </w:instrText>
      </w:r>
      <w:r w:rsidR="00FD7130">
        <w:fldChar w:fldCharType="separate"/>
      </w:r>
      <w:r w:rsidR="008D2C82">
        <w:rPr>
          <w:noProof/>
        </w:rPr>
        <w:t>57</w:t>
      </w:r>
      <w:r w:rsidR="00FD7130">
        <w:rPr>
          <w:noProof/>
        </w:rPr>
        <w:fldChar w:fldCharType="end"/>
      </w:r>
      <w:bookmarkEnd w:id="341"/>
      <w:r>
        <w:t xml:space="preserve"> - Daily</w:t>
      </w:r>
      <w:r w:rsidRPr="006771A6">
        <w:t xml:space="preserve"> MAPE for the Algorithms </w:t>
      </w:r>
      <w:r>
        <w:t>– Ottawa Dataset</w:t>
      </w:r>
      <w:bookmarkEnd w:id="342"/>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0">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1A918FD5" w:rsidR="00950F3A" w:rsidRDefault="00F7164A" w:rsidP="00F7164A">
      <w:pPr>
        <w:pStyle w:val="Caption"/>
        <w:jc w:val="center"/>
      </w:pPr>
      <w:bookmarkStart w:id="343" w:name="_Toc86261626"/>
      <w:r>
        <w:t xml:space="preserve">Figure </w:t>
      </w:r>
      <w:r w:rsidR="00FD7130">
        <w:fldChar w:fldCharType="begin"/>
      </w:r>
      <w:r w:rsidR="00FD7130">
        <w:instrText xml:space="preserve"> SEQ Figure \* ARABIC </w:instrText>
      </w:r>
      <w:r w:rsidR="00FD7130">
        <w:fldChar w:fldCharType="separate"/>
      </w:r>
      <w:r w:rsidR="008D2C82">
        <w:rPr>
          <w:noProof/>
        </w:rPr>
        <w:t>58</w:t>
      </w:r>
      <w:r w:rsidR="00FD7130">
        <w:rPr>
          <w:noProof/>
        </w:rPr>
        <w:fldChar w:fldCharType="end"/>
      </w:r>
      <w:r>
        <w:t xml:space="preserve"> - </w:t>
      </w:r>
      <w:r w:rsidR="008B12D7" w:rsidRPr="00A07775">
        <w:t xml:space="preserve">Daily Error Distribution for the CNN Algorithm </w:t>
      </w:r>
      <w:r>
        <w:t>– Ottawa Dataset</w:t>
      </w:r>
      <w:bookmarkEnd w:id="343"/>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16553C59" w:rsidR="007E701B" w:rsidRDefault="007E701B" w:rsidP="007E701B">
      <w:pPr>
        <w:pStyle w:val="Caption"/>
        <w:jc w:val="center"/>
      </w:pPr>
      <w:bookmarkStart w:id="344" w:name="_Toc86261627"/>
      <w:r>
        <w:t xml:space="preserve">Figure </w:t>
      </w:r>
      <w:r w:rsidR="00FD7130">
        <w:fldChar w:fldCharType="begin"/>
      </w:r>
      <w:r w:rsidR="00FD7130">
        <w:instrText xml:space="preserve"> SEQ Figure \* ARABIC </w:instrText>
      </w:r>
      <w:r w:rsidR="00FD7130">
        <w:fldChar w:fldCharType="separate"/>
      </w:r>
      <w:r w:rsidR="008D2C82">
        <w:rPr>
          <w:noProof/>
        </w:rPr>
        <w:t>59</w:t>
      </w:r>
      <w:r w:rsidR="00FD7130">
        <w:rPr>
          <w:noProof/>
        </w:rPr>
        <w:fldChar w:fldCharType="end"/>
      </w:r>
      <w:r>
        <w:t xml:space="preserve"> - </w:t>
      </w:r>
      <w:r w:rsidR="008B12D7" w:rsidRPr="00A07775">
        <w:t xml:space="preserve">Daily Error Distribution for the </w:t>
      </w:r>
      <w:r w:rsidR="008B12D7">
        <w:t>LSTM</w:t>
      </w:r>
      <w:r w:rsidR="008B12D7" w:rsidRPr="00A07775">
        <w:t xml:space="preserve"> Algorithm </w:t>
      </w:r>
      <w:r>
        <w:t>– Ottawa Dataset</w:t>
      </w:r>
      <w:bookmarkEnd w:id="344"/>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D7C264D" w:rsidR="00BF1EEA" w:rsidRDefault="00D63EB3" w:rsidP="00D63EB3">
      <w:pPr>
        <w:pStyle w:val="Caption"/>
        <w:jc w:val="center"/>
      </w:pPr>
      <w:bookmarkStart w:id="345" w:name="_Toc86261628"/>
      <w:r>
        <w:t xml:space="preserve">Figure </w:t>
      </w:r>
      <w:r w:rsidR="00FD7130">
        <w:fldChar w:fldCharType="begin"/>
      </w:r>
      <w:r w:rsidR="00FD7130">
        <w:instrText xml:space="preserve"> SEQ Figure \* ARABIC </w:instrText>
      </w:r>
      <w:r w:rsidR="00FD7130">
        <w:fldChar w:fldCharType="separate"/>
      </w:r>
      <w:r w:rsidR="008D2C82">
        <w:rPr>
          <w:noProof/>
        </w:rPr>
        <w:t>60</w:t>
      </w:r>
      <w:r w:rsidR="00FD7130">
        <w:rPr>
          <w:noProof/>
        </w:rPr>
        <w:fldChar w:fldCharType="end"/>
      </w:r>
      <w:r>
        <w:t xml:space="preserve"> - </w:t>
      </w:r>
      <w:r w:rsidR="008B12D7" w:rsidRPr="00A07775">
        <w:t xml:space="preserve">Daily Error Distribution for the </w:t>
      </w:r>
      <w:r w:rsidR="008B12D7">
        <w:t>ANN</w:t>
      </w:r>
      <w:r w:rsidR="008B12D7" w:rsidRPr="00A07775">
        <w:t xml:space="preserve"> Algorithm </w:t>
      </w:r>
      <w:r>
        <w:t>– Ottawa Dataset</w:t>
      </w:r>
      <w:bookmarkEnd w:id="345"/>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08B80542" w:rsidR="00542E1F" w:rsidRDefault="003918DF" w:rsidP="00542E1F">
      <w:pPr>
        <w:pStyle w:val="Caption"/>
        <w:jc w:val="center"/>
      </w:pPr>
      <w:bookmarkStart w:id="346" w:name="_Toc86261629"/>
      <w:r>
        <w:t xml:space="preserve">Figure </w:t>
      </w:r>
      <w:r w:rsidR="00FD7130">
        <w:fldChar w:fldCharType="begin"/>
      </w:r>
      <w:r w:rsidR="00FD7130">
        <w:instrText xml:space="preserve"> SEQ Figure \* ARABIC </w:instrText>
      </w:r>
      <w:r w:rsidR="00FD7130">
        <w:fldChar w:fldCharType="separate"/>
      </w:r>
      <w:r w:rsidR="008D2C82">
        <w:rPr>
          <w:noProof/>
        </w:rPr>
        <w:t>61</w:t>
      </w:r>
      <w:r w:rsidR="00FD7130">
        <w:rPr>
          <w:noProof/>
        </w:rPr>
        <w:fldChar w:fldCharType="end"/>
      </w:r>
      <w:r>
        <w:t xml:space="preserve"> - </w:t>
      </w:r>
      <w:r w:rsidR="004056EF" w:rsidRPr="00A07775">
        <w:t xml:space="preserve">Daily Error Distribution for the </w:t>
      </w:r>
      <w:r w:rsidR="004056EF">
        <w:t>MLR</w:t>
      </w:r>
      <w:r w:rsidR="004056EF" w:rsidRPr="00A07775">
        <w:t xml:space="preserve"> Algorithm </w:t>
      </w:r>
      <w:r>
        <w:t>– Ottawa Dataset</w:t>
      </w:r>
      <w:bookmarkEnd w:id="346"/>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6C44E5E" w:rsidR="00F46745" w:rsidRDefault="00542E1F" w:rsidP="00542E1F">
      <w:pPr>
        <w:pStyle w:val="Caption"/>
        <w:jc w:val="center"/>
      </w:pPr>
      <w:bookmarkStart w:id="347" w:name="_Toc86261630"/>
      <w:r>
        <w:t xml:space="preserve">Figure </w:t>
      </w:r>
      <w:r w:rsidR="00FD7130">
        <w:fldChar w:fldCharType="begin"/>
      </w:r>
      <w:r w:rsidR="00FD7130">
        <w:instrText xml:space="preserve"> SEQ Figure \* ARABIC </w:instrText>
      </w:r>
      <w:r w:rsidR="00FD7130">
        <w:fldChar w:fldCharType="separate"/>
      </w:r>
      <w:r w:rsidR="008D2C82">
        <w:rPr>
          <w:noProof/>
        </w:rPr>
        <w:t>62</w:t>
      </w:r>
      <w:r w:rsidR="00FD7130">
        <w:rPr>
          <w:noProof/>
        </w:rPr>
        <w:fldChar w:fldCharType="end"/>
      </w:r>
      <w:r>
        <w:t xml:space="preserve"> - </w:t>
      </w:r>
      <w:r w:rsidR="00D353C0" w:rsidRPr="00A07775">
        <w:t xml:space="preserve">Daily Error Distribution for the </w:t>
      </w:r>
      <w:r w:rsidR="00D353C0">
        <w:t>ARIMA</w:t>
      </w:r>
      <w:r w:rsidR="00D353C0" w:rsidRPr="00A07775">
        <w:t xml:space="preserve"> Algorithm </w:t>
      </w:r>
      <w:r>
        <w:t>– Ottawa Dataset</w:t>
      </w:r>
      <w:bookmarkEnd w:id="347"/>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15">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7D368CC3" w:rsidR="003E5D0E" w:rsidRDefault="00777141" w:rsidP="00B61BCE">
      <w:pPr>
        <w:pStyle w:val="Caption"/>
        <w:jc w:val="center"/>
        <w:rPr>
          <w:b w:val="0"/>
          <w:bCs w:val="0"/>
          <w:iCs/>
          <w:szCs w:val="26"/>
        </w:rPr>
      </w:pPr>
      <w:bookmarkStart w:id="348" w:name="_Toc86261631"/>
      <w:r>
        <w:t xml:space="preserve">Figure </w:t>
      </w:r>
      <w:r w:rsidR="00FD7130">
        <w:fldChar w:fldCharType="begin"/>
      </w:r>
      <w:r w:rsidR="00FD7130">
        <w:instrText xml:space="preserve"> SEQ Figure \* ARABIC </w:instrText>
      </w:r>
      <w:r w:rsidR="00FD7130">
        <w:fldChar w:fldCharType="separate"/>
      </w:r>
      <w:r w:rsidR="008D2C82">
        <w:rPr>
          <w:noProof/>
        </w:rPr>
        <w:t>63</w:t>
      </w:r>
      <w:r w:rsidR="00FD7130">
        <w:rPr>
          <w:noProof/>
        </w:rPr>
        <w:fldChar w:fldCharType="end"/>
      </w:r>
      <w:r>
        <w:t xml:space="preserve"> - </w:t>
      </w:r>
      <w:r w:rsidR="00D050FE" w:rsidRPr="00A07775">
        <w:t xml:space="preserve">Daily Error Distribution for the </w:t>
      </w:r>
      <w:r w:rsidR="00D050FE">
        <w:t>SNF</w:t>
      </w:r>
      <w:r w:rsidR="00D050FE" w:rsidRPr="00A07775">
        <w:t xml:space="preserve"> Algorithm </w:t>
      </w:r>
      <w:r>
        <w:t>– Ottawa Dataset</w:t>
      </w:r>
      <w:bookmarkEnd w:id="348"/>
    </w:p>
    <w:p w14:paraId="6A37244B" w14:textId="690AA54A" w:rsidR="0055487E" w:rsidRDefault="0055487E" w:rsidP="00386608">
      <w:pPr>
        <w:pStyle w:val="Heading3"/>
      </w:pPr>
      <w:bookmarkStart w:id="349" w:name="_Toc86261535"/>
      <w:r>
        <w:t>4.2.</w:t>
      </w:r>
      <w:r w:rsidR="00386608">
        <w:t>3</w:t>
      </w:r>
      <w:r w:rsidR="00812B52">
        <w:t xml:space="preserve"> The Monthly Performance</w:t>
      </w:r>
      <w:bookmarkEnd w:id="349"/>
    </w:p>
    <w:p w14:paraId="1D2FEC7A" w14:textId="38212923" w:rsidR="00B8089D" w:rsidRDefault="00574BB4" w:rsidP="00574BB4">
      <w:pPr>
        <w:ind w:firstLine="288"/>
      </w:pPr>
      <w:r>
        <w:fldChar w:fldCharType="begin"/>
      </w:r>
      <w:r>
        <w:instrText xml:space="preserve"> REF _Ref85397402 \h </w:instrText>
      </w:r>
      <w:r>
        <w:fldChar w:fldCharType="separate"/>
      </w:r>
      <w:r w:rsidR="008D2C82">
        <w:t xml:space="preserve">Figure </w:t>
      </w:r>
      <w:r w:rsidR="008D2C82">
        <w:rPr>
          <w:noProof/>
        </w:rPr>
        <w:t>64</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8D2C82">
        <w:t xml:space="preserve">Figure </w:t>
      </w:r>
      <w:r w:rsidR="008D2C82">
        <w:rPr>
          <w:noProof/>
        </w:rPr>
        <w:t>65</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6B42ADB3" w:rsidR="00AA4237" w:rsidRDefault="00AA4237" w:rsidP="00AA4237">
      <w:pPr>
        <w:pStyle w:val="Caption"/>
        <w:jc w:val="center"/>
      </w:pPr>
      <w:bookmarkStart w:id="350" w:name="_Ref85397402"/>
      <w:bookmarkStart w:id="351" w:name="_Toc86261632"/>
      <w:r>
        <w:t xml:space="preserve">Figure </w:t>
      </w:r>
      <w:r w:rsidR="00FD7130">
        <w:fldChar w:fldCharType="begin"/>
      </w:r>
      <w:r w:rsidR="00FD7130">
        <w:instrText xml:space="preserve"> SEQ Figure \* ARABIC </w:instrText>
      </w:r>
      <w:r w:rsidR="00FD7130">
        <w:fldChar w:fldCharType="separate"/>
      </w:r>
      <w:r w:rsidR="008D2C82">
        <w:rPr>
          <w:noProof/>
        </w:rPr>
        <w:t>64</w:t>
      </w:r>
      <w:r w:rsidR="00FD7130">
        <w:rPr>
          <w:noProof/>
        </w:rPr>
        <w:fldChar w:fldCharType="end"/>
      </w:r>
      <w:bookmarkEnd w:id="350"/>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351"/>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17">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1422059F" w:rsidR="009F2107" w:rsidRPr="00AC279E" w:rsidRDefault="009F2107" w:rsidP="009F2107">
      <w:pPr>
        <w:pStyle w:val="Caption"/>
        <w:jc w:val="center"/>
      </w:pPr>
      <w:bookmarkStart w:id="352" w:name="_Ref86172087"/>
      <w:bookmarkStart w:id="353" w:name="_Toc86261633"/>
      <w:r>
        <w:t xml:space="preserve">Figure </w:t>
      </w:r>
      <w:r w:rsidR="00FD7130">
        <w:fldChar w:fldCharType="begin"/>
      </w:r>
      <w:r w:rsidR="00FD7130">
        <w:instrText xml:space="preserve"> SEQ Figure \* ARABIC </w:instrText>
      </w:r>
      <w:r w:rsidR="00FD7130">
        <w:fldChar w:fldCharType="separate"/>
      </w:r>
      <w:r w:rsidR="008D2C82">
        <w:rPr>
          <w:noProof/>
        </w:rPr>
        <w:t>65</w:t>
      </w:r>
      <w:r w:rsidR="00FD7130">
        <w:rPr>
          <w:noProof/>
        </w:rPr>
        <w:fldChar w:fldCharType="end"/>
      </w:r>
      <w:bookmarkEnd w:id="352"/>
      <w:r>
        <w:t xml:space="preserve"> - </w:t>
      </w:r>
      <w:r w:rsidRPr="00D8190B">
        <w:t xml:space="preserve">Monthly MAPE for Each Algorithm </w:t>
      </w:r>
      <w:r>
        <w:t>– Ottawa Dataset</w:t>
      </w:r>
      <w:bookmarkEnd w:id="353"/>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2B561FDA" w:rsidR="00C6222C" w:rsidRDefault="00CF1639" w:rsidP="00CF1639">
      <w:pPr>
        <w:pStyle w:val="Caption"/>
        <w:jc w:val="center"/>
      </w:pPr>
      <w:bookmarkStart w:id="354" w:name="_Toc86261634"/>
      <w:r>
        <w:t xml:space="preserve">Figure </w:t>
      </w:r>
      <w:r w:rsidR="00FD7130">
        <w:fldChar w:fldCharType="begin"/>
      </w:r>
      <w:r w:rsidR="00FD7130">
        <w:instrText xml:space="preserve"> SEQ Figure \* ARABIC </w:instrText>
      </w:r>
      <w:r w:rsidR="00FD7130">
        <w:fldChar w:fldCharType="separate"/>
      </w:r>
      <w:r w:rsidR="008D2C82">
        <w:rPr>
          <w:noProof/>
        </w:rPr>
        <w:t>66</w:t>
      </w:r>
      <w:r w:rsidR="00FD7130">
        <w:rPr>
          <w:noProof/>
        </w:rPr>
        <w:fldChar w:fldCharType="end"/>
      </w:r>
      <w:r>
        <w:t xml:space="preserve"> - </w:t>
      </w:r>
      <w:r w:rsidR="00B41AB1" w:rsidRPr="009A03DA">
        <w:t>Monthly Error Distribution for CNN Algorithm</w:t>
      </w:r>
      <w:r w:rsidR="00B41AB1">
        <w:t xml:space="preserve"> </w:t>
      </w:r>
      <w:r>
        <w:t>– Ottawa Dataset</w:t>
      </w:r>
      <w:bookmarkEnd w:id="354"/>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19">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1BD3257" w:rsidR="005F6446" w:rsidRDefault="005F6446" w:rsidP="005F6446">
      <w:pPr>
        <w:pStyle w:val="Caption"/>
        <w:jc w:val="center"/>
      </w:pPr>
      <w:bookmarkStart w:id="355" w:name="_Toc86261635"/>
      <w:r>
        <w:t xml:space="preserve">Figure </w:t>
      </w:r>
      <w:r w:rsidR="00FD7130">
        <w:fldChar w:fldCharType="begin"/>
      </w:r>
      <w:r w:rsidR="00FD7130">
        <w:instrText xml:space="preserve"> SEQ Figure \* ARABIC </w:instrText>
      </w:r>
      <w:r w:rsidR="00FD7130">
        <w:fldChar w:fldCharType="separate"/>
      </w:r>
      <w:r w:rsidR="008D2C82">
        <w:rPr>
          <w:noProof/>
        </w:rPr>
        <w:t>67</w:t>
      </w:r>
      <w:r w:rsidR="00FD7130">
        <w:rPr>
          <w:noProof/>
        </w:rPr>
        <w:fldChar w:fldCharType="end"/>
      </w:r>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355"/>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3121D234" w:rsidR="007C4301" w:rsidRDefault="001B28ED" w:rsidP="001B28ED">
      <w:pPr>
        <w:pStyle w:val="Caption"/>
        <w:jc w:val="center"/>
      </w:pPr>
      <w:bookmarkStart w:id="356" w:name="_Toc86261636"/>
      <w:r>
        <w:t xml:space="preserve">Figure </w:t>
      </w:r>
      <w:r w:rsidR="00FD7130">
        <w:fldChar w:fldCharType="begin"/>
      </w:r>
      <w:r w:rsidR="00FD7130">
        <w:instrText xml:space="preserve"> SEQ Figure \* ARABIC </w:instrText>
      </w:r>
      <w:r w:rsidR="00FD7130">
        <w:fldChar w:fldCharType="separate"/>
      </w:r>
      <w:r w:rsidR="008D2C82">
        <w:rPr>
          <w:noProof/>
        </w:rPr>
        <w:t>68</w:t>
      </w:r>
      <w:r w:rsidR="00FD7130">
        <w:rPr>
          <w:noProof/>
        </w:rPr>
        <w:fldChar w:fldCharType="end"/>
      </w:r>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356"/>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0BD57637" w:rsidR="005A1B24" w:rsidRDefault="005A1B24" w:rsidP="005A1B24">
      <w:pPr>
        <w:pStyle w:val="Caption"/>
        <w:jc w:val="center"/>
      </w:pPr>
      <w:bookmarkStart w:id="357" w:name="_Toc86261637"/>
      <w:r>
        <w:t xml:space="preserve">Figure </w:t>
      </w:r>
      <w:r w:rsidR="00FD7130">
        <w:fldChar w:fldCharType="begin"/>
      </w:r>
      <w:r w:rsidR="00FD7130">
        <w:instrText xml:space="preserve"> SEQ Figure \* ARABIC </w:instrText>
      </w:r>
      <w:r w:rsidR="00FD7130">
        <w:fldChar w:fldCharType="separate"/>
      </w:r>
      <w:r w:rsidR="008D2C82">
        <w:rPr>
          <w:noProof/>
        </w:rPr>
        <w:t>69</w:t>
      </w:r>
      <w:r w:rsidR="00FD7130">
        <w:rPr>
          <w:noProof/>
        </w:rPr>
        <w:fldChar w:fldCharType="end"/>
      </w:r>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357"/>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59E7666A" w:rsidR="002A4FF5" w:rsidRDefault="009D17C2" w:rsidP="009D17C2">
      <w:pPr>
        <w:pStyle w:val="Caption"/>
        <w:jc w:val="center"/>
      </w:pPr>
      <w:bookmarkStart w:id="358" w:name="_Toc86261638"/>
      <w:r>
        <w:t xml:space="preserve">Figure </w:t>
      </w:r>
      <w:r w:rsidR="00FD7130">
        <w:fldChar w:fldCharType="begin"/>
      </w:r>
      <w:r w:rsidR="00FD7130">
        <w:instrText xml:space="preserve"> SEQ Figure \* ARABIC </w:instrText>
      </w:r>
      <w:r w:rsidR="00FD7130">
        <w:fldChar w:fldCharType="separate"/>
      </w:r>
      <w:r w:rsidR="008D2C82">
        <w:rPr>
          <w:noProof/>
        </w:rPr>
        <w:t>70</w:t>
      </w:r>
      <w:r w:rsidR="00FD7130">
        <w:rPr>
          <w:noProof/>
        </w:rPr>
        <w:fldChar w:fldCharType="end"/>
      </w:r>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358"/>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5AEC045F" w:rsidR="001F01E0" w:rsidRDefault="001F01E0" w:rsidP="001F01E0">
      <w:pPr>
        <w:pStyle w:val="Caption"/>
        <w:jc w:val="center"/>
      </w:pPr>
      <w:bookmarkStart w:id="359" w:name="_Toc86261639"/>
      <w:r>
        <w:t xml:space="preserve">Figure </w:t>
      </w:r>
      <w:r w:rsidR="00FD7130">
        <w:fldChar w:fldCharType="begin"/>
      </w:r>
      <w:r w:rsidR="00FD7130">
        <w:instrText xml:space="preserve"> SEQ Figure \* ARABIC </w:instrText>
      </w:r>
      <w:r w:rsidR="00FD7130">
        <w:fldChar w:fldCharType="separate"/>
      </w:r>
      <w:r w:rsidR="008D2C82">
        <w:rPr>
          <w:noProof/>
        </w:rPr>
        <w:t>71</w:t>
      </w:r>
      <w:r w:rsidR="00FD7130">
        <w:rPr>
          <w:noProof/>
        </w:rPr>
        <w:fldChar w:fldCharType="end"/>
      </w:r>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359"/>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65BB451A"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8D2C82">
        <w:t xml:space="preserve">Figure </w:t>
      </w:r>
      <w:r w:rsidR="008D2C82">
        <w:rPr>
          <w:noProof/>
        </w:rPr>
        <w:t>65</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360" w:name="_Toc86261536"/>
      <w:r>
        <w:t xml:space="preserve">4.2.4 </w:t>
      </w:r>
      <w:r w:rsidRPr="002B69C3">
        <w:t>Performance During the Seasons</w:t>
      </w:r>
      <w:bookmarkEnd w:id="360"/>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61D76200" w:rsidR="008471CD" w:rsidRDefault="008471CD" w:rsidP="008471CD">
      <w:pPr>
        <w:pStyle w:val="Caption"/>
        <w:jc w:val="center"/>
      </w:pPr>
      <w:bookmarkStart w:id="361" w:name="_Toc86261564"/>
      <w:r>
        <w:t xml:space="preserve">Table </w:t>
      </w:r>
      <w:r w:rsidR="00FD7130">
        <w:fldChar w:fldCharType="begin"/>
      </w:r>
      <w:r w:rsidR="00FD7130">
        <w:instrText xml:space="preserve"> SEQ Table \* ARABIC </w:instrText>
      </w:r>
      <w:r w:rsidR="00FD7130">
        <w:fldChar w:fldCharType="separate"/>
      </w:r>
      <w:r w:rsidR="008D2C82">
        <w:rPr>
          <w:noProof/>
        </w:rPr>
        <w:t>11</w:t>
      </w:r>
      <w:r w:rsidR="00FD7130">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361"/>
    </w:p>
    <w:p w14:paraId="5D63D9DB" w14:textId="700A8524" w:rsidR="00FC32C5" w:rsidRDefault="00FC32C5" w:rsidP="00FC32C5">
      <w:pPr>
        <w:pStyle w:val="Heading3"/>
      </w:pPr>
      <w:bookmarkStart w:id="362" w:name="_Toc86261537"/>
      <w:r>
        <w:t xml:space="preserve">4.2.5 </w:t>
      </w:r>
      <w:r w:rsidRPr="00A50162">
        <w:t>Comprehensive Analysis Discussion</w:t>
      </w:r>
      <w:bookmarkEnd w:id="362"/>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25">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50C10579" w:rsidR="005E641E" w:rsidRDefault="005E641E" w:rsidP="005E641E">
      <w:pPr>
        <w:pStyle w:val="Caption"/>
        <w:jc w:val="center"/>
      </w:pPr>
      <w:bookmarkStart w:id="363" w:name="_Toc86261640"/>
      <w:r>
        <w:t xml:space="preserve">Figure </w:t>
      </w:r>
      <w:r w:rsidR="00FD7130">
        <w:fldChar w:fldCharType="begin"/>
      </w:r>
      <w:r w:rsidR="00FD7130">
        <w:instrText xml:space="preserve"> SEQ Figure \* ARABIC </w:instrText>
      </w:r>
      <w:r w:rsidR="00FD7130">
        <w:fldChar w:fldCharType="separate"/>
      </w:r>
      <w:r w:rsidR="008D2C82">
        <w:rPr>
          <w:noProof/>
        </w:rPr>
        <w:t>72</w:t>
      </w:r>
      <w:r w:rsidR="00FD7130">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363"/>
    </w:p>
    <w:p w14:paraId="52ACB383" w14:textId="5627655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474544">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364" w:name="_Toc86261538"/>
      <w:r>
        <w:t>4.</w:t>
      </w:r>
      <w:r w:rsidR="0082408F">
        <w:t>3</w:t>
      </w:r>
      <w:r>
        <w:t xml:space="preserve"> The Saint John Dataset</w:t>
      </w:r>
      <w:bookmarkEnd w:id="364"/>
    </w:p>
    <w:p w14:paraId="5CEF8323" w14:textId="42C6F665"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Pr="009D2E90">
        <w:rPr>
          <w:vertAlign w:val="superscript"/>
        </w:rPr>
        <w:t>st</w:t>
      </w:r>
      <w:r w:rsidRPr="009D2E90">
        <w:t xml:space="preserve"> </w:t>
      </w:r>
      <w:r>
        <w:t xml:space="preserve">, </w:t>
      </w:r>
      <w:r w:rsidRPr="009D2E90">
        <w:t xml:space="preserve">2020 and October 20th, 2021. </w:t>
      </w:r>
    </w:p>
    <w:p w14:paraId="421A6BC3" w14:textId="0F9ECC19" w:rsidR="0082408F" w:rsidRDefault="0082408F" w:rsidP="0082408F">
      <w:pPr>
        <w:pStyle w:val="Heading3"/>
      </w:pPr>
      <w:bookmarkStart w:id="365" w:name="_Toc86261539"/>
      <w:r>
        <w:t>4.3.1 The Hourly Performance</w:t>
      </w:r>
      <w:bookmarkEnd w:id="365"/>
    </w:p>
    <w:p w14:paraId="5A08997F" w14:textId="60F34ECA"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8D2C82">
        <w:t xml:space="preserve">Figure </w:t>
      </w:r>
      <w:r w:rsidR="008D2C82">
        <w:rPr>
          <w:noProof/>
        </w:rPr>
        <w:t>73</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8D2C82">
        <w:t xml:space="preserve">Figure </w:t>
      </w:r>
      <w:r w:rsidR="008D2C82">
        <w:rPr>
          <w:noProof/>
        </w:rPr>
        <w:t>74</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26">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C9E1D34" w:rsidR="000201CE" w:rsidRDefault="001D10E7" w:rsidP="001D10E7">
      <w:pPr>
        <w:pStyle w:val="Caption"/>
        <w:jc w:val="center"/>
      </w:pPr>
      <w:bookmarkStart w:id="366" w:name="_Ref86233925"/>
      <w:bookmarkStart w:id="367" w:name="_Toc86261641"/>
      <w:r>
        <w:t xml:space="preserve">Figure </w:t>
      </w:r>
      <w:r w:rsidR="00FD7130">
        <w:fldChar w:fldCharType="begin"/>
      </w:r>
      <w:r w:rsidR="00FD7130">
        <w:instrText xml:space="preserve"> SEQ Figure \* ARABIC </w:instrText>
      </w:r>
      <w:r w:rsidR="00FD7130">
        <w:fldChar w:fldCharType="separate"/>
      </w:r>
      <w:r w:rsidR="008D2C82">
        <w:rPr>
          <w:noProof/>
        </w:rPr>
        <w:t>73</w:t>
      </w:r>
      <w:r w:rsidR="00FD7130">
        <w:rPr>
          <w:noProof/>
        </w:rPr>
        <w:fldChar w:fldCharType="end"/>
      </w:r>
      <w:bookmarkEnd w:id="366"/>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367"/>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27">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DFC0178" w:rsidR="00855331" w:rsidRDefault="00ED000C" w:rsidP="00ED000C">
      <w:pPr>
        <w:pStyle w:val="Caption"/>
        <w:jc w:val="center"/>
      </w:pPr>
      <w:bookmarkStart w:id="368" w:name="_Ref86233929"/>
      <w:bookmarkStart w:id="369" w:name="_Toc86261642"/>
      <w:r>
        <w:t xml:space="preserve">Figure </w:t>
      </w:r>
      <w:r w:rsidR="00FD7130">
        <w:fldChar w:fldCharType="begin"/>
      </w:r>
      <w:r w:rsidR="00FD7130">
        <w:instrText xml:space="preserve"> SEQ Figure \* ARABIC </w:instrText>
      </w:r>
      <w:r w:rsidR="00FD7130">
        <w:fldChar w:fldCharType="separate"/>
      </w:r>
      <w:r w:rsidR="008D2C82">
        <w:rPr>
          <w:noProof/>
        </w:rPr>
        <w:t>74</w:t>
      </w:r>
      <w:r w:rsidR="00FD7130">
        <w:rPr>
          <w:noProof/>
        </w:rPr>
        <w:fldChar w:fldCharType="end"/>
      </w:r>
      <w:bookmarkEnd w:id="368"/>
      <w:r>
        <w:t xml:space="preserve"> - Hourly</w:t>
      </w:r>
      <w:r w:rsidRPr="006771A6">
        <w:t xml:space="preserve"> MAPE for the Algorithms </w:t>
      </w:r>
      <w:r>
        <w:t>– Saint John Dataset</w:t>
      </w:r>
      <w:bookmarkEnd w:id="369"/>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28">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6F3EFF39" w:rsidR="00990A7E" w:rsidRDefault="00990A7E" w:rsidP="00990A7E">
      <w:pPr>
        <w:pStyle w:val="Caption"/>
        <w:jc w:val="center"/>
      </w:pPr>
      <w:bookmarkStart w:id="370" w:name="_Toc86261643"/>
      <w:r>
        <w:t xml:space="preserve">Figure </w:t>
      </w:r>
      <w:r w:rsidR="00FD7130">
        <w:fldChar w:fldCharType="begin"/>
      </w:r>
      <w:r w:rsidR="00FD7130">
        <w:instrText xml:space="preserve"> SEQ Figure \* ARABIC </w:instrText>
      </w:r>
      <w:r w:rsidR="00FD7130">
        <w:fldChar w:fldCharType="separate"/>
      </w:r>
      <w:r w:rsidR="008D2C82">
        <w:rPr>
          <w:noProof/>
        </w:rPr>
        <w:t>75</w:t>
      </w:r>
      <w:r w:rsidR="00FD7130">
        <w:rPr>
          <w:noProof/>
        </w:rPr>
        <w:fldChar w:fldCharType="end"/>
      </w:r>
      <w:r>
        <w:t xml:space="preserve"> - </w:t>
      </w:r>
      <w:bookmarkStart w:id="371" w:name="_Hlk85900755"/>
      <w:r w:rsidRPr="00413AE5">
        <w:t>Hourly Error Distribution for the CNN Algorithm</w:t>
      </w:r>
      <w:r>
        <w:t xml:space="preserve"> – Saint John Dataset</w:t>
      </w:r>
      <w:bookmarkEnd w:id="370"/>
      <w:bookmarkEnd w:id="371"/>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29">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4E54570F" w:rsidR="00707D68" w:rsidRDefault="00707D68" w:rsidP="00707D68">
      <w:pPr>
        <w:pStyle w:val="Caption"/>
        <w:jc w:val="center"/>
      </w:pPr>
      <w:bookmarkStart w:id="372" w:name="_Toc86261644"/>
      <w:r>
        <w:t xml:space="preserve">Figure </w:t>
      </w:r>
      <w:r w:rsidR="00FD7130">
        <w:fldChar w:fldCharType="begin"/>
      </w:r>
      <w:r w:rsidR="00FD7130">
        <w:instrText xml:space="preserve"> SEQ Figure \* ARABIC </w:instrText>
      </w:r>
      <w:r w:rsidR="00FD7130">
        <w:fldChar w:fldCharType="separate"/>
      </w:r>
      <w:r w:rsidR="008D2C82">
        <w:rPr>
          <w:noProof/>
        </w:rPr>
        <w:t>76</w:t>
      </w:r>
      <w:r w:rsidR="00FD7130">
        <w:rPr>
          <w:noProof/>
        </w:rPr>
        <w:fldChar w:fldCharType="end"/>
      </w:r>
      <w:r>
        <w:t xml:space="preserve"> - </w:t>
      </w:r>
      <w:r w:rsidRPr="00413AE5">
        <w:t xml:space="preserve">Hourly Error Distribution for the </w:t>
      </w:r>
      <w:r>
        <w:t>LSTM</w:t>
      </w:r>
      <w:r w:rsidRPr="00413AE5">
        <w:t xml:space="preserve"> Algorithm</w:t>
      </w:r>
      <w:r>
        <w:t xml:space="preserve"> – Saint John Dataset</w:t>
      </w:r>
      <w:bookmarkEnd w:id="372"/>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0">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477A6149" w:rsidR="00996E0E" w:rsidRDefault="00E5509A" w:rsidP="00E5509A">
      <w:pPr>
        <w:pStyle w:val="Caption"/>
        <w:jc w:val="center"/>
      </w:pPr>
      <w:bookmarkStart w:id="373" w:name="_Toc86261645"/>
      <w:r>
        <w:t xml:space="preserve">Figure </w:t>
      </w:r>
      <w:r w:rsidR="00FD7130">
        <w:fldChar w:fldCharType="begin"/>
      </w:r>
      <w:r w:rsidR="00FD7130">
        <w:instrText xml:space="preserve"> SEQ Figure \* ARABIC </w:instrText>
      </w:r>
      <w:r w:rsidR="00FD7130">
        <w:fldChar w:fldCharType="separate"/>
      </w:r>
      <w:r w:rsidR="008D2C82">
        <w:rPr>
          <w:noProof/>
        </w:rPr>
        <w:t>77</w:t>
      </w:r>
      <w:r w:rsidR="00FD7130">
        <w:rPr>
          <w:noProof/>
        </w:rPr>
        <w:fldChar w:fldCharType="end"/>
      </w:r>
      <w:r>
        <w:t xml:space="preserve"> - </w:t>
      </w:r>
      <w:r w:rsidRPr="00413AE5">
        <w:t xml:space="preserve">Hourly Error Distribution for the </w:t>
      </w:r>
      <w:r>
        <w:t>ANN</w:t>
      </w:r>
      <w:r w:rsidRPr="00413AE5">
        <w:t xml:space="preserve"> Algorithm</w:t>
      </w:r>
      <w:r>
        <w:t xml:space="preserve"> – Saint John Dataset</w:t>
      </w:r>
      <w:bookmarkEnd w:id="373"/>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1">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042A3441" w:rsidR="003148D4" w:rsidRDefault="00C97DD7" w:rsidP="00C97DD7">
      <w:pPr>
        <w:pStyle w:val="Caption"/>
        <w:jc w:val="center"/>
      </w:pPr>
      <w:bookmarkStart w:id="374" w:name="_Toc86261646"/>
      <w:r>
        <w:t xml:space="preserve">Figure </w:t>
      </w:r>
      <w:r w:rsidR="00FD7130">
        <w:fldChar w:fldCharType="begin"/>
      </w:r>
      <w:r w:rsidR="00FD7130">
        <w:instrText xml:space="preserve"> SEQ Figure \* ARABIC </w:instrText>
      </w:r>
      <w:r w:rsidR="00FD7130">
        <w:fldChar w:fldCharType="separate"/>
      </w:r>
      <w:r w:rsidR="008D2C82">
        <w:rPr>
          <w:noProof/>
        </w:rPr>
        <w:t>78</w:t>
      </w:r>
      <w:r w:rsidR="00FD7130">
        <w:rPr>
          <w:noProof/>
        </w:rPr>
        <w:fldChar w:fldCharType="end"/>
      </w:r>
      <w:r>
        <w:t xml:space="preserve"> - </w:t>
      </w:r>
      <w:r w:rsidRPr="00413AE5">
        <w:t xml:space="preserve">Hourly Error Distribution for the </w:t>
      </w:r>
      <w:r>
        <w:t>MLR</w:t>
      </w:r>
      <w:r w:rsidRPr="00413AE5">
        <w:t xml:space="preserve"> Algorithm</w:t>
      </w:r>
      <w:r>
        <w:t xml:space="preserve"> – Saint John Dataset</w:t>
      </w:r>
      <w:bookmarkEnd w:id="374"/>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32">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54F017E" w:rsidR="00324DC9" w:rsidRDefault="0091762B" w:rsidP="00CC24E5">
      <w:pPr>
        <w:pStyle w:val="Caption"/>
        <w:jc w:val="center"/>
      </w:pPr>
      <w:bookmarkStart w:id="375" w:name="_Toc86261647"/>
      <w:r>
        <w:t xml:space="preserve">Figure </w:t>
      </w:r>
      <w:r w:rsidR="00FD7130">
        <w:fldChar w:fldCharType="begin"/>
      </w:r>
      <w:r w:rsidR="00FD7130">
        <w:instrText xml:space="preserve"> SEQ Figure \* ARABIC </w:instrText>
      </w:r>
      <w:r w:rsidR="00FD7130">
        <w:fldChar w:fldCharType="separate"/>
      </w:r>
      <w:r w:rsidR="008D2C82">
        <w:rPr>
          <w:noProof/>
        </w:rPr>
        <w:t>79</w:t>
      </w:r>
      <w:r w:rsidR="00FD7130">
        <w:rPr>
          <w:noProof/>
        </w:rPr>
        <w:fldChar w:fldCharType="end"/>
      </w:r>
      <w:r>
        <w:t xml:space="preserve"> - </w:t>
      </w:r>
      <w:r w:rsidRPr="00413AE5">
        <w:t xml:space="preserve">Hourly Error Distribution for the </w:t>
      </w:r>
      <w:r>
        <w:t>ARIMA</w:t>
      </w:r>
      <w:r w:rsidRPr="00413AE5">
        <w:t xml:space="preserve"> Algorithm</w:t>
      </w:r>
      <w:r>
        <w:t xml:space="preserve"> – Saint John Dataset</w:t>
      </w:r>
      <w:bookmarkEnd w:id="375"/>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3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521AC0AD" w:rsidR="00A3061F" w:rsidRDefault="0019395E" w:rsidP="00A3061F">
      <w:pPr>
        <w:pStyle w:val="Caption"/>
        <w:jc w:val="center"/>
      </w:pPr>
      <w:bookmarkStart w:id="376" w:name="_Toc86261648"/>
      <w:r>
        <w:t xml:space="preserve">Figure </w:t>
      </w:r>
      <w:r w:rsidR="00FD7130">
        <w:fldChar w:fldCharType="begin"/>
      </w:r>
      <w:r w:rsidR="00FD7130">
        <w:instrText xml:space="preserve"> SEQ Figure \* ARABIC </w:instrText>
      </w:r>
      <w:r w:rsidR="00FD7130">
        <w:fldChar w:fldCharType="separate"/>
      </w:r>
      <w:r w:rsidR="008D2C82">
        <w:rPr>
          <w:noProof/>
        </w:rPr>
        <w:t>80</w:t>
      </w:r>
      <w:r w:rsidR="00FD7130">
        <w:rPr>
          <w:noProof/>
        </w:rPr>
        <w:fldChar w:fldCharType="end"/>
      </w:r>
      <w:r>
        <w:t xml:space="preserve"> - </w:t>
      </w:r>
      <w:r w:rsidRPr="00413AE5">
        <w:t xml:space="preserve">Hourly Error Distribution for the </w:t>
      </w:r>
      <w:r>
        <w:t>SNF</w:t>
      </w:r>
      <w:r w:rsidRPr="00413AE5">
        <w:t xml:space="preserve"> Algorithm</w:t>
      </w:r>
      <w:r>
        <w:t xml:space="preserve"> – Saint John Dataset</w:t>
      </w:r>
      <w:bookmarkEnd w:id="376"/>
    </w:p>
    <w:p w14:paraId="120C1A6E" w14:textId="3D2BA151" w:rsidR="000811A4" w:rsidRDefault="00A3061F" w:rsidP="00937A20">
      <w:pPr>
        <w:pStyle w:val="Heading4"/>
      </w:pPr>
      <w:r>
        <w:t xml:space="preserve">4.3.1.1 </w:t>
      </w:r>
      <w:r w:rsidRPr="009D7DDB">
        <w:t>A Snippet on Hourly Performance</w:t>
      </w:r>
    </w:p>
    <w:p w14:paraId="00BE4424" w14:textId="679D7488"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8D2C82">
        <w:t xml:space="preserve">Figure </w:t>
      </w:r>
      <w:r w:rsidR="008D2C82">
        <w:rPr>
          <w:noProof/>
        </w:rPr>
        <w:t>74</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377" w:name="_Toc86261540"/>
      <w:r>
        <w:t>4.3.2 The Daily Performance</w:t>
      </w:r>
      <w:bookmarkEnd w:id="377"/>
    </w:p>
    <w:p w14:paraId="67EB11AA" w14:textId="21EA0A19"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8D2C82">
        <w:t xml:space="preserve">Figure </w:t>
      </w:r>
      <w:r w:rsidR="008D2C82">
        <w:rPr>
          <w:noProof/>
        </w:rPr>
        <w:t>81</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8D2C82">
        <w:t xml:space="preserve">Figure </w:t>
      </w:r>
      <w:r w:rsidR="008D2C82">
        <w:rPr>
          <w:noProof/>
        </w:rPr>
        <w:t>82</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34">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63360488" w:rsidR="000F4EF8" w:rsidRDefault="000F4EF8" w:rsidP="000F4EF8">
      <w:pPr>
        <w:pStyle w:val="Caption"/>
        <w:jc w:val="center"/>
      </w:pPr>
      <w:bookmarkStart w:id="378" w:name="_Ref86237579"/>
      <w:bookmarkStart w:id="379" w:name="_Toc86261649"/>
      <w:r>
        <w:t xml:space="preserve">Figure </w:t>
      </w:r>
      <w:r w:rsidR="00FD7130">
        <w:fldChar w:fldCharType="begin"/>
      </w:r>
      <w:r w:rsidR="00FD7130">
        <w:instrText xml:space="preserve"> SEQ Figure \* ARABIC </w:instrText>
      </w:r>
      <w:r w:rsidR="00FD7130">
        <w:fldChar w:fldCharType="separate"/>
      </w:r>
      <w:r w:rsidR="008D2C82">
        <w:rPr>
          <w:noProof/>
        </w:rPr>
        <w:t>81</w:t>
      </w:r>
      <w:r w:rsidR="00FD7130">
        <w:rPr>
          <w:noProof/>
        </w:rPr>
        <w:fldChar w:fldCharType="end"/>
      </w:r>
      <w:bookmarkEnd w:id="378"/>
      <w:r>
        <w:t xml:space="preserve"> - T</w:t>
      </w:r>
      <w:r w:rsidRPr="0063066F">
        <w:t xml:space="preserve">he Weekly Average </w:t>
      </w:r>
      <w:r w:rsidR="001935E6">
        <w:t>Demand</w:t>
      </w:r>
      <w:r w:rsidRPr="0063066F">
        <w:t xml:space="preserve"> for Each Day</w:t>
      </w:r>
      <w:r>
        <w:t xml:space="preserve"> – Saint John Dataset</w:t>
      </w:r>
      <w:bookmarkEnd w:id="379"/>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35">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442B5E96" w:rsidR="00447A6E" w:rsidRDefault="00F05615" w:rsidP="00F05615">
      <w:pPr>
        <w:pStyle w:val="Caption"/>
        <w:jc w:val="center"/>
      </w:pPr>
      <w:bookmarkStart w:id="380" w:name="_Ref86237580"/>
      <w:bookmarkStart w:id="381" w:name="_Toc86261650"/>
      <w:r>
        <w:t xml:space="preserve">Figure </w:t>
      </w:r>
      <w:r w:rsidR="00FD7130">
        <w:fldChar w:fldCharType="begin"/>
      </w:r>
      <w:r w:rsidR="00FD7130">
        <w:instrText xml:space="preserve"> SEQ Figure \* ARABIC </w:instrText>
      </w:r>
      <w:r w:rsidR="00FD7130">
        <w:fldChar w:fldCharType="separate"/>
      </w:r>
      <w:r w:rsidR="008D2C82">
        <w:rPr>
          <w:noProof/>
        </w:rPr>
        <w:t>82</w:t>
      </w:r>
      <w:r w:rsidR="00FD7130">
        <w:rPr>
          <w:noProof/>
        </w:rPr>
        <w:fldChar w:fldCharType="end"/>
      </w:r>
      <w:bookmarkEnd w:id="380"/>
      <w:r>
        <w:t xml:space="preserve"> - Daily</w:t>
      </w:r>
      <w:r w:rsidRPr="006771A6">
        <w:t xml:space="preserve"> MAPE for the Algorithms </w:t>
      </w:r>
      <w:r>
        <w:t xml:space="preserve">– </w:t>
      </w:r>
      <w:r w:rsidR="005F0D48">
        <w:t>Saint John</w:t>
      </w:r>
      <w:r>
        <w:t xml:space="preserve"> Dataset</w:t>
      </w:r>
      <w:bookmarkEnd w:id="381"/>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36">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03529322" w:rsidR="001A24B2" w:rsidRDefault="001A24B2" w:rsidP="001A24B2">
      <w:pPr>
        <w:pStyle w:val="Caption"/>
        <w:jc w:val="center"/>
      </w:pPr>
      <w:bookmarkStart w:id="382" w:name="_Toc86261651"/>
      <w:r>
        <w:t xml:space="preserve">Figure </w:t>
      </w:r>
      <w:r w:rsidR="00FD7130">
        <w:fldChar w:fldCharType="begin"/>
      </w:r>
      <w:r w:rsidR="00FD7130">
        <w:instrText xml:space="preserve"> SEQ Figure \* ARABIC </w:instrText>
      </w:r>
      <w:r w:rsidR="00FD7130">
        <w:fldChar w:fldCharType="separate"/>
      </w:r>
      <w:r w:rsidR="008D2C82">
        <w:rPr>
          <w:noProof/>
        </w:rPr>
        <w:t>83</w:t>
      </w:r>
      <w:r w:rsidR="00FD7130">
        <w:rPr>
          <w:noProof/>
        </w:rPr>
        <w:fldChar w:fldCharType="end"/>
      </w:r>
      <w:r>
        <w:t xml:space="preserve"> - </w:t>
      </w:r>
      <w:r w:rsidRPr="00A07775">
        <w:t xml:space="preserve">Daily Error Distribution for the CNN Algorithm </w:t>
      </w:r>
      <w:r>
        <w:t>– Saint John Dataset</w:t>
      </w:r>
      <w:bookmarkEnd w:id="382"/>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63AEDF0D" w:rsidR="00246988" w:rsidRDefault="007D0884" w:rsidP="007D0884">
      <w:pPr>
        <w:pStyle w:val="Caption"/>
        <w:jc w:val="center"/>
      </w:pPr>
      <w:bookmarkStart w:id="383" w:name="_Toc86261652"/>
      <w:r>
        <w:t xml:space="preserve">Figure </w:t>
      </w:r>
      <w:r w:rsidR="00FD7130">
        <w:fldChar w:fldCharType="begin"/>
      </w:r>
      <w:r w:rsidR="00FD7130">
        <w:instrText xml:space="preserve"> SEQ Figure \* ARABIC </w:instrText>
      </w:r>
      <w:r w:rsidR="00FD7130">
        <w:fldChar w:fldCharType="separate"/>
      </w:r>
      <w:r w:rsidR="008D2C82">
        <w:rPr>
          <w:noProof/>
        </w:rPr>
        <w:t>84</w:t>
      </w:r>
      <w:r w:rsidR="00FD7130">
        <w:rPr>
          <w:noProof/>
        </w:rPr>
        <w:fldChar w:fldCharType="end"/>
      </w:r>
      <w:r>
        <w:t xml:space="preserve"> - </w:t>
      </w:r>
      <w:r w:rsidRPr="00A07775">
        <w:t xml:space="preserve">Daily Error Distribution for the </w:t>
      </w:r>
      <w:r>
        <w:t>LSTM</w:t>
      </w:r>
      <w:r w:rsidRPr="00A07775">
        <w:t xml:space="preserve"> Algorithm </w:t>
      </w:r>
      <w:r>
        <w:t>– Saint John Dataset</w:t>
      </w:r>
      <w:bookmarkEnd w:id="383"/>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38">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367CF601" w:rsidR="00396DAE" w:rsidRDefault="00011267" w:rsidP="00011267">
      <w:pPr>
        <w:pStyle w:val="Caption"/>
        <w:jc w:val="center"/>
      </w:pPr>
      <w:bookmarkStart w:id="384" w:name="_Toc86261653"/>
      <w:r>
        <w:t xml:space="preserve">Figure </w:t>
      </w:r>
      <w:r w:rsidR="00FD7130">
        <w:fldChar w:fldCharType="begin"/>
      </w:r>
      <w:r w:rsidR="00FD7130">
        <w:instrText xml:space="preserve"> SEQ Figure \* ARABIC </w:instrText>
      </w:r>
      <w:r w:rsidR="00FD7130">
        <w:fldChar w:fldCharType="separate"/>
      </w:r>
      <w:r w:rsidR="008D2C82">
        <w:rPr>
          <w:noProof/>
        </w:rPr>
        <w:t>85</w:t>
      </w:r>
      <w:r w:rsidR="00FD7130">
        <w:rPr>
          <w:noProof/>
        </w:rPr>
        <w:fldChar w:fldCharType="end"/>
      </w:r>
      <w:r>
        <w:t xml:space="preserve"> - </w:t>
      </w:r>
      <w:r w:rsidRPr="00A07775">
        <w:t xml:space="preserve">Daily Error Distribution for the </w:t>
      </w:r>
      <w:r>
        <w:t>ANN</w:t>
      </w:r>
      <w:r w:rsidRPr="00A07775">
        <w:t xml:space="preserve"> Algorithm </w:t>
      </w:r>
      <w:r>
        <w:t>– Saint John Dataset</w:t>
      </w:r>
      <w:bookmarkEnd w:id="384"/>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170EC253" w:rsidR="0083510A" w:rsidRDefault="0083510A" w:rsidP="0083510A">
      <w:pPr>
        <w:pStyle w:val="Caption"/>
        <w:jc w:val="center"/>
      </w:pPr>
      <w:bookmarkStart w:id="385" w:name="_Toc86261654"/>
      <w:r>
        <w:t xml:space="preserve">Figure </w:t>
      </w:r>
      <w:r w:rsidR="00FD7130">
        <w:fldChar w:fldCharType="begin"/>
      </w:r>
      <w:r w:rsidR="00FD7130">
        <w:instrText xml:space="preserve"> SEQ Figure \* ARABIC </w:instrText>
      </w:r>
      <w:r w:rsidR="00FD7130">
        <w:fldChar w:fldCharType="separate"/>
      </w:r>
      <w:r w:rsidR="008D2C82">
        <w:rPr>
          <w:noProof/>
        </w:rPr>
        <w:t>86</w:t>
      </w:r>
      <w:r w:rsidR="00FD7130">
        <w:rPr>
          <w:noProof/>
        </w:rPr>
        <w:fldChar w:fldCharType="end"/>
      </w:r>
      <w:r>
        <w:t xml:space="preserve"> - </w:t>
      </w:r>
      <w:r w:rsidRPr="00A07775">
        <w:t xml:space="preserve">Daily Error Distribution for the </w:t>
      </w:r>
      <w:r>
        <w:t>MLR</w:t>
      </w:r>
      <w:r w:rsidRPr="00A07775">
        <w:t xml:space="preserve"> Algorithm </w:t>
      </w:r>
      <w:r>
        <w:t>– Saint John Dataset</w:t>
      </w:r>
      <w:bookmarkEnd w:id="385"/>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6D82A72C" w:rsidR="008A4BC4" w:rsidRDefault="008A4BC4" w:rsidP="008A4BC4">
      <w:pPr>
        <w:pStyle w:val="Caption"/>
        <w:jc w:val="center"/>
      </w:pPr>
      <w:bookmarkStart w:id="386" w:name="_Toc86261655"/>
      <w:r>
        <w:t xml:space="preserve">Figure </w:t>
      </w:r>
      <w:r w:rsidR="00FD7130">
        <w:fldChar w:fldCharType="begin"/>
      </w:r>
      <w:r w:rsidR="00FD7130">
        <w:instrText xml:space="preserve"> SEQ Figure \* ARABIC </w:instrText>
      </w:r>
      <w:r w:rsidR="00FD7130">
        <w:fldChar w:fldCharType="separate"/>
      </w:r>
      <w:r w:rsidR="008D2C82">
        <w:rPr>
          <w:noProof/>
        </w:rPr>
        <w:t>87</w:t>
      </w:r>
      <w:r w:rsidR="00FD7130">
        <w:rPr>
          <w:noProof/>
        </w:rPr>
        <w:fldChar w:fldCharType="end"/>
      </w:r>
      <w:r>
        <w:t xml:space="preserve"> - </w:t>
      </w:r>
      <w:r w:rsidRPr="00A07775">
        <w:t xml:space="preserve">Daily Error Distribution for the </w:t>
      </w:r>
      <w:r>
        <w:t>ARIMA</w:t>
      </w:r>
      <w:r w:rsidRPr="00A07775">
        <w:t xml:space="preserve"> Algorithm </w:t>
      </w:r>
      <w:r>
        <w:t>– Saint John Dataset</w:t>
      </w:r>
      <w:bookmarkEnd w:id="386"/>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381517A" w:rsidR="002E7933" w:rsidRDefault="002E7933" w:rsidP="002E7933">
      <w:pPr>
        <w:pStyle w:val="Caption"/>
        <w:jc w:val="center"/>
      </w:pPr>
      <w:bookmarkStart w:id="387" w:name="_Toc86261656"/>
      <w:r>
        <w:t xml:space="preserve">Figure </w:t>
      </w:r>
      <w:r w:rsidR="00FD7130">
        <w:fldChar w:fldCharType="begin"/>
      </w:r>
      <w:r w:rsidR="00FD7130">
        <w:instrText xml:space="preserve"> SEQ Figure \* ARABIC </w:instrText>
      </w:r>
      <w:r w:rsidR="00FD7130">
        <w:fldChar w:fldCharType="separate"/>
      </w:r>
      <w:r w:rsidR="008D2C82">
        <w:rPr>
          <w:noProof/>
        </w:rPr>
        <w:t>88</w:t>
      </w:r>
      <w:r w:rsidR="00FD7130">
        <w:rPr>
          <w:noProof/>
        </w:rPr>
        <w:fldChar w:fldCharType="end"/>
      </w:r>
      <w:r>
        <w:t xml:space="preserve"> - </w:t>
      </w:r>
      <w:r w:rsidRPr="00A07775">
        <w:t xml:space="preserve">Daily Error Distribution for the </w:t>
      </w:r>
      <w:r>
        <w:t>SNF</w:t>
      </w:r>
      <w:r w:rsidRPr="00A07775">
        <w:t xml:space="preserve"> Algorithm </w:t>
      </w:r>
      <w:r>
        <w:t>– Saint John Dataset</w:t>
      </w:r>
      <w:bookmarkEnd w:id="387"/>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7612D1B5"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8D2C82">
        <w:t xml:space="preserve">Figure </w:t>
      </w:r>
      <w:r w:rsidR="008D2C82">
        <w:rPr>
          <w:noProof/>
        </w:rPr>
        <w:t>82</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388" w:name="_Toc86261541"/>
      <w:r>
        <w:t>4.</w:t>
      </w:r>
      <w:r w:rsidR="00AF1BCD">
        <w:t>3</w:t>
      </w:r>
      <w:r>
        <w:t>.3 The Monthly Performance</w:t>
      </w:r>
      <w:bookmarkEnd w:id="388"/>
    </w:p>
    <w:p w14:paraId="6DCA82CF" w14:textId="3D647956"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8D2C82">
        <w:t xml:space="preserve">Figure </w:t>
      </w:r>
      <w:r w:rsidR="008D2C82">
        <w:rPr>
          <w:noProof/>
        </w:rPr>
        <w:t>89</w:t>
      </w:r>
      <w:r>
        <w:fldChar w:fldCharType="end"/>
      </w:r>
      <w:r w:rsidRPr="00A30767">
        <w:t xml:space="preserve">, for both actuals and forecasts. </w:t>
      </w:r>
      <w:r>
        <w:fldChar w:fldCharType="begin"/>
      </w:r>
      <w:r>
        <w:instrText xml:space="preserve"> REF _Ref86238423 \h </w:instrText>
      </w:r>
      <w:r>
        <w:fldChar w:fldCharType="separate"/>
      </w:r>
      <w:r w:rsidR="008D2C82">
        <w:t xml:space="preserve">Figure </w:t>
      </w:r>
      <w:r w:rsidR="008D2C82">
        <w:rPr>
          <w:noProof/>
        </w:rPr>
        <w:t>90</w:t>
      </w:r>
      <w:r>
        <w:fldChar w:fldCharType="end"/>
      </w:r>
      <w:r w:rsidRPr="00A30767">
        <w:t xml:space="preserve"> summarizes the </w:t>
      </w:r>
      <w:proofErr w:type="spellStart"/>
      <w:r w:rsidRPr="00A30767">
        <w:t>MAPE</w:t>
      </w:r>
      <w:proofErr w:type="spellEnd"/>
      <w:r w:rsidRPr="00A30767">
        <w:t xml:space="preserv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42">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51E76E87" w:rsidR="00EB296E" w:rsidRDefault="008115F2" w:rsidP="008115F2">
      <w:pPr>
        <w:pStyle w:val="Caption"/>
        <w:jc w:val="center"/>
      </w:pPr>
      <w:bookmarkStart w:id="389" w:name="_Ref86238415"/>
      <w:bookmarkStart w:id="390" w:name="_Toc86261657"/>
      <w:r>
        <w:t xml:space="preserve">Figure </w:t>
      </w:r>
      <w:r w:rsidR="00FD7130">
        <w:fldChar w:fldCharType="begin"/>
      </w:r>
      <w:r w:rsidR="00FD7130">
        <w:instrText xml:space="preserve"> SEQ Figure \* ARABIC </w:instrText>
      </w:r>
      <w:r w:rsidR="00FD7130">
        <w:fldChar w:fldCharType="separate"/>
      </w:r>
      <w:r w:rsidR="008D2C82">
        <w:rPr>
          <w:noProof/>
        </w:rPr>
        <w:t>89</w:t>
      </w:r>
      <w:r w:rsidR="00FD7130">
        <w:rPr>
          <w:noProof/>
        </w:rPr>
        <w:fldChar w:fldCharType="end"/>
      </w:r>
      <w:bookmarkEnd w:id="389"/>
      <w:r>
        <w:t xml:space="preserve"> - Th</w:t>
      </w:r>
      <w:r w:rsidRPr="00B1288F">
        <w:t xml:space="preserve">e Monthly Average </w:t>
      </w:r>
      <w:r w:rsidR="00F21A99">
        <w:t>Demand</w:t>
      </w:r>
      <w:r w:rsidRPr="00B1288F">
        <w:t xml:space="preserve"> for Each Month</w:t>
      </w:r>
      <w:r>
        <w:t xml:space="preserve"> – Saint John Dataset</w:t>
      </w:r>
      <w:bookmarkEnd w:id="390"/>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43">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549B3307" w:rsidR="002E7933" w:rsidRDefault="000B57A7" w:rsidP="000B57A7">
      <w:pPr>
        <w:pStyle w:val="Caption"/>
        <w:jc w:val="center"/>
      </w:pPr>
      <w:bookmarkStart w:id="391" w:name="_Ref86238423"/>
      <w:bookmarkStart w:id="392" w:name="_Toc86261658"/>
      <w:r>
        <w:t xml:space="preserve">Figure </w:t>
      </w:r>
      <w:r w:rsidR="00FD7130">
        <w:fldChar w:fldCharType="begin"/>
      </w:r>
      <w:r w:rsidR="00FD7130">
        <w:instrText xml:space="preserve"> SEQ Figure \* ARABIC </w:instrText>
      </w:r>
      <w:r w:rsidR="00FD7130">
        <w:fldChar w:fldCharType="separate"/>
      </w:r>
      <w:r w:rsidR="008D2C82">
        <w:rPr>
          <w:noProof/>
        </w:rPr>
        <w:t>90</w:t>
      </w:r>
      <w:r w:rsidR="00FD7130">
        <w:rPr>
          <w:noProof/>
        </w:rPr>
        <w:fldChar w:fldCharType="end"/>
      </w:r>
      <w:bookmarkEnd w:id="391"/>
      <w:r>
        <w:t xml:space="preserve"> - </w:t>
      </w:r>
      <w:r w:rsidRPr="00D8190B">
        <w:t xml:space="preserve">Monthly MAPE for Each Algorithm </w:t>
      </w:r>
      <w:r>
        <w:t>– Saint John Dataset</w:t>
      </w:r>
      <w:bookmarkEnd w:id="392"/>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44">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08D377E0" w:rsidR="0032151F" w:rsidRDefault="00DD68E4" w:rsidP="00DD68E4">
      <w:pPr>
        <w:pStyle w:val="Caption"/>
        <w:jc w:val="center"/>
      </w:pPr>
      <w:bookmarkStart w:id="393" w:name="_Toc86261659"/>
      <w:r>
        <w:t xml:space="preserve">Figure </w:t>
      </w:r>
      <w:r w:rsidR="00FD7130">
        <w:fldChar w:fldCharType="begin"/>
      </w:r>
      <w:r w:rsidR="00FD7130">
        <w:instrText xml:space="preserve"> SEQ Figure \* ARABIC </w:instrText>
      </w:r>
      <w:r w:rsidR="00FD7130">
        <w:fldChar w:fldCharType="separate"/>
      </w:r>
      <w:r w:rsidR="008D2C82">
        <w:rPr>
          <w:noProof/>
        </w:rPr>
        <w:t>91</w:t>
      </w:r>
      <w:r w:rsidR="00FD7130">
        <w:rPr>
          <w:noProof/>
        </w:rPr>
        <w:fldChar w:fldCharType="end"/>
      </w:r>
      <w:r>
        <w:t xml:space="preserve"> - </w:t>
      </w:r>
      <w:r w:rsidRPr="009A03DA">
        <w:t>Monthly Error Distribution for CNN Algorithm</w:t>
      </w:r>
      <w:r>
        <w:t xml:space="preserve"> – Saint John Dataset</w:t>
      </w:r>
      <w:bookmarkEnd w:id="393"/>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67D74D7" w:rsidR="000D0515" w:rsidRDefault="003475BD" w:rsidP="003475BD">
      <w:pPr>
        <w:pStyle w:val="Caption"/>
        <w:jc w:val="center"/>
      </w:pPr>
      <w:bookmarkStart w:id="394" w:name="_Toc86261660"/>
      <w:r>
        <w:t xml:space="preserve">Figure </w:t>
      </w:r>
      <w:r w:rsidR="00FD7130">
        <w:fldChar w:fldCharType="begin"/>
      </w:r>
      <w:r w:rsidR="00FD7130">
        <w:instrText xml:space="preserve"> SEQ Figure \* ARABIC </w:instrText>
      </w:r>
      <w:r w:rsidR="00FD7130">
        <w:fldChar w:fldCharType="separate"/>
      </w:r>
      <w:r w:rsidR="008D2C82">
        <w:rPr>
          <w:noProof/>
        </w:rPr>
        <w:t>92</w:t>
      </w:r>
      <w:r w:rsidR="00FD7130">
        <w:rPr>
          <w:noProof/>
        </w:rPr>
        <w:fldChar w:fldCharType="end"/>
      </w:r>
      <w:r>
        <w:t xml:space="preserve"> - </w:t>
      </w:r>
      <w:r w:rsidRPr="009A03DA">
        <w:t xml:space="preserve">Monthly Error Distribution for </w:t>
      </w:r>
      <w:r>
        <w:t>LSTM</w:t>
      </w:r>
      <w:r w:rsidRPr="009A03DA">
        <w:t xml:space="preserve"> Algorithm</w:t>
      </w:r>
      <w:r>
        <w:t xml:space="preserve"> – Saint John Dataset</w:t>
      </w:r>
      <w:bookmarkEnd w:id="394"/>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46">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280C078A" w:rsidR="009748A1" w:rsidRDefault="009748A1" w:rsidP="009748A1">
      <w:pPr>
        <w:pStyle w:val="Caption"/>
        <w:jc w:val="center"/>
      </w:pPr>
      <w:bookmarkStart w:id="395" w:name="_Toc86261661"/>
      <w:r>
        <w:t xml:space="preserve">Figure </w:t>
      </w:r>
      <w:r w:rsidR="00FD7130">
        <w:fldChar w:fldCharType="begin"/>
      </w:r>
      <w:r w:rsidR="00FD7130">
        <w:instrText xml:space="preserve"> SEQ Figure \* ARABIC </w:instrText>
      </w:r>
      <w:r w:rsidR="00FD7130">
        <w:fldChar w:fldCharType="separate"/>
      </w:r>
      <w:r w:rsidR="008D2C82">
        <w:rPr>
          <w:noProof/>
        </w:rPr>
        <w:t>93</w:t>
      </w:r>
      <w:r w:rsidR="00FD7130">
        <w:rPr>
          <w:noProof/>
        </w:rPr>
        <w:fldChar w:fldCharType="end"/>
      </w:r>
      <w:r>
        <w:t xml:space="preserve"> - </w:t>
      </w:r>
      <w:r w:rsidRPr="009A03DA">
        <w:t xml:space="preserve">Monthly Error Distribution for </w:t>
      </w:r>
      <w:r>
        <w:t>ANN</w:t>
      </w:r>
      <w:r w:rsidRPr="009A03DA">
        <w:t xml:space="preserve"> Algorithm</w:t>
      </w:r>
      <w:r>
        <w:t xml:space="preserve"> – Saint John Dataset</w:t>
      </w:r>
      <w:bookmarkEnd w:id="395"/>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6B14CDBE" w:rsidR="009A0F2F" w:rsidRDefault="00B2048C" w:rsidP="00B2048C">
      <w:pPr>
        <w:pStyle w:val="Caption"/>
        <w:jc w:val="center"/>
      </w:pPr>
      <w:bookmarkStart w:id="396" w:name="_Toc86261662"/>
      <w:r>
        <w:t xml:space="preserve">Figure </w:t>
      </w:r>
      <w:r w:rsidR="00FD7130">
        <w:fldChar w:fldCharType="begin"/>
      </w:r>
      <w:r w:rsidR="00FD7130">
        <w:instrText xml:space="preserve"> SEQ Figure \* ARABIC </w:instrText>
      </w:r>
      <w:r w:rsidR="00FD7130">
        <w:fldChar w:fldCharType="separate"/>
      </w:r>
      <w:r w:rsidR="008D2C82">
        <w:rPr>
          <w:noProof/>
        </w:rPr>
        <w:t>94</w:t>
      </w:r>
      <w:r w:rsidR="00FD7130">
        <w:rPr>
          <w:noProof/>
        </w:rPr>
        <w:fldChar w:fldCharType="end"/>
      </w:r>
      <w:r>
        <w:t xml:space="preserve"> - </w:t>
      </w:r>
      <w:r w:rsidRPr="009A03DA">
        <w:t xml:space="preserve">Monthly Error Distribution for </w:t>
      </w:r>
      <w:r>
        <w:t>MLR</w:t>
      </w:r>
      <w:r w:rsidRPr="009A03DA">
        <w:t xml:space="preserve"> Algorithm</w:t>
      </w:r>
      <w:r>
        <w:t xml:space="preserve"> – Saint John Dataset</w:t>
      </w:r>
      <w:bookmarkEnd w:id="396"/>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48">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7BC9F7A8" w:rsidR="003F7E4C" w:rsidRDefault="003F7E4C" w:rsidP="003F7E4C">
      <w:pPr>
        <w:pStyle w:val="Caption"/>
        <w:jc w:val="center"/>
      </w:pPr>
      <w:bookmarkStart w:id="397" w:name="_Toc86261663"/>
      <w:r>
        <w:t xml:space="preserve">Figure </w:t>
      </w:r>
      <w:r w:rsidR="00FD7130">
        <w:fldChar w:fldCharType="begin"/>
      </w:r>
      <w:r w:rsidR="00FD7130">
        <w:instrText xml:space="preserve"> SEQ Figure \* ARABIC </w:instrText>
      </w:r>
      <w:r w:rsidR="00FD7130">
        <w:fldChar w:fldCharType="separate"/>
      </w:r>
      <w:r w:rsidR="008D2C82">
        <w:rPr>
          <w:noProof/>
        </w:rPr>
        <w:t>95</w:t>
      </w:r>
      <w:r w:rsidR="00FD7130">
        <w:rPr>
          <w:noProof/>
        </w:rPr>
        <w:fldChar w:fldCharType="end"/>
      </w:r>
      <w:r>
        <w:t xml:space="preserve"> - </w:t>
      </w:r>
      <w:r w:rsidRPr="009A03DA">
        <w:t xml:space="preserve">Monthly Error Distribution for </w:t>
      </w:r>
      <w:r>
        <w:t>ARIMA</w:t>
      </w:r>
      <w:r w:rsidRPr="009A03DA">
        <w:t xml:space="preserve"> Algorithm</w:t>
      </w:r>
      <w:r>
        <w:t xml:space="preserve"> – Saint John Dataset</w:t>
      </w:r>
      <w:bookmarkEnd w:id="397"/>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060F38C5" w:rsidR="003A3B39" w:rsidRDefault="001B1A45" w:rsidP="001B1A45">
      <w:pPr>
        <w:pStyle w:val="Caption"/>
        <w:jc w:val="center"/>
      </w:pPr>
      <w:bookmarkStart w:id="398" w:name="_Toc86261664"/>
      <w:r>
        <w:t xml:space="preserve">Figure </w:t>
      </w:r>
      <w:r w:rsidR="00FD7130">
        <w:fldChar w:fldCharType="begin"/>
      </w:r>
      <w:r w:rsidR="00FD7130">
        <w:instrText xml:space="preserve"> SEQ Figure \* ARABIC </w:instrText>
      </w:r>
      <w:r w:rsidR="00FD7130">
        <w:fldChar w:fldCharType="separate"/>
      </w:r>
      <w:r w:rsidR="008D2C82">
        <w:rPr>
          <w:noProof/>
        </w:rPr>
        <w:t>96</w:t>
      </w:r>
      <w:r w:rsidR="00FD7130">
        <w:rPr>
          <w:noProof/>
        </w:rPr>
        <w:fldChar w:fldCharType="end"/>
      </w:r>
      <w:r>
        <w:t xml:space="preserve"> - </w:t>
      </w:r>
      <w:r w:rsidRPr="009A03DA">
        <w:t xml:space="preserve">Monthly Error Distribution for </w:t>
      </w:r>
      <w:r>
        <w:t>SNF</w:t>
      </w:r>
      <w:r w:rsidRPr="009A03DA">
        <w:t xml:space="preserve"> Algorithm</w:t>
      </w:r>
      <w:r>
        <w:t xml:space="preserve"> – Saint John Dataset</w:t>
      </w:r>
      <w:bookmarkEnd w:id="398"/>
    </w:p>
    <w:p w14:paraId="10FF31B1" w14:textId="171291A1" w:rsidR="00A80A0E" w:rsidRDefault="00A80A0E" w:rsidP="00A80A0E">
      <w:pPr>
        <w:pStyle w:val="Heading3"/>
      </w:pPr>
      <w:bookmarkStart w:id="399" w:name="_Toc86261542"/>
      <w:r>
        <w:lastRenderedPageBreak/>
        <w:t xml:space="preserve">4.3.4 </w:t>
      </w:r>
      <w:r w:rsidRPr="002B69C3">
        <w:t>Performance During the Seasons</w:t>
      </w:r>
      <w:bookmarkEnd w:id="399"/>
    </w:p>
    <w:p w14:paraId="51DE4E63" w14:textId="64A01471"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07EB8ACB" w:rsidR="00044156" w:rsidRDefault="009F2857" w:rsidP="009F2857">
      <w:pPr>
        <w:pStyle w:val="Caption"/>
        <w:jc w:val="center"/>
      </w:pPr>
      <w:bookmarkStart w:id="400" w:name="_Toc86261565"/>
      <w:r>
        <w:t xml:space="preserve">Table </w:t>
      </w:r>
      <w:r w:rsidR="00FD7130">
        <w:fldChar w:fldCharType="begin"/>
      </w:r>
      <w:r w:rsidR="00FD7130">
        <w:instrText xml:space="preserve"> SEQ Table \* ARABIC </w:instrText>
      </w:r>
      <w:r w:rsidR="00FD7130">
        <w:fldChar w:fldCharType="separate"/>
      </w:r>
      <w:r w:rsidR="008D2C82">
        <w:rPr>
          <w:noProof/>
        </w:rPr>
        <w:t>12</w:t>
      </w:r>
      <w:r w:rsidR="00FD7130">
        <w:rPr>
          <w:noProof/>
        </w:rPr>
        <w:fldChar w:fldCharType="end"/>
      </w:r>
      <w:r>
        <w:t xml:space="preserve"> - </w:t>
      </w:r>
      <w:r w:rsidRPr="00040840">
        <w:t xml:space="preserve">Seasonal MAPE and RMSE for the </w:t>
      </w:r>
      <w:r>
        <w:t>Saint John</w:t>
      </w:r>
      <w:r w:rsidRPr="00040840">
        <w:t xml:space="preserve"> Dataset</w:t>
      </w:r>
      <w:bookmarkEnd w:id="400"/>
    </w:p>
    <w:p w14:paraId="5C5F63B5" w14:textId="21055BA7" w:rsidR="00B71FA2" w:rsidRDefault="00B71FA2" w:rsidP="00B71FA2">
      <w:pPr>
        <w:pStyle w:val="Heading3"/>
      </w:pPr>
      <w:bookmarkStart w:id="401" w:name="_Toc86261543"/>
      <w:r>
        <w:lastRenderedPageBreak/>
        <w:t xml:space="preserve">4.3.5 </w:t>
      </w:r>
      <w:r w:rsidRPr="00A50162">
        <w:t>Comprehensive Analysis Discussion</w:t>
      </w:r>
      <w:bookmarkEnd w:id="401"/>
    </w:p>
    <w:p w14:paraId="7BF94105" w14:textId="5F9CEC12"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8D2C82">
        <w:t xml:space="preserve">Figure </w:t>
      </w:r>
      <w:r w:rsidR="008D2C82">
        <w:rPr>
          <w:noProof/>
        </w:rPr>
        <w:t>89</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5AC774E" w:rsidR="00DB6FCF" w:rsidRDefault="00DB6FCF" w:rsidP="00DB6FCF">
      <w:pPr>
        <w:pStyle w:val="Caption"/>
        <w:jc w:val="center"/>
      </w:pPr>
      <w:bookmarkStart w:id="402" w:name="_Toc86261665"/>
      <w:r>
        <w:t xml:space="preserve">Figure </w:t>
      </w:r>
      <w:r w:rsidR="00571B08">
        <w:fldChar w:fldCharType="begin"/>
      </w:r>
      <w:r w:rsidR="00571B08">
        <w:instrText xml:space="preserve"> SEQ Figure \* ARABIC </w:instrText>
      </w:r>
      <w:r w:rsidR="00571B08">
        <w:fldChar w:fldCharType="separate"/>
      </w:r>
      <w:r w:rsidR="008D2C82">
        <w:rPr>
          <w:noProof/>
        </w:rPr>
        <w:t>97</w:t>
      </w:r>
      <w:r w:rsidR="00571B08">
        <w:rPr>
          <w:noProof/>
        </w:rPr>
        <w:fldChar w:fldCharType="end"/>
      </w:r>
      <w:r>
        <w:t xml:space="preserve"> - </w:t>
      </w:r>
      <w:r w:rsidRPr="001C274B">
        <w:t>Scatter Plot of Load Demand versus Temperature</w:t>
      </w:r>
      <w:r>
        <w:t xml:space="preserve"> – Saint John Dataset</w:t>
      </w:r>
      <w:bookmarkEnd w:id="402"/>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403" w:name="_Toc86261544"/>
      <w:r>
        <w:lastRenderedPageBreak/>
        <w:t>5</w:t>
      </w:r>
      <w:r w:rsidR="00087018">
        <w:t xml:space="preserve"> </w:t>
      </w:r>
      <w:r w:rsidR="003029FE">
        <w:t>Conclusion</w:t>
      </w:r>
      <w:bookmarkEnd w:id="403"/>
    </w:p>
    <w:p w14:paraId="7C452520" w14:textId="68944091" w:rsidR="00A96202" w:rsidRDefault="00A96202" w:rsidP="00A96202">
      <w:pPr>
        <w:pStyle w:val="Heading2"/>
      </w:pPr>
      <w:bookmarkStart w:id="404" w:name="_Toc86261545"/>
      <w:r>
        <w:t xml:space="preserve">5.1 </w:t>
      </w:r>
      <w:r w:rsidR="0010026B">
        <w:t>Summary</w:t>
      </w:r>
      <w:bookmarkEnd w:id="404"/>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405" w:name="_Toc86261546"/>
      <w:r>
        <w:lastRenderedPageBreak/>
        <w:t>5</w:t>
      </w:r>
      <w:r w:rsidR="002401EE">
        <w:t>.</w:t>
      </w:r>
      <w:r w:rsidR="00A96202">
        <w:t>2</w:t>
      </w:r>
      <w:r w:rsidR="002401EE">
        <w:t xml:space="preserve"> Contributions</w:t>
      </w:r>
      <w:bookmarkEnd w:id="405"/>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406" w:name="_Toc86261547"/>
      <w:r>
        <w:t>5.</w:t>
      </w:r>
      <w:r w:rsidR="00A96202">
        <w:t>3</w:t>
      </w:r>
      <w:r>
        <w:t xml:space="preserve"> </w:t>
      </w:r>
      <w:r w:rsidR="00B06C82">
        <w:t>Future Work</w:t>
      </w:r>
      <w:bookmarkEnd w:id="406"/>
    </w:p>
    <w:p w14:paraId="75967711" w14:textId="77777777" w:rsidR="00972082" w:rsidRDefault="00972082" w:rsidP="00482B33">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3CD9ED0"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7483B1F"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CB485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approach","type":"article-journal"},"uris":["http://www.mendeley.com/documents/?uuid=a524ef33-0b2f-4770-9624-8d21490db803"]}],"mendeley":{"formattedCitation":"[53], [180]","plainTextFormattedCitation":"[53], [180]","previouslyFormattedCitation":"[53], [180]"},"properties":{"noteIndex":0},"schema":"https://github.com/citation-style-language/schema/raw/master/csl-citation.json"}</w:instrText>
      </w:r>
      <w:r w:rsidR="00A9654F">
        <w:fldChar w:fldCharType="separate"/>
      </w:r>
      <w:r w:rsidR="00CB485A" w:rsidRPr="00CB485A">
        <w:rPr>
          <w:noProof/>
        </w:rPr>
        <w:t>[53], [180]</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407" w:name="_Toc86261548"/>
      <w:r>
        <w:lastRenderedPageBreak/>
        <w:t>Bibliography</w:t>
      </w:r>
      <w:bookmarkEnd w:id="407"/>
    </w:p>
    <w:p w14:paraId="3CD775D6" w14:textId="46D31729" w:rsidR="00035E0B" w:rsidRPr="00035E0B" w:rsidRDefault="00287359" w:rsidP="00035E0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35E0B" w:rsidRPr="00035E0B">
        <w:rPr>
          <w:noProof/>
        </w:rPr>
        <w:t>[1]</w:t>
      </w:r>
      <w:r w:rsidR="00035E0B" w:rsidRPr="00035E0B">
        <w:rPr>
          <w:noProof/>
        </w:rPr>
        <w:tab/>
        <w:t xml:space="preserve">T. Hong and S. Fan, “Probabilistic electric load forecasting: A tutorial review,” </w:t>
      </w:r>
      <w:r w:rsidR="00035E0B" w:rsidRPr="00035E0B">
        <w:rPr>
          <w:i/>
          <w:iCs/>
          <w:noProof/>
        </w:rPr>
        <w:t>Int. J. Forecast.</w:t>
      </w:r>
      <w:r w:rsidR="00035E0B" w:rsidRPr="00035E0B">
        <w:rPr>
          <w:noProof/>
        </w:rPr>
        <w:t>, vol. 32, no. 3, pp. 914–938, 2016, doi: 10.1016/j.ijforecast.2015.11.011.</w:t>
      </w:r>
    </w:p>
    <w:p w14:paraId="30D0610B" w14:textId="77777777" w:rsidR="00035E0B" w:rsidRPr="00035E0B" w:rsidRDefault="00035E0B" w:rsidP="00035E0B">
      <w:pPr>
        <w:widowControl w:val="0"/>
        <w:autoSpaceDE w:val="0"/>
        <w:autoSpaceDN w:val="0"/>
        <w:adjustRightInd w:val="0"/>
        <w:ind w:left="640" w:hanging="640"/>
        <w:rPr>
          <w:noProof/>
        </w:rPr>
      </w:pPr>
      <w:r w:rsidRPr="00035E0B">
        <w:rPr>
          <w:noProof/>
        </w:rPr>
        <w:t>[2]</w:t>
      </w:r>
      <w:r w:rsidRPr="00035E0B">
        <w:rPr>
          <w:noProof/>
        </w:rPr>
        <w:tab/>
        <w:t>K. Amarasinghe, D. L. Marino, and M. Manic, “Deep neural networks for energy load forecasting,” 2017, doi: 10.1109/ISIE.2017.8001465.</w:t>
      </w:r>
    </w:p>
    <w:p w14:paraId="4527B5B8" w14:textId="77777777" w:rsidR="00035E0B" w:rsidRPr="00035E0B" w:rsidRDefault="00035E0B" w:rsidP="00035E0B">
      <w:pPr>
        <w:widowControl w:val="0"/>
        <w:autoSpaceDE w:val="0"/>
        <w:autoSpaceDN w:val="0"/>
        <w:adjustRightInd w:val="0"/>
        <w:ind w:left="640" w:hanging="640"/>
        <w:rPr>
          <w:noProof/>
        </w:rPr>
      </w:pPr>
      <w:r w:rsidRPr="00035E0B">
        <w:rPr>
          <w:noProof/>
        </w:rPr>
        <w:t>[3]</w:t>
      </w:r>
      <w:r w:rsidRPr="00035E0B">
        <w:rPr>
          <w:noProof/>
        </w:rPr>
        <w:tab/>
        <w:t xml:space="preserve">C. Kuster, Y. Rezgui, and M. Mourshed, “Electrical load forecasting models: A critical systematic review,” </w:t>
      </w:r>
      <w:r w:rsidRPr="00035E0B">
        <w:rPr>
          <w:i/>
          <w:iCs/>
          <w:noProof/>
        </w:rPr>
        <w:t>Sustainable Cities and Society</w:t>
      </w:r>
      <w:r w:rsidRPr="00035E0B">
        <w:rPr>
          <w:noProof/>
        </w:rPr>
        <w:t>. 2017, doi: 10.1016/j.scs.2017.08.009.</w:t>
      </w:r>
    </w:p>
    <w:p w14:paraId="1F731BB4" w14:textId="77777777" w:rsidR="00035E0B" w:rsidRPr="00035E0B" w:rsidRDefault="00035E0B" w:rsidP="00035E0B">
      <w:pPr>
        <w:widowControl w:val="0"/>
        <w:autoSpaceDE w:val="0"/>
        <w:autoSpaceDN w:val="0"/>
        <w:adjustRightInd w:val="0"/>
        <w:ind w:left="640" w:hanging="640"/>
        <w:rPr>
          <w:noProof/>
        </w:rPr>
      </w:pPr>
      <w:r w:rsidRPr="00035E0B">
        <w:rPr>
          <w:noProof/>
        </w:rPr>
        <w:t>[4]</w:t>
      </w:r>
      <w:r w:rsidRPr="00035E0B">
        <w:rPr>
          <w:noProof/>
        </w:rPr>
        <w:tab/>
        <w:t>W. He, “Load Forecasting via Deep Neural Networks,” 2017, doi: 10.1016/j.procs.2017.11.374.</w:t>
      </w:r>
    </w:p>
    <w:p w14:paraId="1DFA8349" w14:textId="77777777" w:rsidR="00035E0B" w:rsidRPr="00035E0B" w:rsidRDefault="00035E0B" w:rsidP="00035E0B">
      <w:pPr>
        <w:widowControl w:val="0"/>
        <w:autoSpaceDE w:val="0"/>
        <w:autoSpaceDN w:val="0"/>
        <w:adjustRightInd w:val="0"/>
        <w:ind w:left="640" w:hanging="640"/>
        <w:rPr>
          <w:noProof/>
        </w:rPr>
      </w:pPr>
      <w:r w:rsidRPr="00035E0B">
        <w:rPr>
          <w:noProof/>
        </w:rPr>
        <w:t>[5]</w:t>
      </w:r>
      <w:r w:rsidRPr="00035E0B">
        <w:rPr>
          <w:noProof/>
        </w:rPr>
        <w:tab/>
        <w:t>J. Zheng, C. Xu, Z. Zhang, and X. Li, “Electric load forecasting in smart grids using Long-Short-Term-Memory based Recurrent Neural Network,” 2017, doi: 10.1109/CISS.2017.7926112.</w:t>
      </w:r>
    </w:p>
    <w:p w14:paraId="2E8B5885" w14:textId="77777777" w:rsidR="00035E0B" w:rsidRPr="00035E0B" w:rsidRDefault="00035E0B" w:rsidP="00035E0B">
      <w:pPr>
        <w:widowControl w:val="0"/>
        <w:autoSpaceDE w:val="0"/>
        <w:autoSpaceDN w:val="0"/>
        <w:adjustRightInd w:val="0"/>
        <w:ind w:left="640" w:hanging="640"/>
        <w:rPr>
          <w:noProof/>
        </w:rPr>
      </w:pPr>
      <w:r w:rsidRPr="00035E0B">
        <w:rPr>
          <w:noProof/>
        </w:rPr>
        <w:t>[6]</w:t>
      </w:r>
      <w:r w:rsidRPr="00035E0B">
        <w:rPr>
          <w:noProof/>
        </w:rPr>
        <w:tab/>
        <w:t xml:space="preserve">D. L. Marino, K. Amarasinghe, and M. Manic, “Building energy load forecasting using Deep Neural Networks,” </w:t>
      </w:r>
      <w:r w:rsidRPr="00035E0B">
        <w:rPr>
          <w:i/>
          <w:iCs/>
          <w:noProof/>
        </w:rPr>
        <w:t>IECON Proc. (Industrial Electron. Conf.</w:t>
      </w:r>
      <w:r w:rsidRPr="00035E0B">
        <w:rPr>
          <w:noProof/>
        </w:rPr>
        <w:t>, pp. 7046–7051, 2016, doi: 10.1109/IECON.2016.7793413.</w:t>
      </w:r>
    </w:p>
    <w:p w14:paraId="32CFA75B" w14:textId="77777777" w:rsidR="00035E0B" w:rsidRPr="00035E0B" w:rsidRDefault="00035E0B" w:rsidP="00035E0B">
      <w:pPr>
        <w:widowControl w:val="0"/>
        <w:autoSpaceDE w:val="0"/>
        <w:autoSpaceDN w:val="0"/>
        <w:adjustRightInd w:val="0"/>
        <w:ind w:left="640" w:hanging="640"/>
        <w:rPr>
          <w:noProof/>
        </w:rPr>
      </w:pPr>
      <w:r w:rsidRPr="00035E0B">
        <w:rPr>
          <w:noProof/>
        </w:rPr>
        <w:t>[7]</w:t>
      </w:r>
      <w:r w:rsidRPr="00035E0B">
        <w:rPr>
          <w:noProof/>
        </w:rPr>
        <w:tab/>
        <w:t xml:space="preserve">A. Almalaq and G. Edwards, “A review of deep learning methods applied on load forecasting,” </w:t>
      </w:r>
      <w:r w:rsidRPr="00035E0B">
        <w:rPr>
          <w:i/>
          <w:iCs/>
          <w:noProof/>
        </w:rPr>
        <w:t>Proc. - 16th IEEE Int. Conf. Mach. Learn. Appl. ICMLA 2017</w:t>
      </w:r>
      <w:r w:rsidRPr="00035E0B">
        <w:rPr>
          <w:noProof/>
        </w:rPr>
        <w:t>, vol. 2017-Decem, pp. 511–516, 2017, doi: 10.1109/ICMLA.2017.0-110.</w:t>
      </w:r>
    </w:p>
    <w:p w14:paraId="63541B02" w14:textId="77777777" w:rsidR="00035E0B" w:rsidRPr="00035E0B" w:rsidRDefault="00035E0B" w:rsidP="00035E0B">
      <w:pPr>
        <w:widowControl w:val="0"/>
        <w:autoSpaceDE w:val="0"/>
        <w:autoSpaceDN w:val="0"/>
        <w:adjustRightInd w:val="0"/>
        <w:ind w:left="640" w:hanging="640"/>
        <w:rPr>
          <w:noProof/>
        </w:rPr>
      </w:pPr>
      <w:r w:rsidRPr="00035E0B">
        <w:rPr>
          <w:noProof/>
        </w:rPr>
        <w:t>[8]</w:t>
      </w:r>
      <w:r w:rsidRPr="00035E0B">
        <w:rPr>
          <w:noProof/>
        </w:rPr>
        <w:tab/>
        <w:t xml:space="preserve">W. Kong, Z. Y. Dong, Y. Jia, D. J. Hill, Y. Xu, and Y. Zhang, “Short-Term Residential Load Forecasting Based on LSTM Recurrent Neural Network,” </w:t>
      </w:r>
      <w:r w:rsidRPr="00035E0B">
        <w:rPr>
          <w:i/>
          <w:iCs/>
          <w:noProof/>
        </w:rPr>
        <w:t>IEEE Trans. Smart Grid</w:t>
      </w:r>
      <w:r w:rsidRPr="00035E0B">
        <w:rPr>
          <w:noProof/>
        </w:rPr>
        <w:t xml:space="preserve">, vol. 10, no. 1, pp. 841–851, 2019, doi: </w:t>
      </w:r>
      <w:r w:rsidRPr="00035E0B">
        <w:rPr>
          <w:noProof/>
        </w:rPr>
        <w:lastRenderedPageBreak/>
        <w:t>10.1109/TSG.2017.2753802.</w:t>
      </w:r>
    </w:p>
    <w:p w14:paraId="2C9D0A79" w14:textId="77777777" w:rsidR="00035E0B" w:rsidRPr="00035E0B" w:rsidRDefault="00035E0B" w:rsidP="00035E0B">
      <w:pPr>
        <w:widowControl w:val="0"/>
        <w:autoSpaceDE w:val="0"/>
        <w:autoSpaceDN w:val="0"/>
        <w:adjustRightInd w:val="0"/>
        <w:ind w:left="640" w:hanging="640"/>
        <w:rPr>
          <w:noProof/>
        </w:rPr>
      </w:pPr>
      <w:r w:rsidRPr="00035E0B">
        <w:rPr>
          <w:noProof/>
        </w:rPr>
        <w:t>[9]</w:t>
      </w:r>
      <w:r w:rsidRPr="00035E0B">
        <w:rPr>
          <w:noProof/>
        </w:rPr>
        <w:tab/>
        <w:t xml:space="preserve">S. Saurabh, H. Shoeb, A. B. Mohammad, S. Singh, S. Hussain, and M. A. Bazaz, “Short term load forecasting using artificial neural network,” in </w:t>
      </w:r>
      <w:r w:rsidRPr="00035E0B">
        <w:rPr>
          <w:i/>
          <w:iCs/>
          <w:noProof/>
        </w:rPr>
        <w:t>2017 4th International Conference on Image Information Processing, ICIIP 2017</w:t>
      </w:r>
      <w:r w:rsidRPr="00035E0B">
        <w:rPr>
          <w:noProof/>
        </w:rPr>
        <w:t>, 2018, pp. 159–163, doi: 10.1109/ICIIP.2017.8313703.</w:t>
      </w:r>
    </w:p>
    <w:p w14:paraId="1FA78945" w14:textId="77777777" w:rsidR="00035E0B" w:rsidRPr="00035E0B" w:rsidRDefault="00035E0B" w:rsidP="00035E0B">
      <w:pPr>
        <w:widowControl w:val="0"/>
        <w:autoSpaceDE w:val="0"/>
        <w:autoSpaceDN w:val="0"/>
        <w:adjustRightInd w:val="0"/>
        <w:ind w:left="640" w:hanging="640"/>
        <w:rPr>
          <w:noProof/>
        </w:rPr>
      </w:pPr>
      <w:r w:rsidRPr="00035E0B">
        <w:rPr>
          <w:noProof/>
        </w:rPr>
        <w:t>[10]</w:t>
      </w:r>
      <w:r w:rsidRPr="00035E0B">
        <w:rPr>
          <w:noProof/>
        </w:rPr>
        <w:tab/>
        <w:t xml:space="preserve">J. Zhang, Y. M. Wei, D. Li, Z. Tan, and J. Zhou, “Short term electricity load forecasting using a hybrid model,” </w:t>
      </w:r>
      <w:r w:rsidRPr="00035E0B">
        <w:rPr>
          <w:i/>
          <w:iCs/>
          <w:noProof/>
        </w:rPr>
        <w:t>Energy</w:t>
      </w:r>
      <w:r w:rsidRPr="00035E0B">
        <w:rPr>
          <w:noProof/>
        </w:rPr>
        <w:t>, 2018, doi: 10.1016/j.energy.2018.06.012.</w:t>
      </w:r>
    </w:p>
    <w:p w14:paraId="7949D037" w14:textId="77777777" w:rsidR="00035E0B" w:rsidRPr="00035E0B" w:rsidRDefault="00035E0B" w:rsidP="00035E0B">
      <w:pPr>
        <w:widowControl w:val="0"/>
        <w:autoSpaceDE w:val="0"/>
        <w:autoSpaceDN w:val="0"/>
        <w:adjustRightInd w:val="0"/>
        <w:ind w:left="640" w:hanging="640"/>
        <w:rPr>
          <w:noProof/>
        </w:rPr>
      </w:pPr>
      <w:r w:rsidRPr="00035E0B">
        <w:rPr>
          <w:noProof/>
        </w:rPr>
        <w:t>[11]</w:t>
      </w:r>
      <w:r w:rsidRPr="00035E0B">
        <w:rPr>
          <w:noProof/>
        </w:rPr>
        <w:tab/>
        <w:t xml:space="preserve">A. Rahman, V. Srikumar, and A. D. Smith, “Predicting electricity consumption for commercial and residential buildings using deep recurrent neural networks,” </w:t>
      </w:r>
      <w:r w:rsidRPr="00035E0B">
        <w:rPr>
          <w:i/>
          <w:iCs/>
          <w:noProof/>
        </w:rPr>
        <w:t>Appl. Energy</w:t>
      </w:r>
      <w:r w:rsidRPr="00035E0B">
        <w:rPr>
          <w:noProof/>
        </w:rPr>
        <w:t>, 2018, doi: 10.1016/j.apenergy.2017.12.051.</w:t>
      </w:r>
    </w:p>
    <w:p w14:paraId="1FC5B802" w14:textId="77777777" w:rsidR="00035E0B" w:rsidRPr="00035E0B" w:rsidRDefault="00035E0B" w:rsidP="00035E0B">
      <w:pPr>
        <w:widowControl w:val="0"/>
        <w:autoSpaceDE w:val="0"/>
        <w:autoSpaceDN w:val="0"/>
        <w:adjustRightInd w:val="0"/>
        <w:ind w:left="640" w:hanging="640"/>
        <w:rPr>
          <w:noProof/>
        </w:rPr>
      </w:pPr>
      <w:r w:rsidRPr="00035E0B">
        <w:rPr>
          <w:noProof/>
        </w:rPr>
        <w:t>[12]</w:t>
      </w:r>
      <w:r w:rsidRPr="00035E0B">
        <w:rPr>
          <w:noProof/>
        </w:rPr>
        <w:tab/>
        <w:t xml:space="preserve">B. Yildiz, J. I. Bilbao, and A. B. Sproul, “A review and analysis of regression and machine learning models on commercial building electricity load forecasting,” </w:t>
      </w:r>
      <w:r w:rsidRPr="00035E0B">
        <w:rPr>
          <w:i/>
          <w:iCs/>
          <w:noProof/>
        </w:rPr>
        <w:t>Renewable and Sustainable Energy Reviews</w:t>
      </w:r>
      <w:r w:rsidRPr="00035E0B">
        <w:rPr>
          <w:noProof/>
        </w:rPr>
        <w:t>. 2017, doi: 10.1016/j.rser.2017.02.023.</w:t>
      </w:r>
    </w:p>
    <w:p w14:paraId="7F30D919" w14:textId="77777777" w:rsidR="00035E0B" w:rsidRPr="00035E0B" w:rsidRDefault="00035E0B" w:rsidP="00035E0B">
      <w:pPr>
        <w:widowControl w:val="0"/>
        <w:autoSpaceDE w:val="0"/>
        <w:autoSpaceDN w:val="0"/>
        <w:adjustRightInd w:val="0"/>
        <w:ind w:left="640" w:hanging="640"/>
        <w:rPr>
          <w:noProof/>
        </w:rPr>
      </w:pPr>
      <w:r w:rsidRPr="00035E0B">
        <w:rPr>
          <w:noProof/>
        </w:rPr>
        <w:t>[13]</w:t>
      </w:r>
      <w:r w:rsidRPr="00035E0B">
        <w:rPr>
          <w:noProof/>
        </w:rPr>
        <w:tab/>
        <w:t>A. Baliyan, K. Gaurav, and S. Kumar Mishra, “A review of short term load forecasting using artificial neural network models,” 2015, doi: 10.1016/j.procs.2015.04.160.</w:t>
      </w:r>
    </w:p>
    <w:p w14:paraId="10059304" w14:textId="77777777" w:rsidR="00035E0B" w:rsidRPr="00035E0B" w:rsidRDefault="00035E0B" w:rsidP="00035E0B">
      <w:pPr>
        <w:widowControl w:val="0"/>
        <w:autoSpaceDE w:val="0"/>
        <w:autoSpaceDN w:val="0"/>
        <w:adjustRightInd w:val="0"/>
        <w:ind w:left="640" w:hanging="640"/>
        <w:rPr>
          <w:noProof/>
        </w:rPr>
      </w:pPr>
      <w:r w:rsidRPr="00035E0B">
        <w:rPr>
          <w:noProof/>
        </w:rPr>
        <w:t>[14]</w:t>
      </w:r>
      <w:r w:rsidRPr="00035E0B">
        <w:rPr>
          <w:noProof/>
        </w:rPr>
        <w:tab/>
        <w:t xml:space="preserve">I. K. Nti, M. Teimeh, O. Nyarko-Boateng, and A. F. Adekoya, “Electricity load forecasting: a systematic review,” </w:t>
      </w:r>
      <w:r w:rsidRPr="00035E0B">
        <w:rPr>
          <w:i/>
          <w:iCs/>
          <w:noProof/>
        </w:rPr>
        <w:t>J. Electr. Syst. Inf. Technol.</w:t>
      </w:r>
      <w:r w:rsidRPr="00035E0B">
        <w:rPr>
          <w:noProof/>
        </w:rPr>
        <w:t>, 2020, doi: 10.1186/s43067-020-00021-8.</w:t>
      </w:r>
    </w:p>
    <w:p w14:paraId="40E5A88A" w14:textId="77777777" w:rsidR="00035E0B" w:rsidRPr="00035E0B" w:rsidRDefault="00035E0B" w:rsidP="00035E0B">
      <w:pPr>
        <w:widowControl w:val="0"/>
        <w:autoSpaceDE w:val="0"/>
        <w:autoSpaceDN w:val="0"/>
        <w:adjustRightInd w:val="0"/>
        <w:ind w:left="640" w:hanging="640"/>
        <w:rPr>
          <w:noProof/>
        </w:rPr>
      </w:pPr>
      <w:r w:rsidRPr="00035E0B">
        <w:rPr>
          <w:noProof/>
        </w:rPr>
        <w:t>[15]</w:t>
      </w:r>
      <w:r w:rsidRPr="00035E0B">
        <w:rPr>
          <w:noProof/>
        </w:rPr>
        <w:tab/>
        <w:t>E. Ela and B. Kirby, “ERCOT Event on February 26, 2008: Lessons Learned,” 2008, Accessed: Sep. 17, 2021. [Online]. Available: http://www.osti.gov/bridge.</w:t>
      </w:r>
    </w:p>
    <w:p w14:paraId="457F96CA" w14:textId="77777777" w:rsidR="00035E0B" w:rsidRPr="00035E0B" w:rsidRDefault="00035E0B" w:rsidP="00035E0B">
      <w:pPr>
        <w:widowControl w:val="0"/>
        <w:autoSpaceDE w:val="0"/>
        <w:autoSpaceDN w:val="0"/>
        <w:adjustRightInd w:val="0"/>
        <w:ind w:left="640" w:hanging="640"/>
        <w:rPr>
          <w:noProof/>
        </w:rPr>
      </w:pPr>
      <w:r w:rsidRPr="00035E0B">
        <w:rPr>
          <w:noProof/>
        </w:rPr>
        <w:t>[16]</w:t>
      </w:r>
      <w:r w:rsidRPr="00035E0B">
        <w:rPr>
          <w:noProof/>
        </w:rPr>
        <w:tab/>
        <w:t xml:space="preserve">“Freak Blackouts Plunge Korea into Darkness - The Chosun Ilbo (English Edition): </w:t>
      </w:r>
      <w:r w:rsidRPr="00035E0B">
        <w:rPr>
          <w:noProof/>
        </w:rPr>
        <w:lastRenderedPageBreak/>
        <w:t>Daily News from Korea - national/politics &gt; national,” 2011. http://english.chosun.com/site/data/html_dir/2011/09/16/2011091600558.html (accessed Sep. 17, 2021).</w:t>
      </w:r>
    </w:p>
    <w:p w14:paraId="4AC8A95C" w14:textId="77777777" w:rsidR="00035E0B" w:rsidRPr="00035E0B" w:rsidRDefault="00035E0B" w:rsidP="00035E0B">
      <w:pPr>
        <w:widowControl w:val="0"/>
        <w:autoSpaceDE w:val="0"/>
        <w:autoSpaceDN w:val="0"/>
        <w:adjustRightInd w:val="0"/>
        <w:ind w:left="640" w:hanging="640"/>
        <w:rPr>
          <w:noProof/>
        </w:rPr>
      </w:pPr>
      <w:r w:rsidRPr="00035E0B">
        <w:rPr>
          <w:noProof/>
        </w:rPr>
        <w:t>[17]</w:t>
      </w:r>
      <w:r w:rsidRPr="00035E0B">
        <w:rPr>
          <w:noProof/>
        </w:rPr>
        <w:tab/>
        <w:t>S. Khan, N. Javaid, A. Chand, A. B. M. Khan, F. Rashid, and I. U. Afridi, “Electricity Load Forecasting for Each Day of Week Using Deep CNN,” 2019, doi: 10.1007/978-3-030-15035-8_107.</w:t>
      </w:r>
    </w:p>
    <w:p w14:paraId="0F16106E" w14:textId="77777777" w:rsidR="00035E0B" w:rsidRPr="00035E0B" w:rsidRDefault="00035E0B" w:rsidP="00035E0B">
      <w:pPr>
        <w:widowControl w:val="0"/>
        <w:autoSpaceDE w:val="0"/>
        <w:autoSpaceDN w:val="0"/>
        <w:adjustRightInd w:val="0"/>
        <w:ind w:left="640" w:hanging="640"/>
        <w:rPr>
          <w:noProof/>
        </w:rPr>
      </w:pPr>
      <w:r w:rsidRPr="00035E0B">
        <w:rPr>
          <w:noProof/>
        </w:rPr>
        <w:t>[18]</w:t>
      </w:r>
      <w:r w:rsidRPr="00035E0B">
        <w:rPr>
          <w:noProof/>
        </w:rPr>
        <w:tab/>
        <w:t xml:space="preserve">H. S. Hippert, C. E. Pedreira, and R. C. Souza, “Neural networks for short-term load forecasting: A review and evaluation,” </w:t>
      </w:r>
      <w:r w:rsidRPr="00035E0B">
        <w:rPr>
          <w:i/>
          <w:iCs/>
          <w:noProof/>
        </w:rPr>
        <w:t>IEEE Trans. Power Syst.</w:t>
      </w:r>
      <w:r w:rsidRPr="00035E0B">
        <w:rPr>
          <w:noProof/>
        </w:rPr>
        <w:t>, 2001, doi: 10.1109/59.910780.</w:t>
      </w:r>
    </w:p>
    <w:p w14:paraId="5C8115EA" w14:textId="77777777" w:rsidR="00035E0B" w:rsidRPr="00035E0B" w:rsidRDefault="00035E0B" w:rsidP="00035E0B">
      <w:pPr>
        <w:widowControl w:val="0"/>
        <w:autoSpaceDE w:val="0"/>
        <w:autoSpaceDN w:val="0"/>
        <w:adjustRightInd w:val="0"/>
        <w:ind w:left="640" w:hanging="640"/>
        <w:rPr>
          <w:noProof/>
        </w:rPr>
      </w:pPr>
      <w:r w:rsidRPr="00035E0B">
        <w:rPr>
          <w:noProof/>
        </w:rPr>
        <w:t>[19]</w:t>
      </w:r>
      <w:r w:rsidRPr="00035E0B">
        <w:rPr>
          <w:noProof/>
        </w:rPr>
        <w:tab/>
        <w:t xml:space="preserve">R. Houimli, M. Zmami, and O. Ben-Salha, “Short-term electric load forecasting in Tunisia using artificial neural networks,” </w:t>
      </w:r>
      <w:r w:rsidRPr="00035E0B">
        <w:rPr>
          <w:i/>
          <w:iCs/>
          <w:noProof/>
        </w:rPr>
        <w:t>Energy Syst.</w:t>
      </w:r>
      <w:r w:rsidRPr="00035E0B">
        <w:rPr>
          <w:noProof/>
        </w:rPr>
        <w:t>, 2020, doi: 10.1007/s12667-019-00324-4.</w:t>
      </w:r>
    </w:p>
    <w:p w14:paraId="5F32968F" w14:textId="77777777" w:rsidR="00035E0B" w:rsidRPr="00035E0B" w:rsidRDefault="00035E0B" w:rsidP="00035E0B">
      <w:pPr>
        <w:widowControl w:val="0"/>
        <w:autoSpaceDE w:val="0"/>
        <w:autoSpaceDN w:val="0"/>
        <w:adjustRightInd w:val="0"/>
        <w:ind w:left="640" w:hanging="640"/>
        <w:rPr>
          <w:noProof/>
        </w:rPr>
      </w:pPr>
      <w:r w:rsidRPr="00035E0B">
        <w:rPr>
          <w:noProof/>
        </w:rPr>
        <w:t>[20]</w:t>
      </w:r>
      <w:r w:rsidRPr="00035E0B">
        <w:rPr>
          <w:noProof/>
        </w:rPr>
        <w:tab/>
        <w:t xml:space="preserve">D. C. Park, R. J. Marks, L. E. Atlas, and M. J. Damborg, “Electric load forecasting using an artificial neural network - Power Systems, IEEE Transactions on,” </w:t>
      </w:r>
      <w:r w:rsidRPr="00035E0B">
        <w:rPr>
          <w:i/>
          <w:iCs/>
          <w:noProof/>
        </w:rPr>
        <w:t>IEEE Transadions Power Syst.</w:t>
      </w:r>
      <w:r w:rsidRPr="00035E0B">
        <w:rPr>
          <w:noProof/>
        </w:rPr>
        <w:t>, 1991.</w:t>
      </w:r>
    </w:p>
    <w:p w14:paraId="32C6E303" w14:textId="77777777" w:rsidR="00035E0B" w:rsidRPr="00035E0B" w:rsidRDefault="00035E0B" w:rsidP="00035E0B">
      <w:pPr>
        <w:widowControl w:val="0"/>
        <w:autoSpaceDE w:val="0"/>
        <w:autoSpaceDN w:val="0"/>
        <w:adjustRightInd w:val="0"/>
        <w:ind w:left="640" w:hanging="640"/>
        <w:rPr>
          <w:noProof/>
        </w:rPr>
      </w:pPr>
      <w:r w:rsidRPr="00035E0B">
        <w:rPr>
          <w:noProof/>
        </w:rPr>
        <w:t>[21]</w:t>
      </w:r>
      <w:r w:rsidRPr="00035E0B">
        <w:rPr>
          <w:noProof/>
        </w:rPr>
        <w:tab/>
        <w:t xml:space="preserve">A. G. Bakirtzis, V. Petridis, S. J. Klartzis, M. C. Alexiadis, and A. H. Maissis, “A neural network short term load forecasting model for the greek power system,” </w:t>
      </w:r>
      <w:r w:rsidRPr="00035E0B">
        <w:rPr>
          <w:i/>
          <w:iCs/>
          <w:noProof/>
        </w:rPr>
        <w:t>IEEE Trans. Power Syst.</w:t>
      </w:r>
      <w:r w:rsidRPr="00035E0B">
        <w:rPr>
          <w:noProof/>
        </w:rPr>
        <w:t>, 1996, doi: 10.1109/59.496166.</w:t>
      </w:r>
    </w:p>
    <w:p w14:paraId="12FFB59F" w14:textId="77777777" w:rsidR="00035E0B" w:rsidRPr="00035E0B" w:rsidRDefault="00035E0B" w:rsidP="00035E0B">
      <w:pPr>
        <w:widowControl w:val="0"/>
        <w:autoSpaceDE w:val="0"/>
        <w:autoSpaceDN w:val="0"/>
        <w:adjustRightInd w:val="0"/>
        <w:ind w:left="640" w:hanging="640"/>
        <w:rPr>
          <w:noProof/>
        </w:rPr>
      </w:pPr>
      <w:r w:rsidRPr="00035E0B">
        <w:rPr>
          <w:noProof/>
        </w:rPr>
        <w:t>[22]</w:t>
      </w:r>
      <w:r w:rsidRPr="00035E0B">
        <w:rPr>
          <w:noProof/>
        </w:rPr>
        <w:tab/>
        <w:t>L. C. P. Velasco, C. R. Villezas, P. N. C. Palahang, and J. A. A. Dagaang, “Next day electric load forecasting using Artificial Neural Networks,” 2016, doi: 10.1109/HNICEM.2015.7393166.</w:t>
      </w:r>
    </w:p>
    <w:p w14:paraId="76E74BD5" w14:textId="77777777" w:rsidR="00035E0B" w:rsidRPr="00035E0B" w:rsidRDefault="00035E0B" w:rsidP="00035E0B">
      <w:pPr>
        <w:widowControl w:val="0"/>
        <w:autoSpaceDE w:val="0"/>
        <w:autoSpaceDN w:val="0"/>
        <w:adjustRightInd w:val="0"/>
        <w:ind w:left="640" w:hanging="640"/>
        <w:rPr>
          <w:noProof/>
        </w:rPr>
      </w:pPr>
      <w:r w:rsidRPr="00035E0B">
        <w:rPr>
          <w:noProof/>
        </w:rPr>
        <w:t>[23]</w:t>
      </w:r>
      <w:r w:rsidRPr="00035E0B">
        <w:rPr>
          <w:noProof/>
        </w:rPr>
        <w:tab/>
        <w:t xml:space="preserve">G. Gross and F. D. Galiana, “SHORT-TERM LOAD FORECASTING.,” </w:t>
      </w:r>
      <w:r w:rsidRPr="00035E0B">
        <w:rPr>
          <w:i/>
          <w:iCs/>
          <w:noProof/>
        </w:rPr>
        <w:t>Proc. IEEE</w:t>
      </w:r>
      <w:r w:rsidRPr="00035E0B">
        <w:rPr>
          <w:noProof/>
        </w:rPr>
        <w:t>, 1987, doi: 10.1109/PROC.1987.13927.</w:t>
      </w:r>
    </w:p>
    <w:p w14:paraId="225517A0"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[24]</w:t>
      </w:r>
      <w:r w:rsidRPr="00035E0B">
        <w:rPr>
          <w:noProof/>
        </w:rPr>
        <w:tab/>
        <w:t>A. Muñoz, E. F. Sánchez-Úbeda, A. Cruz, and J. Marín, “Short-term Forecasting in Power Systems: A Guided Tour,” 2010.</w:t>
      </w:r>
    </w:p>
    <w:p w14:paraId="357828AC" w14:textId="77777777" w:rsidR="00035E0B" w:rsidRPr="00035E0B" w:rsidRDefault="00035E0B" w:rsidP="00035E0B">
      <w:pPr>
        <w:widowControl w:val="0"/>
        <w:autoSpaceDE w:val="0"/>
        <w:autoSpaceDN w:val="0"/>
        <w:adjustRightInd w:val="0"/>
        <w:ind w:left="640" w:hanging="640"/>
        <w:rPr>
          <w:noProof/>
        </w:rPr>
      </w:pPr>
      <w:r w:rsidRPr="00035E0B">
        <w:rPr>
          <w:noProof/>
        </w:rPr>
        <w:t>[25]</w:t>
      </w:r>
      <w:r w:rsidRPr="00035E0B">
        <w:rPr>
          <w:noProof/>
        </w:rPr>
        <w:tab/>
        <w:t>E. J. Wicksteed, “Short term electric load forecasting for British Columbia, Canada: an exploration of the use of numerical weather prediction data as a predictor in an artificial neural network,” University of British Columbia, 2021.</w:t>
      </w:r>
    </w:p>
    <w:p w14:paraId="5DBD1644" w14:textId="77777777" w:rsidR="00035E0B" w:rsidRPr="00035E0B" w:rsidRDefault="00035E0B" w:rsidP="00035E0B">
      <w:pPr>
        <w:widowControl w:val="0"/>
        <w:autoSpaceDE w:val="0"/>
        <w:autoSpaceDN w:val="0"/>
        <w:adjustRightInd w:val="0"/>
        <w:ind w:left="640" w:hanging="640"/>
        <w:rPr>
          <w:noProof/>
        </w:rPr>
      </w:pPr>
      <w:r w:rsidRPr="00035E0B">
        <w:rPr>
          <w:noProof/>
        </w:rPr>
        <w:t>[26]</w:t>
      </w:r>
      <w:r w:rsidRPr="00035E0B">
        <w:rPr>
          <w:noProof/>
        </w:rPr>
        <w:tab/>
        <w:t>D. Srinivasan and M. A. Lee, “Survey of hybrid fuzzy neural approaches to electric load forecasting,” 1995, doi: 10.1109/icsmc.1995.538416.</w:t>
      </w:r>
    </w:p>
    <w:p w14:paraId="3A0C08FE" w14:textId="77777777" w:rsidR="00035E0B" w:rsidRPr="00035E0B" w:rsidRDefault="00035E0B" w:rsidP="00035E0B">
      <w:pPr>
        <w:widowControl w:val="0"/>
        <w:autoSpaceDE w:val="0"/>
        <w:autoSpaceDN w:val="0"/>
        <w:adjustRightInd w:val="0"/>
        <w:ind w:left="640" w:hanging="640"/>
        <w:rPr>
          <w:noProof/>
        </w:rPr>
      </w:pPr>
      <w:r w:rsidRPr="00035E0B">
        <w:rPr>
          <w:noProof/>
        </w:rPr>
        <w:t>[27]</w:t>
      </w:r>
      <w:r w:rsidRPr="00035E0B">
        <w:rPr>
          <w:noProof/>
        </w:rPr>
        <w:tab/>
        <w:t xml:space="preserve">C. N. Lu, H. T. Wu, and S. Vemuri, “Neural Network Based Short Term Load Forecasting,” </w:t>
      </w:r>
      <w:r w:rsidRPr="00035E0B">
        <w:rPr>
          <w:i/>
          <w:iCs/>
          <w:noProof/>
        </w:rPr>
        <w:t>IEEE Trans. Power Syst.</w:t>
      </w:r>
      <w:r w:rsidRPr="00035E0B">
        <w:rPr>
          <w:noProof/>
        </w:rPr>
        <w:t>, 1993, doi: 10.1109/59.221223.</w:t>
      </w:r>
    </w:p>
    <w:p w14:paraId="7AC1CD64" w14:textId="77777777" w:rsidR="00035E0B" w:rsidRPr="00035E0B" w:rsidRDefault="00035E0B" w:rsidP="00035E0B">
      <w:pPr>
        <w:widowControl w:val="0"/>
        <w:autoSpaceDE w:val="0"/>
        <w:autoSpaceDN w:val="0"/>
        <w:adjustRightInd w:val="0"/>
        <w:ind w:left="640" w:hanging="640"/>
        <w:rPr>
          <w:noProof/>
        </w:rPr>
      </w:pPr>
      <w:r w:rsidRPr="00035E0B">
        <w:rPr>
          <w:noProof/>
        </w:rPr>
        <w:t>[28]</w:t>
      </w:r>
      <w:r w:rsidRPr="00035E0B">
        <w:rPr>
          <w:noProof/>
        </w:rPr>
        <w:tab/>
        <w:t xml:space="preserve">H. Hahn, S. Meyer-Nieberg, and S. Pickl, “Electric load forecasting methods: Tools for decision making,” </w:t>
      </w:r>
      <w:r w:rsidRPr="00035E0B">
        <w:rPr>
          <w:i/>
          <w:iCs/>
          <w:noProof/>
        </w:rPr>
        <w:t>Eur. J. Oper. Res.</w:t>
      </w:r>
      <w:r w:rsidRPr="00035E0B">
        <w:rPr>
          <w:noProof/>
        </w:rPr>
        <w:t>, 2009, doi: 10.1016/j.ejor.2009.01.062.</w:t>
      </w:r>
    </w:p>
    <w:p w14:paraId="77F15C5A" w14:textId="77777777" w:rsidR="00035E0B" w:rsidRPr="00035E0B" w:rsidRDefault="00035E0B" w:rsidP="00035E0B">
      <w:pPr>
        <w:widowControl w:val="0"/>
        <w:autoSpaceDE w:val="0"/>
        <w:autoSpaceDN w:val="0"/>
        <w:adjustRightInd w:val="0"/>
        <w:ind w:left="640" w:hanging="640"/>
        <w:rPr>
          <w:noProof/>
        </w:rPr>
      </w:pPr>
      <w:r w:rsidRPr="00035E0B">
        <w:rPr>
          <w:noProof/>
        </w:rPr>
        <w:t>[29]</w:t>
      </w:r>
      <w:r w:rsidRPr="00035E0B">
        <w:rPr>
          <w:noProof/>
        </w:rPr>
        <w:tab/>
        <w:t xml:space="preserve">T. Hong, “Short Term Electric Load Forecasting dissertation,” </w:t>
      </w:r>
      <w:r w:rsidRPr="00035E0B">
        <w:rPr>
          <w:i/>
          <w:iCs/>
          <w:noProof/>
        </w:rPr>
        <w:t>3442639</w:t>
      </w:r>
      <w:r w:rsidRPr="00035E0B">
        <w:rPr>
          <w:noProof/>
        </w:rPr>
        <w:t>, 2010.</w:t>
      </w:r>
    </w:p>
    <w:p w14:paraId="0170DF9C" w14:textId="77777777" w:rsidR="00035E0B" w:rsidRPr="00035E0B" w:rsidRDefault="00035E0B" w:rsidP="00035E0B">
      <w:pPr>
        <w:widowControl w:val="0"/>
        <w:autoSpaceDE w:val="0"/>
        <w:autoSpaceDN w:val="0"/>
        <w:adjustRightInd w:val="0"/>
        <w:ind w:left="640" w:hanging="640"/>
        <w:rPr>
          <w:noProof/>
        </w:rPr>
      </w:pPr>
      <w:r w:rsidRPr="00035E0B">
        <w:rPr>
          <w:noProof/>
        </w:rPr>
        <w:t>[30]</w:t>
      </w:r>
      <w:r w:rsidRPr="00035E0B">
        <w:rPr>
          <w:noProof/>
        </w:rPr>
        <w:tab/>
        <w:t>J. Foster, “Electric load forecasting with increased embedded renewable generation,” Queen’s University, 2020.</w:t>
      </w:r>
    </w:p>
    <w:p w14:paraId="623F2156" w14:textId="77777777" w:rsidR="00035E0B" w:rsidRPr="00035E0B" w:rsidRDefault="00035E0B" w:rsidP="00035E0B">
      <w:pPr>
        <w:widowControl w:val="0"/>
        <w:autoSpaceDE w:val="0"/>
        <w:autoSpaceDN w:val="0"/>
        <w:adjustRightInd w:val="0"/>
        <w:ind w:left="640" w:hanging="640"/>
        <w:rPr>
          <w:noProof/>
        </w:rPr>
      </w:pPr>
      <w:r w:rsidRPr="00035E0B">
        <w:rPr>
          <w:noProof/>
        </w:rPr>
        <w:t>[31]</w:t>
      </w:r>
      <w:r w:rsidRPr="00035E0B">
        <w:rPr>
          <w:noProof/>
        </w:rPr>
        <w:tab/>
        <w:t xml:space="preserve">T. Hong and M. Shahidehpour, “Load Forecasting Case Study,” </w:t>
      </w:r>
      <w:r w:rsidRPr="00035E0B">
        <w:rPr>
          <w:i/>
          <w:iCs/>
          <w:noProof/>
        </w:rPr>
        <w:t>U.S. Dep. Energy</w:t>
      </w:r>
      <w:r w:rsidRPr="00035E0B">
        <w:rPr>
          <w:noProof/>
        </w:rPr>
        <w:t>, 2015.</w:t>
      </w:r>
    </w:p>
    <w:p w14:paraId="2AEECCE4" w14:textId="77777777" w:rsidR="00035E0B" w:rsidRPr="00035E0B" w:rsidRDefault="00035E0B" w:rsidP="00035E0B">
      <w:pPr>
        <w:widowControl w:val="0"/>
        <w:autoSpaceDE w:val="0"/>
        <w:autoSpaceDN w:val="0"/>
        <w:adjustRightInd w:val="0"/>
        <w:ind w:left="640" w:hanging="640"/>
        <w:rPr>
          <w:noProof/>
        </w:rPr>
      </w:pPr>
      <w:r w:rsidRPr="00035E0B">
        <w:rPr>
          <w:noProof/>
        </w:rPr>
        <w:t>[32]</w:t>
      </w:r>
      <w:r w:rsidRPr="00035E0B">
        <w:rPr>
          <w:noProof/>
        </w:rPr>
        <w:tab/>
        <w:t>E. Taylor, “Short-term Electrical Load Forecasting for an Institutional/Industrial Power System Using an Artificial Neural Network,” The University of Tennessee, Knoxville, 2013.</w:t>
      </w:r>
    </w:p>
    <w:p w14:paraId="2637144E" w14:textId="77777777" w:rsidR="00035E0B" w:rsidRPr="00035E0B" w:rsidRDefault="00035E0B" w:rsidP="00035E0B">
      <w:pPr>
        <w:widowControl w:val="0"/>
        <w:autoSpaceDE w:val="0"/>
        <w:autoSpaceDN w:val="0"/>
        <w:adjustRightInd w:val="0"/>
        <w:ind w:left="640" w:hanging="640"/>
        <w:rPr>
          <w:noProof/>
        </w:rPr>
      </w:pPr>
      <w:r w:rsidRPr="00035E0B">
        <w:rPr>
          <w:noProof/>
        </w:rPr>
        <w:t>[33]</w:t>
      </w:r>
      <w:r w:rsidRPr="00035E0B">
        <w:rPr>
          <w:noProof/>
        </w:rPr>
        <w:tab/>
        <w:t xml:space="preserve">M. JANICKI, “Methods of weather variables introduction into short-term electric load forecasting models - a review,” </w:t>
      </w:r>
      <w:r w:rsidRPr="00035E0B">
        <w:rPr>
          <w:i/>
          <w:iCs/>
          <w:noProof/>
        </w:rPr>
        <w:t>PRZEGLĄD ELEKTROTECHNICZNY</w:t>
      </w:r>
      <w:r w:rsidRPr="00035E0B">
        <w:rPr>
          <w:noProof/>
        </w:rPr>
        <w:t>, 2017, doi: 10.15199/48.2017.04.18.</w:t>
      </w:r>
    </w:p>
    <w:p w14:paraId="2A12C722" w14:textId="77777777" w:rsidR="00035E0B" w:rsidRPr="00035E0B" w:rsidRDefault="00035E0B" w:rsidP="00035E0B">
      <w:pPr>
        <w:widowControl w:val="0"/>
        <w:autoSpaceDE w:val="0"/>
        <w:autoSpaceDN w:val="0"/>
        <w:adjustRightInd w:val="0"/>
        <w:ind w:left="640" w:hanging="640"/>
        <w:rPr>
          <w:noProof/>
        </w:rPr>
      </w:pPr>
      <w:r w:rsidRPr="00035E0B">
        <w:rPr>
          <w:noProof/>
        </w:rPr>
        <w:t>[34]</w:t>
      </w:r>
      <w:r w:rsidRPr="00035E0B">
        <w:rPr>
          <w:noProof/>
        </w:rPr>
        <w:tab/>
        <w:t xml:space="preserve">L. Friedrich and A. Afshari, “Short-term Forecasting of the Abu Dhabi Electricity </w:t>
      </w:r>
      <w:r w:rsidRPr="00035E0B">
        <w:rPr>
          <w:noProof/>
        </w:rPr>
        <w:lastRenderedPageBreak/>
        <w:t>Load Using Multiple Weather Variables,” 2015, doi: 10.1016/j.egypro.2015.07.616.</w:t>
      </w:r>
    </w:p>
    <w:p w14:paraId="2D6E322D" w14:textId="77777777" w:rsidR="00035E0B" w:rsidRPr="00035E0B" w:rsidRDefault="00035E0B" w:rsidP="00035E0B">
      <w:pPr>
        <w:widowControl w:val="0"/>
        <w:autoSpaceDE w:val="0"/>
        <w:autoSpaceDN w:val="0"/>
        <w:adjustRightInd w:val="0"/>
        <w:ind w:left="640" w:hanging="640"/>
        <w:rPr>
          <w:noProof/>
        </w:rPr>
      </w:pPr>
      <w:r w:rsidRPr="00035E0B">
        <w:rPr>
          <w:noProof/>
        </w:rPr>
        <w:t>[35]</w:t>
      </w:r>
      <w:r w:rsidRPr="00035E0B">
        <w:rPr>
          <w:noProof/>
        </w:rPr>
        <w:tab/>
        <w:t xml:space="preserve">J. W. Taylor and R. Buizza, “Neural network load forecasting with weather ensemble predictions,” </w:t>
      </w:r>
      <w:r w:rsidRPr="00035E0B">
        <w:rPr>
          <w:i/>
          <w:iCs/>
          <w:noProof/>
        </w:rPr>
        <w:t>IEEE Trans. Power Syst.</w:t>
      </w:r>
      <w:r w:rsidRPr="00035E0B">
        <w:rPr>
          <w:noProof/>
        </w:rPr>
        <w:t>, 2002, doi: 10.1109/TPWRS.2002.800906.</w:t>
      </w:r>
    </w:p>
    <w:p w14:paraId="7787C57B" w14:textId="77777777" w:rsidR="00035E0B" w:rsidRPr="00035E0B" w:rsidRDefault="00035E0B" w:rsidP="00035E0B">
      <w:pPr>
        <w:widowControl w:val="0"/>
        <w:autoSpaceDE w:val="0"/>
        <w:autoSpaceDN w:val="0"/>
        <w:adjustRightInd w:val="0"/>
        <w:ind w:left="640" w:hanging="640"/>
        <w:rPr>
          <w:noProof/>
        </w:rPr>
      </w:pPr>
      <w:r w:rsidRPr="00035E0B">
        <w:rPr>
          <w:noProof/>
        </w:rPr>
        <w:t>[36]</w:t>
      </w:r>
      <w:r w:rsidRPr="00035E0B">
        <w:rPr>
          <w:noProof/>
        </w:rPr>
        <w:tab/>
        <w:t xml:space="preserve">A. Khotanzad, R. Afkhami-Rohani, and R. Af, “ANNSTLF - Artificial neural network short-term load forecaster - generation three,” </w:t>
      </w:r>
      <w:r w:rsidRPr="00035E0B">
        <w:rPr>
          <w:i/>
          <w:iCs/>
          <w:noProof/>
        </w:rPr>
        <w:t>IEEE Trans. Power Syst.</w:t>
      </w:r>
      <w:r w:rsidRPr="00035E0B">
        <w:rPr>
          <w:noProof/>
        </w:rPr>
        <w:t>, vol. 13, no. 4, pp. 1413–1422, 1998, doi: 10.1109/59.736285.</w:t>
      </w:r>
    </w:p>
    <w:p w14:paraId="2EAFF76C" w14:textId="77777777" w:rsidR="00035E0B" w:rsidRPr="00035E0B" w:rsidRDefault="00035E0B" w:rsidP="00035E0B">
      <w:pPr>
        <w:widowControl w:val="0"/>
        <w:autoSpaceDE w:val="0"/>
        <w:autoSpaceDN w:val="0"/>
        <w:adjustRightInd w:val="0"/>
        <w:ind w:left="640" w:hanging="640"/>
        <w:rPr>
          <w:noProof/>
        </w:rPr>
      </w:pPr>
      <w:r w:rsidRPr="00035E0B">
        <w:rPr>
          <w:noProof/>
        </w:rPr>
        <w:t>[37]</w:t>
      </w:r>
      <w:r w:rsidRPr="00035E0B">
        <w:rPr>
          <w:noProof/>
        </w:rPr>
        <w:tab/>
        <w:t xml:space="preserve">M. Sobhani, A. Campbell, S. Sangamwar, C. Li, and T. Hong, “Combining weather stations for electric load forecasting,” </w:t>
      </w:r>
      <w:r w:rsidRPr="00035E0B">
        <w:rPr>
          <w:i/>
          <w:iCs/>
          <w:noProof/>
        </w:rPr>
        <w:t>Energies</w:t>
      </w:r>
      <w:r w:rsidRPr="00035E0B">
        <w:rPr>
          <w:noProof/>
        </w:rPr>
        <w:t>, 2019, doi: 10.3390/en12081510.</w:t>
      </w:r>
    </w:p>
    <w:p w14:paraId="2FB3A7E7" w14:textId="77777777" w:rsidR="00035E0B" w:rsidRPr="00035E0B" w:rsidRDefault="00035E0B" w:rsidP="00035E0B">
      <w:pPr>
        <w:widowControl w:val="0"/>
        <w:autoSpaceDE w:val="0"/>
        <w:autoSpaceDN w:val="0"/>
        <w:adjustRightInd w:val="0"/>
        <w:ind w:left="640" w:hanging="640"/>
        <w:rPr>
          <w:noProof/>
        </w:rPr>
      </w:pPr>
      <w:r w:rsidRPr="00035E0B">
        <w:rPr>
          <w:noProof/>
        </w:rPr>
        <w:t>[38]</w:t>
      </w:r>
      <w:r w:rsidRPr="00035E0B">
        <w:rPr>
          <w:noProof/>
        </w:rPr>
        <w:tab/>
        <w:t xml:space="preserve">T. Hong, P. Wang, and L. White, “Weather station selection for electric load forecasting,” </w:t>
      </w:r>
      <w:r w:rsidRPr="00035E0B">
        <w:rPr>
          <w:i/>
          <w:iCs/>
          <w:noProof/>
        </w:rPr>
        <w:t>Int. J. Forecast.</w:t>
      </w:r>
      <w:r w:rsidRPr="00035E0B">
        <w:rPr>
          <w:noProof/>
        </w:rPr>
        <w:t>, 2015, doi: 10.1016/j.ijforecast.2014.07.001.</w:t>
      </w:r>
    </w:p>
    <w:p w14:paraId="1A3D0F34" w14:textId="77777777" w:rsidR="00035E0B" w:rsidRPr="00035E0B" w:rsidRDefault="00035E0B" w:rsidP="00035E0B">
      <w:pPr>
        <w:widowControl w:val="0"/>
        <w:autoSpaceDE w:val="0"/>
        <w:autoSpaceDN w:val="0"/>
        <w:adjustRightInd w:val="0"/>
        <w:ind w:left="640" w:hanging="640"/>
        <w:rPr>
          <w:noProof/>
        </w:rPr>
      </w:pPr>
      <w:r w:rsidRPr="00035E0B">
        <w:rPr>
          <w:noProof/>
        </w:rPr>
        <w:t>[39]</w:t>
      </w:r>
      <w:r w:rsidRPr="00035E0B">
        <w:rPr>
          <w:noProof/>
        </w:rPr>
        <w:tab/>
        <w:t xml:space="preserve">S. N. Fallah, M. Ganjkhani, S. Shamshirband, and K. wing Chau, “Computational intelligence on short-term load forecasting: A methodological overview,” </w:t>
      </w:r>
      <w:r w:rsidRPr="00035E0B">
        <w:rPr>
          <w:i/>
          <w:iCs/>
          <w:noProof/>
        </w:rPr>
        <w:t>Energies</w:t>
      </w:r>
      <w:r w:rsidRPr="00035E0B">
        <w:rPr>
          <w:noProof/>
        </w:rPr>
        <w:t>. 2019, doi: 10.3390/en12030393.</w:t>
      </w:r>
    </w:p>
    <w:p w14:paraId="337CFFE7" w14:textId="77777777" w:rsidR="00035E0B" w:rsidRPr="00035E0B" w:rsidRDefault="00035E0B" w:rsidP="00035E0B">
      <w:pPr>
        <w:widowControl w:val="0"/>
        <w:autoSpaceDE w:val="0"/>
        <w:autoSpaceDN w:val="0"/>
        <w:adjustRightInd w:val="0"/>
        <w:ind w:left="640" w:hanging="640"/>
        <w:rPr>
          <w:noProof/>
        </w:rPr>
      </w:pPr>
      <w:r w:rsidRPr="00035E0B">
        <w:rPr>
          <w:noProof/>
        </w:rPr>
        <w:t>[40]</w:t>
      </w:r>
      <w:r w:rsidRPr="00035E0B">
        <w:rPr>
          <w:noProof/>
        </w:rPr>
        <w:tab/>
        <w:t xml:space="preserve">S. Moreno-Carbonell, E. F. Sánchez-Úbeda, and A. Muñoz, “Rethinking weather station selection for electric load forecasting using genetic algorithms,” </w:t>
      </w:r>
      <w:r w:rsidRPr="00035E0B">
        <w:rPr>
          <w:i/>
          <w:iCs/>
          <w:noProof/>
        </w:rPr>
        <w:t>Int. J. Forecast.</w:t>
      </w:r>
      <w:r w:rsidRPr="00035E0B">
        <w:rPr>
          <w:noProof/>
        </w:rPr>
        <w:t>, 2020, doi: 10.1016/j.ijforecast.2019.08.008.</w:t>
      </w:r>
    </w:p>
    <w:p w14:paraId="5D721BBB" w14:textId="77777777" w:rsidR="00035E0B" w:rsidRPr="00035E0B" w:rsidRDefault="00035E0B" w:rsidP="00035E0B">
      <w:pPr>
        <w:widowControl w:val="0"/>
        <w:autoSpaceDE w:val="0"/>
        <w:autoSpaceDN w:val="0"/>
        <w:adjustRightInd w:val="0"/>
        <w:ind w:left="640" w:hanging="640"/>
        <w:rPr>
          <w:noProof/>
        </w:rPr>
      </w:pPr>
      <w:r w:rsidRPr="00035E0B">
        <w:rPr>
          <w:noProof/>
        </w:rPr>
        <w:t>[41]</w:t>
      </w:r>
      <w:r w:rsidRPr="00035E0B">
        <w:rPr>
          <w:noProof/>
        </w:rPr>
        <w:tab/>
        <w:t>S. Fan, K. Methaprayoon, and W. J. Lee, “Multi-area load forecasting for system with large geographical area,” 2008, doi: 10.1109/ICPS.2008.4606287.</w:t>
      </w:r>
    </w:p>
    <w:p w14:paraId="7D9EB477" w14:textId="77777777" w:rsidR="00035E0B" w:rsidRPr="00035E0B" w:rsidRDefault="00035E0B" w:rsidP="00035E0B">
      <w:pPr>
        <w:widowControl w:val="0"/>
        <w:autoSpaceDE w:val="0"/>
        <w:autoSpaceDN w:val="0"/>
        <w:adjustRightInd w:val="0"/>
        <w:ind w:left="640" w:hanging="640"/>
        <w:rPr>
          <w:noProof/>
        </w:rPr>
      </w:pPr>
      <w:r w:rsidRPr="00035E0B">
        <w:rPr>
          <w:noProof/>
        </w:rPr>
        <w:t>[42]</w:t>
      </w:r>
      <w:r w:rsidRPr="00035E0B">
        <w:rPr>
          <w:noProof/>
        </w:rPr>
        <w:tab/>
        <w:t>E. L. Taylor, “Short-term Electrical Load Forecasting for an Institutional/ Industrial Power System Using an Artificial Neural Network,” University of Tennessee, 2013.</w:t>
      </w:r>
    </w:p>
    <w:p w14:paraId="4C7E29C6" w14:textId="77777777" w:rsidR="00035E0B" w:rsidRPr="00035E0B" w:rsidRDefault="00035E0B" w:rsidP="00035E0B">
      <w:pPr>
        <w:widowControl w:val="0"/>
        <w:autoSpaceDE w:val="0"/>
        <w:autoSpaceDN w:val="0"/>
        <w:adjustRightInd w:val="0"/>
        <w:ind w:left="640" w:hanging="640"/>
        <w:rPr>
          <w:noProof/>
        </w:rPr>
      </w:pPr>
      <w:r w:rsidRPr="00035E0B">
        <w:rPr>
          <w:noProof/>
        </w:rPr>
        <w:t>[43]</w:t>
      </w:r>
      <w:r w:rsidRPr="00035E0B">
        <w:rPr>
          <w:noProof/>
        </w:rPr>
        <w:tab/>
        <w:t>“Dispelling the Myth: How Peak Demand REALLY Occurs | Energy Sentry News.” https://energysentry.com/newsletters/dispelling-myth.php (accessed Oct. 24, 2021).</w:t>
      </w:r>
    </w:p>
    <w:p w14:paraId="1F15642D"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[44]</w:t>
      </w:r>
      <w:r w:rsidRPr="00035E0B">
        <w:rPr>
          <w:noProof/>
        </w:rPr>
        <w:tab/>
        <w:t>“What is Peak Load? | Aquicore.” https://aquicore.com/blog/what-is-peak-load/ (accessed Oct. 07, 2021).</w:t>
      </w:r>
    </w:p>
    <w:p w14:paraId="12B0E49F" w14:textId="77777777" w:rsidR="00035E0B" w:rsidRPr="00035E0B" w:rsidRDefault="00035E0B" w:rsidP="00035E0B">
      <w:pPr>
        <w:widowControl w:val="0"/>
        <w:autoSpaceDE w:val="0"/>
        <w:autoSpaceDN w:val="0"/>
        <w:adjustRightInd w:val="0"/>
        <w:ind w:left="640" w:hanging="640"/>
        <w:rPr>
          <w:noProof/>
        </w:rPr>
      </w:pPr>
      <w:r w:rsidRPr="00035E0B">
        <w:rPr>
          <w:noProof/>
        </w:rPr>
        <w:t>[45]</w:t>
      </w:r>
      <w:r w:rsidRPr="00035E0B">
        <w:rPr>
          <w:noProof/>
        </w:rPr>
        <w:tab/>
        <w:t>“Base Load and Peak Load: understanding both concepts.” https://sinovoltaics.com/learning-center/basics/base-load-peak-load/ (accessed Oct. 24, 2021).</w:t>
      </w:r>
    </w:p>
    <w:p w14:paraId="273F6C2C" w14:textId="77777777" w:rsidR="00035E0B" w:rsidRPr="00035E0B" w:rsidRDefault="00035E0B" w:rsidP="00035E0B">
      <w:pPr>
        <w:widowControl w:val="0"/>
        <w:autoSpaceDE w:val="0"/>
        <w:autoSpaceDN w:val="0"/>
        <w:adjustRightInd w:val="0"/>
        <w:ind w:left="640" w:hanging="640"/>
        <w:rPr>
          <w:noProof/>
        </w:rPr>
      </w:pPr>
      <w:r w:rsidRPr="00035E0B">
        <w:rPr>
          <w:noProof/>
        </w:rPr>
        <w:t>[46]</w:t>
      </w:r>
      <w:r w:rsidRPr="00035E0B">
        <w:rPr>
          <w:noProof/>
        </w:rPr>
        <w:tab/>
        <w:t>“Peak Load &amp; Base Electricity - Understand Differences - EnergyWatch.” https://energywatch-inc.com/peak-load-base-load-electricity/ (accessed Oct. 07, 2021).</w:t>
      </w:r>
    </w:p>
    <w:p w14:paraId="4725A79B" w14:textId="77777777" w:rsidR="00035E0B" w:rsidRPr="00035E0B" w:rsidRDefault="00035E0B" w:rsidP="00035E0B">
      <w:pPr>
        <w:widowControl w:val="0"/>
        <w:autoSpaceDE w:val="0"/>
        <w:autoSpaceDN w:val="0"/>
        <w:adjustRightInd w:val="0"/>
        <w:ind w:left="640" w:hanging="640"/>
        <w:rPr>
          <w:noProof/>
        </w:rPr>
      </w:pPr>
      <w:r w:rsidRPr="00035E0B">
        <w:rPr>
          <w:noProof/>
        </w:rPr>
        <w:t>[47]</w:t>
      </w:r>
      <w:r w:rsidRPr="00035E0B">
        <w:rPr>
          <w:noProof/>
        </w:rPr>
        <w:tab/>
        <w:t xml:space="preserve">Z. Deng, B. Wang, Y. Xu, T. Xu, C. Liu, and Z. Zhu, “Multi-scale convolutional neural network with time-cognition for multi-step short-Term load forecasting,” </w:t>
      </w:r>
      <w:r w:rsidRPr="00035E0B">
        <w:rPr>
          <w:i/>
          <w:iCs/>
          <w:noProof/>
        </w:rPr>
        <w:t>IEEE Access</w:t>
      </w:r>
      <w:r w:rsidRPr="00035E0B">
        <w:rPr>
          <w:noProof/>
        </w:rPr>
        <w:t>, vol. 7, pp. 88058–88071, 2019, doi: 10.1109/ACCESS.2019.2926137.</w:t>
      </w:r>
    </w:p>
    <w:p w14:paraId="0A9BB410" w14:textId="77777777" w:rsidR="00035E0B" w:rsidRPr="00035E0B" w:rsidRDefault="00035E0B" w:rsidP="00035E0B">
      <w:pPr>
        <w:widowControl w:val="0"/>
        <w:autoSpaceDE w:val="0"/>
        <w:autoSpaceDN w:val="0"/>
        <w:adjustRightInd w:val="0"/>
        <w:ind w:left="640" w:hanging="640"/>
        <w:rPr>
          <w:noProof/>
        </w:rPr>
      </w:pPr>
      <w:r w:rsidRPr="00035E0B">
        <w:rPr>
          <w:noProof/>
        </w:rPr>
        <w:t>[48]</w:t>
      </w:r>
      <w:r w:rsidRPr="00035E0B">
        <w:rPr>
          <w:noProof/>
        </w:rPr>
        <w:tab/>
        <w:t xml:space="preserve">T. Hong, J. Wilson, and J. Xie, “Long term probabilistic load forecasting and normalization with hourly information,” </w:t>
      </w:r>
      <w:r w:rsidRPr="00035E0B">
        <w:rPr>
          <w:i/>
          <w:iCs/>
          <w:noProof/>
        </w:rPr>
        <w:t>IEEE Trans. Smart Grid</w:t>
      </w:r>
      <w:r w:rsidRPr="00035E0B">
        <w:rPr>
          <w:noProof/>
        </w:rPr>
        <w:t>, vol. 5, no. 1, pp. 456–462, 2014, doi: 10.1109/TSG.2013.2274373.</w:t>
      </w:r>
    </w:p>
    <w:p w14:paraId="1257799F" w14:textId="77777777" w:rsidR="00035E0B" w:rsidRPr="00035E0B" w:rsidRDefault="00035E0B" w:rsidP="00035E0B">
      <w:pPr>
        <w:widowControl w:val="0"/>
        <w:autoSpaceDE w:val="0"/>
        <w:autoSpaceDN w:val="0"/>
        <w:adjustRightInd w:val="0"/>
        <w:ind w:left="640" w:hanging="640"/>
        <w:rPr>
          <w:noProof/>
        </w:rPr>
      </w:pPr>
      <w:r w:rsidRPr="00035E0B">
        <w:rPr>
          <w:noProof/>
        </w:rPr>
        <w:t>[49]</w:t>
      </w:r>
      <w:r w:rsidRPr="00035E0B">
        <w:rPr>
          <w:noProof/>
        </w:rPr>
        <w:tab/>
        <w:t xml:space="preserve">J. Luo, T. Hong, and M. Yue, “Real-time anomaly detection for very short-term load forecasting,” </w:t>
      </w:r>
      <w:r w:rsidRPr="00035E0B">
        <w:rPr>
          <w:i/>
          <w:iCs/>
          <w:noProof/>
        </w:rPr>
        <w:t>J. Mod. Power Syst. Clean Energy</w:t>
      </w:r>
      <w:r w:rsidRPr="00035E0B">
        <w:rPr>
          <w:noProof/>
        </w:rPr>
        <w:t>, 2018, doi: 10.1007/s40565-017-0351-7.</w:t>
      </w:r>
    </w:p>
    <w:p w14:paraId="40E177E4" w14:textId="77777777" w:rsidR="00035E0B" w:rsidRPr="00035E0B" w:rsidRDefault="00035E0B" w:rsidP="00035E0B">
      <w:pPr>
        <w:widowControl w:val="0"/>
        <w:autoSpaceDE w:val="0"/>
        <w:autoSpaceDN w:val="0"/>
        <w:adjustRightInd w:val="0"/>
        <w:ind w:left="640" w:hanging="640"/>
        <w:rPr>
          <w:noProof/>
        </w:rPr>
      </w:pPr>
      <w:r w:rsidRPr="00035E0B">
        <w:rPr>
          <w:noProof/>
        </w:rPr>
        <w:t>[50]</w:t>
      </w:r>
      <w:r w:rsidRPr="00035E0B">
        <w:rPr>
          <w:noProof/>
        </w:rPr>
        <w:tab/>
        <w:t xml:space="preserve">K. Liu, “Comparison of very short-term load forecasting techniques,” </w:t>
      </w:r>
      <w:r w:rsidRPr="00035E0B">
        <w:rPr>
          <w:i/>
          <w:iCs/>
          <w:noProof/>
        </w:rPr>
        <w:t>IEEE Trans. Power Syst.</w:t>
      </w:r>
      <w:r w:rsidRPr="00035E0B">
        <w:rPr>
          <w:noProof/>
        </w:rPr>
        <w:t>, 1996, doi: 10.1109/59.496169.</w:t>
      </w:r>
    </w:p>
    <w:p w14:paraId="24C14956" w14:textId="77777777" w:rsidR="00035E0B" w:rsidRPr="00035E0B" w:rsidRDefault="00035E0B" w:rsidP="00035E0B">
      <w:pPr>
        <w:widowControl w:val="0"/>
        <w:autoSpaceDE w:val="0"/>
        <w:autoSpaceDN w:val="0"/>
        <w:adjustRightInd w:val="0"/>
        <w:ind w:left="640" w:hanging="640"/>
        <w:rPr>
          <w:noProof/>
        </w:rPr>
      </w:pPr>
      <w:r w:rsidRPr="00035E0B">
        <w:rPr>
          <w:noProof/>
        </w:rPr>
        <w:t>[51]</w:t>
      </w:r>
      <w:r w:rsidRPr="00035E0B">
        <w:rPr>
          <w:noProof/>
        </w:rPr>
        <w:tab/>
        <w:t xml:space="preserve">W. Charyloniuk and M. S. Chen, “Very short-term load forecasting using artificial neural networks,” </w:t>
      </w:r>
      <w:r w:rsidRPr="00035E0B">
        <w:rPr>
          <w:i/>
          <w:iCs/>
          <w:noProof/>
        </w:rPr>
        <w:t>IEEE Trans. Power Syst.</w:t>
      </w:r>
      <w:r w:rsidRPr="00035E0B">
        <w:rPr>
          <w:noProof/>
        </w:rPr>
        <w:t>, 2000, doi: 10.1109/59.852131.</w:t>
      </w:r>
    </w:p>
    <w:p w14:paraId="2627241D" w14:textId="77777777" w:rsidR="00035E0B" w:rsidRPr="00035E0B" w:rsidRDefault="00035E0B" w:rsidP="00035E0B">
      <w:pPr>
        <w:widowControl w:val="0"/>
        <w:autoSpaceDE w:val="0"/>
        <w:autoSpaceDN w:val="0"/>
        <w:adjustRightInd w:val="0"/>
        <w:ind w:left="640" w:hanging="640"/>
        <w:rPr>
          <w:noProof/>
        </w:rPr>
      </w:pPr>
      <w:r w:rsidRPr="00035E0B">
        <w:rPr>
          <w:noProof/>
        </w:rPr>
        <w:t>[52]</w:t>
      </w:r>
      <w:r w:rsidRPr="00035E0B">
        <w:rPr>
          <w:noProof/>
        </w:rPr>
        <w:tab/>
        <w:t xml:space="preserve">J. W. Taylor, “An evaluation of methods for very short-term load forecasting using minute-by-minute British data,” </w:t>
      </w:r>
      <w:r w:rsidRPr="00035E0B">
        <w:rPr>
          <w:i/>
          <w:iCs/>
          <w:noProof/>
        </w:rPr>
        <w:t>Int. J. Forecast.</w:t>
      </w:r>
      <w:r w:rsidRPr="00035E0B">
        <w:rPr>
          <w:noProof/>
        </w:rPr>
        <w:t xml:space="preserve">, 2008, doi: </w:t>
      </w:r>
      <w:r w:rsidRPr="00035E0B">
        <w:rPr>
          <w:noProof/>
        </w:rPr>
        <w:lastRenderedPageBreak/>
        <w:t>10.1016/j.ijforecast.2008.07.007.</w:t>
      </w:r>
    </w:p>
    <w:p w14:paraId="46A12508" w14:textId="77777777" w:rsidR="00035E0B" w:rsidRPr="00035E0B" w:rsidRDefault="00035E0B" w:rsidP="00035E0B">
      <w:pPr>
        <w:widowControl w:val="0"/>
        <w:autoSpaceDE w:val="0"/>
        <w:autoSpaceDN w:val="0"/>
        <w:adjustRightInd w:val="0"/>
        <w:ind w:left="640" w:hanging="640"/>
        <w:rPr>
          <w:noProof/>
        </w:rPr>
      </w:pPr>
      <w:r w:rsidRPr="00035E0B">
        <w:rPr>
          <w:noProof/>
        </w:rPr>
        <w:t>[53]</w:t>
      </w:r>
      <w:r w:rsidRPr="00035E0B">
        <w:rPr>
          <w:noProof/>
        </w:rPr>
        <w:tab/>
        <w:t xml:space="preserve">P. Mandal, T. Senjyu, N. Urasaki, and T. Funabashi, “A neural network based several-hour-ahead electric load forecasting using similar days approach,” </w:t>
      </w:r>
      <w:r w:rsidRPr="00035E0B">
        <w:rPr>
          <w:i/>
          <w:iCs/>
          <w:noProof/>
        </w:rPr>
        <w:t>Int. J. Electr. Power Energy Syst.</w:t>
      </w:r>
      <w:r w:rsidRPr="00035E0B">
        <w:rPr>
          <w:noProof/>
        </w:rPr>
        <w:t>, 2006, doi: 10.1016/j.ijepes.2005.12.007.</w:t>
      </w:r>
    </w:p>
    <w:p w14:paraId="2F167C19" w14:textId="77777777" w:rsidR="00035E0B" w:rsidRPr="00035E0B" w:rsidRDefault="00035E0B" w:rsidP="00035E0B">
      <w:pPr>
        <w:widowControl w:val="0"/>
        <w:autoSpaceDE w:val="0"/>
        <w:autoSpaceDN w:val="0"/>
        <w:adjustRightInd w:val="0"/>
        <w:ind w:left="640" w:hanging="640"/>
        <w:rPr>
          <w:noProof/>
        </w:rPr>
      </w:pPr>
      <w:r w:rsidRPr="00035E0B">
        <w:rPr>
          <w:noProof/>
        </w:rPr>
        <w:t>[54]</w:t>
      </w:r>
      <w:r w:rsidRPr="00035E0B">
        <w:rPr>
          <w:noProof/>
        </w:rPr>
        <w:tab/>
        <w:t xml:space="preserve">E. Kyriakides and M. Polycarpou, “Short term electric load forecasting: A tutorial,” </w:t>
      </w:r>
      <w:r w:rsidRPr="00035E0B">
        <w:rPr>
          <w:i/>
          <w:iCs/>
          <w:noProof/>
        </w:rPr>
        <w:t>Stud. Comput. Intell.</w:t>
      </w:r>
      <w:r w:rsidRPr="00035E0B">
        <w:rPr>
          <w:noProof/>
        </w:rPr>
        <w:t>, 2006, doi: 10.1007/978-3-540-36122-0_16.</w:t>
      </w:r>
    </w:p>
    <w:p w14:paraId="0CA39CE8" w14:textId="77777777" w:rsidR="00035E0B" w:rsidRPr="00035E0B" w:rsidRDefault="00035E0B" w:rsidP="00035E0B">
      <w:pPr>
        <w:widowControl w:val="0"/>
        <w:autoSpaceDE w:val="0"/>
        <w:autoSpaceDN w:val="0"/>
        <w:adjustRightInd w:val="0"/>
        <w:ind w:left="640" w:hanging="640"/>
        <w:rPr>
          <w:noProof/>
        </w:rPr>
      </w:pPr>
      <w:r w:rsidRPr="00035E0B">
        <w:rPr>
          <w:noProof/>
        </w:rPr>
        <w:t>[55]</w:t>
      </w:r>
      <w:r w:rsidRPr="00035E0B">
        <w:rPr>
          <w:noProof/>
        </w:rPr>
        <w:tab/>
        <w:t xml:space="preserve">Ö. Ö. Bozkurt, G. Biricik, and Z. C. Taysi, “Artificial neural network and SARIMA based models for power load forecasting in Turkish electricity market Ö,” </w:t>
      </w:r>
      <w:r w:rsidRPr="00035E0B">
        <w:rPr>
          <w:i/>
          <w:iCs/>
          <w:noProof/>
        </w:rPr>
        <w:t>PLoS One</w:t>
      </w:r>
      <w:r w:rsidRPr="00035E0B">
        <w:rPr>
          <w:noProof/>
        </w:rPr>
        <w:t>, 2017, doi: 10.1371/journal.pone.0175915.</w:t>
      </w:r>
    </w:p>
    <w:p w14:paraId="7BC7313E" w14:textId="77777777" w:rsidR="00035E0B" w:rsidRPr="00035E0B" w:rsidRDefault="00035E0B" w:rsidP="00035E0B">
      <w:pPr>
        <w:widowControl w:val="0"/>
        <w:autoSpaceDE w:val="0"/>
        <w:autoSpaceDN w:val="0"/>
        <w:adjustRightInd w:val="0"/>
        <w:ind w:left="640" w:hanging="640"/>
        <w:rPr>
          <w:noProof/>
        </w:rPr>
      </w:pPr>
      <w:r w:rsidRPr="00035E0B">
        <w:rPr>
          <w:noProof/>
        </w:rPr>
        <w:t>[56]</w:t>
      </w:r>
      <w:r w:rsidRPr="00035E0B">
        <w:rPr>
          <w:noProof/>
        </w:rPr>
        <w:tab/>
        <w:t>S. Dwijayanti, “Short Term Load Forecasting Using a Neural Network Based Time Series Approach,” Oklahoma State University, 2013.</w:t>
      </w:r>
    </w:p>
    <w:p w14:paraId="23B903DF" w14:textId="77777777" w:rsidR="00035E0B" w:rsidRPr="00035E0B" w:rsidRDefault="00035E0B" w:rsidP="00035E0B">
      <w:pPr>
        <w:widowControl w:val="0"/>
        <w:autoSpaceDE w:val="0"/>
        <w:autoSpaceDN w:val="0"/>
        <w:adjustRightInd w:val="0"/>
        <w:ind w:left="640" w:hanging="640"/>
        <w:rPr>
          <w:noProof/>
        </w:rPr>
      </w:pPr>
      <w:r w:rsidRPr="00035E0B">
        <w:rPr>
          <w:noProof/>
        </w:rPr>
        <w:t>[57]</w:t>
      </w:r>
      <w:r w:rsidRPr="00035E0B">
        <w:rPr>
          <w:noProof/>
        </w:rPr>
        <w:tab/>
        <w:t xml:space="preserve">G. J. Tsekouras, N. D. Hatziargyriou, and E. N. Dialynas, “An optimized adaptive neural network for annual midterm energy forecasting,” </w:t>
      </w:r>
      <w:r w:rsidRPr="00035E0B">
        <w:rPr>
          <w:i/>
          <w:iCs/>
          <w:noProof/>
        </w:rPr>
        <w:t>IEEE Trans. Power Syst.</w:t>
      </w:r>
      <w:r w:rsidRPr="00035E0B">
        <w:rPr>
          <w:noProof/>
        </w:rPr>
        <w:t>, 2006, doi: 10.1109/TPWRS.2005.860926.</w:t>
      </w:r>
    </w:p>
    <w:p w14:paraId="0BD64EAB" w14:textId="77777777" w:rsidR="00035E0B" w:rsidRPr="00035E0B" w:rsidRDefault="00035E0B" w:rsidP="00035E0B">
      <w:pPr>
        <w:widowControl w:val="0"/>
        <w:autoSpaceDE w:val="0"/>
        <w:autoSpaceDN w:val="0"/>
        <w:adjustRightInd w:val="0"/>
        <w:ind w:left="640" w:hanging="640"/>
        <w:rPr>
          <w:noProof/>
        </w:rPr>
      </w:pPr>
      <w:r w:rsidRPr="00035E0B">
        <w:rPr>
          <w:noProof/>
        </w:rPr>
        <w:t>[58]</w:t>
      </w:r>
      <w:r w:rsidRPr="00035E0B">
        <w:rPr>
          <w:noProof/>
        </w:rPr>
        <w:tab/>
        <w:t xml:space="preserve">E. Doveh, P. Feigin, D. Greig, and L. Hyams, “Experience with FNN models for medium term power demand predictions,” </w:t>
      </w:r>
      <w:r w:rsidRPr="00035E0B">
        <w:rPr>
          <w:i/>
          <w:iCs/>
          <w:noProof/>
        </w:rPr>
        <w:t>IEEE Trans. Power Syst.</w:t>
      </w:r>
      <w:r w:rsidRPr="00035E0B">
        <w:rPr>
          <w:noProof/>
        </w:rPr>
        <w:t>, 1999, doi: 10.1109/59.761878.</w:t>
      </w:r>
    </w:p>
    <w:p w14:paraId="3794A2A1" w14:textId="77777777" w:rsidR="00035E0B" w:rsidRPr="00035E0B" w:rsidRDefault="00035E0B" w:rsidP="00035E0B">
      <w:pPr>
        <w:widowControl w:val="0"/>
        <w:autoSpaceDE w:val="0"/>
        <w:autoSpaceDN w:val="0"/>
        <w:adjustRightInd w:val="0"/>
        <w:ind w:left="640" w:hanging="640"/>
        <w:rPr>
          <w:noProof/>
        </w:rPr>
      </w:pPr>
      <w:r w:rsidRPr="00035E0B">
        <w:rPr>
          <w:noProof/>
        </w:rPr>
        <w:t>[59]</w:t>
      </w:r>
      <w:r w:rsidRPr="00035E0B">
        <w:rPr>
          <w:noProof/>
        </w:rPr>
        <w:tab/>
        <w:t xml:space="preserve">J. Reneses, E. Centeno, and J. Barquín, “Coordination between medium-term generation planning and short-term operation in electricity markets,” </w:t>
      </w:r>
      <w:r w:rsidRPr="00035E0B">
        <w:rPr>
          <w:i/>
          <w:iCs/>
          <w:noProof/>
        </w:rPr>
        <w:t>IEEE Trans. Power Syst.</w:t>
      </w:r>
      <w:r w:rsidRPr="00035E0B">
        <w:rPr>
          <w:noProof/>
        </w:rPr>
        <w:t>, 2006, doi: 10.1109/TPWRS.2005.857851.</w:t>
      </w:r>
    </w:p>
    <w:p w14:paraId="5C2FD048" w14:textId="77777777" w:rsidR="00035E0B" w:rsidRPr="00035E0B" w:rsidRDefault="00035E0B" w:rsidP="00035E0B">
      <w:pPr>
        <w:widowControl w:val="0"/>
        <w:autoSpaceDE w:val="0"/>
        <w:autoSpaceDN w:val="0"/>
        <w:adjustRightInd w:val="0"/>
        <w:ind w:left="640" w:hanging="640"/>
        <w:rPr>
          <w:noProof/>
        </w:rPr>
      </w:pPr>
      <w:r w:rsidRPr="00035E0B">
        <w:rPr>
          <w:noProof/>
        </w:rPr>
        <w:t>[60]</w:t>
      </w:r>
      <w:r w:rsidRPr="00035E0B">
        <w:rPr>
          <w:noProof/>
        </w:rPr>
        <w:tab/>
        <w:t xml:space="preserve">M. S. Kandil, S. M. El-Debeiky, and N. E. Hasanien, “Long-term load forecasting for fast developing utility using a knowledge-based expert system,” </w:t>
      </w:r>
      <w:r w:rsidRPr="00035E0B">
        <w:rPr>
          <w:i/>
          <w:iCs/>
          <w:noProof/>
        </w:rPr>
        <w:t>IEEE Trans. Power Syst.</w:t>
      </w:r>
      <w:r w:rsidRPr="00035E0B">
        <w:rPr>
          <w:noProof/>
        </w:rPr>
        <w:t>, 2002, doi: 10.1109/TPWRS.2002.1007923.</w:t>
      </w:r>
    </w:p>
    <w:p w14:paraId="3156332C"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[61]</w:t>
      </w:r>
      <w:r w:rsidRPr="00035E0B">
        <w:rPr>
          <w:noProof/>
        </w:rPr>
        <w:tab/>
        <w:t>S. Kumar, S. Mishra, and S. Gupta, “Short term load forecasting using ANN and multiple linear regression,” 2016, doi: 10.1109/CICT.2016.44.</w:t>
      </w:r>
    </w:p>
    <w:p w14:paraId="52F5F0BB" w14:textId="77777777" w:rsidR="00035E0B" w:rsidRPr="00035E0B" w:rsidRDefault="00035E0B" w:rsidP="00035E0B">
      <w:pPr>
        <w:widowControl w:val="0"/>
        <w:autoSpaceDE w:val="0"/>
        <w:autoSpaceDN w:val="0"/>
        <w:adjustRightInd w:val="0"/>
        <w:ind w:left="640" w:hanging="640"/>
        <w:rPr>
          <w:noProof/>
        </w:rPr>
      </w:pPr>
      <w:r w:rsidRPr="00035E0B">
        <w:rPr>
          <w:noProof/>
        </w:rPr>
        <w:t>[62]</w:t>
      </w:r>
      <w:r w:rsidRPr="00035E0B">
        <w:rPr>
          <w:noProof/>
        </w:rPr>
        <w:tab/>
        <w:t xml:space="preserve">A. Y. Saber and A. K. M. R. Alam, “Short term load forecasting using multiple linear regression for big data,” </w:t>
      </w:r>
      <w:r w:rsidRPr="00035E0B">
        <w:rPr>
          <w:i/>
          <w:iCs/>
          <w:noProof/>
        </w:rPr>
        <w:t>2017 IEEE Symp. Ser. Comput. Intell. SSCI 2017 - Proc.</w:t>
      </w:r>
      <w:r w:rsidRPr="00035E0B">
        <w:rPr>
          <w:noProof/>
        </w:rPr>
        <w:t>, vol. 2018-Janua, pp. 1–6, 2018, doi: 10.1109/SSCI.2017.8285261.</w:t>
      </w:r>
    </w:p>
    <w:p w14:paraId="4021164B" w14:textId="77777777" w:rsidR="00035E0B" w:rsidRPr="00035E0B" w:rsidRDefault="00035E0B" w:rsidP="00035E0B">
      <w:pPr>
        <w:widowControl w:val="0"/>
        <w:autoSpaceDE w:val="0"/>
        <w:autoSpaceDN w:val="0"/>
        <w:adjustRightInd w:val="0"/>
        <w:ind w:left="640" w:hanging="640"/>
        <w:rPr>
          <w:noProof/>
        </w:rPr>
      </w:pPr>
      <w:r w:rsidRPr="00035E0B">
        <w:rPr>
          <w:noProof/>
        </w:rPr>
        <w:t>[63]</w:t>
      </w:r>
      <w:r w:rsidRPr="00035E0B">
        <w:rPr>
          <w:noProof/>
        </w:rPr>
        <w:tab/>
        <w:t>P. Ji, D. Xiong, P. Wang, and J. Chen, “A study on exponential smoothing model for load forecasting,” 2012, doi: 10.1109/APPEEC.2012.6307555.</w:t>
      </w:r>
    </w:p>
    <w:p w14:paraId="50610559" w14:textId="77777777" w:rsidR="00035E0B" w:rsidRPr="00035E0B" w:rsidRDefault="00035E0B" w:rsidP="00035E0B">
      <w:pPr>
        <w:widowControl w:val="0"/>
        <w:autoSpaceDE w:val="0"/>
        <w:autoSpaceDN w:val="0"/>
        <w:adjustRightInd w:val="0"/>
        <w:ind w:left="640" w:hanging="640"/>
        <w:rPr>
          <w:noProof/>
        </w:rPr>
      </w:pPr>
      <w:r w:rsidRPr="00035E0B">
        <w:rPr>
          <w:noProof/>
        </w:rPr>
        <w:t>[64]</w:t>
      </w:r>
      <w:r w:rsidRPr="00035E0B">
        <w:rPr>
          <w:noProof/>
        </w:rPr>
        <w:tab/>
        <w:t xml:space="preserve">J. F. Rendon-Sanchez and L. M. de Menezes, “Structural combination of seasonal exponential smoothing forecasts applied to load forecasting,” </w:t>
      </w:r>
      <w:r w:rsidRPr="00035E0B">
        <w:rPr>
          <w:i/>
          <w:iCs/>
          <w:noProof/>
        </w:rPr>
        <w:t>Eur. J. Oper. Res.</w:t>
      </w:r>
      <w:r w:rsidRPr="00035E0B">
        <w:rPr>
          <w:noProof/>
        </w:rPr>
        <w:t>, 2019, doi: 10.1016/j.ejor.2018.12.013.</w:t>
      </w:r>
    </w:p>
    <w:p w14:paraId="351719D3" w14:textId="77777777" w:rsidR="00035E0B" w:rsidRPr="00035E0B" w:rsidRDefault="00035E0B" w:rsidP="00035E0B">
      <w:pPr>
        <w:widowControl w:val="0"/>
        <w:autoSpaceDE w:val="0"/>
        <w:autoSpaceDN w:val="0"/>
        <w:adjustRightInd w:val="0"/>
        <w:ind w:left="640" w:hanging="640"/>
        <w:rPr>
          <w:noProof/>
        </w:rPr>
      </w:pPr>
      <w:r w:rsidRPr="00035E0B">
        <w:rPr>
          <w:noProof/>
        </w:rPr>
        <w:t>[65]</w:t>
      </w:r>
      <w:r w:rsidRPr="00035E0B">
        <w:rPr>
          <w:noProof/>
        </w:rPr>
        <w:tab/>
        <w:t>L. Tang, Y. Yi, and Y. Peng, “An ensemble deep learning model for short-term load forecasting based on ARIMA and LSTM,” 2019, doi: 10.1109/SmartGridComm.2019.8909756.</w:t>
      </w:r>
    </w:p>
    <w:p w14:paraId="52467C1B" w14:textId="77777777" w:rsidR="00035E0B" w:rsidRPr="00035E0B" w:rsidRDefault="00035E0B" w:rsidP="00035E0B">
      <w:pPr>
        <w:widowControl w:val="0"/>
        <w:autoSpaceDE w:val="0"/>
        <w:autoSpaceDN w:val="0"/>
        <w:adjustRightInd w:val="0"/>
        <w:ind w:left="640" w:hanging="640"/>
        <w:rPr>
          <w:noProof/>
        </w:rPr>
      </w:pPr>
      <w:r w:rsidRPr="00035E0B">
        <w:rPr>
          <w:noProof/>
        </w:rPr>
        <w:t>[66]</w:t>
      </w:r>
      <w:r w:rsidRPr="00035E0B">
        <w:rPr>
          <w:noProof/>
        </w:rPr>
        <w:tab/>
        <w:t xml:space="preserve">B. Nepal, M. Yamaha, A. Yokoe, and T. Yamaji, “Electricity load forecasting using clustering and ARIMA model for energy management in buildings,” </w:t>
      </w:r>
      <w:r w:rsidRPr="00035E0B">
        <w:rPr>
          <w:i/>
          <w:iCs/>
          <w:noProof/>
        </w:rPr>
        <w:t>Japan Archit. Rev.</w:t>
      </w:r>
      <w:r w:rsidRPr="00035E0B">
        <w:rPr>
          <w:noProof/>
        </w:rPr>
        <w:t>, 2020, doi: 10.1002/2475-8876.12135.</w:t>
      </w:r>
    </w:p>
    <w:p w14:paraId="75140A72" w14:textId="77777777" w:rsidR="00035E0B" w:rsidRPr="00035E0B" w:rsidRDefault="00035E0B" w:rsidP="00035E0B">
      <w:pPr>
        <w:widowControl w:val="0"/>
        <w:autoSpaceDE w:val="0"/>
        <w:autoSpaceDN w:val="0"/>
        <w:adjustRightInd w:val="0"/>
        <w:ind w:left="640" w:hanging="640"/>
        <w:rPr>
          <w:noProof/>
        </w:rPr>
      </w:pPr>
      <w:r w:rsidRPr="00035E0B">
        <w:rPr>
          <w:noProof/>
        </w:rPr>
        <w:t>[67]</w:t>
      </w:r>
      <w:r w:rsidRPr="00035E0B">
        <w:rPr>
          <w:noProof/>
        </w:rPr>
        <w:tab/>
        <w:t>A. Badri, Z. Ameli, and A. Motie Birjandi, “Application of artificial neural networks and fuzzy logic methods for short term load forecasting,” 2012, doi: 10.1016/j.egypro.2011.12.965.</w:t>
      </w:r>
    </w:p>
    <w:p w14:paraId="1CE1B42C" w14:textId="77777777" w:rsidR="00035E0B" w:rsidRPr="00035E0B" w:rsidRDefault="00035E0B" w:rsidP="00035E0B">
      <w:pPr>
        <w:widowControl w:val="0"/>
        <w:autoSpaceDE w:val="0"/>
        <w:autoSpaceDN w:val="0"/>
        <w:adjustRightInd w:val="0"/>
        <w:ind w:left="640" w:hanging="640"/>
        <w:rPr>
          <w:noProof/>
        </w:rPr>
      </w:pPr>
      <w:r w:rsidRPr="00035E0B">
        <w:rPr>
          <w:noProof/>
        </w:rPr>
        <w:t>[68]</w:t>
      </w:r>
      <w:r w:rsidRPr="00035E0B">
        <w:rPr>
          <w:noProof/>
        </w:rPr>
        <w:tab/>
        <w:t xml:space="preserve">P. H. Kuo and C. J. Huang, “A high precision artificial neural networks model for short-Term energy load forecasting,” </w:t>
      </w:r>
      <w:r w:rsidRPr="00035E0B">
        <w:rPr>
          <w:i/>
          <w:iCs/>
          <w:noProof/>
        </w:rPr>
        <w:t>Energies</w:t>
      </w:r>
      <w:r w:rsidRPr="00035E0B">
        <w:rPr>
          <w:noProof/>
        </w:rPr>
        <w:t>, 2018, doi: 10.3390/en11010213.</w:t>
      </w:r>
    </w:p>
    <w:p w14:paraId="19C9C019" w14:textId="77777777" w:rsidR="00035E0B" w:rsidRPr="00035E0B" w:rsidRDefault="00035E0B" w:rsidP="00035E0B">
      <w:pPr>
        <w:widowControl w:val="0"/>
        <w:autoSpaceDE w:val="0"/>
        <w:autoSpaceDN w:val="0"/>
        <w:adjustRightInd w:val="0"/>
        <w:ind w:left="640" w:hanging="640"/>
        <w:rPr>
          <w:noProof/>
        </w:rPr>
      </w:pPr>
      <w:r w:rsidRPr="00035E0B">
        <w:rPr>
          <w:noProof/>
        </w:rPr>
        <w:t>[69]</w:t>
      </w:r>
      <w:r w:rsidRPr="00035E0B">
        <w:rPr>
          <w:noProof/>
        </w:rPr>
        <w:tab/>
        <w:t xml:space="preserve">T. Hong and P. Wang, “Fuzzy interaction regression for short term load forecasting,” </w:t>
      </w:r>
      <w:r w:rsidRPr="00035E0B">
        <w:rPr>
          <w:i/>
          <w:iCs/>
          <w:noProof/>
        </w:rPr>
        <w:t>Fuzzy Optim. Decis. Mak.</w:t>
      </w:r>
      <w:r w:rsidRPr="00035E0B">
        <w:rPr>
          <w:noProof/>
        </w:rPr>
        <w:t>, 2014, doi: 10.1007/s10700-013-9166-9.</w:t>
      </w:r>
    </w:p>
    <w:p w14:paraId="6BDB36D4"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[70]</w:t>
      </w:r>
      <w:r w:rsidRPr="00035E0B">
        <w:rPr>
          <w:noProof/>
        </w:rPr>
        <w:tab/>
        <w:t xml:space="preserve">M. Hanmandlu and B. K. Chauhan, “Load forecasting using hybrid models,” </w:t>
      </w:r>
      <w:r w:rsidRPr="00035E0B">
        <w:rPr>
          <w:i/>
          <w:iCs/>
          <w:noProof/>
        </w:rPr>
        <w:t>IEEE Trans. Power Syst.</w:t>
      </w:r>
      <w:r w:rsidRPr="00035E0B">
        <w:rPr>
          <w:noProof/>
        </w:rPr>
        <w:t>, 2011, doi: 10.1109/TPWRS.2010.2048585.</w:t>
      </w:r>
    </w:p>
    <w:p w14:paraId="53D34240" w14:textId="77777777" w:rsidR="00035E0B" w:rsidRPr="00035E0B" w:rsidRDefault="00035E0B" w:rsidP="00035E0B">
      <w:pPr>
        <w:widowControl w:val="0"/>
        <w:autoSpaceDE w:val="0"/>
        <w:autoSpaceDN w:val="0"/>
        <w:adjustRightInd w:val="0"/>
        <w:ind w:left="640" w:hanging="640"/>
        <w:rPr>
          <w:noProof/>
        </w:rPr>
      </w:pPr>
      <w:r w:rsidRPr="00035E0B">
        <w:rPr>
          <w:noProof/>
        </w:rPr>
        <w:t>[71]</w:t>
      </w:r>
      <w:r w:rsidRPr="00035E0B">
        <w:rPr>
          <w:noProof/>
        </w:rPr>
        <w:tab/>
        <w:t xml:space="preserve">A. Yang, W. Li, and X. Yang, “Short-term electricity load forecasting based on feature selection and Least Squares Support Vector Machines,” </w:t>
      </w:r>
      <w:r w:rsidRPr="00035E0B">
        <w:rPr>
          <w:i/>
          <w:iCs/>
          <w:noProof/>
        </w:rPr>
        <w:t>Knowledge-Based Syst.</w:t>
      </w:r>
      <w:r w:rsidRPr="00035E0B">
        <w:rPr>
          <w:noProof/>
        </w:rPr>
        <w:t>, 2019, doi: 10.1016/j.knosys.2018.08.027.</w:t>
      </w:r>
    </w:p>
    <w:p w14:paraId="6AA165FE" w14:textId="77777777" w:rsidR="00035E0B" w:rsidRPr="00035E0B" w:rsidRDefault="00035E0B" w:rsidP="00035E0B">
      <w:pPr>
        <w:widowControl w:val="0"/>
        <w:autoSpaceDE w:val="0"/>
        <w:autoSpaceDN w:val="0"/>
        <w:adjustRightInd w:val="0"/>
        <w:ind w:left="640" w:hanging="640"/>
        <w:rPr>
          <w:noProof/>
        </w:rPr>
      </w:pPr>
      <w:r w:rsidRPr="00035E0B">
        <w:rPr>
          <w:noProof/>
        </w:rPr>
        <w:t>[72]</w:t>
      </w:r>
      <w:r w:rsidRPr="00035E0B">
        <w:rPr>
          <w:noProof/>
        </w:rPr>
        <w:tab/>
        <w:t>V. Mayrink and H. S. Hippert, “A hybrid method using Exponential Smoothing and Gradient Boosting for electrical short-term load forecasting,” 2017, doi: 10.1109/LA-CCI.2016.7885697.</w:t>
      </w:r>
    </w:p>
    <w:p w14:paraId="4CD2ABD2" w14:textId="77777777" w:rsidR="00035E0B" w:rsidRPr="00035E0B" w:rsidRDefault="00035E0B" w:rsidP="00035E0B">
      <w:pPr>
        <w:widowControl w:val="0"/>
        <w:autoSpaceDE w:val="0"/>
        <w:autoSpaceDN w:val="0"/>
        <w:adjustRightInd w:val="0"/>
        <w:ind w:left="640" w:hanging="640"/>
        <w:rPr>
          <w:noProof/>
        </w:rPr>
      </w:pPr>
      <w:r w:rsidRPr="00035E0B">
        <w:rPr>
          <w:noProof/>
        </w:rPr>
        <w:t>[73]</w:t>
      </w:r>
      <w:r w:rsidRPr="00035E0B">
        <w:rPr>
          <w:noProof/>
        </w:rPr>
        <w:tab/>
        <w:t>S. Humeau, T. K. Wijaya, M. Vasirani, and K. Aberer, “Electricity load forecasting for residential customers: Exploiting aggregation and correlation between households,” 2013, doi: 10.1109/SustainIT.2013.6685208.</w:t>
      </w:r>
    </w:p>
    <w:p w14:paraId="49167C5E" w14:textId="77777777" w:rsidR="00035E0B" w:rsidRPr="00035E0B" w:rsidRDefault="00035E0B" w:rsidP="00035E0B">
      <w:pPr>
        <w:widowControl w:val="0"/>
        <w:autoSpaceDE w:val="0"/>
        <w:autoSpaceDN w:val="0"/>
        <w:adjustRightInd w:val="0"/>
        <w:ind w:left="640" w:hanging="640"/>
        <w:rPr>
          <w:noProof/>
        </w:rPr>
      </w:pPr>
      <w:r w:rsidRPr="00035E0B">
        <w:rPr>
          <w:noProof/>
        </w:rPr>
        <w:t>[74]</w:t>
      </w:r>
      <w:r w:rsidRPr="00035E0B">
        <w:rPr>
          <w:noProof/>
        </w:rPr>
        <w:tab/>
        <w:t xml:space="preserve">G. Dudek, “Pattern-based local linear regression models for short-term load forecasting,” </w:t>
      </w:r>
      <w:r w:rsidRPr="00035E0B">
        <w:rPr>
          <w:i/>
          <w:iCs/>
          <w:noProof/>
        </w:rPr>
        <w:t>Electr. Power Syst. Res.</w:t>
      </w:r>
      <w:r w:rsidRPr="00035E0B">
        <w:rPr>
          <w:noProof/>
        </w:rPr>
        <w:t>, 2016, doi: 10.1016/j.epsr.2015.09.001.</w:t>
      </w:r>
    </w:p>
    <w:p w14:paraId="7EADFD42" w14:textId="77777777" w:rsidR="00035E0B" w:rsidRPr="00035E0B" w:rsidRDefault="00035E0B" w:rsidP="00035E0B">
      <w:pPr>
        <w:widowControl w:val="0"/>
        <w:autoSpaceDE w:val="0"/>
        <w:autoSpaceDN w:val="0"/>
        <w:adjustRightInd w:val="0"/>
        <w:ind w:left="640" w:hanging="640"/>
        <w:rPr>
          <w:noProof/>
        </w:rPr>
      </w:pPr>
      <w:r w:rsidRPr="00035E0B">
        <w:rPr>
          <w:noProof/>
        </w:rPr>
        <w:t>[75]</w:t>
      </w:r>
      <w:r w:rsidRPr="00035E0B">
        <w:rPr>
          <w:noProof/>
        </w:rPr>
        <w:tab/>
        <w:t xml:space="preserve">N. Amjady, “Short-term hourly load forecasting using time-series modeling with peak load estimation capability,” </w:t>
      </w:r>
      <w:r w:rsidRPr="00035E0B">
        <w:rPr>
          <w:i/>
          <w:iCs/>
          <w:noProof/>
        </w:rPr>
        <w:t>IEEE Trans. Power Syst.</w:t>
      </w:r>
      <w:r w:rsidRPr="00035E0B">
        <w:rPr>
          <w:noProof/>
        </w:rPr>
        <w:t>, vol. 16, no. 4, pp. 798–805, 2001, doi: 10.1109/59.962429.</w:t>
      </w:r>
    </w:p>
    <w:p w14:paraId="73D9C861" w14:textId="77777777" w:rsidR="00035E0B" w:rsidRPr="00035E0B" w:rsidRDefault="00035E0B" w:rsidP="00035E0B">
      <w:pPr>
        <w:widowControl w:val="0"/>
        <w:autoSpaceDE w:val="0"/>
        <w:autoSpaceDN w:val="0"/>
        <w:adjustRightInd w:val="0"/>
        <w:ind w:left="640" w:hanging="640"/>
        <w:rPr>
          <w:noProof/>
        </w:rPr>
      </w:pPr>
      <w:r w:rsidRPr="00035E0B">
        <w:rPr>
          <w:noProof/>
        </w:rPr>
        <w:t>[76]</w:t>
      </w:r>
      <w:r w:rsidRPr="00035E0B">
        <w:rPr>
          <w:noProof/>
        </w:rPr>
        <w:tab/>
        <w:t>T. Hong, P. Wang, and H. L. Willis, “A naïve multiple linear regression benchmark for short term load forecasting,” 2011, doi: 10.1109/PES.2011.6038881.</w:t>
      </w:r>
    </w:p>
    <w:p w14:paraId="04E937BD" w14:textId="77777777" w:rsidR="00035E0B" w:rsidRPr="00035E0B" w:rsidRDefault="00035E0B" w:rsidP="00035E0B">
      <w:pPr>
        <w:widowControl w:val="0"/>
        <w:autoSpaceDE w:val="0"/>
        <w:autoSpaceDN w:val="0"/>
        <w:adjustRightInd w:val="0"/>
        <w:ind w:left="640" w:hanging="640"/>
        <w:rPr>
          <w:noProof/>
        </w:rPr>
      </w:pPr>
      <w:r w:rsidRPr="00035E0B">
        <w:rPr>
          <w:noProof/>
        </w:rPr>
        <w:t>[77]</w:t>
      </w:r>
      <w:r w:rsidRPr="00035E0B">
        <w:rPr>
          <w:noProof/>
        </w:rPr>
        <w:tab/>
        <w:t xml:space="preserve">K. Methaprayoon, W. J. Lee, S. Rasmiddatta, J. R. Liao, and R. J. Ross, “Multistage artificial neural network short-term load forecasting engine with front-end weather forecast,” </w:t>
      </w:r>
      <w:r w:rsidRPr="00035E0B">
        <w:rPr>
          <w:i/>
          <w:iCs/>
          <w:noProof/>
        </w:rPr>
        <w:t>IEEE Trans. Ind. Appl.</w:t>
      </w:r>
      <w:r w:rsidRPr="00035E0B">
        <w:rPr>
          <w:noProof/>
        </w:rPr>
        <w:t>, 2007, doi: 10.1109/TIA.2007.908190.</w:t>
      </w:r>
    </w:p>
    <w:p w14:paraId="020C02F0" w14:textId="77777777" w:rsidR="00035E0B" w:rsidRPr="00035E0B" w:rsidRDefault="00035E0B" w:rsidP="00035E0B">
      <w:pPr>
        <w:widowControl w:val="0"/>
        <w:autoSpaceDE w:val="0"/>
        <w:autoSpaceDN w:val="0"/>
        <w:adjustRightInd w:val="0"/>
        <w:ind w:left="640" w:hanging="640"/>
        <w:rPr>
          <w:noProof/>
        </w:rPr>
      </w:pPr>
      <w:r w:rsidRPr="00035E0B">
        <w:rPr>
          <w:noProof/>
        </w:rPr>
        <w:t>[78]</w:t>
      </w:r>
      <w:r w:rsidRPr="00035E0B">
        <w:rPr>
          <w:noProof/>
        </w:rPr>
        <w:tab/>
        <w:t xml:space="preserve">A. K. Singh, Ibraheem, S. Khatoon, M. Muazzam, and D. K. Chaturvedi, “Load forecasting techniques and methodologies: A review,” 2012, doi: </w:t>
      </w:r>
      <w:r w:rsidRPr="00035E0B">
        <w:rPr>
          <w:noProof/>
        </w:rPr>
        <w:lastRenderedPageBreak/>
        <w:t>10.1109/ICPCES.2012.6508132.</w:t>
      </w:r>
    </w:p>
    <w:p w14:paraId="21D96A49" w14:textId="77777777" w:rsidR="00035E0B" w:rsidRPr="00035E0B" w:rsidRDefault="00035E0B" w:rsidP="00035E0B">
      <w:pPr>
        <w:widowControl w:val="0"/>
        <w:autoSpaceDE w:val="0"/>
        <w:autoSpaceDN w:val="0"/>
        <w:adjustRightInd w:val="0"/>
        <w:ind w:left="640" w:hanging="640"/>
        <w:rPr>
          <w:noProof/>
        </w:rPr>
      </w:pPr>
      <w:r w:rsidRPr="00035E0B">
        <w:rPr>
          <w:noProof/>
        </w:rPr>
        <w:t>[79]</w:t>
      </w:r>
      <w:r w:rsidRPr="00035E0B">
        <w:rPr>
          <w:noProof/>
        </w:rPr>
        <w:tab/>
        <w:t xml:space="preserve">G. Papacharalampous, H. Tyralis, and D. Koutsoyiannis, “Predictability of monthly temperature and precipitation using automatic time series forecasting methods,” </w:t>
      </w:r>
      <w:r w:rsidRPr="00035E0B">
        <w:rPr>
          <w:i/>
          <w:iCs/>
          <w:noProof/>
        </w:rPr>
        <w:t>Acta Geophys.</w:t>
      </w:r>
      <w:r w:rsidRPr="00035E0B">
        <w:rPr>
          <w:noProof/>
        </w:rPr>
        <w:t>, 2018, doi: 10.1007/s11600-018-0120-7.</w:t>
      </w:r>
    </w:p>
    <w:p w14:paraId="2CCF35BC" w14:textId="77777777" w:rsidR="00035E0B" w:rsidRPr="00035E0B" w:rsidRDefault="00035E0B" w:rsidP="00035E0B">
      <w:pPr>
        <w:widowControl w:val="0"/>
        <w:autoSpaceDE w:val="0"/>
        <w:autoSpaceDN w:val="0"/>
        <w:adjustRightInd w:val="0"/>
        <w:ind w:left="640" w:hanging="640"/>
        <w:rPr>
          <w:noProof/>
        </w:rPr>
      </w:pPr>
      <w:r w:rsidRPr="00035E0B">
        <w:rPr>
          <w:noProof/>
        </w:rPr>
        <w:t>[80]</w:t>
      </w:r>
      <w:r w:rsidRPr="00035E0B">
        <w:rPr>
          <w:noProof/>
        </w:rPr>
        <w:tab/>
        <w:t xml:space="preserve">P. Wang, B. Liu, and T. Hong, “Electric load forecasting with recency effect: A big data approach,” </w:t>
      </w:r>
      <w:r w:rsidRPr="00035E0B">
        <w:rPr>
          <w:i/>
          <w:iCs/>
          <w:noProof/>
        </w:rPr>
        <w:t>Int. J. Forecast.</w:t>
      </w:r>
      <w:r w:rsidRPr="00035E0B">
        <w:rPr>
          <w:noProof/>
        </w:rPr>
        <w:t>, 2016, doi: 10.1016/j.ijforecast.2015.09.006.</w:t>
      </w:r>
    </w:p>
    <w:p w14:paraId="244D3528" w14:textId="77777777" w:rsidR="00035E0B" w:rsidRPr="00035E0B" w:rsidRDefault="00035E0B" w:rsidP="00035E0B">
      <w:pPr>
        <w:widowControl w:val="0"/>
        <w:autoSpaceDE w:val="0"/>
        <w:autoSpaceDN w:val="0"/>
        <w:adjustRightInd w:val="0"/>
        <w:ind w:left="640" w:hanging="640"/>
        <w:rPr>
          <w:noProof/>
        </w:rPr>
      </w:pPr>
      <w:r w:rsidRPr="00035E0B">
        <w:rPr>
          <w:noProof/>
        </w:rPr>
        <w:t>[81]</w:t>
      </w:r>
      <w:r w:rsidRPr="00035E0B">
        <w:rPr>
          <w:noProof/>
        </w:rPr>
        <w:tab/>
        <w:t>A. Bracale, G. Carpinelli, P. De Falco, and T. Hong, “Short-term industrial load forecasting: A case study in an Italian factory,” 2017, doi: 10.1109/ISGTEurope.2017.8260176.</w:t>
      </w:r>
    </w:p>
    <w:p w14:paraId="40FCFA6D" w14:textId="77777777" w:rsidR="00035E0B" w:rsidRPr="00035E0B" w:rsidRDefault="00035E0B" w:rsidP="00035E0B">
      <w:pPr>
        <w:widowControl w:val="0"/>
        <w:autoSpaceDE w:val="0"/>
        <w:autoSpaceDN w:val="0"/>
        <w:adjustRightInd w:val="0"/>
        <w:ind w:left="640" w:hanging="640"/>
        <w:rPr>
          <w:noProof/>
        </w:rPr>
      </w:pPr>
      <w:r w:rsidRPr="00035E0B">
        <w:rPr>
          <w:noProof/>
        </w:rPr>
        <w:t>[82]</w:t>
      </w:r>
      <w:r w:rsidRPr="00035E0B">
        <w:rPr>
          <w:noProof/>
        </w:rPr>
        <w:tab/>
        <w:t xml:space="preserve">M. Rana and I. Koprinska, “Forecasting electricity load with advanced wavelet neural networks,” </w:t>
      </w:r>
      <w:r w:rsidRPr="00035E0B">
        <w:rPr>
          <w:i/>
          <w:iCs/>
          <w:noProof/>
        </w:rPr>
        <w:t>Neurocomputing</w:t>
      </w:r>
      <w:r w:rsidRPr="00035E0B">
        <w:rPr>
          <w:noProof/>
        </w:rPr>
        <w:t>, 2016, doi: 10.1016/j.neucom.2015.12.004.</w:t>
      </w:r>
    </w:p>
    <w:p w14:paraId="441FF898" w14:textId="77777777" w:rsidR="00035E0B" w:rsidRPr="00035E0B" w:rsidRDefault="00035E0B" w:rsidP="00035E0B">
      <w:pPr>
        <w:widowControl w:val="0"/>
        <w:autoSpaceDE w:val="0"/>
        <w:autoSpaceDN w:val="0"/>
        <w:adjustRightInd w:val="0"/>
        <w:ind w:left="640" w:hanging="640"/>
        <w:rPr>
          <w:noProof/>
        </w:rPr>
      </w:pPr>
      <w:r w:rsidRPr="00035E0B">
        <w:rPr>
          <w:noProof/>
        </w:rPr>
        <w:t>[83]</w:t>
      </w:r>
      <w:r w:rsidRPr="00035E0B">
        <w:rPr>
          <w:noProof/>
        </w:rPr>
        <w:tab/>
        <w:t xml:space="preserve">Da Liu, K. Sun, H. Huang, and P. Tang, “Monthly load forecasting based on economic data by decomposition integration theory,” </w:t>
      </w:r>
      <w:r w:rsidRPr="00035E0B">
        <w:rPr>
          <w:i/>
          <w:iCs/>
          <w:noProof/>
        </w:rPr>
        <w:t>Sustain.</w:t>
      </w:r>
      <w:r w:rsidRPr="00035E0B">
        <w:rPr>
          <w:noProof/>
        </w:rPr>
        <w:t>, 2018, doi: 10.3390/su10093282.</w:t>
      </w:r>
    </w:p>
    <w:p w14:paraId="1990C69F" w14:textId="77777777" w:rsidR="00035E0B" w:rsidRPr="00035E0B" w:rsidRDefault="00035E0B" w:rsidP="00035E0B">
      <w:pPr>
        <w:widowControl w:val="0"/>
        <w:autoSpaceDE w:val="0"/>
        <w:autoSpaceDN w:val="0"/>
        <w:adjustRightInd w:val="0"/>
        <w:ind w:left="640" w:hanging="640"/>
        <w:rPr>
          <w:noProof/>
        </w:rPr>
      </w:pPr>
      <w:r w:rsidRPr="00035E0B">
        <w:rPr>
          <w:noProof/>
        </w:rPr>
        <w:t>[84]</w:t>
      </w:r>
      <w:r w:rsidRPr="00035E0B">
        <w:rPr>
          <w:noProof/>
        </w:rPr>
        <w:tab/>
        <w:t xml:space="preserve">T. Hong, M. Gui, M. E. Baran, and H. L. Willis, “Modeling and forecasting hourly electric load by multiple linear regression with interactions,” </w:t>
      </w:r>
      <w:r w:rsidRPr="00035E0B">
        <w:rPr>
          <w:i/>
          <w:iCs/>
          <w:noProof/>
        </w:rPr>
        <w:t>IEEE PES Gen. Meet. PES 2010</w:t>
      </w:r>
      <w:r w:rsidRPr="00035E0B">
        <w:rPr>
          <w:noProof/>
        </w:rPr>
        <w:t>, pp. 1–8, 2010, doi: 10.1109/PES.2010.5589959.</w:t>
      </w:r>
    </w:p>
    <w:p w14:paraId="62208EB6" w14:textId="77777777" w:rsidR="00035E0B" w:rsidRPr="00035E0B" w:rsidRDefault="00035E0B" w:rsidP="00035E0B">
      <w:pPr>
        <w:widowControl w:val="0"/>
        <w:autoSpaceDE w:val="0"/>
        <w:autoSpaceDN w:val="0"/>
        <w:adjustRightInd w:val="0"/>
        <w:ind w:left="640" w:hanging="640"/>
        <w:rPr>
          <w:noProof/>
        </w:rPr>
      </w:pPr>
      <w:r w:rsidRPr="00035E0B">
        <w:rPr>
          <w:noProof/>
        </w:rPr>
        <w:t>[85]</w:t>
      </w:r>
      <w:r w:rsidRPr="00035E0B">
        <w:rPr>
          <w:noProof/>
        </w:rPr>
        <w:tab/>
        <w:t>M. Abuella and B. Chowdhury, “Solar power probabilistic forecasting by using multiple linear regression analysis,” 2015, doi: 10.1109/SECON.2015.7132869.</w:t>
      </w:r>
    </w:p>
    <w:p w14:paraId="160FCADD" w14:textId="77777777" w:rsidR="00035E0B" w:rsidRPr="00035E0B" w:rsidRDefault="00035E0B" w:rsidP="00035E0B">
      <w:pPr>
        <w:widowControl w:val="0"/>
        <w:autoSpaceDE w:val="0"/>
        <w:autoSpaceDN w:val="0"/>
        <w:adjustRightInd w:val="0"/>
        <w:ind w:left="640" w:hanging="640"/>
        <w:rPr>
          <w:noProof/>
        </w:rPr>
      </w:pPr>
      <w:r w:rsidRPr="00035E0B">
        <w:rPr>
          <w:noProof/>
        </w:rPr>
        <w:t>[86]</w:t>
      </w:r>
      <w:r w:rsidRPr="00035E0B">
        <w:rPr>
          <w:noProof/>
        </w:rPr>
        <w:tab/>
        <w:t xml:space="preserve">K. Panklib, C. Prakasvudhisarn, and D. Khummongkol, “Electricity Consumption Forecasting in Thailand Using an Artificial Neural Network and Multiple Linear Regression,” </w:t>
      </w:r>
      <w:r w:rsidRPr="00035E0B">
        <w:rPr>
          <w:i/>
          <w:iCs/>
          <w:noProof/>
        </w:rPr>
        <w:t>Energy Sources, Part B Econ. Plan. Policy</w:t>
      </w:r>
      <w:r w:rsidRPr="00035E0B">
        <w:rPr>
          <w:noProof/>
        </w:rPr>
        <w:t>, 2015, doi: 10.1080/15567249.2011.559520.</w:t>
      </w:r>
    </w:p>
    <w:p w14:paraId="76E64597"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[87]</w:t>
      </w:r>
      <w:r w:rsidRPr="00035E0B">
        <w:rPr>
          <w:noProof/>
        </w:rPr>
        <w:tab/>
        <w:t>X. Sun, Z. Ouyang, and D. Yue, “Short-term load forecasting based on multivariate linear regression,” 2017, doi: 10.1109/EI2.2017.8245401.</w:t>
      </w:r>
    </w:p>
    <w:p w14:paraId="7B08B2BB" w14:textId="77777777" w:rsidR="00035E0B" w:rsidRPr="00035E0B" w:rsidRDefault="00035E0B" w:rsidP="00035E0B">
      <w:pPr>
        <w:widowControl w:val="0"/>
        <w:autoSpaceDE w:val="0"/>
        <w:autoSpaceDN w:val="0"/>
        <w:adjustRightInd w:val="0"/>
        <w:ind w:left="640" w:hanging="640"/>
        <w:rPr>
          <w:noProof/>
        </w:rPr>
      </w:pPr>
      <w:r w:rsidRPr="00035E0B">
        <w:rPr>
          <w:noProof/>
        </w:rPr>
        <w:t>[88]</w:t>
      </w:r>
      <w:r w:rsidRPr="00035E0B">
        <w:rPr>
          <w:noProof/>
        </w:rPr>
        <w:tab/>
        <w:t xml:space="preserve">R. Weron, </w:t>
      </w:r>
      <w:r w:rsidRPr="00035E0B">
        <w:rPr>
          <w:i/>
          <w:iCs/>
          <w:noProof/>
        </w:rPr>
        <w:t>Modeling and forecasting electricity loads and prices: A statistical approach</w:t>
      </w:r>
      <w:r w:rsidRPr="00035E0B">
        <w:rPr>
          <w:noProof/>
        </w:rPr>
        <w:t>. wiley, 2006.</w:t>
      </w:r>
    </w:p>
    <w:p w14:paraId="17BD99F6" w14:textId="77777777" w:rsidR="00035E0B" w:rsidRPr="00035E0B" w:rsidRDefault="00035E0B" w:rsidP="00035E0B">
      <w:pPr>
        <w:widowControl w:val="0"/>
        <w:autoSpaceDE w:val="0"/>
        <w:autoSpaceDN w:val="0"/>
        <w:adjustRightInd w:val="0"/>
        <w:ind w:left="640" w:hanging="640"/>
        <w:rPr>
          <w:noProof/>
        </w:rPr>
      </w:pPr>
      <w:r w:rsidRPr="00035E0B">
        <w:rPr>
          <w:noProof/>
        </w:rPr>
        <w:t>[89]</w:t>
      </w:r>
      <w:r w:rsidRPr="00035E0B">
        <w:rPr>
          <w:noProof/>
        </w:rPr>
        <w:tab/>
        <w:t>N. Amral, C. S. Özveren, and D. King, “Short term load forecasting using multiple linear regression,” 2007, doi: 10.1109/UPEC.2007.4469121.</w:t>
      </w:r>
    </w:p>
    <w:p w14:paraId="5FC826BE" w14:textId="77777777" w:rsidR="00035E0B" w:rsidRPr="00035E0B" w:rsidRDefault="00035E0B" w:rsidP="00035E0B">
      <w:pPr>
        <w:widowControl w:val="0"/>
        <w:autoSpaceDE w:val="0"/>
        <w:autoSpaceDN w:val="0"/>
        <w:adjustRightInd w:val="0"/>
        <w:ind w:left="640" w:hanging="640"/>
        <w:rPr>
          <w:noProof/>
        </w:rPr>
      </w:pPr>
      <w:r w:rsidRPr="00035E0B">
        <w:rPr>
          <w:noProof/>
        </w:rPr>
        <w:t>[90]</w:t>
      </w:r>
      <w:r w:rsidRPr="00035E0B">
        <w:rPr>
          <w:noProof/>
        </w:rPr>
        <w:tab/>
        <w:t>T. Hong, “Short Term Electric Load Forecasting,” North Carolina State University, 2010.</w:t>
      </w:r>
    </w:p>
    <w:p w14:paraId="1C831F97" w14:textId="77777777" w:rsidR="00035E0B" w:rsidRPr="00035E0B" w:rsidRDefault="00035E0B" w:rsidP="00035E0B">
      <w:pPr>
        <w:widowControl w:val="0"/>
        <w:autoSpaceDE w:val="0"/>
        <w:autoSpaceDN w:val="0"/>
        <w:adjustRightInd w:val="0"/>
        <w:ind w:left="640" w:hanging="640"/>
        <w:rPr>
          <w:noProof/>
        </w:rPr>
      </w:pPr>
      <w:r w:rsidRPr="00035E0B">
        <w:rPr>
          <w:noProof/>
        </w:rPr>
        <w:t>[91]</w:t>
      </w:r>
      <w:r w:rsidRPr="00035E0B">
        <w:rPr>
          <w:noProof/>
        </w:rPr>
        <w:tab/>
        <w:t xml:space="preserve">E. Stellwagen and L. Tashman, “ARIMA : The Models of Box and Jenkins,” </w:t>
      </w:r>
      <w:r w:rsidRPr="00035E0B">
        <w:rPr>
          <w:i/>
          <w:iCs/>
          <w:noProof/>
        </w:rPr>
        <w:t>Foresight Int. J. Appl. Forecast.</w:t>
      </w:r>
      <w:r w:rsidRPr="00035E0B">
        <w:rPr>
          <w:noProof/>
        </w:rPr>
        <w:t>, 2013.</w:t>
      </w:r>
    </w:p>
    <w:p w14:paraId="6D5FB227" w14:textId="77777777" w:rsidR="00035E0B" w:rsidRPr="00035E0B" w:rsidRDefault="00035E0B" w:rsidP="00035E0B">
      <w:pPr>
        <w:widowControl w:val="0"/>
        <w:autoSpaceDE w:val="0"/>
        <w:autoSpaceDN w:val="0"/>
        <w:adjustRightInd w:val="0"/>
        <w:ind w:left="640" w:hanging="640"/>
        <w:rPr>
          <w:noProof/>
        </w:rPr>
      </w:pPr>
      <w:r w:rsidRPr="00035E0B">
        <w:rPr>
          <w:noProof/>
        </w:rPr>
        <w:t>[92]</w:t>
      </w:r>
      <w:r w:rsidRPr="00035E0B">
        <w:rPr>
          <w:noProof/>
        </w:rPr>
        <w:tab/>
        <w:t xml:space="preserve">K. Goswami, A. Ganguly, and A. K. Sil, “Day ahead forecasting and peak load management using multivariate auto regression technique,” </w:t>
      </w:r>
      <w:r w:rsidRPr="00035E0B">
        <w:rPr>
          <w:i/>
          <w:iCs/>
          <w:noProof/>
        </w:rPr>
        <w:t>Proc. 2018 IEEE Appl. Signal Process. Conf. ASPCON 2018</w:t>
      </w:r>
      <w:r w:rsidRPr="00035E0B">
        <w:rPr>
          <w:noProof/>
        </w:rPr>
        <w:t>, no. 1, pp. 279–282, 2018, doi: 10.1109/ASPCON.2018.8748661.</w:t>
      </w:r>
    </w:p>
    <w:p w14:paraId="0B427B41" w14:textId="77777777" w:rsidR="00035E0B" w:rsidRPr="00035E0B" w:rsidRDefault="00035E0B" w:rsidP="00035E0B">
      <w:pPr>
        <w:widowControl w:val="0"/>
        <w:autoSpaceDE w:val="0"/>
        <w:autoSpaceDN w:val="0"/>
        <w:adjustRightInd w:val="0"/>
        <w:ind w:left="640" w:hanging="640"/>
        <w:rPr>
          <w:noProof/>
        </w:rPr>
      </w:pPr>
      <w:r w:rsidRPr="00035E0B">
        <w:rPr>
          <w:noProof/>
        </w:rPr>
        <w:t>[93]</w:t>
      </w:r>
      <w:r w:rsidRPr="00035E0B">
        <w:rPr>
          <w:noProof/>
        </w:rPr>
        <w:tab/>
        <w:t xml:space="preserve">R. Bonetto and M. Rossi, “Parallel multi-step ahead power demand forecasting through NAR neural networks,” </w:t>
      </w:r>
      <w:r w:rsidRPr="00035E0B">
        <w:rPr>
          <w:i/>
          <w:iCs/>
          <w:noProof/>
        </w:rPr>
        <w:t>2016 IEEE Int. Conf. Smart Grid Commun. SmartGridComm 2016</w:t>
      </w:r>
      <w:r w:rsidRPr="00035E0B">
        <w:rPr>
          <w:noProof/>
        </w:rPr>
        <w:t>, pp. 314–319, Dec. 2016, doi: 10.1109/SmartGridComm.2016.7778780.</w:t>
      </w:r>
    </w:p>
    <w:p w14:paraId="107F3479" w14:textId="77777777" w:rsidR="00035E0B" w:rsidRPr="00035E0B" w:rsidRDefault="00035E0B" w:rsidP="00035E0B">
      <w:pPr>
        <w:widowControl w:val="0"/>
        <w:autoSpaceDE w:val="0"/>
        <w:autoSpaceDN w:val="0"/>
        <w:adjustRightInd w:val="0"/>
        <w:ind w:left="640" w:hanging="640"/>
        <w:rPr>
          <w:noProof/>
        </w:rPr>
      </w:pPr>
      <w:r w:rsidRPr="00035E0B">
        <w:rPr>
          <w:noProof/>
        </w:rPr>
        <w:t>[94]</w:t>
      </w:r>
      <w:r w:rsidRPr="00035E0B">
        <w:rPr>
          <w:noProof/>
        </w:rPr>
        <w:tab/>
        <w:t xml:space="preserve">G. N. Shilpa and G. S. Sheshadri, “ARIMAX Model for Short-Term Electrical Load Forecasting,” </w:t>
      </w:r>
      <w:r w:rsidRPr="00035E0B">
        <w:rPr>
          <w:i/>
          <w:iCs/>
          <w:noProof/>
        </w:rPr>
        <w:t>Int. J. Recent Technol. Eng.</w:t>
      </w:r>
      <w:r w:rsidRPr="00035E0B">
        <w:rPr>
          <w:noProof/>
        </w:rPr>
        <w:t>, 2019, doi: 10.35940/ijrte.d7950.118419.</w:t>
      </w:r>
    </w:p>
    <w:p w14:paraId="7B0CC0D9" w14:textId="77777777" w:rsidR="00035E0B" w:rsidRPr="00035E0B" w:rsidRDefault="00035E0B" w:rsidP="00035E0B">
      <w:pPr>
        <w:widowControl w:val="0"/>
        <w:autoSpaceDE w:val="0"/>
        <w:autoSpaceDN w:val="0"/>
        <w:adjustRightInd w:val="0"/>
        <w:ind w:left="640" w:hanging="640"/>
        <w:rPr>
          <w:noProof/>
        </w:rPr>
      </w:pPr>
      <w:r w:rsidRPr="00035E0B">
        <w:rPr>
          <w:noProof/>
        </w:rPr>
        <w:t>[95]</w:t>
      </w:r>
      <w:r w:rsidRPr="00035E0B">
        <w:rPr>
          <w:noProof/>
        </w:rPr>
        <w:tab/>
        <w:t xml:space="preserve">H. Cui and X. Peng, “Short-Term City Electric Load Forecasting with Considering Temperature Effects: An Improved ARIMAX Model,” </w:t>
      </w:r>
      <w:r w:rsidRPr="00035E0B">
        <w:rPr>
          <w:i/>
          <w:iCs/>
          <w:noProof/>
        </w:rPr>
        <w:t>Math. Probl. Eng.</w:t>
      </w:r>
      <w:r w:rsidRPr="00035E0B">
        <w:rPr>
          <w:noProof/>
        </w:rPr>
        <w:t>, 2015, doi: 10.1155/2015/589374.</w:t>
      </w:r>
    </w:p>
    <w:p w14:paraId="334F3C32"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[96]</w:t>
      </w:r>
      <w:r w:rsidRPr="00035E0B">
        <w:rPr>
          <w:noProof/>
        </w:rPr>
        <w:tab/>
        <w:t>A. Shadkam, “Using SARIMAX to forecast electricity demand and consumption in university buildings,” The University of British Columbia, 2020.</w:t>
      </w:r>
    </w:p>
    <w:p w14:paraId="01C50B48" w14:textId="77777777" w:rsidR="00035E0B" w:rsidRPr="00035E0B" w:rsidRDefault="00035E0B" w:rsidP="00035E0B">
      <w:pPr>
        <w:widowControl w:val="0"/>
        <w:autoSpaceDE w:val="0"/>
        <w:autoSpaceDN w:val="0"/>
        <w:adjustRightInd w:val="0"/>
        <w:ind w:left="640" w:hanging="640"/>
        <w:rPr>
          <w:noProof/>
        </w:rPr>
      </w:pPr>
      <w:r w:rsidRPr="00035E0B">
        <w:rPr>
          <w:noProof/>
        </w:rPr>
        <w:t>[97]</w:t>
      </w:r>
      <w:r w:rsidRPr="00035E0B">
        <w:rPr>
          <w:noProof/>
        </w:rPr>
        <w:tab/>
        <w:t>I. Fernández, C. E. Borges, and Y. K. Penya, “Efficient building load forecasting,” 2011, doi: 10.1109/ETFA.2011.6059103.</w:t>
      </w:r>
    </w:p>
    <w:p w14:paraId="7F4E76B6" w14:textId="77777777" w:rsidR="00035E0B" w:rsidRPr="00035E0B" w:rsidRDefault="00035E0B" w:rsidP="00035E0B">
      <w:pPr>
        <w:widowControl w:val="0"/>
        <w:autoSpaceDE w:val="0"/>
        <w:autoSpaceDN w:val="0"/>
        <w:adjustRightInd w:val="0"/>
        <w:ind w:left="640" w:hanging="640"/>
        <w:rPr>
          <w:noProof/>
        </w:rPr>
      </w:pPr>
      <w:r w:rsidRPr="00035E0B">
        <w:rPr>
          <w:noProof/>
        </w:rPr>
        <w:t>[98]</w:t>
      </w:r>
      <w:r w:rsidRPr="00035E0B">
        <w:rPr>
          <w:noProof/>
        </w:rPr>
        <w:tab/>
        <w:t xml:space="preserve">W. S. McCulloch and W. Pitts, “A logical calculus of the ideas immanent in nervous activity,” </w:t>
      </w:r>
      <w:r w:rsidRPr="00035E0B">
        <w:rPr>
          <w:i/>
          <w:iCs/>
          <w:noProof/>
        </w:rPr>
        <w:t>Bull. Math. Biophys.</w:t>
      </w:r>
      <w:r w:rsidRPr="00035E0B">
        <w:rPr>
          <w:noProof/>
        </w:rPr>
        <w:t>, 1943, doi: 10.1007/BF02478259.</w:t>
      </w:r>
    </w:p>
    <w:p w14:paraId="002D0EBF" w14:textId="77777777" w:rsidR="00035E0B" w:rsidRPr="00035E0B" w:rsidRDefault="00035E0B" w:rsidP="00035E0B">
      <w:pPr>
        <w:widowControl w:val="0"/>
        <w:autoSpaceDE w:val="0"/>
        <w:autoSpaceDN w:val="0"/>
        <w:adjustRightInd w:val="0"/>
        <w:ind w:left="640" w:hanging="640"/>
        <w:rPr>
          <w:noProof/>
        </w:rPr>
      </w:pPr>
      <w:r w:rsidRPr="00035E0B">
        <w:rPr>
          <w:noProof/>
        </w:rPr>
        <w:t>[99]</w:t>
      </w:r>
      <w:r w:rsidRPr="00035E0B">
        <w:rPr>
          <w:noProof/>
        </w:rPr>
        <w:tab/>
        <w:t xml:space="preserve">D. O. Hebb, “The first stage of perception: growth of the assembly,” </w:t>
      </w:r>
      <w:r w:rsidRPr="00035E0B">
        <w:rPr>
          <w:i/>
          <w:iCs/>
          <w:noProof/>
        </w:rPr>
        <w:t>Organ. Behav.</w:t>
      </w:r>
      <w:r w:rsidRPr="00035E0B">
        <w:rPr>
          <w:noProof/>
        </w:rPr>
        <w:t>, 1949, doi: 10.1016/0301-0082(84)90021-2.</w:t>
      </w:r>
    </w:p>
    <w:p w14:paraId="5B9B6BB5" w14:textId="77777777" w:rsidR="00035E0B" w:rsidRPr="00035E0B" w:rsidRDefault="00035E0B" w:rsidP="00035E0B">
      <w:pPr>
        <w:widowControl w:val="0"/>
        <w:autoSpaceDE w:val="0"/>
        <w:autoSpaceDN w:val="0"/>
        <w:adjustRightInd w:val="0"/>
        <w:ind w:left="640" w:hanging="640"/>
        <w:rPr>
          <w:noProof/>
        </w:rPr>
      </w:pPr>
      <w:r w:rsidRPr="00035E0B">
        <w:rPr>
          <w:noProof/>
        </w:rPr>
        <w:t>[100]</w:t>
      </w:r>
      <w:r w:rsidRPr="00035E0B">
        <w:rPr>
          <w:noProof/>
        </w:rPr>
        <w:tab/>
        <w:t xml:space="preserve">F. Rosenblatt, “The perceptron: A probabilistic model for information storage and organization in the brain,” </w:t>
      </w:r>
      <w:r w:rsidRPr="00035E0B">
        <w:rPr>
          <w:i/>
          <w:iCs/>
          <w:noProof/>
        </w:rPr>
        <w:t>Psychol. Rev.</w:t>
      </w:r>
      <w:r w:rsidRPr="00035E0B">
        <w:rPr>
          <w:noProof/>
        </w:rPr>
        <w:t>, 1958, doi: 10.1037/h0042519.</w:t>
      </w:r>
    </w:p>
    <w:p w14:paraId="747FF30B" w14:textId="77777777" w:rsidR="00035E0B" w:rsidRPr="00035E0B" w:rsidRDefault="00035E0B" w:rsidP="00035E0B">
      <w:pPr>
        <w:widowControl w:val="0"/>
        <w:autoSpaceDE w:val="0"/>
        <w:autoSpaceDN w:val="0"/>
        <w:adjustRightInd w:val="0"/>
        <w:ind w:left="640" w:hanging="640"/>
        <w:rPr>
          <w:noProof/>
        </w:rPr>
      </w:pPr>
      <w:r w:rsidRPr="00035E0B">
        <w:rPr>
          <w:noProof/>
        </w:rPr>
        <w:t>[101]</w:t>
      </w:r>
      <w:r w:rsidRPr="00035E0B">
        <w:rPr>
          <w:noProof/>
        </w:rPr>
        <w:tab/>
        <w:t xml:space="preserve">D. E. Rumelhart, G. E. Hinton, and R. J. Williams, “Learning representations by back-propagating errors,” </w:t>
      </w:r>
      <w:r w:rsidRPr="00035E0B">
        <w:rPr>
          <w:i/>
          <w:iCs/>
          <w:noProof/>
        </w:rPr>
        <w:t>Nature</w:t>
      </w:r>
      <w:r w:rsidRPr="00035E0B">
        <w:rPr>
          <w:noProof/>
        </w:rPr>
        <w:t>, 1986, doi: 10.1038/323533a0.</w:t>
      </w:r>
    </w:p>
    <w:p w14:paraId="6B9BD19F" w14:textId="77777777" w:rsidR="00035E0B" w:rsidRPr="00035E0B" w:rsidRDefault="00035E0B" w:rsidP="00035E0B">
      <w:pPr>
        <w:widowControl w:val="0"/>
        <w:autoSpaceDE w:val="0"/>
        <w:autoSpaceDN w:val="0"/>
        <w:adjustRightInd w:val="0"/>
        <w:ind w:left="640" w:hanging="640"/>
        <w:rPr>
          <w:noProof/>
        </w:rPr>
      </w:pPr>
      <w:r w:rsidRPr="00035E0B">
        <w:rPr>
          <w:noProof/>
        </w:rPr>
        <w:t>[102]</w:t>
      </w:r>
      <w:r w:rsidRPr="00035E0B">
        <w:rPr>
          <w:noProof/>
        </w:rPr>
        <w:tab/>
        <w:t xml:space="preserve">X. H. Le, H. V. Ho, G. Lee, and S. Jung, “Application of Long Short-Term Memory (LSTM) neural network for flood forecasting,” </w:t>
      </w:r>
      <w:r w:rsidRPr="00035E0B">
        <w:rPr>
          <w:i/>
          <w:iCs/>
          <w:noProof/>
        </w:rPr>
        <w:t>Water (Switzerland)</w:t>
      </w:r>
      <w:r w:rsidRPr="00035E0B">
        <w:rPr>
          <w:noProof/>
        </w:rPr>
        <w:t>, 2019, doi: 10.3390/w11071387.</w:t>
      </w:r>
    </w:p>
    <w:p w14:paraId="53C5BEDD" w14:textId="77777777" w:rsidR="00035E0B" w:rsidRPr="00035E0B" w:rsidRDefault="00035E0B" w:rsidP="00035E0B">
      <w:pPr>
        <w:widowControl w:val="0"/>
        <w:autoSpaceDE w:val="0"/>
        <w:autoSpaceDN w:val="0"/>
        <w:adjustRightInd w:val="0"/>
        <w:ind w:left="640" w:hanging="640"/>
        <w:rPr>
          <w:noProof/>
        </w:rPr>
      </w:pPr>
      <w:r w:rsidRPr="00035E0B">
        <w:rPr>
          <w:noProof/>
        </w:rPr>
        <w:t>[103]</w:t>
      </w:r>
      <w:r w:rsidRPr="00035E0B">
        <w:rPr>
          <w:noProof/>
        </w:rPr>
        <w:tab/>
        <w:t xml:space="preserve">M. Munem, T. M. Rubaith Bashar, M. H. Roni, M. Shahriar, T. B. Shawkat, and H. Rahaman, “Electric power load forecasting based on multivariate LSTM neural network using bayesian optimization,” </w:t>
      </w:r>
      <w:r w:rsidRPr="00035E0B">
        <w:rPr>
          <w:i/>
          <w:iCs/>
          <w:noProof/>
        </w:rPr>
        <w:t>2020 IEEE Electr. Power Energy Conf. EPEC 2020</w:t>
      </w:r>
      <w:r w:rsidRPr="00035E0B">
        <w:rPr>
          <w:noProof/>
        </w:rPr>
        <w:t>, vol. 3, 2020, doi: 10.1109/EPEC48502.2020.9320123.</w:t>
      </w:r>
    </w:p>
    <w:p w14:paraId="64381919" w14:textId="77777777" w:rsidR="00035E0B" w:rsidRPr="00035E0B" w:rsidRDefault="00035E0B" w:rsidP="00035E0B">
      <w:pPr>
        <w:widowControl w:val="0"/>
        <w:autoSpaceDE w:val="0"/>
        <w:autoSpaceDN w:val="0"/>
        <w:adjustRightInd w:val="0"/>
        <w:ind w:left="640" w:hanging="640"/>
        <w:rPr>
          <w:noProof/>
        </w:rPr>
      </w:pPr>
      <w:r w:rsidRPr="00035E0B">
        <w:rPr>
          <w:noProof/>
        </w:rPr>
        <w:t>[104]</w:t>
      </w:r>
      <w:r w:rsidRPr="00035E0B">
        <w:rPr>
          <w:noProof/>
        </w:rPr>
        <w:tab/>
        <w:t xml:space="preserve">V. Dehalwar, A. Kalam, M. L. Kolhe, and A. Zayegh, “Electricity load forecasting for urban area using weather forecast information,” </w:t>
      </w:r>
      <w:r w:rsidRPr="00035E0B">
        <w:rPr>
          <w:i/>
          <w:iCs/>
          <w:noProof/>
        </w:rPr>
        <w:t>2016 IEEE Int. Conf. Power Renew. Energy, ICPRE 2016</w:t>
      </w:r>
      <w:r w:rsidRPr="00035E0B">
        <w:rPr>
          <w:noProof/>
        </w:rPr>
        <w:t>, pp. 355–359, 2017, doi: 10.1109/ICPRE.2016.7871231.</w:t>
      </w:r>
    </w:p>
    <w:p w14:paraId="5727B4BD"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[105]</w:t>
      </w:r>
      <w:r w:rsidRPr="00035E0B">
        <w:rPr>
          <w:noProof/>
        </w:rPr>
        <w:tab/>
        <w:t xml:space="preserve">A. Si. Walia, “Activation functions and it’s types-Which is better?,” </w:t>
      </w:r>
      <w:r w:rsidRPr="00035E0B">
        <w:rPr>
          <w:i/>
          <w:iCs/>
          <w:noProof/>
        </w:rPr>
        <w:t>Towards Data Science</w:t>
      </w:r>
      <w:r w:rsidRPr="00035E0B">
        <w:rPr>
          <w:noProof/>
        </w:rPr>
        <w:t>, 2017. .</w:t>
      </w:r>
    </w:p>
    <w:p w14:paraId="294D9CA4" w14:textId="77777777" w:rsidR="00035E0B" w:rsidRPr="00035E0B" w:rsidRDefault="00035E0B" w:rsidP="00035E0B">
      <w:pPr>
        <w:widowControl w:val="0"/>
        <w:autoSpaceDE w:val="0"/>
        <w:autoSpaceDN w:val="0"/>
        <w:adjustRightInd w:val="0"/>
        <w:ind w:left="640" w:hanging="640"/>
        <w:rPr>
          <w:noProof/>
        </w:rPr>
      </w:pPr>
      <w:r w:rsidRPr="00035E0B">
        <w:rPr>
          <w:noProof/>
        </w:rPr>
        <w:t>[106]</w:t>
      </w:r>
      <w:r w:rsidRPr="00035E0B">
        <w:rPr>
          <w:noProof/>
        </w:rPr>
        <w:tab/>
        <w:t>“Artificial Neural Network (ANN) with Practical Implementation | by Amir Ali | Wavy AI Research Foundation | Medium,” 2019. https://medium.com/machine-learning-researcher/artificial-neural-network-ann-4481fa33d85a (accessed Sep. 10, 2021).</w:t>
      </w:r>
    </w:p>
    <w:p w14:paraId="217EFB39" w14:textId="77777777" w:rsidR="00035E0B" w:rsidRPr="00035E0B" w:rsidRDefault="00035E0B" w:rsidP="00035E0B">
      <w:pPr>
        <w:widowControl w:val="0"/>
        <w:autoSpaceDE w:val="0"/>
        <w:autoSpaceDN w:val="0"/>
        <w:adjustRightInd w:val="0"/>
        <w:ind w:left="640" w:hanging="640"/>
        <w:rPr>
          <w:noProof/>
        </w:rPr>
      </w:pPr>
      <w:r w:rsidRPr="00035E0B">
        <w:rPr>
          <w:noProof/>
        </w:rPr>
        <w:t>[107]</w:t>
      </w:r>
      <w:r w:rsidRPr="00035E0B">
        <w:rPr>
          <w:noProof/>
        </w:rPr>
        <w:tab/>
        <w:t xml:space="preserve">C. L. COCIANU and H. GRIGORYAN, “An Artificial Neural Network for Data Forecasting Purposes,” </w:t>
      </w:r>
      <w:r w:rsidRPr="00035E0B">
        <w:rPr>
          <w:i/>
          <w:iCs/>
          <w:noProof/>
        </w:rPr>
        <w:t>Inform. Econ.</w:t>
      </w:r>
      <w:r w:rsidRPr="00035E0B">
        <w:rPr>
          <w:noProof/>
        </w:rPr>
        <w:t>, 2015, doi: 10.12948/issn14531305/19.2.2015.04.</w:t>
      </w:r>
    </w:p>
    <w:p w14:paraId="1F7883AA" w14:textId="77777777" w:rsidR="00035E0B" w:rsidRPr="00035E0B" w:rsidRDefault="00035E0B" w:rsidP="00035E0B">
      <w:pPr>
        <w:widowControl w:val="0"/>
        <w:autoSpaceDE w:val="0"/>
        <w:autoSpaceDN w:val="0"/>
        <w:adjustRightInd w:val="0"/>
        <w:ind w:left="640" w:hanging="640"/>
        <w:rPr>
          <w:noProof/>
        </w:rPr>
      </w:pPr>
      <w:r w:rsidRPr="00035E0B">
        <w:rPr>
          <w:noProof/>
        </w:rPr>
        <w:t>[108]</w:t>
      </w:r>
      <w:r w:rsidRPr="00035E0B">
        <w:rPr>
          <w:noProof/>
        </w:rPr>
        <w:tab/>
        <w:t xml:space="preserve">M. Adya and F. Collopy, “How effective are neural networks at forecasting and prediction? A review and evaluation,” </w:t>
      </w:r>
      <w:r w:rsidRPr="00035E0B">
        <w:rPr>
          <w:i/>
          <w:iCs/>
          <w:noProof/>
        </w:rPr>
        <w:t>J. Forecast.</w:t>
      </w:r>
      <w:r w:rsidRPr="00035E0B">
        <w:rPr>
          <w:noProof/>
        </w:rPr>
        <w:t>, 1998, doi: 10.1002/(sici)1099-131x(1998090)17:5/6&lt;481::aid-for709&gt;3.0.co;2-q.</w:t>
      </w:r>
    </w:p>
    <w:p w14:paraId="6D5FCEF2" w14:textId="77777777" w:rsidR="00035E0B" w:rsidRPr="00035E0B" w:rsidRDefault="00035E0B" w:rsidP="00035E0B">
      <w:pPr>
        <w:widowControl w:val="0"/>
        <w:autoSpaceDE w:val="0"/>
        <w:autoSpaceDN w:val="0"/>
        <w:adjustRightInd w:val="0"/>
        <w:ind w:left="640" w:hanging="640"/>
        <w:rPr>
          <w:noProof/>
        </w:rPr>
      </w:pPr>
      <w:r w:rsidRPr="00035E0B">
        <w:rPr>
          <w:noProof/>
        </w:rPr>
        <w:t>[109]</w:t>
      </w:r>
      <w:r w:rsidRPr="00035E0B">
        <w:rPr>
          <w:noProof/>
        </w:rPr>
        <w:tab/>
        <w:t xml:space="preserve">Zhang, G., E. Patuwo, and M. Y. Hu, “Forecasting with Artificial neural networds,” </w:t>
      </w:r>
      <w:r w:rsidRPr="00035E0B">
        <w:rPr>
          <w:i/>
          <w:iCs/>
          <w:noProof/>
        </w:rPr>
        <w:t>Int. J. Forecast.</w:t>
      </w:r>
      <w:r w:rsidRPr="00035E0B">
        <w:rPr>
          <w:noProof/>
        </w:rPr>
        <w:t>, 1998.</w:t>
      </w:r>
    </w:p>
    <w:p w14:paraId="0F9310FA" w14:textId="77777777" w:rsidR="00035E0B" w:rsidRPr="00035E0B" w:rsidRDefault="00035E0B" w:rsidP="00035E0B">
      <w:pPr>
        <w:widowControl w:val="0"/>
        <w:autoSpaceDE w:val="0"/>
        <w:autoSpaceDN w:val="0"/>
        <w:adjustRightInd w:val="0"/>
        <w:ind w:left="640" w:hanging="640"/>
        <w:rPr>
          <w:noProof/>
        </w:rPr>
      </w:pPr>
      <w:r w:rsidRPr="00035E0B">
        <w:rPr>
          <w:noProof/>
        </w:rPr>
        <w:t>[110]</w:t>
      </w:r>
      <w:r w:rsidRPr="00035E0B">
        <w:rPr>
          <w:noProof/>
        </w:rPr>
        <w:tab/>
        <w:t xml:space="preserve">A. D. Papalexopoulos, S. Hao, and T. M. Peng, “An implementation of a neural network based load forecasting model for the EMS,” </w:t>
      </w:r>
      <w:r w:rsidRPr="00035E0B">
        <w:rPr>
          <w:i/>
          <w:iCs/>
          <w:noProof/>
        </w:rPr>
        <w:t>IEEE Trans. Power Syst.</w:t>
      </w:r>
      <w:r w:rsidRPr="00035E0B">
        <w:rPr>
          <w:noProof/>
        </w:rPr>
        <w:t>, 1994, doi: 10.1109/59.331456.</w:t>
      </w:r>
    </w:p>
    <w:p w14:paraId="17FF126D" w14:textId="77777777" w:rsidR="00035E0B" w:rsidRPr="00035E0B" w:rsidRDefault="00035E0B" w:rsidP="00035E0B">
      <w:pPr>
        <w:widowControl w:val="0"/>
        <w:autoSpaceDE w:val="0"/>
        <w:autoSpaceDN w:val="0"/>
        <w:adjustRightInd w:val="0"/>
        <w:ind w:left="640" w:hanging="640"/>
        <w:rPr>
          <w:noProof/>
        </w:rPr>
      </w:pPr>
      <w:r w:rsidRPr="00035E0B">
        <w:rPr>
          <w:noProof/>
        </w:rPr>
        <w:t>[111]</w:t>
      </w:r>
      <w:r w:rsidRPr="00035E0B">
        <w:rPr>
          <w:noProof/>
        </w:rPr>
        <w:tab/>
        <w:t xml:space="preserve">A. D. Papalexopoulos and T. C. Hesterberg, “A regression-based approach to short-term system load forecasting,” </w:t>
      </w:r>
      <w:r w:rsidRPr="00035E0B">
        <w:rPr>
          <w:i/>
          <w:iCs/>
          <w:noProof/>
        </w:rPr>
        <w:t>IEEE Trans. Power Syst.</w:t>
      </w:r>
      <w:r w:rsidRPr="00035E0B">
        <w:rPr>
          <w:noProof/>
        </w:rPr>
        <w:t>, 1990, doi: 10.1109/59.99410.</w:t>
      </w:r>
    </w:p>
    <w:p w14:paraId="2F729DA4" w14:textId="77777777" w:rsidR="00035E0B" w:rsidRPr="00035E0B" w:rsidRDefault="00035E0B" w:rsidP="00035E0B">
      <w:pPr>
        <w:widowControl w:val="0"/>
        <w:autoSpaceDE w:val="0"/>
        <w:autoSpaceDN w:val="0"/>
        <w:adjustRightInd w:val="0"/>
        <w:ind w:left="640" w:hanging="640"/>
        <w:rPr>
          <w:noProof/>
        </w:rPr>
      </w:pPr>
      <w:r w:rsidRPr="00035E0B">
        <w:rPr>
          <w:noProof/>
        </w:rPr>
        <w:t>[112]</w:t>
      </w:r>
      <w:r w:rsidRPr="00035E0B">
        <w:rPr>
          <w:noProof/>
        </w:rPr>
        <w:tab/>
        <w:t xml:space="preserve">B. F. Hobbs, “Analysis of the value for unit commitment of improved load forecasts,” </w:t>
      </w:r>
      <w:r w:rsidRPr="00035E0B">
        <w:rPr>
          <w:i/>
          <w:iCs/>
          <w:noProof/>
        </w:rPr>
        <w:t>IEEE Trans. Power Syst.</w:t>
      </w:r>
      <w:r w:rsidRPr="00035E0B">
        <w:rPr>
          <w:noProof/>
        </w:rPr>
        <w:t>, 1999, doi: 10.1109/59.801894.</w:t>
      </w:r>
    </w:p>
    <w:p w14:paraId="5B165F57" w14:textId="77777777" w:rsidR="00035E0B" w:rsidRPr="00035E0B" w:rsidRDefault="00035E0B" w:rsidP="00035E0B">
      <w:pPr>
        <w:widowControl w:val="0"/>
        <w:autoSpaceDE w:val="0"/>
        <w:autoSpaceDN w:val="0"/>
        <w:adjustRightInd w:val="0"/>
        <w:ind w:left="640" w:hanging="640"/>
        <w:rPr>
          <w:noProof/>
        </w:rPr>
      </w:pPr>
      <w:r w:rsidRPr="00035E0B">
        <w:rPr>
          <w:noProof/>
        </w:rPr>
        <w:t>[113]</w:t>
      </w:r>
      <w:r w:rsidRPr="00035E0B">
        <w:rPr>
          <w:noProof/>
        </w:rPr>
        <w:tab/>
        <w:t xml:space="preserve">A. Khotanzad, R. C. Hwang, A. Abaye, and D. Maratukulam, “An Adaptive </w:t>
      </w:r>
      <w:r w:rsidRPr="00035E0B">
        <w:rPr>
          <w:noProof/>
        </w:rPr>
        <w:lastRenderedPageBreak/>
        <w:t xml:space="preserve">Modular Artificial Neural Network Hourly Load Forecaster and its Implementation at Electric Utilities,” </w:t>
      </w:r>
      <w:r w:rsidRPr="00035E0B">
        <w:rPr>
          <w:i/>
          <w:iCs/>
          <w:noProof/>
        </w:rPr>
        <w:t>IEEE Trans. Power Syst.</w:t>
      </w:r>
      <w:r w:rsidRPr="00035E0B">
        <w:rPr>
          <w:noProof/>
        </w:rPr>
        <w:t>, 1995, doi: 10.1109/59.466468.</w:t>
      </w:r>
    </w:p>
    <w:p w14:paraId="04546061" w14:textId="77777777" w:rsidR="00035E0B" w:rsidRPr="00035E0B" w:rsidRDefault="00035E0B" w:rsidP="00035E0B">
      <w:pPr>
        <w:widowControl w:val="0"/>
        <w:autoSpaceDE w:val="0"/>
        <w:autoSpaceDN w:val="0"/>
        <w:adjustRightInd w:val="0"/>
        <w:ind w:left="640" w:hanging="640"/>
        <w:rPr>
          <w:noProof/>
        </w:rPr>
      </w:pPr>
      <w:r w:rsidRPr="00035E0B">
        <w:rPr>
          <w:noProof/>
        </w:rPr>
        <w:t>[114]</w:t>
      </w:r>
      <w:r w:rsidRPr="00035E0B">
        <w:rPr>
          <w:noProof/>
        </w:rPr>
        <w:tab/>
        <w:t xml:space="preserve">A. Khotanzad, R. Afkhami-Rohani, T. L. Lu, A. Abaye, M. Davis, and D. J. Maratukulam, “ANNSTLF - A neural-network-based electric load forecasting system,” </w:t>
      </w:r>
      <w:r w:rsidRPr="00035E0B">
        <w:rPr>
          <w:i/>
          <w:iCs/>
          <w:noProof/>
        </w:rPr>
        <w:t>IEEE Trans. Neural Networks</w:t>
      </w:r>
      <w:r w:rsidRPr="00035E0B">
        <w:rPr>
          <w:noProof/>
        </w:rPr>
        <w:t>, 1997, doi: 10.1109/72.595881.</w:t>
      </w:r>
    </w:p>
    <w:p w14:paraId="34021F90" w14:textId="77777777" w:rsidR="00035E0B" w:rsidRPr="00035E0B" w:rsidRDefault="00035E0B" w:rsidP="00035E0B">
      <w:pPr>
        <w:widowControl w:val="0"/>
        <w:autoSpaceDE w:val="0"/>
        <w:autoSpaceDN w:val="0"/>
        <w:adjustRightInd w:val="0"/>
        <w:ind w:left="640" w:hanging="640"/>
        <w:rPr>
          <w:noProof/>
        </w:rPr>
      </w:pPr>
      <w:r w:rsidRPr="00035E0B">
        <w:rPr>
          <w:noProof/>
        </w:rPr>
        <w:t>[115]</w:t>
      </w:r>
      <w:r w:rsidRPr="00035E0B">
        <w:rPr>
          <w:noProof/>
        </w:rPr>
        <w:tab/>
        <w:t>“Recursive least squares filter - Wikipedia.” https://en.wikipedia.org/wiki/Recursive_least_squares_filter (accessed Oct. 08, 2021).</w:t>
      </w:r>
    </w:p>
    <w:p w14:paraId="5081A53D" w14:textId="77777777" w:rsidR="00035E0B" w:rsidRPr="00035E0B" w:rsidRDefault="00035E0B" w:rsidP="00035E0B">
      <w:pPr>
        <w:widowControl w:val="0"/>
        <w:autoSpaceDE w:val="0"/>
        <w:autoSpaceDN w:val="0"/>
        <w:adjustRightInd w:val="0"/>
        <w:ind w:left="640" w:hanging="640"/>
        <w:rPr>
          <w:noProof/>
        </w:rPr>
      </w:pPr>
      <w:r w:rsidRPr="00035E0B">
        <w:rPr>
          <w:noProof/>
        </w:rPr>
        <w:t>[116]</w:t>
      </w:r>
      <w:r w:rsidRPr="00035E0B">
        <w:rPr>
          <w:noProof/>
        </w:rPr>
        <w:tab/>
        <w:t xml:space="preserve">A. Khotanzad, E. Zhou, and H. Elragal, “A neuro-fuzzy approach to short-term load forecasting in a price-sensitive environment,” </w:t>
      </w:r>
      <w:r w:rsidRPr="00035E0B">
        <w:rPr>
          <w:i/>
          <w:iCs/>
          <w:noProof/>
        </w:rPr>
        <w:t>IEEE Trans. Power Syst.</w:t>
      </w:r>
      <w:r w:rsidRPr="00035E0B">
        <w:rPr>
          <w:noProof/>
        </w:rPr>
        <w:t>, vol. 17, no. 4, pp. 1273–1282, Nov. 2002, doi: 10.1109/TPWRS.2002.804999.</w:t>
      </w:r>
    </w:p>
    <w:p w14:paraId="18ACEB68" w14:textId="77777777" w:rsidR="00035E0B" w:rsidRPr="00035E0B" w:rsidRDefault="00035E0B" w:rsidP="00035E0B">
      <w:pPr>
        <w:widowControl w:val="0"/>
        <w:autoSpaceDE w:val="0"/>
        <w:autoSpaceDN w:val="0"/>
        <w:adjustRightInd w:val="0"/>
        <w:ind w:left="640" w:hanging="640"/>
        <w:rPr>
          <w:noProof/>
        </w:rPr>
      </w:pPr>
      <w:r w:rsidRPr="00035E0B">
        <w:rPr>
          <w:noProof/>
        </w:rPr>
        <w:t>[117]</w:t>
      </w:r>
      <w:r w:rsidRPr="00035E0B">
        <w:rPr>
          <w:noProof/>
        </w:rPr>
        <w:tab/>
        <w:t>P. R. J. Campbell and K. Adamson, “Methodologies for load forecasting,” 2006, doi: 10.1109/IS.2006.348523.</w:t>
      </w:r>
    </w:p>
    <w:p w14:paraId="3CCFAAE1" w14:textId="77777777" w:rsidR="00035E0B" w:rsidRPr="00035E0B" w:rsidRDefault="00035E0B" w:rsidP="00035E0B">
      <w:pPr>
        <w:widowControl w:val="0"/>
        <w:autoSpaceDE w:val="0"/>
        <w:autoSpaceDN w:val="0"/>
        <w:adjustRightInd w:val="0"/>
        <w:ind w:left="640" w:hanging="640"/>
        <w:rPr>
          <w:noProof/>
        </w:rPr>
      </w:pPr>
      <w:r w:rsidRPr="00035E0B">
        <w:rPr>
          <w:noProof/>
        </w:rPr>
        <w:t>[118]</w:t>
      </w:r>
      <w:r w:rsidRPr="00035E0B">
        <w:rPr>
          <w:noProof/>
        </w:rPr>
        <w:tab/>
        <w:t xml:space="preserve">G. H. Yann LeCun, Yoshua Bengio, “Deep learning (2015), Y. LeCun, Y. Bengio and G. Hinton,” </w:t>
      </w:r>
      <w:r w:rsidRPr="00035E0B">
        <w:rPr>
          <w:i/>
          <w:iCs/>
          <w:noProof/>
        </w:rPr>
        <w:t>Nature</w:t>
      </w:r>
      <w:r w:rsidRPr="00035E0B">
        <w:rPr>
          <w:noProof/>
        </w:rPr>
        <w:t>, 2015.</w:t>
      </w:r>
    </w:p>
    <w:p w14:paraId="05DB5920" w14:textId="77777777" w:rsidR="00035E0B" w:rsidRPr="00035E0B" w:rsidRDefault="00035E0B" w:rsidP="00035E0B">
      <w:pPr>
        <w:widowControl w:val="0"/>
        <w:autoSpaceDE w:val="0"/>
        <w:autoSpaceDN w:val="0"/>
        <w:adjustRightInd w:val="0"/>
        <w:ind w:left="640" w:hanging="640"/>
        <w:rPr>
          <w:noProof/>
        </w:rPr>
      </w:pPr>
      <w:r w:rsidRPr="00035E0B">
        <w:rPr>
          <w:noProof/>
        </w:rPr>
        <w:t>[119]</w:t>
      </w:r>
      <w:r w:rsidRPr="00035E0B">
        <w:rPr>
          <w:noProof/>
        </w:rPr>
        <w:tab/>
        <w:t xml:space="preserve">G. E. Hinton, S. Osindero, and Y. W. Teh, “A fast learning algorithm for deep belief nets,” </w:t>
      </w:r>
      <w:r w:rsidRPr="00035E0B">
        <w:rPr>
          <w:i/>
          <w:iCs/>
          <w:noProof/>
        </w:rPr>
        <w:t>Neural Comput.</w:t>
      </w:r>
      <w:r w:rsidRPr="00035E0B">
        <w:rPr>
          <w:noProof/>
        </w:rPr>
        <w:t>, 2006, doi: 10.1162/neco.2006.18.7.1527.</w:t>
      </w:r>
    </w:p>
    <w:p w14:paraId="4AF6DCDE" w14:textId="77777777" w:rsidR="00035E0B" w:rsidRPr="00035E0B" w:rsidRDefault="00035E0B" w:rsidP="00035E0B">
      <w:pPr>
        <w:widowControl w:val="0"/>
        <w:autoSpaceDE w:val="0"/>
        <w:autoSpaceDN w:val="0"/>
        <w:adjustRightInd w:val="0"/>
        <w:ind w:left="640" w:hanging="640"/>
        <w:rPr>
          <w:noProof/>
        </w:rPr>
      </w:pPr>
      <w:r w:rsidRPr="00035E0B">
        <w:rPr>
          <w:noProof/>
        </w:rPr>
        <w:t>[120]</w:t>
      </w:r>
      <w:r w:rsidRPr="00035E0B">
        <w:rPr>
          <w:noProof/>
        </w:rPr>
        <w:tab/>
        <w:t>S. Suresh, “An Analysis of Short-term Load Forecasting on Residential Buildings Using Deep Learning Models,” Virginia Polytechnic Institute and State University, Blacksburg, 2020.</w:t>
      </w:r>
    </w:p>
    <w:p w14:paraId="7B840BFC" w14:textId="77777777" w:rsidR="00035E0B" w:rsidRPr="00035E0B" w:rsidRDefault="00035E0B" w:rsidP="00035E0B">
      <w:pPr>
        <w:widowControl w:val="0"/>
        <w:autoSpaceDE w:val="0"/>
        <w:autoSpaceDN w:val="0"/>
        <w:adjustRightInd w:val="0"/>
        <w:ind w:left="640" w:hanging="640"/>
        <w:rPr>
          <w:noProof/>
        </w:rPr>
      </w:pPr>
      <w:r w:rsidRPr="00035E0B">
        <w:rPr>
          <w:noProof/>
        </w:rPr>
        <w:t>[121]</w:t>
      </w:r>
      <w:r w:rsidRPr="00035E0B">
        <w:rPr>
          <w:noProof/>
        </w:rPr>
        <w:tab/>
        <w:t>Y. Bengio, P. Lamblin, D. Popovici, and H. Larochelle, “Greedy layer-wise training of deep networks,” 2007, doi: 10.7551/mitpress/7503.003.0024.</w:t>
      </w:r>
    </w:p>
    <w:p w14:paraId="13CCAC80" w14:textId="77777777" w:rsidR="00035E0B" w:rsidRPr="00035E0B" w:rsidRDefault="00035E0B" w:rsidP="00035E0B">
      <w:pPr>
        <w:widowControl w:val="0"/>
        <w:autoSpaceDE w:val="0"/>
        <w:autoSpaceDN w:val="0"/>
        <w:adjustRightInd w:val="0"/>
        <w:ind w:left="640" w:hanging="640"/>
        <w:rPr>
          <w:noProof/>
        </w:rPr>
      </w:pPr>
      <w:r w:rsidRPr="00035E0B">
        <w:rPr>
          <w:noProof/>
        </w:rPr>
        <w:t>[122]</w:t>
      </w:r>
      <w:r w:rsidRPr="00035E0B">
        <w:rPr>
          <w:noProof/>
        </w:rPr>
        <w:tab/>
        <w:t xml:space="preserve">I. J. Goodfellow, J. Shlens, and C. Szegedy, “Explaining and harnessing adversarial </w:t>
      </w:r>
      <w:r w:rsidRPr="00035E0B">
        <w:rPr>
          <w:noProof/>
        </w:rPr>
        <w:lastRenderedPageBreak/>
        <w:t>examples,” 2015.</w:t>
      </w:r>
    </w:p>
    <w:p w14:paraId="2E0257FC" w14:textId="77777777" w:rsidR="00035E0B" w:rsidRPr="00035E0B" w:rsidRDefault="00035E0B" w:rsidP="00035E0B">
      <w:pPr>
        <w:widowControl w:val="0"/>
        <w:autoSpaceDE w:val="0"/>
        <w:autoSpaceDN w:val="0"/>
        <w:adjustRightInd w:val="0"/>
        <w:ind w:left="640" w:hanging="640"/>
        <w:rPr>
          <w:noProof/>
        </w:rPr>
      </w:pPr>
      <w:r w:rsidRPr="00035E0B">
        <w:rPr>
          <w:noProof/>
        </w:rPr>
        <w:t>[123]</w:t>
      </w:r>
      <w:r w:rsidRPr="00035E0B">
        <w:rPr>
          <w:noProof/>
        </w:rPr>
        <w:tab/>
        <w:t>A. Graves, A. R. Mohamed, and G. Hinton, “Speech recognition with deep recurrent neural networks,” 2013, doi: 10.1109/ICASSP.2013.6638947.</w:t>
      </w:r>
    </w:p>
    <w:p w14:paraId="2AF61BD7" w14:textId="77777777" w:rsidR="00035E0B" w:rsidRPr="00035E0B" w:rsidRDefault="00035E0B" w:rsidP="00035E0B">
      <w:pPr>
        <w:widowControl w:val="0"/>
        <w:autoSpaceDE w:val="0"/>
        <w:autoSpaceDN w:val="0"/>
        <w:adjustRightInd w:val="0"/>
        <w:ind w:left="640" w:hanging="640"/>
        <w:rPr>
          <w:noProof/>
        </w:rPr>
      </w:pPr>
      <w:r w:rsidRPr="00035E0B">
        <w:rPr>
          <w:noProof/>
        </w:rPr>
        <w:t>[124]</w:t>
      </w:r>
      <w:r w:rsidRPr="00035E0B">
        <w:rPr>
          <w:noProof/>
        </w:rPr>
        <w:tab/>
        <w:t xml:space="preserve">H. Shi, M. Xu, and R. Li, “Deep Learning for Household Load Forecasting-A Novel Pooling Deep RNN,” </w:t>
      </w:r>
      <w:r w:rsidRPr="00035E0B">
        <w:rPr>
          <w:i/>
          <w:iCs/>
          <w:noProof/>
        </w:rPr>
        <w:t>IEEE Trans. Smart Grid</w:t>
      </w:r>
      <w:r w:rsidRPr="00035E0B">
        <w:rPr>
          <w:noProof/>
        </w:rPr>
        <w:t>, 2018, doi: 10.1109/TSG.2017.2686012.</w:t>
      </w:r>
    </w:p>
    <w:p w14:paraId="3E96D0E9" w14:textId="77777777" w:rsidR="00035E0B" w:rsidRPr="00035E0B" w:rsidRDefault="00035E0B" w:rsidP="00035E0B">
      <w:pPr>
        <w:widowControl w:val="0"/>
        <w:autoSpaceDE w:val="0"/>
        <w:autoSpaceDN w:val="0"/>
        <w:adjustRightInd w:val="0"/>
        <w:ind w:left="640" w:hanging="640"/>
        <w:rPr>
          <w:noProof/>
        </w:rPr>
      </w:pPr>
      <w:r w:rsidRPr="00035E0B">
        <w:rPr>
          <w:noProof/>
        </w:rPr>
        <w:t>[125]</w:t>
      </w:r>
      <w:r w:rsidRPr="00035E0B">
        <w:rPr>
          <w:noProof/>
        </w:rPr>
        <w:tab/>
        <w:t xml:space="preserve">D. Silver, J. Schrittwieser, K. Simonyan, I. A.- Nature, and U. 2017, “Mastering the game of Go without human knowledge,” </w:t>
      </w:r>
      <w:r w:rsidRPr="00035E0B">
        <w:rPr>
          <w:i/>
          <w:iCs/>
          <w:noProof/>
        </w:rPr>
        <w:t>Nature</w:t>
      </w:r>
      <w:r w:rsidRPr="00035E0B">
        <w:rPr>
          <w:noProof/>
        </w:rPr>
        <w:t>. 2016.</w:t>
      </w:r>
    </w:p>
    <w:p w14:paraId="3AD95143" w14:textId="77777777" w:rsidR="00035E0B" w:rsidRPr="00035E0B" w:rsidRDefault="00035E0B" w:rsidP="00035E0B">
      <w:pPr>
        <w:widowControl w:val="0"/>
        <w:autoSpaceDE w:val="0"/>
        <w:autoSpaceDN w:val="0"/>
        <w:adjustRightInd w:val="0"/>
        <w:ind w:left="640" w:hanging="640"/>
        <w:rPr>
          <w:noProof/>
        </w:rPr>
      </w:pPr>
      <w:r w:rsidRPr="00035E0B">
        <w:rPr>
          <w:noProof/>
        </w:rPr>
        <w:t>[126]</w:t>
      </w:r>
      <w:r w:rsidRPr="00035E0B">
        <w:rPr>
          <w:noProof/>
        </w:rPr>
        <w:tab/>
        <w:t xml:space="preserve">V. Mnih </w:t>
      </w:r>
      <w:r w:rsidRPr="00035E0B">
        <w:rPr>
          <w:i/>
          <w:iCs/>
          <w:noProof/>
        </w:rPr>
        <w:t>et al.</w:t>
      </w:r>
      <w:r w:rsidRPr="00035E0B">
        <w:rPr>
          <w:noProof/>
        </w:rPr>
        <w:t xml:space="preserve">, “Human-level control through deep reinforcement learning,” </w:t>
      </w:r>
      <w:r w:rsidRPr="00035E0B">
        <w:rPr>
          <w:i/>
          <w:iCs/>
          <w:noProof/>
        </w:rPr>
        <w:t>Nature</w:t>
      </w:r>
      <w:r w:rsidRPr="00035E0B">
        <w:rPr>
          <w:noProof/>
        </w:rPr>
        <w:t>, 2015, doi: 10.1038/nature14236.</w:t>
      </w:r>
    </w:p>
    <w:p w14:paraId="3E0F5048" w14:textId="77777777" w:rsidR="00035E0B" w:rsidRPr="00035E0B" w:rsidRDefault="00035E0B" w:rsidP="00035E0B">
      <w:pPr>
        <w:widowControl w:val="0"/>
        <w:autoSpaceDE w:val="0"/>
        <w:autoSpaceDN w:val="0"/>
        <w:adjustRightInd w:val="0"/>
        <w:ind w:left="640" w:hanging="640"/>
        <w:rPr>
          <w:noProof/>
        </w:rPr>
      </w:pPr>
      <w:r w:rsidRPr="00035E0B">
        <w:rPr>
          <w:noProof/>
        </w:rPr>
        <w:t>[127]</w:t>
      </w:r>
      <w:r w:rsidRPr="00035E0B">
        <w:rPr>
          <w:noProof/>
        </w:rPr>
        <w:tab/>
        <w:t>“What is the difference between Machine Learning and Deep Learning | by Neeraj Kumar | Medium,” 2017. https://medium.com/@Say2neeraj/what-is-the-difference-between-machine-learning-and-deep-learning-5795e4415be9 (accessed Sep. 18, 2021).</w:t>
      </w:r>
    </w:p>
    <w:p w14:paraId="6C87A4EF" w14:textId="77777777" w:rsidR="00035E0B" w:rsidRPr="00035E0B" w:rsidRDefault="00035E0B" w:rsidP="00035E0B">
      <w:pPr>
        <w:widowControl w:val="0"/>
        <w:autoSpaceDE w:val="0"/>
        <w:autoSpaceDN w:val="0"/>
        <w:adjustRightInd w:val="0"/>
        <w:ind w:left="640" w:hanging="640"/>
        <w:rPr>
          <w:noProof/>
        </w:rPr>
      </w:pPr>
      <w:r w:rsidRPr="00035E0B">
        <w:rPr>
          <w:noProof/>
        </w:rPr>
        <w:t>[128]</w:t>
      </w:r>
      <w:r w:rsidRPr="00035E0B">
        <w:rPr>
          <w:noProof/>
        </w:rPr>
        <w:tab/>
        <w:t>M. Baccouche, F. Mamalet, and C. Wolf, “</w:t>
      </w:r>
      <w:r w:rsidRPr="00035E0B">
        <w:rPr>
          <w:rFonts w:ascii="MS Mincho" w:eastAsia="MS Mincho" w:hAnsi="MS Mincho" w:cs="MS Mincho" w:hint="eastAsia"/>
          <w:noProof/>
        </w:rPr>
        <w:t>（</w:t>
      </w:r>
      <w:r w:rsidRPr="00035E0B">
        <w:rPr>
          <w:noProof/>
        </w:rPr>
        <w:t xml:space="preserve">RGB)Sequential deep learning for human action recognition,” </w:t>
      </w:r>
      <w:r w:rsidRPr="00035E0B">
        <w:rPr>
          <w:i/>
          <w:iCs/>
          <w:noProof/>
        </w:rPr>
        <w:t>Int. Work. Hum. Behav. Underst.</w:t>
      </w:r>
      <w:r w:rsidRPr="00035E0B">
        <w:rPr>
          <w:noProof/>
        </w:rPr>
        <w:t>, 2011.</w:t>
      </w:r>
    </w:p>
    <w:p w14:paraId="2ACF494E" w14:textId="77777777" w:rsidR="00035E0B" w:rsidRPr="00035E0B" w:rsidRDefault="00035E0B" w:rsidP="00035E0B">
      <w:pPr>
        <w:widowControl w:val="0"/>
        <w:autoSpaceDE w:val="0"/>
        <w:autoSpaceDN w:val="0"/>
        <w:adjustRightInd w:val="0"/>
        <w:ind w:left="640" w:hanging="640"/>
        <w:rPr>
          <w:noProof/>
        </w:rPr>
      </w:pPr>
      <w:r w:rsidRPr="00035E0B">
        <w:rPr>
          <w:noProof/>
        </w:rPr>
        <w:t>[129]</w:t>
      </w:r>
      <w:r w:rsidRPr="00035E0B">
        <w:rPr>
          <w:noProof/>
        </w:rPr>
        <w:tab/>
        <w:t xml:space="preserve">D. Yu, L. Deng, I. Jang, P. Kudumakis, M. Sandler, and K. Kang, “Deep learning and its applications to signal and information processing,” </w:t>
      </w:r>
      <w:r w:rsidRPr="00035E0B">
        <w:rPr>
          <w:i/>
          <w:iCs/>
          <w:noProof/>
        </w:rPr>
        <w:t>IEEE Signal Process. Mag.</w:t>
      </w:r>
      <w:r w:rsidRPr="00035E0B">
        <w:rPr>
          <w:noProof/>
        </w:rPr>
        <w:t>, 2011, doi: 10.1109/MSP.2010.939038.</w:t>
      </w:r>
    </w:p>
    <w:p w14:paraId="6D3BFF23" w14:textId="77777777" w:rsidR="00035E0B" w:rsidRPr="00035E0B" w:rsidRDefault="00035E0B" w:rsidP="00035E0B">
      <w:pPr>
        <w:widowControl w:val="0"/>
        <w:autoSpaceDE w:val="0"/>
        <w:autoSpaceDN w:val="0"/>
        <w:adjustRightInd w:val="0"/>
        <w:ind w:left="640" w:hanging="640"/>
        <w:rPr>
          <w:noProof/>
        </w:rPr>
      </w:pPr>
      <w:r w:rsidRPr="00035E0B">
        <w:rPr>
          <w:noProof/>
        </w:rPr>
        <w:t>[130]</w:t>
      </w:r>
      <w:r w:rsidRPr="00035E0B">
        <w:rPr>
          <w:noProof/>
        </w:rPr>
        <w:tab/>
        <w:t>M. Vos, C. Bender-Saebelkampf, and S. Albayrak, “Residential Short-Term Load Forecasting Using Convolutional Neural Networks,” 2018, doi: 10.1109/SmartGridComm.2018.8587494.</w:t>
      </w:r>
    </w:p>
    <w:p w14:paraId="31B7DEB2" w14:textId="77777777" w:rsidR="00035E0B" w:rsidRPr="00035E0B" w:rsidRDefault="00035E0B" w:rsidP="00035E0B">
      <w:pPr>
        <w:widowControl w:val="0"/>
        <w:autoSpaceDE w:val="0"/>
        <w:autoSpaceDN w:val="0"/>
        <w:adjustRightInd w:val="0"/>
        <w:ind w:left="640" w:hanging="640"/>
        <w:rPr>
          <w:noProof/>
        </w:rPr>
      </w:pPr>
      <w:r w:rsidRPr="00035E0B">
        <w:rPr>
          <w:noProof/>
        </w:rPr>
        <w:t>[131]</w:t>
      </w:r>
      <w:r w:rsidRPr="00035E0B">
        <w:rPr>
          <w:noProof/>
        </w:rPr>
        <w:tab/>
        <w:t xml:space="preserve">A. Gasparin, S. Lukovic, and C. Alippi, “Deep Learning for Time Series </w:t>
      </w:r>
      <w:r w:rsidRPr="00035E0B">
        <w:rPr>
          <w:noProof/>
        </w:rPr>
        <w:lastRenderedPageBreak/>
        <w:t>Forecasting: The Electric Load Case,” 2019, [Online]. Available: http://arxiv.org/abs/1907.09207.</w:t>
      </w:r>
    </w:p>
    <w:p w14:paraId="75E72B9A" w14:textId="77777777" w:rsidR="00035E0B" w:rsidRPr="00035E0B" w:rsidRDefault="00035E0B" w:rsidP="00035E0B">
      <w:pPr>
        <w:widowControl w:val="0"/>
        <w:autoSpaceDE w:val="0"/>
        <w:autoSpaceDN w:val="0"/>
        <w:adjustRightInd w:val="0"/>
        <w:ind w:left="640" w:hanging="640"/>
        <w:rPr>
          <w:noProof/>
        </w:rPr>
      </w:pPr>
      <w:r w:rsidRPr="00035E0B">
        <w:rPr>
          <w:noProof/>
        </w:rPr>
        <w:t>[132]</w:t>
      </w:r>
      <w:r w:rsidRPr="00035E0B">
        <w:rPr>
          <w:noProof/>
        </w:rPr>
        <w:tab/>
        <w:t xml:space="preserve">C. Gallicchio, A. Micheli, and L. Pedrelli, “Design of deep echo state networks,” </w:t>
      </w:r>
      <w:r w:rsidRPr="00035E0B">
        <w:rPr>
          <w:i/>
          <w:iCs/>
          <w:noProof/>
        </w:rPr>
        <w:t>Neural Networks</w:t>
      </w:r>
      <w:r w:rsidRPr="00035E0B">
        <w:rPr>
          <w:noProof/>
        </w:rPr>
        <w:t>, 2018, doi: 10.1016/j.neunet.2018.08.002.</w:t>
      </w:r>
    </w:p>
    <w:p w14:paraId="4080A416" w14:textId="77777777" w:rsidR="00035E0B" w:rsidRPr="00035E0B" w:rsidRDefault="00035E0B" w:rsidP="00035E0B">
      <w:pPr>
        <w:widowControl w:val="0"/>
        <w:autoSpaceDE w:val="0"/>
        <w:autoSpaceDN w:val="0"/>
        <w:adjustRightInd w:val="0"/>
        <w:ind w:left="640" w:hanging="640"/>
        <w:rPr>
          <w:noProof/>
        </w:rPr>
      </w:pPr>
      <w:r w:rsidRPr="00035E0B">
        <w:rPr>
          <w:noProof/>
        </w:rPr>
        <w:t>[133]</w:t>
      </w:r>
      <w:r w:rsidRPr="00035E0B">
        <w:rPr>
          <w:noProof/>
        </w:rPr>
        <w:tab/>
        <w:t xml:space="preserve">C. Tian, J. Ma, C. Zhang, and P. Zhan, “A deep neural network model for short-term load forecast based on long short-term memory network and convolutional neural network,” </w:t>
      </w:r>
      <w:r w:rsidRPr="00035E0B">
        <w:rPr>
          <w:i/>
          <w:iCs/>
          <w:noProof/>
        </w:rPr>
        <w:t>Energies</w:t>
      </w:r>
      <w:r w:rsidRPr="00035E0B">
        <w:rPr>
          <w:noProof/>
        </w:rPr>
        <w:t>, 2018, doi: 10.3390/en11123493.</w:t>
      </w:r>
    </w:p>
    <w:p w14:paraId="2223C49F" w14:textId="77777777" w:rsidR="00035E0B" w:rsidRPr="00035E0B" w:rsidRDefault="00035E0B" w:rsidP="00035E0B">
      <w:pPr>
        <w:widowControl w:val="0"/>
        <w:autoSpaceDE w:val="0"/>
        <w:autoSpaceDN w:val="0"/>
        <w:adjustRightInd w:val="0"/>
        <w:ind w:left="640" w:hanging="640"/>
        <w:rPr>
          <w:noProof/>
        </w:rPr>
      </w:pPr>
      <w:r w:rsidRPr="00035E0B">
        <w:rPr>
          <w:noProof/>
        </w:rPr>
        <w:t>[134]</w:t>
      </w:r>
      <w:r w:rsidRPr="00035E0B">
        <w:rPr>
          <w:noProof/>
        </w:rPr>
        <w:tab/>
        <w:t>B. Farsi, “On Short-Term Load Forecasting Using Machine Learning Techniques,” Concordia University, 2020.</w:t>
      </w:r>
    </w:p>
    <w:p w14:paraId="513ADF6D" w14:textId="77777777" w:rsidR="00035E0B" w:rsidRPr="00035E0B" w:rsidRDefault="00035E0B" w:rsidP="00035E0B">
      <w:pPr>
        <w:widowControl w:val="0"/>
        <w:autoSpaceDE w:val="0"/>
        <w:autoSpaceDN w:val="0"/>
        <w:adjustRightInd w:val="0"/>
        <w:ind w:left="640" w:hanging="640"/>
        <w:rPr>
          <w:noProof/>
        </w:rPr>
      </w:pPr>
      <w:r w:rsidRPr="00035E0B">
        <w:rPr>
          <w:noProof/>
        </w:rPr>
        <w:t>[135]</w:t>
      </w:r>
      <w:r w:rsidRPr="00035E0B">
        <w:rPr>
          <w:noProof/>
        </w:rPr>
        <w:tab/>
        <w:t xml:space="preserve">C. J. Huang, Y. Shen, Y. H. Chen, and H. C. Chen, “A novel hybrid deep neural network model for short-term electricity price forecasting,” </w:t>
      </w:r>
      <w:r w:rsidRPr="00035E0B">
        <w:rPr>
          <w:i/>
          <w:iCs/>
          <w:noProof/>
        </w:rPr>
        <w:t>Int. J. Energy Res.</w:t>
      </w:r>
      <w:r w:rsidRPr="00035E0B">
        <w:rPr>
          <w:noProof/>
        </w:rPr>
        <w:t>, 2021, doi: 10.1002/er.5945.</w:t>
      </w:r>
    </w:p>
    <w:p w14:paraId="5A9A465E" w14:textId="77777777" w:rsidR="00035E0B" w:rsidRPr="00035E0B" w:rsidRDefault="00035E0B" w:rsidP="00035E0B">
      <w:pPr>
        <w:widowControl w:val="0"/>
        <w:autoSpaceDE w:val="0"/>
        <w:autoSpaceDN w:val="0"/>
        <w:adjustRightInd w:val="0"/>
        <w:ind w:left="640" w:hanging="640"/>
        <w:rPr>
          <w:noProof/>
        </w:rPr>
      </w:pPr>
      <w:r w:rsidRPr="00035E0B">
        <w:rPr>
          <w:noProof/>
        </w:rPr>
        <w:t>[136]</w:t>
      </w:r>
      <w:r w:rsidRPr="00035E0B">
        <w:rPr>
          <w:noProof/>
        </w:rPr>
        <w:tab/>
        <w:t xml:space="preserve">C. J. Huang and P. H. Kuo, “Multiple-Input Deep Convolutional Neural Network Model for Short-Term Photovoltaic Power Forecasting,” </w:t>
      </w:r>
      <w:r w:rsidRPr="00035E0B">
        <w:rPr>
          <w:i/>
          <w:iCs/>
          <w:noProof/>
        </w:rPr>
        <w:t>IEEE Access</w:t>
      </w:r>
      <w:r w:rsidRPr="00035E0B">
        <w:rPr>
          <w:noProof/>
        </w:rPr>
        <w:t>, 2019, doi: 10.1109/ACCESS.2019.2921238.</w:t>
      </w:r>
    </w:p>
    <w:p w14:paraId="6B8A61F5" w14:textId="77777777" w:rsidR="00035E0B" w:rsidRPr="00035E0B" w:rsidRDefault="00035E0B" w:rsidP="00035E0B">
      <w:pPr>
        <w:widowControl w:val="0"/>
        <w:autoSpaceDE w:val="0"/>
        <w:autoSpaceDN w:val="0"/>
        <w:adjustRightInd w:val="0"/>
        <w:ind w:left="640" w:hanging="640"/>
        <w:rPr>
          <w:noProof/>
        </w:rPr>
      </w:pPr>
      <w:r w:rsidRPr="00035E0B">
        <w:rPr>
          <w:noProof/>
        </w:rPr>
        <w:t>[137]</w:t>
      </w:r>
      <w:r w:rsidRPr="00035E0B">
        <w:rPr>
          <w:noProof/>
        </w:rPr>
        <w:tab/>
        <w:t>A. Krizhevsky, I. Sutskever, and G. E. Hinton, “ImageNet classification with deep convolutional neural networks,” 2012.</w:t>
      </w:r>
    </w:p>
    <w:p w14:paraId="36DCDDBB" w14:textId="77777777" w:rsidR="00035E0B" w:rsidRPr="00035E0B" w:rsidRDefault="00035E0B" w:rsidP="00035E0B">
      <w:pPr>
        <w:widowControl w:val="0"/>
        <w:autoSpaceDE w:val="0"/>
        <w:autoSpaceDN w:val="0"/>
        <w:adjustRightInd w:val="0"/>
        <w:ind w:left="640" w:hanging="640"/>
        <w:rPr>
          <w:noProof/>
        </w:rPr>
      </w:pPr>
      <w:r w:rsidRPr="00035E0B">
        <w:rPr>
          <w:noProof/>
        </w:rPr>
        <w:t>[138]</w:t>
      </w:r>
      <w:r w:rsidRPr="00035E0B">
        <w:rPr>
          <w:noProof/>
        </w:rPr>
        <w:tab/>
        <w:t>K. He, X. Zhang, S. Ren, and J. Sun, “Deep residual learning for image recognition,” 2016, doi: 10.1109/CVPR.2016.90.</w:t>
      </w:r>
    </w:p>
    <w:p w14:paraId="52330DCC" w14:textId="77777777" w:rsidR="00035E0B" w:rsidRPr="00035E0B" w:rsidRDefault="00035E0B" w:rsidP="00035E0B">
      <w:pPr>
        <w:widowControl w:val="0"/>
        <w:autoSpaceDE w:val="0"/>
        <w:autoSpaceDN w:val="0"/>
        <w:adjustRightInd w:val="0"/>
        <w:ind w:left="640" w:hanging="640"/>
        <w:rPr>
          <w:noProof/>
        </w:rPr>
      </w:pPr>
      <w:r w:rsidRPr="00035E0B">
        <w:rPr>
          <w:noProof/>
        </w:rPr>
        <w:t>[139]</w:t>
      </w:r>
      <w:r w:rsidRPr="00035E0B">
        <w:rPr>
          <w:noProof/>
        </w:rPr>
        <w:tab/>
        <w:t>C. L. Liu, F. Yin, Q. F. Wang, and D. H. Wang, “ICDAR 2011 Chinese handwriting recognition competition,” 2011, doi: 10.1109/ICDAR.2011.291.</w:t>
      </w:r>
    </w:p>
    <w:p w14:paraId="0BA5342A" w14:textId="77777777" w:rsidR="00035E0B" w:rsidRPr="00035E0B" w:rsidRDefault="00035E0B" w:rsidP="00035E0B">
      <w:pPr>
        <w:widowControl w:val="0"/>
        <w:autoSpaceDE w:val="0"/>
        <w:autoSpaceDN w:val="0"/>
        <w:adjustRightInd w:val="0"/>
        <w:ind w:left="640" w:hanging="640"/>
        <w:rPr>
          <w:noProof/>
        </w:rPr>
      </w:pPr>
      <w:r w:rsidRPr="00035E0B">
        <w:rPr>
          <w:noProof/>
        </w:rPr>
        <w:t>[140]</w:t>
      </w:r>
      <w:r w:rsidRPr="00035E0B">
        <w:rPr>
          <w:noProof/>
        </w:rPr>
        <w:tab/>
        <w:t>D. C. Cireşan, A. Giusti, L. M. Gambardella, and J. Schmidhuber, “Deep neural networks segment neuronal membranes in electron microscopy images,” 2012.</w:t>
      </w:r>
    </w:p>
    <w:p w14:paraId="5BCED5B2"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[141]</w:t>
      </w:r>
      <w:r w:rsidRPr="00035E0B">
        <w:rPr>
          <w:noProof/>
        </w:rPr>
        <w:tab/>
        <w:t>D. C. Cireşan, A. Giusti, L. M. Gambardella, and J. Schmidhuber, “Mitosis detection in breast cancer histology images with deep neural networks,” 2013, doi: 10.1007/978-3-642-40763-5_51.</w:t>
      </w:r>
    </w:p>
    <w:p w14:paraId="28E8EE79" w14:textId="77777777" w:rsidR="00035E0B" w:rsidRPr="00035E0B" w:rsidRDefault="00035E0B" w:rsidP="00035E0B">
      <w:pPr>
        <w:widowControl w:val="0"/>
        <w:autoSpaceDE w:val="0"/>
        <w:autoSpaceDN w:val="0"/>
        <w:adjustRightInd w:val="0"/>
        <w:ind w:left="640" w:hanging="640"/>
        <w:rPr>
          <w:noProof/>
        </w:rPr>
      </w:pPr>
      <w:r w:rsidRPr="00035E0B">
        <w:rPr>
          <w:noProof/>
        </w:rPr>
        <w:t>[142]</w:t>
      </w:r>
      <w:r w:rsidRPr="00035E0B">
        <w:rPr>
          <w:noProof/>
        </w:rPr>
        <w:tab/>
        <w:t>G. E. Dahl, M. Ranzato, A. R. Mohamed, and G. Hinton, “Phone recognition with the mean-covariance restricted Boltzmann machine,” 2010.</w:t>
      </w:r>
    </w:p>
    <w:p w14:paraId="0B116583" w14:textId="77777777" w:rsidR="00035E0B" w:rsidRPr="00035E0B" w:rsidRDefault="00035E0B" w:rsidP="00035E0B">
      <w:pPr>
        <w:widowControl w:val="0"/>
        <w:autoSpaceDE w:val="0"/>
        <w:autoSpaceDN w:val="0"/>
        <w:adjustRightInd w:val="0"/>
        <w:ind w:left="640" w:hanging="640"/>
        <w:rPr>
          <w:noProof/>
        </w:rPr>
      </w:pPr>
      <w:r w:rsidRPr="00035E0B">
        <w:rPr>
          <w:noProof/>
        </w:rPr>
        <w:t>[143]</w:t>
      </w:r>
      <w:r w:rsidRPr="00035E0B">
        <w:rPr>
          <w:noProof/>
        </w:rPr>
        <w:tab/>
        <w:t>F. Seide, G. Li, and D. Yu, “Conversational speech transcription using Context-Dependent Deep Neural Networks,” 2011, doi: 10.21437/interspeech.2011-169.</w:t>
      </w:r>
    </w:p>
    <w:p w14:paraId="357005FE" w14:textId="77777777" w:rsidR="00035E0B" w:rsidRPr="00035E0B" w:rsidRDefault="00035E0B" w:rsidP="00035E0B">
      <w:pPr>
        <w:widowControl w:val="0"/>
        <w:autoSpaceDE w:val="0"/>
        <w:autoSpaceDN w:val="0"/>
        <w:adjustRightInd w:val="0"/>
        <w:ind w:left="640" w:hanging="640"/>
        <w:rPr>
          <w:noProof/>
        </w:rPr>
      </w:pPr>
      <w:r w:rsidRPr="00035E0B">
        <w:rPr>
          <w:noProof/>
        </w:rPr>
        <w:t>[144]</w:t>
      </w:r>
      <w:r w:rsidRPr="00035E0B">
        <w:rPr>
          <w:noProof/>
        </w:rPr>
        <w:tab/>
        <w:t xml:space="preserve">O. Abdel-Hamid, A. R. Mohamed, H. Jiang, L. Deng, G. Penn, and D. Yu, “Convolutional neural networks for speech recognition,” </w:t>
      </w:r>
      <w:r w:rsidRPr="00035E0B">
        <w:rPr>
          <w:i/>
          <w:iCs/>
          <w:noProof/>
        </w:rPr>
        <w:t>IEEE Trans. Audio, Speech Lang. Process.</w:t>
      </w:r>
      <w:r w:rsidRPr="00035E0B">
        <w:rPr>
          <w:noProof/>
        </w:rPr>
        <w:t>, 2014, doi: 10.1109/TASLP.2014.2339736.</w:t>
      </w:r>
    </w:p>
    <w:p w14:paraId="25A2ABFB" w14:textId="77777777" w:rsidR="00035E0B" w:rsidRPr="00035E0B" w:rsidRDefault="00035E0B" w:rsidP="00035E0B">
      <w:pPr>
        <w:widowControl w:val="0"/>
        <w:autoSpaceDE w:val="0"/>
        <w:autoSpaceDN w:val="0"/>
        <w:adjustRightInd w:val="0"/>
        <w:ind w:left="640" w:hanging="640"/>
        <w:rPr>
          <w:noProof/>
        </w:rPr>
      </w:pPr>
      <w:r w:rsidRPr="00035E0B">
        <w:rPr>
          <w:noProof/>
        </w:rPr>
        <w:t>[145]</w:t>
      </w:r>
      <w:r w:rsidRPr="00035E0B">
        <w:rPr>
          <w:noProof/>
        </w:rPr>
        <w:tab/>
        <w:t>L. Deng and J. C. Platt, “Ensemble deep learning for speech recognition,” 2014, doi: 10.21437/interspeech.2014-433.</w:t>
      </w:r>
    </w:p>
    <w:p w14:paraId="6CAC7354" w14:textId="77777777" w:rsidR="00035E0B" w:rsidRPr="00035E0B" w:rsidRDefault="00035E0B" w:rsidP="00035E0B">
      <w:pPr>
        <w:widowControl w:val="0"/>
        <w:autoSpaceDE w:val="0"/>
        <w:autoSpaceDN w:val="0"/>
        <w:adjustRightInd w:val="0"/>
        <w:ind w:left="640" w:hanging="640"/>
        <w:rPr>
          <w:noProof/>
        </w:rPr>
      </w:pPr>
      <w:r w:rsidRPr="00035E0B">
        <w:rPr>
          <w:noProof/>
        </w:rPr>
        <w:t>[146]</w:t>
      </w:r>
      <w:r w:rsidRPr="00035E0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35E0B">
        <w:rPr>
          <w:i/>
          <w:iCs/>
          <w:noProof/>
        </w:rPr>
        <w:t>J. Clin. Med.</w:t>
      </w:r>
      <w:r w:rsidRPr="00035E0B">
        <w:rPr>
          <w:noProof/>
        </w:rPr>
        <w:t>, 2019, doi: 10.3390/jcm8122149.</w:t>
      </w:r>
    </w:p>
    <w:p w14:paraId="2ED151BB" w14:textId="77777777" w:rsidR="00035E0B" w:rsidRPr="00035E0B" w:rsidRDefault="00035E0B" w:rsidP="00035E0B">
      <w:pPr>
        <w:widowControl w:val="0"/>
        <w:autoSpaceDE w:val="0"/>
        <w:autoSpaceDN w:val="0"/>
        <w:adjustRightInd w:val="0"/>
        <w:ind w:left="640" w:hanging="640"/>
        <w:rPr>
          <w:noProof/>
        </w:rPr>
      </w:pPr>
      <w:r w:rsidRPr="00035E0B">
        <w:rPr>
          <w:noProof/>
        </w:rPr>
        <w:t>[147]</w:t>
      </w:r>
      <w:r w:rsidRPr="00035E0B">
        <w:rPr>
          <w:noProof/>
        </w:rPr>
        <w:tab/>
        <w:t xml:space="preserve">B. Y. Goodfellow I., “Courville A-Deep learning-MIT (2016),” </w:t>
      </w:r>
      <w:r w:rsidRPr="00035E0B">
        <w:rPr>
          <w:i/>
          <w:iCs/>
          <w:noProof/>
        </w:rPr>
        <w:t>Nature</w:t>
      </w:r>
      <w:r w:rsidRPr="00035E0B">
        <w:rPr>
          <w:noProof/>
        </w:rPr>
        <w:t>, 2016.</w:t>
      </w:r>
    </w:p>
    <w:p w14:paraId="2F394249" w14:textId="77777777" w:rsidR="00035E0B" w:rsidRPr="00035E0B" w:rsidRDefault="00035E0B" w:rsidP="00035E0B">
      <w:pPr>
        <w:widowControl w:val="0"/>
        <w:autoSpaceDE w:val="0"/>
        <w:autoSpaceDN w:val="0"/>
        <w:adjustRightInd w:val="0"/>
        <w:ind w:left="640" w:hanging="640"/>
        <w:rPr>
          <w:noProof/>
        </w:rPr>
      </w:pPr>
      <w:r w:rsidRPr="00035E0B">
        <w:rPr>
          <w:noProof/>
        </w:rPr>
        <w:t>[148]</w:t>
      </w:r>
      <w:r w:rsidRPr="00035E0B">
        <w:rPr>
          <w:noProof/>
        </w:rPr>
        <w:tab/>
        <w:t>“Long Short Term Memory | Architecture Of LSTM,” 2017. https://www.analyticsvidhya.com/blog/2017/12/fundamentals-of-deep-learning-introduction-to-lstm/ (accessed Aug. 30, 2021).</w:t>
      </w:r>
    </w:p>
    <w:p w14:paraId="42B0ABB5" w14:textId="77777777" w:rsidR="00035E0B" w:rsidRPr="00035E0B" w:rsidRDefault="00035E0B" w:rsidP="00035E0B">
      <w:pPr>
        <w:widowControl w:val="0"/>
        <w:autoSpaceDE w:val="0"/>
        <w:autoSpaceDN w:val="0"/>
        <w:adjustRightInd w:val="0"/>
        <w:ind w:left="640" w:hanging="640"/>
        <w:rPr>
          <w:noProof/>
        </w:rPr>
      </w:pPr>
      <w:r w:rsidRPr="00035E0B">
        <w:rPr>
          <w:noProof/>
        </w:rPr>
        <w:t>[149]</w:t>
      </w:r>
      <w:r w:rsidRPr="00035E0B">
        <w:rPr>
          <w:noProof/>
        </w:rPr>
        <w:tab/>
        <w:t>P. P. Phyo, “Deep Learning for Short-term Electricity Load Forecasting,” Sirindhorn International Institute of Technology, 2018.</w:t>
      </w:r>
    </w:p>
    <w:p w14:paraId="0EB819A5" w14:textId="77777777" w:rsidR="00035E0B" w:rsidRPr="00035E0B" w:rsidRDefault="00035E0B" w:rsidP="00035E0B">
      <w:pPr>
        <w:widowControl w:val="0"/>
        <w:autoSpaceDE w:val="0"/>
        <w:autoSpaceDN w:val="0"/>
        <w:adjustRightInd w:val="0"/>
        <w:ind w:left="640" w:hanging="640"/>
        <w:rPr>
          <w:noProof/>
        </w:rPr>
      </w:pPr>
      <w:r w:rsidRPr="00035E0B">
        <w:rPr>
          <w:noProof/>
        </w:rPr>
        <w:t>[150]</w:t>
      </w:r>
      <w:r w:rsidRPr="00035E0B">
        <w:rPr>
          <w:noProof/>
        </w:rPr>
        <w:tab/>
        <w:t xml:space="preserve">C. Olah, “Understanding LSTM Networks [Blog],” </w:t>
      </w:r>
      <w:r w:rsidRPr="00035E0B">
        <w:rPr>
          <w:i/>
          <w:iCs/>
          <w:noProof/>
        </w:rPr>
        <w:t>Web Page</w:t>
      </w:r>
      <w:r w:rsidRPr="00035E0B">
        <w:rPr>
          <w:noProof/>
        </w:rPr>
        <w:t>, 2015.</w:t>
      </w:r>
    </w:p>
    <w:p w14:paraId="47BC8F14"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[151]</w:t>
      </w:r>
      <w:r w:rsidRPr="00035E0B">
        <w:rPr>
          <w:noProof/>
        </w:rPr>
        <w:tab/>
        <w:t xml:space="preserve">S. Bouktif, A. Fiaz, A. Ouni, and M. A. Serhani, “Optimal deep learning LSTM model for electric load forecasting using feature selection and genetic algorithm: Comparison with machine learning approaches,” </w:t>
      </w:r>
      <w:r w:rsidRPr="00035E0B">
        <w:rPr>
          <w:i/>
          <w:iCs/>
          <w:noProof/>
        </w:rPr>
        <w:t>Energies</w:t>
      </w:r>
      <w:r w:rsidRPr="00035E0B">
        <w:rPr>
          <w:noProof/>
        </w:rPr>
        <w:t>, 2018, doi: 10.3390/en11071636.</w:t>
      </w:r>
    </w:p>
    <w:p w14:paraId="27C9DEB0" w14:textId="77777777" w:rsidR="00035E0B" w:rsidRPr="00035E0B" w:rsidRDefault="00035E0B" w:rsidP="00035E0B">
      <w:pPr>
        <w:widowControl w:val="0"/>
        <w:autoSpaceDE w:val="0"/>
        <w:autoSpaceDN w:val="0"/>
        <w:adjustRightInd w:val="0"/>
        <w:ind w:left="640" w:hanging="640"/>
        <w:rPr>
          <w:noProof/>
        </w:rPr>
      </w:pPr>
      <w:r w:rsidRPr="00035E0B">
        <w:rPr>
          <w:noProof/>
        </w:rPr>
        <w:t>[152]</w:t>
      </w:r>
      <w:r w:rsidRPr="00035E0B">
        <w:rPr>
          <w:noProof/>
        </w:rPr>
        <w:tab/>
        <w:t xml:space="preserve">H. J. Sadaei, P. C. de Lima e Silva, F. G. Guimarães, and M. H. Lee, “Short-term load forecasting by using a combined method of convolutional neural networks and fuzzy time series,” </w:t>
      </w:r>
      <w:r w:rsidRPr="00035E0B">
        <w:rPr>
          <w:i/>
          <w:iCs/>
          <w:noProof/>
        </w:rPr>
        <w:t>Energy</w:t>
      </w:r>
      <w:r w:rsidRPr="00035E0B">
        <w:rPr>
          <w:noProof/>
        </w:rPr>
        <w:t>, 2019, doi: 10.1016/j.energy.2019.03.081.</w:t>
      </w:r>
    </w:p>
    <w:p w14:paraId="0670D969" w14:textId="77777777" w:rsidR="00035E0B" w:rsidRPr="00035E0B" w:rsidRDefault="00035E0B" w:rsidP="00035E0B">
      <w:pPr>
        <w:widowControl w:val="0"/>
        <w:autoSpaceDE w:val="0"/>
        <w:autoSpaceDN w:val="0"/>
        <w:adjustRightInd w:val="0"/>
        <w:ind w:left="640" w:hanging="640"/>
        <w:rPr>
          <w:noProof/>
        </w:rPr>
      </w:pPr>
      <w:r w:rsidRPr="00035E0B">
        <w:rPr>
          <w:noProof/>
        </w:rPr>
        <w:t>[153]</w:t>
      </w:r>
      <w:r w:rsidRPr="00035E0B">
        <w:rPr>
          <w:noProof/>
        </w:rPr>
        <w:tab/>
        <w:t>I. Koprinska, D. Wu, and Z. Wang, “Convolutional Neural Networks for Energy Time Series Forecasting,” 2018, doi: 10.1109/IJCNN.2018.8489399.</w:t>
      </w:r>
    </w:p>
    <w:p w14:paraId="325151F5" w14:textId="77777777" w:rsidR="00035E0B" w:rsidRPr="00035E0B" w:rsidRDefault="00035E0B" w:rsidP="00035E0B">
      <w:pPr>
        <w:widowControl w:val="0"/>
        <w:autoSpaceDE w:val="0"/>
        <w:autoSpaceDN w:val="0"/>
        <w:adjustRightInd w:val="0"/>
        <w:ind w:left="640" w:hanging="640"/>
        <w:rPr>
          <w:noProof/>
        </w:rPr>
      </w:pPr>
      <w:r w:rsidRPr="00035E0B">
        <w:rPr>
          <w:noProof/>
        </w:rPr>
        <w:t>[154]</w:t>
      </w:r>
      <w:r w:rsidRPr="00035E0B">
        <w:rPr>
          <w:noProof/>
        </w:rPr>
        <w:tab/>
        <w:t>N. Singh, C. Vyjayanthi, and C. Modi, “Multi-step Short-term Electric Load Forecasting using 2D Convolutional Neural Networks,” 2020, doi: 10.1109/HYDCON48903.2020.9242917.</w:t>
      </w:r>
    </w:p>
    <w:p w14:paraId="74C20269" w14:textId="77777777" w:rsidR="00035E0B" w:rsidRPr="00035E0B" w:rsidRDefault="00035E0B" w:rsidP="00035E0B">
      <w:pPr>
        <w:widowControl w:val="0"/>
        <w:autoSpaceDE w:val="0"/>
        <w:autoSpaceDN w:val="0"/>
        <w:adjustRightInd w:val="0"/>
        <w:ind w:left="640" w:hanging="640"/>
        <w:rPr>
          <w:noProof/>
        </w:rPr>
      </w:pPr>
      <w:r w:rsidRPr="00035E0B">
        <w:rPr>
          <w:noProof/>
        </w:rPr>
        <w:t>[155]</w:t>
      </w:r>
      <w:r w:rsidRPr="00035E0B">
        <w:rPr>
          <w:noProof/>
        </w:rPr>
        <w:tab/>
        <w:t xml:space="preserve">R. Fukuoka, H. Suzuki, T. Kitajima, A. Kuwahara, and T. Yasuno, “Wind Speed Prediction Model Using LSTM and 1D-CNN,” </w:t>
      </w:r>
      <w:r w:rsidRPr="00035E0B">
        <w:rPr>
          <w:i/>
          <w:iCs/>
          <w:noProof/>
        </w:rPr>
        <w:t>J. Signal Process.</w:t>
      </w:r>
      <w:r w:rsidRPr="00035E0B">
        <w:rPr>
          <w:noProof/>
        </w:rPr>
        <w:t>, 2018, doi: 10.2299/jsp.22.207.</w:t>
      </w:r>
    </w:p>
    <w:p w14:paraId="51E37140" w14:textId="77777777" w:rsidR="00035E0B" w:rsidRPr="00035E0B" w:rsidRDefault="00035E0B" w:rsidP="00035E0B">
      <w:pPr>
        <w:widowControl w:val="0"/>
        <w:autoSpaceDE w:val="0"/>
        <w:autoSpaceDN w:val="0"/>
        <w:adjustRightInd w:val="0"/>
        <w:ind w:left="640" w:hanging="640"/>
        <w:rPr>
          <w:noProof/>
        </w:rPr>
      </w:pPr>
      <w:r w:rsidRPr="00035E0B">
        <w:rPr>
          <w:noProof/>
        </w:rPr>
        <w:t>[156]</w:t>
      </w:r>
      <w:r w:rsidRPr="00035E0B">
        <w:rPr>
          <w:noProof/>
        </w:rPr>
        <w:tab/>
        <w:t xml:space="preserve">A. Brunel </w:t>
      </w:r>
      <w:r w:rsidRPr="00035E0B">
        <w:rPr>
          <w:i/>
          <w:iCs/>
          <w:noProof/>
        </w:rPr>
        <w:t>et al.</w:t>
      </w:r>
      <w:r w:rsidRPr="00035E0B">
        <w:rPr>
          <w:noProof/>
        </w:rPr>
        <w:t>, “A CNN adapted to time series for the classification of Supernovae,” 2019, doi: 10.2352/ISSN.2470-1173.2019.14.COLOR-090.</w:t>
      </w:r>
    </w:p>
    <w:p w14:paraId="1D7C8EE0" w14:textId="77777777" w:rsidR="00035E0B" w:rsidRPr="00035E0B" w:rsidRDefault="00035E0B" w:rsidP="00035E0B">
      <w:pPr>
        <w:widowControl w:val="0"/>
        <w:autoSpaceDE w:val="0"/>
        <w:autoSpaceDN w:val="0"/>
        <w:adjustRightInd w:val="0"/>
        <w:ind w:left="640" w:hanging="640"/>
        <w:rPr>
          <w:noProof/>
        </w:rPr>
      </w:pPr>
      <w:r w:rsidRPr="00035E0B">
        <w:rPr>
          <w:noProof/>
        </w:rPr>
        <w:t>[157]</w:t>
      </w:r>
      <w:r w:rsidRPr="00035E0B">
        <w:rPr>
          <w:noProof/>
        </w:rPr>
        <w:tab/>
        <w:t>M. Imani and H. Ghassemian, “Sequence to Image Transform Based Convolutional Neural Network for Load Forecasting,” 2019, doi: 10.1109/IranianCEE.2019.8786456.</w:t>
      </w:r>
    </w:p>
    <w:p w14:paraId="4E81ED0F" w14:textId="77777777" w:rsidR="00035E0B" w:rsidRPr="00035E0B" w:rsidRDefault="00035E0B" w:rsidP="00035E0B">
      <w:pPr>
        <w:widowControl w:val="0"/>
        <w:autoSpaceDE w:val="0"/>
        <w:autoSpaceDN w:val="0"/>
        <w:adjustRightInd w:val="0"/>
        <w:ind w:left="640" w:hanging="640"/>
        <w:rPr>
          <w:noProof/>
        </w:rPr>
      </w:pPr>
      <w:r w:rsidRPr="00035E0B">
        <w:rPr>
          <w:noProof/>
        </w:rPr>
        <w:t>[158]</w:t>
      </w:r>
      <w:r w:rsidRPr="00035E0B">
        <w:rPr>
          <w:noProof/>
        </w:rPr>
        <w:tab/>
        <w:t>R. Garg, B. G. Vijay Kumar, G. Carneiro, and I. Reid, “Unsupervised CNN for single view depth estimation: Geometry to the rescue,” 2016, doi: 10.1007/978-3-319-46484-8_45.</w:t>
      </w:r>
    </w:p>
    <w:p w14:paraId="69702F70"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[159]</w:t>
      </w:r>
      <w:r w:rsidRPr="00035E0B">
        <w:rPr>
          <w:noProof/>
        </w:rPr>
        <w:tab/>
        <w:t>T. T. Um, V. Babakeshizadeh, and D. Kulic, “Exercise motion classification from large-scale wearable sensor data using convolutional neural networks,” 2017, doi: 10.1109/IROS.2017.8206051.</w:t>
      </w:r>
    </w:p>
    <w:p w14:paraId="0FD8D779" w14:textId="77777777" w:rsidR="00035E0B" w:rsidRPr="00035E0B" w:rsidRDefault="00035E0B" w:rsidP="00035E0B">
      <w:pPr>
        <w:widowControl w:val="0"/>
        <w:autoSpaceDE w:val="0"/>
        <w:autoSpaceDN w:val="0"/>
        <w:adjustRightInd w:val="0"/>
        <w:ind w:left="640" w:hanging="640"/>
        <w:rPr>
          <w:noProof/>
        </w:rPr>
      </w:pPr>
      <w:r w:rsidRPr="00035E0B">
        <w:rPr>
          <w:noProof/>
        </w:rPr>
        <w:t>[160]</w:t>
      </w:r>
      <w:r w:rsidRPr="00035E0B">
        <w:rPr>
          <w:noProof/>
        </w:rPr>
        <w:tab/>
        <w:t>Y. Zhang, S. Roller, and B. C. Wallace, “MGNC-CNN: A simple approach to exploiting multiple word embeddings for sentence classification,” 2016, doi: 10.18653/v1/n16-1178.</w:t>
      </w:r>
    </w:p>
    <w:p w14:paraId="0CCEF322" w14:textId="77777777" w:rsidR="00035E0B" w:rsidRPr="00035E0B" w:rsidRDefault="00035E0B" w:rsidP="00035E0B">
      <w:pPr>
        <w:widowControl w:val="0"/>
        <w:autoSpaceDE w:val="0"/>
        <w:autoSpaceDN w:val="0"/>
        <w:adjustRightInd w:val="0"/>
        <w:ind w:left="640" w:hanging="640"/>
        <w:rPr>
          <w:noProof/>
        </w:rPr>
      </w:pPr>
      <w:r w:rsidRPr="00035E0B">
        <w:rPr>
          <w:noProof/>
        </w:rPr>
        <w:t>[161]</w:t>
      </w:r>
      <w:r w:rsidRPr="00035E0B">
        <w:rPr>
          <w:noProof/>
        </w:rPr>
        <w:tab/>
        <w:t xml:space="preserve">E. Gawehn, J. A. Hiss, and G. Schneider, “Deep Learning in Drug Discovery,” </w:t>
      </w:r>
      <w:r w:rsidRPr="00035E0B">
        <w:rPr>
          <w:i/>
          <w:iCs/>
          <w:noProof/>
        </w:rPr>
        <w:t>Molecular Informatics</w:t>
      </w:r>
      <w:r w:rsidRPr="00035E0B">
        <w:rPr>
          <w:noProof/>
        </w:rPr>
        <w:t>. 2016, doi: 10.1002/minf.201501008.</w:t>
      </w:r>
    </w:p>
    <w:p w14:paraId="7A521F56" w14:textId="77777777" w:rsidR="00035E0B" w:rsidRPr="00035E0B" w:rsidRDefault="00035E0B" w:rsidP="00035E0B">
      <w:pPr>
        <w:widowControl w:val="0"/>
        <w:autoSpaceDE w:val="0"/>
        <w:autoSpaceDN w:val="0"/>
        <w:adjustRightInd w:val="0"/>
        <w:ind w:left="640" w:hanging="640"/>
        <w:rPr>
          <w:noProof/>
        </w:rPr>
      </w:pPr>
      <w:r w:rsidRPr="00035E0B">
        <w:rPr>
          <w:noProof/>
        </w:rPr>
        <w:t>[162]</w:t>
      </w:r>
      <w:r w:rsidRPr="00035E0B">
        <w:rPr>
          <w:noProof/>
        </w:rPr>
        <w:tab/>
        <w:t xml:space="preserve">M. Cai, M. Pipattanasomporn, and S. Rahman, “Day-ahead building-level load forecasts using deep learning vs. traditional time-series techniques,” </w:t>
      </w:r>
      <w:r w:rsidRPr="00035E0B">
        <w:rPr>
          <w:i/>
          <w:iCs/>
          <w:noProof/>
        </w:rPr>
        <w:t>Appl. Energy</w:t>
      </w:r>
      <w:r w:rsidRPr="00035E0B">
        <w:rPr>
          <w:noProof/>
        </w:rPr>
        <w:t>, 2019, doi: 10.1016/j.apenergy.2018.12.042.</w:t>
      </w:r>
    </w:p>
    <w:p w14:paraId="3B892B17" w14:textId="77777777" w:rsidR="00035E0B" w:rsidRPr="00035E0B" w:rsidRDefault="00035E0B" w:rsidP="00035E0B">
      <w:pPr>
        <w:widowControl w:val="0"/>
        <w:autoSpaceDE w:val="0"/>
        <w:autoSpaceDN w:val="0"/>
        <w:adjustRightInd w:val="0"/>
        <w:ind w:left="640" w:hanging="640"/>
        <w:rPr>
          <w:noProof/>
        </w:rPr>
      </w:pPr>
      <w:r w:rsidRPr="00035E0B">
        <w:rPr>
          <w:noProof/>
        </w:rPr>
        <w:t>[163]</w:t>
      </w:r>
      <w:r w:rsidRPr="00035E0B">
        <w:rPr>
          <w:noProof/>
        </w:rPr>
        <w:tab/>
        <w:t>“Convolutional neural networks for time series forecasting | Python for Finance Cookbook,” 2020. https://subscription.packtpub.com/book/data/9781789618518/10/ch10lvl1sec63/convolutional-neural-networks-for-time-series-forecasting (accessed Aug. 30, 2021).</w:t>
      </w:r>
    </w:p>
    <w:p w14:paraId="1846ED25" w14:textId="77777777" w:rsidR="00035E0B" w:rsidRPr="00035E0B" w:rsidRDefault="00035E0B" w:rsidP="00035E0B">
      <w:pPr>
        <w:widowControl w:val="0"/>
        <w:autoSpaceDE w:val="0"/>
        <w:autoSpaceDN w:val="0"/>
        <w:adjustRightInd w:val="0"/>
        <w:ind w:left="640" w:hanging="640"/>
        <w:rPr>
          <w:noProof/>
        </w:rPr>
      </w:pPr>
      <w:r w:rsidRPr="00035E0B">
        <w:rPr>
          <w:noProof/>
        </w:rPr>
        <w:t>[164]</w:t>
      </w:r>
      <w:r w:rsidRPr="00035E0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74046B78" w14:textId="77777777" w:rsidR="00035E0B" w:rsidRPr="00035E0B" w:rsidRDefault="00035E0B" w:rsidP="00035E0B">
      <w:pPr>
        <w:widowControl w:val="0"/>
        <w:autoSpaceDE w:val="0"/>
        <w:autoSpaceDN w:val="0"/>
        <w:adjustRightInd w:val="0"/>
        <w:ind w:left="640" w:hanging="640"/>
        <w:rPr>
          <w:noProof/>
        </w:rPr>
      </w:pPr>
      <w:r w:rsidRPr="00035E0B">
        <w:rPr>
          <w:noProof/>
        </w:rPr>
        <w:t>[165]</w:t>
      </w:r>
      <w:r w:rsidRPr="00035E0B">
        <w:rPr>
          <w:noProof/>
        </w:rPr>
        <w:tab/>
        <w:t>“What is max pooling in convolutional neural networks? - Quora,” 2017. https://www.quora.com/What-is-max-pooling-in-convolutional-neural-networks (accessed Sep. 17, 2021).</w:t>
      </w:r>
    </w:p>
    <w:p w14:paraId="689BE249" w14:textId="77777777" w:rsidR="00035E0B" w:rsidRPr="00035E0B" w:rsidRDefault="00035E0B" w:rsidP="00035E0B">
      <w:pPr>
        <w:widowControl w:val="0"/>
        <w:autoSpaceDE w:val="0"/>
        <w:autoSpaceDN w:val="0"/>
        <w:adjustRightInd w:val="0"/>
        <w:ind w:left="640" w:hanging="640"/>
        <w:rPr>
          <w:noProof/>
        </w:rPr>
      </w:pPr>
      <w:r w:rsidRPr="00035E0B">
        <w:rPr>
          <w:noProof/>
        </w:rPr>
        <w:t>[166]</w:t>
      </w:r>
      <w:r w:rsidRPr="00035E0B">
        <w:rPr>
          <w:noProof/>
        </w:rPr>
        <w:tab/>
        <w:t xml:space="preserve">A. Dedinec, S. Filiposka, A. Dedinec, and L. Kocarev, “Deep belief network based </w:t>
      </w:r>
      <w:r w:rsidRPr="00035E0B">
        <w:rPr>
          <w:noProof/>
        </w:rPr>
        <w:lastRenderedPageBreak/>
        <w:t xml:space="preserve">electricity load forecasting: An analysis of Macedonian case,” </w:t>
      </w:r>
      <w:r w:rsidRPr="00035E0B">
        <w:rPr>
          <w:i/>
          <w:iCs/>
          <w:noProof/>
        </w:rPr>
        <w:t>Energy</w:t>
      </w:r>
      <w:r w:rsidRPr="00035E0B">
        <w:rPr>
          <w:noProof/>
        </w:rPr>
        <w:t>, 2016, doi: 10.1016/j.energy.2016.07.090.</w:t>
      </w:r>
    </w:p>
    <w:p w14:paraId="3F4508ED" w14:textId="77777777" w:rsidR="00035E0B" w:rsidRPr="00035E0B" w:rsidRDefault="00035E0B" w:rsidP="00035E0B">
      <w:pPr>
        <w:widowControl w:val="0"/>
        <w:autoSpaceDE w:val="0"/>
        <w:autoSpaceDN w:val="0"/>
        <w:adjustRightInd w:val="0"/>
        <w:ind w:left="640" w:hanging="640"/>
        <w:rPr>
          <w:noProof/>
        </w:rPr>
      </w:pPr>
      <w:r w:rsidRPr="00035E0B">
        <w:rPr>
          <w:noProof/>
        </w:rPr>
        <w:t>[167]</w:t>
      </w:r>
      <w:r w:rsidRPr="00035E0B">
        <w:rPr>
          <w:noProof/>
        </w:rPr>
        <w:tab/>
        <w:t>S. Papadopoulos and I. Karakatsanis, “Short-term electricity load forecasting using time series and ensemble learning methods,” 2015, doi: 10.1109/PECI.2015.7064913.</w:t>
      </w:r>
    </w:p>
    <w:p w14:paraId="56742FFB" w14:textId="77777777" w:rsidR="00035E0B" w:rsidRPr="00035E0B" w:rsidRDefault="00035E0B" w:rsidP="00035E0B">
      <w:pPr>
        <w:widowControl w:val="0"/>
        <w:autoSpaceDE w:val="0"/>
        <w:autoSpaceDN w:val="0"/>
        <w:adjustRightInd w:val="0"/>
        <w:ind w:left="640" w:hanging="640"/>
        <w:rPr>
          <w:noProof/>
        </w:rPr>
      </w:pPr>
      <w:r w:rsidRPr="00035E0B">
        <w:rPr>
          <w:noProof/>
        </w:rPr>
        <w:t>[168]</w:t>
      </w:r>
      <w:r w:rsidRPr="00035E0B">
        <w:rPr>
          <w:noProof/>
        </w:rPr>
        <w:tab/>
        <w:t xml:space="preserve">W. Kim, Y. Han, K. J. Kim, and K. W. Song, “Electricity load forecasting using advanced feature selection and optimal deep learning model for the variable refrigerant flow systems,” </w:t>
      </w:r>
      <w:r w:rsidRPr="00035E0B">
        <w:rPr>
          <w:i/>
          <w:iCs/>
          <w:noProof/>
        </w:rPr>
        <w:t>Energy Reports</w:t>
      </w:r>
      <w:r w:rsidRPr="00035E0B">
        <w:rPr>
          <w:noProof/>
        </w:rPr>
        <w:t>, 2020, doi: 10.1016/j.egyr.2020.09.019.</w:t>
      </w:r>
    </w:p>
    <w:p w14:paraId="42619FC1" w14:textId="77777777" w:rsidR="00035E0B" w:rsidRPr="00035E0B" w:rsidRDefault="00035E0B" w:rsidP="00035E0B">
      <w:pPr>
        <w:widowControl w:val="0"/>
        <w:autoSpaceDE w:val="0"/>
        <w:autoSpaceDN w:val="0"/>
        <w:adjustRightInd w:val="0"/>
        <w:ind w:left="640" w:hanging="640"/>
        <w:rPr>
          <w:noProof/>
        </w:rPr>
      </w:pPr>
      <w:r w:rsidRPr="00035E0B">
        <w:rPr>
          <w:noProof/>
        </w:rPr>
        <w:t>[169]</w:t>
      </w:r>
      <w:r w:rsidRPr="00035E0B">
        <w:rPr>
          <w:noProof/>
        </w:rPr>
        <w:tab/>
        <w:t>“Independent Electricity System Operator - Hourly Zonal Demand Report.” http://reports.ieso.ca/public/DemandZonal/ (accessed Jun. 05, 2021).</w:t>
      </w:r>
    </w:p>
    <w:p w14:paraId="363A7459" w14:textId="77777777" w:rsidR="00035E0B" w:rsidRPr="00035E0B" w:rsidRDefault="00035E0B" w:rsidP="00035E0B">
      <w:pPr>
        <w:widowControl w:val="0"/>
        <w:autoSpaceDE w:val="0"/>
        <w:autoSpaceDN w:val="0"/>
        <w:adjustRightInd w:val="0"/>
        <w:ind w:left="640" w:hanging="640"/>
        <w:rPr>
          <w:noProof/>
        </w:rPr>
      </w:pPr>
      <w:r w:rsidRPr="00035E0B">
        <w:rPr>
          <w:noProof/>
        </w:rPr>
        <w:t>[170]</w:t>
      </w:r>
      <w:r w:rsidRPr="00035E0B">
        <w:rPr>
          <w:noProof/>
        </w:rPr>
        <w:tab/>
        <w:t>“Historical Climate Data - Climate - Environment and Climate Change Canada.” https://climate.weather.gc.ca/ (accessed Jan. 05, 2021).</w:t>
      </w:r>
    </w:p>
    <w:p w14:paraId="7B8E4DE0" w14:textId="77777777" w:rsidR="00035E0B" w:rsidRPr="00035E0B" w:rsidRDefault="00035E0B" w:rsidP="00035E0B">
      <w:pPr>
        <w:widowControl w:val="0"/>
        <w:autoSpaceDE w:val="0"/>
        <w:autoSpaceDN w:val="0"/>
        <w:adjustRightInd w:val="0"/>
        <w:ind w:left="640" w:hanging="640"/>
        <w:rPr>
          <w:noProof/>
        </w:rPr>
      </w:pPr>
      <w:r w:rsidRPr="00035E0B">
        <w:rPr>
          <w:noProof/>
        </w:rPr>
        <w:t>[171]</w:t>
      </w:r>
      <w:r w:rsidRPr="00035E0B">
        <w:rPr>
          <w:noProof/>
        </w:rPr>
        <w:tab/>
        <w:t xml:space="preserve">D. C. Wu, B. Bahrami Asl, A. Razban, and J. Chen, “Air compressor load forecasting using artificial neural network,” </w:t>
      </w:r>
      <w:r w:rsidRPr="00035E0B">
        <w:rPr>
          <w:i/>
          <w:iCs/>
          <w:noProof/>
        </w:rPr>
        <w:t>Expert Syst. Appl.</w:t>
      </w:r>
      <w:r w:rsidRPr="00035E0B">
        <w:rPr>
          <w:noProof/>
        </w:rPr>
        <w:t>, 2021, doi: 10.1016/j.eswa.2020.114209.</w:t>
      </w:r>
    </w:p>
    <w:p w14:paraId="1D4E7886" w14:textId="77777777" w:rsidR="00035E0B" w:rsidRPr="00035E0B" w:rsidRDefault="00035E0B" w:rsidP="00035E0B">
      <w:pPr>
        <w:widowControl w:val="0"/>
        <w:autoSpaceDE w:val="0"/>
        <w:autoSpaceDN w:val="0"/>
        <w:adjustRightInd w:val="0"/>
        <w:ind w:left="640" w:hanging="640"/>
        <w:rPr>
          <w:noProof/>
        </w:rPr>
      </w:pPr>
      <w:r w:rsidRPr="00035E0B">
        <w:rPr>
          <w:noProof/>
        </w:rPr>
        <w:t>[172]</w:t>
      </w:r>
      <w:r w:rsidRPr="00035E0B">
        <w:rPr>
          <w:noProof/>
        </w:rPr>
        <w:tab/>
        <w:t xml:space="preserve">L. Kuan </w:t>
      </w:r>
      <w:r w:rsidRPr="00035E0B">
        <w:rPr>
          <w:i/>
          <w:iCs/>
          <w:noProof/>
        </w:rPr>
        <w:t>et al.</w:t>
      </w:r>
      <w:r w:rsidRPr="00035E0B">
        <w:rPr>
          <w:noProof/>
        </w:rPr>
        <w:t>, “Short-term electricity load forecasting method based on multilayered self-normalizing GRU network,” 2017, doi: 10.1109/EI2.2017.8245330.</w:t>
      </w:r>
    </w:p>
    <w:p w14:paraId="667260C1" w14:textId="77777777" w:rsidR="00035E0B" w:rsidRPr="00035E0B" w:rsidRDefault="00035E0B" w:rsidP="00035E0B">
      <w:pPr>
        <w:widowControl w:val="0"/>
        <w:autoSpaceDE w:val="0"/>
        <w:autoSpaceDN w:val="0"/>
        <w:adjustRightInd w:val="0"/>
        <w:ind w:left="640" w:hanging="640"/>
        <w:rPr>
          <w:noProof/>
        </w:rPr>
      </w:pPr>
      <w:r w:rsidRPr="00035E0B">
        <w:rPr>
          <w:noProof/>
        </w:rPr>
        <w:t>[173]</w:t>
      </w:r>
      <w:r w:rsidRPr="00035E0B">
        <w:rPr>
          <w:noProof/>
        </w:rPr>
        <w:tab/>
        <w:t>L. Li, K. Ota, and M. Dong, “Everything is image: CNN-based short-term electrical load forecasting for smart grid,” 2017, doi: 10.1109/ISPAN-FCST-ISCC.2017.78.</w:t>
      </w:r>
    </w:p>
    <w:p w14:paraId="4CF6AF2B" w14:textId="77777777" w:rsidR="00035E0B" w:rsidRPr="00035E0B" w:rsidRDefault="00035E0B" w:rsidP="00035E0B">
      <w:pPr>
        <w:widowControl w:val="0"/>
        <w:autoSpaceDE w:val="0"/>
        <w:autoSpaceDN w:val="0"/>
        <w:adjustRightInd w:val="0"/>
        <w:ind w:left="640" w:hanging="640"/>
        <w:rPr>
          <w:noProof/>
        </w:rPr>
      </w:pPr>
      <w:r w:rsidRPr="00035E0B">
        <w:rPr>
          <w:noProof/>
        </w:rPr>
        <w:t>[174]</w:t>
      </w:r>
      <w:r w:rsidRPr="00035E0B">
        <w:rPr>
          <w:noProof/>
        </w:rPr>
        <w:tab/>
        <w:t xml:space="preserve">M. Dong and L. Grumbach, “A Hybrid Distribution Feeder Long-Term Load Forecasting Method Based on Sequence Prediction,” </w:t>
      </w:r>
      <w:r w:rsidRPr="00035E0B">
        <w:rPr>
          <w:i/>
          <w:iCs/>
          <w:noProof/>
        </w:rPr>
        <w:t>IEEE Trans. Smart Grid</w:t>
      </w:r>
      <w:r w:rsidRPr="00035E0B">
        <w:rPr>
          <w:noProof/>
        </w:rPr>
        <w:t>, 2020, doi: 10.1109/TSG.2019.2924183.</w:t>
      </w:r>
    </w:p>
    <w:p w14:paraId="2EAAE368"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[175]</w:t>
      </w:r>
      <w:r w:rsidRPr="00035E0B">
        <w:rPr>
          <w:noProof/>
        </w:rPr>
        <w:tab/>
        <w:t xml:space="preserve">L. Yin and J. Xie, “Multi-temporal-spatial-scale temporal convolution network for short-term load forecasting of power systems,” </w:t>
      </w:r>
      <w:r w:rsidRPr="00035E0B">
        <w:rPr>
          <w:i/>
          <w:iCs/>
          <w:noProof/>
        </w:rPr>
        <w:t>Appl. Energy</w:t>
      </w:r>
      <w:r w:rsidRPr="00035E0B">
        <w:rPr>
          <w:noProof/>
        </w:rPr>
        <w:t>, 2021, doi: 10.1016/j.apenergy.2020.116328.</w:t>
      </w:r>
    </w:p>
    <w:p w14:paraId="6CE2DE00" w14:textId="77777777" w:rsidR="00035E0B" w:rsidRPr="00035E0B" w:rsidRDefault="00035E0B" w:rsidP="00035E0B">
      <w:pPr>
        <w:widowControl w:val="0"/>
        <w:autoSpaceDE w:val="0"/>
        <w:autoSpaceDN w:val="0"/>
        <w:adjustRightInd w:val="0"/>
        <w:ind w:left="640" w:hanging="640"/>
        <w:rPr>
          <w:noProof/>
        </w:rPr>
      </w:pPr>
      <w:r w:rsidRPr="00035E0B">
        <w:rPr>
          <w:noProof/>
        </w:rPr>
        <w:t>[176]</w:t>
      </w:r>
      <w:r w:rsidRPr="00035E0B">
        <w:rPr>
          <w:noProof/>
        </w:rPr>
        <w:tab/>
        <w:t xml:space="preserve">S. Panigrahi, Y. Karali, and H. S. Behera, “Normalize Time Series and Forecast using Evolutionary Neural Network,” </w:t>
      </w:r>
      <w:r w:rsidRPr="00035E0B">
        <w:rPr>
          <w:i/>
          <w:iCs/>
          <w:noProof/>
        </w:rPr>
        <w:t>Int. J. Comput. Appl.</w:t>
      </w:r>
      <w:r w:rsidRPr="00035E0B">
        <w:rPr>
          <w:noProof/>
        </w:rPr>
        <w:t>, 2013.</w:t>
      </w:r>
    </w:p>
    <w:p w14:paraId="566BA24E" w14:textId="77777777" w:rsidR="00035E0B" w:rsidRPr="00035E0B" w:rsidRDefault="00035E0B" w:rsidP="00035E0B">
      <w:pPr>
        <w:widowControl w:val="0"/>
        <w:autoSpaceDE w:val="0"/>
        <w:autoSpaceDN w:val="0"/>
        <w:adjustRightInd w:val="0"/>
        <w:ind w:left="640" w:hanging="640"/>
        <w:rPr>
          <w:noProof/>
        </w:rPr>
      </w:pPr>
      <w:r w:rsidRPr="00035E0B">
        <w:rPr>
          <w:noProof/>
        </w:rPr>
        <w:t>[177]</w:t>
      </w:r>
      <w:r w:rsidRPr="00035E0B">
        <w:rPr>
          <w:noProof/>
        </w:rPr>
        <w:tab/>
        <w:t xml:space="preserve">M. H. Beale, M. T. Hagan, and H. B. Demuth, </w:t>
      </w:r>
      <w:r w:rsidRPr="00035E0B">
        <w:rPr>
          <w:i/>
          <w:iCs/>
          <w:noProof/>
        </w:rPr>
        <w:t xml:space="preserve">Neural Network Toolbox </w:t>
      </w:r>
      <w:r w:rsidRPr="00035E0B">
        <w:rPr>
          <w:i/>
          <w:iCs/>
          <w:noProof/>
          <w:vertAlign w:val="superscript"/>
        </w:rPr>
        <w:t>TM</w:t>
      </w:r>
      <w:r w:rsidRPr="00035E0B">
        <w:rPr>
          <w:i/>
          <w:iCs/>
          <w:noProof/>
        </w:rPr>
        <w:t xml:space="preserve"> 7 User ’ s Guide</w:t>
      </w:r>
      <w:r w:rsidRPr="00035E0B">
        <w:rPr>
          <w:noProof/>
        </w:rPr>
        <w:t>. 2010.</w:t>
      </w:r>
    </w:p>
    <w:p w14:paraId="7A3E715C" w14:textId="77777777" w:rsidR="00035E0B" w:rsidRPr="00035E0B" w:rsidRDefault="00035E0B" w:rsidP="00035E0B">
      <w:pPr>
        <w:widowControl w:val="0"/>
        <w:autoSpaceDE w:val="0"/>
        <w:autoSpaceDN w:val="0"/>
        <w:adjustRightInd w:val="0"/>
        <w:ind w:left="640" w:hanging="640"/>
        <w:rPr>
          <w:noProof/>
        </w:rPr>
      </w:pPr>
      <w:r w:rsidRPr="00035E0B">
        <w:rPr>
          <w:noProof/>
        </w:rPr>
        <w:t>[178]</w:t>
      </w:r>
      <w:r w:rsidRPr="00035E0B">
        <w:rPr>
          <w:noProof/>
        </w:rPr>
        <w:tab/>
        <w:t>“Long short-term memory (LSTM) layer - MATLAB.” https://www.mathworks.com/help/deeplearning/ref/nnet.cnn.layer.lstmlayer.html (accessed Oct. 21, 2021).</w:t>
      </w:r>
    </w:p>
    <w:p w14:paraId="488FCD42" w14:textId="77777777" w:rsidR="00035E0B" w:rsidRPr="00035E0B" w:rsidRDefault="00035E0B" w:rsidP="00035E0B">
      <w:pPr>
        <w:widowControl w:val="0"/>
        <w:autoSpaceDE w:val="0"/>
        <w:autoSpaceDN w:val="0"/>
        <w:adjustRightInd w:val="0"/>
        <w:ind w:left="640" w:hanging="640"/>
        <w:rPr>
          <w:noProof/>
        </w:rPr>
      </w:pPr>
      <w:r w:rsidRPr="00035E0B">
        <w:rPr>
          <w:noProof/>
        </w:rPr>
        <w:t>[179]</w:t>
      </w:r>
      <w:r w:rsidRPr="00035E0B">
        <w:rPr>
          <w:noProof/>
        </w:rPr>
        <w:tab/>
        <w:t xml:space="preserve">I. K. M. Jais, A. R. Ismail, and S. Q. Nisa, “Adam Optimization Algorithm for Wide and Deep Neural Network,” </w:t>
      </w:r>
      <w:r w:rsidRPr="00035E0B">
        <w:rPr>
          <w:i/>
          <w:iCs/>
          <w:noProof/>
        </w:rPr>
        <w:t>Knowl. Eng. Data Sci.</w:t>
      </w:r>
      <w:r w:rsidRPr="00035E0B">
        <w:rPr>
          <w:noProof/>
        </w:rPr>
        <w:t>, 2019, doi: 10.17977/um018v2i12019p41-46.</w:t>
      </w:r>
    </w:p>
    <w:p w14:paraId="4FC23A1D" w14:textId="77777777" w:rsidR="00035E0B" w:rsidRPr="00035E0B" w:rsidRDefault="00035E0B" w:rsidP="00035E0B">
      <w:pPr>
        <w:widowControl w:val="0"/>
        <w:autoSpaceDE w:val="0"/>
        <w:autoSpaceDN w:val="0"/>
        <w:adjustRightInd w:val="0"/>
        <w:ind w:left="640" w:hanging="640"/>
        <w:rPr>
          <w:noProof/>
        </w:rPr>
      </w:pPr>
      <w:r w:rsidRPr="00035E0B">
        <w:rPr>
          <w:noProof/>
        </w:rPr>
        <w:t>[180]</w:t>
      </w:r>
      <w:r w:rsidRPr="00035E0B">
        <w:rPr>
          <w:noProof/>
        </w:rPr>
        <w:tab/>
        <w:t xml:space="preserve">M. Barman and N. B. Dev Choudhury, “Season specific approach for short-term load forecasting based on hybrid FA-SVM and similarity concept,” </w:t>
      </w:r>
      <w:r w:rsidRPr="00035E0B">
        <w:rPr>
          <w:i/>
          <w:iCs/>
          <w:noProof/>
        </w:rPr>
        <w:t>Energy</w:t>
      </w:r>
      <w:r w:rsidRPr="00035E0B">
        <w:rPr>
          <w:noProof/>
        </w:rPr>
        <w:t>, 2019, doi: 10.1016/j.energy.2019.03.010.</w:t>
      </w:r>
    </w:p>
    <w:p w14:paraId="40867144" w14:textId="1368621E" w:rsidR="00287359" w:rsidRDefault="00287359" w:rsidP="00287359">
      <w:pPr>
        <w:sectPr w:rsidR="00287359" w:rsidSect="00CF19C9">
          <w:headerReference w:type="default" r:id="rId152"/>
          <w:footerReference w:type="default" r:id="rId153"/>
          <w:pgSz w:w="12240" w:h="15840" w:code="1"/>
          <w:pgMar w:top="1440" w:right="1440" w:bottom="1440" w:left="2160" w:header="720" w:footer="720" w:gutter="0"/>
          <w:pgNumType w:start="1"/>
          <w:cols w:space="720"/>
          <w:docGrid w:linePitch="360"/>
        </w:sectPr>
      </w:pPr>
      <w:r>
        <w:fldChar w:fldCharType="end"/>
      </w:r>
    </w:p>
    <w:p w14:paraId="00B415E6" w14:textId="0FF111BC" w:rsidR="00654DE3" w:rsidRDefault="00AF67B7" w:rsidP="00C92783">
      <w:pPr>
        <w:pStyle w:val="Appendix"/>
      </w:pPr>
      <w:bookmarkStart w:id="408" w:name="_Toc86261549"/>
      <w:r>
        <w:lastRenderedPageBreak/>
        <w:t>Appendix</w:t>
      </w:r>
      <w:bookmarkEnd w:id="408"/>
    </w:p>
    <w:p w14:paraId="4A72A3C8" w14:textId="2539FA8F" w:rsidR="00571BE4" w:rsidRDefault="00571BE4" w:rsidP="00571BE4">
      <w:pPr>
        <w:pStyle w:val="Heading2"/>
      </w:pPr>
      <w:bookmarkStart w:id="409" w:name="_Toc86261550"/>
      <w:r>
        <w:t>1.1 Overall Performance Metrics</w:t>
      </w:r>
      <w:bookmarkEnd w:id="409"/>
    </w:p>
    <w:p w14:paraId="187013F8" w14:textId="659C4476" w:rsidR="00E93B16" w:rsidRDefault="006143E0" w:rsidP="006143E0">
      <w:pPr>
        <w:pStyle w:val="Heading3"/>
      </w:pPr>
      <w:bookmarkStart w:id="410" w:name="_Toc86261551"/>
      <w:r>
        <w:t xml:space="preserve">1.1.1 </w:t>
      </w:r>
      <w:r w:rsidR="00175B13">
        <w:t xml:space="preserve">The </w:t>
      </w:r>
      <w:r>
        <w:t>Toronto Dataset</w:t>
      </w:r>
      <w:bookmarkEnd w:id="410"/>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6722EC5F" w:rsidR="006143E0" w:rsidRDefault="00175B13" w:rsidP="00175B13">
      <w:pPr>
        <w:pStyle w:val="Caption"/>
        <w:jc w:val="center"/>
      </w:pPr>
      <w:bookmarkStart w:id="411" w:name="_Toc86261566"/>
      <w:r>
        <w:t xml:space="preserve">Table </w:t>
      </w:r>
      <w:r w:rsidR="00FD7130">
        <w:fldChar w:fldCharType="begin"/>
      </w:r>
      <w:r w:rsidR="00FD7130">
        <w:instrText xml:space="preserve"> SEQ Table \* ARABIC </w:instrText>
      </w:r>
      <w:r w:rsidR="00FD7130">
        <w:fldChar w:fldCharType="separate"/>
      </w:r>
      <w:r w:rsidR="008D2C82">
        <w:rPr>
          <w:noProof/>
        </w:rPr>
        <w:t>13</w:t>
      </w:r>
      <w:r w:rsidR="00FD7130">
        <w:rPr>
          <w:noProof/>
        </w:rPr>
        <w:fldChar w:fldCharType="end"/>
      </w:r>
      <w:r>
        <w:t xml:space="preserve"> – The Overall Performance Metrics – Toronto Dataset</w:t>
      </w:r>
      <w:bookmarkEnd w:id="411"/>
    </w:p>
    <w:p w14:paraId="55F5D20F" w14:textId="4B68ADC1" w:rsidR="00175B13" w:rsidRDefault="00175B13" w:rsidP="00175B13">
      <w:pPr>
        <w:pStyle w:val="Heading3"/>
      </w:pPr>
      <w:bookmarkStart w:id="412" w:name="_Toc86261552"/>
      <w:r>
        <w:t>1.1.2 The Ottawa Dataset</w:t>
      </w:r>
      <w:bookmarkEnd w:id="412"/>
    </w:p>
    <w:p w14:paraId="7CB3CE0D" w14:textId="13E1D0E0" w:rsidR="00174E49" w:rsidRDefault="003162DE" w:rsidP="00174E49">
      <w:pPr>
        <w:keepNext/>
        <w:jc w:val="center"/>
      </w:pPr>
      <w:r w:rsidRPr="003162DE">
        <w:rPr>
          <w:noProof/>
        </w:rPr>
        <w:drawing>
          <wp:inline distT="0" distB="0" distL="0" distR="0" wp14:anchorId="6EFD5B51" wp14:editId="3BA6278D">
            <wp:extent cx="5311408" cy="14573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5360" cy="1458409"/>
                    </a:xfrm>
                    <a:prstGeom prst="rect">
                      <a:avLst/>
                    </a:prstGeom>
                    <a:noFill/>
                    <a:ln>
                      <a:noFill/>
                    </a:ln>
                  </pic:spPr>
                </pic:pic>
              </a:graphicData>
            </a:graphic>
          </wp:inline>
        </w:drawing>
      </w:r>
    </w:p>
    <w:p w14:paraId="09DE96B7" w14:textId="3D780BDB" w:rsidR="00175B13" w:rsidRDefault="00174E49" w:rsidP="00174E49">
      <w:pPr>
        <w:pStyle w:val="Caption"/>
        <w:jc w:val="center"/>
      </w:pPr>
      <w:bookmarkStart w:id="413" w:name="_Toc86261567"/>
      <w:r>
        <w:t xml:space="preserve">Table </w:t>
      </w:r>
      <w:r w:rsidR="00FD7130">
        <w:fldChar w:fldCharType="begin"/>
      </w:r>
      <w:r w:rsidR="00FD7130">
        <w:instrText xml:space="preserve"> SEQ Table \* ARABIC </w:instrText>
      </w:r>
      <w:r w:rsidR="00FD7130">
        <w:fldChar w:fldCharType="separate"/>
      </w:r>
      <w:r w:rsidR="008D2C82">
        <w:rPr>
          <w:noProof/>
        </w:rPr>
        <w:t>14</w:t>
      </w:r>
      <w:r w:rsidR="00FD7130">
        <w:rPr>
          <w:noProof/>
        </w:rPr>
        <w:fldChar w:fldCharType="end"/>
      </w:r>
      <w:r>
        <w:t xml:space="preserve"> - The Overall Performance Metrics – Ottawa Dataset</w:t>
      </w:r>
      <w:bookmarkEnd w:id="413"/>
    </w:p>
    <w:p w14:paraId="4D938477" w14:textId="704812BA" w:rsidR="00033DD7" w:rsidRDefault="00033DD7" w:rsidP="00033DD7">
      <w:pPr>
        <w:pStyle w:val="Heading3"/>
      </w:pPr>
      <w:bookmarkStart w:id="414" w:name="_Toc86261553"/>
      <w:r>
        <w:lastRenderedPageBreak/>
        <w:t>1.1.3 The Saint John Dataset</w:t>
      </w:r>
      <w:bookmarkEnd w:id="414"/>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7BDE979E" w14:textId="2D2ACAF3" w:rsidR="003162DE" w:rsidRDefault="003162DE" w:rsidP="003162DE">
      <w:pPr>
        <w:pStyle w:val="Caption"/>
        <w:jc w:val="center"/>
      </w:pPr>
      <w:bookmarkStart w:id="415" w:name="_Toc86261568"/>
      <w:r>
        <w:t xml:space="preserve">Table </w:t>
      </w:r>
      <w:r w:rsidR="00FD7130">
        <w:fldChar w:fldCharType="begin"/>
      </w:r>
      <w:r w:rsidR="00FD7130">
        <w:instrText xml:space="preserve"> SEQ Table \* ARABIC </w:instrText>
      </w:r>
      <w:r w:rsidR="00FD7130">
        <w:fldChar w:fldCharType="separate"/>
      </w:r>
      <w:r w:rsidR="008D2C82">
        <w:rPr>
          <w:noProof/>
        </w:rPr>
        <w:t>15</w:t>
      </w:r>
      <w:r w:rsidR="00FD7130">
        <w:rPr>
          <w:noProof/>
        </w:rPr>
        <w:fldChar w:fldCharType="end"/>
      </w:r>
      <w:r>
        <w:t xml:space="preserve"> - The Overall Performance Metrics – Saint John Dataset</w:t>
      </w:r>
      <w:bookmarkEnd w:id="415"/>
    </w:p>
    <w:p w14:paraId="180366DA" w14:textId="256B8BE6" w:rsidR="003162DE" w:rsidRPr="003162DE" w:rsidRDefault="003162DE" w:rsidP="003162DE">
      <w:pPr>
        <w:pStyle w:val="Caption"/>
        <w:jc w:val="center"/>
      </w:pPr>
    </w:p>
    <w:p w14:paraId="09D84CAA" w14:textId="77777777" w:rsidR="00175B13" w:rsidRDefault="00175B13">
      <w:pPr>
        <w:spacing w:line="240" w:lineRule="auto"/>
        <w:jc w:val="left"/>
        <w:rPr>
          <w:highlight w:val="cyan"/>
        </w:rPr>
      </w:pPr>
      <w:r>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16" w:name="_Toc172013004"/>
      <w:r w:rsidRPr="006269F5">
        <w:rPr>
          <w:b/>
          <w:sz w:val="28"/>
        </w:rPr>
        <w:lastRenderedPageBreak/>
        <w:t>Curriculum Vitae</w:t>
      </w:r>
      <w:bookmarkEnd w:id="416"/>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7"/>
      <w:headerReference w:type="default" r:id="rId158"/>
      <w:footerReference w:type="default" r:id="rId159"/>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awn MacIsaac" w:date="2021-10-31T05:45:00Z" w:initials="DM">
    <w:p w14:paraId="1D64B7AB" w14:textId="7DA81C11" w:rsidR="008E1ED1" w:rsidRDefault="008E1ED1">
      <w:pPr>
        <w:pStyle w:val="CommentText"/>
      </w:pPr>
      <w:r>
        <w:rPr>
          <w:rStyle w:val="CommentReference"/>
        </w:rPr>
        <w:annotationRef/>
      </w:r>
      <w:r>
        <w:t xml:space="preserve">Should this be ramping up </w:t>
      </w:r>
      <w:r w:rsidRPr="008E1ED1">
        <w:rPr>
          <w:i/>
          <w:iCs/>
        </w:rPr>
        <w:t>to</w:t>
      </w:r>
      <w:r>
        <w:t xml:space="preserve"> evening demand?  This doesn’t make sense the way it is stated…or could it be because of a demand ramping up more quickly?</w:t>
      </w:r>
    </w:p>
  </w:comment>
  <w:comment w:id="11" w:author="Dawn MacIsaac" w:date="2021-10-31T05:49:00Z" w:initials="DM">
    <w:p w14:paraId="3549BD19" w14:textId="121E845D" w:rsidR="008E1ED1" w:rsidRDefault="008E1ED1">
      <w:pPr>
        <w:pStyle w:val="CommentText"/>
      </w:pPr>
      <w:r>
        <w:rPr>
          <w:rStyle w:val="CommentReference"/>
        </w:rPr>
        <w:annotationRef/>
      </w:r>
      <w:r>
        <w:t xml:space="preserve">These sentences don’t connect… </w:t>
      </w:r>
    </w:p>
  </w:comment>
  <w:comment w:id="12" w:author="Dawn MacIsaac" w:date="2021-10-31T05:51:00Z" w:initials="DM">
    <w:p w14:paraId="08F911ED" w14:textId="363DD43F" w:rsidR="00132553" w:rsidRDefault="00132553">
      <w:pPr>
        <w:pStyle w:val="CommentText"/>
      </w:pPr>
      <w:r>
        <w:rPr>
          <w:rStyle w:val="CommentReference"/>
        </w:rPr>
        <w:annotationRef/>
      </w:r>
      <w:r>
        <w:t xml:space="preserve">And neither does this one.  Sentences in a paragraph should lead from 1 idea to another…there is no sense of this with these sentence. </w:t>
      </w:r>
    </w:p>
  </w:comment>
  <w:comment w:id="13" w:author="Dawn MacIsaac" w:date="2021-10-31T05:53:00Z" w:initials="DM">
    <w:p w14:paraId="0099D9D9" w14:textId="77777777" w:rsidR="00132553" w:rsidRDefault="00132553">
      <w:pPr>
        <w:pStyle w:val="CommentText"/>
      </w:pPr>
      <w:r>
        <w:rPr>
          <w:rStyle w:val="CommentReference"/>
        </w:rPr>
        <w:annotationRef/>
      </w:r>
      <w:r>
        <w:t>This takes you off topic.  It would be better to say something about why we think DL could be useful in our context…and perhaps even better, indicate some work that has been done in this area, that leads to our work.</w:t>
      </w:r>
    </w:p>
    <w:p w14:paraId="26F014B3" w14:textId="77777777" w:rsidR="00132553" w:rsidRDefault="00132553">
      <w:pPr>
        <w:pStyle w:val="CommentText"/>
      </w:pPr>
    </w:p>
    <w:p w14:paraId="7D0432ED" w14:textId="598BA55D" w:rsidR="00132553" w:rsidRDefault="00132553">
      <w:pPr>
        <w:pStyle w:val="CommentText"/>
      </w:pPr>
      <w:r>
        <w:t>Ex.  While some preliminary work has been done with DL techniques…&lt;fill in the gap…what hasn’t been done that your work is addressing&gt;?</w:t>
      </w:r>
    </w:p>
  </w:comment>
  <w:comment w:id="17" w:author="Dawn MacIsaac" w:date="2021-10-31T06:04:00Z" w:initials="DM">
    <w:p w14:paraId="38159E04" w14:textId="77777777" w:rsidR="00FA10A2" w:rsidRDefault="00FA10A2">
      <w:pPr>
        <w:pStyle w:val="CommentText"/>
      </w:pPr>
      <w:r>
        <w:rPr>
          <w:rStyle w:val="CommentReference"/>
        </w:rPr>
        <w:annotationRef/>
      </w:r>
      <w:r>
        <w:t xml:space="preserve">I think you are confusing objectives and achievements.  Let’s start by creating a new section called Objectives and simply listing out your objectives for the work. </w:t>
      </w:r>
    </w:p>
    <w:p w14:paraId="0131EA52" w14:textId="77777777" w:rsidR="00FA10A2" w:rsidRDefault="00FA10A2">
      <w:pPr>
        <w:pStyle w:val="CommentText"/>
      </w:pPr>
    </w:p>
    <w:p w14:paraId="77B3A0BE" w14:textId="77777777" w:rsidR="00FA10A2" w:rsidRDefault="00FA10A2">
      <w:pPr>
        <w:pStyle w:val="CommentText"/>
      </w:pPr>
      <w:r>
        <w:t>Based on the purpose you just stated, what specific objectives did you set to meet the purpose?</w:t>
      </w:r>
    </w:p>
    <w:p w14:paraId="1F920DF7" w14:textId="77777777" w:rsidR="00FA10A2" w:rsidRDefault="00FA10A2">
      <w:pPr>
        <w:pStyle w:val="CommentText"/>
      </w:pPr>
    </w:p>
    <w:p w14:paraId="39BD0022" w14:textId="77777777" w:rsidR="00D61891" w:rsidRDefault="00FA10A2">
      <w:pPr>
        <w:pStyle w:val="CommentText"/>
      </w:pPr>
      <w:r>
        <w:t xml:space="preserve">Ex:  to identify and implement a set of benchmark </w:t>
      </w:r>
      <w:r w:rsidR="00D61891">
        <w:t>forecasters</w:t>
      </w:r>
      <w:r>
        <w:t>.  Criteria for selection of these algorithms included</w:t>
      </w:r>
      <w:r w:rsidR="00D61891">
        <w:t>…Descriptions of the 4 forecasters chosen to meet these criteria can be found in Chapter 2.  Implementation details for each are described in Chapter 3</w:t>
      </w:r>
      <w:r>
        <w:t xml:space="preserve">  </w:t>
      </w:r>
    </w:p>
    <w:p w14:paraId="26C3156A" w14:textId="77777777" w:rsidR="00D61891" w:rsidRDefault="00D61891">
      <w:pPr>
        <w:pStyle w:val="CommentText"/>
      </w:pPr>
    </w:p>
    <w:p w14:paraId="17EE7807" w14:textId="77777777" w:rsidR="00FA10A2" w:rsidRDefault="00D61891">
      <w:pPr>
        <w:pStyle w:val="CommentText"/>
      </w:pPr>
      <w:r>
        <w:t>From this example you can see how there is no need for the Outline of thesis section, and since there would be only 1 section in this Chapter, I say just get rid of the section entirely.</w:t>
      </w:r>
      <w:r w:rsidR="00FA10A2">
        <w:t xml:space="preserve"> </w:t>
      </w:r>
    </w:p>
    <w:p w14:paraId="205F22BE" w14:textId="77777777" w:rsidR="00D61891" w:rsidRDefault="00D61891">
      <w:pPr>
        <w:pStyle w:val="CommentText"/>
      </w:pPr>
    </w:p>
    <w:p w14:paraId="47DCFE29" w14:textId="37DF8435" w:rsidR="00D61891" w:rsidRDefault="00D61891">
      <w:pPr>
        <w:pStyle w:val="CommentText"/>
      </w:pPr>
      <w:r>
        <w:t>We may want to split it into Problem Statement, Objectives, and Contributions…</w:t>
      </w:r>
      <w:r w:rsidR="009B4BDA">
        <w:t>(well documented, in use or establishing a minimum for use…)</w:t>
      </w:r>
      <w:r>
        <w:t>but let’s wait and see what we end up with before we decide that.</w:t>
      </w:r>
    </w:p>
  </w:comment>
  <w:comment w:id="25" w:author="Dawn MacIsaac" w:date="2021-10-31T06:01:00Z" w:initials="DM">
    <w:p w14:paraId="502EFE90" w14:textId="0E095B53" w:rsidR="00FA10A2" w:rsidRDefault="00FA10A2">
      <w:pPr>
        <w:pStyle w:val="CommentText"/>
      </w:pPr>
      <w:r>
        <w:rPr>
          <w:rStyle w:val="CommentReference"/>
        </w:rPr>
        <w:annotationRef/>
      </w:r>
      <w:r>
        <w:t>You have already stated the purpose…these are supposed to be specific objectives you set to meet your purpose</w:t>
      </w:r>
    </w:p>
  </w:comment>
  <w:comment w:id="26" w:author="Dawn MacIsaac" w:date="2021-10-31T06:02:00Z" w:initials="DM">
    <w:p w14:paraId="758385CE" w14:textId="1A82DA5B" w:rsidR="00FA10A2" w:rsidRDefault="00FA10A2">
      <w:pPr>
        <w:pStyle w:val="CommentText"/>
      </w:pPr>
      <w:r>
        <w:rPr>
          <w:rStyle w:val="CommentReference"/>
        </w:rPr>
        <w:annotationRef/>
      </w:r>
      <w:r>
        <w:t>These are design goals for your algorithms, rather than objectives for the work.</w:t>
      </w:r>
    </w:p>
  </w:comment>
  <w:comment w:id="27" w:author="Dawn MacIsaac" w:date="2021-10-31T06:02:00Z" w:initials="DM">
    <w:p w14:paraId="4797746D" w14:textId="64867D1F" w:rsidR="00FA10A2" w:rsidRDefault="00FA10A2">
      <w:pPr>
        <w:pStyle w:val="CommentText"/>
      </w:pPr>
      <w:r>
        <w:rPr>
          <w:rStyle w:val="CommentReference"/>
        </w:rPr>
        <w:annotationRef/>
      </w:r>
      <w:r>
        <w:t>This could be a good summary statement for this section…but its not an objective for the work</w:t>
      </w:r>
    </w:p>
  </w:comment>
  <w:comment w:id="29" w:author="Dawn MacIsaac" w:date="2021-10-13T07:51:00Z" w:initials="DM">
    <w:p w14:paraId="3492DB0E" w14:textId="3CD99BEE" w:rsidR="009D2865" w:rsidRDefault="009D2865">
      <w:pPr>
        <w:pStyle w:val="CommentText"/>
      </w:pPr>
      <w:r>
        <w:rPr>
          <w:rStyle w:val="CommentReference"/>
        </w:rPr>
        <w:annotationRef/>
      </w:r>
      <w:r>
        <w:t>I’d prefer not to have an outline.  If you write the previous section in terms of objectives, you can probably do something like “This objective is detailed in Chapter 3 of the thesis’.</w:t>
      </w:r>
    </w:p>
  </w:comment>
  <w:comment w:id="30" w:author="Tolulope Olugbenga" w:date="2021-10-17T12:02:00Z" w:initials="TO">
    <w:p w14:paraId="57239B9E" w14:textId="1A7F5E5D" w:rsidR="00495ACC" w:rsidRDefault="00495ACC">
      <w:pPr>
        <w:pStyle w:val="CommentText"/>
      </w:pPr>
      <w:r>
        <w:rPr>
          <w:rStyle w:val="CommentReference"/>
        </w:rPr>
        <w:annotationRef/>
      </w:r>
      <w:r w:rsidRPr="00495ACC">
        <w:t>I'm not entirely sure how to integrate this section with the preceding while still keeping it clear and simple to understand for the reader.</w:t>
      </w:r>
    </w:p>
  </w:comment>
  <w:comment w:id="32" w:author="Dawn MacIsaac" w:date="2021-10-31T06:17:00Z" w:initials="DM">
    <w:p w14:paraId="051CCA22" w14:textId="148B9716" w:rsidR="00D61891" w:rsidRDefault="00D61891">
      <w:pPr>
        <w:pStyle w:val="CommentText"/>
      </w:pPr>
      <w:r>
        <w:rPr>
          <w:rStyle w:val="CommentReference"/>
        </w:rPr>
        <w:annotationRef/>
      </w:r>
      <w:r>
        <w:t>This section needs an introduction.</w:t>
      </w:r>
    </w:p>
  </w:comment>
  <w:comment w:id="45" w:author="Dawn MacIsaac" w:date="2021-10-31T06:24:00Z" w:initials="DM">
    <w:p w14:paraId="5524E168" w14:textId="25A30561" w:rsidR="009811EE" w:rsidRDefault="009811EE">
      <w:pPr>
        <w:pStyle w:val="CommentText"/>
      </w:pPr>
      <w:r>
        <w:rPr>
          <w:rStyle w:val="CommentReference"/>
        </w:rPr>
        <w:annotationRef/>
      </w:r>
      <w:r>
        <w:t>Can you lay this out in an equation, or a diagram?  And be sure to point to both the Load value during the peak, but also the locale (</w:t>
      </w:r>
      <w:proofErr w:type="spellStart"/>
      <w:r>
        <w:t>ie</w:t>
      </w:r>
      <w:proofErr w:type="spellEnd"/>
      <w:r>
        <w:t xml:space="preserve"> when it starts and ends) – this is also a critical variable.</w:t>
      </w:r>
    </w:p>
  </w:comment>
  <w:comment w:id="44" w:author="Dawn MacIsaac" w:date="2021-10-31T06:19:00Z" w:initials="DM">
    <w:p w14:paraId="51C97C95" w14:textId="742A9870" w:rsidR="00D61891" w:rsidRDefault="00D61891">
      <w:pPr>
        <w:pStyle w:val="CommentText"/>
      </w:pPr>
      <w:r>
        <w:rPr>
          <w:rStyle w:val="CommentReference"/>
        </w:rPr>
        <w:annotationRef/>
      </w:r>
      <w:r>
        <w:t xml:space="preserve">This is repeated.  First you say “over a specific time period” (first sentence), then you say “15 minutes” (second sentence), then you say “over a specific time period, most utilities use a 15 minute interval”…Consolidate this </w:t>
      </w:r>
      <w:r w:rsidR="009811EE">
        <w:t>into 1 correct representation of the facts, that also explains the facts.</w:t>
      </w:r>
    </w:p>
  </w:comment>
  <w:comment w:id="46" w:author="Dawn MacIsaac" w:date="2021-10-31T06:22:00Z" w:initials="DM">
    <w:p w14:paraId="6C8BC122" w14:textId="77777777" w:rsidR="009811EE" w:rsidRDefault="009811EE">
      <w:pPr>
        <w:pStyle w:val="CommentText"/>
      </w:pPr>
      <w:r>
        <w:rPr>
          <w:rStyle w:val="CommentReference"/>
        </w:rPr>
        <w:annotationRef/>
      </w:r>
      <w:r>
        <w:t>I don’t think you have introduced your data sets yet…so you can’t refer to them…nor should you.  This is an overview.  What is true about load forecasting in general.  If you want to make this point, make it in general.</w:t>
      </w:r>
    </w:p>
    <w:p w14:paraId="60419A8F" w14:textId="77777777" w:rsidR="009811EE" w:rsidRDefault="009811EE">
      <w:pPr>
        <w:pStyle w:val="CommentText"/>
      </w:pPr>
    </w:p>
    <w:p w14:paraId="2E7EF5F4" w14:textId="32CF1071" w:rsidR="009811EE" w:rsidRDefault="009811EE">
      <w:pPr>
        <w:pStyle w:val="CommentText"/>
      </w:pPr>
      <w:r>
        <w:t>Ex.  One constraint on establishing the duration for peak demand is the resolution of data…</w:t>
      </w:r>
    </w:p>
  </w:comment>
  <w:comment w:id="47" w:author="Dawn MacIsaac" w:date="2021-10-31T06:25:00Z" w:initials="DM">
    <w:p w14:paraId="60EC20A5" w14:textId="6285E29C" w:rsidR="009811EE" w:rsidRDefault="009811EE">
      <w:pPr>
        <w:pStyle w:val="CommentText"/>
      </w:pPr>
      <w:r>
        <w:rPr>
          <w:rStyle w:val="CommentReference"/>
        </w:rPr>
        <w:annotationRef/>
      </w:r>
      <w:r>
        <w:t>Here’s a good place for a diagram.  I see you have one…you should refer to it in the text so readers know to look at it.</w:t>
      </w:r>
    </w:p>
  </w:comment>
  <w:comment w:id="48" w:author="Dawn MacIsaac" w:date="2021-10-31T06:27:00Z" w:initials="DM">
    <w:p w14:paraId="48B5EBA1" w14:textId="4ED648BC" w:rsidR="009811EE" w:rsidRDefault="009811EE">
      <w:pPr>
        <w:pStyle w:val="CommentText"/>
      </w:pPr>
      <w:r>
        <w:rPr>
          <w:rStyle w:val="CommentReference"/>
        </w:rPr>
        <w:annotationRef/>
      </w:r>
      <w:r>
        <w:t>You have me really confused here:  The section title says Peak Load Demand.  The first sentence here says Peak Load, the next sentence says Peak Demand.  Are these 3 different concepts?  If not, why the 3 distinct terms?</w:t>
      </w:r>
    </w:p>
  </w:comment>
  <w:comment w:id="49" w:author="Dawn MacIsaac" w:date="2021-10-31T06:28:00Z" w:initials="DM">
    <w:p w14:paraId="04A4423B" w14:textId="31CEEE94" w:rsidR="009811EE" w:rsidRDefault="009811EE">
      <w:pPr>
        <w:pStyle w:val="CommentText"/>
      </w:pPr>
      <w:r>
        <w:rPr>
          <w:rStyle w:val="CommentReference"/>
        </w:rPr>
        <w:annotationRef/>
      </w:r>
      <w:r>
        <w:t xml:space="preserve">Who’s you?  </w:t>
      </w:r>
    </w:p>
  </w:comment>
  <w:comment w:id="50" w:author="Dawn MacIsaac" w:date="2021-10-31T06:29:00Z" w:initials="DM">
    <w:p w14:paraId="19152C89" w14:textId="3C4D0E09" w:rsidR="009811EE" w:rsidRDefault="009811EE">
      <w:pPr>
        <w:pStyle w:val="CommentText"/>
      </w:pPr>
      <w:r>
        <w:rPr>
          <w:rStyle w:val="CommentReference"/>
        </w:rPr>
        <w:annotationRef/>
      </w:r>
      <w:r>
        <w:t>What 15 minute intervals?</w:t>
      </w:r>
    </w:p>
  </w:comment>
  <w:comment w:id="52" w:author="Dawn MacIsaac" w:date="2021-10-31T06:31:00Z" w:initials="DM">
    <w:p w14:paraId="39A89EC3" w14:textId="29D0B3DD" w:rsidR="009B4BDA" w:rsidRDefault="009B4BDA">
      <w:pPr>
        <w:pStyle w:val="CommentText"/>
      </w:pPr>
      <w:r>
        <w:t xml:space="preserve">(Change the order):  </w:t>
      </w:r>
      <w:r>
        <w:rPr>
          <w:rStyle w:val="CommentReference"/>
        </w:rPr>
        <w:annotationRef/>
      </w:r>
      <w:r>
        <w:t>I think you need to talk about peak load and base load, and then provide details about the characteristics of peak load and why peak load is important</w:t>
      </w:r>
    </w:p>
  </w:comment>
  <w:comment w:id="53" w:author="Dawn MacIsaac" w:date="2021-10-31T06:30:00Z" w:initials="DM">
    <w:p w14:paraId="43F30D55" w14:textId="63AEA353" w:rsidR="009811EE" w:rsidRDefault="009811EE">
      <w:pPr>
        <w:pStyle w:val="CommentText"/>
      </w:pPr>
      <w:r>
        <w:rPr>
          <w:rStyle w:val="CommentReference"/>
        </w:rPr>
        <w:annotationRef/>
      </w:r>
      <w:r>
        <w:t>I don’t think most people would consider 2 or 3 hours a ‘brief moment’…would transitory work?</w:t>
      </w:r>
    </w:p>
  </w:comment>
  <w:comment w:id="54" w:author="Dawn MacIsaac" w:date="2021-10-31T06:59:00Z" w:initials="DM">
    <w:p w14:paraId="1063694B" w14:textId="6FE015EF" w:rsidR="00891A51" w:rsidRDefault="00891A51">
      <w:pPr>
        <w:pStyle w:val="CommentText"/>
      </w:pPr>
      <w:r>
        <w:rPr>
          <w:rStyle w:val="CommentReference"/>
        </w:rPr>
        <w:annotationRef/>
      </w:r>
      <w:r>
        <w:t>Check your references – do this for ALL of them (</w:t>
      </w:r>
      <w:proofErr w:type="spellStart"/>
      <w:r>
        <w:t>ie</w:t>
      </w:r>
      <w:proofErr w:type="spellEnd"/>
      <w:r>
        <w:t xml:space="preserve"> make sure somewhere in the text you refer to each reference listed in your references).</w:t>
      </w:r>
    </w:p>
    <w:p w14:paraId="678CEEDC" w14:textId="77777777" w:rsidR="00891A51" w:rsidRDefault="00891A51">
      <w:pPr>
        <w:pStyle w:val="CommentText"/>
      </w:pPr>
    </w:p>
    <w:p w14:paraId="216EAE6F" w14:textId="3D47BB1A" w:rsidR="00891A51" w:rsidRDefault="00891A51">
      <w:pPr>
        <w:pStyle w:val="CommentText"/>
      </w:pPr>
      <w:r>
        <w:t>I am not certain, but I don’t think you refer to 45?</w:t>
      </w:r>
    </w:p>
  </w:comment>
  <w:comment w:id="61" w:author="Dawn MacIsaac" w:date="2021-10-31T06:33:00Z" w:initials="DM">
    <w:p w14:paraId="54D4EC15" w14:textId="74508D01" w:rsidR="009B4BDA" w:rsidRDefault="009B4BDA">
      <w:pPr>
        <w:pStyle w:val="CommentText"/>
      </w:pPr>
      <w:r>
        <w:rPr>
          <w:rStyle w:val="CommentReference"/>
        </w:rPr>
        <w:annotationRef/>
      </w:r>
      <w:r>
        <w:t>This is repetitive…you just said that.  Perhaps this is the statement that should move to the introduction?</w:t>
      </w:r>
    </w:p>
  </w:comment>
  <w:comment w:id="62" w:author="Dawn MacIsaac" w:date="2021-10-31T06:35:00Z" w:initials="DM">
    <w:p w14:paraId="2E9478AB" w14:textId="53124FC1" w:rsidR="009B4BDA" w:rsidRDefault="009B4BDA">
      <w:pPr>
        <w:pStyle w:val="CommentText"/>
      </w:pPr>
      <w:r>
        <w:rPr>
          <w:rStyle w:val="CommentReference"/>
        </w:rPr>
        <w:annotationRef/>
      </w:r>
      <w:r>
        <w:t>So that isn’t true in general</w:t>
      </w:r>
    </w:p>
  </w:comment>
  <w:comment w:id="64" w:author="Dawn MacIsaac" w:date="2021-10-31T06:52:00Z" w:initials="DM">
    <w:p w14:paraId="5CFCB640" w14:textId="1E930118" w:rsidR="00891A51" w:rsidRDefault="00891A51">
      <w:pPr>
        <w:pStyle w:val="CommentText"/>
      </w:pPr>
      <w:r>
        <w:rPr>
          <w:rStyle w:val="CommentReference"/>
        </w:rPr>
        <w:annotationRef/>
      </w:r>
      <w:r>
        <w:t>Can you differentiate between actual values and estimates using the ‘hat’ notation?</w:t>
      </w:r>
    </w:p>
  </w:comment>
  <w:comment w:id="65" w:author="Dawn MacIsaac" w:date="2021-10-31T06:53:00Z" w:initials="DM">
    <w:p w14:paraId="55661B29" w14:textId="5FCAA2E5" w:rsidR="00891A51" w:rsidRDefault="00891A51">
      <w:pPr>
        <w:pStyle w:val="CommentText"/>
      </w:pPr>
      <w:r>
        <w:rPr>
          <w:rStyle w:val="CommentReference"/>
        </w:rPr>
        <w:annotationRef/>
      </w:r>
      <w:r>
        <w:t xml:space="preserve">Refrain from talking about what you did specifically – this is overview (what is true in general).  But – you could point to seasonality which may be relavent for load data (like days of the week).  </w:t>
      </w:r>
    </w:p>
  </w:comment>
  <w:comment w:id="67" w:author="Dawn MacIsaac" w:date="2021-10-31T06:54:00Z" w:initials="DM">
    <w:p w14:paraId="52A01A3E" w14:textId="1C4D521E" w:rsidR="00891A51" w:rsidRDefault="00891A51">
      <w:pPr>
        <w:pStyle w:val="CommentText"/>
      </w:pPr>
      <w:r>
        <w:rPr>
          <w:rStyle w:val="CommentReference"/>
        </w:rPr>
        <w:annotationRef/>
      </w:r>
      <w:r>
        <w:t>Traditionally, or currently – Dr Meng asked this in your proposal, so we may want to be clear about that here.</w:t>
      </w:r>
    </w:p>
  </w:comment>
  <w:comment w:id="68" w:author="Dawn MacIsaac" w:date="2021-10-31T06:56:00Z" w:initials="DM">
    <w:p w14:paraId="218BCE4A" w14:textId="30029E01" w:rsidR="00891A51" w:rsidRDefault="00891A51">
      <w:pPr>
        <w:pStyle w:val="CommentText"/>
      </w:pPr>
      <w:r>
        <w:rPr>
          <w:rStyle w:val="CommentReference"/>
        </w:rPr>
        <w:annotationRef/>
      </w:r>
      <w:r>
        <w:t>The connection between this point and the previous one is not obvious.  Nothing in the previous statement talks to nonlinearities.</w:t>
      </w:r>
    </w:p>
  </w:comment>
  <w:comment w:id="69" w:author="Dawn MacIsaac" w:date="2021-10-31T06:57:00Z" w:initials="DM">
    <w:p w14:paraId="37011646" w14:textId="7F541182" w:rsidR="00891A51" w:rsidRDefault="00891A51">
      <w:pPr>
        <w:pStyle w:val="CommentText"/>
      </w:pPr>
      <w:r>
        <w:rPr>
          <w:rStyle w:val="CommentReference"/>
        </w:rPr>
        <w:annotationRef/>
      </w:r>
      <w:r>
        <w:t>What is a ‘newer’ factor?  And – how do you know this (references?)</w:t>
      </w:r>
    </w:p>
  </w:comment>
  <w:comment w:id="73" w:author="Dawn MacIsaac" w:date="2021-10-31T07:03:00Z" w:initials="DM">
    <w:p w14:paraId="0DF3E1BC" w14:textId="6FA77144" w:rsidR="00702E7B" w:rsidRDefault="00702E7B">
      <w:pPr>
        <w:pStyle w:val="CommentText"/>
      </w:pPr>
      <w:r>
        <w:rPr>
          <w:rStyle w:val="CommentReference"/>
        </w:rPr>
        <w:annotationRef/>
      </w:r>
      <w:r>
        <w:t>Again – is it still used?</w:t>
      </w:r>
    </w:p>
  </w:comment>
  <w:comment w:id="76" w:author="Dawn MacIsaac" w:date="2021-10-31T07:05:00Z" w:initials="DM">
    <w:p w14:paraId="312738C9" w14:textId="7B68190F" w:rsidR="00702E7B" w:rsidRDefault="00702E7B">
      <w:pPr>
        <w:pStyle w:val="CommentText"/>
      </w:pPr>
      <w:r>
        <w:rPr>
          <w:rStyle w:val="CommentReference"/>
        </w:rPr>
        <w:annotationRef/>
      </w:r>
      <w:r>
        <w:t xml:space="preserve">I haven’t heard the term </w:t>
      </w:r>
      <w:proofErr w:type="spellStart"/>
      <w:r>
        <w:t>auatocorrelation</w:t>
      </w:r>
      <w:proofErr w:type="spellEnd"/>
      <w:r>
        <w:t xml:space="preserve"> used to express a phenomenon…I think its just a mathematical representation of the degree of similarity.</w:t>
      </w:r>
    </w:p>
  </w:comment>
  <w:comment w:id="85" w:author="Dawn MacIsaac" w:date="2021-10-31T07:10:00Z" w:initials="DM">
    <w:p w14:paraId="5368F4DE" w14:textId="7F90E90A" w:rsidR="007716BC" w:rsidRDefault="007716BC">
      <w:pPr>
        <w:pStyle w:val="CommentText"/>
      </w:pPr>
      <w:r>
        <w:rPr>
          <w:rStyle w:val="CommentReference"/>
        </w:rPr>
        <w:annotationRef/>
      </w:r>
      <w:r>
        <w:t>This is repetitive.  Take what’s new in this paragraph and add it to the preceding one which described “AR” “I” “MA” – if there is nothing new, just discard it all.</w:t>
      </w:r>
    </w:p>
  </w:comment>
  <w:comment w:id="87" w:author="Dawn MacIsaac" w:date="2021-10-31T07:11:00Z" w:initials="DM">
    <w:p w14:paraId="75DFD5DB" w14:textId="18D820D8" w:rsidR="007716BC" w:rsidRDefault="007716BC">
      <w:pPr>
        <w:pStyle w:val="CommentText"/>
      </w:pPr>
      <w:r>
        <w:rPr>
          <w:rStyle w:val="CommentReference"/>
        </w:rPr>
        <w:annotationRef/>
      </w:r>
      <w:r>
        <w:t>You haven’t shown us the model or defined these yet, so you can’t refer to them until you do.</w:t>
      </w:r>
    </w:p>
  </w:comment>
  <w:comment w:id="86" w:author="Dawn MacIsaac" w:date="2021-10-31T07:11:00Z" w:initials="DM">
    <w:p w14:paraId="5C53F1DE" w14:textId="77777777" w:rsidR="007716BC" w:rsidRDefault="007716BC">
      <w:pPr>
        <w:pStyle w:val="CommentText"/>
      </w:pPr>
      <w:r>
        <w:rPr>
          <w:rStyle w:val="CommentReference"/>
        </w:rPr>
        <w:annotationRef/>
      </w:r>
      <w:r>
        <w:t xml:space="preserve">This is repetitive.  You are saying the same thing twice…Except the first sentence makes the assumption the reader knows what p d and q are, and the sentence sentence does not.  </w:t>
      </w:r>
    </w:p>
    <w:p w14:paraId="39763AE7" w14:textId="77777777" w:rsidR="007716BC" w:rsidRDefault="007716BC">
      <w:pPr>
        <w:pStyle w:val="CommentText"/>
      </w:pPr>
    </w:p>
    <w:p w14:paraId="357454B5" w14:textId="6EBAA0E3" w:rsidR="007716BC" w:rsidRDefault="007716BC">
      <w:pPr>
        <w:pStyle w:val="CommentText"/>
      </w:pPr>
      <w:r>
        <w:t xml:space="preserve">You do this a lot.  See if you can find other places in your document where you </w:t>
      </w:r>
      <w:r w:rsidR="002804B8">
        <w:t>repeat information, and/or assume the reader knows about something the first time you introduce it…edit those properly.</w:t>
      </w:r>
    </w:p>
  </w:comment>
  <w:comment w:id="88" w:author="Dawn MacIsaac" w:date="2021-10-31T07:13:00Z" w:initials="DM">
    <w:p w14:paraId="19F3D605" w14:textId="04221FAE" w:rsidR="002804B8" w:rsidRDefault="002804B8">
      <w:pPr>
        <w:pStyle w:val="CommentText"/>
      </w:pPr>
      <w:r>
        <w:rPr>
          <w:rStyle w:val="CommentReference"/>
        </w:rPr>
        <w:annotationRef/>
      </w:r>
      <w:r>
        <w:t>You should start with the formula, and define the terms as you are describing the AR I and MA parts of the model.</w:t>
      </w:r>
    </w:p>
  </w:comment>
  <w:comment w:id="93" w:author="Dawn MacIsaac" w:date="2021-10-31T07:15:00Z" w:initials="DM">
    <w:p w14:paraId="52D30999" w14:textId="5745AFC5" w:rsidR="002804B8" w:rsidRDefault="002804B8">
      <w:pPr>
        <w:pStyle w:val="CommentText"/>
      </w:pPr>
      <w:r>
        <w:rPr>
          <w:rStyle w:val="CommentReference"/>
        </w:rPr>
        <w:annotationRef/>
      </w:r>
      <w:r>
        <w:t>These 3 sentences say the same thing…and this information isn’t critical to understanding your work…it can be removed</w:t>
      </w:r>
    </w:p>
  </w:comment>
  <w:comment w:id="94" w:author="Dawn MacIsaac" w:date="2021-10-31T07:20:00Z" w:initials="DM">
    <w:p w14:paraId="12937F1D" w14:textId="69B23F6A" w:rsidR="002804B8" w:rsidRDefault="002804B8">
      <w:pPr>
        <w:pStyle w:val="CommentText"/>
      </w:pPr>
      <w:r>
        <w:rPr>
          <w:rStyle w:val="CommentReference"/>
        </w:rPr>
        <w:annotationRef/>
      </w:r>
      <w:r>
        <w:t>If you are going to use this, you need to put it in context – its an example of a neuron with 2 inputs…they could have more.</w:t>
      </w:r>
    </w:p>
    <w:p w14:paraId="4ED41C65" w14:textId="77777777" w:rsidR="002804B8" w:rsidRDefault="002804B8">
      <w:pPr>
        <w:pStyle w:val="CommentText"/>
      </w:pPr>
    </w:p>
    <w:p w14:paraId="29880063" w14:textId="08CFBA7E" w:rsidR="002804B8" w:rsidRDefault="002804B8">
      <w:pPr>
        <w:pStyle w:val="CommentText"/>
      </w:pPr>
      <w:r>
        <w:t xml:space="preserve">I would prefer a reworking of this section entirely.  Its too long and addresses a lot of irrelevant material.  Just talk a reader through the elements of a neural network.  You can do this in about 2 paragraphs and 1 diagram, I think.  The next paragraph, and Figure 3 come closer to hitting the mark.  </w:t>
      </w:r>
    </w:p>
  </w:comment>
  <w:comment w:id="103" w:author="Dawn MacIsaac" w:date="2021-10-31T07:16:00Z" w:initials="DM">
    <w:p w14:paraId="6DC4B6BD" w14:textId="107D5B1F" w:rsidR="002804B8" w:rsidRDefault="002804B8">
      <w:pPr>
        <w:pStyle w:val="CommentText"/>
      </w:pPr>
      <w:r>
        <w:rPr>
          <w:rStyle w:val="CommentReference"/>
        </w:rPr>
        <w:annotationRef/>
      </w:r>
      <w:r>
        <w:t>This is a good opening sentence for this section</w:t>
      </w:r>
    </w:p>
  </w:comment>
  <w:comment w:id="104" w:author="Dawn MacIsaac" w:date="2021-10-31T07:19:00Z" w:initials="DM">
    <w:p w14:paraId="2322CDCF" w14:textId="7A7C0359" w:rsidR="002804B8" w:rsidRDefault="002804B8">
      <w:pPr>
        <w:pStyle w:val="CommentText"/>
      </w:pPr>
      <w:r>
        <w:rPr>
          <w:rStyle w:val="CommentReference"/>
        </w:rPr>
        <w:annotationRef/>
      </w:r>
      <w:r>
        <w:t xml:space="preserve">Do these references refer to </w:t>
      </w:r>
      <w:proofErr w:type="spellStart"/>
      <w:r>
        <w:t>ANNs</w:t>
      </w:r>
      <w:proofErr w:type="spellEnd"/>
      <w:r>
        <w:t xml:space="preserve"> in use for load forecasting?</w:t>
      </w:r>
    </w:p>
  </w:comment>
  <w:comment w:id="105" w:author="Dawn MacIsaac" w:date="2021-10-31T07:17:00Z" w:initials="DM">
    <w:p w14:paraId="249D4804" w14:textId="1F4BEA9F" w:rsidR="002804B8" w:rsidRDefault="002804B8">
      <w:pPr>
        <w:pStyle w:val="CommentText"/>
      </w:pPr>
      <w:r>
        <w:rPr>
          <w:rStyle w:val="CommentReference"/>
        </w:rPr>
        <w:annotationRef/>
      </w:r>
      <w:r>
        <w:t>We don’t know anything about their work…if it wasn’t about load forecasting, we don’t care.</w:t>
      </w:r>
    </w:p>
  </w:comment>
  <w:comment w:id="106" w:author="Dawn MacIsaac" w:date="2021-10-31T07:18:00Z" w:initials="DM">
    <w:p w14:paraId="366B16D9" w14:textId="748E5B19" w:rsidR="002804B8" w:rsidRDefault="002804B8">
      <w:pPr>
        <w:pStyle w:val="CommentText"/>
      </w:pPr>
      <w:r>
        <w:rPr>
          <w:rStyle w:val="CommentReference"/>
        </w:rPr>
        <w:annotationRef/>
      </w:r>
      <w:r>
        <w:t>Ignored?  I am not sure what this means?</w:t>
      </w:r>
    </w:p>
  </w:comment>
  <w:comment w:id="107" w:author="Dawn MacIsaac" w:date="2021-10-31T07:24:00Z" w:initials="DM">
    <w:p w14:paraId="7B011D41" w14:textId="29791983" w:rsidR="00194FF1" w:rsidRDefault="00194FF1">
      <w:pPr>
        <w:pStyle w:val="CommentText"/>
      </w:pPr>
      <w:r>
        <w:rPr>
          <w:rStyle w:val="CommentReference"/>
        </w:rPr>
        <w:annotationRef/>
      </w:r>
      <w:r>
        <w:t>Again – I think this should be the name of this section…and you only need to include stuff about ANN that is necessary to understand this forecaster</w:t>
      </w:r>
    </w:p>
  </w:comment>
  <w:comment w:id="112" w:author="Dawn MacIsaac" w:date="2021-10-31T07:27:00Z" w:initials="DM">
    <w:p w14:paraId="5CC9D29F" w14:textId="03088178" w:rsidR="00194FF1" w:rsidRDefault="00194FF1">
      <w:pPr>
        <w:pStyle w:val="CommentText"/>
      </w:pPr>
      <w:r>
        <w:rPr>
          <w:rStyle w:val="CommentReference"/>
        </w:rPr>
        <w:annotationRef/>
      </w:r>
      <w:r>
        <w:t>Refer to the figure here.</w:t>
      </w:r>
    </w:p>
  </w:comment>
  <w:comment w:id="113" w:author="Dawn MacIsaac" w:date="2021-10-31T07:26:00Z" w:initials="DM">
    <w:p w14:paraId="2A1ABD3B" w14:textId="3747B6C8" w:rsidR="00194FF1" w:rsidRDefault="00194FF1">
      <w:pPr>
        <w:pStyle w:val="CommentText"/>
      </w:pPr>
      <w:r>
        <w:rPr>
          <w:rStyle w:val="CommentReference"/>
        </w:rPr>
        <w:annotationRef/>
      </w:r>
      <w:r>
        <w:t>Someone asked about this in the proposal, so make sure you have at least something here that describes it.</w:t>
      </w:r>
    </w:p>
  </w:comment>
  <w:comment w:id="114" w:author="Dawn MacIsaac" w:date="2021-10-31T07:28:00Z" w:initials="DM">
    <w:p w14:paraId="6CE3209D" w14:textId="04D9BA40" w:rsidR="00194FF1" w:rsidRDefault="00194FF1">
      <w:pPr>
        <w:pStyle w:val="CommentText"/>
      </w:pPr>
      <w:r>
        <w:rPr>
          <w:rStyle w:val="CommentReference"/>
        </w:rPr>
        <w:annotationRef/>
      </w:r>
      <w:r>
        <w:t>Why – and so the CLF fixes this?  Make this completely clear.</w:t>
      </w:r>
    </w:p>
  </w:comment>
  <w:comment w:id="115" w:author="Dawn MacIsaac" w:date="2021-10-31T07:29:00Z" w:initials="DM">
    <w:p w14:paraId="183CD96B" w14:textId="7E60BAA2" w:rsidR="00194FF1" w:rsidRDefault="00194FF1">
      <w:pPr>
        <w:pStyle w:val="CommentText"/>
      </w:pPr>
      <w:r>
        <w:rPr>
          <w:rStyle w:val="CommentReference"/>
        </w:rPr>
        <w:annotationRef/>
      </w:r>
      <w:r>
        <w:t>Refer to the figure sooner (as I indicated in a previous comment)</w:t>
      </w:r>
    </w:p>
  </w:comment>
  <w:comment w:id="118" w:author="Dawn MacIsaac" w:date="2021-10-31T07:30:00Z" w:initials="DM">
    <w:p w14:paraId="588845FF" w14:textId="1FA1ED2E" w:rsidR="00194FF1" w:rsidRDefault="00194FF1">
      <w:pPr>
        <w:pStyle w:val="CommentText"/>
      </w:pPr>
      <w:r>
        <w:rPr>
          <w:rStyle w:val="CommentReference"/>
        </w:rPr>
        <w:annotationRef/>
      </w:r>
      <w:r>
        <w:t>This isn’t a new paragraph…it answers my previous comment, but it was separated into a new paragraph so I didn’t think that was clarified.</w:t>
      </w:r>
    </w:p>
  </w:comment>
  <w:comment w:id="119" w:author="Dawn MacIsaac" w:date="2021-10-31T07:30:00Z" w:initials="DM">
    <w:p w14:paraId="570624F9" w14:textId="77777777" w:rsidR="00194FF1" w:rsidRDefault="00194FF1">
      <w:pPr>
        <w:pStyle w:val="CommentText"/>
      </w:pPr>
      <w:r>
        <w:rPr>
          <w:rStyle w:val="CommentReference"/>
        </w:rPr>
        <w:annotationRef/>
      </w:r>
      <w:r>
        <w:t>You have already said this</w:t>
      </w:r>
    </w:p>
    <w:p w14:paraId="2D57D706" w14:textId="77777777" w:rsidR="00194FF1" w:rsidRDefault="00194FF1">
      <w:pPr>
        <w:pStyle w:val="CommentText"/>
      </w:pPr>
    </w:p>
    <w:p w14:paraId="7324BDDB" w14:textId="0AEF1EE8" w:rsidR="00194FF1" w:rsidRDefault="00194FF1">
      <w:pPr>
        <w:pStyle w:val="CommentText"/>
      </w:pPr>
      <w:r>
        <w:t xml:space="preserve">In general – grab all the information about why the BLF and CLF work well together into 1 paragraph that expresses the information without </w:t>
      </w:r>
      <w:proofErr w:type="spellStart"/>
      <w:r>
        <w:t>redundancey</w:t>
      </w:r>
      <w:proofErr w:type="spellEnd"/>
      <w:r>
        <w:t>.</w:t>
      </w:r>
    </w:p>
  </w:comment>
  <w:comment w:id="122" w:author="Dawn MacIsaac" w:date="2021-10-31T07:34:00Z" w:initials="DM">
    <w:p w14:paraId="6DC0AA55" w14:textId="2F0D56CC" w:rsidR="00AD5629" w:rsidRDefault="00AD5629">
      <w:pPr>
        <w:pStyle w:val="CommentText"/>
      </w:pPr>
      <w:r>
        <w:rPr>
          <w:rStyle w:val="CommentReference"/>
        </w:rPr>
        <w:annotationRef/>
      </w:r>
      <w:r>
        <w:t>Is this the only goal?  Can’t DL be used in place where ANN cannot actually be trained to produce reasonable outputs?</w:t>
      </w:r>
    </w:p>
  </w:comment>
  <w:comment w:id="123" w:author="Dawn MacIsaac" w:date="2021-10-31T07:37:00Z" w:initials="DM">
    <w:p w14:paraId="0A9A7163" w14:textId="48151559" w:rsidR="00AD5629" w:rsidRDefault="00AD5629">
      <w:pPr>
        <w:pStyle w:val="CommentText"/>
      </w:pPr>
      <w:r>
        <w:rPr>
          <w:rStyle w:val="CommentReference"/>
        </w:rPr>
        <w:annotationRef/>
      </w:r>
      <w:r>
        <w:t xml:space="preserve">Nope – </w:t>
      </w:r>
      <w:proofErr w:type="spellStart"/>
      <w:r>
        <w:t>ANNs</w:t>
      </w:r>
      <w:proofErr w:type="spellEnd"/>
      <w:r>
        <w:t xml:space="preserve"> can have more than 3 layers.</w:t>
      </w:r>
    </w:p>
  </w:comment>
  <w:comment w:id="126" w:author="Dawn MacIsaac" w:date="2021-10-31T07:37:00Z" w:initials="DM">
    <w:p w14:paraId="72E03910" w14:textId="2AE85A60" w:rsidR="00AD5629" w:rsidRDefault="00AD5629">
      <w:pPr>
        <w:pStyle w:val="CommentText"/>
      </w:pPr>
      <w:r>
        <w:rPr>
          <w:rStyle w:val="CommentReference"/>
        </w:rPr>
        <w:annotationRef/>
      </w:r>
      <w:r>
        <w:t xml:space="preserve">This figure isn’t informative enough to include.  And, it also give the impression that </w:t>
      </w:r>
      <w:proofErr w:type="spellStart"/>
      <w:r>
        <w:t>ANNs</w:t>
      </w:r>
      <w:proofErr w:type="spellEnd"/>
      <w:r>
        <w:t xml:space="preserve"> can only have 3 layers, which isn’t true.</w:t>
      </w:r>
    </w:p>
  </w:comment>
  <w:comment w:id="141" w:author="Dawn MacIsaac" w:date="2021-10-31T07:38:00Z" w:initials="DM">
    <w:p w14:paraId="794BC22B" w14:textId="158C1E06" w:rsidR="00D943D5" w:rsidRDefault="00D943D5">
      <w:pPr>
        <w:pStyle w:val="CommentText"/>
      </w:pPr>
      <w:r>
        <w:rPr>
          <w:rStyle w:val="CommentReference"/>
        </w:rPr>
        <w:annotationRef/>
      </w:r>
      <w:r>
        <w:t>I would prefer to refer to specific utilities, rather than data sets.  The work isn’t very meaningful if it works for these data sets, but not another one produced by the same utility.</w:t>
      </w:r>
    </w:p>
  </w:comment>
  <w:comment w:id="142" w:author="Dawn MacIsaac" w:date="2021-10-31T07:40:00Z" w:initials="DM">
    <w:p w14:paraId="0473485B" w14:textId="77777777" w:rsidR="00D943D5" w:rsidRDefault="00D943D5">
      <w:pPr>
        <w:pStyle w:val="CommentText"/>
      </w:pPr>
      <w:r>
        <w:rPr>
          <w:rStyle w:val="CommentReference"/>
        </w:rPr>
        <w:annotationRef/>
      </w:r>
      <w:r>
        <w:t>Move this to the overview (I think you already state it…but if you haven’t included all the references there, make sure you do).</w:t>
      </w:r>
    </w:p>
    <w:p w14:paraId="53E6CB2F" w14:textId="77777777" w:rsidR="00D943D5" w:rsidRDefault="00D943D5">
      <w:pPr>
        <w:pStyle w:val="CommentText"/>
      </w:pPr>
    </w:p>
    <w:p w14:paraId="497FB834" w14:textId="21531672" w:rsidR="00D943D5" w:rsidRDefault="00D943D5">
      <w:pPr>
        <w:pStyle w:val="CommentText"/>
      </w:pPr>
      <w:r>
        <w:t>This section is really just about what you did specifically.</w:t>
      </w:r>
    </w:p>
  </w:comment>
  <w:comment w:id="145" w:author="Dawn MacIsaac" w:date="2021-10-31T07:41:00Z" w:initials="DM">
    <w:p w14:paraId="4DC357CF" w14:textId="591BC406" w:rsidR="00D943D5" w:rsidRDefault="00D943D5">
      <w:pPr>
        <w:pStyle w:val="CommentText"/>
      </w:pPr>
      <w:r>
        <w:rPr>
          <w:rStyle w:val="CommentReference"/>
        </w:rPr>
        <w:annotationRef/>
      </w:r>
      <w:r>
        <w:t>You already said this.</w:t>
      </w:r>
    </w:p>
  </w:comment>
  <w:comment w:id="147" w:author="Dawn MacIsaac" w:date="2021-10-31T07:41:00Z" w:initials="DM">
    <w:p w14:paraId="104EF267" w14:textId="7D09173D" w:rsidR="00D943D5" w:rsidRDefault="00D943D5">
      <w:pPr>
        <w:pStyle w:val="CommentText"/>
      </w:pPr>
      <w:r>
        <w:rPr>
          <w:rStyle w:val="CommentReference"/>
        </w:rPr>
        <w:annotationRef/>
      </w:r>
      <w:r>
        <w:t xml:space="preserve">Can you be specific – which </w:t>
      </w:r>
      <w:proofErr w:type="spellStart"/>
      <w:r>
        <w:t>charactersitscs</w:t>
      </w:r>
      <w:proofErr w:type="spellEnd"/>
      <w:r>
        <w:t xml:space="preserve"> of peak detection were you interested in?</w:t>
      </w:r>
    </w:p>
  </w:comment>
  <w:comment w:id="148" w:author="Dawn MacIsaac" w:date="2021-10-31T07:43:00Z" w:initials="DM">
    <w:p w14:paraId="1C857492" w14:textId="5B6C8EF2" w:rsidR="00D943D5" w:rsidRDefault="00D943D5">
      <w:pPr>
        <w:pStyle w:val="CommentText"/>
      </w:pPr>
      <w:r>
        <w:rPr>
          <w:rStyle w:val="CommentReference"/>
        </w:rPr>
        <w:annotationRef/>
      </w:r>
      <w:r>
        <w:t>Again – move this to Chapter 2 as needed (</w:t>
      </w:r>
      <w:proofErr w:type="spellStart"/>
      <w:r>
        <w:t>ie</w:t>
      </w:r>
      <w:proofErr w:type="spellEnd"/>
      <w:r>
        <w:t xml:space="preserve"> only if a new idea is presented here).</w:t>
      </w:r>
    </w:p>
  </w:comment>
  <w:comment w:id="156" w:author="Dawn MacIsaac" w:date="2021-10-31T07:44:00Z" w:initials="DM">
    <w:p w14:paraId="2A2D0FA0" w14:textId="159117B0" w:rsidR="00A5406A" w:rsidRDefault="00A5406A">
      <w:pPr>
        <w:pStyle w:val="CommentText"/>
      </w:pPr>
      <w:r>
        <w:rPr>
          <w:rStyle w:val="CommentReference"/>
        </w:rPr>
        <w:annotationRef/>
      </w:r>
      <w:r>
        <w:t>Everything you did should be in past tense…since you already did it.</w:t>
      </w:r>
    </w:p>
  </w:comment>
  <w:comment w:id="160" w:author="Dawn MacIsaac" w:date="2021-10-31T07:45:00Z" w:initials="DM">
    <w:p w14:paraId="5A7575C5" w14:textId="77777777" w:rsidR="00A5406A" w:rsidRDefault="00A5406A">
      <w:pPr>
        <w:pStyle w:val="CommentText"/>
      </w:pPr>
      <w:r>
        <w:rPr>
          <w:rStyle w:val="CommentReference"/>
        </w:rPr>
        <w:annotationRef/>
      </w:r>
      <w:r>
        <w:t>Can you make this figure span the entire page…the more spread out it is, the easier it is to see the data.</w:t>
      </w:r>
    </w:p>
    <w:p w14:paraId="6C4D09A0" w14:textId="77777777" w:rsidR="00A5406A" w:rsidRDefault="00A5406A">
      <w:pPr>
        <w:pStyle w:val="CommentText"/>
      </w:pPr>
    </w:p>
    <w:p w14:paraId="0242D867" w14:textId="56DBCF3A" w:rsidR="00A5406A" w:rsidRDefault="00A5406A">
      <w:pPr>
        <w:pStyle w:val="CommentText"/>
      </w:pPr>
      <w:r>
        <w:t xml:space="preserve">Can you make a </w:t>
      </w:r>
      <w:proofErr w:type="spellStart"/>
      <w:r>
        <w:t>sublplot</w:t>
      </w:r>
      <w:proofErr w:type="spellEnd"/>
      <w:r>
        <w:t xml:space="preserve"> and include 1 year of Ottawa and 1 year of Toronto data?</w:t>
      </w:r>
    </w:p>
  </w:comment>
  <w:comment w:id="161" w:author="Dawn MacIsaac" w:date="2021-10-31T07:46:00Z" w:initials="DM">
    <w:p w14:paraId="20337D7D" w14:textId="6BAF868B" w:rsidR="00A5406A" w:rsidRDefault="00A5406A">
      <w:pPr>
        <w:pStyle w:val="CommentText"/>
      </w:pPr>
      <w:r>
        <w:rPr>
          <w:rStyle w:val="CommentReference"/>
        </w:rPr>
        <w:annotationRef/>
      </w:r>
      <w:r>
        <w:t xml:space="preserve">I think you should mention this as a motivation for the work in the introduction…Part of the reason we are doing this is because our </w:t>
      </w:r>
      <w:proofErr w:type="spellStart"/>
      <w:r>
        <w:t>SJ</w:t>
      </w:r>
      <w:proofErr w:type="spellEnd"/>
      <w:r>
        <w:t xml:space="preserve"> partner is looking for ways to improve their forecaster, and especially, to find ones that better adapt to temporally local changes…right?</w:t>
      </w:r>
    </w:p>
  </w:comment>
  <w:comment w:id="162" w:author="Dawn MacIsaac" w:date="2021-10-31T07:49:00Z" w:initials="DM">
    <w:p w14:paraId="2E87D0AB" w14:textId="77777777" w:rsidR="00A5406A" w:rsidRDefault="00A5406A">
      <w:pPr>
        <w:pStyle w:val="CommentText"/>
      </w:pPr>
      <w:r>
        <w:rPr>
          <w:rStyle w:val="CommentReference"/>
        </w:rPr>
        <w:annotationRef/>
      </w:r>
      <w:r>
        <w:t>We are just describing the data here, not the training and testing process.  Save this for another section.</w:t>
      </w:r>
    </w:p>
    <w:p w14:paraId="7B914ADD" w14:textId="77777777" w:rsidR="00D94F50" w:rsidRDefault="00D94F50">
      <w:pPr>
        <w:pStyle w:val="CommentText"/>
      </w:pPr>
    </w:p>
    <w:p w14:paraId="14EA8093" w14:textId="2301E1A6" w:rsidR="00D94F50" w:rsidRDefault="00D94F50">
      <w:pPr>
        <w:pStyle w:val="CommentText"/>
      </w:pPr>
      <w:r>
        <w:t xml:space="preserve">I am not sure where that will go yet…once I read </w:t>
      </w:r>
      <w:proofErr w:type="spellStart"/>
      <w:r>
        <w:t>ther</w:t>
      </w:r>
      <w:proofErr w:type="spellEnd"/>
      <w:r>
        <w:t xml:space="preserve"> rest of your methods, I will figure that out.</w:t>
      </w:r>
    </w:p>
  </w:comment>
  <w:comment w:id="164" w:author="Dawn MacIsaac" w:date="2021-10-31T07:50:00Z" w:initials="DM">
    <w:p w14:paraId="2F6732B2" w14:textId="63F91CDC" w:rsidR="00A5406A" w:rsidRDefault="00A5406A">
      <w:pPr>
        <w:pStyle w:val="CommentText"/>
      </w:pPr>
      <w:r>
        <w:rPr>
          <w:rStyle w:val="CommentReference"/>
        </w:rPr>
        <w:annotationRef/>
      </w:r>
      <w:r>
        <w:t>This should be moved up to where you describe the Ontario data sets (and I suggested a subplot)</w:t>
      </w:r>
    </w:p>
  </w:comment>
  <w:comment w:id="166" w:author="Dawn MacIsaac" w:date="2021-10-31T07:51:00Z" w:initials="DM">
    <w:p w14:paraId="124892DF" w14:textId="1F72120A" w:rsidR="00A5406A" w:rsidRDefault="00A5406A">
      <w:pPr>
        <w:pStyle w:val="CommentText"/>
      </w:pPr>
      <w:r>
        <w:rPr>
          <w:rStyle w:val="CommentReference"/>
        </w:rPr>
        <w:annotationRef/>
      </w:r>
      <w:r>
        <w:t>Just produce 1 year of data on the plot, like the others.  You are just trying to give the reader a sense of the data.</w:t>
      </w:r>
    </w:p>
  </w:comment>
  <w:comment w:id="169" w:author="Dawn MacIsaac" w:date="2021-10-31T07:51:00Z" w:initials="DM">
    <w:p w14:paraId="0D8FD6F6" w14:textId="7A75AEDB" w:rsidR="00A5406A" w:rsidRDefault="00A5406A">
      <w:pPr>
        <w:pStyle w:val="CommentText"/>
      </w:pPr>
      <w:r>
        <w:rPr>
          <w:rStyle w:val="CommentReference"/>
        </w:rPr>
        <w:annotationRef/>
      </w:r>
      <w:r>
        <w:t>Please go through the entire document and make sure whenever you describe something YOU did, you describe it in past tense.</w:t>
      </w:r>
    </w:p>
  </w:comment>
  <w:comment w:id="167" w:author="Dawn MacIsaac" w:date="2021-10-31T07:53:00Z" w:initials="DM">
    <w:p w14:paraId="64F129E5" w14:textId="09556A83" w:rsidR="00A5406A" w:rsidRDefault="00A5406A">
      <w:pPr>
        <w:pStyle w:val="CommentText"/>
      </w:pPr>
      <w:r>
        <w:rPr>
          <w:rStyle w:val="CommentReference"/>
        </w:rPr>
        <w:annotationRef/>
      </w:r>
      <w:r>
        <w:t xml:space="preserve">Describe the data in the same way you described the load data…is it hourly, and for what location – perhaps what part of each city was the data </w:t>
      </w:r>
      <w:r w:rsidR="00455BEB">
        <w:t>measured?</w:t>
      </w:r>
    </w:p>
  </w:comment>
  <w:comment w:id="172" w:author="Dawn MacIsaac" w:date="2021-10-31T08:18:00Z" w:initials="DM">
    <w:p w14:paraId="4235B111" w14:textId="2F93DD27" w:rsidR="00D94F50" w:rsidRDefault="00D94F50">
      <w:pPr>
        <w:pStyle w:val="CommentText"/>
      </w:pPr>
      <w:r>
        <w:rPr>
          <w:rStyle w:val="CommentReference"/>
        </w:rPr>
        <w:annotationRef/>
      </w:r>
      <w:r>
        <w:t>I assume you didn’t do this for the weather data?</w:t>
      </w:r>
    </w:p>
  </w:comment>
  <w:comment w:id="174" w:author="Dawn MacIsaac" w:date="2021-10-31T08:03:00Z" w:initials="DM">
    <w:p w14:paraId="70DB15A7" w14:textId="6EB23CDA" w:rsidR="00455BEB" w:rsidRDefault="00455BEB">
      <w:pPr>
        <w:pStyle w:val="CommentText"/>
      </w:pPr>
      <w:r>
        <w:rPr>
          <w:rStyle w:val="CommentReference"/>
        </w:rPr>
        <w:annotationRef/>
      </w:r>
      <w:r>
        <w:t>Usually we refer to window-length rather than width…was this you, or did you read this terminology?</w:t>
      </w:r>
    </w:p>
  </w:comment>
  <w:comment w:id="177" w:author="Dawn MacIsaac" w:date="2021-10-31T08:03:00Z" w:initials="DM">
    <w:p w14:paraId="0E17462D" w14:textId="74859930" w:rsidR="00455BEB" w:rsidRDefault="00455BEB">
      <w:pPr>
        <w:pStyle w:val="CommentText"/>
      </w:pPr>
      <w:r>
        <w:rPr>
          <w:rStyle w:val="CommentReference"/>
        </w:rPr>
        <w:annotationRef/>
      </w:r>
      <w:r>
        <w:t>What’s variable about this?  I thought there was supposed to be some variability?</w:t>
      </w:r>
      <w:r w:rsidR="001A2C58">
        <w:t xml:space="preserve"> (according to sentence 1)</w:t>
      </w:r>
    </w:p>
    <w:p w14:paraId="37961000" w14:textId="77777777" w:rsidR="00455BEB" w:rsidRDefault="00455BEB">
      <w:pPr>
        <w:pStyle w:val="CommentText"/>
      </w:pPr>
    </w:p>
    <w:p w14:paraId="7053EFFB" w14:textId="37D61B99" w:rsidR="00455BEB" w:rsidRDefault="00455BEB">
      <w:pPr>
        <w:pStyle w:val="CommentText"/>
      </w:pPr>
      <w:r>
        <w:t>Was there overlap?</w:t>
      </w:r>
    </w:p>
  </w:comment>
  <w:comment w:id="203" w:author="Dawn MacIsaac" w:date="2021-10-31T08:11:00Z" w:initials="DM">
    <w:p w14:paraId="2A33912A" w14:textId="15CA4AE5" w:rsidR="001A2C58" w:rsidRDefault="001A2C58">
      <w:pPr>
        <w:pStyle w:val="CommentText"/>
      </w:pPr>
      <w:r>
        <w:rPr>
          <w:rStyle w:val="CommentReference"/>
        </w:rPr>
        <w:annotationRef/>
      </w:r>
      <w:r>
        <w:t>Just include 176 is the list of research that advocates for this type of normalization.</w:t>
      </w:r>
    </w:p>
  </w:comment>
  <w:comment w:id="207" w:author="Dawn MacIsaac" w:date="2021-10-31T08:21:00Z" w:initials="DM">
    <w:p w14:paraId="33B2F82D" w14:textId="77777777" w:rsidR="00D94F50" w:rsidRDefault="00D94F50">
      <w:pPr>
        <w:pStyle w:val="CommentText"/>
      </w:pPr>
      <w:r>
        <w:rPr>
          <w:rStyle w:val="CommentReference"/>
        </w:rPr>
        <w:annotationRef/>
      </w:r>
      <w:r>
        <w:t xml:space="preserve">Fill the details in.  But also, we haven’t expressed how to train any of the algorithms…we </w:t>
      </w:r>
      <w:r w:rsidR="002C2129">
        <w:t xml:space="preserve">don’t need details, but we need to explain for instance, in the </w:t>
      </w:r>
      <w:proofErr w:type="spellStart"/>
      <w:r w:rsidR="002C2129">
        <w:t>MLR</w:t>
      </w:r>
      <w:proofErr w:type="spellEnd"/>
      <w:r w:rsidR="002C2129">
        <w:t xml:space="preserve">, how are the </w:t>
      </w:r>
      <w:proofErr w:type="spellStart"/>
      <w:r w:rsidR="002C2129">
        <w:t>coeeficients</w:t>
      </w:r>
      <w:proofErr w:type="spellEnd"/>
      <w:r w:rsidR="002C2129">
        <w:t xml:space="preserve"> set?  So I guess what I am saying is, we haven’t discussed training in the context of the statistical </w:t>
      </w:r>
      <w:proofErr w:type="spellStart"/>
      <w:r w:rsidR="002C2129">
        <w:t>forecaseters</w:t>
      </w:r>
      <w:proofErr w:type="spellEnd"/>
      <w:r w:rsidR="002C2129">
        <w:t>.</w:t>
      </w:r>
    </w:p>
    <w:p w14:paraId="0CE00F47" w14:textId="77777777" w:rsidR="001B78AD" w:rsidRDefault="001B78AD">
      <w:pPr>
        <w:pStyle w:val="CommentText"/>
      </w:pPr>
    </w:p>
    <w:p w14:paraId="5C64EB38" w14:textId="41ED79C4" w:rsidR="001B78AD" w:rsidRDefault="001B78AD">
      <w:pPr>
        <w:pStyle w:val="CommentText"/>
      </w:pPr>
      <w:r>
        <w:t xml:space="preserve">I can’t move on until I know exactly what we did here.  </w:t>
      </w:r>
      <w:proofErr w:type="spellStart"/>
      <w:r>
        <w:t>Ive</w:t>
      </w:r>
      <w:proofErr w:type="spellEnd"/>
      <w:r>
        <w:t xml:space="preserve"> gone well over 1 hour now anyways…so I will stop here.</w:t>
      </w:r>
    </w:p>
    <w:p w14:paraId="435CC767" w14:textId="77777777" w:rsidR="001B78AD" w:rsidRDefault="001B78AD">
      <w:pPr>
        <w:pStyle w:val="CommentText"/>
      </w:pPr>
    </w:p>
    <w:p w14:paraId="0333F231" w14:textId="1DE7C51C" w:rsidR="001B78AD" w:rsidRDefault="001B78AD">
      <w:pPr>
        <w:pStyle w:val="CommentText"/>
      </w:pPr>
    </w:p>
  </w:comment>
  <w:comment w:id="216" w:author="Dawn MacIsaac" w:date="2021-10-31T08:13:00Z" w:initials="DM">
    <w:p w14:paraId="53EDB2C3" w14:textId="7C444C27" w:rsidR="001A2C58" w:rsidRDefault="001A2C58">
      <w:pPr>
        <w:pStyle w:val="CommentText"/>
      </w:pPr>
      <w:r>
        <w:rPr>
          <w:rStyle w:val="CommentReference"/>
        </w:rPr>
        <w:annotationRef/>
      </w:r>
      <w:r>
        <w:t>Change the heading…I don’t know why your headings don’t change when I change the style???</w:t>
      </w:r>
    </w:p>
  </w:comment>
  <w:comment w:id="221" w:author="Dawn MacIsaac" w:date="2021-10-31T08:16:00Z" w:initials="DM">
    <w:p w14:paraId="128CB7F2" w14:textId="5257BF4F" w:rsidR="00D94F50" w:rsidRDefault="00D94F50">
      <w:pPr>
        <w:pStyle w:val="CommentText"/>
      </w:pPr>
      <w:r>
        <w:rPr>
          <w:rStyle w:val="CommentReference"/>
        </w:rPr>
        <w:annotationRef/>
      </w:r>
      <w:r>
        <w:t>Since the data is provided hourly, lets refer to our lag in hours.  But put 1 week in brackets, because its pertinent.</w:t>
      </w:r>
    </w:p>
  </w:comment>
  <w:comment w:id="219" w:author="Dawn MacIsaac" w:date="2021-10-31T08:27:00Z" w:initials="DM">
    <w:p w14:paraId="35666AB5" w14:textId="01EF795E" w:rsidR="002C2129" w:rsidRDefault="002C2129">
      <w:pPr>
        <w:pStyle w:val="CommentText"/>
      </w:pPr>
      <w:r>
        <w:rPr>
          <w:rStyle w:val="CommentReference"/>
        </w:rPr>
        <w:annotationRef/>
      </w:r>
      <w:r>
        <w:t>Does this mean that most of these values were estimated based on forecasted values?  I guess that depends on how you separated the training and test data, but I thought you mentioned you did it by year?</w:t>
      </w:r>
    </w:p>
  </w:comment>
  <w:comment w:id="235" w:author="Dawn MacIsaac" w:date="2021-10-31T08:29:00Z" w:initials="DM">
    <w:p w14:paraId="3C0B52C0" w14:textId="69B9D609" w:rsidR="002C2129" w:rsidRDefault="002C2129">
      <w:pPr>
        <w:pStyle w:val="CommentText"/>
      </w:pPr>
      <w:r>
        <w:rPr>
          <w:rStyle w:val="CommentReference"/>
        </w:rPr>
        <w:annotationRef/>
      </w:r>
      <w:r>
        <w:t>Don’t forget to change the section numbering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64B7AB" w15:done="0"/>
  <w15:commentEx w15:paraId="3549BD19" w15:done="0"/>
  <w15:commentEx w15:paraId="08F911ED" w15:done="0"/>
  <w15:commentEx w15:paraId="7D0432ED" w15:done="0"/>
  <w15:commentEx w15:paraId="47DCFE29" w15:done="0"/>
  <w15:commentEx w15:paraId="502EFE90" w15:done="0"/>
  <w15:commentEx w15:paraId="758385CE" w15:done="0"/>
  <w15:commentEx w15:paraId="4797746D" w15:done="0"/>
  <w15:commentEx w15:paraId="3492DB0E" w15:done="0"/>
  <w15:commentEx w15:paraId="57239B9E" w15:paraIdParent="3492DB0E" w15:done="0"/>
  <w15:commentEx w15:paraId="051CCA22" w15:done="0"/>
  <w15:commentEx w15:paraId="5524E168" w15:done="0"/>
  <w15:commentEx w15:paraId="51C97C95" w15:done="1"/>
  <w15:commentEx w15:paraId="2E7EF5F4" w15:done="0"/>
  <w15:commentEx w15:paraId="60EC20A5" w15:done="0"/>
  <w15:commentEx w15:paraId="48B5EBA1" w15:done="0"/>
  <w15:commentEx w15:paraId="04A4423B" w15:done="0"/>
  <w15:commentEx w15:paraId="19152C89" w15:done="0"/>
  <w15:commentEx w15:paraId="39A89EC3" w15:done="0"/>
  <w15:commentEx w15:paraId="43F30D55" w15:done="0"/>
  <w15:commentEx w15:paraId="216EAE6F" w15:done="0"/>
  <w15:commentEx w15:paraId="54D4EC15" w15:done="0"/>
  <w15:commentEx w15:paraId="2E9478AB" w15:done="0"/>
  <w15:commentEx w15:paraId="5CFCB640" w15:done="0"/>
  <w15:commentEx w15:paraId="55661B29" w15:done="0"/>
  <w15:commentEx w15:paraId="52A01A3E" w15:done="0"/>
  <w15:commentEx w15:paraId="218BCE4A" w15:done="0"/>
  <w15:commentEx w15:paraId="37011646" w15:done="0"/>
  <w15:commentEx w15:paraId="0DF3E1BC" w15:done="0"/>
  <w15:commentEx w15:paraId="312738C9" w15:done="0"/>
  <w15:commentEx w15:paraId="5368F4DE" w15:done="0"/>
  <w15:commentEx w15:paraId="75DFD5DB" w15:done="0"/>
  <w15:commentEx w15:paraId="357454B5" w15:done="0"/>
  <w15:commentEx w15:paraId="19F3D605" w15:done="0"/>
  <w15:commentEx w15:paraId="52D30999" w15:done="0"/>
  <w15:commentEx w15:paraId="29880063" w15:done="0"/>
  <w15:commentEx w15:paraId="6DC4B6BD" w15:done="0"/>
  <w15:commentEx w15:paraId="2322CDCF" w15:done="0"/>
  <w15:commentEx w15:paraId="249D4804" w15:done="0"/>
  <w15:commentEx w15:paraId="366B16D9" w15:done="0"/>
  <w15:commentEx w15:paraId="7B011D41" w15:done="0"/>
  <w15:commentEx w15:paraId="5CC9D29F" w15:done="0"/>
  <w15:commentEx w15:paraId="2A1ABD3B" w15:done="0"/>
  <w15:commentEx w15:paraId="6CE3209D" w15:done="0"/>
  <w15:commentEx w15:paraId="183CD96B" w15:done="0"/>
  <w15:commentEx w15:paraId="588845FF" w15:done="0"/>
  <w15:commentEx w15:paraId="7324BDDB" w15:done="0"/>
  <w15:commentEx w15:paraId="6DC0AA55" w15:done="0"/>
  <w15:commentEx w15:paraId="0A9A7163" w15:done="0"/>
  <w15:commentEx w15:paraId="72E03910" w15:done="0"/>
  <w15:commentEx w15:paraId="794BC22B" w15:done="0"/>
  <w15:commentEx w15:paraId="497FB834" w15:done="0"/>
  <w15:commentEx w15:paraId="4DC357CF" w15:done="0"/>
  <w15:commentEx w15:paraId="104EF267" w15:done="0"/>
  <w15:commentEx w15:paraId="1C857492" w15:done="0"/>
  <w15:commentEx w15:paraId="2A2D0FA0" w15:done="0"/>
  <w15:commentEx w15:paraId="0242D867" w15:done="0"/>
  <w15:commentEx w15:paraId="20337D7D" w15:done="0"/>
  <w15:commentEx w15:paraId="14EA8093" w15:done="0"/>
  <w15:commentEx w15:paraId="2F6732B2" w15:done="0"/>
  <w15:commentEx w15:paraId="124892DF" w15:done="0"/>
  <w15:commentEx w15:paraId="0D8FD6F6" w15:done="0"/>
  <w15:commentEx w15:paraId="64F129E5" w15:done="0"/>
  <w15:commentEx w15:paraId="4235B111" w15:done="0"/>
  <w15:commentEx w15:paraId="70DB15A7" w15:done="0"/>
  <w15:commentEx w15:paraId="7053EFFB" w15:done="0"/>
  <w15:commentEx w15:paraId="2A33912A" w15:done="0"/>
  <w15:commentEx w15:paraId="0333F231" w15:done="0"/>
  <w15:commentEx w15:paraId="53EDB2C3" w15:done="0"/>
  <w15:commentEx w15:paraId="128CB7F2" w15:done="0"/>
  <w15:commentEx w15:paraId="35666AB5" w15:done="0"/>
  <w15:commentEx w15:paraId="3C0B52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8ABF9" w16cex:dateUtc="2021-10-31T08:45:00Z"/>
  <w16cex:commentExtensible w16cex:durableId="2528ACEB" w16cex:dateUtc="2021-10-31T08:49:00Z"/>
  <w16cex:commentExtensible w16cex:durableId="2528AD57" w16cex:dateUtc="2021-10-31T08:51:00Z"/>
  <w16cex:commentExtensible w16cex:durableId="2528ADC2" w16cex:dateUtc="2021-10-31T08:53:00Z"/>
  <w16cex:commentExtensible w16cex:durableId="2528B06B" w16cex:dateUtc="2021-10-31T09:04:00Z"/>
  <w16cex:commentExtensible w16cex:durableId="2528AFC1" w16cex:dateUtc="2021-10-31T09:01:00Z"/>
  <w16cex:commentExtensible w16cex:durableId="2528AFEE" w16cex:dateUtc="2021-10-31T09:02:00Z"/>
  <w16cex:commentExtensible w16cex:durableId="2528B00F" w16cex:dateUtc="2021-10-31T09:02:00Z"/>
  <w16cex:commentExtensible w16cex:durableId="25110E65" w16cex:dateUtc="2021-10-13T10:51:00Z"/>
  <w16cex:commentExtensible w16cex:durableId="25168F5A" w16cex:dateUtc="2021-10-17T16:02:00Z"/>
  <w16cex:commentExtensible w16cex:durableId="2528B36F" w16cex:dateUtc="2021-10-31T09:17:00Z"/>
  <w16cex:commentExtensible w16cex:durableId="2528B513" w16cex:dateUtc="2021-10-31T09:24:00Z"/>
  <w16cex:commentExtensible w16cex:durableId="2528B3FE" w16cex:dateUtc="2021-10-31T09:19:00Z"/>
  <w16cex:commentExtensible w16cex:durableId="2528B493" w16cex:dateUtc="2021-10-31T09:22:00Z"/>
  <w16cex:commentExtensible w16cex:durableId="2528B568" w16cex:dateUtc="2021-10-31T09:25:00Z"/>
  <w16cex:commentExtensible w16cex:durableId="2528B5C9" w16cex:dateUtc="2021-10-31T09:27:00Z"/>
  <w16cex:commentExtensible w16cex:durableId="2528B620" w16cex:dateUtc="2021-10-31T09:28:00Z"/>
  <w16cex:commentExtensible w16cex:durableId="2528B63F" w16cex:dateUtc="2021-10-31T09:29:00Z"/>
  <w16cex:commentExtensible w16cex:durableId="2528B6CF" w16cex:dateUtc="2021-10-31T09:31:00Z"/>
  <w16cex:commentExtensible w16cex:durableId="2528B67D" w16cex:dateUtc="2021-10-31T09:30:00Z"/>
  <w16cex:commentExtensible w16cex:durableId="2528BD69" w16cex:dateUtc="2021-10-31T09:59:00Z"/>
  <w16cex:commentExtensible w16cex:durableId="2528B74D" w16cex:dateUtc="2021-10-31T09:33:00Z"/>
  <w16cex:commentExtensible w16cex:durableId="2528B7CC" w16cex:dateUtc="2021-10-31T09:35:00Z"/>
  <w16cex:commentExtensible w16cex:durableId="2528BB96" w16cex:dateUtc="2021-10-31T09:52:00Z"/>
  <w16cex:commentExtensible w16cex:durableId="2528BBD1" w16cex:dateUtc="2021-10-31T09:53:00Z"/>
  <w16cex:commentExtensible w16cex:durableId="2528BC3C" w16cex:dateUtc="2021-10-31T09:54:00Z"/>
  <w16cex:commentExtensible w16cex:durableId="2528BC8A" w16cex:dateUtc="2021-10-31T09:56:00Z"/>
  <w16cex:commentExtensible w16cex:durableId="2528BCC0" w16cex:dateUtc="2021-10-31T09:57:00Z"/>
  <w16cex:commentExtensible w16cex:durableId="2528BE30" w16cex:dateUtc="2021-10-31T10:03:00Z"/>
  <w16cex:commentExtensible w16cex:durableId="2528BEA7" w16cex:dateUtc="2021-10-31T10:05:00Z"/>
  <w16cex:commentExtensible w16cex:durableId="2528BFCE" w16cex:dateUtc="2021-10-31T10:10:00Z"/>
  <w16cex:commentExtensible w16cex:durableId="2528C00C" w16cex:dateUtc="2021-10-31T10:11:00Z"/>
  <w16cex:commentExtensible w16cex:durableId="2528C035" w16cex:dateUtc="2021-10-31T10:11:00Z"/>
  <w16cex:commentExtensible w16cex:durableId="2528C0AA" w16cex:dateUtc="2021-10-31T10:13:00Z"/>
  <w16cex:commentExtensible w16cex:durableId="2528C10C" w16cex:dateUtc="2021-10-31T10:15:00Z"/>
  <w16cex:commentExtensible w16cex:durableId="2528C226" w16cex:dateUtc="2021-10-31T10:20:00Z"/>
  <w16cex:commentExtensible w16cex:durableId="2528C166" w16cex:dateUtc="2021-10-31T10:16:00Z"/>
  <w16cex:commentExtensible w16cex:durableId="2528C1F8" w16cex:dateUtc="2021-10-31T10:19:00Z"/>
  <w16cex:commentExtensible w16cex:durableId="2528C1A0" w16cex:dateUtc="2021-10-31T10:17:00Z"/>
  <w16cex:commentExtensible w16cex:durableId="2528C1CB" w16cex:dateUtc="2021-10-31T10:18:00Z"/>
  <w16cex:commentExtensible w16cex:durableId="2528C348" w16cex:dateUtc="2021-10-31T10:24:00Z"/>
  <w16cex:commentExtensible w16cex:durableId="2528C3D9" w16cex:dateUtc="2021-10-31T10:27:00Z"/>
  <w16cex:commentExtensible w16cex:durableId="2528C3B2" w16cex:dateUtc="2021-10-31T10:26:00Z"/>
  <w16cex:commentExtensible w16cex:durableId="2528C432" w16cex:dateUtc="2021-10-31T10:28:00Z"/>
  <w16cex:commentExtensible w16cex:durableId="2528C45B" w16cex:dateUtc="2021-10-31T10:29:00Z"/>
  <w16cex:commentExtensible w16cex:durableId="2528C482" w16cex:dateUtc="2021-10-31T10:30:00Z"/>
  <w16cex:commentExtensible w16cex:durableId="2528C4AE" w16cex:dateUtc="2021-10-31T10:30:00Z"/>
  <w16cex:commentExtensible w16cex:durableId="2528C59D" w16cex:dateUtc="2021-10-31T10:34:00Z"/>
  <w16cex:commentExtensible w16cex:durableId="2528C61F" w16cex:dateUtc="2021-10-31T10:37:00Z"/>
  <w16cex:commentExtensible w16cex:durableId="2528C636" w16cex:dateUtc="2021-10-31T10:37:00Z"/>
  <w16cex:commentExtensible w16cex:durableId="2528C688" w16cex:dateUtc="2021-10-31T10:38:00Z"/>
  <w16cex:commentExtensible w16cex:durableId="2528C6E4" w16cex:dateUtc="2021-10-31T10:40:00Z"/>
  <w16cex:commentExtensible w16cex:durableId="2528C727" w16cex:dateUtc="2021-10-31T10:41:00Z"/>
  <w16cex:commentExtensible w16cex:durableId="2528C745" w16cex:dateUtc="2021-10-31T10:41:00Z"/>
  <w16cex:commentExtensible w16cex:durableId="2528C789" w16cex:dateUtc="2021-10-31T10:43:00Z"/>
  <w16cex:commentExtensible w16cex:durableId="2528C7E6" w16cex:dateUtc="2021-10-31T10:44:00Z"/>
  <w16cex:commentExtensible w16cex:durableId="2528C811" w16cex:dateUtc="2021-10-31T10:45:00Z"/>
  <w16cex:commentExtensible w16cex:durableId="2528C870" w16cex:dateUtc="2021-10-31T10:46:00Z"/>
  <w16cex:commentExtensible w16cex:durableId="2528C8F0" w16cex:dateUtc="2021-10-31T10:49:00Z"/>
  <w16cex:commentExtensible w16cex:durableId="2528C94E" w16cex:dateUtc="2021-10-31T10:50:00Z"/>
  <w16cex:commentExtensible w16cex:durableId="2528C976" w16cex:dateUtc="2021-10-31T10:51:00Z"/>
  <w16cex:commentExtensible w16cex:durableId="2528C99D" w16cex:dateUtc="2021-10-31T10:51:00Z"/>
  <w16cex:commentExtensible w16cex:durableId="2528C9F6" w16cex:dateUtc="2021-10-31T10:53:00Z"/>
  <w16cex:commentExtensible w16cex:durableId="2528CFED" w16cex:dateUtc="2021-10-31T11:18:00Z"/>
  <w16cex:commentExtensible w16cex:durableId="2528CC3C" w16cex:dateUtc="2021-10-31T11:03:00Z"/>
  <w16cex:commentExtensible w16cex:durableId="2528CC5F" w16cex:dateUtc="2021-10-31T11:03:00Z"/>
  <w16cex:commentExtensible w16cex:durableId="2528CE4C" w16cex:dateUtc="2021-10-31T11:11:00Z"/>
  <w16cex:commentExtensible w16cex:durableId="2528D0A4" w16cex:dateUtc="2021-10-31T11:21:00Z"/>
  <w16cex:commentExtensible w16cex:durableId="2528CEAB" w16cex:dateUtc="2021-10-31T11:13:00Z"/>
  <w16cex:commentExtensible w16cex:durableId="2528CF56" w16cex:dateUtc="2021-10-31T11:16:00Z"/>
  <w16cex:commentExtensible w16cex:durableId="2528D208" w16cex:dateUtc="2021-10-31T11:27:00Z"/>
  <w16cex:commentExtensible w16cex:durableId="2528D250" w16cex:dateUtc="2021-10-31T1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64B7AB" w16cid:durableId="2528ABF9"/>
  <w16cid:commentId w16cid:paraId="3549BD19" w16cid:durableId="2528ACEB"/>
  <w16cid:commentId w16cid:paraId="08F911ED" w16cid:durableId="2528AD57"/>
  <w16cid:commentId w16cid:paraId="7D0432ED" w16cid:durableId="2528ADC2"/>
  <w16cid:commentId w16cid:paraId="47DCFE29" w16cid:durableId="2528B06B"/>
  <w16cid:commentId w16cid:paraId="502EFE90" w16cid:durableId="2528AFC1"/>
  <w16cid:commentId w16cid:paraId="758385CE" w16cid:durableId="2528AFEE"/>
  <w16cid:commentId w16cid:paraId="4797746D" w16cid:durableId="2528B00F"/>
  <w16cid:commentId w16cid:paraId="3492DB0E" w16cid:durableId="25110E65"/>
  <w16cid:commentId w16cid:paraId="57239B9E" w16cid:durableId="25168F5A"/>
  <w16cid:commentId w16cid:paraId="051CCA22" w16cid:durableId="2528B36F"/>
  <w16cid:commentId w16cid:paraId="5524E168" w16cid:durableId="2528B513"/>
  <w16cid:commentId w16cid:paraId="51C97C95" w16cid:durableId="2528B3FE"/>
  <w16cid:commentId w16cid:paraId="2E7EF5F4" w16cid:durableId="2528B493"/>
  <w16cid:commentId w16cid:paraId="60EC20A5" w16cid:durableId="2528B568"/>
  <w16cid:commentId w16cid:paraId="48B5EBA1" w16cid:durableId="2528B5C9"/>
  <w16cid:commentId w16cid:paraId="04A4423B" w16cid:durableId="2528B620"/>
  <w16cid:commentId w16cid:paraId="19152C89" w16cid:durableId="2528B63F"/>
  <w16cid:commentId w16cid:paraId="39A89EC3" w16cid:durableId="2528B6CF"/>
  <w16cid:commentId w16cid:paraId="43F30D55" w16cid:durableId="2528B67D"/>
  <w16cid:commentId w16cid:paraId="216EAE6F" w16cid:durableId="2528BD69"/>
  <w16cid:commentId w16cid:paraId="54D4EC15" w16cid:durableId="2528B74D"/>
  <w16cid:commentId w16cid:paraId="2E9478AB" w16cid:durableId="2528B7CC"/>
  <w16cid:commentId w16cid:paraId="5CFCB640" w16cid:durableId="2528BB96"/>
  <w16cid:commentId w16cid:paraId="55661B29" w16cid:durableId="2528BBD1"/>
  <w16cid:commentId w16cid:paraId="52A01A3E" w16cid:durableId="2528BC3C"/>
  <w16cid:commentId w16cid:paraId="218BCE4A" w16cid:durableId="2528BC8A"/>
  <w16cid:commentId w16cid:paraId="37011646" w16cid:durableId="2528BCC0"/>
  <w16cid:commentId w16cid:paraId="0DF3E1BC" w16cid:durableId="2528BE30"/>
  <w16cid:commentId w16cid:paraId="312738C9" w16cid:durableId="2528BEA7"/>
  <w16cid:commentId w16cid:paraId="5368F4DE" w16cid:durableId="2528BFCE"/>
  <w16cid:commentId w16cid:paraId="75DFD5DB" w16cid:durableId="2528C00C"/>
  <w16cid:commentId w16cid:paraId="357454B5" w16cid:durableId="2528C035"/>
  <w16cid:commentId w16cid:paraId="19F3D605" w16cid:durableId="2528C0AA"/>
  <w16cid:commentId w16cid:paraId="52D30999" w16cid:durableId="2528C10C"/>
  <w16cid:commentId w16cid:paraId="29880063" w16cid:durableId="2528C226"/>
  <w16cid:commentId w16cid:paraId="6DC4B6BD" w16cid:durableId="2528C166"/>
  <w16cid:commentId w16cid:paraId="2322CDCF" w16cid:durableId="2528C1F8"/>
  <w16cid:commentId w16cid:paraId="249D4804" w16cid:durableId="2528C1A0"/>
  <w16cid:commentId w16cid:paraId="366B16D9" w16cid:durableId="2528C1CB"/>
  <w16cid:commentId w16cid:paraId="7B011D41" w16cid:durableId="2528C348"/>
  <w16cid:commentId w16cid:paraId="5CC9D29F" w16cid:durableId="2528C3D9"/>
  <w16cid:commentId w16cid:paraId="2A1ABD3B" w16cid:durableId="2528C3B2"/>
  <w16cid:commentId w16cid:paraId="6CE3209D" w16cid:durableId="2528C432"/>
  <w16cid:commentId w16cid:paraId="183CD96B" w16cid:durableId="2528C45B"/>
  <w16cid:commentId w16cid:paraId="588845FF" w16cid:durableId="2528C482"/>
  <w16cid:commentId w16cid:paraId="7324BDDB" w16cid:durableId="2528C4AE"/>
  <w16cid:commentId w16cid:paraId="6DC0AA55" w16cid:durableId="2528C59D"/>
  <w16cid:commentId w16cid:paraId="0A9A7163" w16cid:durableId="2528C61F"/>
  <w16cid:commentId w16cid:paraId="72E03910" w16cid:durableId="2528C636"/>
  <w16cid:commentId w16cid:paraId="794BC22B" w16cid:durableId="2528C688"/>
  <w16cid:commentId w16cid:paraId="497FB834" w16cid:durableId="2528C6E4"/>
  <w16cid:commentId w16cid:paraId="4DC357CF" w16cid:durableId="2528C727"/>
  <w16cid:commentId w16cid:paraId="104EF267" w16cid:durableId="2528C745"/>
  <w16cid:commentId w16cid:paraId="1C857492" w16cid:durableId="2528C789"/>
  <w16cid:commentId w16cid:paraId="2A2D0FA0" w16cid:durableId="2528C7E6"/>
  <w16cid:commentId w16cid:paraId="0242D867" w16cid:durableId="2528C811"/>
  <w16cid:commentId w16cid:paraId="20337D7D" w16cid:durableId="2528C870"/>
  <w16cid:commentId w16cid:paraId="14EA8093" w16cid:durableId="2528C8F0"/>
  <w16cid:commentId w16cid:paraId="2F6732B2" w16cid:durableId="2528C94E"/>
  <w16cid:commentId w16cid:paraId="124892DF" w16cid:durableId="2528C976"/>
  <w16cid:commentId w16cid:paraId="0D8FD6F6" w16cid:durableId="2528C99D"/>
  <w16cid:commentId w16cid:paraId="64F129E5" w16cid:durableId="2528C9F6"/>
  <w16cid:commentId w16cid:paraId="4235B111" w16cid:durableId="2528CFED"/>
  <w16cid:commentId w16cid:paraId="70DB15A7" w16cid:durableId="2528CC3C"/>
  <w16cid:commentId w16cid:paraId="7053EFFB" w16cid:durableId="2528CC5F"/>
  <w16cid:commentId w16cid:paraId="2A33912A" w16cid:durableId="2528CE4C"/>
  <w16cid:commentId w16cid:paraId="0333F231" w16cid:durableId="2528D0A4"/>
  <w16cid:commentId w16cid:paraId="53EDB2C3" w16cid:durableId="2528CEAB"/>
  <w16cid:commentId w16cid:paraId="128CB7F2" w16cid:durableId="2528CF56"/>
  <w16cid:commentId w16cid:paraId="35666AB5" w16cid:durableId="2528D208"/>
  <w16cid:commentId w16cid:paraId="3C0B52C0" w16cid:durableId="2528D2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7E298" w14:textId="77777777" w:rsidR="00571B08" w:rsidRDefault="00571B08">
      <w:r>
        <w:separator/>
      </w:r>
    </w:p>
    <w:p w14:paraId="6C6CA7E0" w14:textId="77777777" w:rsidR="00571B08" w:rsidRDefault="00571B08"/>
    <w:p w14:paraId="1F71213B" w14:textId="77777777" w:rsidR="00571B08" w:rsidRDefault="00571B08"/>
    <w:p w14:paraId="52149ACA" w14:textId="77777777" w:rsidR="00571B08" w:rsidRDefault="00571B08"/>
    <w:p w14:paraId="7B8326B9" w14:textId="77777777" w:rsidR="00571B08" w:rsidRDefault="00571B08"/>
    <w:p w14:paraId="71718442" w14:textId="77777777" w:rsidR="00571B08" w:rsidRDefault="00571B08"/>
    <w:p w14:paraId="2AEBDE53" w14:textId="77777777" w:rsidR="00571B08" w:rsidRDefault="00571B08"/>
    <w:p w14:paraId="35BCE3DB" w14:textId="77777777" w:rsidR="00571B08" w:rsidRDefault="00571B08"/>
    <w:p w14:paraId="2A7E09E6" w14:textId="77777777" w:rsidR="00571B08" w:rsidRDefault="00571B08"/>
  </w:endnote>
  <w:endnote w:type="continuationSeparator" w:id="0">
    <w:p w14:paraId="1E6B9AB7" w14:textId="77777777" w:rsidR="00571B08" w:rsidRDefault="00571B08">
      <w:r>
        <w:continuationSeparator/>
      </w:r>
    </w:p>
    <w:p w14:paraId="211B254A" w14:textId="77777777" w:rsidR="00571B08" w:rsidRDefault="00571B08"/>
    <w:p w14:paraId="29725450" w14:textId="77777777" w:rsidR="00571B08" w:rsidRDefault="00571B08"/>
    <w:p w14:paraId="22193F08" w14:textId="77777777" w:rsidR="00571B08" w:rsidRDefault="00571B08"/>
    <w:p w14:paraId="3D93D1B3" w14:textId="77777777" w:rsidR="00571B08" w:rsidRDefault="00571B08"/>
    <w:p w14:paraId="6AE097EA" w14:textId="77777777" w:rsidR="00571B08" w:rsidRDefault="00571B08"/>
    <w:p w14:paraId="4530EEAF" w14:textId="77777777" w:rsidR="00571B08" w:rsidRDefault="00571B08"/>
    <w:p w14:paraId="01418107" w14:textId="77777777" w:rsidR="00571B08" w:rsidRDefault="00571B08"/>
    <w:p w14:paraId="48FF87AA" w14:textId="77777777" w:rsidR="00571B08" w:rsidRDefault="00571B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D19E6" w14:textId="77777777" w:rsidR="00571B08" w:rsidRDefault="00571B08">
      <w:r>
        <w:separator/>
      </w:r>
    </w:p>
    <w:p w14:paraId="00A75ED5" w14:textId="77777777" w:rsidR="00571B08" w:rsidRDefault="00571B08"/>
  </w:footnote>
  <w:footnote w:type="continuationSeparator" w:id="0">
    <w:p w14:paraId="4C6FBC38" w14:textId="77777777" w:rsidR="00571B08" w:rsidRDefault="00571B08">
      <w:r>
        <w:continuationSeparator/>
      </w:r>
    </w:p>
    <w:p w14:paraId="75948A98" w14:textId="77777777" w:rsidR="00571B08" w:rsidRDefault="00571B08"/>
  </w:footnote>
  <w:footnote w:type="continuationNotice" w:id="1">
    <w:p w14:paraId="340F7543" w14:textId="77777777" w:rsidR="00571B08" w:rsidRPr="00C92783" w:rsidRDefault="00571B08" w:rsidP="00C92783">
      <w:pPr>
        <w:pStyle w:val="Footer"/>
      </w:pPr>
    </w:p>
    <w:p w14:paraId="50125452" w14:textId="77777777" w:rsidR="00571B08" w:rsidRDefault="00571B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1"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8"/>
  </w:num>
  <w:num w:numId="12">
    <w:abstractNumId w:val="19"/>
  </w:num>
  <w:num w:numId="13">
    <w:abstractNumId w:val="33"/>
  </w:num>
  <w:num w:numId="14">
    <w:abstractNumId w:val="25"/>
  </w:num>
  <w:num w:numId="15">
    <w:abstractNumId w:val="17"/>
  </w:num>
  <w:num w:numId="16">
    <w:abstractNumId w:val="34"/>
  </w:num>
  <w:num w:numId="17">
    <w:abstractNumId w:val="37"/>
  </w:num>
  <w:num w:numId="18">
    <w:abstractNumId w:val="24"/>
  </w:num>
  <w:num w:numId="19">
    <w:abstractNumId w:val="31"/>
  </w:num>
  <w:num w:numId="20">
    <w:abstractNumId w:val="10"/>
  </w:num>
  <w:num w:numId="21">
    <w:abstractNumId w:val="22"/>
  </w:num>
  <w:num w:numId="22">
    <w:abstractNumId w:val="18"/>
  </w:num>
  <w:num w:numId="23">
    <w:abstractNumId w:val="11"/>
  </w:num>
  <w:num w:numId="24">
    <w:abstractNumId w:val="27"/>
  </w:num>
  <w:num w:numId="25">
    <w:abstractNumId w:val="14"/>
  </w:num>
  <w:num w:numId="26">
    <w:abstractNumId w:val="41"/>
  </w:num>
  <w:num w:numId="27">
    <w:abstractNumId w:val="35"/>
  </w:num>
  <w:num w:numId="28">
    <w:abstractNumId w:val="40"/>
  </w:num>
  <w:num w:numId="29">
    <w:abstractNumId w:val="16"/>
  </w:num>
  <w:num w:numId="30">
    <w:abstractNumId w:val="28"/>
  </w:num>
  <w:num w:numId="31">
    <w:abstractNumId w:val="36"/>
  </w:num>
  <w:num w:numId="32">
    <w:abstractNumId w:val="13"/>
  </w:num>
  <w:num w:numId="33">
    <w:abstractNumId w:val="30"/>
  </w:num>
  <w:num w:numId="34">
    <w:abstractNumId w:val="32"/>
  </w:num>
  <w:num w:numId="35">
    <w:abstractNumId w:val="21"/>
  </w:num>
  <w:num w:numId="36">
    <w:abstractNumId w:val="20"/>
  </w:num>
  <w:num w:numId="37">
    <w:abstractNumId w:val="15"/>
  </w:num>
  <w:num w:numId="38">
    <w:abstractNumId w:val="12"/>
  </w:num>
  <w:num w:numId="39">
    <w:abstractNumId w:val="23"/>
  </w:num>
  <w:num w:numId="40">
    <w:abstractNumId w:val="39"/>
  </w:num>
  <w:num w:numId="41">
    <w:abstractNumId w:val="26"/>
  </w:num>
  <w:num w:numId="42">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MakFALtDBL8tAAAA"/>
  </w:docVars>
  <w:rsids>
    <w:rsidRoot w:val="008C4389"/>
    <w:rsid w:val="00001230"/>
    <w:rsid w:val="00001AB6"/>
    <w:rsid w:val="00002690"/>
    <w:rsid w:val="00003AED"/>
    <w:rsid w:val="00004E51"/>
    <w:rsid w:val="00005349"/>
    <w:rsid w:val="00005834"/>
    <w:rsid w:val="000068A0"/>
    <w:rsid w:val="00010ABA"/>
    <w:rsid w:val="00010F51"/>
    <w:rsid w:val="00011267"/>
    <w:rsid w:val="000112BB"/>
    <w:rsid w:val="000128D3"/>
    <w:rsid w:val="00013107"/>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DD7"/>
    <w:rsid w:val="00035C61"/>
    <w:rsid w:val="00035E0B"/>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25A8"/>
    <w:rsid w:val="0007309F"/>
    <w:rsid w:val="00073711"/>
    <w:rsid w:val="000747EC"/>
    <w:rsid w:val="00074F35"/>
    <w:rsid w:val="00077E12"/>
    <w:rsid w:val="00080973"/>
    <w:rsid w:val="000811A4"/>
    <w:rsid w:val="000812DE"/>
    <w:rsid w:val="00083A00"/>
    <w:rsid w:val="00083EEB"/>
    <w:rsid w:val="00084775"/>
    <w:rsid w:val="00085058"/>
    <w:rsid w:val="00085CF4"/>
    <w:rsid w:val="00087018"/>
    <w:rsid w:val="000904D6"/>
    <w:rsid w:val="000912AA"/>
    <w:rsid w:val="00091EB2"/>
    <w:rsid w:val="00092560"/>
    <w:rsid w:val="000929AF"/>
    <w:rsid w:val="00093B7E"/>
    <w:rsid w:val="00094871"/>
    <w:rsid w:val="000949D5"/>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A17"/>
    <w:rsid w:val="000B4DF9"/>
    <w:rsid w:val="000B57A7"/>
    <w:rsid w:val="000B5951"/>
    <w:rsid w:val="000B5D4C"/>
    <w:rsid w:val="000B6682"/>
    <w:rsid w:val="000B6A34"/>
    <w:rsid w:val="000B6B7A"/>
    <w:rsid w:val="000B7A5A"/>
    <w:rsid w:val="000B7D78"/>
    <w:rsid w:val="000C0298"/>
    <w:rsid w:val="000C22DD"/>
    <w:rsid w:val="000C320D"/>
    <w:rsid w:val="000C3614"/>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2553"/>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144D"/>
    <w:rsid w:val="00151630"/>
    <w:rsid w:val="001525A0"/>
    <w:rsid w:val="00152BA6"/>
    <w:rsid w:val="00152F39"/>
    <w:rsid w:val="001538D2"/>
    <w:rsid w:val="00153A16"/>
    <w:rsid w:val="0015421C"/>
    <w:rsid w:val="001569BF"/>
    <w:rsid w:val="001574E8"/>
    <w:rsid w:val="0016204E"/>
    <w:rsid w:val="00162246"/>
    <w:rsid w:val="00162784"/>
    <w:rsid w:val="00162D48"/>
    <w:rsid w:val="001634DB"/>
    <w:rsid w:val="00164120"/>
    <w:rsid w:val="00164311"/>
    <w:rsid w:val="00165D1C"/>
    <w:rsid w:val="00166AA2"/>
    <w:rsid w:val="00171F4E"/>
    <w:rsid w:val="00172D44"/>
    <w:rsid w:val="00172E3C"/>
    <w:rsid w:val="00172F53"/>
    <w:rsid w:val="00174304"/>
    <w:rsid w:val="001746BC"/>
    <w:rsid w:val="00174CBE"/>
    <w:rsid w:val="00174E49"/>
    <w:rsid w:val="00175339"/>
    <w:rsid w:val="00175B13"/>
    <w:rsid w:val="00175B1E"/>
    <w:rsid w:val="00176334"/>
    <w:rsid w:val="00176A2D"/>
    <w:rsid w:val="00176FD0"/>
    <w:rsid w:val="00177C24"/>
    <w:rsid w:val="0018165C"/>
    <w:rsid w:val="0018271C"/>
    <w:rsid w:val="00182828"/>
    <w:rsid w:val="0018400D"/>
    <w:rsid w:val="00184570"/>
    <w:rsid w:val="0018476A"/>
    <w:rsid w:val="00185A6C"/>
    <w:rsid w:val="001878B4"/>
    <w:rsid w:val="0019073F"/>
    <w:rsid w:val="00190842"/>
    <w:rsid w:val="001935E6"/>
    <w:rsid w:val="001938A8"/>
    <w:rsid w:val="0019395E"/>
    <w:rsid w:val="00194FE1"/>
    <w:rsid w:val="00194FF1"/>
    <w:rsid w:val="001960FA"/>
    <w:rsid w:val="0019662F"/>
    <w:rsid w:val="00196BA3"/>
    <w:rsid w:val="00196F87"/>
    <w:rsid w:val="0019725E"/>
    <w:rsid w:val="00197EE0"/>
    <w:rsid w:val="001A0485"/>
    <w:rsid w:val="001A0B9A"/>
    <w:rsid w:val="001A1736"/>
    <w:rsid w:val="001A1B12"/>
    <w:rsid w:val="001A1C2D"/>
    <w:rsid w:val="001A2209"/>
    <w:rsid w:val="001A24B2"/>
    <w:rsid w:val="001A28B1"/>
    <w:rsid w:val="001A2C40"/>
    <w:rsid w:val="001A2C58"/>
    <w:rsid w:val="001A3586"/>
    <w:rsid w:val="001A469E"/>
    <w:rsid w:val="001A6047"/>
    <w:rsid w:val="001A66F3"/>
    <w:rsid w:val="001B00BF"/>
    <w:rsid w:val="001B0E0D"/>
    <w:rsid w:val="001B1A45"/>
    <w:rsid w:val="001B206B"/>
    <w:rsid w:val="001B220D"/>
    <w:rsid w:val="001B2628"/>
    <w:rsid w:val="001B28ED"/>
    <w:rsid w:val="001B30EC"/>
    <w:rsid w:val="001B3A83"/>
    <w:rsid w:val="001B550A"/>
    <w:rsid w:val="001B5E36"/>
    <w:rsid w:val="001B672D"/>
    <w:rsid w:val="001B6C67"/>
    <w:rsid w:val="001B709C"/>
    <w:rsid w:val="001B78AD"/>
    <w:rsid w:val="001C03AD"/>
    <w:rsid w:val="001C0B29"/>
    <w:rsid w:val="001C0BF5"/>
    <w:rsid w:val="001C183F"/>
    <w:rsid w:val="001C1B28"/>
    <w:rsid w:val="001C274B"/>
    <w:rsid w:val="001C3509"/>
    <w:rsid w:val="001C43DF"/>
    <w:rsid w:val="001C5A9E"/>
    <w:rsid w:val="001C6C19"/>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2A8C"/>
    <w:rsid w:val="00203C78"/>
    <w:rsid w:val="00204514"/>
    <w:rsid w:val="002050C4"/>
    <w:rsid w:val="00205484"/>
    <w:rsid w:val="0020610B"/>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778C"/>
    <w:rsid w:val="00237994"/>
    <w:rsid w:val="002401EE"/>
    <w:rsid w:val="00242D30"/>
    <w:rsid w:val="002441D8"/>
    <w:rsid w:val="002456F0"/>
    <w:rsid w:val="00246988"/>
    <w:rsid w:val="00246BD4"/>
    <w:rsid w:val="0025001F"/>
    <w:rsid w:val="002500F6"/>
    <w:rsid w:val="0025042C"/>
    <w:rsid w:val="002512A4"/>
    <w:rsid w:val="00251923"/>
    <w:rsid w:val="00251D3C"/>
    <w:rsid w:val="00252BCC"/>
    <w:rsid w:val="00254904"/>
    <w:rsid w:val="002553FB"/>
    <w:rsid w:val="00257257"/>
    <w:rsid w:val="00261586"/>
    <w:rsid w:val="00261696"/>
    <w:rsid w:val="002625C8"/>
    <w:rsid w:val="00263132"/>
    <w:rsid w:val="00263D41"/>
    <w:rsid w:val="00267C70"/>
    <w:rsid w:val="002706A3"/>
    <w:rsid w:val="00270DD1"/>
    <w:rsid w:val="00270EBE"/>
    <w:rsid w:val="002710D3"/>
    <w:rsid w:val="0027211A"/>
    <w:rsid w:val="002724A8"/>
    <w:rsid w:val="002745CD"/>
    <w:rsid w:val="002745F8"/>
    <w:rsid w:val="00274A18"/>
    <w:rsid w:val="00276B5E"/>
    <w:rsid w:val="00276F6C"/>
    <w:rsid w:val="00280222"/>
    <w:rsid w:val="002804B8"/>
    <w:rsid w:val="00280636"/>
    <w:rsid w:val="00282546"/>
    <w:rsid w:val="00283179"/>
    <w:rsid w:val="00283641"/>
    <w:rsid w:val="00284194"/>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9A2"/>
    <w:rsid w:val="002A361F"/>
    <w:rsid w:val="002A45ED"/>
    <w:rsid w:val="002A4A09"/>
    <w:rsid w:val="002A4EFD"/>
    <w:rsid w:val="002A4F62"/>
    <w:rsid w:val="002A4FF5"/>
    <w:rsid w:val="002A5020"/>
    <w:rsid w:val="002A68D8"/>
    <w:rsid w:val="002A6B03"/>
    <w:rsid w:val="002A6FC6"/>
    <w:rsid w:val="002A769C"/>
    <w:rsid w:val="002A78A6"/>
    <w:rsid w:val="002B0786"/>
    <w:rsid w:val="002B10CA"/>
    <w:rsid w:val="002B1F03"/>
    <w:rsid w:val="002B24A1"/>
    <w:rsid w:val="002B2BE3"/>
    <w:rsid w:val="002B3474"/>
    <w:rsid w:val="002B38C2"/>
    <w:rsid w:val="002B3F78"/>
    <w:rsid w:val="002B44AF"/>
    <w:rsid w:val="002B48B4"/>
    <w:rsid w:val="002B69C3"/>
    <w:rsid w:val="002B792E"/>
    <w:rsid w:val="002C03D8"/>
    <w:rsid w:val="002C08CE"/>
    <w:rsid w:val="002C131F"/>
    <w:rsid w:val="002C1F47"/>
    <w:rsid w:val="002C2129"/>
    <w:rsid w:val="002C22F8"/>
    <w:rsid w:val="002C2942"/>
    <w:rsid w:val="002C392C"/>
    <w:rsid w:val="002C3B55"/>
    <w:rsid w:val="002C4587"/>
    <w:rsid w:val="002C758E"/>
    <w:rsid w:val="002D00EF"/>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F03"/>
    <w:rsid w:val="002F4145"/>
    <w:rsid w:val="002F495B"/>
    <w:rsid w:val="002F5DEA"/>
    <w:rsid w:val="002F6CDC"/>
    <w:rsid w:val="00300892"/>
    <w:rsid w:val="00300E93"/>
    <w:rsid w:val="003017BF"/>
    <w:rsid w:val="003024F1"/>
    <w:rsid w:val="003029FE"/>
    <w:rsid w:val="00302E7F"/>
    <w:rsid w:val="00303A4D"/>
    <w:rsid w:val="00305128"/>
    <w:rsid w:val="003057CD"/>
    <w:rsid w:val="003063F8"/>
    <w:rsid w:val="00307C55"/>
    <w:rsid w:val="00307E7F"/>
    <w:rsid w:val="00307F9A"/>
    <w:rsid w:val="0031001C"/>
    <w:rsid w:val="00310CD9"/>
    <w:rsid w:val="00311925"/>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811"/>
    <w:rsid w:val="00335BD7"/>
    <w:rsid w:val="00336356"/>
    <w:rsid w:val="00336FE9"/>
    <w:rsid w:val="003377A3"/>
    <w:rsid w:val="00337A5A"/>
    <w:rsid w:val="00340110"/>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5D2"/>
    <w:rsid w:val="00366077"/>
    <w:rsid w:val="003665B8"/>
    <w:rsid w:val="00366E8A"/>
    <w:rsid w:val="00367FB3"/>
    <w:rsid w:val="003701AF"/>
    <w:rsid w:val="003713A4"/>
    <w:rsid w:val="003714C7"/>
    <w:rsid w:val="00372984"/>
    <w:rsid w:val="003758BF"/>
    <w:rsid w:val="00375F21"/>
    <w:rsid w:val="00377231"/>
    <w:rsid w:val="00380AC3"/>
    <w:rsid w:val="003819CA"/>
    <w:rsid w:val="00381D4E"/>
    <w:rsid w:val="00383242"/>
    <w:rsid w:val="0038422A"/>
    <w:rsid w:val="003845A2"/>
    <w:rsid w:val="00386608"/>
    <w:rsid w:val="00386645"/>
    <w:rsid w:val="0038772A"/>
    <w:rsid w:val="00387733"/>
    <w:rsid w:val="0039085F"/>
    <w:rsid w:val="003918DF"/>
    <w:rsid w:val="003923CD"/>
    <w:rsid w:val="003923DF"/>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182F"/>
    <w:rsid w:val="003B1AF4"/>
    <w:rsid w:val="003B2A84"/>
    <w:rsid w:val="003B2AB9"/>
    <w:rsid w:val="003B2B9D"/>
    <w:rsid w:val="003B2F77"/>
    <w:rsid w:val="003B2FC3"/>
    <w:rsid w:val="003B3D62"/>
    <w:rsid w:val="003B45B0"/>
    <w:rsid w:val="003B4631"/>
    <w:rsid w:val="003B5466"/>
    <w:rsid w:val="003B608A"/>
    <w:rsid w:val="003B64C7"/>
    <w:rsid w:val="003B74D8"/>
    <w:rsid w:val="003B794E"/>
    <w:rsid w:val="003B7A30"/>
    <w:rsid w:val="003B7CD8"/>
    <w:rsid w:val="003C02DC"/>
    <w:rsid w:val="003C0F76"/>
    <w:rsid w:val="003C2098"/>
    <w:rsid w:val="003C246C"/>
    <w:rsid w:val="003C3F28"/>
    <w:rsid w:val="003C4614"/>
    <w:rsid w:val="003C49D5"/>
    <w:rsid w:val="003C6AAD"/>
    <w:rsid w:val="003C6E56"/>
    <w:rsid w:val="003C792A"/>
    <w:rsid w:val="003D0652"/>
    <w:rsid w:val="003D0C79"/>
    <w:rsid w:val="003D23CD"/>
    <w:rsid w:val="003D349E"/>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791A"/>
    <w:rsid w:val="003F7E4C"/>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BC9"/>
    <w:rsid w:val="00420D7C"/>
    <w:rsid w:val="00421315"/>
    <w:rsid w:val="00422321"/>
    <w:rsid w:val="0042253E"/>
    <w:rsid w:val="00422E48"/>
    <w:rsid w:val="0042377F"/>
    <w:rsid w:val="00424A6D"/>
    <w:rsid w:val="0042516B"/>
    <w:rsid w:val="00425F7F"/>
    <w:rsid w:val="0042690A"/>
    <w:rsid w:val="004302EA"/>
    <w:rsid w:val="00430E64"/>
    <w:rsid w:val="00431A2D"/>
    <w:rsid w:val="00431AF3"/>
    <w:rsid w:val="004325EF"/>
    <w:rsid w:val="004325F4"/>
    <w:rsid w:val="0043267A"/>
    <w:rsid w:val="00433A13"/>
    <w:rsid w:val="00433F56"/>
    <w:rsid w:val="00433FD9"/>
    <w:rsid w:val="004371BB"/>
    <w:rsid w:val="00437D6C"/>
    <w:rsid w:val="00440BED"/>
    <w:rsid w:val="004411CC"/>
    <w:rsid w:val="00441410"/>
    <w:rsid w:val="00441AB9"/>
    <w:rsid w:val="00441D56"/>
    <w:rsid w:val="004422D5"/>
    <w:rsid w:val="00443C9D"/>
    <w:rsid w:val="00444173"/>
    <w:rsid w:val="00447506"/>
    <w:rsid w:val="00447A6E"/>
    <w:rsid w:val="00450AD3"/>
    <w:rsid w:val="00451254"/>
    <w:rsid w:val="00453436"/>
    <w:rsid w:val="00455487"/>
    <w:rsid w:val="00455BEB"/>
    <w:rsid w:val="00456BF7"/>
    <w:rsid w:val="00460284"/>
    <w:rsid w:val="00460E1D"/>
    <w:rsid w:val="004627E3"/>
    <w:rsid w:val="00464FB6"/>
    <w:rsid w:val="004666A0"/>
    <w:rsid w:val="00466A36"/>
    <w:rsid w:val="00470E05"/>
    <w:rsid w:val="00471E7D"/>
    <w:rsid w:val="0047279F"/>
    <w:rsid w:val="00473FA9"/>
    <w:rsid w:val="00474544"/>
    <w:rsid w:val="00474E55"/>
    <w:rsid w:val="00475097"/>
    <w:rsid w:val="004752C5"/>
    <w:rsid w:val="00475877"/>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B0540"/>
    <w:rsid w:val="004B0638"/>
    <w:rsid w:val="004B1551"/>
    <w:rsid w:val="004B18D4"/>
    <w:rsid w:val="004B2625"/>
    <w:rsid w:val="004B573A"/>
    <w:rsid w:val="004B5E1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77A"/>
    <w:rsid w:val="004C7C47"/>
    <w:rsid w:val="004D16D9"/>
    <w:rsid w:val="004D2C96"/>
    <w:rsid w:val="004D373E"/>
    <w:rsid w:val="004D381C"/>
    <w:rsid w:val="004D3E89"/>
    <w:rsid w:val="004D4030"/>
    <w:rsid w:val="004D4D3D"/>
    <w:rsid w:val="004D61CC"/>
    <w:rsid w:val="004D62F7"/>
    <w:rsid w:val="004D71E2"/>
    <w:rsid w:val="004D74A9"/>
    <w:rsid w:val="004D7EF4"/>
    <w:rsid w:val="004E0AE9"/>
    <w:rsid w:val="004E1C26"/>
    <w:rsid w:val="004E480B"/>
    <w:rsid w:val="004E4C3E"/>
    <w:rsid w:val="004E66C3"/>
    <w:rsid w:val="004F00AD"/>
    <w:rsid w:val="004F1056"/>
    <w:rsid w:val="004F130B"/>
    <w:rsid w:val="004F407A"/>
    <w:rsid w:val="004F5D4F"/>
    <w:rsid w:val="004F62C4"/>
    <w:rsid w:val="004F63E5"/>
    <w:rsid w:val="004F710A"/>
    <w:rsid w:val="004F7377"/>
    <w:rsid w:val="004F744F"/>
    <w:rsid w:val="004F7FA2"/>
    <w:rsid w:val="00501A6D"/>
    <w:rsid w:val="005026CB"/>
    <w:rsid w:val="00502CFC"/>
    <w:rsid w:val="00503541"/>
    <w:rsid w:val="00504F7E"/>
    <w:rsid w:val="00505464"/>
    <w:rsid w:val="00505BE5"/>
    <w:rsid w:val="00505D15"/>
    <w:rsid w:val="005061FC"/>
    <w:rsid w:val="00506452"/>
    <w:rsid w:val="00506A2F"/>
    <w:rsid w:val="00510906"/>
    <w:rsid w:val="00510B38"/>
    <w:rsid w:val="005139E4"/>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4F05"/>
    <w:rsid w:val="00535E27"/>
    <w:rsid w:val="0053699A"/>
    <w:rsid w:val="005370EA"/>
    <w:rsid w:val="00537953"/>
    <w:rsid w:val="00537995"/>
    <w:rsid w:val="005402F9"/>
    <w:rsid w:val="0054123E"/>
    <w:rsid w:val="005413B6"/>
    <w:rsid w:val="0054140D"/>
    <w:rsid w:val="00541D10"/>
    <w:rsid w:val="00541E81"/>
    <w:rsid w:val="00541EAD"/>
    <w:rsid w:val="00542869"/>
    <w:rsid w:val="00542E1F"/>
    <w:rsid w:val="00543D17"/>
    <w:rsid w:val="00544CF7"/>
    <w:rsid w:val="00544F54"/>
    <w:rsid w:val="005459BB"/>
    <w:rsid w:val="00546074"/>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34C1"/>
    <w:rsid w:val="005746E3"/>
    <w:rsid w:val="0057485B"/>
    <w:rsid w:val="00574BB4"/>
    <w:rsid w:val="00576A9E"/>
    <w:rsid w:val="00576F42"/>
    <w:rsid w:val="005777B1"/>
    <w:rsid w:val="0057781A"/>
    <w:rsid w:val="00577B42"/>
    <w:rsid w:val="00580636"/>
    <w:rsid w:val="00581D70"/>
    <w:rsid w:val="00581FDA"/>
    <w:rsid w:val="00582E6B"/>
    <w:rsid w:val="005831C9"/>
    <w:rsid w:val="005836E7"/>
    <w:rsid w:val="0058398F"/>
    <w:rsid w:val="005844D7"/>
    <w:rsid w:val="0058524F"/>
    <w:rsid w:val="005859B0"/>
    <w:rsid w:val="005861F5"/>
    <w:rsid w:val="00586DCC"/>
    <w:rsid w:val="005902EF"/>
    <w:rsid w:val="005913D1"/>
    <w:rsid w:val="0059142A"/>
    <w:rsid w:val="00591F40"/>
    <w:rsid w:val="00592EFD"/>
    <w:rsid w:val="0059370C"/>
    <w:rsid w:val="0059387D"/>
    <w:rsid w:val="0059476E"/>
    <w:rsid w:val="005968D5"/>
    <w:rsid w:val="005A10AB"/>
    <w:rsid w:val="005A1B24"/>
    <w:rsid w:val="005A1C88"/>
    <w:rsid w:val="005A35EA"/>
    <w:rsid w:val="005A3C7B"/>
    <w:rsid w:val="005A497A"/>
    <w:rsid w:val="005A4EE3"/>
    <w:rsid w:val="005A4FC5"/>
    <w:rsid w:val="005A6358"/>
    <w:rsid w:val="005A642B"/>
    <w:rsid w:val="005A7CDB"/>
    <w:rsid w:val="005A7F02"/>
    <w:rsid w:val="005B119B"/>
    <w:rsid w:val="005B1688"/>
    <w:rsid w:val="005B1E68"/>
    <w:rsid w:val="005B275F"/>
    <w:rsid w:val="005B2C53"/>
    <w:rsid w:val="005B3372"/>
    <w:rsid w:val="005B5429"/>
    <w:rsid w:val="005B6C66"/>
    <w:rsid w:val="005B7608"/>
    <w:rsid w:val="005C1760"/>
    <w:rsid w:val="005C2006"/>
    <w:rsid w:val="005C2B64"/>
    <w:rsid w:val="005C399B"/>
    <w:rsid w:val="005C422F"/>
    <w:rsid w:val="005C44FC"/>
    <w:rsid w:val="005C4F27"/>
    <w:rsid w:val="005C72F2"/>
    <w:rsid w:val="005D131F"/>
    <w:rsid w:val="005D3E95"/>
    <w:rsid w:val="005D3FD1"/>
    <w:rsid w:val="005D4417"/>
    <w:rsid w:val="005D5040"/>
    <w:rsid w:val="005D529B"/>
    <w:rsid w:val="005D5CF6"/>
    <w:rsid w:val="005D616F"/>
    <w:rsid w:val="005D6CE8"/>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F45"/>
    <w:rsid w:val="005F6446"/>
    <w:rsid w:val="005F6CE7"/>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AC4"/>
    <w:rsid w:val="00634870"/>
    <w:rsid w:val="00634A27"/>
    <w:rsid w:val="00634CD3"/>
    <w:rsid w:val="006353DC"/>
    <w:rsid w:val="00635EF5"/>
    <w:rsid w:val="00636394"/>
    <w:rsid w:val="00636F18"/>
    <w:rsid w:val="00637712"/>
    <w:rsid w:val="006409BA"/>
    <w:rsid w:val="006410C5"/>
    <w:rsid w:val="00642028"/>
    <w:rsid w:val="00643841"/>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2722"/>
    <w:rsid w:val="00662BEE"/>
    <w:rsid w:val="006635C7"/>
    <w:rsid w:val="00663BA4"/>
    <w:rsid w:val="006649F2"/>
    <w:rsid w:val="00665CF5"/>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19E0"/>
    <w:rsid w:val="006920A9"/>
    <w:rsid w:val="006924C3"/>
    <w:rsid w:val="00692ECD"/>
    <w:rsid w:val="006935CB"/>
    <w:rsid w:val="00694B7C"/>
    <w:rsid w:val="006954BA"/>
    <w:rsid w:val="006963BD"/>
    <w:rsid w:val="00696804"/>
    <w:rsid w:val="00696FD2"/>
    <w:rsid w:val="00697789"/>
    <w:rsid w:val="00697DE6"/>
    <w:rsid w:val="006A0A9A"/>
    <w:rsid w:val="006A223F"/>
    <w:rsid w:val="006A26D3"/>
    <w:rsid w:val="006A3294"/>
    <w:rsid w:val="006A3E4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3D4"/>
    <w:rsid w:val="006C0791"/>
    <w:rsid w:val="006C09B7"/>
    <w:rsid w:val="006C103A"/>
    <w:rsid w:val="006C136D"/>
    <w:rsid w:val="006C1B7F"/>
    <w:rsid w:val="006C296D"/>
    <w:rsid w:val="006C2A76"/>
    <w:rsid w:val="006C2CA9"/>
    <w:rsid w:val="006C2D49"/>
    <w:rsid w:val="006C2DFE"/>
    <w:rsid w:val="006C3FEC"/>
    <w:rsid w:val="006C40B5"/>
    <w:rsid w:val="006C47B6"/>
    <w:rsid w:val="006C4F1C"/>
    <w:rsid w:val="006C5A64"/>
    <w:rsid w:val="006C6E4D"/>
    <w:rsid w:val="006C7C31"/>
    <w:rsid w:val="006D0920"/>
    <w:rsid w:val="006D0AFD"/>
    <w:rsid w:val="006D2B36"/>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3967"/>
    <w:rsid w:val="006F51CD"/>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7ADD"/>
    <w:rsid w:val="00707D68"/>
    <w:rsid w:val="00707EBA"/>
    <w:rsid w:val="00710561"/>
    <w:rsid w:val="00710759"/>
    <w:rsid w:val="0071287A"/>
    <w:rsid w:val="00712FFB"/>
    <w:rsid w:val="00713BE3"/>
    <w:rsid w:val="0071499A"/>
    <w:rsid w:val="00714E2D"/>
    <w:rsid w:val="007163FB"/>
    <w:rsid w:val="00716CAA"/>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559A"/>
    <w:rsid w:val="007456C5"/>
    <w:rsid w:val="007459FC"/>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F1F"/>
    <w:rsid w:val="007614F6"/>
    <w:rsid w:val="00761830"/>
    <w:rsid w:val="00761C0C"/>
    <w:rsid w:val="00763158"/>
    <w:rsid w:val="00765262"/>
    <w:rsid w:val="0076631A"/>
    <w:rsid w:val="007666C2"/>
    <w:rsid w:val="0076689E"/>
    <w:rsid w:val="00766BD7"/>
    <w:rsid w:val="00767236"/>
    <w:rsid w:val="00767C65"/>
    <w:rsid w:val="0077009A"/>
    <w:rsid w:val="0077158C"/>
    <w:rsid w:val="007716BC"/>
    <w:rsid w:val="0077170C"/>
    <w:rsid w:val="00771740"/>
    <w:rsid w:val="00771949"/>
    <w:rsid w:val="00771DC1"/>
    <w:rsid w:val="00773351"/>
    <w:rsid w:val="007733DC"/>
    <w:rsid w:val="00776107"/>
    <w:rsid w:val="00776981"/>
    <w:rsid w:val="00776DBA"/>
    <w:rsid w:val="00777141"/>
    <w:rsid w:val="007802B2"/>
    <w:rsid w:val="00780B39"/>
    <w:rsid w:val="0078166C"/>
    <w:rsid w:val="00782DEA"/>
    <w:rsid w:val="007836A8"/>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1A10"/>
    <w:rsid w:val="007A3172"/>
    <w:rsid w:val="007A3234"/>
    <w:rsid w:val="007A4B2F"/>
    <w:rsid w:val="007A56E4"/>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D01F9"/>
    <w:rsid w:val="007D0884"/>
    <w:rsid w:val="007D0D79"/>
    <w:rsid w:val="007D1A0C"/>
    <w:rsid w:val="007D2AB1"/>
    <w:rsid w:val="007D2E83"/>
    <w:rsid w:val="007D3784"/>
    <w:rsid w:val="007D392A"/>
    <w:rsid w:val="007D4434"/>
    <w:rsid w:val="007D4CD3"/>
    <w:rsid w:val="007D5593"/>
    <w:rsid w:val="007D5B98"/>
    <w:rsid w:val="007D5CE8"/>
    <w:rsid w:val="007D64EB"/>
    <w:rsid w:val="007D6F36"/>
    <w:rsid w:val="007D6F68"/>
    <w:rsid w:val="007D724C"/>
    <w:rsid w:val="007E0D8E"/>
    <w:rsid w:val="007E1084"/>
    <w:rsid w:val="007E2562"/>
    <w:rsid w:val="007E28CC"/>
    <w:rsid w:val="007E29EE"/>
    <w:rsid w:val="007E363D"/>
    <w:rsid w:val="007E36CA"/>
    <w:rsid w:val="007E409F"/>
    <w:rsid w:val="007E4603"/>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71D7"/>
    <w:rsid w:val="008110CE"/>
    <w:rsid w:val="00811406"/>
    <w:rsid w:val="0081143A"/>
    <w:rsid w:val="008115F2"/>
    <w:rsid w:val="00812B52"/>
    <w:rsid w:val="00812DCF"/>
    <w:rsid w:val="008144AE"/>
    <w:rsid w:val="00815685"/>
    <w:rsid w:val="008209A7"/>
    <w:rsid w:val="008213A7"/>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E4F"/>
    <w:rsid w:val="00834F84"/>
    <w:rsid w:val="0083510A"/>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485"/>
    <w:rsid w:val="00845D9C"/>
    <w:rsid w:val="008464CD"/>
    <w:rsid w:val="00846E62"/>
    <w:rsid w:val="008471CD"/>
    <w:rsid w:val="00847D23"/>
    <w:rsid w:val="00847F46"/>
    <w:rsid w:val="008506F4"/>
    <w:rsid w:val="00850E52"/>
    <w:rsid w:val="00851989"/>
    <w:rsid w:val="008531EA"/>
    <w:rsid w:val="00855331"/>
    <w:rsid w:val="00856529"/>
    <w:rsid w:val="0085726E"/>
    <w:rsid w:val="00860DF1"/>
    <w:rsid w:val="0086166A"/>
    <w:rsid w:val="00862055"/>
    <w:rsid w:val="00862138"/>
    <w:rsid w:val="00862E3E"/>
    <w:rsid w:val="0086393A"/>
    <w:rsid w:val="00863A5C"/>
    <w:rsid w:val="008648A3"/>
    <w:rsid w:val="0086570D"/>
    <w:rsid w:val="00867703"/>
    <w:rsid w:val="00867A6C"/>
    <w:rsid w:val="00870C1A"/>
    <w:rsid w:val="00872A50"/>
    <w:rsid w:val="00873756"/>
    <w:rsid w:val="0087463D"/>
    <w:rsid w:val="008750DD"/>
    <w:rsid w:val="0087525B"/>
    <w:rsid w:val="00875531"/>
    <w:rsid w:val="0087641C"/>
    <w:rsid w:val="008774DA"/>
    <w:rsid w:val="00880967"/>
    <w:rsid w:val="0088139E"/>
    <w:rsid w:val="0088211B"/>
    <w:rsid w:val="00882D7B"/>
    <w:rsid w:val="008845FA"/>
    <w:rsid w:val="00884B8F"/>
    <w:rsid w:val="00885082"/>
    <w:rsid w:val="00887D23"/>
    <w:rsid w:val="00890072"/>
    <w:rsid w:val="008911FA"/>
    <w:rsid w:val="008914C4"/>
    <w:rsid w:val="0089180D"/>
    <w:rsid w:val="00891A51"/>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409D"/>
    <w:rsid w:val="008A4BC4"/>
    <w:rsid w:val="008A7CBB"/>
    <w:rsid w:val="008B069F"/>
    <w:rsid w:val="008B088E"/>
    <w:rsid w:val="008B0B15"/>
    <w:rsid w:val="008B0ED6"/>
    <w:rsid w:val="008B12D7"/>
    <w:rsid w:val="008B1CA8"/>
    <w:rsid w:val="008B25E5"/>
    <w:rsid w:val="008B4862"/>
    <w:rsid w:val="008B51B0"/>
    <w:rsid w:val="008B5586"/>
    <w:rsid w:val="008B5EF3"/>
    <w:rsid w:val="008B600C"/>
    <w:rsid w:val="008B6506"/>
    <w:rsid w:val="008B6611"/>
    <w:rsid w:val="008C0294"/>
    <w:rsid w:val="008C065C"/>
    <w:rsid w:val="008C1960"/>
    <w:rsid w:val="008C1E35"/>
    <w:rsid w:val="008C2D07"/>
    <w:rsid w:val="008C3EF0"/>
    <w:rsid w:val="008C4389"/>
    <w:rsid w:val="008C4778"/>
    <w:rsid w:val="008C517B"/>
    <w:rsid w:val="008C74C1"/>
    <w:rsid w:val="008C7536"/>
    <w:rsid w:val="008C7D2A"/>
    <w:rsid w:val="008D04D5"/>
    <w:rsid w:val="008D1AD3"/>
    <w:rsid w:val="008D2C82"/>
    <w:rsid w:val="008D3706"/>
    <w:rsid w:val="008D3904"/>
    <w:rsid w:val="008D7D87"/>
    <w:rsid w:val="008D7EF5"/>
    <w:rsid w:val="008E1ED1"/>
    <w:rsid w:val="008E20E6"/>
    <w:rsid w:val="008E288C"/>
    <w:rsid w:val="008E3AB3"/>
    <w:rsid w:val="008E4260"/>
    <w:rsid w:val="008E4CE6"/>
    <w:rsid w:val="008E4D4A"/>
    <w:rsid w:val="008E5AE5"/>
    <w:rsid w:val="008E6127"/>
    <w:rsid w:val="008E676A"/>
    <w:rsid w:val="008F0768"/>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4271"/>
    <w:rsid w:val="00905106"/>
    <w:rsid w:val="00905362"/>
    <w:rsid w:val="009056A3"/>
    <w:rsid w:val="009056B8"/>
    <w:rsid w:val="009057F4"/>
    <w:rsid w:val="00905DDA"/>
    <w:rsid w:val="0090672E"/>
    <w:rsid w:val="009071BE"/>
    <w:rsid w:val="009105C6"/>
    <w:rsid w:val="00912033"/>
    <w:rsid w:val="00914772"/>
    <w:rsid w:val="00917157"/>
    <w:rsid w:val="00917267"/>
    <w:rsid w:val="00917591"/>
    <w:rsid w:val="0091762B"/>
    <w:rsid w:val="00920FA3"/>
    <w:rsid w:val="00923B27"/>
    <w:rsid w:val="009241A9"/>
    <w:rsid w:val="009256BF"/>
    <w:rsid w:val="00925984"/>
    <w:rsid w:val="00926569"/>
    <w:rsid w:val="00931F21"/>
    <w:rsid w:val="00932C39"/>
    <w:rsid w:val="009340A0"/>
    <w:rsid w:val="0093495E"/>
    <w:rsid w:val="00935F7C"/>
    <w:rsid w:val="00937A20"/>
    <w:rsid w:val="009405E2"/>
    <w:rsid w:val="009427AE"/>
    <w:rsid w:val="00943E59"/>
    <w:rsid w:val="009440FB"/>
    <w:rsid w:val="00944399"/>
    <w:rsid w:val="00944C61"/>
    <w:rsid w:val="00944E77"/>
    <w:rsid w:val="0094529A"/>
    <w:rsid w:val="009465AB"/>
    <w:rsid w:val="00946656"/>
    <w:rsid w:val="00946A05"/>
    <w:rsid w:val="00946DEA"/>
    <w:rsid w:val="009474A1"/>
    <w:rsid w:val="00950025"/>
    <w:rsid w:val="00950B08"/>
    <w:rsid w:val="00950F3A"/>
    <w:rsid w:val="0095256E"/>
    <w:rsid w:val="009530D8"/>
    <w:rsid w:val="0095326B"/>
    <w:rsid w:val="0095403F"/>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6EE"/>
    <w:rsid w:val="00970C8A"/>
    <w:rsid w:val="00970FB8"/>
    <w:rsid w:val="00972082"/>
    <w:rsid w:val="0097343A"/>
    <w:rsid w:val="0097384F"/>
    <w:rsid w:val="00973AE9"/>
    <w:rsid w:val="0097412C"/>
    <w:rsid w:val="009748A1"/>
    <w:rsid w:val="00974BC1"/>
    <w:rsid w:val="009770AE"/>
    <w:rsid w:val="00977954"/>
    <w:rsid w:val="00977AD1"/>
    <w:rsid w:val="00977DF0"/>
    <w:rsid w:val="00980717"/>
    <w:rsid w:val="00981142"/>
    <w:rsid w:val="009811EE"/>
    <w:rsid w:val="009816F8"/>
    <w:rsid w:val="0098236B"/>
    <w:rsid w:val="00983AB5"/>
    <w:rsid w:val="00984776"/>
    <w:rsid w:val="009847F8"/>
    <w:rsid w:val="00985544"/>
    <w:rsid w:val="0098561F"/>
    <w:rsid w:val="00990A7E"/>
    <w:rsid w:val="009910B3"/>
    <w:rsid w:val="0099165C"/>
    <w:rsid w:val="00991829"/>
    <w:rsid w:val="00992030"/>
    <w:rsid w:val="00994938"/>
    <w:rsid w:val="00995767"/>
    <w:rsid w:val="00995F2E"/>
    <w:rsid w:val="00996713"/>
    <w:rsid w:val="00996E0E"/>
    <w:rsid w:val="009A00AE"/>
    <w:rsid w:val="009A03DA"/>
    <w:rsid w:val="009A0F2F"/>
    <w:rsid w:val="009A26D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BDA"/>
    <w:rsid w:val="009B4C13"/>
    <w:rsid w:val="009B5CAF"/>
    <w:rsid w:val="009B6133"/>
    <w:rsid w:val="009B623C"/>
    <w:rsid w:val="009B6A7B"/>
    <w:rsid w:val="009B6D33"/>
    <w:rsid w:val="009B7FFE"/>
    <w:rsid w:val="009C038D"/>
    <w:rsid w:val="009C0C9D"/>
    <w:rsid w:val="009C1B87"/>
    <w:rsid w:val="009C2770"/>
    <w:rsid w:val="009C29D6"/>
    <w:rsid w:val="009C454C"/>
    <w:rsid w:val="009C510B"/>
    <w:rsid w:val="009C606F"/>
    <w:rsid w:val="009C74C5"/>
    <w:rsid w:val="009D0C90"/>
    <w:rsid w:val="009D0F61"/>
    <w:rsid w:val="009D17C2"/>
    <w:rsid w:val="009D2865"/>
    <w:rsid w:val="009D2E90"/>
    <w:rsid w:val="009D35AB"/>
    <w:rsid w:val="009D397C"/>
    <w:rsid w:val="009D39CB"/>
    <w:rsid w:val="009D45CF"/>
    <w:rsid w:val="009D4693"/>
    <w:rsid w:val="009D5440"/>
    <w:rsid w:val="009D5751"/>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608"/>
    <w:rsid w:val="009F2107"/>
    <w:rsid w:val="009F25B0"/>
    <w:rsid w:val="009F2857"/>
    <w:rsid w:val="009F2D5B"/>
    <w:rsid w:val="009F2F9C"/>
    <w:rsid w:val="009F3CE7"/>
    <w:rsid w:val="009F5BD5"/>
    <w:rsid w:val="009F615F"/>
    <w:rsid w:val="009F6B2E"/>
    <w:rsid w:val="009F6D13"/>
    <w:rsid w:val="00A003E9"/>
    <w:rsid w:val="00A00A71"/>
    <w:rsid w:val="00A010EB"/>
    <w:rsid w:val="00A0114A"/>
    <w:rsid w:val="00A012FC"/>
    <w:rsid w:val="00A01D11"/>
    <w:rsid w:val="00A01EFD"/>
    <w:rsid w:val="00A02DB8"/>
    <w:rsid w:val="00A031F4"/>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3061F"/>
    <w:rsid w:val="00A30767"/>
    <w:rsid w:val="00A3181A"/>
    <w:rsid w:val="00A3401F"/>
    <w:rsid w:val="00A3460C"/>
    <w:rsid w:val="00A34EE4"/>
    <w:rsid w:val="00A351E8"/>
    <w:rsid w:val="00A36254"/>
    <w:rsid w:val="00A366D1"/>
    <w:rsid w:val="00A36DDF"/>
    <w:rsid w:val="00A378DD"/>
    <w:rsid w:val="00A37B7A"/>
    <w:rsid w:val="00A37D39"/>
    <w:rsid w:val="00A406F0"/>
    <w:rsid w:val="00A40862"/>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06A"/>
    <w:rsid w:val="00A54585"/>
    <w:rsid w:val="00A546D6"/>
    <w:rsid w:val="00A54F2A"/>
    <w:rsid w:val="00A54F3F"/>
    <w:rsid w:val="00A54F81"/>
    <w:rsid w:val="00A554B8"/>
    <w:rsid w:val="00A559B0"/>
    <w:rsid w:val="00A56CB4"/>
    <w:rsid w:val="00A57D4A"/>
    <w:rsid w:val="00A601BC"/>
    <w:rsid w:val="00A6137A"/>
    <w:rsid w:val="00A6173D"/>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D31"/>
    <w:rsid w:val="00A75156"/>
    <w:rsid w:val="00A75E19"/>
    <w:rsid w:val="00A7603A"/>
    <w:rsid w:val="00A7649A"/>
    <w:rsid w:val="00A765A1"/>
    <w:rsid w:val="00A77AEC"/>
    <w:rsid w:val="00A80573"/>
    <w:rsid w:val="00A80A0E"/>
    <w:rsid w:val="00A82BD0"/>
    <w:rsid w:val="00A83FB6"/>
    <w:rsid w:val="00A84B08"/>
    <w:rsid w:val="00A87991"/>
    <w:rsid w:val="00A9087F"/>
    <w:rsid w:val="00A90C0D"/>
    <w:rsid w:val="00A9128E"/>
    <w:rsid w:val="00A91442"/>
    <w:rsid w:val="00A91B7E"/>
    <w:rsid w:val="00A95F52"/>
    <w:rsid w:val="00A96202"/>
    <w:rsid w:val="00A9654F"/>
    <w:rsid w:val="00A9791B"/>
    <w:rsid w:val="00A97D1E"/>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BB0"/>
    <w:rsid w:val="00AC17D5"/>
    <w:rsid w:val="00AC1D06"/>
    <w:rsid w:val="00AC1E90"/>
    <w:rsid w:val="00AC2312"/>
    <w:rsid w:val="00AC25E4"/>
    <w:rsid w:val="00AC279E"/>
    <w:rsid w:val="00AC372F"/>
    <w:rsid w:val="00AC3EC7"/>
    <w:rsid w:val="00AC41A9"/>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CC4"/>
    <w:rsid w:val="00AE391D"/>
    <w:rsid w:val="00AE4400"/>
    <w:rsid w:val="00AE4AFD"/>
    <w:rsid w:val="00AE4ECF"/>
    <w:rsid w:val="00AE6C72"/>
    <w:rsid w:val="00AF02BC"/>
    <w:rsid w:val="00AF1B23"/>
    <w:rsid w:val="00AF1BCD"/>
    <w:rsid w:val="00AF1C88"/>
    <w:rsid w:val="00AF2700"/>
    <w:rsid w:val="00AF3580"/>
    <w:rsid w:val="00AF67B7"/>
    <w:rsid w:val="00AF7EB3"/>
    <w:rsid w:val="00B000F3"/>
    <w:rsid w:val="00B00970"/>
    <w:rsid w:val="00B00F6F"/>
    <w:rsid w:val="00B02FFC"/>
    <w:rsid w:val="00B05165"/>
    <w:rsid w:val="00B066EE"/>
    <w:rsid w:val="00B06997"/>
    <w:rsid w:val="00B06A7F"/>
    <w:rsid w:val="00B06C82"/>
    <w:rsid w:val="00B07A88"/>
    <w:rsid w:val="00B10BC0"/>
    <w:rsid w:val="00B11079"/>
    <w:rsid w:val="00B1288F"/>
    <w:rsid w:val="00B1295A"/>
    <w:rsid w:val="00B1310F"/>
    <w:rsid w:val="00B13D12"/>
    <w:rsid w:val="00B14990"/>
    <w:rsid w:val="00B14E19"/>
    <w:rsid w:val="00B16E81"/>
    <w:rsid w:val="00B17028"/>
    <w:rsid w:val="00B176C7"/>
    <w:rsid w:val="00B2048C"/>
    <w:rsid w:val="00B206D3"/>
    <w:rsid w:val="00B2136A"/>
    <w:rsid w:val="00B214DB"/>
    <w:rsid w:val="00B21E26"/>
    <w:rsid w:val="00B22B98"/>
    <w:rsid w:val="00B23F4B"/>
    <w:rsid w:val="00B23F92"/>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40266"/>
    <w:rsid w:val="00B40325"/>
    <w:rsid w:val="00B40F46"/>
    <w:rsid w:val="00B41AB1"/>
    <w:rsid w:val="00B41D9D"/>
    <w:rsid w:val="00B422E3"/>
    <w:rsid w:val="00B43DC9"/>
    <w:rsid w:val="00B448E2"/>
    <w:rsid w:val="00B4767A"/>
    <w:rsid w:val="00B47E25"/>
    <w:rsid w:val="00B50D3A"/>
    <w:rsid w:val="00B520FD"/>
    <w:rsid w:val="00B52EDA"/>
    <w:rsid w:val="00B55453"/>
    <w:rsid w:val="00B554EE"/>
    <w:rsid w:val="00B56DB6"/>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E5A"/>
    <w:rsid w:val="00B70874"/>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A5E"/>
    <w:rsid w:val="00B8425D"/>
    <w:rsid w:val="00B87D42"/>
    <w:rsid w:val="00B9064B"/>
    <w:rsid w:val="00B90669"/>
    <w:rsid w:val="00B90D62"/>
    <w:rsid w:val="00B91F8E"/>
    <w:rsid w:val="00B93B63"/>
    <w:rsid w:val="00B93EB2"/>
    <w:rsid w:val="00B94143"/>
    <w:rsid w:val="00B943A5"/>
    <w:rsid w:val="00B944A8"/>
    <w:rsid w:val="00B94F66"/>
    <w:rsid w:val="00B955C0"/>
    <w:rsid w:val="00B96075"/>
    <w:rsid w:val="00B967D1"/>
    <w:rsid w:val="00BA1BC9"/>
    <w:rsid w:val="00BA229A"/>
    <w:rsid w:val="00BA2E9A"/>
    <w:rsid w:val="00BA3986"/>
    <w:rsid w:val="00BA3F19"/>
    <w:rsid w:val="00BA4793"/>
    <w:rsid w:val="00BA4859"/>
    <w:rsid w:val="00BA71B3"/>
    <w:rsid w:val="00BA74F6"/>
    <w:rsid w:val="00BA7945"/>
    <w:rsid w:val="00BB13D7"/>
    <w:rsid w:val="00BB1750"/>
    <w:rsid w:val="00BB286D"/>
    <w:rsid w:val="00BB383F"/>
    <w:rsid w:val="00BB6092"/>
    <w:rsid w:val="00BC01B2"/>
    <w:rsid w:val="00BC06CE"/>
    <w:rsid w:val="00BC0F8E"/>
    <w:rsid w:val="00BC12A7"/>
    <w:rsid w:val="00BC27A4"/>
    <w:rsid w:val="00BC3618"/>
    <w:rsid w:val="00BC3B4F"/>
    <w:rsid w:val="00BC3DF5"/>
    <w:rsid w:val="00BC46C7"/>
    <w:rsid w:val="00BC5532"/>
    <w:rsid w:val="00BC600A"/>
    <w:rsid w:val="00BC69BD"/>
    <w:rsid w:val="00BC6AD9"/>
    <w:rsid w:val="00BD068E"/>
    <w:rsid w:val="00BD0F8C"/>
    <w:rsid w:val="00BD1688"/>
    <w:rsid w:val="00BD3251"/>
    <w:rsid w:val="00BD37AA"/>
    <w:rsid w:val="00BD4CA4"/>
    <w:rsid w:val="00BD4D4B"/>
    <w:rsid w:val="00BD4E34"/>
    <w:rsid w:val="00BD4E89"/>
    <w:rsid w:val="00BD5AE4"/>
    <w:rsid w:val="00BD7E95"/>
    <w:rsid w:val="00BE040D"/>
    <w:rsid w:val="00BE1C69"/>
    <w:rsid w:val="00BE320A"/>
    <w:rsid w:val="00BE3F01"/>
    <w:rsid w:val="00BE4300"/>
    <w:rsid w:val="00BE441B"/>
    <w:rsid w:val="00BE46B7"/>
    <w:rsid w:val="00BE4AB9"/>
    <w:rsid w:val="00BE5983"/>
    <w:rsid w:val="00BE5F2A"/>
    <w:rsid w:val="00BE7616"/>
    <w:rsid w:val="00BE7A44"/>
    <w:rsid w:val="00BF0B70"/>
    <w:rsid w:val="00BF11C6"/>
    <w:rsid w:val="00BF1EEA"/>
    <w:rsid w:val="00BF2250"/>
    <w:rsid w:val="00BF244D"/>
    <w:rsid w:val="00BF2713"/>
    <w:rsid w:val="00BF299D"/>
    <w:rsid w:val="00BF30AD"/>
    <w:rsid w:val="00BF3BFA"/>
    <w:rsid w:val="00BF4AE5"/>
    <w:rsid w:val="00BF6708"/>
    <w:rsid w:val="00BF731E"/>
    <w:rsid w:val="00BF7599"/>
    <w:rsid w:val="00BF7D36"/>
    <w:rsid w:val="00BF7EE0"/>
    <w:rsid w:val="00C001F8"/>
    <w:rsid w:val="00C02C1C"/>
    <w:rsid w:val="00C03272"/>
    <w:rsid w:val="00C032BF"/>
    <w:rsid w:val="00C03390"/>
    <w:rsid w:val="00C04AA4"/>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67AE"/>
    <w:rsid w:val="00C2019E"/>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AC5"/>
    <w:rsid w:val="00C32B37"/>
    <w:rsid w:val="00C32C31"/>
    <w:rsid w:val="00C33787"/>
    <w:rsid w:val="00C33A77"/>
    <w:rsid w:val="00C33BF3"/>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B30"/>
    <w:rsid w:val="00C502B5"/>
    <w:rsid w:val="00C50FFE"/>
    <w:rsid w:val="00C52938"/>
    <w:rsid w:val="00C5432D"/>
    <w:rsid w:val="00C56866"/>
    <w:rsid w:val="00C5741E"/>
    <w:rsid w:val="00C577F2"/>
    <w:rsid w:val="00C607C1"/>
    <w:rsid w:val="00C6222C"/>
    <w:rsid w:val="00C6391D"/>
    <w:rsid w:val="00C6474C"/>
    <w:rsid w:val="00C64D5D"/>
    <w:rsid w:val="00C65444"/>
    <w:rsid w:val="00C66986"/>
    <w:rsid w:val="00C66ECD"/>
    <w:rsid w:val="00C672B8"/>
    <w:rsid w:val="00C703AE"/>
    <w:rsid w:val="00C70582"/>
    <w:rsid w:val="00C73B65"/>
    <w:rsid w:val="00C74ADE"/>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F59"/>
    <w:rsid w:val="00C859A6"/>
    <w:rsid w:val="00C85D9F"/>
    <w:rsid w:val="00C86419"/>
    <w:rsid w:val="00C86BEE"/>
    <w:rsid w:val="00C90D03"/>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937"/>
    <w:rsid w:val="00D16944"/>
    <w:rsid w:val="00D175ED"/>
    <w:rsid w:val="00D17C49"/>
    <w:rsid w:val="00D207B7"/>
    <w:rsid w:val="00D23931"/>
    <w:rsid w:val="00D242E0"/>
    <w:rsid w:val="00D26067"/>
    <w:rsid w:val="00D2696F"/>
    <w:rsid w:val="00D30DE7"/>
    <w:rsid w:val="00D31286"/>
    <w:rsid w:val="00D33303"/>
    <w:rsid w:val="00D33390"/>
    <w:rsid w:val="00D33F47"/>
    <w:rsid w:val="00D353C0"/>
    <w:rsid w:val="00D36B1A"/>
    <w:rsid w:val="00D37659"/>
    <w:rsid w:val="00D37D53"/>
    <w:rsid w:val="00D37FE1"/>
    <w:rsid w:val="00D4053E"/>
    <w:rsid w:val="00D4054A"/>
    <w:rsid w:val="00D408AA"/>
    <w:rsid w:val="00D41153"/>
    <w:rsid w:val="00D43188"/>
    <w:rsid w:val="00D51EC2"/>
    <w:rsid w:val="00D51F31"/>
    <w:rsid w:val="00D52423"/>
    <w:rsid w:val="00D52889"/>
    <w:rsid w:val="00D52BDD"/>
    <w:rsid w:val="00D547A3"/>
    <w:rsid w:val="00D55704"/>
    <w:rsid w:val="00D55A80"/>
    <w:rsid w:val="00D55DF8"/>
    <w:rsid w:val="00D567DD"/>
    <w:rsid w:val="00D56B65"/>
    <w:rsid w:val="00D5761F"/>
    <w:rsid w:val="00D57F92"/>
    <w:rsid w:val="00D61891"/>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C75"/>
    <w:rsid w:val="00D76DA9"/>
    <w:rsid w:val="00D76F7F"/>
    <w:rsid w:val="00D80507"/>
    <w:rsid w:val="00D80A00"/>
    <w:rsid w:val="00D81490"/>
    <w:rsid w:val="00D8190B"/>
    <w:rsid w:val="00D820DC"/>
    <w:rsid w:val="00D828F8"/>
    <w:rsid w:val="00D845F5"/>
    <w:rsid w:val="00D85027"/>
    <w:rsid w:val="00D85F66"/>
    <w:rsid w:val="00D867FC"/>
    <w:rsid w:val="00D909F7"/>
    <w:rsid w:val="00D91912"/>
    <w:rsid w:val="00D926B1"/>
    <w:rsid w:val="00D93528"/>
    <w:rsid w:val="00D93CA5"/>
    <w:rsid w:val="00D943BB"/>
    <w:rsid w:val="00D943D5"/>
    <w:rsid w:val="00D94F50"/>
    <w:rsid w:val="00D966EA"/>
    <w:rsid w:val="00D968C1"/>
    <w:rsid w:val="00D96D8D"/>
    <w:rsid w:val="00DA259E"/>
    <w:rsid w:val="00DA3295"/>
    <w:rsid w:val="00DA57D7"/>
    <w:rsid w:val="00DA5ABF"/>
    <w:rsid w:val="00DA6064"/>
    <w:rsid w:val="00DA6A49"/>
    <w:rsid w:val="00DA7490"/>
    <w:rsid w:val="00DA7728"/>
    <w:rsid w:val="00DA784A"/>
    <w:rsid w:val="00DA7EC7"/>
    <w:rsid w:val="00DB131C"/>
    <w:rsid w:val="00DB468F"/>
    <w:rsid w:val="00DB4C59"/>
    <w:rsid w:val="00DB4D8E"/>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E0998"/>
    <w:rsid w:val="00DE0A45"/>
    <w:rsid w:val="00DE2C86"/>
    <w:rsid w:val="00DE2EC6"/>
    <w:rsid w:val="00DE3A0A"/>
    <w:rsid w:val="00DE4A21"/>
    <w:rsid w:val="00DE57EF"/>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61D9"/>
    <w:rsid w:val="00DF6AFA"/>
    <w:rsid w:val="00DF7625"/>
    <w:rsid w:val="00DF7A6F"/>
    <w:rsid w:val="00DF7BE4"/>
    <w:rsid w:val="00E00F19"/>
    <w:rsid w:val="00E0104D"/>
    <w:rsid w:val="00E02448"/>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F9E"/>
    <w:rsid w:val="00E14FAE"/>
    <w:rsid w:val="00E1632A"/>
    <w:rsid w:val="00E1671C"/>
    <w:rsid w:val="00E16EE1"/>
    <w:rsid w:val="00E20144"/>
    <w:rsid w:val="00E20952"/>
    <w:rsid w:val="00E21F51"/>
    <w:rsid w:val="00E224C6"/>
    <w:rsid w:val="00E23780"/>
    <w:rsid w:val="00E25300"/>
    <w:rsid w:val="00E265E1"/>
    <w:rsid w:val="00E275CB"/>
    <w:rsid w:val="00E279DB"/>
    <w:rsid w:val="00E27A07"/>
    <w:rsid w:val="00E27DAC"/>
    <w:rsid w:val="00E32C59"/>
    <w:rsid w:val="00E3498F"/>
    <w:rsid w:val="00E3607B"/>
    <w:rsid w:val="00E36338"/>
    <w:rsid w:val="00E37A63"/>
    <w:rsid w:val="00E37F41"/>
    <w:rsid w:val="00E4077F"/>
    <w:rsid w:val="00E41079"/>
    <w:rsid w:val="00E41163"/>
    <w:rsid w:val="00E41785"/>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7F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3CF9"/>
    <w:rsid w:val="00E73D72"/>
    <w:rsid w:val="00E75626"/>
    <w:rsid w:val="00E76966"/>
    <w:rsid w:val="00E77BEE"/>
    <w:rsid w:val="00E80159"/>
    <w:rsid w:val="00E80869"/>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D0"/>
    <w:rsid w:val="00E96AB8"/>
    <w:rsid w:val="00E96C1F"/>
    <w:rsid w:val="00E9727D"/>
    <w:rsid w:val="00E97825"/>
    <w:rsid w:val="00E97AC5"/>
    <w:rsid w:val="00E97BA0"/>
    <w:rsid w:val="00EA0266"/>
    <w:rsid w:val="00EA1442"/>
    <w:rsid w:val="00EA17EC"/>
    <w:rsid w:val="00EA2225"/>
    <w:rsid w:val="00EA27E5"/>
    <w:rsid w:val="00EA2E70"/>
    <w:rsid w:val="00EA2E90"/>
    <w:rsid w:val="00EA3328"/>
    <w:rsid w:val="00EA3C17"/>
    <w:rsid w:val="00EA42BC"/>
    <w:rsid w:val="00EA4591"/>
    <w:rsid w:val="00EA4978"/>
    <w:rsid w:val="00EA4B50"/>
    <w:rsid w:val="00EA5527"/>
    <w:rsid w:val="00EA60E2"/>
    <w:rsid w:val="00EA6A37"/>
    <w:rsid w:val="00EA6B5B"/>
    <w:rsid w:val="00EB0C76"/>
    <w:rsid w:val="00EB0D5B"/>
    <w:rsid w:val="00EB100C"/>
    <w:rsid w:val="00EB1FF6"/>
    <w:rsid w:val="00EB206C"/>
    <w:rsid w:val="00EB296E"/>
    <w:rsid w:val="00EB2CE7"/>
    <w:rsid w:val="00EB3414"/>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6B8C"/>
    <w:rsid w:val="00EC799F"/>
    <w:rsid w:val="00ED000C"/>
    <w:rsid w:val="00ED01B2"/>
    <w:rsid w:val="00ED0C8A"/>
    <w:rsid w:val="00ED0E78"/>
    <w:rsid w:val="00ED0F7D"/>
    <w:rsid w:val="00ED1D51"/>
    <w:rsid w:val="00ED22FC"/>
    <w:rsid w:val="00ED3C52"/>
    <w:rsid w:val="00ED4DF2"/>
    <w:rsid w:val="00ED5EA4"/>
    <w:rsid w:val="00ED69F3"/>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406"/>
    <w:rsid w:val="00EF7A04"/>
    <w:rsid w:val="00F00A01"/>
    <w:rsid w:val="00F00B1E"/>
    <w:rsid w:val="00F01821"/>
    <w:rsid w:val="00F01F18"/>
    <w:rsid w:val="00F02791"/>
    <w:rsid w:val="00F039ED"/>
    <w:rsid w:val="00F03A03"/>
    <w:rsid w:val="00F04D0F"/>
    <w:rsid w:val="00F04E64"/>
    <w:rsid w:val="00F05615"/>
    <w:rsid w:val="00F05AE1"/>
    <w:rsid w:val="00F06187"/>
    <w:rsid w:val="00F077E1"/>
    <w:rsid w:val="00F0795F"/>
    <w:rsid w:val="00F07A7F"/>
    <w:rsid w:val="00F10950"/>
    <w:rsid w:val="00F11E0B"/>
    <w:rsid w:val="00F1376A"/>
    <w:rsid w:val="00F13907"/>
    <w:rsid w:val="00F14746"/>
    <w:rsid w:val="00F15898"/>
    <w:rsid w:val="00F172C9"/>
    <w:rsid w:val="00F17A8C"/>
    <w:rsid w:val="00F17EC5"/>
    <w:rsid w:val="00F21445"/>
    <w:rsid w:val="00F21A99"/>
    <w:rsid w:val="00F21DE4"/>
    <w:rsid w:val="00F223E9"/>
    <w:rsid w:val="00F227CC"/>
    <w:rsid w:val="00F23305"/>
    <w:rsid w:val="00F233E6"/>
    <w:rsid w:val="00F24181"/>
    <w:rsid w:val="00F2594B"/>
    <w:rsid w:val="00F26C8B"/>
    <w:rsid w:val="00F26D6D"/>
    <w:rsid w:val="00F26EF7"/>
    <w:rsid w:val="00F30143"/>
    <w:rsid w:val="00F30D47"/>
    <w:rsid w:val="00F30D73"/>
    <w:rsid w:val="00F30E47"/>
    <w:rsid w:val="00F312A3"/>
    <w:rsid w:val="00F31651"/>
    <w:rsid w:val="00F318FC"/>
    <w:rsid w:val="00F32537"/>
    <w:rsid w:val="00F33095"/>
    <w:rsid w:val="00F334D6"/>
    <w:rsid w:val="00F33EDA"/>
    <w:rsid w:val="00F33FB7"/>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F89"/>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91122"/>
    <w:rsid w:val="00F918AA"/>
    <w:rsid w:val="00F9228D"/>
    <w:rsid w:val="00F92727"/>
    <w:rsid w:val="00F92C37"/>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20E6"/>
    <w:rsid w:val="00FB245F"/>
    <w:rsid w:val="00FB2BCF"/>
    <w:rsid w:val="00FB2E06"/>
    <w:rsid w:val="00FB4A5D"/>
    <w:rsid w:val="00FB508D"/>
    <w:rsid w:val="00FB53AB"/>
    <w:rsid w:val="00FB5F57"/>
    <w:rsid w:val="00FB6264"/>
    <w:rsid w:val="00FB71DE"/>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D09F2"/>
    <w:rsid w:val="00FD0C38"/>
    <w:rsid w:val="00FD0C42"/>
    <w:rsid w:val="00FD0EB4"/>
    <w:rsid w:val="00FD1B5F"/>
    <w:rsid w:val="00FD3313"/>
    <w:rsid w:val="00FD43F2"/>
    <w:rsid w:val="00FD47CF"/>
    <w:rsid w:val="00FD4DC2"/>
    <w:rsid w:val="00FD51FC"/>
    <w:rsid w:val="00FD5248"/>
    <w:rsid w:val="00FD52FC"/>
    <w:rsid w:val="00FD7130"/>
    <w:rsid w:val="00FD7899"/>
    <w:rsid w:val="00FD7DDF"/>
    <w:rsid w:val="00FE028F"/>
    <w:rsid w:val="00FE05F3"/>
    <w:rsid w:val="00FE1556"/>
    <w:rsid w:val="00FE2B20"/>
    <w:rsid w:val="00FE30B1"/>
    <w:rsid w:val="00FE3C68"/>
    <w:rsid w:val="00FE4816"/>
    <w:rsid w:val="00FE4888"/>
    <w:rsid w:val="00FE4BB4"/>
    <w:rsid w:val="00FE54B6"/>
    <w:rsid w:val="00FF03FD"/>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emf"/><Relationship Id="rId21" Type="http://schemas.openxmlformats.org/officeDocument/2006/relationships/oleObject" Target="embeddings/oleObject3.bin"/><Relationship Id="rId42" Type="http://schemas.openxmlformats.org/officeDocument/2006/relationships/image" Target="media/image17.png"/><Relationship Id="rId63" Type="http://schemas.openxmlformats.org/officeDocument/2006/relationships/image" Target="media/image34.emf"/><Relationship Id="rId84" Type="http://schemas.openxmlformats.org/officeDocument/2006/relationships/image" Target="media/image55.emf"/><Relationship Id="rId138" Type="http://schemas.openxmlformats.org/officeDocument/2006/relationships/image" Target="media/image109.emf"/><Relationship Id="rId159" Type="http://schemas.openxmlformats.org/officeDocument/2006/relationships/footer" Target="footer4.xml"/><Relationship Id="rId107" Type="http://schemas.openxmlformats.org/officeDocument/2006/relationships/image" Target="media/image78.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4.emf"/><Relationship Id="rId74" Type="http://schemas.openxmlformats.org/officeDocument/2006/relationships/image" Target="media/image45.emf"/><Relationship Id="rId128" Type="http://schemas.openxmlformats.org/officeDocument/2006/relationships/image" Target="media/image99.emf"/><Relationship Id="rId149" Type="http://schemas.openxmlformats.org/officeDocument/2006/relationships/image" Target="media/image120.emf"/><Relationship Id="rId5" Type="http://schemas.openxmlformats.org/officeDocument/2006/relationships/webSettings" Target="webSettings.xml"/><Relationship Id="rId95" Type="http://schemas.openxmlformats.org/officeDocument/2006/relationships/image" Target="media/image66.emf"/><Relationship Id="rId160" Type="http://schemas.openxmlformats.org/officeDocument/2006/relationships/fontTable" Target="fontTable.xml"/><Relationship Id="rId22" Type="http://schemas.openxmlformats.org/officeDocument/2006/relationships/image" Target="media/image5.wmf"/><Relationship Id="rId43" Type="http://schemas.openxmlformats.org/officeDocument/2006/relationships/image" Target="media/image18.png"/><Relationship Id="rId64" Type="http://schemas.openxmlformats.org/officeDocument/2006/relationships/image" Target="media/image35.emf"/><Relationship Id="rId118" Type="http://schemas.openxmlformats.org/officeDocument/2006/relationships/image" Target="media/image89.emf"/><Relationship Id="rId139" Type="http://schemas.openxmlformats.org/officeDocument/2006/relationships/image" Target="media/image110.emf"/><Relationship Id="rId85" Type="http://schemas.openxmlformats.org/officeDocument/2006/relationships/image" Target="media/image56.emf"/><Relationship Id="rId150" Type="http://schemas.openxmlformats.org/officeDocument/2006/relationships/image" Target="media/image121.emf"/><Relationship Id="rId12" Type="http://schemas.microsoft.com/office/2011/relationships/commentsExtended" Target="commentsExtended.xml"/><Relationship Id="rId17" Type="http://schemas.openxmlformats.org/officeDocument/2006/relationships/oleObject" Target="embeddings/oleObject1.bin"/><Relationship Id="rId33" Type="http://schemas.openxmlformats.org/officeDocument/2006/relationships/image" Target="media/image10.wmf"/><Relationship Id="rId38" Type="http://schemas.openxmlformats.org/officeDocument/2006/relationships/image" Target="media/image13.png"/><Relationship Id="rId59" Type="http://schemas.openxmlformats.org/officeDocument/2006/relationships/image" Target="media/image30.emf"/><Relationship Id="rId103" Type="http://schemas.openxmlformats.org/officeDocument/2006/relationships/image" Target="media/image74.emf"/><Relationship Id="rId108" Type="http://schemas.openxmlformats.org/officeDocument/2006/relationships/image" Target="media/image79.emf"/><Relationship Id="rId124" Type="http://schemas.openxmlformats.org/officeDocument/2006/relationships/image" Target="media/image95.emf"/><Relationship Id="rId129" Type="http://schemas.openxmlformats.org/officeDocument/2006/relationships/image" Target="media/image100.emf"/><Relationship Id="rId54" Type="http://schemas.openxmlformats.org/officeDocument/2006/relationships/image" Target="media/image25.emf"/><Relationship Id="rId70" Type="http://schemas.openxmlformats.org/officeDocument/2006/relationships/image" Target="media/image41.emf"/><Relationship Id="rId75" Type="http://schemas.openxmlformats.org/officeDocument/2006/relationships/image" Target="media/image46.emf"/><Relationship Id="rId91" Type="http://schemas.openxmlformats.org/officeDocument/2006/relationships/image" Target="media/image62.emf"/><Relationship Id="rId96" Type="http://schemas.openxmlformats.org/officeDocument/2006/relationships/image" Target="media/image67.emf"/><Relationship Id="rId140" Type="http://schemas.openxmlformats.org/officeDocument/2006/relationships/image" Target="media/image111.emf"/><Relationship Id="rId145" Type="http://schemas.openxmlformats.org/officeDocument/2006/relationships/image" Target="media/image116.emf"/><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8.wmf"/><Relationship Id="rId49" Type="http://schemas.openxmlformats.org/officeDocument/2006/relationships/image" Target="media/image22.wmf"/><Relationship Id="rId114" Type="http://schemas.openxmlformats.org/officeDocument/2006/relationships/image" Target="media/image85.emf"/><Relationship Id="rId119" Type="http://schemas.openxmlformats.org/officeDocument/2006/relationships/image" Target="media/image90.emf"/><Relationship Id="rId44" Type="http://schemas.openxmlformats.org/officeDocument/2006/relationships/image" Target="media/image19.jpeg"/><Relationship Id="rId60" Type="http://schemas.openxmlformats.org/officeDocument/2006/relationships/image" Target="media/image31.png"/><Relationship Id="rId65" Type="http://schemas.openxmlformats.org/officeDocument/2006/relationships/image" Target="media/image36.emf"/><Relationship Id="rId81" Type="http://schemas.openxmlformats.org/officeDocument/2006/relationships/image" Target="media/image52.emf"/><Relationship Id="rId86" Type="http://schemas.openxmlformats.org/officeDocument/2006/relationships/image" Target="media/image57.emf"/><Relationship Id="rId130" Type="http://schemas.openxmlformats.org/officeDocument/2006/relationships/image" Target="media/image101.emf"/><Relationship Id="rId135" Type="http://schemas.openxmlformats.org/officeDocument/2006/relationships/image" Target="media/image106.emf"/><Relationship Id="rId151" Type="http://schemas.openxmlformats.org/officeDocument/2006/relationships/image" Target="media/image122.emf"/><Relationship Id="rId156" Type="http://schemas.openxmlformats.org/officeDocument/2006/relationships/image" Target="media/image125.emf"/><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4.png"/><Relationship Id="rId109" Type="http://schemas.openxmlformats.org/officeDocument/2006/relationships/image" Target="media/image80.emf"/><Relationship Id="rId34" Type="http://schemas.openxmlformats.org/officeDocument/2006/relationships/oleObject" Target="embeddings/oleObject10.bin"/><Relationship Id="rId50" Type="http://schemas.openxmlformats.org/officeDocument/2006/relationships/oleObject" Target="embeddings/oleObject14.bin"/><Relationship Id="rId55" Type="http://schemas.openxmlformats.org/officeDocument/2006/relationships/image" Target="media/image26.emf"/><Relationship Id="rId76" Type="http://schemas.openxmlformats.org/officeDocument/2006/relationships/image" Target="media/image47.emf"/><Relationship Id="rId97" Type="http://schemas.openxmlformats.org/officeDocument/2006/relationships/image" Target="media/image68.emf"/><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emf"/><Relationship Id="rId141" Type="http://schemas.openxmlformats.org/officeDocument/2006/relationships/image" Target="media/image112.emf"/><Relationship Id="rId146"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3.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5.png"/><Relationship Id="rId45" Type="http://schemas.openxmlformats.org/officeDocument/2006/relationships/image" Target="media/image20.wmf"/><Relationship Id="rId66" Type="http://schemas.openxmlformats.org/officeDocument/2006/relationships/image" Target="media/image37.emf"/><Relationship Id="rId87" Type="http://schemas.openxmlformats.org/officeDocument/2006/relationships/image" Target="media/image58.emf"/><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header" Target="header3.xml"/><Relationship Id="rId61" Type="http://schemas.openxmlformats.org/officeDocument/2006/relationships/image" Target="media/image32.emf"/><Relationship Id="rId82" Type="http://schemas.openxmlformats.org/officeDocument/2006/relationships/image" Target="media/image53.emf"/><Relationship Id="rId152" Type="http://schemas.openxmlformats.org/officeDocument/2006/relationships/header" Target="header2.xml"/><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image" Target="media/image11.wmf"/><Relationship Id="rId56" Type="http://schemas.openxmlformats.org/officeDocument/2006/relationships/image" Target="media/image27.emf"/><Relationship Id="rId77" Type="http://schemas.openxmlformats.org/officeDocument/2006/relationships/image" Target="media/image48.emf"/><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147"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image" Target="media/image43.emf"/><Relationship Id="rId93" Type="http://schemas.openxmlformats.org/officeDocument/2006/relationships/image" Target="media/image64.emf"/><Relationship Id="rId98" Type="http://schemas.openxmlformats.org/officeDocument/2006/relationships/image" Target="media/image69.emf"/><Relationship Id="rId121" Type="http://schemas.openxmlformats.org/officeDocument/2006/relationships/image" Target="media/image92.emf"/><Relationship Id="rId142" Type="http://schemas.openxmlformats.org/officeDocument/2006/relationships/image" Target="media/image113.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image" Target="media/image38.emf"/><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header" Target="header4.xml"/><Relationship Id="rId20" Type="http://schemas.openxmlformats.org/officeDocument/2006/relationships/image" Target="media/image4.wmf"/><Relationship Id="rId41" Type="http://schemas.openxmlformats.org/officeDocument/2006/relationships/image" Target="media/image16.png"/><Relationship Id="rId62" Type="http://schemas.openxmlformats.org/officeDocument/2006/relationships/image" Target="media/image33.emf"/><Relationship Id="rId83" Type="http://schemas.openxmlformats.org/officeDocument/2006/relationships/image" Target="media/image54.emf"/><Relationship Id="rId88" Type="http://schemas.openxmlformats.org/officeDocument/2006/relationships/image" Target="media/image59.emf"/><Relationship Id="rId111" Type="http://schemas.openxmlformats.org/officeDocument/2006/relationships/image" Target="media/image82.emf"/><Relationship Id="rId132" Type="http://schemas.openxmlformats.org/officeDocument/2006/relationships/image" Target="media/image103.emf"/><Relationship Id="rId153" Type="http://schemas.openxmlformats.org/officeDocument/2006/relationships/footer" Target="footer3.xml"/><Relationship Id="rId15" Type="http://schemas.openxmlformats.org/officeDocument/2006/relationships/image" Target="media/image1.jpeg"/><Relationship Id="rId36" Type="http://schemas.openxmlformats.org/officeDocument/2006/relationships/oleObject" Target="embeddings/oleObject11.bin"/><Relationship Id="rId57" Type="http://schemas.openxmlformats.org/officeDocument/2006/relationships/image" Target="media/image28.emf"/><Relationship Id="rId106" Type="http://schemas.openxmlformats.org/officeDocument/2006/relationships/image" Target="media/image77.emf"/><Relationship Id="rId127" Type="http://schemas.openxmlformats.org/officeDocument/2006/relationships/image" Target="media/image98.emf"/><Relationship Id="rId10" Type="http://schemas.openxmlformats.org/officeDocument/2006/relationships/footer" Target="footer2.xml"/><Relationship Id="rId31" Type="http://schemas.openxmlformats.org/officeDocument/2006/relationships/oleObject" Target="embeddings/oleObject8.bin"/><Relationship Id="rId52" Type="http://schemas.openxmlformats.org/officeDocument/2006/relationships/oleObject" Target="embeddings/oleObject15.bin"/><Relationship Id="rId73" Type="http://schemas.openxmlformats.org/officeDocument/2006/relationships/image" Target="media/image44.emf"/><Relationship Id="rId78" Type="http://schemas.openxmlformats.org/officeDocument/2006/relationships/image" Target="media/image49.emf"/><Relationship Id="rId94" Type="http://schemas.openxmlformats.org/officeDocument/2006/relationships/image" Target="media/image65.emf"/><Relationship Id="rId99" Type="http://schemas.openxmlformats.org/officeDocument/2006/relationships/image" Target="media/image70.emf"/><Relationship Id="rId101" Type="http://schemas.openxmlformats.org/officeDocument/2006/relationships/image" Target="media/image72.emf"/><Relationship Id="rId122" Type="http://schemas.openxmlformats.org/officeDocument/2006/relationships/image" Target="media/image93.emf"/><Relationship Id="rId143" Type="http://schemas.openxmlformats.org/officeDocument/2006/relationships/image" Target="media/image114.emf"/><Relationship Id="rId148" Type="http://schemas.openxmlformats.org/officeDocument/2006/relationships/image" Target="media/image119.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wmf"/><Relationship Id="rId47" Type="http://schemas.openxmlformats.org/officeDocument/2006/relationships/image" Target="media/image21.wmf"/><Relationship Id="rId68" Type="http://schemas.openxmlformats.org/officeDocument/2006/relationships/image" Target="media/image39.emf"/><Relationship Id="rId89" Type="http://schemas.openxmlformats.org/officeDocument/2006/relationships/image" Target="media/image60.emf"/><Relationship Id="rId112" Type="http://schemas.openxmlformats.org/officeDocument/2006/relationships/image" Target="media/image83.emf"/><Relationship Id="rId133" Type="http://schemas.openxmlformats.org/officeDocument/2006/relationships/image" Target="media/image104.emf"/><Relationship Id="rId154" Type="http://schemas.openxmlformats.org/officeDocument/2006/relationships/image" Target="media/image123.emf"/><Relationship Id="rId16" Type="http://schemas.openxmlformats.org/officeDocument/2006/relationships/image" Target="media/image2.wmf"/><Relationship Id="rId37" Type="http://schemas.openxmlformats.org/officeDocument/2006/relationships/image" Target="media/image12.png"/><Relationship Id="rId58" Type="http://schemas.openxmlformats.org/officeDocument/2006/relationships/image" Target="media/image29.emf"/><Relationship Id="rId79" Type="http://schemas.openxmlformats.org/officeDocument/2006/relationships/image" Target="media/image50.emf"/><Relationship Id="rId102" Type="http://schemas.openxmlformats.org/officeDocument/2006/relationships/image" Target="media/image73.emf"/><Relationship Id="rId123" Type="http://schemas.openxmlformats.org/officeDocument/2006/relationships/image" Target="media/image94.emf"/><Relationship Id="rId144" Type="http://schemas.openxmlformats.org/officeDocument/2006/relationships/image" Target="media/image115.emf"/><Relationship Id="rId90" Type="http://schemas.openxmlformats.org/officeDocument/2006/relationships/image" Target="media/image61.emf"/><Relationship Id="rId27" Type="http://schemas.openxmlformats.org/officeDocument/2006/relationships/oleObject" Target="embeddings/oleObject6.bin"/><Relationship Id="rId48" Type="http://schemas.openxmlformats.org/officeDocument/2006/relationships/oleObject" Target="embeddings/oleObject13.bin"/><Relationship Id="rId69" Type="http://schemas.openxmlformats.org/officeDocument/2006/relationships/image" Target="media/image40.emf"/><Relationship Id="rId113" Type="http://schemas.openxmlformats.org/officeDocument/2006/relationships/image" Target="media/image84.emf"/><Relationship Id="rId134" Type="http://schemas.openxmlformats.org/officeDocument/2006/relationships/image" Target="media/image105.emf"/><Relationship Id="rId80" Type="http://schemas.openxmlformats.org/officeDocument/2006/relationships/image" Target="media/image51.emf"/><Relationship Id="rId155"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5757</TotalTime>
  <Pages>157</Pages>
  <Words>114148</Words>
  <Characters>650644</Characters>
  <Application>Microsoft Office Word</Application>
  <DocSecurity>0</DocSecurity>
  <Lines>5422</Lines>
  <Paragraphs>1526</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763266</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1540</cp:revision>
  <cp:lastPrinted>2021-10-18T22:15:00Z</cp:lastPrinted>
  <dcterms:created xsi:type="dcterms:W3CDTF">2021-10-11T15:07:00Z</dcterms:created>
  <dcterms:modified xsi:type="dcterms:W3CDTF">2021-10-31T11:30:00Z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