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8140580"/>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8140581"/>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8140582"/>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8140583"/>
      <w:r>
        <w:lastRenderedPageBreak/>
        <w:t>Table of Contents</w:t>
      </w:r>
      <w:bookmarkEnd w:id="4"/>
    </w:p>
    <w:p w14:paraId="6C69DE65" w14:textId="5D07D715" w:rsidR="00940339"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8140580" w:history="1">
        <w:r w:rsidR="00940339" w:rsidRPr="00D76A8A">
          <w:rPr>
            <w:rStyle w:val="Hyperlink"/>
            <w:noProof/>
          </w:rPr>
          <w:t>ABSTRACT</w:t>
        </w:r>
        <w:r w:rsidR="00940339">
          <w:rPr>
            <w:noProof/>
            <w:webHidden/>
          </w:rPr>
          <w:tab/>
        </w:r>
        <w:r w:rsidR="00940339">
          <w:rPr>
            <w:noProof/>
            <w:webHidden/>
          </w:rPr>
          <w:fldChar w:fldCharType="begin"/>
        </w:r>
        <w:r w:rsidR="00940339">
          <w:rPr>
            <w:noProof/>
            <w:webHidden/>
          </w:rPr>
          <w:instrText xml:space="preserve"> PAGEREF _Toc88140580 \h </w:instrText>
        </w:r>
        <w:r w:rsidR="00940339">
          <w:rPr>
            <w:noProof/>
            <w:webHidden/>
          </w:rPr>
        </w:r>
        <w:r w:rsidR="00940339">
          <w:rPr>
            <w:noProof/>
            <w:webHidden/>
          </w:rPr>
          <w:fldChar w:fldCharType="separate"/>
        </w:r>
        <w:r w:rsidR="009A363C">
          <w:rPr>
            <w:noProof/>
            <w:webHidden/>
          </w:rPr>
          <w:t>ii</w:t>
        </w:r>
        <w:r w:rsidR="00940339">
          <w:rPr>
            <w:noProof/>
            <w:webHidden/>
          </w:rPr>
          <w:fldChar w:fldCharType="end"/>
        </w:r>
      </w:hyperlink>
    </w:p>
    <w:p w14:paraId="3485BD5B" w14:textId="1F0124B1" w:rsidR="00940339" w:rsidRDefault="005D3519">
      <w:pPr>
        <w:pStyle w:val="TOC1"/>
        <w:rPr>
          <w:rFonts w:asciiTheme="minorHAnsi" w:eastAsiaTheme="minorEastAsia" w:hAnsiTheme="minorHAnsi" w:cstheme="minorBidi"/>
          <w:noProof/>
          <w:sz w:val="22"/>
          <w:szCs w:val="22"/>
          <w:lang w:eastAsia="en-CA"/>
        </w:rPr>
      </w:pPr>
      <w:hyperlink w:anchor="_Toc88140581" w:history="1">
        <w:r w:rsidR="00940339" w:rsidRPr="00D76A8A">
          <w:rPr>
            <w:rStyle w:val="Hyperlink"/>
            <w:noProof/>
          </w:rPr>
          <w:t>DEDICATION</w:t>
        </w:r>
        <w:r w:rsidR="00940339">
          <w:rPr>
            <w:noProof/>
            <w:webHidden/>
          </w:rPr>
          <w:tab/>
        </w:r>
        <w:r w:rsidR="00940339">
          <w:rPr>
            <w:noProof/>
            <w:webHidden/>
          </w:rPr>
          <w:fldChar w:fldCharType="begin"/>
        </w:r>
        <w:r w:rsidR="00940339">
          <w:rPr>
            <w:noProof/>
            <w:webHidden/>
          </w:rPr>
          <w:instrText xml:space="preserve"> PAGEREF _Toc88140581 \h </w:instrText>
        </w:r>
        <w:r w:rsidR="00940339">
          <w:rPr>
            <w:noProof/>
            <w:webHidden/>
          </w:rPr>
        </w:r>
        <w:r w:rsidR="00940339">
          <w:rPr>
            <w:noProof/>
            <w:webHidden/>
          </w:rPr>
          <w:fldChar w:fldCharType="separate"/>
        </w:r>
        <w:r w:rsidR="009A363C">
          <w:rPr>
            <w:noProof/>
            <w:webHidden/>
          </w:rPr>
          <w:t>iii</w:t>
        </w:r>
        <w:r w:rsidR="00940339">
          <w:rPr>
            <w:noProof/>
            <w:webHidden/>
          </w:rPr>
          <w:fldChar w:fldCharType="end"/>
        </w:r>
      </w:hyperlink>
    </w:p>
    <w:p w14:paraId="09BE1EDC" w14:textId="5861E58E" w:rsidR="00940339" w:rsidRDefault="005D3519">
      <w:pPr>
        <w:pStyle w:val="TOC1"/>
        <w:rPr>
          <w:rFonts w:asciiTheme="minorHAnsi" w:eastAsiaTheme="minorEastAsia" w:hAnsiTheme="minorHAnsi" w:cstheme="minorBidi"/>
          <w:noProof/>
          <w:sz w:val="22"/>
          <w:szCs w:val="22"/>
          <w:lang w:eastAsia="en-CA"/>
        </w:rPr>
      </w:pPr>
      <w:hyperlink w:anchor="_Toc88140582" w:history="1">
        <w:r w:rsidR="00940339" w:rsidRPr="00D76A8A">
          <w:rPr>
            <w:rStyle w:val="Hyperlink"/>
            <w:noProof/>
          </w:rPr>
          <w:t>ACKNOWLEDGEMENTS</w:t>
        </w:r>
        <w:r w:rsidR="00940339">
          <w:rPr>
            <w:noProof/>
            <w:webHidden/>
          </w:rPr>
          <w:tab/>
        </w:r>
        <w:r w:rsidR="00940339">
          <w:rPr>
            <w:noProof/>
            <w:webHidden/>
          </w:rPr>
          <w:fldChar w:fldCharType="begin"/>
        </w:r>
        <w:r w:rsidR="00940339">
          <w:rPr>
            <w:noProof/>
            <w:webHidden/>
          </w:rPr>
          <w:instrText xml:space="preserve"> PAGEREF _Toc88140582 \h </w:instrText>
        </w:r>
        <w:r w:rsidR="00940339">
          <w:rPr>
            <w:noProof/>
            <w:webHidden/>
          </w:rPr>
        </w:r>
        <w:r w:rsidR="00940339">
          <w:rPr>
            <w:noProof/>
            <w:webHidden/>
          </w:rPr>
          <w:fldChar w:fldCharType="separate"/>
        </w:r>
        <w:r w:rsidR="009A363C">
          <w:rPr>
            <w:noProof/>
            <w:webHidden/>
          </w:rPr>
          <w:t>iv</w:t>
        </w:r>
        <w:r w:rsidR="00940339">
          <w:rPr>
            <w:noProof/>
            <w:webHidden/>
          </w:rPr>
          <w:fldChar w:fldCharType="end"/>
        </w:r>
      </w:hyperlink>
    </w:p>
    <w:p w14:paraId="5DB28662" w14:textId="1078ED31" w:rsidR="00940339" w:rsidRDefault="005D3519">
      <w:pPr>
        <w:pStyle w:val="TOC1"/>
        <w:rPr>
          <w:rFonts w:asciiTheme="minorHAnsi" w:eastAsiaTheme="minorEastAsia" w:hAnsiTheme="minorHAnsi" w:cstheme="minorBidi"/>
          <w:noProof/>
          <w:sz w:val="22"/>
          <w:szCs w:val="22"/>
          <w:lang w:eastAsia="en-CA"/>
        </w:rPr>
      </w:pPr>
      <w:hyperlink w:anchor="_Toc88140583" w:history="1">
        <w:r w:rsidR="00940339" w:rsidRPr="00D76A8A">
          <w:rPr>
            <w:rStyle w:val="Hyperlink"/>
            <w:noProof/>
          </w:rPr>
          <w:t>Table of Contents</w:t>
        </w:r>
        <w:r w:rsidR="00940339">
          <w:rPr>
            <w:noProof/>
            <w:webHidden/>
          </w:rPr>
          <w:tab/>
        </w:r>
        <w:r w:rsidR="00940339">
          <w:rPr>
            <w:noProof/>
            <w:webHidden/>
          </w:rPr>
          <w:fldChar w:fldCharType="begin"/>
        </w:r>
        <w:r w:rsidR="00940339">
          <w:rPr>
            <w:noProof/>
            <w:webHidden/>
          </w:rPr>
          <w:instrText xml:space="preserve"> PAGEREF _Toc88140583 \h </w:instrText>
        </w:r>
        <w:r w:rsidR="00940339">
          <w:rPr>
            <w:noProof/>
            <w:webHidden/>
          </w:rPr>
        </w:r>
        <w:r w:rsidR="00940339">
          <w:rPr>
            <w:noProof/>
            <w:webHidden/>
          </w:rPr>
          <w:fldChar w:fldCharType="separate"/>
        </w:r>
        <w:r w:rsidR="009A363C">
          <w:rPr>
            <w:noProof/>
            <w:webHidden/>
          </w:rPr>
          <w:t>v</w:t>
        </w:r>
        <w:r w:rsidR="00940339">
          <w:rPr>
            <w:noProof/>
            <w:webHidden/>
          </w:rPr>
          <w:fldChar w:fldCharType="end"/>
        </w:r>
      </w:hyperlink>
    </w:p>
    <w:p w14:paraId="24DA3ABD" w14:textId="7406684C" w:rsidR="00940339" w:rsidRDefault="005D3519">
      <w:pPr>
        <w:pStyle w:val="TOC1"/>
        <w:rPr>
          <w:rFonts w:asciiTheme="minorHAnsi" w:eastAsiaTheme="minorEastAsia" w:hAnsiTheme="minorHAnsi" w:cstheme="minorBidi"/>
          <w:noProof/>
          <w:sz w:val="22"/>
          <w:szCs w:val="22"/>
          <w:lang w:eastAsia="en-CA"/>
        </w:rPr>
      </w:pPr>
      <w:hyperlink w:anchor="_Toc88140584" w:history="1">
        <w:r w:rsidR="00940339" w:rsidRPr="00D76A8A">
          <w:rPr>
            <w:rStyle w:val="Hyperlink"/>
            <w:noProof/>
          </w:rPr>
          <w:t>List of Tables</w:t>
        </w:r>
        <w:r w:rsidR="00940339">
          <w:rPr>
            <w:noProof/>
            <w:webHidden/>
          </w:rPr>
          <w:tab/>
        </w:r>
        <w:r w:rsidR="00940339">
          <w:rPr>
            <w:noProof/>
            <w:webHidden/>
          </w:rPr>
          <w:fldChar w:fldCharType="begin"/>
        </w:r>
        <w:r w:rsidR="00940339">
          <w:rPr>
            <w:noProof/>
            <w:webHidden/>
          </w:rPr>
          <w:instrText xml:space="preserve"> PAGEREF _Toc88140584 \h </w:instrText>
        </w:r>
        <w:r w:rsidR="00940339">
          <w:rPr>
            <w:noProof/>
            <w:webHidden/>
          </w:rPr>
        </w:r>
        <w:r w:rsidR="00940339">
          <w:rPr>
            <w:noProof/>
            <w:webHidden/>
          </w:rPr>
          <w:fldChar w:fldCharType="separate"/>
        </w:r>
        <w:r w:rsidR="009A363C">
          <w:rPr>
            <w:noProof/>
            <w:webHidden/>
          </w:rPr>
          <w:t>ix</w:t>
        </w:r>
        <w:r w:rsidR="00940339">
          <w:rPr>
            <w:noProof/>
            <w:webHidden/>
          </w:rPr>
          <w:fldChar w:fldCharType="end"/>
        </w:r>
      </w:hyperlink>
    </w:p>
    <w:p w14:paraId="630C3608" w14:textId="7DA93AF5" w:rsidR="00940339" w:rsidRDefault="005D3519">
      <w:pPr>
        <w:pStyle w:val="TOC1"/>
        <w:rPr>
          <w:rFonts w:asciiTheme="minorHAnsi" w:eastAsiaTheme="minorEastAsia" w:hAnsiTheme="minorHAnsi" w:cstheme="minorBidi"/>
          <w:noProof/>
          <w:sz w:val="22"/>
          <w:szCs w:val="22"/>
          <w:lang w:eastAsia="en-CA"/>
        </w:rPr>
      </w:pPr>
      <w:hyperlink w:anchor="_Toc88140585" w:history="1">
        <w:r w:rsidR="00940339" w:rsidRPr="00D76A8A">
          <w:rPr>
            <w:rStyle w:val="Hyperlink"/>
            <w:noProof/>
          </w:rPr>
          <w:t>List of Figures</w:t>
        </w:r>
        <w:r w:rsidR="00940339">
          <w:rPr>
            <w:noProof/>
            <w:webHidden/>
          </w:rPr>
          <w:tab/>
        </w:r>
        <w:r w:rsidR="00940339">
          <w:rPr>
            <w:noProof/>
            <w:webHidden/>
          </w:rPr>
          <w:fldChar w:fldCharType="begin"/>
        </w:r>
        <w:r w:rsidR="00940339">
          <w:rPr>
            <w:noProof/>
            <w:webHidden/>
          </w:rPr>
          <w:instrText xml:space="preserve"> PAGEREF _Toc88140585 \h </w:instrText>
        </w:r>
        <w:r w:rsidR="00940339">
          <w:rPr>
            <w:noProof/>
            <w:webHidden/>
          </w:rPr>
        </w:r>
        <w:r w:rsidR="00940339">
          <w:rPr>
            <w:noProof/>
            <w:webHidden/>
          </w:rPr>
          <w:fldChar w:fldCharType="separate"/>
        </w:r>
        <w:r w:rsidR="009A363C">
          <w:rPr>
            <w:noProof/>
            <w:webHidden/>
          </w:rPr>
          <w:t>x</w:t>
        </w:r>
        <w:r w:rsidR="00940339">
          <w:rPr>
            <w:noProof/>
            <w:webHidden/>
          </w:rPr>
          <w:fldChar w:fldCharType="end"/>
        </w:r>
      </w:hyperlink>
    </w:p>
    <w:p w14:paraId="6681B4C9" w14:textId="3DF8DCD3" w:rsidR="00940339" w:rsidRDefault="005D3519">
      <w:pPr>
        <w:pStyle w:val="TOC1"/>
        <w:rPr>
          <w:rFonts w:asciiTheme="minorHAnsi" w:eastAsiaTheme="minorEastAsia" w:hAnsiTheme="minorHAnsi" w:cstheme="minorBidi"/>
          <w:noProof/>
          <w:sz w:val="22"/>
          <w:szCs w:val="22"/>
          <w:lang w:eastAsia="en-CA"/>
        </w:rPr>
      </w:pPr>
      <w:hyperlink w:anchor="_Toc88140586" w:history="1">
        <w:r w:rsidR="00940339" w:rsidRPr="00D76A8A">
          <w:rPr>
            <w:rStyle w:val="Hyperlink"/>
            <w:noProof/>
          </w:rPr>
          <w:t>List of Abbreviations</w:t>
        </w:r>
        <w:r w:rsidR="00940339">
          <w:rPr>
            <w:noProof/>
            <w:webHidden/>
          </w:rPr>
          <w:tab/>
        </w:r>
        <w:r w:rsidR="00940339">
          <w:rPr>
            <w:noProof/>
            <w:webHidden/>
          </w:rPr>
          <w:fldChar w:fldCharType="begin"/>
        </w:r>
        <w:r w:rsidR="00940339">
          <w:rPr>
            <w:noProof/>
            <w:webHidden/>
          </w:rPr>
          <w:instrText xml:space="preserve"> PAGEREF _Toc88140586 \h </w:instrText>
        </w:r>
        <w:r w:rsidR="00940339">
          <w:rPr>
            <w:noProof/>
            <w:webHidden/>
          </w:rPr>
        </w:r>
        <w:r w:rsidR="00940339">
          <w:rPr>
            <w:noProof/>
            <w:webHidden/>
          </w:rPr>
          <w:fldChar w:fldCharType="separate"/>
        </w:r>
        <w:r w:rsidR="009A363C">
          <w:rPr>
            <w:noProof/>
            <w:webHidden/>
          </w:rPr>
          <w:t>xv</w:t>
        </w:r>
        <w:r w:rsidR="00940339">
          <w:rPr>
            <w:noProof/>
            <w:webHidden/>
          </w:rPr>
          <w:fldChar w:fldCharType="end"/>
        </w:r>
      </w:hyperlink>
    </w:p>
    <w:p w14:paraId="190161BB" w14:textId="1AF0A70F" w:rsidR="00940339" w:rsidRDefault="005D3519">
      <w:pPr>
        <w:pStyle w:val="TOC1"/>
        <w:rPr>
          <w:rFonts w:asciiTheme="minorHAnsi" w:eastAsiaTheme="minorEastAsia" w:hAnsiTheme="minorHAnsi" w:cstheme="minorBidi"/>
          <w:noProof/>
          <w:sz w:val="22"/>
          <w:szCs w:val="22"/>
          <w:lang w:eastAsia="en-CA"/>
        </w:rPr>
      </w:pPr>
      <w:hyperlink w:anchor="_Toc88140587" w:history="1">
        <w:r w:rsidR="00940339" w:rsidRPr="00D76A8A">
          <w:rPr>
            <w:rStyle w:val="Hyperlink"/>
            <w:noProof/>
          </w:rPr>
          <w:t>1 Introduction</w:t>
        </w:r>
        <w:r w:rsidR="00940339">
          <w:rPr>
            <w:noProof/>
            <w:webHidden/>
          </w:rPr>
          <w:tab/>
        </w:r>
        <w:r w:rsidR="00940339">
          <w:rPr>
            <w:noProof/>
            <w:webHidden/>
          </w:rPr>
          <w:fldChar w:fldCharType="begin"/>
        </w:r>
        <w:r w:rsidR="00940339">
          <w:rPr>
            <w:noProof/>
            <w:webHidden/>
          </w:rPr>
          <w:instrText xml:space="preserve"> PAGEREF _Toc88140587 \h </w:instrText>
        </w:r>
        <w:r w:rsidR="00940339">
          <w:rPr>
            <w:noProof/>
            <w:webHidden/>
          </w:rPr>
        </w:r>
        <w:r w:rsidR="00940339">
          <w:rPr>
            <w:noProof/>
            <w:webHidden/>
          </w:rPr>
          <w:fldChar w:fldCharType="separate"/>
        </w:r>
        <w:r w:rsidR="009A363C">
          <w:rPr>
            <w:noProof/>
            <w:webHidden/>
          </w:rPr>
          <w:t>1</w:t>
        </w:r>
        <w:r w:rsidR="00940339">
          <w:rPr>
            <w:noProof/>
            <w:webHidden/>
          </w:rPr>
          <w:fldChar w:fldCharType="end"/>
        </w:r>
      </w:hyperlink>
    </w:p>
    <w:p w14:paraId="650F0D30" w14:textId="169C92AC"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588" w:history="1">
        <w:r w:rsidR="00940339" w:rsidRPr="00D76A8A">
          <w:rPr>
            <w:rStyle w:val="Hyperlink"/>
            <w:noProof/>
          </w:rPr>
          <w:t>1.1 Objectives</w:t>
        </w:r>
        <w:r w:rsidR="00940339">
          <w:rPr>
            <w:noProof/>
            <w:webHidden/>
          </w:rPr>
          <w:tab/>
        </w:r>
        <w:r w:rsidR="00940339">
          <w:rPr>
            <w:noProof/>
            <w:webHidden/>
          </w:rPr>
          <w:fldChar w:fldCharType="begin"/>
        </w:r>
        <w:r w:rsidR="00940339">
          <w:rPr>
            <w:noProof/>
            <w:webHidden/>
          </w:rPr>
          <w:instrText xml:space="preserve"> PAGEREF _Toc88140588 \h </w:instrText>
        </w:r>
        <w:r w:rsidR="00940339">
          <w:rPr>
            <w:noProof/>
            <w:webHidden/>
          </w:rPr>
        </w:r>
        <w:r w:rsidR="00940339">
          <w:rPr>
            <w:noProof/>
            <w:webHidden/>
          </w:rPr>
          <w:fldChar w:fldCharType="separate"/>
        </w:r>
        <w:r w:rsidR="009A363C">
          <w:rPr>
            <w:noProof/>
            <w:webHidden/>
          </w:rPr>
          <w:t>3</w:t>
        </w:r>
        <w:r w:rsidR="00940339">
          <w:rPr>
            <w:noProof/>
            <w:webHidden/>
          </w:rPr>
          <w:fldChar w:fldCharType="end"/>
        </w:r>
      </w:hyperlink>
    </w:p>
    <w:p w14:paraId="0D79C481" w14:textId="76E84E5F" w:rsidR="00940339" w:rsidRDefault="005D3519">
      <w:pPr>
        <w:pStyle w:val="TOC1"/>
        <w:rPr>
          <w:rFonts w:asciiTheme="minorHAnsi" w:eastAsiaTheme="minorEastAsia" w:hAnsiTheme="minorHAnsi" w:cstheme="minorBidi"/>
          <w:noProof/>
          <w:sz w:val="22"/>
          <w:szCs w:val="22"/>
          <w:lang w:eastAsia="en-CA"/>
        </w:rPr>
      </w:pPr>
      <w:hyperlink w:anchor="_Toc88140589" w:history="1">
        <w:r w:rsidR="00940339" w:rsidRPr="00D76A8A">
          <w:rPr>
            <w:rStyle w:val="Hyperlink"/>
            <w:noProof/>
          </w:rPr>
          <w:t>2 Overview of Load Forecasting</w:t>
        </w:r>
        <w:r w:rsidR="00940339">
          <w:rPr>
            <w:noProof/>
            <w:webHidden/>
          </w:rPr>
          <w:tab/>
        </w:r>
        <w:r w:rsidR="00940339">
          <w:rPr>
            <w:noProof/>
            <w:webHidden/>
          </w:rPr>
          <w:fldChar w:fldCharType="begin"/>
        </w:r>
        <w:r w:rsidR="00940339">
          <w:rPr>
            <w:noProof/>
            <w:webHidden/>
          </w:rPr>
          <w:instrText xml:space="preserve"> PAGEREF _Toc88140589 \h </w:instrText>
        </w:r>
        <w:r w:rsidR="00940339">
          <w:rPr>
            <w:noProof/>
            <w:webHidden/>
          </w:rPr>
        </w:r>
        <w:r w:rsidR="00940339">
          <w:rPr>
            <w:noProof/>
            <w:webHidden/>
          </w:rPr>
          <w:fldChar w:fldCharType="separate"/>
        </w:r>
        <w:r w:rsidR="009A363C">
          <w:rPr>
            <w:noProof/>
            <w:webHidden/>
          </w:rPr>
          <w:t>6</w:t>
        </w:r>
        <w:r w:rsidR="00940339">
          <w:rPr>
            <w:noProof/>
            <w:webHidden/>
          </w:rPr>
          <w:fldChar w:fldCharType="end"/>
        </w:r>
      </w:hyperlink>
    </w:p>
    <w:p w14:paraId="13744914" w14:textId="0B165484"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590" w:history="1">
        <w:r w:rsidR="00940339" w:rsidRPr="00D76A8A">
          <w:rPr>
            <w:rStyle w:val="Hyperlink"/>
            <w:noProof/>
          </w:rPr>
          <w:t>2.1 Factors That Affect the Load Demand</w:t>
        </w:r>
        <w:r w:rsidR="00940339">
          <w:rPr>
            <w:noProof/>
            <w:webHidden/>
          </w:rPr>
          <w:tab/>
        </w:r>
        <w:r w:rsidR="00940339">
          <w:rPr>
            <w:noProof/>
            <w:webHidden/>
          </w:rPr>
          <w:fldChar w:fldCharType="begin"/>
        </w:r>
        <w:r w:rsidR="00940339">
          <w:rPr>
            <w:noProof/>
            <w:webHidden/>
          </w:rPr>
          <w:instrText xml:space="preserve"> PAGEREF _Toc88140590 \h </w:instrText>
        </w:r>
        <w:r w:rsidR="00940339">
          <w:rPr>
            <w:noProof/>
            <w:webHidden/>
          </w:rPr>
        </w:r>
        <w:r w:rsidR="00940339">
          <w:rPr>
            <w:noProof/>
            <w:webHidden/>
          </w:rPr>
          <w:fldChar w:fldCharType="separate"/>
        </w:r>
        <w:r w:rsidR="009A363C">
          <w:rPr>
            <w:noProof/>
            <w:webHidden/>
          </w:rPr>
          <w:t>6</w:t>
        </w:r>
        <w:r w:rsidR="00940339">
          <w:rPr>
            <w:noProof/>
            <w:webHidden/>
          </w:rPr>
          <w:fldChar w:fldCharType="end"/>
        </w:r>
      </w:hyperlink>
    </w:p>
    <w:p w14:paraId="6F24514A" w14:textId="23C39BA1"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591" w:history="1">
        <w:r w:rsidR="00940339" w:rsidRPr="00D76A8A">
          <w:rPr>
            <w:rStyle w:val="Hyperlink"/>
            <w:noProof/>
          </w:rPr>
          <w:t>2.1.1 Historical Load</w:t>
        </w:r>
        <w:r w:rsidR="00940339">
          <w:rPr>
            <w:noProof/>
            <w:webHidden/>
          </w:rPr>
          <w:tab/>
        </w:r>
        <w:r w:rsidR="00940339">
          <w:rPr>
            <w:noProof/>
            <w:webHidden/>
          </w:rPr>
          <w:fldChar w:fldCharType="begin"/>
        </w:r>
        <w:r w:rsidR="00940339">
          <w:rPr>
            <w:noProof/>
            <w:webHidden/>
          </w:rPr>
          <w:instrText xml:space="preserve"> PAGEREF _Toc88140591 \h </w:instrText>
        </w:r>
        <w:r w:rsidR="00940339">
          <w:rPr>
            <w:noProof/>
            <w:webHidden/>
          </w:rPr>
        </w:r>
        <w:r w:rsidR="00940339">
          <w:rPr>
            <w:noProof/>
            <w:webHidden/>
          </w:rPr>
          <w:fldChar w:fldCharType="separate"/>
        </w:r>
        <w:r w:rsidR="009A363C">
          <w:rPr>
            <w:noProof/>
            <w:webHidden/>
          </w:rPr>
          <w:t>6</w:t>
        </w:r>
        <w:r w:rsidR="00940339">
          <w:rPr>
            <w:noProof/>
            <w:webHidden/>
          </w:rPr>
          <w:fldChar w:fldCharType="end"/>
        </w:r>
      </w:hyperlink>
    </w:p>
    <w:p w14:paraId="5F4F7998" w14:textId="129A6763"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592" w:history="1">
        <w:r w:rsidR="00940339" w:rsidRPr="00D76A8A">
          <w:rPr>
            <w:rStyle w:val="Hyperlink"/>
            <w:noProof/>
          </w:rPr>
          <w:t>2.1.2 Economic Factors</w:t>
        </w:r>
        <w:r w:rsidR="00940339">
          <w:rPr>
            <w:noProof/>
            <w:webHidden/>
          </w:rPr>
          <w:tab/>
        </w:r>
        <w:r w:rsidR="00940339">
          <w:rPr>
            <w:noProof/>
            <w:webHidden/>
          </w:rPr>
          <w:fldChar w:fldCharType="begin"/>
        </w:r>
        <w:r w:rsidR="00940339">
          <w:rPr>
            <w:noProof/>
            <w:webHidden/>
          </w:rPr>
          <w:instrText xml:space="preserve"> PAGEREF _Toc88140592 \h </w:instrText>
        </w:r>
        <w:r w:rsidR="00940339">
          <w:rPr>
            <w:noProof/>
            <w:webHidden/>
          </w:rPr>
        </w:r>
        <w:r w:rsidR="00940339">
          <w:rPr>
            <w:noProof/>
            <w:webHidden/>
          </w:rPr>
          <w:fldChar w:fldCharType="separate"/>
        </w:r>
        <w:r w:rsidR="009A363C">
          <w:rPr>
            <w:noProof/>
            <w:webHidden/>
          </w:rPr>
          <w:t>7</w:t>
        </w:r>
        <w:r w:rsidR="00940339">
          <w:rPr>
            <w:noProof/>
            <w:webHidden/>
          </w:rPr>
          <w:fldChar w:fldCharType="end"/>
        </w:r>
      </w:hyperlink>
    </w:p>
    <w:p w14:paraId="06F8A3D9" w14:textId="7E9D4EFE"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593" w:history="1">
        <w:r w:rsidR="00940339" w:rsidRPr="00D76A8A">
          <w:rPr>
            <w:rStyle w:val="Hyperlink"/>
            <w:noProof/>
          </w:rPr>
          <w:t>2.1.3 Chronological Factors</w:t>
        </w:r>
        <w:r w:rsidR="00940339">
          <w:rPr>
            <w:noProof/>
            <w:webHidden/>
          </w:rPr>
          <w:tab/>
        </w:r>
        <w:r w:rsidR="00940339">
          <w:rPr>
            <w:noProof/>
            <w:webHidden/>
          </w:rPr>
          <w:fldChar w:fldCharType="begin"/>
        </w:r>
        <w:r w:rsidR="00940339">
          <w:rPr>
            <w:noProof/>
            <w:webHidden/>
          </w:rPr>
          <w:instrText xml:space="preserve"> PAGEREF _Toc88140593 \h </w:instrText>
        </w:r>
        <w:r w:rsidR="00940339">
          <w:rPr>
            <w:noProof/>
            <w:webHidden/>
          </w:rPr>
        </w:r>
        <w:r w:rsidR="00940339">
          <w:rPr>
            <w:noProof/>
            <w:webHidden/>
          </w:rPr>
          <w:fldChar w:fldCharType="separate"/>
        </w:r>
        <w:r w:rsidR="009A363C">
          <w:rPr>
            <w:noProof/>
            <w:webHidden/>
          </w:rPr>
          <w:t>7</w:t>
        </w:r>
        <w:r w:rsidR="00940339">
          <w:rPr>
            <w:noProof/>
            <w:webHidden/>
          </w:rPr>
          <w:fldChar w:fldCharType="end"/>
        </w:r>
      </w:hyperlink>
    </w:p>
    <w:p w14:paraId="0BB27754" w14:textId="4ECDEBF2"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594" w:history="1">
        <w:r w:rsidR="00940339" w:rsidRPr="00D76A8A">
          <w:rPr>
            <w:rStyle w:val="Hyperlink"/>
            <w:noProof/>
          </w:rPr>
          <w:t>2.1.4 Meteorological Factors</w:t>
        </w:r>
        <w:r w:rsidR="00940339">
          <w:rPr>
            <w:noProof/>
            <w:webHidden/>
          </w:rPr>
          <w:tab/>
        </w:r>
        <w:r w:rsidR="00940339">
          <w:rPr>
            <w:noProof/>
            <w:webHidden/>
          </w:rPr>
          <w:fldChar w:fldCharType="begin"/>
        </w:r>
        <w:r w:rsidR="00940339">
          <w:rPr>
            <w:noProof/>
            <w:webHidden/>
          </w:rPr>
          <w:instrText xml:space="preserve"> PAGEREF _Toc88140594 \h </w:instrText>
        </w:r>
        <w:r w:rsidR="00940339">
          <w:rPr>
            <w:noProof/>
            <w:webHidden/>
          </w:rPr>
        </w:r>
        <w:r w:rsidR="00940339">
          <w:rPr>
            <w:noProof/>
            <w:webHidden/>
          </w:rPr>
          <w:fldChar w:fldCharType="separate"/>
        </w:r>
        <w:r w:rsidR="009A363C">
          <w:rPr>
            <w:noProof/>
            <w:webHidden/>
          </w:rPr>
          <w:t>8</w:t>
        </w:r>
        <w:r w:rsidR="00940339">
          <w:rPr>
            <w:noProof/>
            <w:webHidden/>
          </w:rPr>
          <w:fldChar w:fldCharType="end"/>
        </w:r>
      </w:hyperlink>
    </w:p>
    <w:p w14:paraId="58988D88" w14:textId="03C06FAA"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595" w:history="1">
        <w:r w:rsidR="00940339" w:rsidRPr="00D76A8A">
          <w:rPr>
            <w:rStyle w:val="Hyperlink"/>
            <w:noProof/>
          </w:rPr>
          <w:t>2.1.5 Random Factors</w:t>
        </w:r>
        <w:r w:rsidR="00940339">
          <w:rPr>
            <w:noProof/>
            <w:webHidden/>
          </w:rPr>
          <w:tab/>
        </w:r>
        <w:r w:rsidR="00940339">
          <w:rPr>
            <w:noProof/>
            <w:webHidden/>
          </w:rPr>
          <w:fldChar w:fldCharType="begin"/>
        </w:r>
        <w:r w:rsidR="00940339">
          <w:rPr>
            <w:noProof/>
            <w:webHidden/>
          </w:rPr>
          <w:instrText xml:space="preserve"> PAGEREF _Toc88140595 \h </w:instrText>
        </w:r>
        <w:r w:rsidR="00940339">
          <w:rPr>
            <w:noProof/>
            <w:webHidden/>
          </w:rPr>
        </w:r>
        <w:r w:rsidR="00940339">
          <w:rPr>
            <w:noProof/>
            <w:webHidden/>
          </w:rPr>
          <w:fldChar w:fldCharType="separate"/>
        </w:r>
        <w:r w:rsidR="009A363C">
          <w:rPr>
            <w:noProof/>
            <w:webHidden/>
          </w:rPr>
          <w:t>10</w:t>
        </w:r>
        <w:r w:rsidR="00940339">
          <w:rPr>
            <w:noProof/>
            <w:webHidden/>
          </w:rPr>
          <w:fldChar w:fldCharType="end"/>
        </w:r>
      </w:hyperlink>
    </w:p>
    <w:p w14:paraId="6F7A8733" w14:textId="7955BC53"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596" w:history="1">
        <w:r w:rsidR="00940339" w:rsidRPr="00D76A8A">
          <w:rPr>
            <w:rStyle w:val="Hyperlink"/>
            <w:noProof/>
          </w:rPr>
          <w:t>2.2 Load Forecasting Horizons</w:t>
        </w:r>
        <w:r w:rsidR="00940339">
          <w:rPr>
            <w:noProof/>
            <w:webHidden/>
          </w:rPr>
          <w:tab/>
        </w:r>
        <w:r w:rsidR="00940339">
          <w:rPr>
            <w:noProof/>
            <w:webHidden/>
          </w:rPr>
          <w:fldChar w:fldCharType="begin"/>
        </w:r>
        <w:r w:rsidR="00940339">
          <w:rPr>
            <w:noProof/>
            <w:webHidden/>
          </w:rPr>
          <w:instrText xml:space="preserve"> PAGEREF _Toc88140596 \h </w:instrText>
        </w:r>
        <w:r w:rsidR="00940339">
          <w:rPr>
            <w:noProof/>
            <w:webHidden/>
          </w:rPr>
        </w:r>
        <w:r w:rsidR="00940339">
          <w:rPr>
            <w:noProof/>
            <w:webHidden/>
          </w:rPr>
          <w:fldChar w:fldCharType="separate"/>
        </w:r>
        <w:r w:rsidR="009A363C">
          <w:rPr>
            <w:noProof/>
            <w:webHidden/>
          </w:rPr>
          <w:t>10</w:t>
        </w:r>
        <w:r w:rsidR="00940339">
          <w:rPr>
            <w:noProof/>
            <w:webHidden/>
          </w:rPr>
          <w:fldChar w:fldCharType="end"/>
        </w:r>
      </w:hyperlink>
    </w:p>
    <w:p w14:paraId="4AA1A5D7" w14:textId="0E98FADC"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597" w:history="1">
        <w:r w:rsidR="00940339" w:rsidRPr="00D76A8A">
          <w:rPr>
            <w:rStyle w:val="Hyperlink"/>
            <w:noProof/>
          </w:rPr>
          <w:t>2.2.1 Very Short-Term Load Forecasting (VSTLF)</w:t>
        </w:r>
        <w:r w:rsidR="00940339">
          <w:rPr>
            <w:noProof/>
            <w:webHidden/>
          </w:rPr>
          <w:tab/>
        </w:r>
        <w:r w:rsidR="00940339">
          <w:rPr>
            <w:noProof/>
            <w:webHidden/>
          </w:rPr>
          <w:fldChar w:fldCharType="begin"/>
        </w:r>
        <w:r w:rsidR="00940339">
          <w:rPr>
            <w:noProof/>
            <w:webHidden/>
          </w:rPr>
          <w:instrText xml:space="preserve"> PAGEREF _Toc88140597 \h </w:instrText>
        </w:r>
        <w:r w:rsidR="00940339">
          <w:rPr>
            <w:noProof/>
            <w:webHidden/>
          </w:rPr>
        </w:r>
        <w:r w:rsidR="00940339">
          <w:rPr>
            <w:noProof/>
            <w:webHidden/>
          </w:rPr>
          <w:fldChar w:fldCharType="separate"/>
        </w:r>
        <w:r w:rsidR="009A363C">
          <w:rPr>
            <w:noProof/>
            <w:webHidden/>
          </w:rPr>
          <w:t>11</w:t>
        </w:r>
        <w:r w:rsidR="00940339">
          <w:rPr>
            <w:noProof/>
            <w:webHidden/>
          </w:rPr>
          <w:fldChar w:fldCharType="end"/>
        </w:r>
      </w:hyperlink>
    </w:p>
    <w:p w14:paraId="3663FBC1" w14:textId="3013D499"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598" w:history="1">
        <w:r w:rsidR="00940339" w:rsidRPr="00D76A8A">
          <w:rPr>
            <w:rStyle w:val="Hyperlink"/>
            <w:noProof/>
          </w:rPr>
          <w:t>2.2.2 Short Term Load Forecasting (STLF)</w:t>
        </w:r>
        <w:r w:rsidR="00940339">
          <w:rPr>
            <w:noProof/>
            <w:webHidden/>
          </w:rPr>
          <w:tab/>
        </w:r>
        <w:r w:rsidR="00940339">
          <w:rPr>
            <w:noProof/>
            <w:webHidden/>
          </w:rPr>
          <w:fldChar w:fldCharType="begin"/>
        </w:r>
        <w:r w:rsidR="00940339">
          <w:rPr>
            <w:noProof/>
            <w:webHidden/>
          </w:rPr>
          <w:instrText xml:space="preserve"> PAGEREF _Toc88140598 \h </w:instrText>
        </w:r>
        <w:r w:rsidR="00940339">
          <w:rPr>
            <w:noProof/>
            <w:webHidden/>
          </w:rPr>
        </w:r>
        <w:r w:rsidR="00940339">
          <w:rPr>
            <w:noProof/>
            <w:webHidden/>
          </w:rPr>
          <w:fldChar w:fldCharType="separate"/>
        </w:r>
        <w:r w:rsidR="009A363C">
          <w:rPr>
            <w:noProof/>
            <w:webHidden/>
          </w:rPr>
          <w:t>12</w:t>
        </w:r>
        <w:r w:rsidR="00940339">
          <w:rPr>
            <w:noProof/>
            <w:webHidden/>
          </w:rPr>
          <w:fldChar w:fldCharType="end"/>
        </w:r>
      </w:hyperlink>
    </w:p>
    <w:p w14:paraId="34BDDC01" w14:textId="52660651"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599" w:history="1">
        <w:r w:rsidR="00940339" w:rsidRPr="00D76A8A">
          <w:rPr>
            <w:rStyle w:val="Hyperlink"/>
            <w:noProof/>
          </w:rPr>
          <w:t>2.2.3 Medium-Term Load Forecasting (MTLF)</w:t>
        </w:r>
        <w:r w:rsidR="00940339">
          <w:rPr>
            <w:noProof/>
            <w:webHidden/>
          </w:rPr>
          <w:tab/>
        </w:r>
        <w:r w:rsidR="00940339">
          <w:rPr>
            <w:noProof/>
            <w:webHidden/>
          </w:rPr>
          <w:fldChar w:fldCharType="begin"/>
        </w:r>
        <w:r w:rsidR="00940339">
          <w:rPr>
            <w:noProof/>
            <w:webHidden/>
          </w:rPr>
          <w:instrText xml:space="preserve"> PAGEREF _Toc88140599 \h </w:instrText>
        </w:r>
        <w:r w:rsidR="00940339">
          <w:rPr>
            <w:noProof/>
            <w:webHidden/>
          </w:rPr>
        </w:r>
        <w:r w:rsidR="00940339">
          <w:rPr>
            <w:noProof/>
            <w:webHidden/>
          </w:rPr>
          <w:fldChar w:fldCharType="separate"/>
        </w:r>
        <w:r w:rsidR="009A363C">
          <w:rPr>
            <w:noProof/>
            <w:webHidden/>
          </w:rPr>
          <w:t>13</w:t>
        </w:r>
        <w:r w:rsidR="00940339">
          <w:rPr>
            <w:noProof/>
            <w:webHidden/>
          </w:rPr>
          <w:fldChar w:fldCharType="end"/>
        </w:r>
      </w:hyperlink>
    </w:p>
    <w:p w14:paraId="72ADD160" w14:textId="26A3887D"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00" w:history="1">
        <w:r w:rsidR="00940339" w:rsidRPr="00D76A8A">
          <w:rPr>
            <w:rStyle w:val="Hyperlink"/>
            <w:noProof/>
          </w:rPr>
          <w:t>2.2.4 Long Term Load Forecasting (LTLF)</w:t>
        </w:r>
        <w:r w:rsidR="00940339">
          <w:rPr>
            <w:noProof/>
            <w:webHidden/>
          </w:rPr>
          <w:tab/>
        </w:r>
        <w:r w:rsidR="00940339">
          <w:rPr>
            <w:noProof/>
            <w:webHidden/>
          </w:rPr>
          <w:fldChar w:fldCharType="begin"/>
        </w:r>
        <w:r w:rsidR="00940339">
          <w:rPr>
            <w:noProof/>
            <w:webHidden/>
          </w:rPr>
          <w:instrText xml:space="preserve"> PAGEREF _Toc88140600 \h </w:instrText>
        </w:r>
        <w:r w:rsidR="00940339">
          <w:rPr>
            <w:noProof/>
            <w:webHidden/>
          </w:rPr>
        </w:r>
        <w:r w:rsidR="00940339">
          <w:rPr>
            <w:noProof/>
            <w:webHidden/>
          </w:rPr>
          <w:fldChar w:fldCharType="separate"/>
        </w:r>
        <w:r w:rsidR="009A363C">
          <w:rPr>
            <w:noProof/>
            <w:webHidden/>
          </w:rPr>
          <w:t>13</w:t>
        </w:r>
        <w:r w:rsidR="00940339">
          <w:rPr>
            <w:noProof/>
            <w:webHidden/>
          </w:rPr>
          <w:fldChar w:fldCharType="end"/>
        </w:r>
      </w:hyperlink>
    </w:p>
    <w:p w14:paraId="114646DD" w14:textId="2EE2F8C7"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01" w:history="1">
        <w:r w:rsidR="00940339" w:rsidRPr="00D76A8A">
          <w:rPr>
            <w:rStyle w:val="Hyperlink"/>
            <w:noProof/>
          </w:rPr>
          <w:t>2.3 The Benchmark Forecasters</w:t>
        </w:r>
        <w:r w:rsidR="00940339">
          <w:rPr>
            <w:noProof/>
            <w:webHidden/>
          </w:rPr>
          <w:tab/>
        </w:r>
        <w:r w:rsidR="00940339">
          <w:rPr>
            <w:noProof/>
            <w:webHidden/>
          </w:rPr>
          <w:fldChar w:fldCharType="begin"/>
        </w:r>
        <w:r w:rsidR="00940339">
          <w:rPr>
            <w:noProof/>
            <w:webHidden/>
          </w:rPr>
          <w:instrText xml:space="preserve"> PAGEREF _Toc88140601 \h </w:instrText>
        </w:r>
        <w:r w:rsidR="00940339">
          <w:rPr>
            <w:noProof/>
            <w:webHidden/>
          </w:rPr>
        </w:r>
        <w:r w:rsidR="00940339">
          <w:rPr>
            <w:noProof/>
            <w:webHidden/>
          </w:rPr>
          <w:fldChar w:fldCharType="separate"/>
        </w:r>
        <w:r w:rsidR="009A363C">
          <w:rPr>
            <w:noProof/>
            <w:webHidden/>
          </w:rPr>
          <w:t>14</w:t>
        </w:r>
        <w:r w:rsidR="00940339">
          <w:rPr>
            <w:noProof/>
            <w:webHidden/>
          </w:rPr>
          <w:fldChar w:fldCharType="end"/>
        </w:r>
      </w:hyperlink>
    </w:p>
    <w:p w14:paraId="501950D8" w14:textId="3692931B"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02" w:history="1">
        <w:r w:rsidR="00940339" w:rsidRPr="00D76A8A">
          <w:rPr>
            <w:rStyle w:val="Hyperlink"/>
            <w:noProof/>
          </w:rPr>
          <w:t>2.3.1 The Seasonal Naïve Forecaster (SNF)</w:t>
        </w:r>
        <w:r w:rsidR="00940339">
          <w:rPr>
            <w:noProof/>
            <w:webHidden/>
          </w:rPr>
          <w:tab/>
        </w:r>
        <w:r w:rsidR="00940339">
          <w:rPr>
            <w:noProof/>
            <w:webHidden/>
          </w:rPr>
          <w:fldChar w:fldCharType="begin"/>
        </w:r>
        <w:r w:rsidR="00940339">
          <w:rPr>
            <w:noProof/>
            <w:webHidden/>
          </w:rPr>
          <w:instrText xml:space="preserve"> PAGEREF _Toc88140602 \h </w:instrText>
        </w:r>
        <w:r w:rsidR="00940339">
          <w:rPr>
            <w:noProof/>
            <w:webHidden/>
          </w:rPr>
        </w:r>
        <w:r w:rsidR="00940339">
          <w:rPr>
            <w:noProof/>
            <w:webHidden/>
          </w:rPr>
          <w:fldChar w:fldCharType="separate"/>
        </w:r>
        <w:r w:rsidR="009A363C">
          <w:rPr>
            <w:noProof/>
            <w:webHidden/>
          </w:rPr>
          <w:t>15</w:t>
        </w:r>
        <w:r w:rsidR="00940339">
          <w:rPr>
            <w:noProof/>
            <w:webHidden/>
          </w:rPr>
          <w:fldChar w:fldCharType="end"/>
        </w:r>
      </w:hyperlink>
    </w:p>
    <w:p w14:paraId="763F5006" w14:textId="2C008F37"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03" w:history="1">
        <w:r w:rsidR="00940339" w:rsidRPr="00D76A8A">
          <w:rPr>
            <w:rStyle w:val="Hyperlink"/>
            <w:noProof/>
          </w:rPr>
          <w:t>2.3.2 The Multiple Linear Regression Forecaster (MLR)</w:t>
        </w:r>
        <w:r w:rsidR="00940339">
          <w:rPr>
            <w:noProof/>
            <w:webHidden/>
          </w:rPr>
          <w:tab/>
        </w:r>
        <w:r w:rsidR="00940339">
          <w:rPr>
            <w:noProof/>
            <w:webHidden/>
          </w:rPr>
          <w:fldChar w:fldCharType="begin"/>
        </w:r>
        <w:r w:rsidR="00940339">
          <w:rPr>
            <w:noProof/>
            <w:webHidden/>
          </w:rPr>
          <w:instrText xml:space="preserve"> PAGEREF _Toc88140603 \h </w:instrText>
        </w:r>
        <w:r w:rsidR="00940339">
          <w:rPr>
            <w:noProof/>
            <w:webHidden/>
          </w:rPr>
        </w:r>
        <w:r w:rsidR="00940339">
          <w:rPr>
            <w:noProof/>
            <w:webHidden/>
          </w:rPr>
          <w:fldChar w:fldCharType="separate"/>
        </w:r>
        <w:r w:rsidR="009A363C">
          <w:rPr>
            <w:noProof/>
            <w:webHidden/>
          </w:rPr>
          <w:t>16</w:t>
        </w:r>
        <w:r w:rsidR="00940339">
          <w:rPr>
            <w:noProof/>
            <w:webHidden/>
          </w:rPr>
          <w:fldChar w:fldCharType="end"/>
        </w:r>
      </w:hyperlink>
    </w:p>
    <w:p w14:paraId="75EDE30C" w14:textId="37EFE6BB"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04" w:history="1">
        <w:r w:rsidR="00940339" w:rsidRPr="00D76A8A">
          <w:rPr>
            <w:rStyle w:val="Hyperlink"/>
            <w:noProof/>
          </w:rPr>
          <w:t>2.3.3 The Auto-Regressive Integrated Moving Average Forecaster (ARIMA)</w:t>
        </w:r>
        <w:r w:rsidR="00940339">
          <w:rPr>
            <w:noProof/>
            <w:webHidden/>
          </w:rPr>
          <w:tab/>
        </w:r>
        <w:r w:rsidR="00940339">
          <w:rPr>
            <w:noProof/>
            <w:webHidden/>
          </w:rPr>
          <w:fldChar w:fldCharType="begin"/>
        </w:r>
        <w:r w:rsidR="00940339">
          <w:rPr>
            <w:noProof/>
            <w:webHidden/>
          </w:rPr>
          <w:instrText xml:space="preserve"> PAGEREF _Toc88140604 \h </w:instrText>
        </w:r>
        <w:r w:rsidR="00940339">
          <w:rPr>
            <w:noProof/>
            <w:webHidden/>
          </w:rPr>
        </w:r>
        <w:r w:rsidR="00940339">
          <w:rPr>
            <w:noProof/>
            <w:webHidden/>
          </w:rPr>
          <w:fldChar w:fldCharType="separate"/>
        </w:r>
        <w:r w:rsidR="009A363C">
          <w:rPr>
            <w:noProof/>
            <w:webHidden/>
          </w:rPr>
          <w:t>17</w:t>
        </w:r>
        <w:r w:rsidR="00940339">
          <w:rPr>
            <w:noProof/>
            <w:webHidden/>
          </w:rPr>
          <w:fldChar w:fldCharType="end"/>
        </w:r>
      </w:hyperlink>
    </w:p>
    <w:p w14:paraId="422C40B7" w14:textId="2D91A7BB"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05" w:history="1">
        <w:r w:rsidR="00940339" w:rsidRPr="00D76A8A">
          <w:rPr>
            <w:rStyle w:val="Hyperlink"/>
            <w:noProof/>
          </w:rPr>
          <w:t>2.3.4 Artificial Neural Network Short Term Load Forecaster – Generation Three (ANNSTLF-G3)</w:t>
        </w:r>
        <w:r w:rsidR="00940339">
          <w:rPr>
            <w:noProof/>
            <w:webHidden/>
          </w:rPr>
          <w:tab/>
        </w:r>
        <w:r w:rsidR="00940339">
          <w:rPr>
            <w:noProof/>
            <w:webHidden/>
          </w:rPr>
          <w:fldChar w:fldCharType="begin"/>
        </w:r>
        <w:r w:rsidR="00940339">
          <w:rPr>
            <w:noProof/>
            <w:webHidden/>
          </w:rPr>
          <w:instrText xml:space="preserve"> PAGEREF _Toc88140605 \h </w:instrText>
        </w:r>
        <w:r w:rsidR="00940339">
          <w:rPr>
            <w:noProof/>
            <w:webHidden/>
          </w:rPr>
        </w:r>
        <w:r w:rsidR="00940339">
          <w:rPr>
            <w:noProof/>
            <w:webHidden/>
          </w:rPr>
          <w:fldChar w:fldCharType="separate"/>
        </w:r>
        <w:r w:rsidR="009A363C">
          <w:rPr>
            <w:noProof/>
            <w:webHidden/>
          </w:rPr>
          <w:t>20</w:t>
        </w:r>
        <w:r w:rsidR="00940339">
          <w:rPr>
            <w:noProof/>
            <w:webHidden/>
          </w:rPr>
          <w:fldChar w:fldCharType="end"/>
        </w:r>
      </w:hyperlink>
    </w:p>
    <w:p w14:paraId="36BB81F9" w14:textId="70AB17C8"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06" w:history="1">
        <w:r w:rsidR="00940339" w:rsidRPr="00D76A8A">
          <w:rPr>
            <w:rStyle w:val="Hyperlink"/>
            <w:noProof/>
          </w:rPr>
          <w:t>2.4 Deep Learning Techniques</w:t>
        </w:r>
        <w:r w:rsidR="00940339">
          <w:rPr>
            <w:noProof/>
            <w:webHidden/>
          </w:rPr>
          <w:tab/>
        </w:r>
        <w:r w:rsidR="00940339">
          <w:rPr>
            <w:noProof/>
            <w:webHidden/>
          </w:rPr>
          <w:fldChar w:fldCharType="begin"/>
        </w:r>
        <w:r w:rsidR="00940339">
          <w:rPr>
            <w:noProof/>
            <w:webHidden/>
          </w:rPr>
          <w:instrText xml:space="preserve"> PAGEREF _Toc88140606 \h </w:instrText>
        </w:r>
        <w:r w:rsidR="00940339">
          <w:rPr>
            <w:noProof/>
            <w:webHidden/>
          </w:rPr>
        </w:r>
        <w:r w:rsidR="00940339">
          <w:rPr>
            <w:noProof/>
            <w:webHidden/>
          </w:rPr>
          <w:fldChar w:fldCharType="separate"/>
        </w:r>
        <w:r w:rsidR="009A363C">
          <w:rPr>
            <w:noProof/>
            <w:webHidden/>
          </w:rPr>
          <w:t>23</w:t>
        </w:r>
        <w:r w:rsidR="00940339">
          <w:rPr>
            <w:noProof/>
            <w:webHidden/>
          </w:rPr>
          <w:fldChar w:fldCharType="end"/>
        </w:r>
      </w:hyperlink>
    </w:p>
    <w:p w14:paraId="527610F6" w14:textId="4A5A0BB3"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07" w:history="1">
        <w:r w:rsidR="00940339" w:rsidRPr="00D76A8A">
          <w:rPr>
            <w:rStyle w:val="Hyperlink"/>
            <w:noProof/>
          </w:rPr>
          <w:t>2.4.1 The Long Short Term Memory Forecaster (LSTM)</w:t>
        </w:r>
        <w:r w:rsidR="00940339">
          <w:rPr>
            <w:noProof/>
            <w:webHidden/>
          </w:rPr>
          <w:tab/>
        </w:r>
        <w:r w:rsidR="00940339">
          <w:rPr>
            <w:noProof/>
            <w:webHidden/>
          </w:rPr>
          <w:fldChar w:fldCharType="begin"/>
        </w:r>
        <w:r w:rsidR="00940339">
          <w:rPr>
            <w:noProof/>
            <w:webHidden/>
          </w:rPr>
          <w:instrText xml:space="preserve"> PAGEREF _Toc88140607 \h </w:instrText>
        </w:r>
        <w:r w:rsidR="00940339">
          <w:rPr>
            <w:noProof/>
            <w:webHidden/>
          </w:rPr>
        </w:r>
        <w:r w:rsidR="00940339">
          <w:rPr>
            <w:noProof/>
            <w:webHidden/>
          </w:rPr>
          <w:fldChar w:fldCharType="separate"/>
        </w:r>
        <w:r w:rsidR="009A363C">
          <w:rPr>
            <w:noProof/>
            <w:webHidden/>
          </w:rPr>
          <w:t>26</w:t>
        </w:r>
        <w:r w:rsidR="00940339">
          <w:rPr>
            <w:noProof/>
            <w:webHidden/>
          </w:rPr>
          <w:fldChar w:fldCharType="end"/>
        </w:r>
      </w:hyperlink>
    </w:p>
    <w:p w14:paraId="16758F9A" w14:textId="6CE2AA74"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08" w:history="1">
        <w:r w:rsidR="00940339" w:rsidRPr="00D76A8A">
          <w:rPr>
            <w:rStyle w:val="Hyperlink"/>
            <w:noProof/>
          </w:rPr>
          <w:t>2.4.2 The Convolutional Neural Network Forecaster (CNN)</w:t>
        </w:r>
        <w:r w:rsidR="00940339">
          <w:rPr>
            <w:noProof/>
            <w:webHidden/>
          </w:rPr>
          <w:tab/>
        </w:r>
        <w:r w:rsidR="00940339">
          <w:rPr>
            <w:noProof/>
            <w:webHidden/>
          </w:rPr>
          <w:fldChar w:fldCharType="begin"/>
        </w:r>
        <w:r w:rsidR="00940339">
          <w:rPr>
            <w:noProof/>
            <w:webHidden/>
          </w:rPr>
          <w:instrText xml:space="preserve"> PAGEREF _Toc88140608 \h </w:instrText>
        </w:r>
        <w:r w:rsidR="00940339">
          <w:rPr>
            <w:noProof/>
            <w:webHidden/>
          </w:rPr>
        </w:r>
        <w:r w:rsidR="00940339">
          <w:rPr>
            <w:noProof/>
            <w:webHidden/>
          </w:rPr>
          <w:fldChar w:fldCharType="separate"/>
        </w:r>
        <w:r w:rsidR="009A363C">
          <w:rPr>
            <w:noProof/>
            <w:webHidden/>
          </w:rPr>
          <w:t>29</w:t>
        </w:r>
        <w:r w:rsidR="00940339">
          <w:rPr>
            <w:noProof/>
            <w:webHidden/>
          </w:rPr>
          <w:fldChar w:fldCharType="end"/>
        </w:r>
      </w:hyperlink>
    </w:p>
    <w:p w14:paraId="3712BF71" w14:textId="22FB17C9"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09" w:history="1">
        <w:r w:rsidR="00940339" w:rsidRPr="00D76A8A">
          <w:rPr>
            <w:rStyle w:val="Hyperlink"/>
            <w:noProof/>
          </w:rPr>
          <w:t>2.5 The Myth of Finding the One Size Fits All Technique</w:t>
        </w:r>
        <w:r w:rsidR="00940339">
          <w:rPr>
            <w:noProof/>
            <w:webHidden/>
          </w:rPr>
          <w:tab/>
        </w:r>
        <w:r w:rsidR="00940339">
          <w:rPr>
            <w:noProof/>
            <w:webHidden/>
          </w:rPr>
          <w:fldChar w:fldCharType="begin"/>
        </w:r>
        <w:r w:rsidR="00940339">
          <w:rPr>
            <w:noProof/>
            <w:webHidden/>
          </w:rPr>
          <w:instrText xml:space="preserve"> PAGEREF _Toc88140609 \h </w:instrText>
        </w:r>
        <w:r w:rsidR="00940339">
          <w:rPr>
            <w:noProof/>
            <w:webHidden/>
          </w:rPr>
        </w:r>
        <w:r w:rsidR="00940339">
          <w:rPr>
            <w:noProof/>
            <w:webHidden/>
          </w:rPr>
          <w:fldChar w:fldCharType="separate"/>
        </w:r>
        <w:r w:rsidR="009A363C">
          <w:rPr>
            <w:noProof/>
            <w:webHidden/>
          </w:rPr>
          <w:t>32</w:t>
        </w:r>
        <w:r w:rsidR="00940339">
          <w:rPr>
            <w:noProof/>
            <w:webHidden/>
          </w:rPr>
          <w:fldChar w:fldCharType="end"/>
        </w:r>
      </w:hyperlink>
    </w:p>
    <w:p w14:paraId="65472A3D" w14:textId="5A1617F7"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10" w:history="1">
        <w:r w:rsidR="00940339" w:rsidRPr="00D76A8A">
          <w:rPr>
            <w:rStyle w:val="Hyperlink"/>
            <w:noProof/>
          </w:rPr>
          <w:t>2.6 Peak Load</w:t>
        </w:r>
        <w:r w:rsidR="00940339">
          <w:rPr>
            <w:noProof/>
            <w:webHidden/>
          </w:rPr>
          <w:tab/>
        </w:r>
        <w:r w:rsidR="00940339">
          <w:rPr>
            <w:noProof/>
            <w:webHidden/>
          </w:rPr>
          <w:fldChar w:fldCharType="begin"/>
        </w:r>
        <w:r w:rsidR="00940339">
          <w:rPr>
            <w:noProof/>
            <w:webHidden/>
          </w:rPr>
          <w:instrText xml:space="preserve"> PAGEREF _Toc88140610 \h </w:instrText>
        </w:r>
        <w:r w:rsidR="00940339">
          <w:rPr>
            <w:noProof/>
            <w:webHidden/>
          </w:rPr>
        </w:r>
        <w:r w:rsidR="00940339">
          <w:rPr>
            <w:noProof/>
            <w:webHidden/>
          </w:rPr>
          <w:fldChar w:fldCharType="separate"/>
        </w:r>
        <w:r w:rsidR="009A363C">
          <w:rPr>
            <w:noProof/>
            <w:webHidden/>
          </w:rPr>
          <w:t>32</w:t>
        </w:r>
        <w:r w:rsidR="00940339">
          <w:rPr>
            <w:noProof/>
            <w:webHidden/>
          </w:rPr>
          <w:fldChar w:fldCharType="end"/>
        </w:r>
      </w:hyperlink>
    </w:p>
    <w:p w14:paraId="762C5E58" w14:textId="1704E358"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11" w:history="1">
        <w:r w:rsidR="00940339" w:rsidRPr="00D76A8A">
          <w:rPr>
            <w:rStyle w:val="Hyperlink"/>
            <w:noProof/>
          </w:rPr>
          <w:t>2.7 Performance Metrics</w:t>
        </w:r>
        <w:r w:rsidR="00940339">
          <w:rPr>
            <w:noProof/>
            <w:webHidden/>
          </w:rPr>
          <w:tab/>
        </w:r>
        <w:r w:rsidR="00940339">
          <w:rPr>
            <w:noProof/>
            <w:webHidden/>
          </w:rPr>
          <w:fldChar w:fldCharType="begin"/>
        </w:r>
        <w:r w:rsidR="00940339">
          <w:rPr>
            <w:noProof/>
            <w:webHidden/>
          </w:rPr>
          <w:instrText xml:space="preserve"> PAGEREF _Toc88140611 \h </w:instrText>
        </w:r>
        <w:r w:rsidR="00940339">
          <w:rPr>
            <w:noProof/>
            <w:webHidden/>
          </w:rPr>
        </w:r>
        <w:r w:rsidR="00940339">
          <w:rPr>
            <w:noProof/>
            <w:webHidden/>
          </w:rPr>
          <w:fldChar w:fldCharType="separate"/>
        </w:r>
        <w:r w:rsidR="009A363C">
          <w:rPr>
            <w:noProof/>
            <w:webHidden/>
          </w:rPr>
          <w:t>35</w:t>
        </w:r>
        <w:r w:rsidR="00940339">
          <w:rPr>
            <w:noProof/>
            <w:webHidden/>
          </w:rPr>
          <w:fldChar w:fldCharType="end"/>
        </w:r>
      </w:hyperlink>
    </w:p>
    <w:p w14:paraId="1F2C3D4C" w14:textId="55DE4202" w:rsidR="00940339" w:rsidRDefault="005D3519">
      <w:pPr>
        <w:pStyle w:val="TOC1"/>
        <w:rPr>
          <w:rFonts w:asciiTheme="minorHAnsi" w:eastAsiaTheme="minorEastAsia" w:hAnsiTheme="minorHAnsi" w:cstheme="minorBidi"/>
          <w:noProof/>
          <w:sz w:val="22"/>
          <w:szCs w:val="22"/>
          <w:lang w:eastAsia="en-CA"/>
        </w:rPr>
      </w:pPr>
      <w:hyperlink w:anchor="_Toc88140612" w:history="1">
        <w:r w:rsidR="00940339" w:rsidRPr="00D76A8A">
          <w:rPr>
            <w:rStyle w:val="Hyperlink"/>
            <w:noProof/>
          </w:rPr>
          <w:t>3 Investigation</w:t>
        </w:r>
        <w:r w:rsidR="00940339">
          <w:rPr>
            <w:noProof/>
            <w:webHidden/>
          </w:rPr>
          <w:tab/>
        </w:r>
        <w:r w:rsidR="00940339">
          <w:rPr>
            <w:noProof/>
            <w:webHidden/>
          </w:rPr>
          <w:fldChar w:fldCharType="begin"/>
        </w:r>
        <w:r w:rsidR="00940339">
          <w:rPr>
            <w:noProof/>
            <w:webHidden/>
          </w:rPr>
          <w:instrText xml:space="preserve"> PAGEREF _Toc88140612 \h </w:instrText>
        </w:r>
        <w:r w:rsidR="00940339">
          <w:rPr>
            <w:noProof/>
            <w:webHidden/>
          </w:rPr>
        </w:r>
        <w:r w:rsidR="00940339">
          <w:rPr>
            <w:noProof/>
            <w:webHidden/>
          </w:rPr>
          <w:fldChar w:fldCharType="separate"/>
        </w:r>
        <w:r w:rsidR="009A363C">
          <w:rPr>
            <w:noProof/>
            <w:webHidden/>
          </w:rPr>
          <w:t>38</w:t>
        </w:r>
        <w:r w:rsidR="00940339">
          <w:rPr>
            <w:noProof/>
            <w:webHidden/>
          </w:rPr>
          <w:fldChar w:fldCharType="end"/>
        </w:r>
      </w:hyperlink>
    </w:p>
    <w:p w14:paraId="7F3852AA" w14:textId="251671D6"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13" w:history="1">
        <w:r w:rsidR="00940339" w:rsidRPr="00D76A8A">
          <w:rPr>
            <w:rStyle w:val="Hyperlink"/>
            <w:noProof/>
          </w:rPr>
          <w:t>3.1 Methods</w:t>
        </w:r>
        <w:r w:rsidR="00940339">
          <w:rPr>
            <w:noProof/>
            <w:webHidden/>
          </w:rPr>
          <w:tab/>
        </w:r>
        <w:r w:rsidR="00940339">
          <w:rPr>
            <w:noProof/>
            <w:webHidden/>
          </w:rPr>
          <w:fldChar w:fldCharType="begin"/>
        </w:r>
        <w:r w:rsidR="00940339">
          <w:rPr>
            <w:noProof/>
            <w:webHidden/>
          </w:rPr>
          <w:instrText xml:space="preserve"> PAGEREF _Toc88140613 \h </w:instrText>
        </w:r>
        <w:r w:rsidR="00940339">
          <w:rPr>
            <w:noProof/>
            <w:webHidden/>
          </w:rPr>
        </w:r>
        <w:r w:rsidR="00940339">
          <w:rPr>
            <w:noProof/>
            <w:webHidden/>
          </w:rPr>
          <w:fldChar w:fldCharType="separate"/>
        </w:r>
        <w:r w:rsidR="009A363C">
          <w:rPr>
            <w:noProof/>
            <w:webHidden/>
          </w:rPr>
          <w:t>38</w:t>
        </w:r>
        <w:r w:rsidR="00940339">
          <w:rPr>
            <w:noProof/>
            <w:webHidden/>
          </w:rPr>
          <w:fldChar w:fldCharType="end"/>
        </w:r>
      </w:hyperlink>
    </w:p>
    <w:p w14:paraId="2EC83D98" w14:textId="24316000"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14" w:history="1">
        <w:r w:rsidR="00940339" w:rsidRPr="00D76A8A">
          <w:rPr>
            <w:rStyle w:val="Hyperlink"/>
            <w:noProof/>
          </w:rPr>
          <w:t>3.1.1 Preparation of the Datasets</w:t>
        </w:r>
        <w:r w:rsidR="00940339">
          <w:rPr>
            <w:noProof/>
            <w:webHidden/>
          </w:rPr>
          <w:tab/>
        </w:r>
        <w:r w:rsidR="00940339">
          <w:rPr>
            <w:noProof/>
            <w:webHidden/>
          </w:rPr>
          <w:fldChar w:fldCharType="begin"/>
        </w:r>
        <w:r w:rsidR="00940339">
          <w:rPr>
            <w:noProof/>
            <w:webHidden/>
          </w:rPr>
          <w:instrText xml:space="preserve"> PAGEREF _Toc88140614 \h </w:instrText>
        </w:r>
        <w:r w:rsidR="00940339">
          <w:rPr>
            <w:noProof/>
            <w:webHidden/>
          </w:rPr>
        </w:r>
        <w:r w:rsidR="00940339">
          <w:rPr>
            <w:noProof/>
            <w:webHidden/>
          </w:rPr>
          <w:fldChar w:fldCharType="separate"/>
        </w:r>
        <w:r w:rsidR="009A363C">
          <w:rPr>
            <w:noProof/>
            <w:webHidden/>
          </w:rPr>
          <w:t>38</w:t>
        </w:r>
        <w:r w:rsidR="00940339">
          <w:rPr>
            <w:noProof/>
            <w:webHidden/>
          </w:rPr>
          <w:fldChar w:fldCharType="end"/>
        </w:r>
      </w:hyperlink>
    </w:p>
    <w:p w14:paraId="52EFB12E" w14:textId="54A12B10"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15" w:history="1">
        <w:r w:rsidR="00940339" w:rsidRPr="00D76A8A">
          <w:rPr>
            <w:rStyle w:val="Hyperlink"/>
            <w:noProof/>
          </w:rPr>
          <w:t>3.2 Implementation Specifications for Benchmark Forecasters</w:t>
        </w:r>
        <w:r w:rsidR="00940339">
          <w:rPr>
            <w:noProof/>
            <w:webHidden/>
          </w:rPr>
          <w:tab/>
        </w:r>
        <w:r w:rsidR="00940339">
          <w:rPr>
            <w:noProof/>
            <w:webHidden/>
          </w:rPr>
          <w:fldChar w:fldCharType="begin"/>
        </w:r>
        <w:r w:rsidR="00940339">
          <w:rPr>
            <w:noProof/>
            <w:webHidden/>
          </w:rPr>
          <w:instrText xml:space="preserve"> PAGEREF _Toc88140615 \h </w:instrText>
        </w:r>
        <w:r w:rsidR="00940339">
          <w:rPr>
            <w:noProof/>
            <w:webHidden/>
          </w:rPr>
        </w:r>
        <w:r w:rsidR="00940339">
          <w:rPr>
            <w:noProof/>
            <w:webHidden/>
          </w:rPr>
          <w:fldChar w:fldCharType="separate"/>
        </w:r>
        <w:r w:rsidR="009A363C">
          <w:rPr>
            <w:noProof/>
            <w:webHidden/>
          </w:rPr>
          <w:t>41</w:t>
        </w:r>
        <w:r w:rsidR="00940339">
          <w:rPr>
            <w:noProof/>
            <w:webHidden/>
          </w:rPr>
          <w:fldChar w:fldCharType="end"/>
        </w:r>
      </w:hyperlink>
    </w:p>
    <w:p w14:paraId="506D1E0E" w14:textId="3870118A"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16" w:history="1">
        <w:r w:rsidR="00940339" w:rsidRPr="00D76A8A">
          <w:rPr>
            <w:rStyle w:val="Hyperlink"/>
            <w:noProof/>
          </w:rPr>
          <w:t>3.2.1 The Seasonal Naïve Forecaster (SNF)</w:t>
        </w:r>
        <w:r w:rsidR="00940339">
          <w:rPr>
            <w:noProof/>
            <w:webHidden/>
          </w:rPr>
          <w:tab/>
        </w:r>
        <w:r w:rsidR="00940339">
          <w:rPr>
            <w:noProof/>
            <w:webHidden/>
          </w:rPr>
          <w:fldChar w:fldCharType="begin"/>
        </w:r>
        <w:r w:rsidR="00940339">
          <w:rPr>
            <w:noProof/>
            <w:webHidden/>
          </w:rPr>
          <w:instrText xml:space="preserve"> PAGEREF _Toc88140616 \h </w:instrText>
        </w:r>
        <w:r w:rsidR="00940339">
          <w:rPr>
            <w:noProof/>
            <w:webHidden/>
          </w:rPr>
        </w:r>
        <w:r w:rsidR="00940339">
          <w:rPr>
            <w:noProof/>
            <w:webHidden/>
          </w:rPr>
          <w:fldChar w:fldCharType="separate"/>
        </w:r>
        <w:r w:rsidR="009A363C">
          <w:rPr>
            <w:noProof/>
            <w:webHidden/>
          </w:rPr>
          <w:t>41</w:t>
        </w:r>
        <w:r w:rsidR="00940339">
          <w:rPr>
            <w:noProof/>
            <w:webHidden/>
          </w:rPr>
          <w:fldChar w:fldCharType="end"/>
        </w:r>
      </w:hyperlink>
    </w:p>
    <w:p w14:paraId="0526F1F4" w14:textId="283D10F0"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17" w:history="1">
        <w:r w:rsidR="00940339" w:rsidRPr="00D76A8A">
          <w:rPr>
            <w:rStyle w:val="Hyperlink"/>
            <w:noProof/>
          </w:rPr>
          <w:t>3.2.2 The Multiple Linear Regression Forecaster (MLR)</w:t>
        </w:r>
        <w:r w:rsidR="00940339">
          <w:rPr>
            <w:noProof/>
            <w:webHidden/>
          </w:rPr>
          <w:tab/>
        </w:r>
        <w:r w:rsidR="00940339">
          <w:rPr>
            <w:noProof/>
            <w:webHidden/>
          </w:rPr>
          <w:fldChar w:fldCharType="begin"/>
        </w:r>
        <w:r w:rsidR="00940339">
          <w:rPr>
            <w:noProof/>
            <w:webHidden/>
          </w:rPr>
          <w:instrText xml:space="preserve"> PAGEREF _Toc88140617 \h </w:instrText>
        </w:r>
        <w:r w:rsidR="00940339">
          <w:rPr>
            <w:noProof/>
            <w:webHidden/>
          </w:rPr>
        </w:r>
        <w:r w:rsidR="00940339">
          <w:rPr>
            <w:noProof/>
            <w:webHidden/>
          </w:rPr>
          <w:fldChar w:fldCharType="separate"/>
        </w:r>
        <w:r w:rsidR="009A363C">
          <w:rPr>
            <w:noProof/>
            <w:webHidden/>
          </w:rPr>
          <w:t>41</w:t>
        </w:r>
        <w:r w:rsidR="00940339">
          <w:rPr>
            <w:noProof/>
            <w:webHidden/>
          </w:rPr>
          <w:fldChar w:fldCharType="end"/>
        </w:r>
      </w:hyperlink>
    </w:p>
    <w:p w14:paraId="421CE293" w14:textId="54F39959"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18" w:history="1">
        <w:r w:rsidR="00940339" w:rsidRPr="00D76A8A">
          <w:rPr>
            <w:rStyle w:val="Hyperlink"/>
            <w:noProof/>
          </w:rPr>
          <w:t>3.2.3 The Auto-Regressive Integrated Moving Average Forecaster (ARIMA)</w:t>
        </w:r>
        <w:r w:rsidR="00940339">
          <w:rPr>
            <w:noProof/>
            <w:webHidden/>
          </w:rPr>
          <w:tab/>
        </w:r>
        <w:r w:rsidR="00940339">
          <w:rPr>
            <w:noProof/>
            <w:webHidden/>
          </w:rPr>
          <w:fldChar w:fldCharType="begin"/>
        </w:r>
        <w:r w:rsidR="00940339">
          <w:rPr>
            <w:noProof/>
            <w:webHidden/>
          </w:rPr>
          <w:instrText xml:space="preserve"> PAGEREF _Toc88140618 \h </w:instrText>
        </w:r>
        <w:r w:rsidR="00940339">
          <w:rPr>
            <w:noProof/>
            <w:webHidden/>
          </w:rPr>
        </w:r>
        <w:r w:rsidR="00940339">
          <w:rPr>
            <w:noProof/>
            <w:webHidden/>
          </w:rPr>
          <w:fldChar w:fldCharType="separate"/>
        </w:r>
        <w:r w:rsidR="009A363C">
          <w:rPr>
            <w:noProof/>
            <w:webHidden/>
          </w:rPr>
          <w:t>42</w:t>
        </w:r>
        <w:r w:rsidR="00940339">
          <w:rPr>
            <w:noProof/>
            <w:webHidden/>
          </w:rPr>
          <w:fldChar w:fldCharType="end"/>
        </w:r>
      </w:hyperlink>
    </w:p>
    <w:p w14:paraId="692CFF6F" w14:textId="0908D97F"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19" w:history="1">
        <w:r w:rsidR="00940339" w:rsidRPr="00D76A8A">
          <w:rPr>
            <w:rStyle w:val="Hyperlink"/>
            <w:noProof/>
          </w:rPr>
          <w:t>3.2.4 The Artificial Neural Network Short Term Load Forecaster (ANNSTLF-G3)</w:t>
        </w:r>
        <w:r w:rsidR="00940339">
          <w:rPr>
            <w:noProof/>
            <w:webHidden/>
          </w:rPr>
          <w:tab/>
        </w:r>
        <w:r w:rsidR="00940339">
          <w:rPr>
            <w:noProof/>
            <w:webHidden/>
          </w:rPr>
          <w:fldChar w:fldCharType="begin"/>
        </w:r>
        <w:r w:rsidR="00940339">
          <w:rPr>
            <w:noProof/>
            <w:webHidden/>
          </w:rPr>
          <w:instrText xml:space="preserve"> PAGEREF _Toc88140619 \h </w:instrText>
        </w:r>
        <w:r w:rsidR="00940339">
          <w:rPr>
            <w:noProof/>
            <w:webHidden/>
          </w:rPr>
        </w:r>
        <w:r w:rsidR="00940339">
          <w:rPr>
            <w:noProof/>
            <w:webHidden/>
          </w:rPr>
          <w:fldChar w:fldCharType="separate"/>
        </w:r>
        <w:r w:rsidR="009A363C">
          <w:rPr>
            <w:noProof/>
            <w:webHidden/>
          </w:rPr>
          <w:t>44</w:t>
        </w:r>
        <w:r w:rsidR="00940339">
          <w:rPr>
            <w:noProof/>
            <w:webHidden/>
          </w:rPr>
          <w:fldChar w:fldCharType="end"/>
        </w:r>
      </w:hyperlink>
    </w:p>
    <w:p w14:paraId="7E5043F3" w14:textId="32B44749"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20" w:history="1">
        <w:r w:rsidR="00940339" w:rsidRPr="00D76A8A">
          <w:rPr>
            <w:rStyle w:val="Hyperlink"/>
            <w:noProof/>
          </w:rPr>
          <w:t>3.3 Implementation Specifications for the Deep Learning Forecasters</w:t>
        </w:r>
        <w:r w:rsidR="00940339">
          <w:rPr>
            <w:noProof/>
            <w:webHidden/>
          </w:rPr>
          <w:tab/>
        </w:r>
        <w:r w:rsidR="00940339">
          <w:rPr>
            <w:noProof/>
            <w:webHidden/>
          </w:rPr>
          <w:fldChar w:fldCharType="begin"/>
        </w:r>
        <w:r w:rsidR="00940339">
          <w:rPr>
            <w:noProof/>
            <w:webHidden/>
          </w:rPr>
          <w:instrText xml:space="preserve"> PAGEREF _Toc88140620 \h </w:instrText>
        </w:r>
        <w:r w:rsidR="00940339">
          <w:rPr>
            <w:noProof/>
            <w:webHidden/>
          </w:rPr>
        </w:r>
        <w:r w:rsidR="00940339">
          <w:rPr>
            <w:noProof/>
            <w:webHidden/>
          </w:rPr>
          <w:fldChar w:fldCharType="separate"/>
        </w:r>
        <w:r w:rsidR="009A363C">
          <w:rPr>
            <w:noProof/>
            <w:webHidden/>
          </w:rPr>
          <w:t>46</w:t>
        </w:r>
        <w:r w:rsidR="00940339">
          <w:rPr>
            <w:noProof/>
            <w:webHidden/>
          </w:rPr>
          <w:fldChar w:fldCharType="end"/>
        </w:r>
      </w:hyperlink>
    </w:p>
    <w:p w14:paraId="684BC06E" w14:textId="5A9528E5"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21" w:history="1">
        <w:r w:rsidR="00940339" w:rsidRPr="00D76A8A">
          <w:rPr>
            <w:rStyle w:val="Hyperlink"/>
            <w:noProof/>
          </w:rPr>
          <w:t>3.3.1 The Long Short Term Memory Forecaster (LSTM)</w:t>
        </w:r>
        <w:r w:rsidR="00940339">
          <w:rPr>
            <w:noProof/>
            <w:webHidden/>
          </w:rPr>
          <w:tab/>
        </w:r>
        <w:r w:rsidR="00940339">
          <w:rPr>
            <w:noProof/>
            <w:webHidden/>
          </w:rPr>
          <w:fldChar w:fldCharType="begin"/>
        </w:r>
        <w:r w:rsidR="00940339">
          <w:rPr>
            <w:noProof/>
            <w:webHidden/>
          </w:rPr>
          <w:instrText xml:space="preserve"> PAGEREF _Toc88140621 \h </w:instrText>
        </w:r>
        <w:r w:rsidR="00940339">
          <w:rPr>
            <w:noProof/>
            <w:webHidden/>
          </w:rPr>
        </w:r>
        <w:r w:rsidR="00940339">
          <w:rPr>
            <w:noProof/>
            <w:webHidden/>
          </w:rPr>
          <w:fldChar w:fldCharType="separate"/>
        </w:r>
        <w:r w:rsidR="009A363C">
          <w:rPr>
            <w:noProof/>
            <w:webHidden/>
          </w:rPr>
          <w:t>46</w:t>
        </w:r>
        <w:r w:rsidR="00940339">
          <w:rPr>
            <w:noProof/>
            <w:webHidden/>
          </w:rPr>
          <w:fldChar w:fldCharType="end"/>
        </w:r>
      </w:hyperlink>
    </w:p>
    <w:p w14:paraId="3D221F3E" w14:textId="14CC0253"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22" w:history="1">
        <w:r w:rsidR="00940339" w:rsidRPr="00D76A8A">
          <w:rPr>
            <w:rStyle w:val="Hyperlink"/>
            <w:noProof/>
          </w:rPr>
          <w:t>3.3.2 The Convolutional Neural Network Forecaster (CNN)</w:t>
        </w:r>
        <w:r w:rsidR="00940339">
          <w:rPr>
            <w:noProof/>
            <w:webHidden/>
          </w:rPr>
          <w:tab/>
        </w:r>
        <w:r w:rsidR="00940339">
          <w:rPr>
            <w:noProof/>
            <w:webHidden/>
          </w:rPr>
          <w:fldChar w:fldCharType="begin"/>
        </w:r>
        <w:r w:rsidR="00940339">
          <w:rPr>
            <w:noProof/>
            <w:webHidden/>
          </w:rPr>
          <w:instrText xml:space="preserve"> PAGEREF _Toc88140622 \h </w:instrText>
        </w:r>
        <w:r w:rsidR="00940339">
          <w:rPr>
            <w:noProof/>
            <w:webHidden/>
          </w:rPr>
        </w:r>
        <w:r w:rsidR="00940339">
          <w:rPr>
            <w:noProof/>
            <w:webHidden/>
          </w:rPr>
          <w:fldChar w:fldCharType="separate"/>
        </w:r>
        <w:r w:rsidR="009A363C">
          <w:rPr>
            <w:noProof/>
            <w:webHidden/>
          </w:rPr>
          <w:t>46</w:t>
        </w:r>
        <w:r w:rsidR="00940339">
          <w:rPr>
            <w:noProof/>
            <w:webHidden/>
          </w:rPr>
          <w:fldChar w:fldCharType="end"/>
        </w:r>
      </w:hyperlink>
    </w:p>
    <w:p w14:paraId="61155AD9" w14:textId="2244EB71"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23" w:history="1">
        <w:r w:rsidR="00940339" w:rsidRPr="00D76A8A">
          <w:rPr>
            <w:rStyle w:val="Hyperlink"/>
            <w:noProof/>
          </w:rPr>
          <w:t>3.4 Method Analysis</w:t>
        </w:r>
        <w:r w:rsidR="00940339">
          <w:rPr>
            <w:noProof/>
            <w:webHidden/>
          </w:rPr>
          <w:tab/>
        </w:r>
        <w:r w:rsidR="00940339">
          <w:rPr>
            <w:noProof/>
            <w:webHidden/>
          </w:rPr>
          <w:fldChar w:fldCharType="begin"/>
        </w:r>
        <w:r w:rsidR="00940339">
          <w:rPr>
            <w:noProof/>
            <w:webHidden/>
          </w:rPr>
          <w:instrText xml:space="preserve"> PAGEREF _Toc88140623 \h </w:instrText>
        </w:r>
        <w:r w:rsidR="00940339">
          <w:rPr>
            <w:noProof/>
            <w:webHidden/>
          </w:rPr>
        </w:r>
        <w:r w:rsidR="00940339">
          <w:rPr>
            <w:noProof/>
            <w:webHidden/>
          </w:rPr>
          <w:fldChar w:fldCharType="separate"/>
        </w:r>
        <w:r w:rsidR="009A363C">
          <w:rPr>
            <w:noProof/>
            <w:webHidden/>
          </w:rPr>
          <w:t>47</w:t>
        </w:r>
        <w:r w:rsidR="00940339">
          <w:rPr>
            <w:noProof/>
            <w:webHidden/>
          </w:rPr>
          <w:fldChar w:fldCharType="end"/>
        </w:r>
      </w:hyperlink>
    </w:p>
    <w:p w14:paraId="0B4B220F" w14:textId="7B91D26F"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24" w:history="1">
        <w:r w:rsidR="00940339" w:rsidRPr="00D76A8A">
          <w:rPr>
            <w:rStyle w:val="Hyperlink"/>
            <w:noProof/>
          </w:rPr>
          <w:t>3.4.1 A Brief Note on Peak Detection Accuracy</w:t>
        </w:r>
        <w:r w:rsidR="00940339">
          <w:rPr>
            <w:noProof/>
            <w:webHidden/>
          </w:rPr>
          <w:tab/>
        </w:r>
        <w:r w:rsidR="00940339">
          <w:rPr>
            <w:noProof/>
            <w:webHidden/>
          </w:rPr>
          <w:fldChar w:fldCharType="begin"/>
        </w:r>
        <w:r w:rsidR="00940339">
          <w:rPr>
            <w:noProof/>
            <w:webHidden/>
          </w:rPr>
          <w:instrText xml:space="preserve"> PAGEREF _Toc88140624 \h </w:instrText>
        </w:r>
        <w:r w:rsidR="00940339">
          <w:rPr>
            <w:noProof/>
            <w:webHidden/>
          </w:rPr>
        </w:r>
        <w:r w:rsidR="00940339">
          <w:rPr>
            <w:noProof/>
            <w:webHidden/>
          </w:rPr>
          <w:fldChar w:fldCharType="separate"/>
        </w:r>
        <w:r w:rsidR="009A363C">
          <w:rPr>
            <w:noProof/>
            <w:webHidden/>
          </w:rPr>
          <w:t>48</w:t>
        </w:r>
        <w:r w:rsidR="00940339">
          <w:rPr>
            <w:noProof/>
            <w:webHidden/>
          </w:rPr>
          <w:fldChar w:fldCharType="end"/>
        </w:r>
      </w:hyperlink>
    </w:p>
    <w:p w14:paraId="5C664A27" w14:textId="34791FD0"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25" w:history="1">
        <w:r w:rsidR="00940339" w:rsidRPr="00D76A8A">
          <w:rPr>
            <w:rStyle w:val="Hyperlink"/>
            <w:noProof/>
          </w:rPr>
          <w:t>3.5 The Performance of Forecasters on the Toronto Dataset</w:t>
        </w:r>
        <w:r w:rsidR="00940339">
          <w:rPr>
            <w:noProof/>
            <w:webHidden/>
          </w:rPr>
          <w:tab/>
        </w:r>
        <w:r w:rsidR="00940339">
          <w:rPr>
            <w:noProof/>
            <w:webHidden/>
          </w:rPr>
          <w:fldChar w:fldCharType="begin"/>
        </w:r>
        <w:r w:rsidR="00940339">
          <w:rPr>
            <w:noProof/>
            <w:webHidden/>
          </w:rPr>
          <w:instrText xml:space="preserve"> PAGEREF _Toc88140625 \h </w:instrText>
        </w:r>
        <w:r w:rsidR="00940339">
          <w:rPr>
            <w:noProof/>
            <w:webHidden/>
          </w:rPr>
        </w:r>
        <w:r w:rsidR="00940339">
          <w:rPr>
            <w:noProof/>
            <w:webHidden/>
          </w:rPr>
          <w:fldChar w:fldCharType="separate"/>
        </w:r>
        <w:r w:rsidR="009A363C">
          <w:rPr>
            <w:noProof/>
            <w:webHidden/>
          </w:rPr>
          <w:t>49</w:t>
        </w:r>
        <w:r w:rsidR="00940339">
          <w:rPr>
            <w:noProof/>
            <w:webHidden/>
          </w:rPr>
          <w:fldChar w:fldCharType="end"/>
        </w:r>
      </w:hyperlink>
    </w:p>
    <w:p w14:paraId="5B37968E" w14:textId="3EC0F809"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26" w:history="1">
        <w:r w:rsidR="00940339" w:rsidRPr="00D76A8A">
          <w:rPr>
            <w:rStyle w:val="Hyperlink"/>
            <w:noProof/>
          </w:rPr>
          <w:t>3.5.1 Discussion of the Toronto Dataset's Overall Performance</w:t>
        </w:r>
        <w:r w:rsidR="00940339">
          <w:rPr>
            <w:noProof/>
            <w:webHidden/>
          </w:rPr>
          <w:tab/>
        </w:r>
        <w:r w:rsidR="00940339">
          <w:rPr>
            <w:noProof/>
            <w:webHidden/>
          </w:rPr>
          <w:fldChar w:fldCharType="begin"/>
        </w:r>
        <w:r w:rsidR="00940339">
          <w:rPr>
            <w:noProof/>
            <w:webHidden/>
          </w:rPr>
          <w:instrText xml:space="preserve"> PAGEREF _Toc88140626 \h </w:instrText>
        </w:r>
        <w:r w:rsidR="00940339">
          <w:rPr>
            <w:noProof/>
            <w:webHidden/>
          </w:rPr>
        </w:r>
        <w:r w:rsidR="00940339">
          <w:rPr>
            <w:noProof/>
            <w:webHidden/>
          </w:rPr>
          <w:fldChar w:fldCharType="separate"/>
        </w:r>
        <w:r w:rsidR="009A363C">
          <w:rPr>
            <w:noProof/>
            <w:webHidden/>
          </w:rPr>
          <w:t>51</w:t>
        </w:r>
        <w:r w:rsidR="00940339">
          <w:rPr>
            <w:noProof/>
            <w:webHidden/>
          </w:rPr>
          <w:fldChar w:fldCharType="end"/>
        </w:r>
      </w:hyperlink>
    </w:p>
    <w:p w14:paraId="7E979DFF" w14:textId="4F4C6402"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27" w:history="1">
        <w:r w:rsidR="00940339" w:rsidRPr="00D76A8A">
          <w:rPr>
            <w:rStyle w:val="Hyperlink"/>
            <w:noProof/>
          </w:rPr>
          <w:t>3.6 The Performance of Forecasters on the Ottawa Dataset</w:t>
        </w:r>
        <w:r w:rsidR="00940339">
          <w:rPr>
            <w:noProof/>
            <w:webHidden/>
          </w:rPr>
          <w:tab/>
        </w:r>
        <w:r w:rsidR="00940339">
          <w:rPr>
            <w:noProof/>
            <w:webHidden/>
          </w:rPr>
          <w:fldChar w:fldCharType="begin"/>
        </w:r>
        <w:r w:rsidR="00940339">
          <w:rPr>
            <w:noProof/>
            <w:webHidden/>
          </w:rPr>
          <w:instrText xml:space="preserve"> PAGEREF _Toc88140627 \h </w:instrText>
        </w:r>
        <w:r w:rsidR="00940339">
          <w:rPr>
            <w:noProof/>
            <w:webHidden/>
          </w:rPr>
        </w:r>
        <w:r w:rsidR="00940339">
          <w:rPr>
            <w:noProof/>
            <w:webHidden/>
          </w:rPr>
          <w:fldChar w:fldCharType="separate"/>
        </w:r>
        <w:r w:rsidR="009A363C">
          <w:rPr>
            <w:noProof/>
            <w:webHidden/>
          </w:rPr>
          <w:t>51</w:t>
        </w:r>
        <w:r w:rsidR="00940339">
          <w:rPr>
            <w:noProof/>
            <w:webHidden/>
          </w:rPr>
          <w:fldChar w:fldCharType="end"/>
        </w:r>
      </w:hyperlink>
    </w:p>
    <w:p w14:paraId="19954CBB" w14:textId="2719C153"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28" w:history="1">
        <w:r w:rsidR="00940339" w:rsidRPr="00D76A8A">
          <w:rPr>
            <w:rStyle w:val="Hyperlink"/>
            <w:noProof/>
          </w:rPr>
          <w:t>3.6.1 Discussion of the Ottawa Dataset's Overall Performance</w:t>
        </w:r>
        <w:r w:rsidR="00940339">
          <w:rPr>
            <w:noProof/>
            <w:webHidden/>
          </w:rPr>
          <w:tab/>
        </w:r>
        <w:r w:rsidR="00940339">
          <w:rPr>
            <w:noProof/>
            <w:webHidden/>
          </w:rPr>
          <w:fldChar w:fldCharType="begin"/>
        </w:r>
        <w:r w:rsidR="00940339">
          <w:rPr>
            <w:noProof/>
            <w:webHidden/>
          </w:rPr>
          <w:instrText xml:space="preserve"> PAGEREF _Toc88140628 \h </w:instrText>
        </w:r>
        <w:r w:rsidR="00940339">
          <w:rPr>
            <w:noProof/>
            <w:webHidden/>
          </w:rPr>
        </w:r>
        <w:r w:rsidR="00940339">
          <w:rPr>
            <w:noProof/>
            <w:webHidden/>
          </w:rPr>
          <w:fldChar w:fldCharType="separate"/>
        </w:r>
        <w:r w:rsidR="009A363C">
          <w:rPr>
            <w:noProof/>
            <w:webHidden/>
          </w:rPr>
          <w:t>53</w:t>
        </w:r>
        <w:r w:rsidR="00940339">
          <w:rPr>
            <w:noProof/>
            <w:webHidden/>
          </w:rPr>
          <w:fldChar w:fldCharType="end"/>
        </w:r>
      </w:hyperlink>
    </w:p>
    <w:p w14:paraId="0FAD569D" w14:textId="66D1B3C4"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29" w:history="1">
        <w:r w:rsidR="00940339" w:rsidRPr="00D76A8A">
          <w:rPr>
            <w:rStyle w:val="Hyperlink"/>
            <w:noProof/>
          </w:rPr>
          <w:t>3.7 The Performance of Forecasters on the Saint John Dataset</w:t>
        </w:r>
        <w:r w:rsidR="00940339">
          <w:rPr>
            <w:noProof/>
            <w:webHidden/>
          </w:rPr>
          <w:tab/>
        </w:r>
        <w:r w:rsidR="00940339">
          <w:rPr>
            <w:noProof/>
            <w:webHidden/>
          </w:rPr>
          <w:fldChar w:fldCharType="begin"/>
        </w:r>
        <w:r w:rsidR="00940339">
          <w:rPr>
            <w:noProof/>
            <w:webHidden/>
          </w:rPr>
          <w:instrText xml:space="preserve"> PAGEREF _Toc88140629 \h </w:instrText>
        </w:r>
        <w:r w:rsidR="00940339">
          <w:rPr>
            <w:noProof/>
            <w:webHidden/>
          </w:rPr>
        </w:r>
        <w:r w:rsidR="00940339">
          <w:rPr>
            <w:noProof/>
            <w:webHidden/>
          </w:rPr>
          <w:fldChar w:fldCharType="separate"/>
        </w:r>
        <w:r w:rsidR="009A363C">
          <w:rPr>
            <w:noProof/>
            <w:webHidden/>
          </w:rPr>
          <w:t>54</w:t>
        </w:r>
        <w:r w:rsidR="00940339">
          <w:rPr>
            <w:noProof/>
            <w:webHidden/>
          </w:rPr>
          <w:fldChar w:fldCharType="end"/>
        </w:r>
      </w:hyperlink>
    </w:p>
    <w:p w14:paraId="07E06CC0" w14:textId="5AEEE665"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30" w:history="1">
        <w:r w:rsidR="00940339" w:rsidRPr="00D76A8A">
          <w:rPr>
            <w:rStyle w:val="Hyperlink"/>
            <w:noProof/>
          </w:rPr>
          <w:t>3.7.1 Discussion of the Saint John Dataset's Overall Performance</w:t>
        </w:r>
        <w:r w:rsidR="00940339">
          <w:rPr>
            <w:noProof/>
            <w:webHidden/>
          </w:rPr>
          <w:tab/>
        </w:r>
        <w:r w:rsidR="00940339">
          <w:rPr>
            <w:noProof/>
            <w:webHidden/>
          </w:rPr>
          <w:fldChar w:fldCharType="begin"/>
        </w:r>
        <w:r w:rsidR="00940339">
          <w:rPr>
            <w:noProof/>
            <w:webHidden/>
          </w:rPr>
          <w:instrText xml:space="preserve"> PAGEREF _Toc88140630 \h </w:instrText>
        </w:r>
        <w:r w:rsidR="00940339">
          <w:rPr>
            <w:noProof/>
            <w:webHidden/>
          </w:rPr>
        </w:r>
        <w:r w:rsidR="00940339">
          <w:rPr>
            <w:noProof/>
            <w:webHidden/>
          </w:rPr>
          <w:fldChar w:fldCharType="separate"/>
        </w:r>
        <w:r w:rsidR="009A363C">
          <w:rPr>
            <w:noProof/>
            <w:webHidden/>
          </w:rPr>
          <w:t>55</w:t>
        </w:r>
        <w:r w:rsidR="00940339">
          <w:rPr>
            <w:noProof/>
            <w:webHidden/>
          </w:rPr>
          <w:fldChar w:fldCharType="end"/>
        </w:r>
      </w:hyperlink>
    </w:p>
    <w:p w14:paraId="47B8BF91" w14:textId="7B6D7111"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31" w:history="1">
        <w:r w:rsidR="00940339" w:rsidRPr="00D76A8A">
          <w:rPr>
            <w:rStyle w:val="Hyperlink"/>
            <w:noProof/>
          </w:rPr>
          <w:t>3.8 Conclusion</w:t>
        </w:r>
        <w:r w:rsidR="00940339">
          <w:rPr>
            <w:noProof/>
            <w:webHidden/>
          </w:rPr>
          <w:tab/>
        </w:r>
        <w:r w:rsidR="00940339">
          <w:rPr>
            <w:noProof/>
            <w:webHidden/>
          </w:rPr>
          <w:fldChar w:fldCharType="begin"/>
        </w:r>
        <w:r w:rsidR="00940339">
          <w:rPr>
            <w:noProof/>
            <w:webHidden/>
          </w:rPr>
          <w:instrText xml:space="preserve"> PAGEREF _Toc88140631 \h </w:instrText>
        </w:r>
        <w:r w:rsidR="00940339">
          <w:rPr>
            <w:noProof/>
            <w:webHidden/>
          </w:rPr>
        </w:r>
        <w:r w:rsidR="00940339">
          <w:rPr>
            <w:noProof/>
            <w:webHidden/>
          </w:rPr>
          <w:fldChar w:fldCharType="separate"/>
        </w:r>
        <w:r w:rsidR="009A363C">
          <w:rPr>
            <w:noProof/>
            <w:webHidden/>
          </w:rPr>
          <w:t>56</w:t>
        </w:r>
        <w:r w:rsidR="00940339">
          <w:rPr>
            <w:noProof/>
            <w:webHidden/>
          </w:rPr>
          <w:fldChar w:fldCharType="end"/>
        </w:r>
      </w:hyperlink>
    </w:p>
    <w:p w14:paraId="1599F1E6" w14:textId="40ECE68B" w:rsidR="00940339" w:rsidRDefault="005D3519">
      <w:pPr>
        <w:pStyle w:val="TOC1"/>
        <w:rPr>
          <w:rFonts w:asciiTheme="minorHAnsi" w:eastAsiaTheme="minorEastAsia" w:hAnsiTheme="minorHAnsi" w:cstheme="minorBidi"/>
          <w:noProof/>
          <w:sz w:val="22"/>
          <w:szCs w:val="22"/>
          <w:lang w:eastAsia="en-CA"/>
        </w:rPr>
      </w:pPr>
      <w:hyperlink w:anchor="_Toc88140632" w:history="1">
        <w:r w:rsidR="00940339" w:rsidRPr="00D76A8A">
          <w:rPr>
            <w:rStyle w:val="Hyperlink"/>
            <w:noProof/>
          </w:rPr>
          <w:t>4 Comprehensive Evaluation of Our Forecasters' Performance</w:t>
        </w:r>
        <w:r w:rsidR="00940339">
          <w:rPr>
            <w:noProof/>
            <w:webHidden/>
          </w:rPr>
          <w:tab/>
        </w:r>
        <w:r w:rsidR="00940339">
          <w:rPr>
            <w:noProof/>
            <w:webHidden/>
          </w:rPr>
          <w:fldChar w:fldCharType="begin"/>
        </w:r>
        <w:r w:rsidR="00940339">
          <w:rPr>
            <w:noProof/>
            <w:webHidden/>
          </w:rPr>
          <w:instrText xml:space="preserve"> PAGEREF _Toc88140632 \h </w:instrText>
        </w:r>
        <w:r w:rsidR="00940339">
          <w:rPr>
            <w:noProof/>
            <w:webHidden/>
          </w:rPr>
        </w:r>
        <w:r w:rsidR="00940339">
          <w:rPr>
            <w:noProof/>
            <w:webHidden/>
          </w:rPr>
          <w:fldChar w:fldCharType="separate"/>
        </w:r>
        <w:r w:rsidR="009A363C">
          <w:rPr>
            <w:noProof/>
            <w:webHidden/>
          </w:rPr>
          <w:t>57</w:t>
        </w:r>
        <w:r w:rsidR="00940339">
          <w:rPr>
            <w:noProof/>
            <w:webHidden/>
          </w:rPr>
          <w:fldChar w:fldCharType="end"/>
        </w:r>
      </w:hyperlink>
    </w:p>
    <w:p w14:paraId="4DE1BE53" w14:textId="6EBF2F02"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33" w:history="1">
        <w:r w:rsidR="00940339" w:rsidRPr="00D76A8A">
          <w:rPr>
            <w:rStyle w:val="Hyperlink"/>
            <w:noProof/>
          </w:rPr>
          <w:t>4.1 The Toronto Dataset</w:t>
        </w:r>
        <w:r w:rsidR="00940339">
          <w:rPr>
            <w:noProof/>
            <w:webHidden/>
          </w:rPr>
          <w:tab/>
        </w:r>
        <w:r w:rsidR="00940339">
          <w:rPr>
            <w:noProof/>
            <w:webHidden/>
          </w:rPr>
          <w:fldChar w:fldCharType="begin"/>
        </w:r>
        <w:r w:rsidR="00940339">
          <w:rPr>
            <w:noProof/>
            <w:webHidden/>
          </w:rPr>
          <w:instrText xml:space="preserve"> PAGEREF _Toc88140633 \h </w:instrText>
        </w:r>
        <w:r w:rsidR="00940339">
          <w:rPr>
            <w:noProof/>
            <w:webHidden/>
          </w:rPr>
        </w:r>
        <w:r w:rsidR="00940339">
          <w:rPr>
            <w:noProof/>
            <w:webHidden/>
          </w:rPr>
          <w:fldChar w:fldCharType="separate"/>
        </w:r>
        <w:r w:rsidR="009A363C">
          <w:rPr>
            <w:noProof/>
            <w:webHidden/>
          </w:rPr>
          <w:t>58</w:t>
        </w:r>
        <w:r w:rsidR="00940339">
          <w:rPr>
            <w:noProof/>
            <w:webHidden/>
          </w:rPr>
          <w:fldChar w:fldCharType="end"/>
        </w:r>
      </w:hyperlink>
    </w:p>
    <w:p w14:paraId="684F51B6" w14:textId="115E732E"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34" w:history="1">
        <w:r w:rsidR="00940339" w:rsidRPr="00D76A8A">
          <w:rPr>
            <w:rStyle w:val="Hyperlink"/>
            <w:noProof/>
          </w:rPr>
          <w:t>4.1.1 The Hourly Performance</w:t>
        </w:r>
        <w:r w:rsidR="00940339">
          <w:rPr>
            <w:noProof/>
            <w:webHidden/>
          </w:rPr>
          <w:tab/>
        </w:r>
        <w:r w:rsidR="00940339">
          <w:rPr>
            <w:noProof/>
            <w:webHidden/>
          </w:rPr>
          <w:fldChar w:fldCharType="begin"/>
        </w:r>
        <w:r w:rsidR="00940339">
          <w:rPr>
            <w:noProof/>
            <w:webHidden/>
          </w:rPr>
          <w:instrText xml:space="preserve"> PAGEREF _Toc88140634 \h </w:instrText>
        </w:r>
        <w:r w:rsidR="00940339">
          <w:rPr>
            <w:noProof/>
            <w:webHidden/>
          </w:rPr>
        </w:r>
        <w:r w:rsidR="00940339">
          <w:rPr>
            <w:noProof/>
            <w:webHidden/>
          </w:rPr>
          <w:fldChar w:fldCharType="separate"/>
        </w:r>
        <w:r w:rsidR="009A363C">
          <w:rPr>
            <w:noProof/>
            <w:webHidden/>
          </w:rPr>
          <w:t>58</w:t>
        </w:r>
        <w:r w:rsidR="00940339">
          <w:rPr>
            <w:noProof/>
            <w:webHidden/>
          </w:rPr>
          <w:fldChar w:fldCharType="end"/>
        </w:r>
      </w:hyperlink>
    </w:p>
    <w:p w14:paraId="45FEB1F9" w14:textId="087D7BD3"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35" w:history="1">
        <w:r w:rsidR="00940339" w:rsidRPr="00D76A8A">
          <w:rPr>
            <w:rStyle w:val="Hyperlink"/>
            <w:noProof/>
          </w:rPr>
          <w:t>4.1.2 The Daily Performance</w:t>
        </w:r>
        <w:r w:rsidR="00940339">
          <w:rPr>
            <w:noProof/>
            <w:webHidden/>
          </w:rPr>
          <w:tab/>
        </w:r>
        <w:r w:rsidR="00940339">
          <w:rPr>
            <w:noProof/>
            <w:webHidden/>
          </w:rPr>
          <w:fldChar w:fldCharType="begin"/>
        </w:r>
        <w:r w:rsidR="00940339">
          <w:rPr>
            <w:noProof/>
            <w:webHidden/>
          </w:rPr>
          <w:instrText xml:space="preserve"> PAGEREF _Toc88140635 \h </w:instrText>
        </w:r>
        <w:r w:rsidR="00940339">
          <w:rPr>
            <w:noProof/>
            <w:webHidden/>
          </w:rPr>
        </w:r>
        <w:r w:rsidR="00940339">
          <w:rPr>
            <w:noProof/>
            <w:webHidden/>
          </w:rPr>
          <w:fldChar w:fldCharType="separate"/>
        </w:r>
        <w:r w:rsidR="009A363C">
          <w:rPr>
            <w:noProof/>
            <w:webHidden/>
          </w:rPr>
          <w:t>63</w:t>
        </w:r>
        <w:r w:rsidR="00940339">
          <w:rPr>
            <w:noProof/>
            <w:webHidden/>
          </w:rPr>
          <w:fldChar w:fldCharType="end"/>
        </w:r>
      </w:hyperlink>
    </w:p>
    <w:p w14:paraId="56FE64CA" w14:textId="20E2E9B7"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36" w:history="1">
        <w:r w:rsidR="00940339" w:rsidRPr="00D76A8A">
          <w:rPr>
            <w:rStyle w:val="Hyperlink"/>
            <w:noProof/>
          </w:rPr>
          <w:t>4.1.4 Performance During the Seasons</w:t>
        </w:r>
        <w:r w:rsidR="00940339">
          <w:rPr>
            <w:noProof/>
            <w:webHidden/>
          </w:rPr>
          <w:tab/>
        </w:r>
        <w:r w:rsidR="00940339">
          <w:rPr>
            <w:noProof/>
            <w:webHidden/>
          </w:rPr>
          <w:fldChar w:fldCharType="begin"/>
        </w:r>
        <w:r w:rsidR="00940339">
          <w:rPr>
            <w:noProof/>
            <w:webHidden/>
          </w:rPr>
          <w:instrText xml:space="preserve"> PAGEREF _Toc88140636 \h </w:instrText>
        </w:r>
        <w:r w:rsidR="00940339">
          <w:rPr>
            <w:noProof/>
            <w:webHidden/>
          </w:rPr>
        </w:r>
        <w:r w:rsidR="00940339">
          <w:rPr>
            <w:noProof/>
            <w:webHidden/>
          </w:rPr>
          <w:fldChar w:fldCharType="separate"/>
        </w:r>
        <w:r w:rsidR="009A363C">
          <w:rPr>
            <w:noProof/>
            <w:webHidden/>
          </w:rPr>
          <w:t>73</w:t>
        </w:r>
        <w:r w:rsidR="00940339">
          <w:rPr>
            <w:noProof/>
            <w:webHidden/>
          </w:rPr>
          <w:fldChar w:fldCharType="end"/>
        </w:r>
      </w:hyperlink>
    </w:p>
    <w:p w14:paraId="786D7039" w14:textId="1F781B0E"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37" w:history="1">
        <w:r w:rsidR="00940339" w:rsidRPr="00D76A8A">
          <w:rPr>
            <w:rStyle w:val="Hyperlink"/>
            <w:noProof/>
          </w:rPr>
          <w:t>4.1.5 Comprehensive Analysis Discussion</w:t>
        </w:r>
        <w:r w:rsidR="00940339">
          <w:rPr>
            <w:noProof/>
            <w:webHidden/>
          </w:rPr>
          <w:tab/>
        </w:r>
        <w:r w:rsidR="00940339">
          <w:rPr>
            <w:noProof/>
            <w:webHidden/>
          </w:rPr>
          <w:fldChar w:fldCharType="begin"/>
        </w:r>
        <w:r w:rsidR="00940339">
          <w:rPr>
            <w:noProof/>
            <w:webHidden/>
          </w:rPr>
          <w:instrText xml:space="preserve"> PAGEREF _Toc88140637 \h </w:instrText>
        </w:r>
        <w:r w:rsidR="00940339">
          <w:rPr>
            <w:noProof/>
            <w:webHidden/>
          </w:rPr>
        </w:r>
        <w:r w:rsidR="00940339">
          <w:rPr>
            <w:noProof/>
            <w:webHidden/>
          </w:rPr>
          <w:fldChar w:fldCharType="separate"/>
        </w:r>
        <w:r w:rsidR="009A363C">
          <w:rPr>
            <w:noProof/>
            <w:webHidden/>
          </w:rPr>
          <w:t>74</w:t>
        </w:r>
        <w:r w:rsidR="00940339">
          <w:rPr>
            <w:noProof/>
            <w:webHidden/>
          </w:rPr>
          <w:fldChar w:fldCharType="end"/>
        </w:r>
      </w:hyperlink>
    </w:p>
    <w:p w14:paraId="1977288E" w14:textId="285CF11B"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38" w:history="1">
        <w:r w:rsidR="00940339" w:rsidRPr="00D76A8A">
          <w:rPr>
            <w:rStyle w:val="Hyperlink"/>
            <w:noProof/>
          </w:rPr>
          <w:t>4.2 The Ottawa Dataset</w:t>
        </w:r>
        <w:r w:rsidR="00940339">
          <w:rPr>
            <w:noProof/>
            <w:webHidden/>
          </w:rPr>
          <w:tab/>
        </w:r>
        <w:r w:rsidR="00940339">
          <w:rPr>
            <w:noProof/>
            <w:webHidden/>
          </w:rPr>
          <w:fldChar w:fldCharType="begin"/>
        </w:r>
        <w:r w:rsidR="00940339">
          <w:rPr>
            <w:noProof/>
            <w:webHidden/>
          </w:rPr>
          <w:instrText xml:space="preserve"> PAGEREF _Toc88140638 \h </w:instrText>
        </w:r>
        <w:r w:rsidR="00940339">
          <w:rPr>
            <w:noProof/>
            <w:webHidden/>
          </w:rPr>
        </w:r>
        <w:r w:rsidR="00940339">
          <w:rPr>
            <w:noProof/>
            <w:webHidden/>
          </w:rPr>
          <w:fldChar w:fldCharType="separate"/>
        </w:r>
        <w:r w:rsidR="009A363C">
          <w:rPr>
            <w:noProof/>
            <w:webHidden/>
          </w:rPr>
          <w:t>76</w:t>
        </w:r>
        <w:r w:rsidR="00940339">
          <w:rPr>
            <w:noProof/>
            <w:webHidden/>
          </w:rPr>
          <w:fldChar w:fldCharType="end"/>
        </w:r>
      </w:hyperlink>
    </w:p>
    <w:p w14:paraId="0B5B8E28" w14:textId="0ED42B80"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39" w:history="1">
        <w:r w:rsidR="00940339" w:rsidRPr="00D76A8A">
          <w:rPr>
            <w:rStyle w:val="Hyperlink"/>
            <w:noProof/>
          </w:rPr>
          <w:t>4.2.1 The Hourly Performance</w:t>
        </w:r>
        <w:r w:rsidR="00940339">
          <w:rPr>
            <w:noProof/>
            <w:webHidden/>
          </w:rPr>
          <w:tab/>
        </w:r>
        <w:r w:rsidR="00940339">
          <w:rPr>
            <w:noProof/>
            <w:webHidden/>
          </w:rPr>
          <w:fldChar w:fldCharType="begin"/>
        </w:r>
        <w:r w:rsidR="00940339">
          <w:rPr>
            <w:noProof/>
            <w:webHidden/>
          </w:rPr>
          <w:instrText xml:space="preserve"> PAGEREF _Toc88140639 \h </w:instrText>
        </w:r>
        <w:r w:rsidR="00940339">
          <w:rPr>
            <w:noProof/>
            <w:webHidden/>
          </w:rPr>
        </w:r>
        <w:r w:rsidR="00940339">
          <w:rPr>
            <w:noProof/>
            <w:webHidden/>
          </w:rPr>
          <w:fldChar w:fldCharType="separate"/>
        </w:r>
        <w:r w:rsidR="009A363C">
          <w:rPr>
            <w:noProof/>
            <w:webHidden/>
          </w:rPr>
          <w:t>76</w:t>
        </w:r>
        <w:r w:rsidR="00940339">
          <w:rPr>
            <w:noProof/>
            <w:webHidden/>
          </w:rPr>
          <w:fldChar w:fldCharType="end"/>
        </w:r>
      </w:hyperlink>
    </w:p>
    <w:p w14:paraId="52693B58" w14:textId="0DCF9084"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40" w:history="1">
        <w:r w:rsidR="00940339" w:rsidRPr="00D76A8A">
          <w:rPr>
            <w:rStyle w:val="Hyperlink"/>
            <w:noProof/>
          </w:rPr>
          <w:t>4.2.2 The Daily Performance</w:t>
        </w:r>
        <w:r w:rsidR="00940339">
          <w:rPr>
            <w:noProof/>
            <w:webHidden/>
          </w:rPr>
          <w:tab/>
        </w:r>
        <w:r w:rsidR="00940339">
          <w:rPr>
            <w:noProof/>
            <w:webHidden/>
          </w:rPr>
          <w:fldChar w:fldCharType="begin"/>
        </w:r>
        <w:r w:rsidR="00940339">
          <w:rPr>
            <w:noProof/>
            <w:webHidden/>
          </w:rPr>
          <w:instrText xml:space="preserve"> PAGEREF _Toc88140640 \h </w:instrText>
        </w:r>
        <w:r w:rsidR="00940339">
          <w:rPr>
            <w:noProof/>
            <w:webHidden/>
          </w:rPr>
        </w:r>
        <w:r w:rsidR="00940339">
          <w:rPr>
            <w:noProof/>
            <w:webHidden/>
          </w:rPr>
          <w:fldChar w:fldCharType="separate"/>
        </w:r>
        <w:r w:rsidR="009A363C">
          <w:rPr>
            <w:noProof/>
            <w:webHidden/>
          </w:rPr>
          <w:t>81</w:t>
        </w:r>
        <w:r w:rsidR="00940339">
          <w:rPr>
            <w:noProof/>
            <w:webHidden/>
          </w:rPr>
          <w:fldChar w:fldCharType="end"/>
        </w:r>
      </w:hyperlink>
    </w:p>
    <w:p w14:paraId="2A167C42" w14:textId="4B6EA3E9"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41" w:history="1">
        <w:r w:rsidR="00940339" w:rsidRPr="00D76A8A">
          <w:rPr>
            <w:rStyle w:val="Hyperlink"/>
            <w:noProof/>
          </w:rPr>
          <w:t>4.2.3 The Monthly Performance</w:t>
        </w:r>
        <w:r w:rsidR="00940339">
          <w:rPr>
            <w:noProof/>
            <w:webHidden/>
          </w:rPr>
          <w:tab/>
        </w:r>
        <w:r w:rsidR="00940339">
          <w:rPr>
            <w:noProof/>
            <w:webHidden/>
          </w:rPr>
          <w:fldChar w:fldCharType="begin"/>
        </w:r>
        <w:r w:rsidR="00940339">
          <w:rPr>
            <w:noProof/>
            <w:webHidden/>
          </w:rPr>
          <w:instrText xml:space="preserve"> PAGEREF _Toc88140641 \h </w:instrText>
        </w:r>
        <w:r w:rsidR="00940339">
          <w:rPr>
            <w:noProof/>
            <w:webHidden/>
          </w:rPr>
        </w:r>
        <w:r w:rsidR="00940339">
          <w:rPr>
            <w:noProof/>
            <w:webHidden/>
          </w:rPr>
          <w:fldChar w:fldCharType="separate"/>
        </w:r>
        <w:r w:rsidR="009A363C">
          <w:rPr>
            <w:noProof/>
            <w:webHidden/>
          </w:rPr>
          <w:t>85</w:t>
        </w:r>
        <w:r w:rsidR="00940339">
          <w:rPr>
            <w:noProof/>
            <w:webHidden/>
          </w:rPr>
          <w:fldChar w:fldCharType="end"/>
        </w:r>
      </w:hyperlink>
    </w:p>
    <w:p w14:paraId="3BA9A8EC" w14:textId="19A97FFF"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42" w:history="1">
        <w:r w:rsidR="00940339" w:rsidRPr="00D76A8A">
          <w:rPr>
            <w:rStyle w:val="Hyperlink"/>
            <w:noProof/>
          </w:rPr>
          <w:t>4.2.4 Performance During the Seasons</w:t>
        </w:r>
        <w:r w:rsidR="00940339">
          <w:rPr>
            <w:noProof/>
            <w:webHidden/>
          </w:rPr>
          <w:tab/>
        </w:r>
        <w:r w:rsidR="00940339">
          <w:rPr>
            <w:noProof/>
            <w:webHidden/>
          </w:rPr>
          <w:fldChar w:fldCharType="begin"/>
        </w:r>
        <w:r w:rsidR="00940339">
          <w:rPr>
            <w:noProof/>
            <w:webHidden/>
          </w:rPr>
          <w:instrText xml:space="preserve"> PAGEREF _Toc88140642 \h </w:instrText>
        </w:r>
        <w:r w:rsidR="00940339">
          <w:rPr>
            <w:noProof/>
            <w:webHidden/>
          </w:rPr>
        </w:r>
        <w:r w:rsidR="00940339">
          <w:rPr>
            <w:noProof/>
            <w:webHidden/>
          </w:rPr>
          <w:fldChar w:fldCharType="separate"/>
        </w:r>
        <w:r w:rsidR="009A363C">
          <w:rPr>
            <w:noProof/>
            <w:webHidden/>
          </w:rPr>
          <w:t>90</w:t>
        </w:r>
        <w:r w:rsidR="00940339">
          <w:rPr>
            <w:noProof/>
            <w:webHidden/>
          </w:rPr>
          <w:fldChar w:fldCharType="end"/>
        </w:r>
      </w:hyperlink>
    </w:p>
    <w:p w14:paraId="76C2415E" w14:textId="14D366D5"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43" w:history="1">
        <w:r w:rsidR="00940339" w:rsidRPr="00D76A8A">
          <w:rPr>
            <w:rStyle w:val="Hyperlink"/>
            <w:noProof/>
          </w:rPr>
          <w:t>4.2.5 Comprehensive Analysis Discussion</w:t>
        </w:r>
        <w:r w:rsidR="00940339">
          <w:rPr>
            <w:noProof/>
            <w:webHidden/>
          </w:rPr>
          <w:tab/>
        </w:r>
        <w:r w:rsidR="00940339">
          <w:rPr>
            <w:noProof/>
            <w:webHidden/>
          </w:rPr>
          <w:fldChar w:fldCharType="begin"/>
        </w:r>
        <w:r w:rsidR="00940339">
          <w:rPr>
            <w:noProof/>
            <w:webHidden/>
          </w:rPr>
          <w:instrText xml:space="preserve"> PAGEREF _Toc88140643 \h </w:instrText>
        </w:r>
        <w:r w:rsidR="00940339">
          <w:rPr>
            <w:noProof/>
            <w:webHidden/>
          </w:rPr>
        </w:r>
        <w:r w:rsidR="00940339">
          <w:rPr>
            <w:noProof/>
            <w:webHidden/>
          </w:rPr>
          <w:fldChar w:fldCharType="separate"/>
        </w:r>
        <w:r w:rsidR="009A363C">
          <w:rPr>
            <w:noProof/>
            <w:webHidden/>
          </w:rPr>
          <w:t>91</w:t>
        </w:r>
        <w:r w:rsidR="00940339">
          <w:rPr>
            <w:noProof/>
            <w:webHidden/>
          </w:rPr>
          <w:fldChar w:fldCharType="end"/>
        </w:r>
      </w:hyperlink>
    </w:p>
    <w:p w14:paraId="1552B8F9" w14:textId="201A5F7E"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44" w:history="1">
        <w:r w:rsidR="00940339" w:rsidRPr="00D76A8A">
          <w:rPr>
            <w:rStyle w:val="Hyperlink"/>
            <w:noProof/>
          </w:rPr>
          <w:t>4.3 The Saint John Dataset</w:t>
        </w:r>
        <w:r w:rsidR="00940339">
          <w:rPr>
            <w:noProof/>
            <w:webHidden/>
          </w:rPr>
          <w:tab/>
        </w:r>
        <w:r w:rsidR="00940339">
          <w:rPr>
            <w:noProof/>
            <w:webHidden/>
          </w:rPr>
          <w:fldChar w:fldCharType="begin"/>
        </w:r>
        <w:r w:rsidR="00940339">
          <w:rPr>
            <w:noProof/>
            <w:webHidden/>
          </w:rPr>
          <w:instrText xml:space="preserve"> PAGEREF _Toc88140644 \h </w:instrText>
        </w:r>
        <w:r w:rsidR="00940339">
          <w:rPr>
            <w:noProof/>
            <w:webHidden/>
          </w:rPr>
        </w:r>
        <w:r w:rsidR="00940339">
          <w:rPr>
            <w:noProof/>
            <w:webHidden/>
          </w:rPr>
          <w:fldChar w:fldCharType="separate"/>
        </w:r>
        <w:r w:rsidR="009A363C">
          <w:rPr>
            <w:noProof/>
            <w:webHidden/>
          </w:rPr>
          <w:t>93</w:t>
        </w:r>
        <w:r w:rsidR="00940339">
          <w:rPr>
            <w:noProof/>
            <w:webHidden/>
          </w:rPr>
          <w:fldChar w:fldCharType="end"/>
        </w:r>
      </w:hyperlink>
    </w:p>
    <w:p w14:paraId="218EEBD2" w14:textId="34B01379"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45" w:history="1">
        <w:r w:rsidR="00940339" w:rsidRPr="00D76A8A">
          <w:rPr>
            <w:rStyle w:val="Hyperlink"/>
            <w:noProof/>
          </w:rPr>
          <w:t>4.3.1 The Hourly Performance</w:t>
        </w:r>
        <w:r w:rsidR="00940339">
          <w:rPr>
            <w:noProof/>
            <w:webHidden/>
          </w:rPr>
          <w:tab/>
        </w:r>
        <w:r w:rsidR="00940339">
          <w:rPr>
            <w:noProof/>
            <w:webHidden/>
          </w:rPr>
          <w:fldChar w:fldCharType="begin"/>
        </w:r>
        <w:r w:rsidR="00940339">
          <w:rPr>
            <w:noProof/>
            <w:webHidden/>
          </w:rPr>
          <w:instrText xml:space="preserve"> PAGEREF _Toc88140645 \h </w:instrText>
        </w:r>
        <w:r w:rsidR="00940339">
          <w:rPr>
            <w:noProof/>
            <w:webHidden/>
          </w:rPr>
        </w:r>
        <w:r w:rsidR="00940339">
          <w:rPr>
            <w:noProof/>
            <w:webHidden/>
          </w:rPr>
          <w:fldChar w:fldCharType="separate"/>
        </w:r>
        <w:r w:rsidR="009A363C">
          <w:rPr>
            <w:noProof/>
            <w:webHidden/>
          </w:rPr>
          <w:t>93</w:t>
        </w:r>
        <w:r w:rsidR="00940339">
          <w:rPr>
            <w:noProof/>
            <w:webHidden/>
          </w:rPr>
          <w:fldChar w:fldCharType="end"/>
        </w:r>
      </w:hyperlink>
    </w:p>
    <w:p w14:paraId="02F99615" w14:textId="16E649F1"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46" w:history="1">
        <w:r w:rsidR="00940339" w:rsidRPr="00D76A8A">
          <w:rPr>
            <w:rStyle w:val="Hyperlink"/>
            <w:noProof/>
          </w:rPr>
          <w:t>4.3.2 The Daily Performance</w:t>
        </w:r>
        <w:r w:rsidR="00940339">
          <w:rPr>
            <w:noProof/>
            <w:webHidden/>
          </w:rPr>
          <w:tab/>
        </w:r>
        <w:r w:rsidR="00940339">
          <w:rPr>
            <w:noProof/>
            <w:webHidden/>
          </w:rPr>
          <w:fldChar w:fldCharType="begin"/>
        </w:r>
        <w:r w:rsidR="00940339">
          <w:rPr>
            <w:noProof/>
            <w:webHidden/>
          </w:rPr>
          <w:instrText xml:space="preserve"> PAGEREF _Toc88140646 \h </w:instrText>
        </w:r>
        <w:r w:rsidR="00940339">
          <w:rPr>
            <w:noProof/>
            <w:webHidden/>
          </w:rPr>
        </w:r>
        <w:r w:rsidR="00940339">
          <w:rPr>
            <w:noProof/>
            <w:webHidden/>
          </w:rPr>
          <w:fldChar w:fldCharType="separate"/>
        </w:r>
        <w:r w:rsidR="009A363C">
          <w:rPr>
            <w:noProof/>
            <w:webHidden/>
          </w:rPr>
          <w:t>98</w:t>
        </w:r>
        <w:r w:rsidR="00940339">
          <w:rPr>
            <w:noProof/>
            <w:webHidden/>
          </w:rPr>
          <w:fldChar w:fldCharType="end"/>
        </w:r>
      </w:hyperlink>
    </w:p>
    <w:p w14:paraId="3BFF5F59" w14:textId="31029687"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47" w:history="1">
        <w:r w:rsidR="00940339" w:rsidRPr="00D76A8A">
          <w:rPr>
            <w:rStyle w:val="Hyperlink"/>
            <w:noProof/>
          </w:rPr>
          <w:t>4.3.3 The Monthly Performance</w:t>
        </w:r>
        <w:r w:rsidR="00940339">
          <w:rPr>
            <w:noProof/>
            <w:webHidden/>
          </w:rPr>
          <w:tab/>
        </w:r>
        <w:r w:rsidR="00940339">
          <w:rPr>
            <w:noProof/>
            <w:webHidden/>
          </w:rPr>
          <w:fldChar w:fldCharType="begin"/>
        </w:r>
        <w:r w:rsidR="00940339">
          <w:rPr>
            <w:noProof/>
            <w:webHidden/>
          </w:rPr>
          <w:instrText xml:space="preserve"> PAGEREF _Toc88140647 \h </w:instrText>
        </w:r>
        <w:r w:rsidR="00940339">
          <w:rPr>
            <w:noProof/>
            <w:webHidden/>
          </w:rPr>
        </w:r>
        <w:r w:rsidR="00940339">
          <w:rPr>
            <w:noProof/>
            <w:webHidden/>
          </w:rPr>
          <w:fldChar w:fldCharType="separate"/>
        </w:r>
        <w:r w:rsidR="009A363C">
          <w:rPr>
            <w:noProof/>
            <w:webHidden/>
          </w:rPr>
          <w:t>102</w:t>
        </w:r>
        <w:r w:rsidR="00940339">
          <w:rPr>
            <w:noProof/>
            <w:webHidden/>
          </w:rPr>
          <w:fldChar w:fldCharType="end"/>
        </w:r>
      </w:hyperlink>
    </w:p>
    <w:p w14:paraId="4EF9AA42" w14:textId="28B22AA9"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48" w:history="1">
        <w:r w:rsidR="00940339" w:rsidRPr="00D76A8A">
          <w:rPr>
            <w:rStyle w:val="Hyperlink"/>
            <w:noProof/>
          </w:rPr>
          <w:t>4.3.4 Performance During the Seasons</w:t>
        </w:r>
        <w:r w:rsidR="00940339">
          <w:rPr>
            <w:noProof/>
            <w:webHidden/>
          </w:rPr>
          <w:tab/>
        </w:r>
        <w:r w:rsidR="00940339">
          <w:rPr>
            <w:noProof/>
            <w:webHidden/>
          </w:rPr>
          <w:fldChar w:fldCharType="begin"/>
        </w:r>
        <w:r w:rsidR="00940339">
          <w:rPr>
            <w:noProof/>
            <w:webHidden/>
          </w:rPr>
          <w:instrText xml:space="preserve"> PAGEREF _Toc88140648 \h </w:instrText>
        </w:r>
        <w:r w:rsidR="00940339">
          <w:rPr>
            <w:noProof/>
            <w:webHidden/>
          </w:rPr>
        </w:r>
        <w:r w:rsidR="00940339">
          <w:rPr>
            <w:noProof/>
            <w:webHidden/>
          </w:rPr>
          <w:fldChar w:fldCharType="separate"/>
        </w:r>
        <w:r w:rsidR="009A363C">
          <w:rPr>
            <w:noProof/>
            <w:webHidden/>
          </w:rPr>
          <w:t>108</w:t>
        </w:r>
        <w:r w:rsidR="00940339">
          <w:rPr>
            <w:noProof/>
            <w:webHidden/>
          </w:rPr>
          <w:fldChar w:fldCharType="end"/>
        </w:r>
      </w:hyperlink>
    </w:p>
    <w:p w14:paraId="5B05770C" w14:textId="73313D5E" w:rsidR="00940339" w:rsidRDefault="005D3519">
      <w:pPr>
        <w:pStyle w:val="TOC3"/>
        <w:tabs>
          <w:tab w:val="right" w:leader="dot" w:pos="8630"/>
        </w:tabs>
        <w:rPr>
          <w:rFonts w:asciiTheme="minorHAnsi" w:eastAsiaTheme="minorEastAsia" w:hAnsiTheme="minorHAnsi" w:cstheme="minorBidi"/>
          <w:noProof/>
          <w:sz w:val="22"/>
          <w:szCs w:val="22"/>
          <w:lang w:eastAsia="en-CA"/>
        </w:rPr>
      </w:pPr>
      <w:hyperlink w:anchor="_Toc88140649" w:history="1">
        <w:r w:rsidR="00940339" w:rsidRPr="00D76A8A">
          <w:rPr>
            <w:rStyle w:val="Hyperlink"/>
            <w:noProof/>
          </w:rPr>
          <w:t>4.3.5 Comprehensive Analysis Discussion</w:t>
        </w:r>
        <w:r w:rsidR="00940339">
          <w:rPr>
            <w:noProof/>
            <w:webHidden/>
          </w:rPr>
          <w:tab/>
        </w:r>
        <w:r w:rsidR="00940339">
          <w:rPr>
            <w:noProof/>
            <w:webHidden/>
          </w:rPr>
          <w:fldChar w:fldCharType="begin"/>
        </w:r>
        <w:r w:rsidR="00940339">
          <w:rPr>
            <w:noProof/>
            <w:webHidden/>
          </w:rPr>
          <w:instrText xml:space="preserve"> PAGEREF _Toc88140649 \h </w:instrText>
        </w:r>
        <w:r w:rsidR="00940339">
          <w:rPr>
            <w:noProof/>
            <w:webHidden/>
          </w:rPr>
        </w:r>
        <w:r w:rsidR="00940339">
          <w:rPr>
            <w:noProof/>
            <w:webHidden/>
          </w:rPr>
          <w:fldChar w:fldCharType="separate"/>
        </w:r>
        <w:r w:rsidR="009A363C">
          <w:rPr>
            <w:noProof/>
            <w:webHidden/>
          </w:rPr>
          <w:t>109</w:t>
        </w:r>
        <w:r w:rsidR="00940339">
          <w:rPr>
            <w:noProof/>
            <w:webHidden/>
          </w:rPr>
          <w:fldChar w:fldCharType="end"/>
        </w:r>
      </w:hyperlink>
    </w:p>
    <w:p w14:paraId="7BB4F5BA" w14:textId="44101DAC" w:rsidR="00940339" w:rsidRDefault="005D3519">
      <w:pPr>
        <w:pStyle w:val="TOC1"/>
        <w:rPr>
          <w:rFonts w:asciiTheme="minorHAnsi" w:eastAsiaTheme="minorEastAsia" w:hAnsiTheme="minorHAnsi" w:cstheme="minorBidi"/>
          <w:noProof/>
          <w:sz w:val="22"/>
          <w:szCs w:val="22"/>
          <w:lang w:eastAsia="en-CA"/>
        </w:rPr>
      </w:pPr>
      <w:hyperlink w:anchor="_Toc88140650" w:history="1">
        <w:r w:rsidR="00940339" w:rsidRPr="00D76A8A">
          <w:rPr>
            <w:rStyle w:val="Hyperlink"/>
            <w:noProof/>
          </w:rPr>
          <w:t>5 Conclusion</w:t>
        </w:r>
        <w:r w:rsidR="00940339">
          <w:rPr>
            <w:noProof/>
            <w:webHidden/>
          </w:rPr>
          <w:tab/>
        </w:r>
        <w:r w:rsidR="00940339">
          <w:rPr>
            <w:noProof/>
            <w:webHidden/>
          </w:rPr>
          <w:fldChar w:fldCharType="begin"/>
        </w:r>
        <w:r w:rsidR="00940339">
          <w:rPr>
            <w:noProof/>
            <w:webHidden/>
          </w:rPr>
          <w:instrText xml:space="preserve"> PAGEREF _Toc88140650 \h </w:instrText>
        </w:r>
        <w:r w:rsidR="00940339">
          <w:rPr>
            <w:noProof/>
            <w:webHidden/>
          </w:rPr>
        </w:r>
        <w:r w:rsidR="00940339">
          <w:rPr>
            <w:noProof/>
            <w:webHidden/>
          </w:rPr>
          <w:fldChar w:fldCharType="separate"/>
        </w:r>
        <w:r w:rsidR="009A363C">
          <w:rPr>
            <w:noProof/>
            <w:webHidden/>
          </w:rPr>
          <w:t>111</w:t>
        </w:r>
        <w:r w:rsidR="00940339">
          <w:rPr>
            <w:noProof/>
            <w:webHidden/>
          </w:rPr>
          <w:fldChar w:fldCharType="end"/>
        </w:r>
      </w:hyperlink>
    </w:p>
    <w:p w14:paraId="6843CFC3" w14:textId="2C6A0CE7"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51" w:history="1">
        <w:r w:rsidR="00940339" w:rsidRPr="00D76A8A">
          <w:rPr>
            <w:rStyle w:val="Hyperlink"/>
            <w:noProof/>
          </w:rPr>
          <w:t>5.1 Summary</w:t>
        </w:r>
        <w:r w:rsidR="00940339">
          <w:rPr>
            <w:noProof/>
            <w:webHidden/>
          </w:rPr>
          <w:tab/>
        </w:r>
        <w:r w:rsidR="00940339">
          <w:rPr>
            <w:noProof/>
            <w:webHidden/>
          </w:rPr>
          <w:fldChar w:fldCharType="begin"/>
        </w:r>
        <w:r w:rsidR="00940339">
          <w:rPr>
            <w:noProof/>
            <w:webHidden/>
          </w:rPr>
          <w:instrText xml:space="preserve"> PAGEREF _Toc88140651 \h </w:instrText>
        </w:r>
        <w:r w:rsidR="00940339">
          <w:rPr>
            <w:noProof/>
            <w:webHidden/>
          </w:rPr>
        </w:r>
        <w:r w:rsidR="00940339">
          <w:rPr>
            <w:noProof/>
            <w:webHidden/>
          </w:rPr>
          <w:fldChar w:fldCharType="separate"/>
        </w:r>
        <w:r w:rsidR="009A363C">
          <w:rPr>
            <w:noProof/>
            <w:webHidden/>
          </w:rPr>
          <w:t>111</w:t>
        </w:r>
        <w:r w:rsidR="00940339">
          <w:rPr>
            <w:noProof/>
            <w:webHidden/>
          </w:rPr>
          <w:fldChar w:fldCharType="end"/>
        </w:r>
      </w:hyperlink>
    </w:p>
    <w:p w14:paraId="0C865AF6" w14:textId="256828B1"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52" w:history="1">
        <w:r w:rsidR="00940339" w:rsidRPr="00D76A8A">
          <w:rPr>
            <w:rStyle w:val="Hyperlink"/>
            <w:noProof/>
          </w:rPr>
          <w:t>5.2 Contributions</w:t>
        </w:r>
        <w:r w:rsidR="00940339">
          <w:rPr>
            <w:noProof/>
            <w:webHidden/>
          </w:rPr>
          <w:tab/>
        </w:r>
        <w:r w:rsidR="00940339">
          <w:rPr>
            <w:noProof/>
            <w:webHidden/>
          </w:rPr>
          <w:fldChar w:fldCharType="begin"/>
        </w:r>
        <w:r w:rsidR="00940339">
          <w:rPr>
            <w:noProof/>
            <w:webHidden/>
          </w:rPr>
          <w:instrText xml:space="preserve"> PAGEREF _Toc88140652 \h </w:instrText>
        </w:r>
        <w:r w:rsidR="00940339">
          <w:rPr>
            <w:noProof/>
            <w:webHidden/>
          </w:rPr>
        </w:r>
        <w:r w:rsidR="00940339">
          <w:rPr>
            <w:noProof/>
            <w:webHidden/>
          </w:rPr>
          <w:fldChar w:fldCharType="separate"/>
        </w:r>
        <w:r w:rsidR="009A363C">
          <w:rPr>
            <w:noProof/>
            <w:webHidden/>
          </w:rPr>
          <w:t>112</w:t>
        </w:r>
        <w:r w:rsidR="00940339">
          <w:rPr>
            <w:noProof/>
            <w:webHidden/>
          </w:rPr>
          <w:fldChar w:fldCharType="end"/>
        </w:r>
      </w:hyperlink>
    </w:p>
    <w:p w14:paraId="195C5128" w14:textId="6CA4C21C"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53" w:history="1">
        <w:r w:rsidR="00940339" w:rsidRPr="00D76A8A">
          <w:rPr>
            <w:rStyle w:val="Hyperlink"/>
            <w:noProof/>
          </w:rPr>
          <w:t>5.3 Future Work</w:t>
        </w:r>
        <w:r w:rsidR="00940339">
          <w:rPr>
            <w:noProof/>
            <w:webHidden/>
          </w:rPr>
          <w:tab/>
        </w:r>
        <w:r w:rsidR="00940339">
          <w:rPr>
            <w:noProof/>
            <w:webHidden/>
          </w:rPr>
          <w:fldChar w:fldCharType="begin"/>
        </w:r>
        <w:r w:rsidR="00940339">
          <w:rPr>
            <w:noProof/>
            <w:webHidden/>
          </w:rPr>
          <w:instrText xml:space="preserve"> PAGEREF _Toc88140653 \h </w:instrText>
        </w:r>
        <w:r w:rsidR="00940339">
          <w:rPr>
            <w:noProof/>
            <w:webHidden/>
          </w:rPr>
        </w:r>
        <w:r w:rsidR="00940339">
          <w:rPr>
            <w:noProof/>
            <w:webHidden/>
          </w:rPr>
          <w:fldChar w:fldCharType="separate"/>
        </w:r>
        <w:r w:rsidR="009A363C">
          <w:rPr>
            <w:noProof/>
            <w:webHidden/>
          </w:rPr>
          <w:t>112</w:t>
        </w:r>
        <w:r w:rsidR="00940339">
          <w:rPr>
            <w:noProof/>
            <w:webHidden/>
          </w:rPr>
          <w:fldChar w:fldCharType="end"/>
        </w:r>
      </w:hyperlink>
    </w:p>
    <w:p w14:paraId="05A23171" w14:textId="2B1ABF1C" w:rsidR="00940339" w:rsidRDefault="005D3519">
      <w:pPr>
        <w:pStyle w:val="TOC1"/>
        <w:rPr>
          <w:rFonts w:asciiTheme="minorHAnsi" w:eastAsiaTheme="minorEastAsia" w:hAnsiTheme="minorHAnsi" w:cstheme="minorBidi"/>
          <w:noProof/>
          <w:sz w:val="22"/>
          <w:szCs w:val="22"/>
          <w:lang w:eastAsia="en-CA"/>
        </w:rPr>
      </w:pPr>
      <w:hyperlink w:anchor="_Toc88140654" w:history="1">
        <w:r w:rsidR="00940339" w:rsidRPr="00D76A8A">
          <w:rPr>
            <w:rStyle w:val="Hyperlink"/>
            <w:noProof/>
          </w:rPr>
          <w:t>Bibliography</w:t>
        </w:r>
        <w:r w:rsidR="00940339">
          <w:rPr>
            <w:noProof/>
            <w:webHidden/>
          </w:rPr>
          <w:tab/>
        </w:r>
        <w:r w:rsidR="00940339">
          <w:rPr>
            <w:noProof/>
            <w:webHidden/>
          </w:rPr>
          <w:fldChar w:fldCharType="begin"/>
        </w:r>
        <w:r w:rsidR="00940339">
          <w:rPr>
            <w:noProof/>
            <w:webHidden/>
          </w:rPr>
          <w:instrText xml:space="preserve"> PAGEREF _Toc88140654 \h </w:instrText>
        </w:r>
        <w:r w:rsidR="00940339">
          <w:rPr>
            <w:noProof/>
            <w:webHidden/>
          </w:rPr>
        </w:r>
        <w:r w:rsidR="00940339">
          <w:rPr>
            <w:noProof/>
            <w:webHidden/>
          </w:rPr>
          <w:fldChar w:fldCharType="separate"/>
        </w:r>
        <w:r w:rsidR="009A363C">
          <w:rPr>
            <w:noProof/>
            <w:webHidden/>
          </w:rPr>
          <w:t>114</w:t>
        </w:r>
        <w:r w:rsidR="00940339">
          <w:rPr>
            <w:noProof/>
            <w:webHidden/>
          </w:rPr>
          <w:fldChar w:fldCharType="end"/>
        </w:r>
      </w:hyperlink>
    </w:p>
    <w:p w14:paraId="3A4F8196" w14:textId="0B71ECA9" w:rsidR="00940339" w:rsidRDefault="005D3519">
      <w:pPr>
        <w:pStyle w:val="TOC1"/>
        <w:rPr>
          <w:rFonts w:asciiTheme="minorHAnsi" w:eastAsiaTheme="minorEastAsia" w:hAnsiTheme="minorHAnsi" w:cstheme="minorBidi"/>
          <w:noProof/>
          <w:sz w:val="22"/>
          <w:szCs w:val="22"/>
          <w:lang w:eastAsia="en-CA"/>
        </w:rPr>
      </w:pPr>
      <w:hyperlink w:anchor="_Toc88140655" w:history="1">
        <w:r w:rsidR="00940339" w:rsidRPr="00D76A8A">
          <w:rPr>
            <w:rStyle w:val="Hyperlink"/>
            <w:noProof/>
          </w:rPr>
          <w:t>Appendix</w:t>
        </w:r>
        <w:r w:rsidR="00940339">
          <w:rPr>
            <w:noProof/>
            <w:webHidden/>
          </w:rPr>
          <w:tab/>
        </w:r>
        <w:r w:rsidR="00940339">
          <w:rPr>
            <w:noProof/>
            <w:webHidden/>
          </w:rPr>
          <w:fldChar w:fldCharType="begin"/>
        </w:r>
        <w:r w:rsidR="00940339">
          <w:rPr>
            <w:noProof/>
            <w:webHidden/>
          </w:rPr>
          <w:instrText xml:space="preserve"> PAGEREF _Toc88140655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172B208D" w14:textId="48209BBA"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56" w:history="1">
        <w:r w:rsidR="00940339" w:rsidRPr="00D76A8A">
          <w:rPr>
            <w:rStyle w:val="Hyperlink"/>
            <w:noProof/>
          </w:rPr>
          <w:t>1.1 The Toronto Dataset's Overall Performance Metrics</w:t>
        </w:r>
        <w:r w:rsidR="00940339">
          <w:rPr>
            <w:noProof/>
            <w:webHidden/>
          </w:rPr>
          <w:tab/>
        </w:r>
        <w:r w:rsidR="00940339">
          <w:rPr>
            <w:noProof/>
            <w:webHidden/>
          </w:rPr>
          <w:fldChar w:fldCharType="begin"/>
        </w:r>
        <w:r w:rsidR="00940339">
          <w:rPr>
            <w:noProof/>
            <w:webHidden/>
          </w:rPr>
          <w:instrText xml:space="preserve"> PAGEREF _Toc88140656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6C8C7884" w14:textId="5E6C0A0C"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57" w:history="1">
        <w:r w:rsidR="00940339" w:rsidRPr="00D76A8A">
          <w:rPr>
            <w:rStyle w:val="Hyperlink"/>
            <w:noProof/>
          </w:rPr>
          <w:t>1.2 The Ottawa Dataset's Overall Performance Metrics</w:t>
        </w:r>
        <w:r w:rsidR="00940339">
          <w:rPr>
            <w:noProof/>
            <w:webHidden/>
          </w:rPr>
          <w:tab/>
        </w:r>
        <w:r w:rsidR="00940339">
          <w:rPr>
            <w:noProof/>
            <w:webHidden/>
          </w:rPr>
          <w:fldChar w:fldCharType="begin"/>
        </w:r>
        <w:r w:rsidR="00940339">
          <w:rPr>
            <w:noProof/>
            <w:webHidden/>
          </w:rPr>
          <w:instrText xml:space="preserve"> PAGEREF _Toc88140657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63F8621A" w14:textId="7979F019" w:rsidR="00940339" w:rsidRDefault="005D3519">
      <w:pPr>
        <w:pStyle w:val="TOC2"/>
        <w:tabs>
          <w:tab w:val="right" w:leader="dot" w:pos="8630"/>
        </w:tabs>
        <w:rPr>
          <w:rFonts w:asciiTheme="minorHAnsi" w:eastAsiaTheme="minorEastAsia" w:hAnsiTheme="minorHAnsi" w:cstheme="minorBidi"/>
          <w:noProof/>
          <w:sz w:val="22"/>
          <w:szCs w:val="22"/>
          <w:lang w:eastAsia="en-CA"/>
        </w:rPr>
      </w:pPr>
      <w:hyperlink w:anchor="_Toc88140658" w:history="1">
        <w:r w:rsidR="00940339" w:rsidRPr="00D76A8A">
          <w:rPr>
            <w:rStyle w:val="Hyperlink"/>
            <w:noProof/>
          </w:rPr>
          <w:t>1.3 The Saint John Dataset's Overall Performance Metrics</w:t>
        </w:r>
        <w:r w:rsidR="00940339">
          <w:rPr>
            <w:noProof/>
            <w:webHidden/>
          </w:rPr>
          <w:tab/>
        </w:r>
        <w:r w:rsidR="00940339">
          <w:rPr>
            <w:noProof/>
            <w:webHidden/>
          </w:rPr>
          <w:fldChar w:fldCharType="begin"/>
        </w:r>
        <w:r w:rsidR="00940339">
          <w:rPr>
            <w:noProof/>
            <w:webHidden/>
          </w:rPr>
          <w:instrText xml:space="preserve"> PAGEREF _Toc88140658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43376AB8" w14:textId="4AD86CEA"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8140584"/>
      <w:r>
        <w:lastRenderedPageBreak/>
        <w:t>List of Tables</w:t>
      </w:r>
      <w:bookmarkEnd w:id="5"/>
      <w:r>
        <w:t xml:space="preserve"> </w:t>
      </w:r>
    </w:p>
    <w:p w14:paraId="25E5424C" w14:textId="2503917C" w:rsidR="00940339"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8140659" w:history="1">
        <w:r w:rsidR="00940339" w:rsidRPr="00250882">
          <w:rPr>
            <w:rStyle w:val="Hyperlink"/>
            <w:noProof/>
          </w:rPr>
          <w:t>Table 1 - Formulas for Several Frequently Used Performance Metrics</w:t>
        </w:r>
        <w:r w:rsidR="00940339">
          <w:rPr>
            <w:noProof/>
            <w:webHidden/>
          </w:rPr>
          <w:tab/>
        </w:r>
        <w:r w:rsidR="00940339">
          <w:rPr>
            <w:noProof/>
            <w:webHidden/>
          </w:rPr>
          <w:fldChar w:fldCharType="begin"/>
        </w:r>
        <w:r w:rsidR="00940339">
          <w:rPr>
            <w:noProof/>
            <w:webHidden/>
          </w:rPr>
          <w:instrText xml:space="preserve"> PAGEREF _Toc88140659 \h </w:instrText>
        </w:r>
        <w:r w:rsidR="00940339">
          <w:rPr>
            <w:noProof/>
            <w:webHidden/>
          </w:rPr>
        </w:r>
        <w:r w:rsidR="00940339">
          <w:rPr>
            <w:noProof/>
            <w:webHidden/>
          </w:rPr>
          <w:fldChar w:fldCharType="separate"/>
        </w:r>
        <w:r w:rsidR="009A363C">
          <w:rPr>
            <w:noProof/>
            <w:webHidden/>
          </w:rPr>
          <w:t>35</w:t>
        </w:r>
        <w:r w:rsidR="00940339">
          <w:rPr>
            <w:noProof/>
            <w:webHidden/>
          </w:rPr>
          <w:fldChar w:fldCharType="end"/>
        </w:r>
      </w:hyperlink>
    </w:p>
    <w:p w14:paraId="672D2012" w14:textId="7EED5A79"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0" w:history="1">
        <w:r w:rsidR="00940339" w:rsidRPr="00250882">
          <w:rPr>
            <w:rStyle w:val="Hyperlink"/>
            <w:noProof/>
          </w:rPr>
          <w:t>Table 2 – The MLR Forecaster's Independent Variables</w:t>
        </w:r>
        <w:r w:rsidR="00940339">
          <w:rPr>
            <w:noProof/>
            <w:webHidden/>
          </w:rPr>
          <w:tab/>
        </w:r>
        <w:r w:rsidR="00940339">
          <w:rPr>
            <w:noProof/>
            <w:webHidden/>
          </w:rPr>
          <w:fldChar w:fldCharType="begin"/>
        </w:r>
        <w:r w:rsidR="00940339">
          <w:rPr>
            <w:noProof/>
            <w:webHidden/>
          </w:rPr>
          <w:instrText xml:space="preserve"> PAGEREF _Toc88140660 \h </w:instrText>
        </w:r>
        <w:r w:rsidR="00940339">
          <w:rPr>
            <w:noProof/>
            <w:webHidden/>
          </w:rPr>
        </w:r>
        <w:r w:rsidR="00940339">
          <w:rPr>
            <w:noProof/>
            <w:webHidden/>
          </w:rPr>
          <w:fldChar w:fldCharType="separate"/>
        </w:r>
        <w:r w:rsidR="009A363C">
          <w:rPr>
            <w:noProof/>
            <w:webHidden/>
          </w:rPr>
          <w:t>41</w:t>
        </w:r>
        <w:r w:rsidR="00940339">
          <w:rPr>
            <w:noProof/>
            <w:webHidden/>
          </w:rPr>
          <w:fldChar w:fldCharType="end"/>
        </w:r>
      </w:hyperlink>
    </w:p>
    <w:p w14:paraId="493430CC" w14:textId="1C956D94"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1" w:history="1">
        <w:r w:rsidR="00940339" w:rsidRPr="00250882">
          <w:rPr>
            <w:rStyle w:val="Hyperlink"/>
            <w:noProof/>
          </w:rPr>
          <w:t>Table 3 – The ARIMA hyperparameters that were used across all datasets</w:t>
        </w:r>
        <w:r w:rsidR="00940339">
          <w:rPr>
            <w:noProof/>
            <w:webHidden/>
          </w:rPr>
          <w:tab/>
        </w:r>
        <w:r w:rsidR="00940339">
          <w:rPr>
            <w:noProof/>
            <w:webHidden/>
          </w:rPr>
          <w:fldChar w:fldCharType="begin"/>
        </w:r>
        <w:r w:rsidR="00940339">
          <w:rPr>
            <w:noProof/>
            <w:webHidden/>
          </w:rPr>
          <w:instrText xml:space="preserve"> PAGEREF _Toc88140661 \h </w:instrText>
        </w:r>
        <w:r w:rsidR="00940339">
          <w:rPr>
            <w:noProof/>
            <w:webHidden/>
          </w:rPr>
        </w:r>
        <w:r w:rsidR="00940339">
          <w:rPr>
            <w:noProof/>
            <w:webHidden/>
          </w:rPr>
          <w:fldChar w:fldCharType="separate"/>
        </w:r>
        <w:r w:rsidR="009A363C">
          <w:rPr>
            <w:noProof/>
            <w:webHidden/>
          </w:rPr>
          <w:t>42</w:t>
        </w:r>
        <w:r w:rsidR="00940339">
          <w:rPr>
            <w:noProof/>
            <w:webHidden/>
          </w:rPr>
          <w:fldChar w:fldCharType="end"/>
        </w:r>
      </w:hyperlink>
    </w:p>
    <w:p w14:paraId="7240EF47" w14:textId="3E713A7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2" w:history="1">
        <w:r w:rsidR="00940339" w:rsidRPr="00250882">
          <w:rPr>
            <w:rStyle w:val="Hyperlink"/>
            <w:noProof/>
          </w:rPr>
          <w:t>Table 4 – Final Weights for the Toronto Dataset Generated Using the RLS Combiner</w:t>
        </w:r>
        <w:r w:rsidR="00940339">
          <w:rPr>
            <w:noProof/>
            <w:webHidden/>
          </w:rPr>
          <w:tab/>
        </w:r>
        <w:r w:rsidR="00940339">
          <w:rPr>
            <w:noProof/>
            <w:webHidden/>
          </w:rPr>
          <w:fldChar w:fldCharType="begin"/>
        </w:r>
        <w:r w:rsidR="00940339">
          <w:rPr>
            <w:noProof/>
            <w:webHidden/>
          </w:rPr>
          <w:instrText xml:space="preserve"> PAGEREF _Toc88140662 \h </w:instrText>
        </w:r>
        <w:r w:rsidR="00940339">
          <w:rPr>
            <w:noProof/>
            <w:webHidden/>
          </w:rPr>
        </w:r>
        <w:r w:rsidR="00940339">
          <w:rPr>
            <w:noProof/>
            <w:webHidden/>
          </w:rPr>
          <w:fldChar w:fldCharType="separate"/>
        </w:r>
        <w:r w:rsidR="009A363C">
          <w:rPr>
            <w:noProof/>
            <w:webHidden/>
          </w:rPr>
          <w:t>45</w:t>
        </w:r>
        <w:r w:rsidR="00940339">
          <w:rPr>
            <w:noProof/>
            <w:webHidden/>
          </w:rPr>
          <w:fldChar w:fldCharType="end"/>
        </w:r>
      </w:hyperlink>
    </w:p>
    <w:p w14:paraId="40286995" w14:textId="68045FEA"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3" w:history="1">
        <w:r w:rsidR="00940339" w:rsidRPr="00250882">
          <w:rPr>
            <w:rStyle w:val="Hyperlink"/>
            <w:noProof/>
          </w:rPr>
          <w:t>Table 5 - Overall MAPE and RMSE for Each Forecaster – Toronto Dataset</w:t>
        </w:r>
        <w:r w:rsidR="00940339">
          <w:rPr>
            <w:noProof/>
            <w:webHidden/>
          </w:rPr>
          <w:tab/>
        </w:r>
        <w:r w:rsidR="00940339">
          <w:rPr>
            <w:noProof/>
            <w:webHidden/>
          </w:rPr>
          <w:fldChar w:fldCharType="begin"/>
        </w:r>
        <w:r w:rsidR="00940339">
          <w:rPr>
            <w:noProof/>
            <w:webHidden/>
          </w:rPr>
          <w:instrText xml:space="preserve"> PAGEREF _Toc88140663 \h </w:instrText>
        </w:r>
        <w:r w:rsidR="00940339">
          <w:rPr>
            <w:noProof/>
            <w:webHidden/>
          </w:rPr>
        </w:r>
        <w:r w:rsidR="00940339">
          <w:rPr>
            <w:noProof/>
            <w:webHidden/>
          </w:rPr>
          <w:fldChar w:fldCharType="separate"/>
        </w:r>
        <w:r w:rsidR="009A363C">
          <w:rPr>
            <w:noProof/>
            <w:webHidden/>
          </w:rPr>
          <w:t>49</w:t>
        </w:r>
        <w:r w:rsidR="00940339">
          <w:rPr>
            <w:noProof/>
            <w:webHidden/>
          </w:rPr>
          <w:fldChar w:fldCharType="end"/>
        </w:r>
      </w:hyperlink>
    </w:p>
    <w:p w14:paraId="69675D75" w14:textId="642432FA"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4" w:history="1">
        <w:r w:rsidR="00940339" w:rsidRPr="00250882">
          <w:rPr>
            <w:rStyle w:val="Hyperlink"/>
            <w:noProof/>
          </w:rPr>
          <w:t>Table 6 - Matrix Analysis of Peak Values and Time Difference – Toronto Dataset</w:t>
        </w:r>
        <w:r w:rsidR="00940339">
          <w:rPr>
            <w:noProof/>
            <w:webHidden/>
          </w:rPr>
          <w:tab/>
        </w:r>
        <w:r w:rsidR="00940339">
          <w:rPr>
            <w:noProof/>
            <w:webHidden/>
          </w:rPr>
          <w:fldChar w:fldCharType="begin"/>
        </w:r>
        <w:r w:rsidR="00940339">
          <w:rPr>
            <w:noProof/>
            <w:webHidden/>
          </w:rPr>
          <w:instrText xml:space="preserve"> PAGEREF _Toc88140664 \h </w:instrText>
        </w:r>
        <w:r w:rsidR="00940339">
          <w:rPr>
            <w:noProof/>
            <w:webHidden/>
          </w:rPr>
        </w:r>
        <w:r w:rsidR="00940339">
          <w:rPr>
            <w:noProof/>
            <w:webHidden/>
          </w:rPr>
          <w:fldChar w:fldCharType="separate"/>
        </w:r>
        <w:r w:rsidR="009A363C">
          <w:rPr>
            <w:noProof/>
            <w:webHidden/>
          </w:rPr>
          <w:t>51</w:t>
        </w:r>
        <w:r w:rsidR="00940339">
          <w:rPr>
            <w:noProof/>
            <w:webHidden/>
          </w:rPr>
          <w:fldChar w:fldCharType="end"/>
        </w:r>
      </w:hyperlink>
    </w:p>
    <w:p w14:paraId="3D7933A9" w14:textId="1FBE87BC"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5" w:history="1">
        <w:r w:rsidR="00940339" w:rsidRPr="00250882">
          <w:rPr>
            <w:rStyle w:val="Hyperlink"/>
            <w:noProof/>
          </w:rPr>
          <w:t>Table 7 - Overall MAPE and RMSE for Each Forecaster – Ottawa Dataset</w:t>
        </w:r>
        <w:r w:rsidR="00940339">
          <w:rPr>
            <w:noProof/>
            <w:webHidden/>
          </w:rPr>
          <w:tab/>
        </w:r>
        <w:r w:rsidR="00940339">
          <w:rPr>
            <w:noProof/>
            <w:webHidden/>
          </w:rPr>
          <w:fldChar w:fldCharType="begin"/>
        </w:r>
        <w:r w:rsidR="00940339">
          <w:rPr>
            <w:noProof/>
            <w:webHidden/>
          </w:rPr>
          <w:instrText xml:space="preserve"> PAGEREF _Toc88140665 \h </w:instrText>
        </w:r>
        <w:r w:rsidR="00940339">
          <w:rPr>
            <w:noProof/>
            <w:webHidden/>
          </w:rPr>
        </w:r>
        <w:r w:rsidR="00940339">
          <w:rPr>
            <w:noProof/>
            <w:webHidden/>
          </w:rPr>
          <w:fldChar w:fldCharType="separate"/>
        </w:r>
        <w:r w:rsidR="009A363C">
          <w:rPr>
            <w:noProof/>
            <w:webHidden/>
          </w:rPr>
          <w:t>52</w:t>
        </w:r>
        <w:r w:rsidR="00940339">
          <w:rPr>
            <w:noProof/>
            <w:webHidden/>
          </w:rPr>
          <w:fldChar w:fldCharType="end"/>
        </w:r>
      </w:hyperlink>
    </w:p>
    <w:p w14:paraId="6DBFB248" w14:textId="5D3D531D"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6" w:history="1">
        <w:r w:rsidR="00940339" w:rsidRPr="00250882">
          <w:rPr>
            <w:rStyle w:val="Hyperlink"/>
            <w:noProof/>
          </w:rPr>
          <w:t>Table 8 - Matrix Analysis of Peak Values and Time Difference – Ottawa Dataset</w:t>
        </w:r>
        <w:r w:rsidR="00940339">
          <w:rPr>
            <w:noProof/>
            <w:webHidden/>
          </w:rPr>
          <w:tab/>
        </w:r>
        <w:r w:rsidR="00940339">
          <w:rPr>
            <w:noProof/>
            <w:webHidden/>
          </w:rPr>
          <w:fldChar w:fldCharType="begin"/>
        </w:r>
        <w:r w:rsidR="00940339">
          <w:rPr>
            <w:noProof/>
            <w:webHidden/>
          </w:rPr>
          <w:instrText xml:space="preserve"> PAGEREF _Toc88140666 \h </w:instrText>
        </w:r>
        <w:r w:rsidR="00940339">
          <w:rPr>
            <w:noProof/>
            <w:webHidden/>
          </w:rPr>
        </w:r>
        <w:r w:rsidR="00940339">
          <w:rPr>
            <w:noProof/>
            <w:webHidden/>
          </w:rPr>
          <w:fldChar w:fldCharType="separate"/>
        </w:r>
        <w:r w:rsidR="009A363C">
          <w:rPr>
            <w:noProof/>
            <w:webHidden/>
          </w:rPr>
          <w:t>52</w:t>
        </w:r>
        <w:r w:rsidR="00940339">
          <w:rPr>
            <w:noProof/>
            <w:webHidden/>
          </w:rPr>
          <w:fldChar w:fldCharType="end"/>
        </w:r>
      </w:hyperlink>
    </w:p>
    <w:p w14:paraId="6E2776D4" w14:textId="666D06F5"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7" w:history="1">
        <w:r w:rsidR="00940339" w:rsidRPr="00250882">
          <w:rPr>
            <w:rStyle w:val="Hyperlink"/>
            <w:noProof/>
          </w:rPr>
          <w:t>Table 9 - Overall MAPE and RMSE for Each Forecaster – Saint John Dataset</w:t>
        </w:r>
        <w:r w:rsidR="00940339">
          <w:rPr>
            <w:noProof/>
            <w:webHidden/>
          </w:rPr>
          <w:tab/>
        </w:r>
        <w:r w:rsidR="00940339">
          <w:rPr>
            <w:noProof/>
            <w:webHidden/>
          </w:rPr>
          <w:fldChar w:fldCharType="begin"/>
        </w:r>
        <w:r w:rsidR="00940339">
          <w:rPr>
            <w:noProof/>
            <w:webHidden/>
          </w:rPr>
          <w:instrText xml:space="preserve"> PAGEREF _Toc88140667 \h </w:instrText>
        </w:r>
        <w:r w:rsidR="00940339">
          <w:rPr>
            <w:noProof/>
            <w:webHidden/>
          </w:rPr>
        </w:r>
        <w:r w:rsidR="00940339">
          <w:rPr>
            <w:noProof/>
            <w:webHidden/>
          </w:rPr>
          <w:fldChar w:fldCharType="separate"/>
        </w:r>
        <w:r w:rsidR="009A363C">
          <w:rPr>
            <w:noProof/>
            <w:webHidden/>
          </w:rPr>
          <w:t>54</w:t>
        </w:r>
        <w:r w:rsidR="00940339">
          <w:rPr>
            <w:noProof/>
            <w:webHidden/>
          </w:rPr>
          <w:fldChar w:fldCharType="end"/>
        </w:r>
      </w:hyperlink>
    </w:p>
    <w:p w14:paraId="7B069AD3" w14:textId="3F6A3E88"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8" w:history="1">
        <w:r w:rsidR="00940339" w:rsidRPr="00250882">
          <w:rPr>
            <w:rStyle w:val="Hyperlink"/>
            <w:noProof/>
          </w:rPr>
          <w:t>Table 10 - Matrix Analysis of Peak Values and Time Difference – Saint John Dataset</w:t>
        </w:r>
        <w:r w:rsidR="00940339">
          <w:rPr>
            <w:noProof/>
            <w:webHidden/>
          </w:rPr>
          <w:tab/>
        </w:r>
        <w:r w:rsidR="00940339">
          <w:rPr>
            <w:noProof/>
            <w:webHidden/>
          </w:rPr>
          <w:fldChar w:fldCharType="begin"/>
        </w:r>
        <w:r w:rsidR="00940339">
          <w:rPr>
            <w:noProof/>
            <w:webHidden/>
          </w:rPr>
          <w:instrText xml:space="preserve"> PAGEREF _Toc88140668 \h </w:instrText>
        </w:r>
        <w:r w:rsidR="00940339">
          <w:rPr>
            <w:noProof/>
            <w:webHidden/>
          </w:rPr>
        </w:r>
        <w:r w:rsidR="00940339">
          <w:rPr>
            <w:noProof/>
            <w:webHidden/>
          </w:rPr>
          <w:fldChar w:fldCharType="separate"/>
        </w:r>
        <w:r w:rsidR="009A363C">
          <w:rPr>
            <w:noProof/>
            <w:webHidden/>
          </w:rPr>
          <w:t>55</w:t>
        </w:r>
        <w:r w:rsidR="00940339">
          <w:rPr>
            <w:noProof/>
            <w:webHidden/>
          </w:rPr>
          <w:fldChar w:fldCharType="end"/>
        </w:r>
      </w:hyperlink>
    </w:p>
    <w:p w14:paraId="476E7B93" w14:textId="5FF06D02"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69" w:history="1">
        <w:r w:rsidR="00940339" w:rsidRPr="00250882">
          <w:rPr>
            <w:rStyle w:val="Hyperlink"/>
            <w:noProof/>
          </w:rPr>
          <w:t>Table 11 - Seasonal MAPE and RMSE for the Toronto Dataset</w:t>
        </w:r>
        <w:r w:rsidR="00940339">
          <w:rPr>
            <w:noProof/>
            <w:webHidden/>
          </w:rPr>
          <w:tab/>
        </w:r>
        <w:r w:rsidR="00940339">
          <w:rPr>
            <w:noProof/>
            <w:webHidden/>
          </w:rPr>
          <w:fldChar w:fldCharType="begin"/>
        </w:r>
        <w:r w:rsidR="00940339">
          <w:rPr>
            <w:noProof/>
            <w:webHidden/>
          </w:rPr>
          <w:instrText xml:space="preserve"> PAGEREF _Toc88140669 \h </w:instrText>
        </w:r>
        <w:r w:rsidR="00940339">
          <w:rPr>
            <w:noProof/>
            <w:webHidden/>
          </w:rPr>
        </w:r>
        <w:r w:rsidR="00940339">
          <w:rPr>
            <w:noProof/>
            <w:webHidden/>
          </w:rPr>
          <w:fldChar w:fldCharType="separate"/>
        </w:r>
        <w:r w:rsidR="009A363C">
          <w:rPr>
            <w:noProof/>
            <w:webHidden/>
          </w:rPr>
          <w:t>73</w:t>
        </w:r>
        <w:r w:rsidR="00940339">
          <w:rPr>
            <w:noProof/>
            <w:webHidden/>
          </w:rPr>
          <w:fldChar w:fldCharType="end"/>
        </w:r>
      </w:hyperlink>
    </w:p>
    <w:p w14:paraId="74879808" w14:textId="0AB7A4B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70" w:history="1">
        <w:r w:rsidR="00940339" w:rsidRPr="00250882">
          <w:rPr>
            <w:rStyle w:val="Hyperlink"/>
            <w:noProof/>
          </w:rPr>
          <w:t>Table 12 - Seasonal MAPE and RMSE for the Ottawa Dataset</w:t>
        </w:r>
        <w:r w:rsidR="00940339">
          <w:rPr>
            <w:noProof/>
            <w:webHidden/>
          </w:rPr>
          <w:tab/>
        </w:r>
        <w:r w:rsidR="00940339">
          <w:rPr>
            <w:noProof/>
            <w:webHidden/>
          </w:rPr>
          <w:fldChar w:fldCharType="begin"/>
        </w:r>
        <w:r w:rsidR="00940339">
          <w:rPr>
            <w:noProof/>
            <w:webHidden/>
          </w:rPr>
          <w:instrText xml:space="preserve"> PAGEREF _Toc88140670 \h </w:instrText>
        </w:r>
        <w:r w:rsidR="00940339">
          <w:rPr>
            <w:noProof/>
            <w:webHidden/>
          </w:rPr>
        </w:r>
        <w:r w:rsidR="00940339">
          <w:rPr>
            <w:noProof/>
            <w:webHidden/>
          </w:rPr>
          <w:fldChar w:fldCharType="separate"/>
        </w:r>
        <w:r w:rsidR="009A363C">
          <w:rPr>
            <w:noProof/>
            <w:webHidden/>
          </w:rPr>
          <w:t>91</w:t>
        </w:r>
        <w:r w:rsidR="00940339">
          <w:rPr>
            <w:noProof/>
            <w:webHidden/>
          </w:rPr>
          <w:fldChar w:fldCharType="end"/>
        </w:r>
      </w:hyperlink>
    </w:p>
    <w:p w14:paraId="10E05EC0" w14:textId="76A8F20E"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71" w:history="1">
        <w:r w:rsidR="00940339" w:rsidRPr="00250882">
          <w:rPr>
            <w:rStyle w:val="Hyperlink"/>
            <w:noProof/>
          </w:rPr>
          <w:t>Table 13 - Seasonal MAPE and RMSE for the Saint John Dataset</w:t>
        </w:r>
        <w:r w:rsidR="00940339">
          <w:rPr>
            <w:noProof/>
            <w:webHidden/>
          </w:rPr>
          <w:tab/>
        </w:r>
        <w:r w:rsidR="00940339">
          <w:rPr>
            <w:noProof/>
            <w:webHidden/>
          </w:rPr>
          <w:fldChar w:fldCharType="begin"/>
        </w:r>
        <w:r w:rsidR="00940339">
          <w:rPr>
            <w:noProof/>
            <w:webHidden/>
          </w:rPr>
          <w:instrText xml:space="preserve"> PAGEREF _Toc88140671 \h </w:instrText>
        </w:r>
        <w:r w:rsidR="00940339">
          <w:rPr>
            <w:noProof/>
            <w:webHidden/>
          </w:rPr>
        </w:r>
        <w:r w:rsidR="00940339">
          <w:rPr>
            <w:noProof/>
            <w:webHidden/>
          </w:rPr>
          <w:fldChar w:fldCharType="separate"/>
        </w:r>
        <w:r w:rsidR="009A363C">
          <w:rPr>
            <w:noProof/>
            <w:webHidden/>
          </w:rPr>
          <w:t>108</w:t>
        </w:r>
        <w:r w:rsidR="00940339">
          <w:rPr>
            <w:noProof/>
            <w:webHidden/>
          </w:rPr>
          <w:fldChar w:fldCharType="end"/>
        </w:r>
      </w:hyperlink>
    </w:p>
    <w:p w14:paraId="0A9F9856" w14:textId="213538A6"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72" w:history="1">
        <w:r w:rsidR="00940339" w:rsidRPr="00250882">
          <w:rPr>
            <w:rStyle w:val="Hyperlink"/>
            <w:noProof/>
          </w:rPr>
          <w:t>Table 14 – The Overall Performance Metrics – Toronto Dataset</w:t>
        </w:r>
        <w:r w:rsidR="00940339">
          <w:rPr>
            <w:noProof/>
            <w:webHidden/>
          </w:rPr>
          <w:tab/>
        </w:r>
        <w:r w:rsidR="00940339">
          <w:rPr>
            <w:noProof/>
            <w:webHidden/>
          </w:rPr>
          <w:fldChar w:fldCharType="begin"/>
        </w:r>
        <w:r w:rsidR="00940339">
          <w:rPr>
            <w:noProof/>
            <w:webHidden/>
          </w:rPr>
          <w:instrText xml:space="preserve"> PAGEREF _Toc88140672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27A3D1A4" w14:textId="32E370E3"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73" w:history="1">
        <w:r w:rsidR="00940339" w:rsidRPr="00250882">
          <w:rPr>
            <w:rStyle w:val="Hyperlink"/>
            <w:noProof/>
          </w:rPr>
          <w:t>Table 15 - The Overall Performance Metrics – Ottawa Dataset</w:t>
        </w:r>
        <w:r w:rsidR="00940339">
          <w:rPr>
            <w:noProof/>
            <w:webHidden/>
          </w:rPr>
          <w:tab/>
        </w:r>
        <w:r w:rsidR="00940339">
          <w:rPr>
            <w:noProof/>
            <w:webHidden/>
          </w:rPr>
          <w:fldChar w:fldCharType="begin"/>
        </w:r>
        <w:r w:rsidR="00940339">
          <w:rPr>
            <w:noProof/>
            <w:webHidden/>
          </w:rPr>
          <w:instrText xml:space="preserve"> PAGEREF _Toc88140673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52AE5579" w14:textId="5C874CD4"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74" w:history="1">
        <w:r w:rsidR="00940339" w:rsidRPr="00250882">
          <w:rPr>
            <w:rStyle w:val="Hyperlink"/>
            <w:noProof/>
          </w:rPr>
          <w:t>Table 16 - The Overall Performance Metrics – Saint John Dataset</w:t>
        </w:r>
        <w:r w:rsidR="00940339">
          <w:rPr>
            <w:noProof/>
            <w:webHidden/>
          </w:rPr>
          <w:tab/>
        </w:r>
        <w:r w:rsidR="00940339">
          <w:rPr>
            <w:noProof/>
            <w:webHidden/>
          </w:rPr>
          <w:fldChar w:fldCharType="begin"/>
        </w:r>
        <w:r w:rsidR="00940339">
          <w:rPr>
            <w:noProof/>
            <w:webHidden/>
          </w:rPr>
          <w:instrText xml:space="preserve"> PAGEREF _Toc88140674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41310AC4" w14:textId="0511D515"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8140585"/>
      <w:r>
        <w:lastRenderedPageBreak/>
        <w:t>List of Figures</w:t>
      </w:r>
      <w:bookmarkEnd w:id="6"/>
      <w:r>
        <w:t xml:space="preserve"> </w:t>
      </w:r>
    </w:p>
    <w:p w14:paraId="5B7D0EA1" w14:textId="58CE827A" w:rsidR="00940339"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8140675" w:history="1">
        <w:r w:rsidR="00940339" w:rsidRPr="00003D1E">
          <w:rPr>
            <w:rStyle w:val="Hyperlink"/>
            <w:noProof/>
          </w:rPr>
          <w:t>Figure 1 - The Block Diagram of the Third Generation ANNSTLF [39]</w:t>
        </w:r>
        <w:r w:rsidR="00940339">
          <w:rPr>
            <w:noProof/>
            <w:webHidden/>
          </w:rPr>
          <w:tab/>
        </w:r>
        <w:r w:rsidR="00940339">
          <w:rPr>
            <w:noProof/>
            <w:webHidden/>
          </w:rPr>
          <w:fldChar w:fldCharType="begin"/>
        </w:r>
        <w:r w:rsidR="00940339">
          <w:rPr>
            <w:noProof/>
            <w:webHidden/>
          </w:rPr>
          <w:instrText xml:space="preserve"> PAGEREF _Toc88140675 \h </w:instrText>
        </w:r>
        <w:r w:rsidR="00940339">
          <w:rPr>
            <w:noProof/>
            <w:webHidden/>
          </w:rPr>
        </w:r>
        <w:r w:rsidR="00940339">
          <w:rPr>
            <w:noProof/>
            <w:webHidden/>
          </w:rPr>
          <w:fldChar w:fldCharType="separate"/>
        </w:r>
        <w:r w:rsidR="009A363C">
          <w:rPr>
            <w:noProof/>
            <w:webHidden/>
          </w:rPr>
          <w:t>20</w:t>
        </w:r>
        <w:r w:rsidR="00940339">
          <w:rPr>
            <w:noProof/>
            <w:webHidden/>
          </w:rPr>
          <w:fldChar w:fldCharType="end"/>
        </w:r>
      </w:hyperlink>
    </w:p>
    <w:p w14:paraId="67A71FC3" w14:textId="44EAE74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76" w:history="1">
        <w:r w:rsidR="00940339" w:rsidRPr="00003D1E">
          <w:rPr>
            <w:rStyle w:val="Hyperlink"/>
            <w:noProof/>
          </w:rPr>
          <w:t>Figure 2 - The Structure of a Simple Feed-forward ANN [112]</w:t>
        </w:r>
        <w:r w:rsidR="00940339">
          <w:rPr>
            <w:noProof/>
            <w:webHidden/>
          </w:rPr>
          <w:tab/>
        </w:r>
        <w:r w:rsidR="00940339">
          <w:rPr>
            <w:noProof/>
            <w:webHidden/>
          </w:rPr>
          <w:fldChar w:fldCharType="begin"/>
        </w:r>
        <w:r w:rsidR="00940339">
          <w:rPr>
            <w:noProof/>
            <w:webHidden/>
          </w:rPr>
          <w:instrText xml:space="preserve"> PAGEREF _Toc88140676 \h </w:instrText>
        </w:r>
        <w:r w:rsidR="00940339">
          <w:rPr>
            <w:noProof/>
            <w:webHidden/>
          </w:rPr>
        </w:r>
        <w:r w:rsidR="00940339">
          <w:rPr>
            <w:noProof/>
            <w:webHidden/>
          </w:rPr>
          <w:fldChar w:fldCharType="separate"/>
        </w:r>
        <w:r w:rsidR="009A363C">
          <w:rPr>
            <w:noProof/>
            <w:webHidden/>
          </w:rPr>
          <w:t>21</w:t>
        </w:r>
        <w:r w:rsidR="00940339">
          <w:rPr>
            <w:noProof/>
            <w:webHidden/>
          </w:rPr>
          <w:fldChar w:fldCharType="end"/>
        </w:r>
      </w:hyperlink>
    </w:p>
    <w:p w14:paraId="117A5D8D" w14:textId="53102B2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77" w:history="1">
        <w:r w:rsidR="00940339" w:rsidRPr="00003D1E">
          <w:rPr>
            <w:rStyle w:val="Hyperlink"/>
            <w:noProof/>
          </w:rPr>
          <w:t>Figure 3 - The Long Short-Term Memory Structure  [143]</w:t>
        </w:r>
        <w:r w:rsidR="00940339">
          <w:rPr>
            <w:noProof/>
            <w:webHidden/>
          </w:rPr>
          <w:tab/>
        </w:r>
        <w:r w:rsidR="00940339">
          <w:rPr>
            <w:noProof/>
            <w:webHidden/>
          </w:rPr>
          <w:fldChar w:fldCharType="begin"/>
        </w:r>
        <w:r w:rsidR="00940339">
          <w:rPr>
            <w:noProof/>
            <w:webHidden/>
          </w:rPr>
          <w:instrText xml:space="preserve"> PAGEREF _Toc88140677 \h </w:instrText>
        </w:r>
        <w:r w:rsidR="00940339">
          <w:rPr>
            <w:noProof/>
            <w:webHidden/>
          </w:rPr>
        </w:r>
        <w:r w:rsidR="00940339">
          <w:rPr>
            <w:noProof/>
            <w:webHidden/>
          </w:rPr>
          <w:fldChar w:fldCharType="separate"/>
        </w:r>
        <w:r w:rsidR="009A363C">
          <w:rPr>
            <w:noProof/>
            <w:webHidden/>
          </w:rPr>
          <w:t>27</w:t>
        </w:r>
        <w:r w:rsidR="00940339">
          <w:rPr>
            <w:noProof/>
            <w:webHidden/>
          </w:rPr>
          <w:fldChar w:fldCharType="end"/>
        </w:r>
      </w:hyperlink>
    </w:p>
    <w:p w14:paraId="1E63984E" w14:textId="23369F3A"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78" w:history="1">
        <w:r w:rsidR="00940339" w:rsidRPr="00003D1E">
          <w:rPr>
            <w:rStyle w:val="Hyperlink"/>
            <w:noProof/>
          </w:rPr>
          <w:t xml:space="preserve">Figure 4 - </w:t>
        </w:r>
        <w:r w:rsidR="00940339" w:rsidRPr="00003D1E">
          <w:rPr>
            <w:rStyle w:val="Hyperlink"/>
            <w:rFonts w:cstheme="minorHAnsi"/>
            <w:noProof/>
          </w:rPr>
          <w:t>An Illustration of a Typical CNN Network's Workflow [157]</w:t>
        </w:r>
        <w:r w:rsidR="00940339">
          <w:rPr>
            <w:noProof/>
            <w:webHidden/>
          </w:rPr>
          <w:tab/>
        </w:r>
        <w:r w:rsidR="00940339">
          <w:rPr>
            <w:noProof/>
            <w:webHidden/>
          </w:rPr>
          <w:fldChar w:fldCharType="begin"/>
        </w:r>
        <w:r w:rsidR="00940339">
          <w:rPr>
            <w:noProof/>
            <w:webHidden/>
          </w:rPr>
          <w:instrText xml:space="preserve"> PAGEREF _Toc88140678 \h </w:instrText>
        </w:r>
        <w:r w:rsidR="00940339">
          <w:rPr>
            <w:noProof/>
            <w:webHidden/>
          </w:rPr>
        </w:r>
        <w:r w:rsidR="00940339">
          <w:rPr>
            <w:noProof/>
            <w:webHidden/>
          </w:rPr>
          <w:fldChar w:fldCharType="separate"/>
        </w:r>
        <w:r w:rsidR="009A363C">
          <w:rPr>
            <w:noProof/>
            <w:webHidden/>
          </w:rPr>
          <w:t>30</w:t>
        </w:r>
        <w:r w:rsidR="00940339">
          <w:rPr>
            <w:noProof/>
            <w:webHidden/>
          </w:rPr>
          <w:fldChar w:fldCharType="end"/>
        </w:r>
      </w:hyperlink>
    </w:p>
    <w:p w14:paraId="6DD6B702" w14:textId="3A74E6FA"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79" w:history="1">
        <w:r w:rsidR="00940339" w:rsidRPr="00003D1E">
          <w:rPr>
            <w:rStyle w:val="Hyperlink"/>
            <w:noProof/>
          </w:rPr>
          <w:t>Figure 5 – The Rectified Linear Unit Activation Function [158]</w:t>
        </w:r>
        <w:r w:rsidR="00940339">
          <w:rPr>
            <w:noProof/>
            <w:webHidden/>
          </w:rPr>
          <w:tab/>
        </w:r>
        <w:r w:rsidR="00940339">
          <w:rPr>
            <w:noProof/>
            <w:webHidden/>
          </w:rPr>
          <w:fldChar w:fldCharType="begin"/>
        </w:r>
        <w:r w:rsidR="00940339">
          <w:rPr>
            <w:noProof/>
            <w:webHidden/>
          </w:rPr>
          <w:instrText xml:space="preserve"> PAGEREF _Toc88140679 \h </w:instrText>
        </w:r>
        <w:r w:rsidR="00940339">
          <w:rPr>
            <w:noProof/>
            <w:webHidden/>
          </w:rPr>
        </w:r>
        <w:r w:rsidR="00940339">
          <w:rPr>
            <w:noProof/>
            <w:webHidden/>
          </w:rPr>
          <w:fldChar w:fldCharType="separate"/>
        </w:r>
        <w:r w:rsidR="009A363C">
          <w:rPr>
            <w:noProof/>
            <w:webHidden/>
          </w:rPr>
          <w:t>31</w:t>
        </w:r>
        <w:r w:rsidR="00940339">
          <w:rPr>
            <w:noProof/>
            <w:webHidden/>
          </w:rPr>
          <w:fldChar w:fldCharType="end"/>
        </w:r>
      </w:hyperlink>
    </w:p>
    <w:p w14:paraId="6137BD4A" w14:textId="434286C1"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0" w:history="1">
        <w:r w:rsidR="00940339" w:rsidRPr="00003D1E">
          <w:rPr>
            <w:rStyle w:val="Hyperlink"/>
            <w:noProof/>
          </w:rPr>
          <w:t>Figure 6 – Examples of Max and Average Pooling [159]</w:t>
        </w:r>
        <w:r w:rsidR="00940339">
          <w:rPr>
            <w:noProof/>
            <w:webHidden/>
          </w:rPr>
          <w:tab/>
        </w:r>
        <w:r w:rsidR="00940339">
          <w:rPr>
            <w:noProof/>
            <w:webHidden/>
          </w:rPr>
          <w:fldChar w:fldCharType="begin"/>
        </w:r>
        <w:r w:rsidR="00940339">
          <w:rPr>
            <w:noProof/>
            <w:webHidden/>
          </w:rPr>
          <w:instrText xml:space="preserve"> PAGEREF _Toc88140680 \h </w:instrText>
        </w:r>
        <w:r w:rsidR="00940339">
          <w:rPr>
            <w:noProof/>
            <w:webHidden/>
          </w:rPr>
        </w:r>
        <w:r w:rsidR="00940339">
          <w:rPr>
            <w:noProof/>
            <w:webHidden/>
          </w:rPr>
          <w:fldChar w:fldCharType="separate"/>
        </w:r>
        <w:r w:rsidR="009A363C">
          <w:rPr>
            <w:noProof/>
            <w:webHidden/>
          </w:rPr>
          <w:t>31</w:t>
        </w:r>
        <w:r w:rsidR="00940339">
          <w:rPr>
            <w:noProof/>
            <w:webHidden/>
          </w:rPr>
          <w:fldChar w:fldCharType="end"/>
        </w:r>
      </w:hyperlink>
    </w:p>
    <w:p w14:paraId="32659993" w14:textId="10E51EEA"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1" w:history="1">
        <w:r w:rsidR="00940339" w:rsidRPr="00003D1E">
          <w:rPr>
            <w:rStyle w:val="Hyperlink"/>
            <w:noProof/>
          </w:rPr>
          <w:t>Figure 7 – Peak Load vs Base Load [162]</w:t>
        </w:r>
        <w:r w:rsidR="00940339">
          <w:rPr>
            <w:noProof/>
            <w:webHidden/>
          </w:rPr>
          <w:tab/>
        </w:r>
        <w:r w:rsidR="00940339">
          <w:rPr>
            <w:noProof/>
            <w:webHidden/>
          </w:rPr>
          <w:fldChar w:fldCharType="begin"/>
        </w:r>
        <w:r w:rsidR="00940339">
          <w:rPr>
            <w:noProof/>
            <w:webHidden/>
          </w:rPr>
          <w:instrText xml:space="preserve"> PAGEREF _Toc88140681 \h </w:instrText>
        </w:r>
        <w:r w:rsidR="00940339">
          <w:rPr>
            <w:noProof/>
            <w:webHidden/>
          </w:rPr>
        </w:r>
        <w:r w:rsidR="00940339">
          <w:rPr>
            <w:noProof/>
            <w:webHidden/>
          </w:rPr>
          <w:fldChar w:fldCharType="separate"/>
        </w:r>
        <w:r w:rsidR="009A363C">
          <w:rPr>
            <w:noProof/>
            <w:webHidden/>
          </w:rPr>
          <w:t>34</w:t>
        </w:r>
        <w:r w:rsidR="00940339">
          <w:rPr>
            <w:noProof/>
            <w:webHidden/>
          </w:rPr>
          <w:fldChar w:fldCharType="end"/>
        </w:r>
      </w:hyperlink>
    </w:p>
    <w:p w14:paraId="7EC16022" w14:textId="5F31CD81"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2" w:history="1">
        <w:r w:rsidR="00940339" w:rsidRPr="00003D1E">
          <w:rPr>
            <w:rStyle w:val="Hyperlink"/>
            <w:noProof/>
          </w:rPr>
          <w:t>Figure 8 – Load Demand Across All Datasets for 2019</w:t>
        </w:r>
        <w:r w:rsidR="00940339">
          <w:rPr>
            <w:noProof/>
            <w:webHidden/>
          </w:rPr>
          <w:tab/>
        </w:r>
        <w:r w:rsidR="00940339">
          <w:rPr>
            <w:noProof/>
            <w:webHidden/>
          </w:rPr>
          <w:fldChar w:fldCharType="begin"/>
        </w:r>
        <w:r w:rsidR="00940339">
          <w:rPr>
            <w:noProof/>
            <w:webHidden/>
          </w:rPr>
          <w:instrText xml:space="preserve"> PAGEREF _Toc88140682 \h </w:instrText>
        </w:r>
        <w:r w:rsidR="00940339">
          <w:rPr>
            <w:noProof/>
            <w:webHidden/>
          </w:rPr>
        </w:r>
        <w:r w:rsidR="00940339">
          <w:rPr>
            <w:noProof/>
            <w:webHidden/>
          </w:rPr>
          <w:fldChar w:fldCharType="separate"/>
        </w:r>
        <w:r w:rsidR="009A363C">
          <w:rPr>
            <w:noProof/>
            <w:webHidden/>
          </w:rPr>
          <w:t>39</w:t>
        </w:r>
        <w:r w:rsidR="00940339">
          <w:rPr>
            <w:noProof/>
            <w:webHidden/>
          </w:rPr>
          <w:fldChar w:fldCharType="end"/>
        </w:r>
      </w:hyperlink>
    </w:p>
    <w:p w14:paraId="5B920058" w14:textId="31E8D885"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3" w:history="1">
        <w:r w:rsidR="00940339" w:rsidRPr="00003D1E">
          <w:rPr>
            <w:rStyle w:val="Hyperlink"/>
            <w:noProof/>
          </w:rPr>
          <w:t>Figure 9 – The Partial Autocorrelation Plot – Toronto Dataset</w:t>
        </w:r>
        <w:r w:rsidR="00940339">
          <w:rPr>
            <w:noProof/>
            <w:webHidden/>
          </w:rPr>
          <w:tab/>
        </w:r>
        <w:r w:rsidR="00940339">
          <w:rPr>
            <w:noProof/>
            <w:webHidden/>
          </w:rPr>
          <w:fldChar w:fldCharType="begin"/>
        </w:r>
        <w:r w:rsidR="00940339">
          <w:rPr>
            <w:noProof/>
            <w:webHidden/>
          </w:rPr>
          <w:instrText xml:space="preserve"> PAGEREF _Toc88140683 \h </w:instrText>
        </w:r>
        <w:r w:rsidR="00940339">
          <w:rPr>
            <w:noProof/>
            <w:webHidden/>
          </w:rPr>
        </w:r>
        <w:r w:rsidR="00940339">
          <w:rPr>
            <w:noProof/>
            <w:webHidden/>
          </w:rPr>
          <w:fldChar w:fldCharType="separate"/>
        </w:r>
        <w:r w:rsidR="009A363C">
          <w:rPr>
            <w:noProof/>
            <w:webHidden/>
          </w:rPr>
          <w:t>43</w:t>
        </w:r>
        <w:r w:rsidR="00940339">
          <w:rPr>
            <w:noProof/>
            <w:webHidden/>
          </w:rPr>
          <w:fldChar w:fldCharType="end"/>
        </w:r>
      </w:hyperlink>
    </w:p>
    <w:p w14:paraId="0B2423E3" w14:textId="13202E44"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4" w:history="1">
        <w:r w:rsidR="00940339" w:rsidRPr="00003D1E">
          <w:rPr>
            <w:rStyle w:val="Hyperlink"/>
            <w:noProof/>
          </w:rPr>
          <w:t>Figure 10 – The Autocorrelation Plot – Toronto Dataset</w:t>
        </w:r>
        <w:r w:rsidR="00940339">
          <w:rPr>
            <w:noProof/>
            <w:webHidden/>
          </w:rPr>
          <w:tab/>
        </w:r>
        <w:r w:rsidR="00940339">
          <w:rPr>
            <w:noProof/>
            <w:webHidden/>
          </w:rPr>
          <w:fldChar w:fldCharType="begin"/>
        </w:r>
        <w:r w:rsidR="00940339">
          <w:rPr>
            <w:noProof/>
            <w:webHidden/>
          </w:rPr>
          <w:instrText xml:space="preserve"> PAGEREF _Toc88140684 \h </w:instrText>
        </w:r>
        <w:r w:rsidR="00940339">
          <w:rPr>
            <w:noProof/>
            <w:webHidden/>
          </w:rPr>
        </w:r>
        <w:r w:rsidR="00940339">
          <w:rPr>
            <w:noProof/>
            <w:webHidden/>
          </w:rPr>
          <w:fldChar w:fldCharType="separate"/>
        </w:r>
        <w:r w:rsidR="009A363C">
          <w:rPr>
            <w:noProof/>
            <w:webHidden/>
          </w:rPr>
          <w:t>44</w:t>
        </w:r>
        <w:r w:rsidR="00940339">
          <w:rPr>
            <w:noProof/>
            <w:webHidden/>
          </w:rPr>
          <w:fldChar w:fldCharType="end"/>
        </w:r>
      </w:hyperlink>
    </w:p>
    <w:p w14:paraId="04816EDF" w14:textId="72A16F6C"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5" w:history="1">
        <w:r w:rsidR="00940339" w:rsidRPr="00003D1E">
          <w:rPr>
            <w:rStyle w:val="Hyperlink"/>
            <w:noProof/>
          </w:rPr>
          <w:t>Figure 11 – The Structure of the BLF and CLF Network</w:t>
        </w:r>
        <w:r w:rsidR="00940339">
          <w:rPr>
            <w:noProof/>
            <w:webHidden/>
          </w:rPr>
          <w:tab/>
        </w:r>
        <w:r w:rsidR="00940339">
          <w:rPr>
            <w:noProof/>
            <w:webHidden/>
          </w:rPr>
          <w:fldChar w:fldCharType="begin"/>
        </w:r>
        <w:r w:rsidR="00940339">
          <w:rPr>
            <w:noProof/>
            <w:webHidden/>
          </w:rPr>
          <w:instrText xml:space="preserve"> PAGEREF _Toc88140685 \h </w:instrText>
        </w:r>
        <w:r w:rsidR="00940339">
          <w:rPr>
            <w:noProof/>
            <w:webHidden/>
          </w:rPr>
        </w:r>
        <w:r w:rsidR="00940339">
          <w:rPr>
            <w:noProof/>
            <w:webHidden/>
          </w:rPr>
          <w:fldChar w:fldCharType="separate"/>
        </w:r>
        <w:r w:rsidR="009A363C">
          <w:rPr>
            <w:noProof/>
            <w:webHidden/>
          </w:rPr>
          <w:t>45</w:t>
        </w:r>
        <w:r w:rsidR="00940339">
          <w:rPr>
            <w:noProof/>
            <w:webHidden/>
          </w:rPr>
          <w:fldChar w:fldCharType="end"/>
        </w:r>
      </w:hyperlink>
    </w:p>
    <w:p w14:paraId="74870559" w14:textId="461DA5C8"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6" w:history="1">
        <w:r w:rsidR="00940339" w:rsidRPr="00003D1E">
          <w:rPr>
            <w:rStyle w:val="Hyperlink"/>
            <w:noProof/>
          </w:rPr>
          <w:t>Figure 12 - Load Demand on March 11, 2019, and CNN Forecast – Toronto Dataset</w:t>
        </w:r>
        <w:r w:rsidR="00940339">
          <w:rPr>
            <w:noProof/>
            <w:webHidden/>
          </w:rPr>
          <w:tab/>
        </w:r>
        <w:r w:rsidR="00940339">
          <w:rPr>
            <w:noProof/>
            <w:webHidden/>
          </w:rPr>
          <w:fldChar w:fldCharType="begin"/>
        </w:r>
        <w:r w:rsidR="00940339">
          <w:rPr>
            <w:noProof/>
            <w:webHidden/>
          </w:rPr>
          <w:instrText xml:space="preserve"> PAGEREF _Toc88140686 \h </w:instrText>
        </w:r>
        <w:r w:rsidR="00940339">
          <w:rPr>
            <w:noProof/>
            <w:webHidden/>
          </w:rPr>
        </w:r>
        <w:r w:rsidR="00940339">
          <w:rPr>
            <w:noProof/>
            <w:webHidden/>
          </w:rPr>
          <w:fldChar w:fldCharType="separate"/>
        </w:r>
        <w:r w:rsidR="009A363C">
          <w:rPr>
            <w:noProof/>
            <w:webHidden/>
          </w:rPr>
          <w:t>48</w:t>
        </w:r>
        <w:r w:rsidR="00940339">
          <w:rPr>
            <w:noProof/>
            <w:webHidden/>
          </w:rPr>
          <w:fldChar w:fldCharType="end"/>
        </w:r>
      </w:hyperlink>
    </w:p>
    <w:p w14:paraId="7AE52B34" w14:textId="618CBE50"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7" w:history="1">
        <w:r w:rsidR="00940339" w:rsidRPr="00003D1E">
          <w:rPr>
            <w:rStyle w:val="Hyperlink"/>
            <w:noProof/>
          </w:rPr>
          <w:t>Figure 13 - Actual and Forecasted Load Demand for July 17</w:t>
        </w:r>
        <w:r w:rsidR="00940339" w:rsidRPr="00003D1E">
          <w:rPr>
            <w:rStyle w:val="Hyperlink"/>
            <w:noProof/>
            <w:vertAlign w:val="superscript"/>
          </w:rPr>
          <w:t>th</w:t>
        </w:r>
        <w:r w:rsidR="00940339" w:rsidRPr="00003D1E">
          <w:rPr>
            <w:rStyle w:val="Hyperlink"/>
            <w:noProof/>
          </w:rPr>
          <w:t xml:space="preserve"> - 21</w:t>
        </w:r>
        <w:r w:rsidR="00940339" w:rsidRPr="00003D1E">
          <w:rPr>
            <w:rStyle w:val="Hyperlink"/>
            <w:noProof/>
            <w:vertAlign w:val="superscript"/>
          </w:rPr>
          <w:t>st</w:t>
        </w:r>
        <w:r w:rsidR="00940339" w:rsidRPr="00003D1E">
          <w:rPr>
            <w:rStyle w:val="Hyperlink"/>
            <w:noProof/>
          </w:rPr>
          <w:t xml:space="preserve">   - Toronto Dataset</w:t>
        </w:r>
        <w:r w:rsidR="00940339">
          <w:rPr>
            <w:noProof/>
            <w:webHidden/>
          </w:rPr>
          <w:tab/>
        </w:r>
        <w:r w:rsidR="00940339">
          <w:rPr>
            <w:noProof/>
            <w:webHidden/>
          </w:rPr>
          <w:fldChar w:fldCharType="begin"/>
        </w:r>
        <w:r w:rsidR="00940339">
          <w:rPr>
            <w:noProof/>
            <w:webHidden/>
          </w:rPr>
          <w:instrText xml:space="preserve"> PAGEREF _Toc88140687 \h </w:instrText>
        </w:r>
        <w:r w:rsidR="00940339">
          <w:rPr>
            <w:noProof/>
            <w:webHidden/>
          </w:rPr>
        </w:r>
        <w:r w:rsidR="00940339">
          <w:rPr>
            <w:noProof/>
            <w:webHidden/>
          </w:rPr>
          <w:fldChar w:fldCharType="separate"/>
        </w:r>
        <w:r w:rsidR="009A363C">
          <w:rPr>
            <w:noProof/>
            <w:webHidden/>
          </w:rPr>
          <w:t>50</w:t>
        </w:r>
        <w:r w:rsidR="00940339">
          <w:rPr>
            <w:noProof/>
            <w:webHidden/>
          </w:rPr>
          <w:fldChar w:fldCharType="end"/>
        </w:r>
      </w:hyperlink>
    </w:p>
    <w:p w14:paraId="44B75E1B" w14:textId="685DF1F2"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8" w:history="1">
        <w:r w:rsidR="00940339" w:rsidRPr="00003D1E">
          <w:rPr>
            <w:rStyle w:val="Hyperlink"/>
            <w:noProof/>
          </w:rPr>
          <w:t>Figure 14 - Overall Error Distribution for All Forecasters – Toronto Dataset</w:t>
        </w:r>
        <w:r w:rsidR="00940339">
          <w:rPr>
            <w:noProof/>
            <w:webHidden/>
          </w:rPr>
          <w:tab/>
        </w:r>
        <w:r w:rsidR="00940339">
          <w:rPr>
            <w:noProof/>
            <w:webHidden/>
          </w:rPr>
          <w:fldChar w:fldCharType="begin"/>
        </w:r>
        <w:r w:rsidR="00940339">
          <w:rPr>
            <w:noProof/>
            <w:webHidden/>
          </w:rPr>
          <w:instrText xml:space="preserve"> PAGEREF _Toc88140688 \h </w:instrText>
        </w:r>
        <w:r w:rsidR="00940339">
          <w:rPr>
            <w:noProof/>
            <w:webHidden/>
          </w:rPr>
        </w:r>
        <w:r w:rsidR="00940339">
          <w:rPr>
            <w:noProof/>
            <w:webHidden/>
          </w:rPr>
          <w:fldChar w:fldCharType="separate"/>
        </w:r>
        <w:r w:rsidR="009A363C">
          <w:rPr>
            <w:noProof/>
            <w:webHidden/>
          </w:rPr>
          <w:t>50</w:t>
        </w:r>
        <w:r w:rsidR="00940339">
          <w:rPr>
            <w:noProof/>
            <w:webHidden/>
          </w:rPr>
          <w:fldChar w:fldCharType="end"/>
        </w:r>
      </w:hyperlink>
    </w:p>
    <w:p w14:paraId="49A20128" w14:textId="6448E56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89" w:history="1">
        <w:r w:rsidR="00940339" w:rsidRPr="00003D1E">
          <w:rPr>
            <w:rStyle w:val="Hyperlink"/>
            <w:noProof/>
          </w:rPr>
          <w:t>Figure 15 - Actual and Forecasted Load Demand for July 17</w:t>
        </w:r>
        <w:r w:rsidR="00940339" w:rsidRPr="00003D1E">
          <w:rPr>
            <w:rStyle w:val="Hyperlink"/>
            <w:noProof/>
            <w:vertAlign w:val="superscript"/>
          </w:rPr>
          <w:t>th</w:t>
        </w:r>
        <w:r w:rsidR="00940339" w:rsidRPr="00003D1E">
          <w:rPr>
            <w:rStyle w:val="Hyperlink"/>
            <w:noProof/>
          </w:rPr>
          <w:t xml:space="preserve"> - 21</w:t>
        </w:r>
        <w:r w:rsidR="00940339" w:rsidRPr="00003D1E">
          <w:rPr>
            <w:rStyle w:val="Hyperlink"/>
            <w:noProof/>
            <w:vertAlign w:val="superscript"/>
          </w:rPr>
          <w:t>st</w:t>
        </w:r>
        <w:r w:rsidR="00940339" w:rsidRPr="00003D1E">
          <w:rPr>
            <w:rStyle w:val="Hyperlink"/>
            <w:noProof/>
          </w:rPr>
          <w:t xml:space="preserve">   - Ottawa Dataset</w:t>
        </w:r>
        <w:r w:rsidR="00940339">
          <w:rPr>
            <w:noProof/>
            <w:webHidden/>
          </w:rPr>
          <w:tab/>
        </w:r>
        <w:r w:rsidR="00940339">
          <w:rPr>
            <w:noProof/>
            <w:webHidden/>
          </w:rPr>
          <w:fldChar w:fldCharType="begin"/>
        </w:r>
        <w:r w:rsidR="00940339">
          <w:rPr>
            <w:noProof/>
            <w:webHidden/>
          </w:rPr>
          <w:instrText xml:space="preserve"> PAGEREF _Toc88140689 \h </w:instrText>
        </w:r>
        <w:r w:rsidR="00940339">
          <w:rPr>
            <w:noProof/>
            <w:webHidden/>
          </w:rPr>
        </w:r>
        <w:r w:rsidR="00940339">
          <w:rPr>
            <w:noProof/>
            <w:webHidden/>
          </w:rPr>
          <w:fldChar w:fldCharType="separate"/>
        </w:r>
        <w:r w:rsidR="009A363C">
          <w:rPr>
            <w:noProof/>
            <w:webHidden/>
          </w:rPr>
          <w:t>52</w:t>
        </w:r>
        <w:r w:rsidR="00940339">
          <w:rPr>
            <w:noProof/>
            <w:webHidden/>
          </w:rPr>
          <w:fldChar w:fldCharType="end"/>
        </w:r>
      </w:hyperlink>
    </w:p>
    <w:p w14:paraId="67134315" w14:textId="10F3027B"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0" w:history="1">
        <w:r w:rsidR="00940339" w:rsidRPr="00003D1E">
          <w:rPr>
            <w:rStyle w:val="Hyperlink"/>
            <w:noProof/>
          </w:rPr>
          <w:t>Figure 16 - Overall Error Distribution for All Forecasters – Ottawa Dataset</w:t>
        </w:r>
        <w:r w:rsidR="00940339">
          <w:rPr>
            <w:noProof/>
            <w:webHidden/>
          </w:rPr>
          <w:tab/>
        </w:r>
        <w:r w:rsidR="00940339">
          <w:rPr>
            <w:noProof/>
            <w:webHidden/>
          </w:rPr>
          <w:fldChar w:fldCharType="begin"/>
        </w:r>
        <w:r w:rsidR="00940339">
          <w:rPr>
            <w:noProof/>
            <w:webHidden/>
          </w:rPr>
          <w:instrText xml:space="preserve"> PAGEREF _Toc88140690 \h </w:instrText>
        </w:r>
        <w:r w:rsidR="00940339">
          <w:rPr>
            <w:noProof/>
            <w:webHidden/>
          </w:rPr>
        </w:r>
        <w:r w:rsidR="00940339">
          <w:rPr>
            <w:noProof/>
            <w:webHidden/>
          </w:rPr>
          <w:fldChar w:fldCharType="separate"/>
        </w:r>
        <w:r w:rsidR="009A363C">
          <w:rPr>
            <w:noProof/>
            <w:webHidden/>
          </w:rPr>
          <w:t>53</w:t>
        </w:r>
        <w:r w:rsidR="00940339">
          <w:rPr>
            <w:noProof/>
            <w:webHidden/>
          </w:rPr>
          <w:fldChar w:fldCharType="end"/>
        </w:r>
      </w:hyperlink>
    </w:p>
    <w:p w14:paraId="69015784" w14:textId="47EEB700"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1" w:history="1">
        <w:r w:rsidR="00940339" w:rsidRPr="00003D1E">
          <w:rPr>
            <w:rStyle w:val="Hyperlink"/>
            <w:noProof/>
          </w:rPr>
          <w:t>Figure 17 - Actual and Forecasted Load Demand for December 17</w:t>
        </w:r>
        <w:r w:rsidR="00940339" w:rsidRPr="00003D1E">
          <w:rPr>
            <w:rStyle w:val="Hyperlink"/>
            <w:noProof/>
            <w:vertAlign w:val="superscript"/>
          </w:rPr>
          <w:t>th</w:t>
        </w:r>
        <w:r w:rsidR="00940339" w:rsidRPr="00003D1E">
          <w:rPr>
            <w:rStyle w:val="Hyperlink"/>
            <w:noProof/>
          </w:rPr>
          <w:t xml:space="preserve"> - 21</w:t>
        </w:r>
        <w:r w:rsidR="00940339" w:rsidRPr="00003D1E">
          <w:rPr>
            <w:rStyle w:val="Hyperlink"/>
            <w:noProof/>
            <w:vertAlign w:val="superscript"/>
          </w:rPr>
          <w:t>st</w:t>
        </w:r>
        <w:r w:rsidR="00940339" w:rsidRPr="00003D1E">
          <w:rPr>
            <w:rStyle w:val="Hyperlink"/>
            <w:noProof/>
          </w:rPr>
          <w:t xml:space="preserve">   - Saint John Dataset</w:t>
        </w:r>
        <w:r w:rsidR="00940339">
          <w:rPr>
            <w:noProof/>
            <w:webHidden/>
          </w:rPr>
          <w:tab/>
        </w:r>
        <w:r w:rsidR="00940339">
          <w:rPr>
            <w:noProof/>
            <w:webHidden/>
          </w:rPr>
          <w:fldChar w:fldCharType="begin"/>
        </w:r>
        <w:r w:rsidR="00940339">
          <w:rPr>
            <w:noProof/>
            <w:webHidden/>
          </w:rPr>
          <w:instrText xml:space="preserve"> PAGEREF _Toc88140691 \h </w:instrText>
        </w:r>
        <w:r w:rsidR="00940339">
          <w:rPr>
            <w:noProof/>
            <w:webHidden/>
          </w:rPr>
        </w:r>
        <w:r w:rsidR="00940339">
          <w:rPr>
            <w:noProof/>
            <w:webHidden/>
          </w:rPr>
          <w:fldChar w:fldCharType="separate"/>
        </w:r>
        <w:r w:rsidR="009A363C">
          <w:rPr>
            <w:noProof/>
            <w:webHidden/>
          </w:rPr>
          <w:t>54</w:t>
        </w:r>
        <w:r w:rsidR="00940339">
          <w:rPr>
            <w:noProof/>
            <w:webHidden/>
          </w:rPr>
          <w:fldChar w:fldCharType="end"/>
        </w:r>
      </w:hyperlink>
    </w:p>
    <w:p w14:paraId="73874974" w14:textId="175D105E"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2" w:history="1">
        <w:r w:rsidR="00940339" w:rsidRPr="00003D1E">
          <w:rPr>
            <w:rStyle w:val="Hyperlink"/>
            <w:noProof/>
          </w:rPr>
          <w:t>Figure 18 - Overall Error Distribution for All Forecasters – Saint John Dataset</w:t>
        </w:r>
        <w:r w:rsidR="00940339">
          <w:rPr>
            <w:noProof/>
            <w:webHidden/>
          </w:rPr>
          <w:tab/>
        </w:r>
        <w:r w:rsidR="00940339">
          <w:rPr>
            <w:noProof/>
            <w:webHidden/>
          </w:rPr>
          <w:fldChar w:fldCharType="begin"/>
        </w:r>
        <w:r w:rsidR="00940339">
          <w:rPr>
            <w:noProof/>
            <w:webHidden/>
          </w:rPr>
          <w:instrText xml:space="preserve"> PAGEREF _Toc88140692 \h </w:instrText>
        </w:r>
        <w:r w:rsidR="00940339">
          <w:rPr>
            <w:noProof/>
            <w:webHidden/>
          </w:rPr>
        </w:r>
        <w:r w:rsidR="00940339">
          <w:rPr>
            <w:noProof/>
            <w:webHidden/>
          </w:rPr>
          <w:fldChar w:fldCharType="separate"/>
        </w:r>
        <w:r w:rsidR="009A363C">
          <w:rPr>
            <w:noProof/>
            <w:webHidden/>
          </w:rPr>
          <w:t>55</w:t>
        </w:r>
        <w:r w:rsidR="00940339">
          <w:rPr>
            <w:noProof/>
            <w:webHidden/>
          </w:rPr>
          <w:fldChar w:fldCharType="end"/>
        </w:r>
      </w:hyperlink>
    </w:p>
    <w:p w14:paraId="2819D390" w14:textId="6B6097BE"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3" w:history="1">
        <w:r w:rsidR="00940339" w:rsidRPr="00003D1E">
          <w:rPr>
            <w:rStyle w:val="Hyperlink"/>
            <w:noProof/>
          </w:rPr>
          <w:t>Figure 19 - The Hourly Average Demand for Each Hour - Toronto Dataset</w:t>
        </w:r>
        <w:r w:rsidR="00940339">
          <w:rPr>
            <w:noProof/>
            <w:webHidden/>
          </w:rPr>
          <w:tab/>
        </w:r>
        <w:r w:rsidR="00940339">
          <w:rPr>
            <w:noProof/>
            <w:webHidden/>
          </w:rPr>
          <w:fldChar w:fldCharType="begin"/>
        </w:r>
        <w:r w:rsidR="00940339">
          <w:rPr>
            <w:noProof/>
            <w:webHidden/>
          </w:rPr>
          <w:instrText xml:space="preserve"> PAGEREF _Toc88140693 \h </w:instrText>
        </w:r>
        <w:r w:rsidR="00940339">
          <w:rPr>
            <w:noProof/>
            <w:webHidden/>
          </w:rPr>
        </w:r>
        <w:r w:rsidR="00940339">
          <w:rPr>
            <w:noProof/>
            <w:webHidden/>
          </w:rPr>
          <w:fldChar w:fldCharType="separate"/>
        </w:r>
        <w:r w:rsidR="009A363C">
          <w:rPr>
            <w:noProof/>
            <w:webHidden/>
          </w:rPr>
          <w:t>58</w:t>
        </w:r>
        <w:r w:rsidR="00940339">
          <w:rPr>
            <w:noProof/>
            <w:webHidden/>
          </w:rPr>
          <w:fldChar w:fldCharType="end"/>
        </w:r>
      </w:hyperlink>
    </w:p>
    <w:p w14:paraId="01D60EDD" w14:textId="656029FE"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4" w:history="1">
        <w:r w:rsidR="00940339" w:rsidRPr="00003D1E">
          <w:rPr>
            <w:rStyle w:val="Hyperlink"/>
            <w:noProof/>
          </w:rPr>
          <w:t>Figure 20 - Hourly MAPE for the Forecasters – Toronto Dataset</w:t>
        </w:r>
        <w:r w:rsidR="00940339">
          <w:rPr>
            <w:noProof/>
            <w:webHidden/>
          </w:rPr>
          <w:tab/>
        </w:r>
        <w:r w:rsidR="00940339">
          <w:rPr>
            <w:noProof/>
            <w:webHidden/>
          </w:rPr>
          <w:fldChar w:fldCharType="begin"/>
        </w:r>
        <w:r w:rsidR="00940339">
          <w:rPr>
            <w:noProof/>
            <w:webHidden/>
          </w:rPr>
          <w:instrText xml:space="preserve"> PAGEREF _Toc88140694 \h </w:instrText>
        </w:r>
        <w:r w:rsidR="00940339">
          <w:rPr>
            <w:noProof/>
            <w:webHidden/>
          </w:rPr>
        </w:r>
        <w:r w:rsidR="00940339">
          <w:rPr>
            <w:noProof/>
            <w:webHidden/>
          </w:rPr>
          <w:fldChar w:fldCharType="separate"/>
        </w:r>
        <w:r w:rsidR="009A363C">
          <w:rPr>
            <w:noProof/>
            <w:webHidden/>
          </w:rPr>
          <w:t>59</w:t>
        </w:r>
        <w:r w:rsidR="00940339">
          <w:rPr>
            <w:noProof/>
            <w:webHidden/>
          </w:rPr>
          <w:fldChar w:fldCharType="end"/>
        </w:r>
      </w:hyperlink>
    </w:p>
    <w:p w14:paraId="0C04D5B5" w14:textId="3B504358"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5" w:history="1">
        <w:r w:rsidR="00940339" w:rsidRPr="00003D1E">
          <w:rPr>
            <w:rStyle w:val="Hyperlink"/>
            <w:noProof/>
          </w:rPr>
          <w:t>Figure 21 - Hourly Error Distribution for the CNN Forecaster – Toronto Dataset</w:t>
        </w:r>
        <w:r w:rsidR="00940339">
          <w:rPr>
            <w:noProof/>
            <w:webHidden/>
          </w:rPr>
          <w:tab/>
        </w:r>
        <w:r w:rsidR="00940339">
          <w:rPr>
            <w:noProof/>
            <w:webHidden/>
          </w:rPr>
          <w:fldChar w:fldCharType="begin"/>
        </w:r>
        <w:r w:rsidR="00940339">
          <w:rPr>
            <w:noProof/>
            <w:webHidden/>
          </w:rPr>
          <w:instrText xml:space="preserve"> PAGEREF _Toc88140695 \h </w:instrText>
        </w:r>
        <w:r w:rsidR="00940339">
          <w:rPr>
            <w:noProof/>
            <w:webHidden/>
          </w:rPr>
        </w:r>
        <w:r w:rsidR="00940339">
          <w:rPr>
            <w:noProof/>
            <w:webHidden/>
          </w:rPr>
          <w:fldChar w:fldCharType="separate"/>
        </w:r>
        <w:r w:rsidR="009A363C">
          <w:rPr>
            <w:noProof/>
            <w:webHidden/>
          </w:rPr>
          <w:t>59</w:t>
        </w:r>
        <w:r w:rsidR="00940339">
          <w:rPr>
            <w:noProof/>
            <w:webHidden/>
          </w:rPr>
          <w:fldChar w:fldCharType="end"/>
        </w:r>
      </w:hyperlink>
    </w:p>
    <w:p w14:paraId="308734AF" w14:textId="1E9897B9"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6" w:history="1">
        <w:r w:rsidR="00940339" w:rsidRPr="00003D1E">
          <w:rPr>
            <w:rStyle w:val="Hyperlink"/>
            <w:noProof/>
          </w:rPr>
          <w:t>Figure 22 - Hourly Error Distribution for the LSTM Forecaster – Toronto Dataset</w:t>
        </w:r>
        <w:r w:rsidR="00940339">
          <w:rPr>
            <w:noProof/>
            <w:webHidden/>
          </w:rPr>
          <w:tab/>
        </w:r>
        <w:r w:rsidR="00940339">
          <w:rPr>
            <w:noProof/>
            <w:webHidden/>
          </w:rPr>
          <w:fldChar w:fldCharType="begin"/>
        </w:r>
        <w:r w:rsidR="00940339">
          <w:rPr>
            <w:noProof/>
            <w:webHidden/>
          </w:rPr>
          <w:instrText xml:space="preserve"> PAGEREF _Toc88140696 \h </w:instrText>
        </w:r>
        <w:r w:rsidR="00940339">
          <w:rPr>
            <w:noProof/>
            <w:webHidden/>
          </w:rPr>
        </w:r>
        <w:r w:rsidR="00940339">
          <w:rPr>
            <w:noProof/>
            <w:webHidden/>
          </w:rPr>
          <w:fldChar w:fldCharType="separate"/>
        </w:r>
        <w:r w:rsidR="009A363C">
          <w:rPr>
            <w:noProof/>
            <w:webHidden/>
          </w:rPr>
          <w:t>60</w:t>
        </w:r>
        <w:r w:rsidR="00940339">
          <w:rPr>
            <w:noProof/>
            <w:webHidden/>
          </w:rPr>
          <w:fldChar w:fldCharType="end"/>
        </w:r>
      </w:hyperlink>
    </w:p>
    <w:p w14:paraId="4DFCE353" w14:textId="50BA4424"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7" w:history="1">
        <w:r w:rsidR="00940339" w:rsidRPr="00003D1E">
          <w:rPr>
            <w:rStyle w:val="Hyperlink"/>
            <w:noProof/>
          </w:rPr>
          <w:t>Figure 23 - Hourly Error Distribution for the ANN Forecaster – Toronto Dataset</w:t>
        </w:r>
        <w:r w:rsidR="00940339">
          <w:rPr>
            <w:noProof/>
            <w:webHidden/>
          </w:rPr>
          <w:tab/>
        </w:r>
        <w:r w:rsidR="00940339">
          <w:rPr>
            <w:noProof/>
            <w:webHidden/>
          </w:rPr>
          <w:fldChar w:fldCharType="begin"/>
        </w:r>
        <w:r w:rsidR="00940339">
          <w:rPr>
            <w:noProof/>
            <w:webHidden/>
          </w:rPr>
          <w:instrText xml:space="preserve"> PAGEREF _Toc88140697 \h </w:instrText>
        </w:r>
        <w:r w:rsidR="00940339">
          <w:rPr>
            <w:noProof/>
            <w:webHidden/>
          </w:rPr>
        </w:r>
        <w:r w:rsidR="00940339">
          <w:rPr>
            <w:noProof/>
            <w:webHidden/>
          </w:rPr>
          <w:fldChar w:fldCharType="separate"/>
        </w:r>
        <w:r w:rsidR="009A363C">
          <w:rPr>
            <w:noProof/>
            <w:webHidden/>
          </w:rPr>
          <w:t>60</w:t>
        </w:r>
        <w:r w:rsidR="00940339">
          <w:rPr>
            <w:noProof/>
            <w:webHidden/>
          </w:rPr>
          <w:fldChar w:fldCharType="end"/>
        </w:r>
      </w:hyperlink>
    </w:p>
    <w:p w14:paraId="79A9B5DC" w14:textId="482D3668"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8" w:history="1">
        <w:r w:rsidR="00940339" w:rsidRPr="00003D1E">
          <w:rPr>
            <w:rStyle w:val="Hyperlink"/>
            <w:noProof/>
          </w:rPr>
          <w:t>Figure 24 - Hourly Error Distribution for the MLR Forecaster – Toronto Dataset</w:t>
        </w:r>
        <w:r w:rsidR="00940339">
          <w:rPr>
            <w:noProof/>
            <w:webHidden/>
          </w:rPr>
          <w:tab/>
        </w:r>
        <w:r w:rsidR="00940339">
          <w:rPr>
            <w:noProof/>
            <w:webHidden/>
          </w:rPr>
          <w:fldChar w:fldCharType="begin"/>
        </w:r>
        <w:r w:rsidR="00940339">
          <w:rPr>
            <w:noProof/>
            <w:webHidden/>
          </w:rPr>
          <w:instrText xml:space="preserve"> PAGEREF _Toc88140698 \h </w:instrText>
        </w:r>
        <w:r w:rsidR="00940339">
          <w:rPr>
            <w:noProof/>
            <w:webHidden/>
          </w:rPr>
        </w:r>
        <w:r w:rsidR="00940339">
          <w:rPr>
            <w:noProof/>
            <w:webHidden/>
          </w:rPr>
          <w:fldChar w:fldCharType="separate"/>
        </w:r>
        <w:r w:rsidR="009A363C">
          <w:rPr>
            <w:noProof/>
            <w:webHidden/>
          </w:rPr>
          <w:t>61</w:t>
        </w:r>
        <w:r w:rsidR="00940339">
          <w:rPr>
            <w:noProof/>
            <w:webHidden/>
          </w:rPr>
          <w:fldChar w:fldCharType="end"/>
        </w:r>
      </w:hyperlink>
    </w:p>
    <w:p w14:paraId="7EB2C52F" w14:textId="020E6CEC"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699" w:history="1">
        <w:r w:rsidR="00940339" w:rsidRPr="00003D1E">
          <w:rPr>
            <w:rStyle w:val="Hyperlink"/>
            <w:noProof/>
          </w:rPr>
          <w:t>Figure 25 - Hourly Error Distribution for the ARIMA Forecaster – Toronto Dataset</w:t>
        </w:r>
        <w:r w:rsidR="00940339">
          <w:rPr>
            <w:noProof/>
            <w:webHidden/>
          </w:rPr>
          <w:tab/>
        </w:r>
        <w:r w:rsidR="00940339">
          <w:rPr>
            <w:noProof/>
            <w:webHidden/>
          </w:rPr>
          <w:fldChar w:fldCharType="begin"/>
        </w:r>
        <w:r w:rsidR="00940339">
          <w:rPr>
            <w:noProof/>
            <w:webHidden/>
          </w:rPr>
          <w:instrText xml:space="preserve"> PAGEREF _Toc88140699 \h </w:instrText>
        </w:r>
        <w:r w:rsidR="00940339">
          <w:rPr>
            <w:noProof/>
            <w:webHidden/>
          </w:rPr>
        </w:r>
        <w:r w:rsidR="00940339">
          <w:rPr>
            <w:noProof/>
            <w:webHidden/>
          </w:rPr>
          <w:fldChar w:fldCharType="separate"/>
        </w:r>
        <w:r w:rsidR="009A363C">
          <w:rPr>
            <w:noProof/>
            <w:webHidden/>
          </w:rPr>
          <w:t>61</w:t>
        </w:r>
        <w:r w:rsidR="00940339">
          <w:rPr>
            <w:noProof/>
            <w:webHidden/>
          </w:rPr>
          <w:fldChar w:fldCharType="end"/>
        </w:r>
      </w:hyperlink>
    </w:p>
    <w:p w14:paraId="2B439D7A" w14:textId="753CA0F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0" w:history="1">
        <w:r w:rsidR="00940339" w:rsidRPr="00003D1E">
          <w:rPr>
            <w:rStyle w:val="Hyperlink"/>
            <w:noProof/>
          </w:rPr>
          <w:t>Figure 26 - Hourly Error Distribution for the SNF Forecaster – Toronto Dataset</w:t>
        </w:r>
        <w:r w:rsidR="00940339">
          <w:rPr>
            <w:noProof/>
            <w:webHidden/>
          </w:rPr>
          <w:tab/>
        </w:r>
        <w:r w:rsidR="00940339">
          <w:rPr>
            <w:noProof/>
            <w:webHidden/>
          </w:rPr>
          <w:fldChar w:fldCharType="begin"/>
        </w:r>
        <w:r w:rsidR="00940339">
          <w:rPr>
            <w:noProof/>
            <w:webHidden/>
          </w:rPr>
          <w:instrText xml:space="preserve"> PAGEREF _Toc88140700 \h </w:instrText>
        </w:r>
        <w:r w:rsidR="00940339">
          <w:rPr>
            <w:noProof/>
            <w:webHidden/>
          </w:rPr>
        </w:r>
        <w:r w:rsidR="00940339">
          <w:rPr>
            <w:noProof/>
            <w:webHidden/>
          </w:rPr>
          <w:fldChar w:fldCharType="separate"/>
        </w:r>
        <w:r w:rsidR="009A363C">
          <w:rPr>
            <w:noProof/>
            <w:webHidden/>
          </w:rPr>
          <w:t>62</w:t>
        </w:r>
        <w:r w:rsidR="00940339">
          <w:rPr>
            <w:noProof/>
            <w:webHidden/>
          </w:rPr>
          <w:fldChar w:fldCharType="end"/>
        </w:r>
      </w:hyperlink>
    </w:p>
    <w:p w14:paraId="5BFD1F78" w14:textId="42BC67ED"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1" w:history="1">
        <w:r w:rsidR="00940339" w:rsidRPr="00003D1E">
          <w:rPr>
            <w:rStyle w:val="Hyperlink"/>
            <w:noProof/>
          </w:rPr>
          <w:t>Figure 27 - The Weekly Average Demand for Each Day - Toronto Dataset</w:t>
        </w:r>
        <w:r w:rsidR="00940339">
          <w:rPr>
            <w:noProof/>
            <w:webHidden/>
          </w:rPr>
          <w:tab/>
        </w:r>
        <w:r w:rsidR="00940339">
          <w:rPr>
            <w:noProof/>
            <w:webHidden/>
          </w:rPr>
          <w:fldChar w:fldCharType="begin"/>
        </w:r>
        <w:r w:rsidR="00940339">
          <w:rPr>
            <w:noProof/>
            <w:webHidden/>
          </w:rPr>
          <w:instrText xml:space="preserve"> PAGEREF _Toc88140701 \h </w:instrText>
        </w:r>
        <w:r w:rsidR="00940339">
          <w:rPr>
            <w:noProof/>
            <w:webHidden/>
          </w:rPr>
        </w:r>
        <w:r w:rsidR="00940339">
          <w:rPr>
            <w:noProof/>
            <w:webHidden/>
          </w:rPr>
          <w:fldChar w:fldCharType="separate"/>
        </w:r>
        <w:r w:rsidR="009A363C">
          <w:rPr>
            <w:noProof/>
            <w:webHidden/>
          </w:rPr>
          <w:t>63</w:t>
        </w:r>
        <w:r w:rsidR="00940339">
          <w:rPr>
            <w:noProof/>
            <w:webHidden/>
          </w:rPr>
          <w:fldChar w:fldCharType="end"/>
        </w:r>
      </w:hyperlink>
    </w:p>
    <w:p w14:paraId="18AD29BE" w14:textId="7F719D6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2" w:history="1">
        <w:r w:rsidR="00940339" w:rsidRPr="00003D1E">
          <w:rPr>
            <w:rStyle w:val="Hyperlink"/>
            <w:noProof/>
          </w:rPr>
          <w:t>Figure 28 - Daily MAPE for the Forecasters – Toronto Dataset</w:t>
        </w:r>
        <w:r w:rsidR="00940339">
          <w:rPr>
            <w:noProof/>
            <w:webHidden/>
          </w:rPr>
          <w:tab/>
        </w:r>
        <w:r w:rsidR="00940339">
          <w:rPr>
            <w:noProof/>
            <w:webHidden/>
          </w:rPr>
          <w:fldChar w:fldCharType="begin"/>
        </w:r>
        <w:r w:rsidR="00940339">
          <w:rPr>
            <w:noProof/>
            <w:webHidden/>
          </w:rPr>
          <w:instrText xml:space="preserve"> PAGEREF _Toc88140702 \h </w:instrText>
        </w:r>
        <w:r w:rsidR="00940339">
          <w:rPr>
            <w:noProof/>
            <w:webHidden/>
          </w:rPr>
        </w:r>
        <w:r w:rsidR="00940339">
          <w:rPr>
            <w:noProof/>
            <w:webHidden/>
          </w:rPr>
          <w:fldChar w:fldCharType="separate"/>
        </w:r>
        <w:r w:rsidR="009A363C">
          <w:rPr>
            <w:noProof/>
            <w:webHidden/>
          </w:rPr>
          <w:t>64</w:t>
        </w:r>
        <w:r w:rsidR="00940339">
          <w:rPr>
            <w:noProof/>
            <w:webHidden/>
          </w:rPr>
          <w:fldChar w:fldCharType="end"/>
        </w:r>
      </w:hyperlink>
    </w:p>
    <w:p w14:paraId="46272E1F" w14:textId="3DA9449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3" w:history="1">
        <w:r w:rsidR="00940339" w:rsidRPr="00003D1E">
          <w:rPr>
            <w:rStyle w:val="Hyperlink"/>
            <w:noProof/>
          </w:rPr>
          <w:t>Figure 29 - Daily Error Distribution for the CNN Forecaster – Toronto Dataset</w:t>
        </w:r>
        <w:r w:rsidR="00940339">
          <w:rPr>
            <w:noProof/>
            <w:webHidden/>
          </w:rPr>
          <w:tab/>
        </w:r>
        <w:r w:rsidR="00940339">
          <w:rPr>
            <w:noProof/>
            <w:webHidden/>
          </w:rPr>
          <w:fldChar w:fldCharType="begin"/>
        </w:r>
        <w:r w:rsidR="00940339">
          <w:rPr>
            <w:noProof/>
            <w:webHidden/>
          </w:rPr>
          <w:instrText xml:space="preserve"> PAGEREF _Toc88140703 \h </w:instrText>
        </w:r>
        <w:r w:rsidR="00940339">
          <w:rPr>
            <w:noProof/>
            <w:webHidden/>
          </w:rPr>
        </w:r>
        <w:r w:rsidR="00940339">
          <w:rPr>
            <w:noProof/>
            <w:webHidden/>
          </w:rPr>
          <w:fldChar w:fldCharType="separate"/>
        </w:r>
        <w:r w:rsidR="009A363C">
          <w:rPr>
            <w:noProof/>
            <w:webHidden/>
          </w:rPr>
          <w:t>64</w:t>
        </w:r>
        <w:r w:rsidR="00940339">
          <w:rPr>
            <w:noProof/>
            <w:webHidden/>
          </w:rPr>
          <w:fldChar w:fldCharType="end"/>
        </w:r>
      </w:hyperlink>
    </w:p>
    <w:p w14:paraId="68213BC4" w14:textId="0395E145"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4" w:history="1">
        <w:r w:rsidR="00940339" w:rsidRPr="00003D1E">
          <w:rPr>
            <w:rStyle w:val="Hyperlink"/>
            <w:noProof/>
          </w:rPr>
          <w:t>Figure 30 - Daily Error Distribution for the LSTM Forecaster – Toronto Dataset</w:t>
        </w:r>
        <w:r w:rsidR="00940339">
          <w:rPr>
            <w:noProof/>
            <w:webHidden/>
          </w:rPr>
          <w:tab/>
        </w:r>
        <w:r w:rsidR="00940339">
          <w:rPr>
            <w:noProof/>
            <w:webHidden/>
          </w:rPr>
          <w:fldChar w:fldCharType="begin"/>
        </w:r>
        <w:r w:rsidR="00940339">
          <w:rPr>
            <w:noProof/>
            <w:webHidden/>
          </w:rPr>
          <w:instrText xml:space="preserve"> PAGEREF _Toc88140704 \h </w:instrText>
        </w:r>
        <w:r w:rsidR="00940339">
          <w:rPr>
            <w:noProof/>
            <w:webHidden/>
          </w:rPr>
        </w:r>
        <w:r w:rsidR="00940339">
          <w:rPr>
            <w:noProof/>
            <w:webHidden/>
          </w:rPr>
          <w:fldChar w:fldCharType="separate"/>
        </w:r>
        <w:r w:rsidR="009A363C">
          <w:rPr>
            <w:noProof/>
            <w:webHidden/>
          </w:rPr>
          <w:t>65</w:t>
        </w:r>
        <w:r w:rsidR="00940339">
          <w:rPr>
            <w:noProof/>
            <w:webHidden/>
          </w:rPr>
          <w:fldChar w:fldCharType="end"/>
        </w:r>
      </w:hyperlink>
    </w:p>
    <w:p w14:paraId="5DFECC9B" w14:textId="3759338E"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5" w:history="1">
        <w:r w:rsidR="00940339" w:rsidRPr="00003D1E">
          <w:rPr>
            <w:rStyle w:val="Hyperlink"/>
            <w:noProof/>
          </w:rPr>
          <w:t>Figure 31 - Daily Error Distribution for the ANN Forecaster – Toronto Dataset</w:t>
        </w:r>
        <w:r w:rsidR="00940339">
          <w:rPr>
            <w:noProof/>
            <w:webHidden/>
          </w:rPr>
          <w:tab/>
        </w:r>
        <w:r w:rsidR="00940339">
          <w:rPr>
            <w:noProof/>
            <w:webHidden/>
          </w:rPr>
          <w:fldChar w:fldCharType="begin"/>
        </w:r>
        <w:r w:rsidR="00940339">
          <w:rPr>
            <w:noProof/>
            <w:webHidden/>
          </w:rPr>
          <w:instrText xml:space="preserve"> PAGEREF _Toc88140705 \h </w:instrText>
        </w:r>
        <w:r w:rsidR="00940339">
          <w:rPr>
            <w:noProof/>
            <w:webHidden/>
          </w:rPr>
        </w:r>
        <w:r w:rsidR="00940339">
          <w:rPr>
            <w:noProof/>
            <w:webHidden/>
          </w:rPr>
          <w:fldChar w:fldCharType="separate"/>
        </w:r>
        <w:r w:rsidR="009A363C">
          <w:rPr>
            <w:noProof/>
            <w:webHidden/>
          </w:rPr>
          <w:t>65</w:t>
        </w:r>
        <w:r w:rsidR="00940339">
          <w:rPr>
            <w:noProof/>
            <w:webHidden/>
          </w:rPr>
          <w:fldChar w:fldCharType="end"/>
        </w:r>
      </w:hyperlink>
    </w:p>
    <w:p w14:paraId="12FC408F" w14:textId="609577B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6" w:history="1">
        <w:r w:rsidR="00940339" w:rsidRPr="00003D1E">
          <w:rPr>
            <w:rStyle w:val="Hyperlink"/>
            <w:noProof/>
          </w:rPr>
          <w:t>Figure 32 - Daily Error Distribution for the MLR Forecaster – Toronto Dataset</w:t>
        </w:r>
        <w:r w:rsidR="00940339">
          <w:rPr>
            <w:noProof/>
            <w:webHidden/>
          </w:rPr>
          <w:tab/>
        </w:r>
        <w:r w:rsidR="00940339">
          <w:rPr>
            <w:noProof/>
            <w:webHidden/>
          </w:rPr>
          <w:fldChar w:fldCharType="begin"/>
        </w:r>
        <w:r w:rsidR="00940339">
          <w:rPr>
            <w:noProof/>
            <w:webHidden/>
          </w:rPr>
          <w:instrText xml:space="preserve"> PAGEREF _Toc88140706 \h </w:instrText>
        </w:r>
        <w:r w:rsidR="00940339">
          <w:rPr>
            <w:noProof/>
            <w:webHidden/>
          </w:rPr>
        </w:r>
        <w:r w:rsidR="00940339">
          <w:rPr>
            <w:noProof/>
            <w:webHidden/>
          </w:rPr>
          <w:fldChar w:fldCharType="separate"/>
        </w:r>
        <w:r w:rsidR="009A363C">
          <w:rPr>
            <w:noProof/>
            <w:webHidden/>
          </w:rPr>
          <w:t>66</w:t>
        </w:r>
        <w:r w:rsidR="00940339">
          <w:rPr>
            <w:noProof/>
            <w:webHidden/>
          </w:rPr>
          <w:fldChar w:fldCharType="end"/>
        </w:r>
      </w:hyperlink>
    </w:p>
    <w:p w14:paraId="72457727" w14:textId="1BD87E23"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7" w:history="1">
        <w:r w:rsidR="00940339" w:rsidRPr="00003D1E">
          <w:rPr>
            <w:rStyle w:val="Hyperlink"/>
            <w:noProof/>
          </w:rPr>
          <w:t>Figure 33 - Daily Error Distribution for the ARIMA Forecaster – Toronto Dataset</w:t>
        </w:r>
        <w:r w:rsidR="00940339">
          <w:rPr>
            <w:noProof/>
            <w:webHidden/>
          </w:rPr>
          <w:tab/>
        </w:r>
        <w:r w:rsidR="00940339">
          <w:rPr>
            <w:noProof/>
            <w:webHidden/>
          </w:rPr>
          <w:fldChar w:fldCharType="begin"/>
        </w:r>
        <w:r w:rsidR="00940339">
          <w:rPr>
            <w:noProof/>
            <w:webHidden/>
          </w:rPr>
          <w:instrText xml:space="preserve"> PAGEREF _Toc88140707 \h </w:instrText>
        </w:r>
        <w:r w:rsidR="00940339">
          <w:rPr>
            <w:noProof/>
            <w:webHidden/>
          </w:rPr>
        </w:r>
        <w:r w:rsidR="00940339">
          <w:rPr>
            <w:noProof/>
            <w:webHidden/>
          </w:rPr>
          <w:fldChar w:fldCharType="separate"/>
        </w:r>
        <w:r w:rsidR="009A363C">
          <w:rPr>
            <w:noProof/>
            <w:webHidden/>
          </w:rPr>
          <w:t>66</w:t>
        </w:r>
        <w:r w:rsidR="00940339">
          <w:rPr>
            <w:noProof/>
            <w:webHidden/>
          </w:rPr>
          <w:fldChar w:fldCharType="end"/>
        </w:r>
      </w:hyperlink>
    </w:p>
    <w:p w14:paraId="6DF8FEC3" w14:textId="5001706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8" w:history="1">
        <w:r w:rsidR="00940339" w:rsidRPr="00003D1E">
          <w:rPr>
            <w:rStyle w:val="Hyperlink"/>
            <w:noProof/>
          </w:rPr>
          <w:t>Figure 34 - Daily Error Distribution for the SNF Forecaster – Toronto Dataset</w:t>
        </w:r>
        <w:r w:rsidR="00940339">
          <w:rPr>
            <w:noProof/>
            <w:webHidden/>
          </w:rPr>
          <w:tab/>
        </w:r>
        <w:r w:rsidR="00940339">
          <w:rPr>
            <w:noProof/>
            <w:webHidden/>
          </w:rPr>
          <w:fldChar w:fldCharType="begin"/>
        </w:r>
        <w:r w:rsidR="00940339">
          <w:rPr>
            <w:noProof/>
            <w:webHidden/>
          </w:rPr>
          <w:instrText xml:space="preserve"> PAGEREF _Toc88140708 \h </w:instrText>
        </w:r>
        <w:r w:rsidR="00940339">
          <w:rPr>
            <w:noProof/>
            <w:webHidden/>
          </w:rPr>
        </w:r>
        <w:r w:rsidR="00940339">
          <w:rPr>
            <w:noProof/>
            <w:webHidden/>
          </w:rPr>
          <w:fldChar w:fldCharType="separate"/>
        </w:r>
        <w:r w:rsidR="009A363C">
          <w:rPr>
            <w:noProof/>
            <w:webHidden/>
          </w:rPr>
          <w:t>67</w:t>
        </w:r>
        <w:r w:rsidR="00940339">
          <w:rPr>
            <w:noProof/>
            <w:webHidden/>
          </w:rPr>
          <w:fldChar w:fldCharType="end"/>
        </w:r>
      </w:hyperlink>
    </w:p>
    <w:p w14:paraId="045278C1" w14:textId="16EA7753"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09" w:history="1">
        <w:r w:rsidR="00940339" w:rsidRPr="00003D1E">
          <w:rPr>
            <w:rStyle w:val="Hyperlink"/>
            <w:noProof/>
          </w:rPr>
          <w:t>Figure 35 - The Monthly Average Demand for Each Month – Toronto Dataset</w:t>
        </w:r>
        <w:r w:rsidR="00940339">
          <w:rPr>
            <w:noProof/>
            <w:webHidden/>
          </w:rPr>
          <w:tab/>
        </w:r>
        <w:r w:rsidR="00940339">
          <w:rPr>
            <w:noProof/>
            <w:webHidden/>
          </w:rPr>
          <w:fldChar w:fldCharType="begin"/>
        </w:r>
        <w:r w:rsidR="00940339">
          <w:rPr>
            <w:noProof/>
            <w:webHidden/>
          </w:rPr>
          <w:instrText xml:space="preserve"> PAGEREF _Toc88140709 \h </w:instrText>
        </w:r>
        <w:r w:rsidR="00940339">
          <w:rPr>
            <w:noProof/>
            <w:webHidden/>
          </w:rPr>
        </w:r>
        <w:r w:rsidR="00940339">
          <w:rPr>
            <w:noProof/>
            <w:webHidden/>
          </w:rPr>
          <w:fldChar w:fldCharType="separate"/>
        </w:r>
        <w:r w:rsidR="009A363C">
          <w:rPr>
            <w:noProof/>
            <w:webHidden/>
          </w:rPr>
          <w:t>68</w:t>
        </w:r>
        <w:r w:rsidR="00940339">
          <w:rPr>
            <w:noProof/>
            <w:webHidden/>
          </w:rPr>
          <w:fldChar w:fldCharType="end"/>
        </w:r>
      </w:hyperlink>
    </w:p>
    <w:p w14:paraId="6AEF259B" w14:textId="1261F605"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0" w:history="1">
        <w:r w:rsidR="00940339" w:rsidRPr="00003D1E">
          <w:rPr>
            <w:rStyle w:val="Hyperlink"/>
            <w:noProof/>
          </w:rPr>
          <w:t>Figure 36 - Monthly MAPE for Each Forecaster – Toronto Dataset</w:t>
        </w:r>
        <w:r w:rsidR="00940339">
          <w:rPr>
            <w:noProof/>
            <w:webHidden/>
          </w:rPr>
          <w:tab/>
        </w:r>
        <w:r w:rsidR="00940339">
          <w:rPr>
            <w:noProof/>
            <w:webHidden/>
          </w:rPr>
          <w:fldChar w:fldCharType="begin"/>
        </w:r>
        <w:r w:rsidR="00940339">
          <w:rPr>
            <w:noProof/>
            <w:webHidden/>
          </w:rPr>
          <w:instrText xml:space="preserve"> PAGEREF _Toc88140710 \h </w:instrText>
        </w:r>
        <w:r w:rsidR="00940339">
          <w:rPr>
            <w:noProof/>
            <w:webHidden/>
          </w:rPr>
        </w:r>
        <w:r w:rsidR="00940339">
          <w:rPr>
            <w:noProof/>
            <w:webHidden/>
          </w:rPr>
          <w:fldChar w:fldCharType="separate"/>
        </w:r>
        <w:r w:rsidR="009A363C">
          <w:rPr>
            <w:noProof/>
            <w:webHidden/>
          </w:rPr>
          <w:t>69</w:t>
        </w:r>
        <w:r w:rsidR="00940339">
          <w:rPr>
            <w:noProof/>
            <w:webHidden/>
          </w:rPr>
          <w:fldChar w:fldCharType="end"/>
        </w:r>
      </w:hyperlink>
    </w:p>
    <w:p w14:paraId="73828C90" w14:textId="3D32924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1" w:history="1">
        <w:r w:rsidR="00940339" w:rsidRPr="00003D1E">
          <w:rPr>
            <w:rStyle w:val="Hyperlink"/>
            <w:noProof/>
          </w:rPr>
          <w:t>Figure 37 - Monthly Error Distribution for CNN Forecaster – Toronto Dataset</w:t>
        </w:r>
        <w:r w:rsidR="00940339">
          <w:rPr>
            <w:noProof/>
            <w:webHidden/>
          </w:rPr>
          <w:tab/>
        </w:r>
        <w:r w:rsidR="00940339">
          <w:rPr>
            <w:noProof/>
            <w:webHidden/>
          </w:rPr>
          <w:fldChar w:fldCharType="begin"/>
        </w:r>
        <w:r w:rsidR="00940339">
          <w:rPr>
            <w:noProof/>
            <w:webHidden/>
          </w:rPr>
          <w:instrText xml:space="preserve"> PAGEREF _Toc88140711 \h </w:instrText>
        </w:r>
        <w:r w:rsidR="00940339">
          <w:rPr>
            <w:noProof/>
            <w:webHidden/>
          </w:rPr>
        </w:r>
        <w:r w:rsidR="00940339">
          <w:rPr>
            <w:noProof/>
            <w:webHidden/>
          </w:rPr>
          <w:fldChar w:fldCharType="separate"/>
        </w:r>
        <w:r w:rsidR="009A363C">
          <w:rPr>
            <w:noProof/>
            <w:webHidden/>
          </w:rPr>
          <w:t>70</w:t>
        </w:r>
        <w:r w:rsidR="00940339">
          <w:rPr>
            <w:noProof/>
            <w:webHidden/>
          </w:rPr>
          <w:fldChar w:fldCharType="end"/>
        </w:r>
      </w:hyperlink>
    </w:p>
    <w:p w14:paraId="725767D2" w14:textId="3C44CB5B"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2" w:history="1">
        <w:r w:rsidR="00940339" w:rsidRPr="00003D1E">
          <w:rPr>
            <w:rStyle w:val="Hyperlink"/>
            <w:noProof/>
          </w:rPr>
          <w:t>Figure 38 - Monthly Error Distribution for LSTM Forecaster – Toronto Dataset</w:t>
        </w:r>
        <w:r w:rsidR="00940339">
          <w:rPr>
            <w:noProof/>
            <w:webHidden/>
          </w:rPr>
          <w:tab/>
        </w:r>
        <w:r w:rsidR="00940339">
          <w:rPr>
            <w:noProof/>
            <w:webHidden/>
          </w:rPr>
          <w:fldChar w:fldCharType="begin"/>
        </w:r>
        <w:r w:rsidR="00940339">
          <w:rPr>
            <w:noProof/>
            <w:webHidden/>
          </w:rPr>
          <w:instrText xml:space="preserve"> PAGEREF _Toc88140712 \h </w:instrText>
        </w:r>
        <w:r w:rsidR="00940339">
          <w:rPr>
            <w:noProof/>
            <w:webHidden/>
          </w:rPr>
        </w:r>
        <w:r w:rsidR="00940339">
          <w:rPr>
            <w:noProof/>
            <w:webHidden/>
          </w:rPr>
          <w:fldChar w:fldCharType="separate"/>
        </w:r>
        <w:r w:rsidR="009A363C">
          <w:rPr>
            <w:noProof/>
            <w:webHidden/>
          </w:rPr>
          <w:t>70</w:t>
        </w:r>
        <w:r w:rsidR="00940339">
          <w:rPr>
            <w:noProof/>
            <w:webHidden/>
          </w:rPr>
          <w:fldChar w:fldCharType="end"/>
        </w:r>
      </w:hyperlink>
    </w:p>
    <w:p w14:paraId="1E36D8B4" w14:textId="7385F34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3" w:history="1">
        <w:r w:rsidR="00940339" w:rsidRPr="00003D1E">
          <w:rPr>
            <w:rStyle w:val="Hyperlink"/>
            <w:noProof/>
          </w:rPr>
          <w:t>Figure 39 - Monthly Error Distribution for ANN Forecaster– Toronto Dataset</w:t>
        </w:r>
        <w:r w:rsidR="00940339">
          <w:rPr>
            <w:noProof/>
            <w:webHidden/>
          </w:rPr>
          <w:tab/>
        </w:r>
        <w:r w:rsidR="00940339">
          <w:rPr>
            <w:noProof/>
            <w:webHidden/>
          </w:rPr>
          <w:fldChar w:fldCharType="begin"/>
        </w:r>
        <w:r w:rsidR="00940339">
          <w:rPr>
            <w:noProof/>
            <w:webHidden/>
          </w:rPr>
          <w:instrText xml:space="preserve"> PAGEREF _Toc88140713 \h </w:instrText>
        </w:r>
        <w:r w:rsidR="00940339">
          <w:rPr>
            <w:noProof/>
            <w:webHidden/>
          </w:rPr>
        </w:r>
        <w:r w:rsidR="00940339">
          <w:rPr>
            <w:noProof/>
            <w:webHidden/>
          </w:rPr>
          <w:fldChar w:fldCharType="separate"/>
        </w:r>
        <w:r w:rsidR="009A363C">
          <w:rPr>
            <w:noProof/>
            <w:webHidden/>
          </w:rPr>
          <w:t>71</w:t>
        </w:r>
        <w:r w:rsidR="00940339">
          <w:rPr>
            <w:noProof/>
            <w:webHidden/>
          </w:rPr>
          <w:fldChar w:fldCharType="end"/>
        </w:r>
      </w:hyperlink>
    </w:p>
    <w:p w14:paraId="39243D25" w14:textId="0801FEE0"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4" w:history="1">
        <w:r w:rsidR="00940339" w:rsidRPr="00003D1E">
          <w:rPr>
            <w:rStyle w:val="Hyperlink"/>
            <w:noProof/>
          </w:rPr>
          <w:t>Figure 40 - Monthly Error Distribution for MLR Forecaster– Toronto Dataset</w:t>
        </w:r>
        <w:r w:rsidR="00940339">
          <w:rPr>
            <w:noProof/>
            <w:webHidden/>
          </w:rPr>
          <w:tab/>
        </w:r>
        <w:r w:rsidR="00940339">
          <w:rPr>
            <w:noProof/>
            <w:webHidden/>
          </w:rPr>
          <w:fldChar w:fldCharType="begin"/>
        </w:r>
        <w:r w:rsidR="00940339">
          <w:rPr>
            <w:noProof/>
            <w:webHidden/>
          </w:rPr>
          <w:instrText xml:space="preserve"> PAGEREF _Toc88140714 \h </w:instrText>
        </w:r>
        <w:r w:rsidR="00940339">
          <w:rPr>
            <w:noProof/>
            <w:webHidden/>
          </w:rPr>
        </w:r>
        <w:r w:rsidR="00940339">
          <w:rPr>
            <w:noProof/>
            <w:webHidden/>
          </w:rPr>
          <w:fldChar w:fldCharType="separate"/>
        </w:r>
        <w:r w:rsidR="009A363C">
          <w:rPr>
            <w:noProof/>
            <w:webHidden/>
          </w:rPr>
          <w:t>71</w:t>
        </w:r>
        <w:r w:rsidR="00940339">
          <w:rPr>
            <w:noProof/>
            <w:webHidden/>
          </w:rPr>
          <w:fldChar w:fldCharType="end"/>
        </w:r>
      </w:hyperlink>
    </w:p>
    <w:p w14:paraId="3E4A806B" w14:textId="1F0D8925"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5" w:history="1">
        <w:r w:rsidR="00940339" w:rsidRPr="00003D1E">
          <w:rPr>
            <w:rStyle w:val="Hyperlink"/>
            <w:noProof/>
          </w:rPr>
          <w:t>Figure 41 - Monthly Error Distribution for ARIMA Forecaster– Toronto Dataset</w:t>
        </w:r>
        <w:r w:rsidR="00940339">
          <w:rPr>
            <w:noProof/>
            <w:webHidden/>
          </w:rPr>
          <w:tab/>
        </w:r>
        <w:r w:rsidR="00940339">
          <w:rPr>
            <w:noProof/>
            <w:webHidden/>
          </w:rPr>
          <w:fldChar w:fldCharType="begin"/>
        </w:r>
        <w:r w:rsidR="00940339">
          <w:rPr>
            <w:noProof/>
            <w:webHidden/>
          </w:rPr>
          <w:instrText xml:space="preserve"> PAGEREF _Toc88140715 \h </w:instrText>
        </w:r>
        <w:r w:rsidR="00940339">
          <w:rPr>
            <w:noProof/>
            <w:webHidden/>
          </w:rPr>
        </w:r>
        <w:r w:rsidR="00940339">
          <w:rPr>
            <w:noProof/>
            <w:webHidden/>
          </w:rPr>
          <w:fldChar w:fldCharType="separate"/>
        </w:r>
        <w:r w:rsidR="009A363C">
          <w:rPr>
            <w:noProof/>
            <w:webHidden/>
          </w:rPr>
          <w:t>72</w:t>
        </w:r>
        <w:r w:rsidR="00940339">
          <w:rPr>
            <w:noProof/>
            <w:webHidden/>
          </w:rPr>
          <w:fldChar w:fldCharType="end"/>
        </w:r>
      </w:hyperlink>
    </w:p>
    <w:p w14:paraId="4B2D69C1" w14:textId="3C73E3EC"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6" w:history="1">
        <w:r w:rsidR="00940339" w:rsidRPr="00003D1E">
          <w:rPr>
            <w:rStyle w:val="Hyperlink"/>
            <w:noProof/>
          </w:rPr>
          <w:t>Figure 42 - Monthly Error Distribution for SNF Forecaster– Toronto Dataset</w:t>
        </w:r>
        <w:r w:rsidR="00940339">
          <w:rPr>
            <w:noProof/>
            <w:webHidden/>
          </w:rPr>
          <w:tab/>
        </w:r>
        <w:r w:rsidR="00940339">
          <w:rPr>
            <w:noProof/>
            <w:webHidden/>
          </w:rPr>
          <w:fldChar w:fldCharType="begin"/>
        </w:r>
        <w:r w:rsidR="00940339">
          <w:rPr>
            <w:noProof/>
            <w:webHidden/>
          </w:rPr>
          <w:instrText xml:space="preserve"> PAGEREF _Toc88140716 \h </w:instrText>
        </w:r>
        <w:r w:rsidR="00940339">
          <w:rPr>
            <w:noProof/>
            <w:webHidden/>
          </w:rPr>
        </w:r>
        <w:r w:rsidR="00940339">
          <w:rPr>
            <w:noProof/>
            <w:webHidden/>
          </w:rPr>
          <w:fldChar w:fldCharType="separate"/>
        </w:r>
        <w:r w:rsidR="009A363C">
          <w:rPr>
            <w:noProof/>
            <w:webHidden/>
          </w:rPr>
          <w:t>72</w:t>
        </w:r>
        <w:r w:rsidR="00940339">
          <w:rPr>
            <w:noProof/>
            <w:webHidden/>
          </w:rPr>
          <w:fldChar w:fldCharType="end"/>
        </w:r>
      </w:hyperlink>
    </w:p>
    <w:p w14:paraId="283EE5A2" w14:textId="079B811C"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7" w:history="1">
        <w:r w:rsidR="00940339" w:rsidRPr="00003D1E">
          <w:rPr>
            <w:rStyle w:val="Hyperlink"/>
            <w:noProof/>
          </w:rPr>
          <w:t>Figure 43 - Scatter Plot of Load Demand versus Temperature – Toronto Dataset</w:t>
        </w:r>
        <w:r w:rsidR="00940339">
          <w:rPr>
            <w:noProof/>
            <w:webHidden/>
          </w:rPr>
          <w:tab/>
        </w:r>
        <w:r w:rsidR="00940339">
          <w:rPr>
            <w:noProof/>
            <w:webHidden/>
          </w:rPr>
          <w:fldChar w:fldCharType="begin"/>
        </w:r>
        <w:r w:rsidR="00940339">
          <w:rPr>
            <w:noProof/>
            <w:webHidden/>
          </w:rPr>
          <w:instrText xml:space="preserve"> PAGEREF _Toc88140717 \h </w:instrText>
        </w:r>
        <w:r w:rsidR="00940339">
          <w:rPr>
            <w:noProof/>
            <w:webHidden/>
          </w:rPr>
        </w:r>
        <w:r w:rsidR="00940339">
          <w:rPr>
            <w:noProof/>
            <w:webHidden/>
          </w:rPr>
          <w:fldChar w:fldCharType="separate"/>
        </w:r>
        <w:r w:rsidR="009A363C">
          <w:rPr>
            <w:noProof/>
            <w:webHidden/>
          </w:rPr>
          <w:t>74</w:t>
        </w:r>
        <w:r w:rsidR="00940339">
          <w:rPr>
            <w:noProof/>
            <w:webHidden/>
          </w:rPr>
          <w:fldChar w:fldCharType="end"/>
        </w:r>
      </w:hyperlink>
    </w:p>
    <w:p w14:paraId="0FFC4D7F" w14:textId="7AD5525E"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8" w:history="1">
        <w:r w:rsidR="00940339" w:rsidRPr="00003D1E">
          <w:rPr>
            <w:rStyle w:val="Hyperlink"/>
            <w:noProof/>
          </w:rPr>
          <w:t>Figure 44 - The Hourly Average Demand for Each Hour - Ottawa Dataset</w:t>
        </w:r>
        <w:r w:rsidR="00940339">
          <w:rPr>
            <w:noProof/>
            <w:webHidden/>
          </w:rPr>
          <w:tab/>
        </w:r>
        <w:r w:rsidR="00940339">
          <w:rPr>
            <w:noProof/>
            <w:webHidden/>
          </w:rPr>
          <w:fldChar w:fldCharType="begin"/>
        </w:r>
        <w:r w:rsidR="00940339">
          <w:rPr>
            <w:noProof/>
            <w:webHidden/>
          </w:rPr>
          <w:instrText xml:space="preserve"> PAGEREF _Toc88140718 \h </w:instrText>
        </w:r>
        <w:r w:rsidR="00940339">
          <w:rPr>
            <w:noProof/>
            <w:webHidden/>
          </w:rPr>
        </w:r>
        <w:r w:rsidR="00940339">
          <w:rPr>
            <w:noProof/>
            <w:webHidden/>
          </w:rPr>
          <w:fldChar w:fldCharType="separate"/>
        </w:r>
        <w:r w:rsidR="009A363C">
          <w:rPr>
            <w:noProof/>
            <w:webHidden/>
          </w:rPr>
          <w:t>76</w:t>
        </w:r>
        <w:r w:rsidR="00940339">
          <w:rPr>
            <w:noProof/>
            <w:webHidden/>
          </w:rPr>
          <w:fldChar w:fldCharType="end"/>
        </w:r>
      </w:hyperlink>
    </w:p>
    <w:p w14:paraId="5D35CC37" w14:textId="149EC111"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19" w:history="1">
        <w:r w:rsidR="00940339" w:rsidRPr="00003D1E">
          <w:rPr>
            <w:rStyle w:val="Hyperlink"/>
            <w:noProof/>
          </w:rPr>
          <w:t>Figure 45 - Hourly MAPE for the Forecasters - Ottawa Dataset</w:t>
        </w:r>
        <w:r w:rsidR="00940339">
          <w:rPr>
            <w:noProof/>
            <w:webHidden/>
          </w:rPr>
          <w:tab/>
        </w:r>
        <w:r w:rsidR="00940339">
          <w:rPr>
            <w:noProof/>
            <w:webHidden/>
          </w:rPr>
          <w:fldChar w:fldCharType="begin"/>
        </w:r>
        <w:r w:rsidR="00940339">
          <w:rPr>
            <w:noProof/>
            <w:webHidden/>
          </w:rPr>
          <w:instrText xml:space="preserve"> PAGEREF _Toc88140719 \h </w:instrText>
        </w:r>
        <w:r w:rsidR="00940339">
          <w:rPr>
            <w:noProof/>
            <w:webHidden/>
          </w:rPr>
        </w:r>
        <w:r w:rsidR="00940339">
          <w:rPr>
            <w:noProof/>
            <w:webHidden/>
          </w:rPr>
          <w:fldChar w:fldCharType="separate"/>
        </w:r>
        <w:r w:rsidR="009A363C">
          <w:rPr>
            <w:noProof/>
            <w:webHidden/>
          </w:rPr>
          <w:t>77</w:t>
        </w:r>
        <w:r w:rsidR="00940339">
          <w:rPr>
            <w:noProof/>
            <w:webHidden/>
          </w:rPr>
          <w:fldChar w:fldCharType="end"/>
        </w:r>
      </w:hyperlink>
    </w:p>
    <w:p w14:paraId="73E833F7" w14:textId="1AD83A0E"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0" w:history="1">
        <w:r w:rsidR="00940339" w:rsidRPr="00003D1E">
          <w:rPr>
            <w:rStyle w:val="Hyperlink"/>
            <w:noProof/>
          </w:rPr>
          <w:t>Figure 46 - Hourly Error Distribution for the CNN Forecaster – Ottawa Dataset</w:t>
        </w:r>
        <w:r w:rsidR="00940339">
          <w:rPr>
            <w:noProof/>
            <w:webHidden/>
          </w:rPr>
          <w:tab/>
        </w:r>
        <w:r w:rsidR="00940339">
          <w:rPr>
            <w:noProof/>
            <w:webHidden/>
          </w:rPr>
          <w:fldChar w:fldCharType="begin"/>
        </w:r>
        <w:r w:rsidR="00940339">
          <w:rPr>
            <w:noProof/>
            <w:webHidden/>
          </w:rPr>
          <w:instrText xml:space="preserve"> PAGEREF _Toc88140720 \h </w:instrText>
        </w:r>
        <w:r w:rsidR="00940339">
          <w:rPr>
            <w:noProof/>
            <w:webHidden/>
          </w:rPr>
        </w:r>
        <w:r w:rsidR="00940339">
          <w:rPr>
            <w:noProof/>
            <w:webHidden/>
          </w:rPr>
          <w:fldChar w:fldCharType="separate"/>
        </w:r>
        <w:r w:rsidR="009A363C">
          <w:rPr>
            <w:noProof/>
            <w:webHidden/>
          </w:rPr>
          <w:t>77</w:t>
        </w:r>
        <w:r w:rsidR="00940339">
          <w:rPr>
            <w:noProof/>
            <w:webHidden/>
          </w:rPr>
          <w:fldChar w:fldCharType="end"/>
        </w:r>
      </w:hyperlink>
    </w:p>
    <w:p w14:paraId="2E1E90B4" w14:textId="1D95F52B"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1" w:history="1">
        <w:r w:rsidR="00940339" w:rsidRPr="00003D1E">
          <w:rPr>
            <w:rStyle w:val="Hyperlink"/>
            <w:noProof/>
          </w:rPr>
          <w:t>Figure 47 - Hourly Error Distribution for the LSTM Forecaster – Ottawa Dataset</w:t>
        </w:r>
        <w:r w:rsidR="00940339">
          <w:rPr>
            <w:noProof/>
            <w:webHidden/>
          </w:rPr>
          <w:tab/>
        </w:r>
        <w:r w:rsidR="00940339">
          <w:rPr>
            <w:noProof/>
            <w:webHidden/>
          </w:rPr>
          <w:fldChar w:fldCharType="begin"/>
        </w:r>
        <w:r w:rsidR="00940339">
          <w:rPr>
            <w:noProof/>
            <w:webHidden/>
          </w:rPr>
          <w:instrText xml:space="preserve"> PAGEREF _Toc88140721 \h </w:instrText>
        </w:r>
        <w:r w:rsidR="00940339">
          <w:rPr>
            <w:noProof/>
            <w:webHidden/>
          </w:rPr>
        </w:r>
        <w:r w:rsidR="00940339">
          <w:rPr>
            <w:noProof/>
            <w:webHidden/>
          </w:rPr>
          <w:fldChar w:fldCharType="separate"/>
        </w:r>
        <w:r w:rsidR="009A363C">
          <w:rPr>
            <w:noProof/>
            <w:webHidden/>
          </w:rPr>
          <w:t>78</w:t>
        </w:r>
        <w:r w:rsidR="00940339">
          <w:rPr>
            <w:noProof/>
            <w:webHidden/>
          </w:rPr>
          <w:fldChar w:fldCharType="end"/>
        </w:r>
      </w:hyperlink>
    </w:p>
    <w:p w14:paraId="65A21A89" w14:textId="07ADB5E4"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2" w:history="1">
        <w:r w:rsidR="00940339" w:rsidRPr="00003D1E">
          <w:rPr>
            <w:rStyle w:val="Hyperlink"/>
            <w:noProof/>
          </w:rPr>
          <w:t>Figure 48 - Hourly Error Distribution for the ANN Forecaster – Ottawa Dataset</w:t>
        </w:r>
        <w:r w:rsidR="00940339">
          <w:rPr>
            <w:noProof/>
            <w:webHidden/>
          </w:rPr>
          <w:tab/>
        </w:r>
        <w:r w:rsidR="00940339">
          <w:rPr>
            <w:noProof/>
            <w:webHidden/>
          </w:rPr>
          <w:fldChar w:fldCharType="begin"/>
        </w:r>
        <w:r w:rsidR="00940339">
          <w:rPr>
            <w:noProof/>
            <w:webHidden/>
          </w:rPr>
          <w:instrText xml:space="preserve"> PAGEREF _Toc88140722 \h </w:instrText>
        </w:r>
        <w:r w:rsidR="00940339">
          <w:rPr>
            <w:noProof/>
            <w:webHidden/>
          </w:rPr>
        </w:r>
        <w:r w:rsidR="00940339">
          <w:rPr>
            <w:noProof/>
            <w:webHidden/>
          </w:rPr>
          <w:fldChar w:fldCharType="separate"/>
        </w:r>
        <w:r w:rsidR="009A363C">
          <w:rPr>
            <w:noProof/>
            <w:webHidden/>
          </w:rPr>
          <w:t>78</w:t>
        </w:r>
        <w:r w:rsidR="00940339">
          <w:rPr>
            <w:noProof/>
            <w:webHidden/>
          </w:rPr>
          <w:fldChar w:fldCharType="end"/>
        </w:r>
      </w:hyperlink>
    </w:p>
    <w:p w14:paraId="16E0EF1C" w14:textId="4156822A"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3" w:history="1">
        <w:r w:rsidR="00940339" w:rsidRPr="00003D1E">
          <w:rPr>
            <w:rStyle w:val="Hyperlink"/>
            <w:noProof/>
          </w:rPr>
          <w:t>Figure 49 - Hourly Error Distribution for the MLR Forecaster – Ottawa Dataset</w:t>
        </w:r>
        <w:r w:rsidR="00940339">
          <w:rPr>
            <w:noProof/>
            <w:webHidden/>
          </w:rPr>
          <w:tab/>
        </w:r>
        <w:r w:rsidR="00940339">
          <w:rPr>
            <w:noProof/>
            <w:webHidden/>
          </w:rPr>
          <w:fldChar w:fldCharType="begin"/>
        </w:r>
        <w:r w:rsidR="00940339">
          <w:rPr>
            <w:noProof/>
            <w:webHidden/>
          </w:rPr>
          <w:instrText xml:space="preserve"> PAGEREF _Toc88140723 \h </w:instrText>
        </w:r>
        <w:r w:rsidR="00940339">
          <w:rPr>
            <w:noProof/>
            <w:webHidden/>
          </w:rPr>
        </w:r>
        <w:r w:rsidR="00940339">
          <w:rPr>
            <w:noProof/>
            <w:webHidden/>
          </w:rPr>
          <w:fldChar w:fldCharType="separate"/>
        </w:r>
        <w:r w:rsidR="009A363C">
          <w:rPr>
            <w:noProof/>
            <w:webHidden/>
          </w:rPr>
          <w:t>79</w:t>
        </w:r>
        <w:r w:rsidR="00940339">
          <w:rPr>
            <w:noProof/>
            <w:webHidden/>
          </w:rPr>
          <w:fldChar w:fldCharType="end"/>
        </w:r>
      </w:hyperlink>
    </w:p>
    <w:p w14:paraId="4E41C9E1" w14:textId="6F412C95"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4" w:history="1">
        <w:r w:rsidR="00940339" w:rsidRPr="00003D1E">
          <w:rPr>
            <w:rStyle w:val="Hyperlink"/>
            <w:noProof/>
          </w:rPr>
          <w:t>Figure 50 - Hourly Error Distribution for the ARIMA Forecaster – Ottawa Dataset</w:t>
        </w:r>
        <w:r w:rsidR="00940339">
          <w:rPr>
            <w:noProof/>
            <w:webHidden/>
          </w:rPr>
          <w:tab/>
        </w:r>
        <w:r w:rsidR="00940339">
          <w:rPr>
            <w:noProof/>
            <w:webHidden/>
          </w:rPr>
          <w:fldChar w:fldCharType="begin"/>
        </w:r>
        <w:r w:rsidR="00940339">
          <w:rPr>
            <w:noProof/>
            <w:webHidden/>
          </w:rPr>
          <w:instrText xml:space="preserve"> PAGEREF _Toc88140724 \h </w:instrText>
        </w:r>
        <w:r w:rsidR="00940339">
          <w:rPr>
            <w:noProof/>
            <w:webHidden/>
          </w:rPr>
        </w:r>
        <w:r w:rsidR="00940339">
          <w:rPr>
            <w:noProof/>
            <w:webHidden/>
          </w:rPr>
          <w:fldChar w:fldCharType="separate"/>
        </w:r>
        <w:r w:rsidR="009A363C">
          <w:rPr>
            <w:noProof/>
            <w:webHidden/>
          </w:rPr>
          <w:t>79</w:t>
        </w:r>
        <w:r w:rsidR="00940339">
          <w:rPr>
            <w:noProof/>
            <w:webHidden/>
          </w:rPr>
          <w:fldChar w:fldCharType="end"/>
        </w:r>
      </w:hyperlink>
    </w:p>
    <w:p w14:paraId="4CEAAC3B" w14:textId="7ED5783B"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5" w:history="1">
        <w:r w:rsidR="00940339" w:rsidRPr="00003D1E">
          <w:rPr>
            <w:rStyle w:val="Hyperlink"/>
            <w:noProof/>
          </w:rPr>
          <w:t>Figure 51 - Hourly Error Distribution for the SNF Forecaster – Ottawa Dataset</w:t>
        </w:r>
        <w:r w:rsidR="00940339">
          <w:rPr>
            <w:noProof/>
            <w:webHidden/>
          </w:rPr>
          <w:tab/>
        </w:r>
        <w:r w:rsidR="00940339">
          <w:rPr>
            <w:noProof/>
            <w:webHidden/>
          </w:rPr>
          <w:fldChar w:fldCharType="begin"/>
        </w:r>
        <w:r w:rsidR="00940339">
          <w:rPr>
            <w:noProof/>
            <w:webHidden/>
          </w:rPr>
          <w:instrText xml:space="preserve"> PAGEREF _Toc88140725 \h </w:instrText>
        </w:r>
        <w:r w:rsidR="00940339">
          <w:rPr>
            <w:noProof/>
            <w:webHidden/>
          </w:rPr>
        </w:r>
        <w:r w:rsidR="00940339">
          <w:rPr>
            <w:noProof/>
            <w:webHidden/>
          </w:rPr>
          <w:fldChar w:fldCharType="separate"/>
        </w:r>
        <w:r w:rsidR="009A363C">
          <w:rPr>
            <w:noProof/>
            <w:webHidden/>
          </w:rPr>
          <w:t>80</w:t>
        </w:r>
        <w:r w:rsidR="00940339">
          <w:rPr>
            <w:noProof/>
            <w:webHidden/>
          </w:rPr>
          <w:fldChar w:fldCharType="end"/>
        </w:r>
      </w:hyperlink>
    </w:p>
    <w:p w14:paraId="61DE3810" w14:textId="63F89700"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6" w:history="1">
        <w:r w:rsidR="00940339" w:rsidRPr="00003D1E">
          <w:rPr>
            <w:rStyle w:val="Hyperlink"/>
            <w:noProof/>
          </w:rPr>
          <w:t>Figure 52 - The Weekly Average Demand for Each Day – Ottawa Dataset</w:t>
        </w:r>
        <w:r w:rsidR="00940339">
          <w:rPr>
            <w:noProof/>
            <w:webHidden/>
          </w:rPr>
          <w:tab/>
        </w:r>
        <w:r w:rsidR="00940339">
          <w:rPr>
            <w:noProof/>
            <w:webHidden/>
          </w:rPr>
          <w:fldChar w:fldCharType="begin"/>
        </w:r>
        <w:r w:rsidR="00940339">
          <w:rPr>
            <w:noProof/>
            <w:webHidden/>
          </w:rPr>
          <w:instrText xml:space="preserve"> PAGEREF _Toc88140726 \h </w:instrText>
        </w:r>
        <w:r w:rsidR="00940339">
          <w:rPr>
            <w:noProof/>
            <w:webHidden/>
          </w:rPr>
        </w:r>
        <w:r w:rsidR="00940339">
          <w:rPr>
            <w:noProof/>
            <w:webHidden/>
          </w:rPr>
          <w:fldChar w:fldCharType="separate"/>
        </w:r>
        <w:r w:rsidR="009A363C">
          <w:rPr>
            <w:noProof/>
            <w:webHidden/>
          </w:rPr>
          <w:t>81</w:t>
        </w:r>
        <w:r w:rsidR="00940339">
          <w:rPr>
            <w:noProof/>
            <w:webHidden/>
          </w:rPr>
          <w:fldChar w:fldCharType="end"/>
        </w:r>
      </w:hyperlink>
    </w:p>
    <w:p w14:paraId="2519957B" w14:textId="0A6BD798"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7" w:history="1">
        <w:r w:rsidR="00940339" w:rsidRPr="00003D1E">
          <w:rPr>
            <w:rStyle w:val="Hyperlink"/>
            <w:noProof/>
          </w:rPr>
          <w:t>Figure 53 - Daily MAPE for the Forecasters – Ottawa Dataset</w:t>
        </w:r>
        <w:r w:rsidR="00940339">
          <w:rPr>
            <w:noProof/>
            <w:webHidden/>
          </w:rPr>
          <w:tab/>
        </w:r>
        <w:r w:rsidR="00940339">
          <w:rPr>
            <w:noProof/>
            <w:webHidden/>
          </w:rPr>
          <w:fldChar w:fldCharType="begin"/>
        </w:r>
        <w:r w:rsidR="00940339">
          <w:rPr>
            <w:noProof/>
            <w:webHidden/>
          </w:rPr>
          <w:instrText xml:space="preserve"> PAGEREF _Toc88140727 \h </w:instrText>
        </w:r>
        <w:r w:rsidR="00940339">
          <w:rPr>
            <w:noProof/>
            <w:webHidden/>
          </w:rPr>
        </w:r>
        <w:r w:rsidR="00940339">
          <w:rPr>
            <w:noProof/>
            <w:webHidden/>
          </w:rPr>
          <w:fldChar w:fldCharType="separate"/>
        </w:r>
        <w:r w:rsidR="009A363C">
          <w:rPr>
            <w:noProof/>
            <w:webHidden/>
          </w:rPr>
          <w:t>82</w:t>
        </w:r>
        <w:r w:rsidR="00940339">
          <w:rPr>
            <w:noProof/>
            <w:webHidden/>
          </w:rPr>
          <w:fldChar w:fldCharType="end"/>
        </w:r>
      </w:hyperlink>
    </w:p>
    <w:p w14:paraId="61885717" w14:textId="706E00C1"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8" w:history="1">
        <w:r w:rsidR="00940339" w:rsidRPr="00003D1E">
          <w:rPr>
            <w:rStyle w:val="Hyperlink"/>
            <w:noProof/>
          </w:rPr>
          <w:t>Figure 54 - Daily Error Distribution for the CNN Forecaster – Ottawa Dataset</w:t>
        </w:r>
        <w:r w:rsidR="00940339">
          <w:rPr>
            <w:noProof/>
            <w:webHidden/>
          </w:rPr>
          <w:tab/>
        </w:r>
        <w:r w:rsidR="00940339">
          <w:rPr>
            <w:noProof/>
            <w:webHidden/>
          </w:rPr>
          <w:fldChar w:fldCharType="begin"/>
        </w:r>
        <w:r w:rsidR="00940339">
          <w:rPr>
            <w:noProof/>
            <w:webHidden/>
          </w:rPr>
          <w:instrText xml:space="preserve"> PAGEREF _Toc88140728 \h </w:instrText>
        </w:r>
        <w:r w:rsidR="00940339">
          <w:rPr>
            <w:noProof/>
            <w:webHidden/>
          </w:rPr>
        </w:r>
        <w:r w:rsidR="00940339">
          <w:rPr>
            <w:noProof/>
            <w:webHidden/>
          </w:rPr>
          <w:fldChar w:fldCharType="separate"/>
        </w:r>
        <w:r w:rsidR="009A363C">
          <w:rPr>
            <w:noProof/>
            <w:webHidden/>
          </w:rPr>
          <w:t>82</w:t>
        </w:r>
        <w:r w:rsidR="00940339">
          <w:rPr>
            <w:noProof/>
            <w:webHidden/>
          </w:rPr>
          <w:fldChar w:fldCharType="end"/>
        </w:r>
      </w:hyperlink>
    </w:p>
    <w:p w14:paraId="4681EB2A" w14:textId="2FB3C5F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29" w:history="1">
        <w:r w:rsidR="00940339" w:rsidRPr="00003D1E">
          <w:rPr>
            <w:rStyle w:val="Hyperlink"/>
            <w:noProof/>
          </w:rPr>
          <w:t>Figure 55 - Daily Error Distribution for the LSTM Forecaster – Ottawa Dataset</w:t>
        </w:r>
        <w:r w:rsidR="00940339">
          <w:rPr>
            <w:noProof/>
            <w:webHidden/>
          </w:rPr>
          <w:tab/>
        </w:r>
        <w:r w:rsidR="00940339">
          <w:rPr>
            <w:noProof/>
            <w:webHidden/>
          </w:rPr>
          <w:fldChar w:fldCharType="begin"/>
        </w:r>
        <w:r w:rsidR="00940339">
          <w:rPr>
            <w:noProof/>
            <w:webHidden/>
          </w:rPr>
          <w:instrText xml:space="preserve"> PAGEREF _Toc88140729 \h </w:instrText>
        </w:r>
        <w:r w:rsidR="00940339">
          <w:rPr>
            <w:noProof/>
            <w:webHidden/>
          </w:rPr>
        </w:r>
        <w:r w:rsidR="00940339">
          <w:rPr>
            <w:noProof/>
            <w:webHidden/>
          </w:rPr>
          <w:fldChar w:fldCharType="separate"/>
        </w:r>
        <w:r w:rsidR="009A363C">
          <w:rPr>
            <w:noProof/>
            <w:webHidden/>
          </w:rPr>
          <w:t>83</w:t>
        </w:r>
        <w:r w:rsidR="00940339">
          <w:rPr>
            <w:noProof/>
            <w:webHidden/>
          </w:rPr>
          <w:fldChar w:fldCharType="end"/>
        </w:r>
      </w:hyperlink>
    </w:p>
    <w:p w14:paraId="012793FC" w14:textId="38AB369B"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0" w:history="1">
        <w:r w:rsidR="00940339" w:rsidRPr="00003D1E">
          <w:rPr>
            <w:rStyle w:val="Hyperlink"/>
            <w:noProof/>
          </w:rPr>
          <w:t>Figure 56 - Daily Error Distribution for the ANN Forecaster – Ottawa Dataset</w:t>
        </w:r>
        <w:r w:rsidR="00940339">
          <w:rPr>
            <w:noProof/>
            <w:webHidden/>
          </w:rPr>
          <w:tab/>
        </w:r>
        <w:r w:rsidR="00940339">
          <w:rPr>
            <w:noProof/>
            <w:webHidden/>
          </w:rPr>
          <w:fldChar w:fldCharType="begin"/>
        </w:r>
        <w:r w:rsidR="00940339">
          <w:rPr>
            <w:noProof/>
            <w:webHidden/>
          </w:rPr>
          <w:instrText xml:space="preserve"> PAGEREF _Toc88140730 \h </w:instrText>
        </w:r>
        <w:r w:rsidR="00940339">
          <w:rPr>
            <w:noProof/>
            <w:webHidden/>
          </w:rPr>
        </w:r>
        <w:r w:rsidR="00940339">
          <w:rPr>
            <w:noProof/>
            <w:webHidden/>
          </w:rPr>
          <w:fldChar w:fldCharType="separate"/>
        </w:r>
        <w:r w:rsidR="009A363C">
          <w:rPr>
            <w:noProof/>
            <w:webHidden/>
          </w:rPr>
          <w:t>83</w:t>
        </w:r>
        <w:r w:rsidR="00940339">
          <w:rPr>
            <w:noProof/>
            <w:webHidden/>
          </w:rPr>
          <w:fldChar w:fldCharType="end"/>
        </w:r>
      </w:hyperlink>
    </w:p>
    <w:p w14:paraId="6664E956" w14:textId="7F85A396"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1" w:history="1">
        <w:r w:rsidR="00940339" w:rsidRPr="00003D1E">
          <w:rPr>
            <w:rStyle w:val="Hyperlink"/>
            <w:noProof/>
          </w:rPr>
          <w:t>Figure 57 - Daily Error Distribution for the MLR Forecaster – Ottawa Dataset</w:t>
        </w:r>
        <w:r w:rsidR="00940339">
          <w:rPr>
            <w:noProof/>
            <w:webHidden/>
          </w:rPr>
          <w:tab/>
        </w:r>
        <w:r w:rsidR="00940339">
          <w:rPr>
            <w:noProof/>
            <w:webHidden/>
          </w:rPr>
          <w:fldChar w:fldCharType="begin"/>
        </w:r>
        <w:r w:rsidR="00940339">
          <w:rPr>
            <w:noProof/>
            <w:webHidden/>
          </w:rPr>
          <w:instrText xml:space="preserve"> PAGEREF _Toc88140731 \h </w:instrText>
        </w:r>
        <w:r w:rsidR="00940339">
          <w:rPr>
            <w:noProof/>
            <w:webHidden/>
          </w:rPr>
        </w:r>
        <w:r w:rsidR="00940339">
          <w:rPr>
            <w:noProof/>
            <w:webHidden/>
          </w:rPr>
          <w:fldChar w:fldCharType="separate"/>
        </w:r>
        <w:r w:rsidR="009A363C">
          <w:rPr>
            <w:noProof/>
            <w:webHidden/>
          </w:rPr>
          <w:t>84</w:t>
        </w:r>
        <w:r w:rsidR="00940339">
          <w:rPr>
            <w:noProof/>
            <w:webHidden/>
          </w:rPr>
          <w:fldChar w:fldCharType="end"/>
        </w:r>
      </w:hyperlink>
    </w:p>
    <w:p w14:paraId="48586A53" w14:textId="2378D3D2"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2" w:history="1">
        <w:r w:rsidR="00940339" w:rsidRPr="00003D1E">
          <w:rPr>
            <w:rStyle w:val="Hyperlink"/>
            <w:noProof/>
          </w:rPr>
          <w:t>Figure 58 - Daily Error Distribution for the ARIMA Forecaster – Ottawa Dataset</w:t>
        </w:r>
        <w:r w:rsidR="00940339">
          <w:rPr>
            <w:noProof/>
            <w:webHidden/>
          </w:rPr>
          <w:tab/>
        </w:r>
        <w:r w:rsidR="00940339">
          <w:rPr>
            <w:noProof/>
            <w:webHidden/>
          </w:rPr>
          <w:fldChar w:fldCharType="begin"/>
        </w:r>
        <w:r w:rsidR="00940339">
          <w:rPr>
            <w:noProof/>
            <w:webHidden/>
          </w:rPr>
          <w:instrText xml:space="preserve"> PAGEREF _Toc88140732 \h </w:instrText>
        </w:r>
        <w:r w:rsidR="00940339">
          <w:rPr>
            <w:noProof/>
            <w:webHidden/>
          </w:rPr>
        </w:r>
        <w:r w:rsidR="00940339">
          <w:rPr>
            <w:noProof/>
            <w:webHidden/>
          </w:rPr>
          <w:fldChar w:fldCharType="separate"/>
        </w:r>
        <w:r w:rsidR="009A363C">
          <w:rPr>
            <w:noProof/>
            <w:webHidden/>
          </w:rPr>
          <w:t>84</w:t>
        </w:r>
        <w:r w:rsidR="00940339">
          <w:rPr>
            <w:noProof/>
            <w:webHidden/>
          </w:rPr>
          <w:fldChar w:fldCharType="end"/>
        </w:r>
      </w:hyperlink>
    </w:p>
    <w:p w14:paraId="02F3CE8B" w14:textId="0738ECF8"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3" w:history="1">
        <w:r w:rsidR="00940339" w:rsidRPr="00003D1E">
          <w:rPr>
            <w:rStyle w:val="Hyperlink"/>
            <w:noProof/>
          </w:rPr>
          <w:t>Figure 59 - Daily Error Distribution for the SNF Forecaster – Ottawa Dataset</w:t>
        </w:r>
        <w:r w:rsidR="00940339">
          <w:rPr>
            <w:noProof/>
            <w:webHidden/>
          </w:rPr>
          <w:tab/>
        </w:r>
        <w:r w:rsidR="00940339">
          <w:rPr>
            <w:noProof/>
            <w:webHidden/>
          </w:rPr>
          <w:fldChar w:fldCharType="begin"/>
        </w:r>
        <w:r w:rsidR="00940339">
          <w:rPr>
            <w:noProof/>
            <w:webHidden/>
          </w:rPr>
          <w:instrText xml:space="preserve"> PAGEREF _Toc88140733 \h </w:instrText>
        </w:r>
        <w:r w:rsidR="00940339">
          <w:rPr>
            <w:noProof/>
            <w:webHidden/>
          </w:rPr>
        </w:r>
        <w:r w:rsidR="00940339">
          <w:rPr>
            <w:noProof/>
            <w:webHidden/>
          </w:rPr>
          <w:fldChar w:fldCharType="separate"/>
        </w:r>
        <w:r w:rsidR="009A363C">
          <w:rPr>
            <w:noProof/>
            <w:webHidden/>
          </w:rPr>
          <w:t>85</w:t>
        </w:r>
        <w:r w:rsidR="00940339">
          <w:rPr>
            <w:noProof/>
            <w:webHidden/>
          </w:rPr>
          <w:fldChar w:fldCharType="end"/>
        </w:r>
      </w:hyperlink>
    </w:p>
    <w:p w14:paraId="5E475C8C" w14:textId="28269148"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4" w:history="1">
        <w:r w:rsidR="00940339" w:rsidRPr="00003D1E">
          <w:rPr>
            <w:rStyle w:val="Hyperlink"/>
            <w:noProof/>
          </w:rPr>
          <w:t>Figure 60 - The Monthly Average Demand for Each Month – Ottawa Dataset</w:t>
        </w:r>
        <w:r w:rsidR="00940339">
          <w:rPr>
            <w:noProof/>
            <w:webHidden/>
          </w:rPr>
          <w:tab/>
        </w:r>
        <w:r w:rsidR="00940339">
          <w:rPr>
            <w:noProof/>
            <w:webHidden/>
          </w:rPr>
          <w:fldChar w:fldCharType="begin"/>
        </w:r>
        <w:r w:rsidR="00940339">
          <w:rPr>
            <w:noProof/>
            <w:webHidden/>
          </w:rPr>
          <w:instrText xml:space="preserve"> PAGEREF _Toc88140734 \h </w:instrText>
        </w:r>
        <w:r w:rsidR="00940339">
          <w:rPr>
            <w:noProof/>
            <w:webHidden/>
          </w:rPr>
        </w:r>
        <w:r w:rsidR="00940339">
          <w:rPr>
            <w:noProof/>
            <w:webHidden/>
          </w:rPr>
          <w:fldChar w:fldCharType="separate"/>
        </w:r>
        <w:r w:rsidR="009A363C">
          <w:rPr>
            <w:noProof/>
            <w:webHidden/>
          </w:rPr>
          <w:t>86</w:t>
        </w:r>
        <w:r w:rsidR="00940339">
          <w:rPr>
            <w:noProof/>
            <w:webHidden/>
          </w:rPr>
          <w:fldChar w:fldCharType="end"/>
        </w:r>
      </w:hyperlink>
    </w:p>
    <w:p w14:paraId="72B64D96" w14:textId="22F41C73"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5" w:history="1">
        <w:r w:rsidR="00940339" w:rsidRPr="00003D1E">
          <w:rPr>
            <w:rStyle w:val="Hyperlink"/>
            <w:noProof/>
          </w:rPr>
          <w:t>Figure 61 - Monthly MAPE for Each Forecaster – Ottawa Dataset</w:t>
        </w:r>
        <w:r w:rsidR="00940339">
          <w:rPr>
            <w:noProof/>
            <w:webHidden/>
          </w:rPr>
          <w:tab/>
        </w:r>
        <w:r w:rsidR="00940339">
          <w:rPr>
            <w:noProof/>
            <w:webHidden/>
          </w:rPr>
          <w:fldChar w:fldCharType="begin"/>
        </w:r>
        <w:r w:rsidR="00940339">
          <w:rPr>
            <w:noProof/>
            <w:webHidden/>
          </w:rPr>
          <w:instrText xml:space="preserve"> PAGEREF _Toc88140735 \h </w:instrText>
        </w:r>
        <w:r w:rsidR="00940339">
          <w:rPr>
            <w:noProof/>
            <w:webHidden/>
          </w:rPr>
        </w:r>
        <w:r w:rsidR="00940339">
          <w:rPr>
            <w:noProof/>
            <w:webHidden/>
          </w:rPr>
          <w:fldChar w:fldCharType="separate"/>
        </w:r>
        <w:r w:rsidR="009A363C">
          <w:rPr>
            <w:noProof/>
            <w:webHidden/>
          </w:rPr>
          <w:t>86</w:t>
        </w:r>
        <w:r w:rsidR="00940339">
          <w:rPr>
            <w:noProof/>
            <w:webHidden/>
          </w:rPr>
          <w:fldChar w:fldCharType="end"/>
        </w:r>
      </w:hyperlink>
    </w:p>
    <w:p w14:paraId="56CB6575" w14:textId="7739021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6" w:history="1">
        <w:r w:rsidR="00940339" w:rsidRPr="00003D1E">
          <w:rPr>
            <w:rStyle w:val="Hyperlink"/>
            <w:noProof/>
          </w:rPr>
          <w:t>Figure 62 - Monthly Error Distribution for CNN Forecaster – Ottawa Dataset</w:t>
        </w:r>
        <w:r w:rsidR="00940339">
          <w:rPr>
            <w:noProof/>
            <w:webHidden/>
          </w:rPr>
          <w:tab/>
        </w:r>
        <w:r w:rsidR="00940339">
          <w:rPr>
            <w:noProof/>
            <w:webHidden/>
          </w:rPr>
          <w:fldChar w:fldCharType="begin"/>
        </w:r>
        <w:r w:rsidR="00940339">
          <w:rPr>
            <w:noProof/>
            <w:webHidden/>
          </w:rPr>
          <w:instrText xml:space="preserve"> PAGEREF _Toc88140736 \h </w:instrText>
        </w:r>
        <w:r w:rsidR="00940339">
          <w:rPr>
            <w:noProof/>
            <w:webHidden/>
          </w:rPr>
        </w:r>
        <w:r w:rsidR="00940339">
          <w:rPr>
            <w:noProof/>
            <w:webHidden/>
          </w:rPr>
          <w:fldChar w:fldCharType="separate"/>
        </w:r>
        <w:r w:rsidR="009A363C">
          <w:rPr>
            <w:noProof/>
            <w:webHidden/>
          </w:rPr>
          <w:t>87</w:t>
        </w:r>
        <w:r w:rsidR="00940339">
          <w:rPr>
            <w:noProof/>
            <w:webHidden/>
          </w:rPr>
          <w:fldChar w:fldCharType="end"/>
        </w:r>
      </w:hyperlink>
    </w:p>
    <w:p w14:paraId="54001DFB" w14:textId="0ECBD82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7" w:history="1">
        <w:r w:rsidR="00940339" w:rsidRPr="00003D1E">
          <w:rPr>
            <w:rStyle w:val="Hyperlink"/>
            <w:noProof/>
          </w:rPr>
          <w:t>Figure 63 - Monthly Error Distribution for LSTM Forecaster – Ottawa Dataset</w:t>
        </w:r>
        <w:r w:rsidR="00940339">
          <w:rPr>
            <w:noProof/>
            <w:webHidden/>
          </w:rPr>
          <w:tab/>
        </w:r>
        <w:r w:rsidR="00940339">
          <w:rPr>
            <w:noProof/>
            <w:webHidden/>
          </w:rPr>
          <w:fldChar w:fldCharType="begin"/>
        </w:r>
        <w:r w:rsidR="00940339">
          <w:rPr>
            <w:noProof/>
            <w:webHidden/>
          </w:rPr>
          <w:instrText xml:space="preserve"> PAGEREF _Toc88140737 \h </w:instrText>
        </w:r>
        <w:r w:rsidR="00940339">
          <w:rPr>
            <w:noProof/>
            <w:webHidden/>
          </w:rPr>
        </w:r>
        <w:r w:rsidR="00940339">
          <w:rPr>
            <w:noProof/>
            <w:webHidden/>
          </w:rPr>
          <w:fldChar w:fldCharType="separate"/>
        </w:r>
        <w:r w:rsidR="009A363C">
          <w:rPr>
            <w:noProof/>
            <w:webHidden/>
          </w:rPr>
          <w:t>87</w:t>
        </w:r>
        <w:r w:rsidR="00940339">
          <w:rPr>
            <w:noProof/>
            <w:webHidden/>
          </w:rPr>
          <w:fldChar w:fldCharType="end"/>
        </w:r>
      </w:hyperlink>
    </w:p>
    <w:p w14:paraId="238B1647" w14:textId="74E64FAC"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8" w:history="1">
        <w:r w:rsidR="00940339" w:rsidRPr="00003D1E">
          <w:rPr>
            <w:rStyle w:val="Hyperlink"/>
            <w:noProof/>
          </w:rPr>
          <w:t>Figure 64 - Monthly Error Distribution for ANN Forecaster – Ottawa Dataset</w:t>
        </w:r>
        <w:r w:rsidR="00940339">
          <w:rPr>
            <w:noProof/>
            <w:webHidden/>
          </w:rPr>
          <w:tab/>
        </w:r>
        <w:r w:rsidR="00940339">
          <w:rPr>
            <w:noProof/>
            <w:webHidden/>
          </w:rPr>
          <w:fldChar w:fldCharType="begin"/>
        </w:r>
        <w:r w:rsidR="00940339">
          <w:rPr>
            <w:noProof/>
            <w:webHidden/>
          </w:rPr>
          <w:instrText xml:space="preserve"> PAGEREF _Toc88140738 \h </w:instrText>
        </w:r>
        <w:r w:rsidR="00940339">
          <w:rPr>
            <w:noProof/>
            <w:webHidden/>
          </w:rPr>
        </w:r>
        <w:r w:rsidR="00940339">
          <w:rPr>
            <w:noProof/>
            <w:webHidden/>
          </w:rPr>
          <w:fldChar w:fldCharType="separate"/>
        </w:r>
        <w:r w:rsidR="009A363C">
          <w:rPr>
            <w:noProof/>
            <w:webHidden/>
          </w:rPr>
          <w:t>88</w:t>
        </w:r>
        <w:r w:rsidR="00940339">
          <w:rPr>
            <w:noProof/>
            <w:webHidden/>
          </w:rPr>
          <w:fldChar w:fldCharType="end"/>
        </w:r>
      </w:hyperlink>
    </w:p>
    <w:p w14:paraId="29E27172" w14:textId="7AD9915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39" w:history="1">
        <w:r w:rsidR="00940339" w:rsidRPr="00003D1E">
          <w:rPr>
            <w:rStyle w:val="Hyperlink"/>
            <w:noProof/>
          </w:rPr>
          <w:t>Figure 65 - Monthly Error Distribution for MLR Forecaster – Ottawa Dataset</w:t>
        </w:r>
        <w:r w:rsidR="00940339">
          <w:rPr>
            <w:noProof/>
            <w:webHidden/>
          </w:rPr>
          <w:tab/>
        </w:r>
        <w:r w:rsidR="00940339">
          <w:rPr>
            <w:noProof/>
            <w:webHidden/>
          </w:rPr>
          <w:fldChar w:fldCharType="begin"/>
        </w:r>
        <w:r w:rsidR="00940339">
          <w:rPr>
            <w:noProof/>
            <w:webHidden/>
          </w:rPr>
          <w:instrText xml:space="preserve"> PAGEREF _Toc88140739 \h </w:instrText>
        </w:r>
        <w:r w:rsidR="00940339">
          <w:rPr>
            <w:noProof/>
            <w:webHidden/>
          </w:rPr>
        </w:r>
        <w:r w:rsidR="00940339">
          <w:rPr>
            <w:noProof/>
            <w:webHidden/>
          </w:rPr>
          <w:fldChar w:fldCharType="separate"/>
        </w:r>
        <w:r w:rsidR="009A363C">
          <w:rPr>
            <w:noProof/>
            <w:webHidden/>
          </w:rPr>
          <w:t>88</w:t>
        </w:r>
        <w:r w:rsidR="00940339">
          <w:rPr>
            <w:noProof/>
            <w:webHidden/>
          </w:rPr>
          <w:fldChar w:fldCharType="end"/>
        </w:r>
      </w:hyperlink>
    </w:p>
    <w:p w14:paraId="6F26D91C" w14:textId="144A1B5C"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0" w:history="1">
        <w:r w:rsidR="00940339" w:rsidRPr="00003D1E">
          <w:rPr>
            <w:rStyle w:val="Hyperlink"/>
            <w:noProof/>
          </w:rPr>
          <w:t>Figure 66 - Monthly Error Distribution for ARIMA Forecaster – Ottawa Dataset</w:t>
        </w:r>
        <w:r w:rsidR="00940339">
          <w:rPr>
            <w:noProof/>
            <w:webHidden/>
          </w:rPr>
          <w:tab/>
        </w:r>
        <w:r w:rsidR="00940339">
          <w:rPr>
            <w:noProof/>
            <w:webHidden/>
          </w:rPr>
          <w:fldChar w:fldCharType="begin"/>
        </w:r>
        <w:r w:rsidR="00940339">
          <w:rPr>
            <w:noProof/>
            <w:webHidden/>
          </w:rPr>
          <w:instrText xml:space="preserve"> PAGEREF _Toc88140740 \h </w:instrText>
        </w:r>
        <w:r w:rsidR="00940339">
          <w:rPr>
            <w:noProof/>
            <w:webHidden/>
          </w:rPr>
        </w:r>
        <w:r w:rsidR="00940339">
          <w:rPr>
            <w:noProof/>
            <w:webHidden/>
          </w:rPr>
          <w:fldChar w:fldCharType="separate"/>
        </w:r>
        <w:r w:rsidR="009A363C">
          <w:rPr>
            <w:noProof/>
            <w:webHidden/>
          </w:rPr>
          <w:t>89</w:t>
        </w:r>
        <w:r w:rsidR="00940339">
          <w:rPr>
            <w:noProof/>
            <w:webHidden/>
          </w:rPr>
          <w:fldChar w:fldCharType="end"/>
        </w:r>
      </w:hyperlink>
    </w:p>
    <w:p w14:paraId="4063F7F0" w14:textId="2EDDFF7E"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1" w:history="1">
        <w:r w:rsidR="00940339" w:rsidRPr="00003D1E">
          <w:rPr>
            <w:rStyle w:val="Hyperlink"/>
            <w:noProof/>
          </w:rPr>
          <w:t>Figure 67 - Monthly Error Distribution for SNF Forecaster – Ottawa Dataset</w:t>
        </w:r>
        <w:r w:rsidR="00940339">
          <w:rPr>
            <w:noProof/>
            <w:webHidden/>
          </w:rPr>
          <w:tab/>
        </w:r>
        <w:r w:rsidR="00940339">
          <w:rPr>
            <w:noProof/>
            <w:webHidden/>
          </w:rPr>
          <w:fldChar w:fldCharType="begin"/>
        </w:r>
        <w:r w:rsidR="00940339">
          <w:rPr>
            <w:noProof/>
            <w:webHidden/>
          </w:rPr>
          <w:instrText xml:space="preserve"> PAGEREF _Toc88140741 \h </w:instrText>
        </w:r>
        <w:r w:rsidR="00940339">
          <w:rPr>
            <w:noProof/>
            <w:webHidden/>
          </w:rPr>
        </w:r>
        <w:r w:rsidR="00940339">
          <w:rPr>
            <w:noProof/>
            <w:webHidden/>
          </w:rPr>
          <w:fldChar w:fldCharType="separate"/>
        </w:r>
        <w:r w:rsidR="009A363C">
          <w:rPr>
            <w:noProof/>
            <w:webHidden/>
          </w:rPr>
          <w:t>89</w:t>
        </w:r>
        <w:r w:rsidR="00940339">
          <w:rPr>
            <w:noProof/>
            <w:webHidden/>
          </w:rPr>
          <w:fldChar w:fldCharType="end"/>
        </w:r>
      </w:hyperlink>
    </w:p>
    <w:p w14:paraId="562B9A43" w14:textId="191DF6D6"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2" w:history="1">
        <w:r w:rsidR="00940339" w:rsidRPr="00003D1E">
          <w:rPr>
            <w:rStyle w:val="Hyperlink"/>
            <w:noProof/>
          </w:rPr>
          <w:t>Figure 68 - Scatter Plot of Load Demand versus Temperature – Ottawa Dataset</w:t>
        </w:r>
        <w:r w:rsidR="00940339">
          <w:rPr>
            <w:noProof/>
            <w:webHidden/>
          </w:rPr>
          <w:tab/>
        </w:r>
        <w:r w:rsidR="00940339">
          <w:rPr>
            <w:noProof/>
            <w:webHidden/>
          </w:rPr>
          <w:fldChar w:fldCharType="begin"/>
        </w:r>
        <w:r w:rsidR="00940339">
          <w:rPr>
            <w:noProof/>
            <w:webHidden/>
          </w:rPr>
          <w:instrText xml:space="preserve"> PAGEREF _Toc88140742 \h </w:instrText>
        </w:r>
        <w:r w:rsidR="00940339">
          <w:rPr>
            <w:noProof/>
            <w:webHidden/>
          </w:rPr>
        </w:r>
        <w:r w:rsidR="00940339">
          <w:rPr>
            <w:noProof/>
            <w:webHidden/>
          </w:rPr>
          <w:fldChar w:fldCharType="separate"/>
        </w:r>
        <w:r w:rsidR="009A363C">
          <w:rPr>
            <w:noProof/>
            <w:webHidden/>
          </w:rPr>
          <w:t>92</w:t>
        </w:r>
        <w:r w:rsidR="00940339">
          <w:rPr>
            <w:noProof/>
            <w:webHidden/>
          </w:rPr>
          <w:fldChar w:fldCharType="end"/>
        </w:r>
      </w:hyperlink>
    </w:p>
    <w:p w14:paraId="61C9E1A4" w14:textId="043BC4AB"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3" w:history="1">
        <w:r w:rsidR="00940339" w:rsidRPr="00003D1E">
          <w:rPr>
            <w:rStyle w:val="Hyperlink"/>
            <w:noProof/>
          </w:rPr>
          <w:t>Figure 69 - The Hourly Average Demand for Each Hour – Saint John Dataset</w:t>
        </w:r>
        <w:r w:rsidR="00940339">
          <w:rPr>
            <w:noProof/>
            <w:webHidden/>
          </w:rPr>
          <w:tab/>
        </w:r>
        <w:r w:rsidR="00940339">
          <w:rPr>
            <w:noProof/>
            <w:webHidden/>
          </w:rPr>
          <w:fldChar w:fldCharType="begin"/>
        </w:r>
        <w:r w:rsidR="00940339">
          <w:rPr>
            <w:noProof/>
            <w:webHidden/>
          </w:rPr>
          <w:instrText xml:space="preserve"> PAGEREF _Toc88140743 \h </w:instrText>
        </w:r>
        <w:r w:rsidR="00940339">
          <w:rPr>
            <w:noProof/>
            <w:webHidden/>
          </w:rPr>
        </w:r>
        <w:r w:rsidR="00940339">
          <w:rPr>
            <w:noProof/>
            <w:webHidden/>
          </w:rPr>
          <w:fldChar w:fldCharType="separate"/>
        </w:r>
        <w:r w:rsidR="009A363C">
          <w:rPr>
            <w:noProof/>
            <w:webHidden/>
          </w:rPr>
          <w:t>93</w:t>
        </w:r>
        <w:r w:rsidR="00940339">
          <w:rPr>
            <w:noProof/>
            <w:webHidden/>
          </w:rPr>
          <w:fldChar w:fldCharType="end"/>
        </w:r>
      </w:hyperlink>
    </w:p>
    <w:p w14:paraId="18E24099" w14:textId="59BA6AF5"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4" w:history="1">
        <w:r w:rsidR="00940339" w:rsidRPr="00003D1E">
          <w:rPr>
            <w:rStyle w:val="Hyperlink"/>
            <w:noProof/>
          </w:rPr>
          <w:t>Figure 70 - Hourly MAPE for the Forecasters – Saint John Dataset</w:t>
        </w:r>
        <w:r w:rsidR="00940339">
          <w:rPr>
            <w:noProof/>
            <w:webHidden/>
          </w:rPr>
          <w:tab/>
        </w:r>
        <w:r w:rsidR="00940339">
          <w:rPr>
            <w:noProof/>
            <w:webHidden/>
          </w:rPr>
          <w:fldChar w:fldCharType="begin"/>
        </w:r>
        <w:r w:rsidR="00940339">
          <w:rPr>
            <w:noProof/>
            <w:webHidden/>
          </w:rPr>
          <w:instrText xml:space="preserve"> PAGEREF _Toc88140744 \h </w:instrText>
        </w:r>
        <w:r w:rsidR="00940339">
          <w:rPr>
            <w:noProof/>
            <w:webHidden/>
          </w:rPr>
        </w:r>
        <w:r w:rsidR="00940339">
          <w:rPr>
            <w:noProof/>
            <w:webHidden/>
          </w:rPr>
          <w:fldChar w:fldCharType="separate"/>
        </w:r>
        <w:r w:rsidR="009A363C">
          <w:rPr>
            <w:noProof/>
            <w:webHidden/>
          </w:rPr>
          <w:t>94</w:t>
        </w:r>
        <w:r w:rsidR="00940339">
          <w:rPr>
            <w:noProof/>
            <w:webHidden/>
          </w:rPr>
          <w:fldChar w:fldCharType="end"/>
        </w:r>
      </w:hyperlink>
    </w:p>
    <w:p w14:paraId="3AD4F643" w14:textId="01223AA9"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5" w:history="1">
        <w:r w:rsidR="00940339" w:rsidRPr="00003D1E">
          <w:rPr>
            <w:rStyle w:val="Hyperlink"/>
            <w:noProof/>
          </w:rPr>
          <w:t>Figure 71 - Hourly Error Distribution for the CNN Forecaster – Saint John Dataset</w:t>
        </w:r>
        <w:r w:rsidR="00940339">
          <w:rPr>
            <w:noProof/>
            <w:webHidden/>
          </w:rPr>
          <w:tab/>
        </w:r>
        <w:r w:rsidR="00940339">
          <w:rPr>
            <w:noProof/>
            <w:webHidden/>
          </w:rPr>
          <w:fldChar w:fldCharType="begin"/>
        </w:r>
        <w:r w:rsidR="00940339">
          <w:rPr>
            <w:noProof/>
            <w:webHidden/>
          </w:rPr>
          <w:instrText xml:space="preserve"> PAGEREF _Toc88140745 \h </w:instrText>
        </w:r>
        <w:r w:rsidR="00940339">
          <w:rPr>
            <w:noProof/>
            <w:webHidden/>
          </w:rPr>
        </w:r>
        <w:r w:rsidR="00940339">
          <w:rPr>
            <w:noProof/>
            <w:webHidden/>
          </w:rPr>
          <w:fldChar w:fldCharType="separate"/>
        </w:r>
        <w:r w:rsidR="009A363C">
          <w:rPr>
            <w:noProof/>
            <w:webHidden/>
          </w:rPr>
          <w:t>94</w:t>
        </w:r>
        <w:r w:rsidR="00940339">
          <w:rPr>
            <w:noProof/>
            <w:webHidden/>
          </w:rPr>
          <w:fldChar w:fldCharType="end"/>
        </w:r>
      </w:hyperlink>
    </w:p>
    <w:p w14:paraId="16F84986" w14:textId="0DFB1903"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6" w:history="1">
        <w:r w:rsidR="00940339" w:rsidRPr="00003D1E">
          <w:rPr>
            <w:rStyle w:val="Hyperlink"/>
            <w:noProof/>
          </w:rPr>
          <w:t>Figure 72 - Hourly Error Distribution for the LSTM Forecaster – Saint John Dataset</w:t>
        </w:r>
        <w:r w:rsidR="00940339">
          <w:rPr>
            <w:noProof/>
            <w:webHidden/>
          </w:rPr>
          <w:tab/>
        </w:r>
        <w:r w:rsidR="00940339">
          <w:rPr>
            <w:noProof/>
            <w:webHidden/>
          </w:rPr>
          <w:fldChar w:fldCharType="begin"/>
        </w:r>
        <w:r w:rsidR="00940339">
          <w:rPr>
            <w:noProof/>
            <w:webHidden/>
          </w:rPr>
          <w:instrText xml:space="preserve"> PAGEREF _Toc88140746 \h </w:instrText>
        </w:r>
        <w:r w:rsidR="00940339">
          <w:rPr>
            <w:noProof/>
            <w:webHidden/>
          </w:rPr>
        </w:r>
        <w:r w:rsidR="00940339">
          <w:rPr>
            <w:noProof/>
            <w:webHidden/>
          </w:rPr>
          <w:fldChar w:fldCharType="separate"/>
        </w:r>
        <w:r w:rsidR="009A363C">
          <w:rPr>
            <w:noProof/>
            <w:webHidden/>
          </w:rPr>
          <w:t>95</w:t>
        </w:r>
        <w:r w:rsidR="00940339">
          <w:rPr>
            <w:noProof/>
            <w:webHidden/>
          </w:rPr>
          <w:fldChar w:fldCharType="end"/>
        </w:r>
      </w:hyperlink>
    </w:p>
    <w:p w14:paraId="4E2963B5" w14:textId="66E2377E"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7" w:history="1">
        <w:r w:rsidR="00940339" w:rsidRPr="00003D1E">
          <w:rPr>
            <w:rStyle w:val="Hyperlink"/>
            <w:noProof/>
          </w:rPr>
          <w:t>Figure 73 - Hourly Error Distribution for the ANN Forecaster – Saint John Dataset</w:t>
        </w:r>
        <w:r w:rsidR="00940339">
          <w:rPr>
            <w:noProof/>
            <w:webHidden/>
          </w:rPr>
          <w:tab/>
        </w:r>
        <w:r w:rsidR="00940339">
          <w:rPr>
            <w:noProof/>
            <w:webHidden/>
          </w:rPr>
          <w:fldChar w:fldCharType="begin"/>
        </w:r>
        <w:r w:rsidR="00940339">
          <w:rPr>
            <w:noProof/>
            <w:webHidden/>
          </w:rPr>
          <w:instrText xml:space="preserve"> PAGEREF _Toc88140747 \h </w:instrText>
        </w:r>
        <w:r w:rsidR="00940339">
          <w:rPr>
            <w:noProof/>
            <w:webHidden/>
          </w:rPr>
        </w:r>
        <w:r w:rsidR="00940339">
          <w:rPr>
            <w:noProof/>
            <w:webHidden/>
          </w:rPr>
          <w:fldChar w:fldCharType="separate"/>
        </w:r>
        <w:r w:rsidR="009A363C">
          <w:rPr>
            <w:noProof/>
            <w:webHidden/>
          </w:rPr>
          <w:t>95</w:t>
        </w:r>
        <w:r w:rsidR="00940339">
          <w:rPr>
            <w:noProof/>
            <w:webHidden/>
          </w:rPr>
          <w:fldChar w:fldCharType="end"/>
        </w:r>
      </w:hyperlink>
    </w:p>
    <w:p w14:paraId="24E30247" w14:textId="0465347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8" w:history="1">
        <w:r w:rsidR="00940339" w:rsidRPr="00003D1E">
          <w:rPr>
            <w:rStyle w:val="Hyperlink"/>
            <w:noProof/>
          </w:rPr>
          <w:t>Figure 74 - Hourly Error Distribution for the MLR Forecaster – Saint John Dataset</w:t>
        </w:r>
        <w:r w:rsidR="00940339">
          <w:rPr>
            <w:noProof/>
            <w:webHidden/>
          </w:rPr>
          <w:tab/>
        </w:r>
        <w:r w:rsidR="00940339">
          <w:rPr>
            <w:noProof/>
            <w:webHidden/>
          </w:rPr>
          <w:fldChar w:fldCharType="begin"/>
        </w:r>
        <w:r w:rsidR="00940339">
          <w:rPr>
            <w:noProof/>
            <w:webHidden/>
          </w:rPr>
          <w:instrText xml:space="preserve"> PAGEREF _Toc88140748 \h </w:instrText>
        </w:r>
        <w:r w:rsidR="00940339">
          <w:rPr>
            <w:noProof/>
            <w:webHidden/>
          </w:rPr>
        </w:r>
        <w:r w:rsidR="00940339">
          <w:rPr>
            <w:noProof/>
            <w:webHidden/>
          </w:rPr>
          <w:fldChar w:fldCharType="separate"/>
        </w:r>
        <w:r w:rsidR="009A363C">
          <w:rPr>
            <w:noProof/>
            <w:webHidden/>
          </w:rPr>
          <w:t>96</w:t>
        </w:r>
        <w:r w:rsidR="00940339">
          <w:rPr>
            <w:noProof/>
            <w:webHidden/>
          </w:rPr>
          <w:fldChar w:fldCharType="end"/>
        </w:r>
      </w:hyperlink>
    </w:p>
    <w:p w14:paraId="33DB2A5F" w14:textId="2235DC7C"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49" w:history="1">
        <w:r w:rsidR="00940339" w:rsidRPr="00003D1E">
          <w:rPr>
            <w:rStyle w:val="Hyperlink"/>
            <w:noProof/>
          </w:rPr>
          <w:t>Figure 75 - Hourly Error Distribution for the ARIMA Forecaster – Saint John Dataset</w:t>
        </w:r>
        <w:r w:rsidR="00940339">
          <w:rPr>
            <w:noProof/>
            <w:webHidden/>
          </w:rPr>
          <w:tab/>
        </w:r>
        <w:r w:rsidR="00940339">
          <w:rPr>
            <w:noProof/>
            <w:webHidden/>
          </w:rPr>
          <w:fldChar w:fldCharType="begin"/>
        </w:r>
        <w:r w:rsidR="00940339">
          <w:rPr>
            <w:noProof/>
            <w:webHidden/>
          </w:rPr>
          <w:instrText xml:space="preserve"> PAGEREF _Toc88140749 \h </w:instrText>
        </w:r>
        <w:r w:rsidR="00940339">
          <w:rPr>
            <w:noProof/>
            <w:webHidden/>
          </w:rPr>
        </w:r>
        <w:r w:rsidR="00940339">
          <w:rPr>
            <w:noProof/>
            <w:webHidden/>
          </w:rPr>
          <w:fldChar w:fldCharType="separate"/>
        </w:r>
        <w:r w:rsidR="009A363C">
          <w:rPr>
            <w:noProof/>
            <w:webHidden/>
          </w:rPr>
          <w:t>96</w:t>
        </w:r>
        <w:r w:rsidR="00940339">
          <w:rPr>
            <w:noProof/>
            <w:webHidden/>
          </w:rPr>
          <w:fldChar w:fldCharType="end"/>
        </w:r>
      </w:hyperlink>
    </w:p>
    <w:p w14:paraId="79F54A69" w14:textId="61872073"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0" w:history="1">
        <w:r w:rsidR="00940339" w:rsidRPr="00003D1E">
          <w:rPr>
            <w:rStyle w:val="Hyperlink"/>
            <w:noProof/>
          </w:rPr>
          <w:t>Figure 76 - Hourly Error Distribution for the SNF Forecaster – Saint John Dataset</w:t>
        </w:r>
        <w:r w:rsidR="00940339">
          <w:rPr>
            <w:noProof/>
            <w:webHidden/>
          </w:rPr>
          <w:tab/>
        </w:r>
        <w:r w:rsidR="00940339">
          <w:rPr>
            <w:noProof/>
            <w:webHidden/>
          </w:rPr>
          <w:fldChar w:fldCharType="begin"/>
        </w:r>
        <w:r w:rsidR="00940339">
          <w:rPr>
            <w:noProof/>
            <w:webHidden/>
          </w:rPr>
          <w:instrText xml:space="preserve"> PAGEREF _Toc88140750 \h </w:instrText>
        </w:r>
        <w:r w:rsidR="00940339">
          <w:rPr>
            <w:noProof/>
            <w:webHidden/>
          </w:rPr>
        </w:r>
        <w:r w:rsidR="00940339">
          <w:rPr>
            <w:noProof/>
            <w:webHidden/>
          </w:rPr>
          <w:fldChar w:fldCharType="separate"/>
        </w:r>
        <w:r w:rsidR="009A363C">
          <w:rPr>
            <w:noProof/>
            <w:webHidden/>
          </w:rPr>
          <w:t>97</w:t>
        </w:r>
        <w:r w:rsidR="00940339">
          <w:rPr>
            <w:noProof/>
            <w:webHidden/>
          </w:rPr>
          <w:fldChar w:fldCharType="end"/>
        </w:r>
      </w:hyperlink>
    </w:p>
    <w:p w14:paraId="52349E6C" w14:textId="22F673EA"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1" w:history="1">
        <w:r w:rsidR="00940339" w:rsidRPr="00003D1E">
          <w:rPr>
            <w:rStyle w:val="Hyperlink"/>
            <w:noProof/>
          </w:rPr>
          <w:t>Figure 77 - The Weekly Average Demand for Each Day – Saint John Dataset</w:t>
        </w:r>
        <w:r w:rsidR="00940339">
          <w:rPr>
            <w:noProof/>
            <w:webHidden/>
          </w:rPr>
          <w:tab/>
        </w:r>
        <w:r w:rsidR="00940339">
          <w:rPr>
            <w:noProof/>
            <w:webHidden/>
          </w:rPr>
          <w:fldChar w:fldCharType="begin"/>
        </w:r>
        <w:r w:rsidR="00940339">
          <w:rPr>
            <w:noProof/>
            <w:webHidden/>
          </w:rPr>
          <w:instrText xml:space="preserve"> PAGEREF _Toc88140751 \h </w:instrText>
        </w:r>
        <w:r w:rsidR="00940339">
          <w:rPr>
            <w:noProof/>
            <w:webHidden/>
          </w:rPr>
        </w:r>
        <w:r w:rsidR="00940339">
          <w:rPr>
            <w:noProof/>
            <w:webHidden/>
          </w:rPr>
          <w:fldChar w:fldCharType="separate"/>
        </w:r>
        <w:r w:rsidR="009A363C">
          <w:rPr>
            <w:noProof/>
            <w:webHidden/>
          </w:rPr>
          <w:t>98</w:t>
        </w:r>
        <w:r w:rsidR="00940339">
          <w:rPr>
            <w:noProof/>
            <w:webHidden/>
          </w:rPr>
          <w:fldChar w:fldCharType="end"/>
        </w:r>
      </w:hyperlink>
    </w:p>
    <w:p w14:paraId="47AE6DE0" w14:textId="4B17AAB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2" w:history="1">
        <w:r w:rsidR="00940339" w:rsidRPr="00003D1E">
          <w:rPr>
            <w:rStyle w:val="Hyperlink"/>
            <w:noProof/>
          </w:rPr>
          <w:t>Figure 78 - Daily MAPE for the Forecasters – Saint John Dataset</w:t>
        </w:r>
        <w:r w:rsidR="00940339">
          <w:rPr>
            <w:noProof/>
            <w:webHidden/>
          </w:rPr>
          <w:tab/>
        </w:r>
        <w:r w:rsidR="00940339">
          <w:rPr>
            <w:noProof/>
            <w:webHidden/>
          </w:rPr>
          <w:fldChar w:fldCharType="begin"/>
        </w:r>
        <w:r w:rsidR="00940339">
          <w:rPr>
            <w:noProof/>
            <w:webHidden/>
          </w:rPr>
          <w:instrText xml:space="preserve"> PAGEREF _Toc88140752 \h </w:instrText>
        </w:r>
        <w:r w:rsidR="00940339">
          <w:rPr>
            <w:noProof/>
            <w:webHidden/>
          </w:rPr>
        </w:r>
        <w:r w:rsidR="00940339">
          <w:rPr>
            <w:noProof/>
            <w:webHidden/>
          </w:rPr>
          <w:fldChar w:fldCharType="separate"/>
        </w:r>
        <w:r w:rsidR="009A363C">
          <w:rPr>
            <w:noProof/>
            <w:webHidden/>
          </w:rPr>
          <w:t>99</w:t>
        </w:r>
        <w:r w:rsidR="00940339">
          <w:rPr>
            <w:noProof/>
            <w:webHidden/>
          </w:rPr>
          <w:fldChar w:fldCharType="end"/>
        </w:r>
      </w:hyperlink>
    </w:p>
    <w:p w14:paraId="09B9FFA6" w14:textId="6538B17B"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3" w:history="1">
        <w:r w:rsidR="00940339" w:rsidRPr="00003D1E">
          <w:rPr>
            <w:rStyle w:val="Hyperlink"/>
            <w:noProof/>
          </w:rPr>
          <w:t>Figure 79 - Daily Error Distribution for the CNN Forecaster – Saint John Dataset</w:t>
        </w:r>
        <w:r w:rsidR="00940339">
          <w:rPr>
            <w:noProof/>
            <w:webHidden/>
          </w:rPr>
          <w:tab/>
        </w:r>
        <w:r w:rsidR="00940339">
          <w:rPr>
            <w:noProof/>
            <w:webHidden/>
          </w:rPr>
          <w:fldChar w:fldCharType="begin"/>
        </w:r>
        <w:r w:rsidR="00940339">
          <w:rPr>
            <w:noProof/>
            <w:webHidden/>
          </w:rPr>
          <w:instrText xml:space="preserve"> PAGEREF _Toc88140753 \h </w:instrText>
        </w:r>
        <w:r w:rsidR="00940339">
          <w:rPr>
            <w:noProof/>
            <w:webHidden/>
          </w:rPr>
        </w:r>
        <w:r w:rsidR="00940339">
          <w:rPr>
            <w:noProof/>
            <w:webHidden/>
          </w:rPr>
          <w:fldChar w:fldCharType="separate"/>
        </w:r>
        <w:r w:rsidR="009A363C">
          <w:rPr>
            <w:noProof/>
            <w:webHidden/>
          </w:rPr>
          <w:t>99</w:t>
        </w:r>
        <w:r w:rsidR="00940339">
          <w:rPr>
            <w:noProof/>
            <w:webHidden/>
          </w:rPr>
          <w:fldChar w:fldCharType="end"/>
        </w:r>
      </w:hyperlink>
    </w:p>
    <w:p w14:paraId="3F912B8B" w14:textId="01D05425"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4" w:history="1">
        <w:r w:rsidR="00940339" w:rsidRPr="00003D1E">
          <w:rPr>
            <w:rStyle w:val="Hyperlink"/>
            <w:noProof/>
          </w:rPr>
          <w:t>Figure 80 - Daily Error Distribution for the LSTM Forecaster – Saint John Dataset</w:t>
        </w:r>
        <w:r w:rsidR="00940339">
          <w:rPr>
            <w:noProof/>
            <w:webHidden/>
          </w:rPr>
          <w:tab/>
        </w:r>
        <w:r w:rsidR="00940339">
          <w:rPr>
            <w:noProof/>
            <w:webHidden/>
          </w:rPr>
          <w:fldChar w:fldCharType="begin"/>
        </w:r>
        <w:r w:rsidR="00940339">
          <w:rPr>
            <w:noProof/>
            <w:webHidden/>
          </w:rPr>
          <w:instrText xml:space="preserve"> PAGEREF _Toc88140754 \h </w:instrText>
        </w:r>
        <w:r w:rsidR="00940339">
          <w:rPr>
            <w:noProof/>
            <w:webHidden/>
          </w:rPr>
        </w:r>
        <w:r w:rsidR="00940339">
          <w:rPr>
            <w:noProof/>
            <w:webHidden/>
          </w:rPr>
          <w:fldChar w:fldCharType="separate"/>
        </w:r>
        <w:r w:rsidR="009A363C">
          <w:rPr>
            <w:noProof/>
            <w:webHidden/>
          </w:rPr>
          <w:t>100</w:t>
        </w:r>
        <w:r w:rsidR="00940339">
          <w:rPr>
            <w:noProof/>
            <w:webHidden/>
          </w:rPr>
          <w:fldChar w:fldCharType="end"/>
        </w:r>
      </w:hyperlink>
    </w:p>
    <w:p w14:paraId="3F403BBA" w14:textId="096FE785"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5" w:history="1">
        <w:r w:rsidR="00940339" w:rsidRPr="00003D1E">
          <w:rPr>
            <w:rStyle w:val="Hyperlink"/>
            <w:noProof/>
          </w:rPr>
          <w:t>Figure 81 - Daily Error Distribution for the ANN Forecaster – Saint John Dataset</w:t>
        </w:r>
        <w:r w:rsidR="00940339">
          <w:rPr>
            <w:noProof/>
            <w:webHidden/>
          </w:rPr>
          <w:tab/>
        </w:r>
        <w:r w:rsidR="00940339">
          <w:rPr>
            <w:noProof/>
            <w:webHidden/>
          </w:rPr>
          <w:fldChar w:fldCharType="begin"/>
        </w:r>
        <w:r w:rsidR="00940339">
          <w:rPr>
            <w:noProof/>
            <w:webHidden/>
          </w:rPr>
          <w:instrText xml:space="preserve"> PAGEREF _Toc88140755 \h </w:instrText>
        </w:r>
        <w:r w:rsidR="00940339">
          <w:rPr>
            <w:noProof/>
            <w:webHidden/>
          </w:rPr>
        </w:r>
        <w:r w:rsidR="00940339">
          <w:rPr>
            <w:noProof/>
            <w:webHidden/>
          </w:rPr>
          <w:fldChar w:fldCharType="separate"/>
        </w:r>
        <w:r w:rsidR="009A363C">
          <w:rPr>
            <w:noProof/>
            <w:webHidden/>
          </w:rPr>
          <w:t>100</w:t>
        </w:r>
        <w:r w:rsidR="00940339">
          <w:rPr>
            <w:noProof/>
            <w:webHidden/>
          </w:rPr>
          <w:fldChar w:fldCharType="end"/>
        </w:r>
      </w:hyperlink>
    </w:p>
    <w:p w14:paraId="1E402C4F" w14:textId="2CA3C14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6" w:history="1">
        <w:r w:rsidR="00940339" w:rsidRPr="00003D1E">
          <w:rPr>
            <w:rStyle w:val="Hyperlink"/>
            <w:noProof/>
          </w:rPr>
          <w:t>Figure 82 - Daily Error Distribution for the MLR Forecaster – Saint John Dataset</w:t>
        </w:r>
        <w:r w:rsidR="00940339">
          <w:rPr>
            <w:noProof/>
            <w:webHidden/>
          </w:rPr>
          <w:tab/>
        </w:r>
        <w:r w:rsidR="00940339">
          <w:rPr>
            <w:noProof/>
            <w:webHidden/>
          </w:rPr>
          <w:fldChar w:fldCharType="begin"/>
        </w:r>
        <w:r w:rsidR="00940339">
          <w:rPr>
            <w:noProof/>
            <w:webHidden/>
          </w:rPr>
          <w:instrText xml:space="preserve"> PAGEREF _Toc88140756 \h </w:instrText>
        </w:r>
        <w:r w:rsidR="00940339">
          <w:rPr>
            <w:noProof/>
            <w:webHidden/>
          </w:rPr>
        </w:r>
        <w:r w:rsidR="00940339">
          <w:rPr>
            <w:noProof/>
            <w:webHidden/>
          </w:rPr>
          <w:fldChar w:fldCharType="separate"/>
        </w:r>
        <w:r w:rsidR="009A363C">
          <w:rPr>
            <w:noProof/>
            <w:webHidden/>
          </w:rPr>
          <w:t>101</w:t>
        </w:r>
        <w:r w:rsidR="00940339">
          <w:rPr>
            <w:noProof/>
            <w:webHidden/>
          </w:rPr>
          <w:fldChar w:fldCharType="end"/>
        </w:r>
      </w:hyperlink>
    </w:p>
    <w:p w14:paraId="1EF08F18" w14:textId="0BA57733"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7" w:history="1">
        <w:r w:rsidR="00940339" w:rsidRPr="00003D1E">
          <w:rPr>
            <w:rStyle w:val="Hyperlink"/>
            <w:noProof/>
          </w:rPr>
          <w:t>Figure 83 - Daily Error Distribution for the ARIMA Forecaster – Saint John Dataset</w:t>
        </w:r>
        <w:r w:rsidR="00940339">
          <w:rPr>
            <w:noProof/>
            <w:webHidden/>
          </w:rPr>
          <w:tab/>
        </w:r>
        <w:r w:rsidR="00940339">
          <w:rPr>
            <w:noProof/>
            <w:webHidden/>
          </w:rPr>
          <w:fldChar w:fldCharType="begin"/>
        </w:r>
        <w:r w:rsidR="00940339">
          <w:rPr>
            <w:noProof/>
            <w:webHidden/>
          </w:rPr>
          <w:instrText xml:space="preserve"> PAGEREF _Toc88140757 \h </w:instrText>
        </w:r>
        <w:r w:rsidR="00940339">
          <w:rPr>
            <w:noProof/>
            <w:webHidden/>
          </w:rPr>
        </w:r>
        <w:r w:rsidR="00940339">
          <w:rPr>
            <w:noProof/>
            <w:webHidden/>
          </w:rPr>
          <w:fldChar w:fldCharType="separate"/>
        </w:r>
        <w:r w:rsidR="009A363C">
          <w:rPr>
            <w:noProof/>
            <w:webHidden/>
          </w:rPr>
          <w:t>101</w:t>
        </w:r>
        <w:r w:rsidR="00940339">
          <w:rPr>
            <w:noProof/>
            <w:webHidden/>
          </w:rPr>
          <w:fldChar w:fldCharType="end"/>
        </w:r>
      </w:hyperlink>
    </w:p>
    <w:p w14:paraId="0DAE4EA2" w14:textId="0E9C6FA6"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8" w:history="1">
        <w:r w:rsidR="00940339" w:rsidRPr="00003D1E">
          <w:rPr>
            <w:rStyle w:val="Hyperlink"/>
            <w:noProof/>
          </w:rPr>
          <w:t>Figure 84 - Daily Error Distribution for the SNF Forecaster – Saint John Dataset</w:t>
        </w:r>
        <w:r w:rsidR="00940339">
          <w:rPr>
            <w:noProof/>
            <w:webHidden/>
          </w:rPr>
          <w:tab/>
        </w:r>
        <w:r w:rsidR="00940339">
          <w:rPr>
            <w:noProof/>
            <w:webHidden/>
          </w:rPr>
          <w:fldChar w:fldCharType="begin"/>
        </w:r>
        <w:r w:rsidR="00940339">
          <w:rPr>
            <w:noProof/>
            <w:webHidden/>
          </w:rPr>
          <w:instrText xml:space="preserve"> PAGEREF _Toc88140758 \h </w:instrText>
        </w:r>
        <w:r w:rsidR="00940339">
          <w:rPr>
            <w:noProof/>
            <w:webHidden/>
          </w:rPr>
        </w:r>
        <w:r w:rsidR="00940339">
          <w:rPr>
            <w:noProof/>
            <w:webHidden/>
          </w:rPr>
          <w:fldChar w:fldCharType="separate"/>
        </w:r>
        <w:r w:rsidR="009A363C">
          <w:rPr>
            <w:noProof/>
            <w:webHidden/>
          </w:rPr>
          <w:t>102</w:t>
        </w:r>
        <w:r w:rsidR="00940339">
          <w:rPr>
            <w:noProof/>
            <w:webHidden/>
          </w:rPr>
          <w:fldChar w:fldCharType="end"/>
        </w:r>
      </w:hyperlink>
    </w:p>
    <w:p w14:paraId="730B5831" w14:textId="54972AB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59" w:history="1">
        <w:r w:rsidR="00940339" w:rsidRPr="00003D1E">
          <w:rPr>
            <w:rStyle w:val="Hyperlink"/>
            <w:noProof/>
          </w:rPr>
          <w:t>Figure 85 - The Monthly Average Demand for Each Month – Saint John Dataset</w:t>
        </w:r>
        <w:r w:rsidR="00940339">
          <w:rPr>
            <w:noProof/>
            <w:webHidden/>
          </w:rPr>
          <w:tab/>
        </w:r>
        <w:r w:rsidR="00940339">
          <w:rPr>
            <w:noProof/>
            <w:webHidden/>
          </w:rPr>
          <w:fldChar w:fldCharType="begin"/>
        </w:r>
        <w:r w:rsidR="00940339">
          <w:rPr>
            <w:noProof/>
            <w:webHidden/>
          </w:rPr>
          <w:instrText xml:space="preserve"> PAGEREF _Toc88140759 \h </w:instrText>
        </w:r>
        <w:r w:rsidR="00940339">
          <w:rPr>
            <w:noProof/>
            <w:webHidden/>
          </w:rPr>
        </w:r>
        <w:r w:rsidR="00940339">
          <w:rPr>
            <w:noProof/>
            <w:webHidden/>
          </w:rPr>
          <w:fldChar w:fldCharType="separate"/>
        </w:r>
        <w:r w:rsidR="009A363C">
          <w:rPr>
            <w:noProof/>
            <w:webHidden/>
          </w:rPr>
          <w:t>103</w:t>
        </w:r>
        <w:r w:rsidR="00940339">
          <w:rPr>
            <w:noProof/>
            <w:webHidden/>
          </w:rPr>
          <w:fldChar w:fldCharType="end"/>
        </w:r>
      </w:hyperlink>
    </w:p>
    <w:p w14:paraId="15434A9C" w14:textId="7FE1E2CB"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60" w:history="1">
        <w:r w:rsidR="00940339" w:rsidRPr="00003D1E">
          <w:rPr>
            <w:rStyle w:val="Hyperlink"/>
            <w:noProof/>
          </w:rPr>
          <w:t>Figure 86 - Monthly MAPE for Each Forecaster – Saint John Dataset</w:t>
        </w:r>
        <w:r w:rsidR="00940339">
          <w:rPr>
            <w:noProof/>
            <w:webHidden/>
          </w:rPr>
          <w:tab/>
        </w:r>
        <w:r w:rsidR="00940339">
          <w:rPr>
            <w:noProof/>
            <w:webHidden/>
          </w:rPr>
          <w:fldChar w:fldCharType="begin"/>
        </w:r>
        <w:r w:rsidR="00940339">
          <w:rPr>
            <w:noProof/>
            <w:webHidden/>
          </w:rPr>
          <w:instrText xml:space="preserve"> PAGEREF _Toc88140760 \h </w:instrText>
        </w:r>
        <w:r w:rsidR="00940339">
          <w:rPr>
            <w:noProof/>
            <w:webHidden/>
          </w:rPr>
        </w:r>
        <w:r w:rsidR="00940339">
          <w:rPr>
            <w:noProof/>
            <w:webHidden/>
          </w:rPr>
          <w:fldChar w:fldCharType="separate"/>
        </w:r>
        <w:r w:rsidR="009A363C">
          <w:rPr>
            <w:noProof/>
            <w:webHidden/>
          </w:rPr>
          <w:t>104</w:t>
        </w:r>
        <w:r w:rsidR="00940339">
          <w:rPr>
            <w:noProof/>
            <w:webHidden/>
          </w:rPr>
          <w:fldChar w:fldCharType="end"/>
        </w:r>
      </w:hyperlink>
    </w:p>
    <w:p w14:paraId="5192116C" w14:textId="3604ED5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61" w:history="1">
        <w:r w:rsidR="00940339" w:rsidRPr="00003D1E">
          <w:rPr>
            <w:rStyle w:val="Hyperlink"/>
            <w:noProof/>
          </w:rPr>
          <w:t>Figure 87 - Monthly Error Distribution for CNN Forecaster – Saint John Dataset</w:t>
        </w:r>
        <w:r w:rsidR="00940339">
          <w:rPr>
            <w:noProof/>
            <w:webHidden/>
          </w:rPr>
          <w:tab/>
        </w:r>
        <w:r w:rsidR="00940339">
          <w:rPr>
            <w:noProof/>
            <w:webHidden/>
          </w:rPr>
          <w:fldChar w:fldCharType="begin"/>
        </w:r>
        <w:r w:rsidR="00940339">
          <w:rPr>
            <w:noProof/>
            <w:webHidden/>
          </w:rPr>
          <w:instrText xml:space="preserve"> PAGEREF _Toc88140761 \h </w:instrText>
        </w:r>
        <w:r w:rsidR="00940339">
          <w:rPr>
            <w:noProof/>
            <w:webHidden/>
          </w:rPr>
        </w:r>
        <w:r w:rsidR="00940339">
          <w:rPr>
            <w:noProof/>
            <w:webHidden/>
          </w:rPr>
          <w:fldChar w:fldCharType="separate"/>
        </w:r>
        <w:r w:rsidR="009A363C">
          <w:rPr>
            <w:noProof/>
            <w:webHidden/>
          </w:rPr>
          <w:t>105</w:t>
        </w:r>
        <w:r w:rsidR="00940339">
          <w:rPr>
            <w:noProof/>
            <w:webHidden/>
          </w:rPr>
          <w:fldChar w:fldCharType="end"/>
        </w:r>
      </w:hyperlink>
    </w:p>
    <w:p w14:paraId="6BB33266" w14:textId="2717C0BD"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62" w:history="1">
        <w:r w:rsidR="00940339" w:rsidRPr="00003D1E">
          <w:rPr>
            <w:rStyle w:val="Hyperlink"/>
            <w:noProof/>
          </w:rPr>
          <w:t>Figure 88 - Monthly Error Distribution for LSTM Forecaster – Saint John Dataset</w:t>
        </w:r>
        <w:r w:rsidR="00940339">
          <w:rPr>
            <w:noProof/>
            <w:webHidden/>
          </w:rPr>
          <w:tab/>
        </w:r>
        <w:r w:rsidR="00940339">
          <w:rPr>
            <w:noProof/>
            <w:webHidden/>
          </w:rPr>
          <w:fldChar w:fldCharType="begin"/>
        </w:r>
        <w:r w:rsidR="00940339">
          <w:rPr>
            <w:noProof/>
            <w:webHidden/>
          </w:rPr>
          <w:instrText xml:space="preserve"> PAGEREF _Toc88140762 \h </w:instrText>
        </w:r>
        <w:r w:rsidR="00940339">
          <w:rPr>
            <w:noProof/>
            <w:webHidden/>
          </w:rPr>
        </w:r>
        <w:r w:rsidR="00940339">
          <w:rPr>
            <w:noProof/>
            <w:webHidden/>
          </w:rPr>
          <w:fldChar w:fldCharType="separate"/>
        </w:r>
        <w:r w:rsidR="009A363C">
          <w:rPr>
            <w:noProof/>
            <w:webHidden/>
          </w:rPr>
          <w:t>105</w:t>
        </w:r>
        <w:r w:rsidR="00940339">
          <w:rPr>
            <w:noProof/>
            <w:webHidden/>
          </w:rPr>
          <w:fldChar w:fldCharType="end"/>
        </w:r>
      </w:hyperlink>
    </w:p>
    <w:p w14:paraId="54A16EE9" w14:textId="0F7E8220"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63" w:history="1">
        <w:r w:rsidR="00940339" w:rsidRPr="00003D1E">
          <w:rPr>
            <w:rStyle w:val="Hyperlink"/>
            <w:noProof/>
          </w:rPr>
          <w:t>Figure 89 - Monthly Error Distribution for ANN Forecaster – Saint John Dataset</w:t>
        </w:r>
        <w:r w:rsidR="00940339">
          <w:rPr>
            <w:noProof/>
            <w:webHidden/>
          </w:rPr>
          <w:tab/>
        </w:r>
        <w:r w:rsidR="00940339">
          <w:rPr>
            <w:noProof/>
            <w:webHidden/>
          </w:rPr>
          <w:fldChar w:fldCharType="begin"/>
        </w:r>
        <w:r w:rsidR="00940339">
          <w:rPr>
            <w:noProof/>
            <w:webHidden/>
          </w:rPr>
          <w:instrText xml:space="preserve"> PAGEREF _Toc88140763 \h </w:instrText>
        </w:r>
        <w:r w:rsidR="00940339">
          <w:rPr>
            <w:noProof/>
            <w:webHidden/>
          </w:rPr>
        </w:r>
        <w:r w:rsidR="00940339">
          <w:rPr>
            <w:noProof/>
            <w:webHidden/>
          </w:rPr>
          <w:fldChar w:fldCharType="separate"/>
        </w:r>
        <w:r w:rsidR="009A363C">
          <w:rPr>
            <w:noProof/>
            <w:webHidden/>
          </w:rPr>
          <w:t>106</w:t>
        </w:r>
        <w:r w:rsidR="00940339">
          <w:rPr>
            <w:noProof/>
            <w:webHidden/>
          </w:rPr>
          <w:fldChar w:fldCharType="end"/>
        </w:r>
      </w:hyperlink>
    </w:p>
    <w:p w14:paraId="5028C439" w14:textId="172C70C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64" w:history="1">
        <w:r w:rsidR="00940339" w:rsidRPr="00003D1E">
          <w:rPr>
            <w:rStyle w:val="Hyperlink"/>
            <w:noProof/>
          </w:rPr>
          <w:t>Figure 90 - Monthly Error Distribution for MLR Forecaster – Saint John Dataset</w:t>
        </w:r>
        <w:r w:rsidR="00940339">
          <w:rPr>
            <w:noProof/>
            <w:webHidden/>
          </w:rPr>
          <w:tab/>
        </w:r>
        <w:r w:rsidR="00940339">
          <w:rPr>
            <w:noProof/>
            <w:webHidden/>
          </w:rPr>
          <w:fldChar w:fldCharType="begin"/>
        </w:r>
        <w:r w:rsidR="00940339">
          <w:rPr>
            <w:noProof/>
            <w:webHidden/>
          </w:rPr>
          <w:instrText xml:space="preserve"> PAGEREF _Toc88140764 \h </w:instrText>
        </w:r>
        <w:r w:rsidR="00940339">
          <w:rPr>
            <w:noProof/>
            <w:webHidden/>
          </w:rPr>
        </w:r>
        <w:r w:rsidR="00940339">
          <w:rPr>
            <w:noProof/>
            <w:webHidden/>
          </w:rPr>
          <w:fldChar w:fldCharType="separate"/>
        </w:r>
        <w:r w:rsidR="009A363C">
          <w:rPr>
            <w:noProof/>
            <w:webHidden/>
          </w:rPr>
          <w:t>106</w:t>
        </w:r>
        <w:r w:rsidR="00940339">
          <w:rPr>
            <w:noProof/>
            <w:webHidden/>
          </w:rPr>
          <w:fldChar w:fldCharType="end"/>
        </w:r>
      </w:hyperlink>
    </w:p>
    <w:p w14:paraId="46FCA7E8" w14:textId="5919F8CF"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65" w:history="1">
        <w:r w:rsidR="00940339" w:rsidRPr="00003D1E">
          <w:rPr>
            <w:rStyle w:val="Hyperlink"/>
            <w:noProof/>
          </w:rPr>
          <w:t>Figure 91 - Monthly Error Distribution for ARIMA Forecaster – Saint John Dataset</w:t>
        </w:r>
        <w:r w:rsidR="00940339">
          <w:rPr>
            <w:noProof/>
            <w:webHidden/>
          </w:rPr>
          <w:tab/>
        </w:r>
        <w:r w:rsidR="00940339">
          <w:rPr>
            <w:noProof/>
            <w:webHidden/>
          </w:rPr>
          <w:fldChar w:fldCharType="begin"/>
        </w:r>
        <w:r w:rsidR="00940339">
          <w:rPr>
            <w:noProof/>
            <w:webHidden/>
          </w:rPr>
          <w:instrText xml:space="preserve"> PAGEREF _Toc88140765 \h </w:instrText>
        </w:r>
        <w:r w:rsidR="00940339">
          <w:rPr>
            <w:noProof/>
            <w:webHidden/>
          </w:rPr>
        </w:r>
        <w:r w:rsidR="00940339">
          <w:rPr>
            <w:noProof/>
            <w:webHidden/>
          </w:rPr>
          <w:fldChar w:fldCharType="separate"/>
        </w:r>
        <w:r w:rsidR="009A363C">
          <w:rPr>
            <w:noProof/>
            <w:webHidden/>
          </w:rPr>
          <w:t>107</w:t>
        </w:r>
        <w:r w:rsidR="00940339">
          <w:rPr>
            <w:noProof/>
            <w:webHidden/>
          </w:rPr>
          <w:fldChar w:fldCharType="end"/>
        </w:r>
      </w:hyperlink>
    </w:p>
    <w:p w14:paraId="65C24A04" w14:textId="2A9BFDE1"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66" w:history="1">
        <w:r w:rsidR="00940339" w:rsidRPr="00003D1E">
          <w:rPr>
            <w:rStyle w:val="Hyperlink"/>
            <w:noProof/>
          </w:rPr>
          <w:t>Figure 92 - Monthly Error Distribution for SNF Forecaster – Saint John Dataset</w:t>
        </w:r>
        <w:r w:rsidR="00940339">
          <w:rPr>
            <w:noProof/>
            <w:webHidden/>
          </w:rPr>
          <w:tab/>
        </w:r>
        <w:r w:rsidR="00940339">
          <w:rPr>
            <w:noProof/>
            <w:webHidden/>
          </w:rPr>
          <w:fldChar w:fldCharType="begin"/>
        </w:r>
        <w:r w:rsidR="00940339">
          <w:rPr>
            <w:noProof/>
            <w:webHidden/>
          </w:rPr>
          <w:instrText xml:space="preserve"> PAGEREF _Toc88140766 \h </w:instrText>
        </w:r>
        <w:r w:rsidR="00940339">
          <w:rPr>
            <w:noProof/>
            <w:webHidden/>
          </w:rPr>
        </w:r>
        <w:r w:rsidR="00940339">
          <w:rPr>
            <w:noProof/>
            <w:webHidden/>
          </w:rPr>
          <w:fldChar w:fldCharType="separate"/>
        </w:r>
        <w:r w:rsidR="009A363C">
          <w:rPr>
            <w:noProof/>
            <w:webHidden/>
          </w:rPr>
          <w:t>107</w:t>
        </w:r>
        <w:r w:rsidR="00940339">
          <w:rPr>
            <w:noProof/>
            <w:webHidden/>
          </w:rPr>
          <w:fldChar w:fldCharType="end"/>
        </w:r>
      </w:hyperlink>
    </w:p>
    <w:p w14:paraId="699E7A61" w14:textId="42865797" w:rsidR="00940339" w:rsidRDefault="005D3519">
      <w:pPr>
        <w:pStyle w:val="TableofFigures"/>
        <w:tabs>
          <w:tab w:val="right" w:leader="dot" w:pos="8630"/>
        </w:tabs>
        <w:rPr>
          <w:rFonts w:asciiTheme="minorHAnsi" w:eastAsiaTheme="minorEastAsia" w:hAnsiTheme="minorHAnsi" w:cstheme="minorBidi"/>
          <w:noProof/>
          <w:sz w:val="22"/>
          <w:szCs w:val="22"/>
          <w:lang w:eastAsia="en-CA"/>
        </w:rPr>
      </w:pPr>
      <w:hyperlink w:anchor="_Toc88140767" w:history="1">
        <w:r w:rsidR="00940339" w:rsidRPr="00003D1E">
          <w:rPr>
            <w:rStyle w:val="Hyperlink"/>
            <w:noProof/>
          </w:rPr>
          <w:t>Figure 93 - Scatter Plot of Load Demand versus Temperature – Saint John Dataset</w:t>
        </w:r>
        <w:r w:rsidR="00940339">
          <w:rPr>
            <w:noProof/>
            <w:webHidden/>
          </w:rPr>
          <w:tab/>
        </w:r>
        <w:r w:rsidR="00940339">
          <w:rPr>
            <w:noProof/>
            <w:webHidden/>
          </w:rPr>
          <w:fldChar w:fldCharType="begin"/>
        </w:r>
        <w:r w:rsidR="00940339">
          <w:rPr>
            <w:noProof/>
            <w:webHidden/>
          </w:rPr>
          <w:instrText xml:space="preserve"> PAGEREF _Toc88140767 \h </w:instrText>
        </w:r>
        <w:r w:rsidR="00940339">
          <w:rPr>
            <w:noProof/>
            <w:webHidden/>
          </w:rPr>
        </w:r>
        <w:r w:rsidR="00940339">
          <w:rPr>
            <w:noProof/>
            <w:webHidden/>
          </w:rPr>
          <w:fldChar w:fldCharType="separate"/>
        </w:r>
        <w:r w:rsidR="009A363C">
          <w:rPr>
            <w:noProof/>
            <w:webHidden/>
          </w:rPr>
          <w:t>109</w:t>
        </w:r>
        <w:r w:rsidR="00940339">
          <w:rPr>
            <w:noProof/>
            <w:webHidden/>
          </w:rPr>
          <w:fldChar w:fldCharType="end"/>
        </w:r>
      </w:hyperlink>
    </w:p>
    <w:p w14:paraId="4B85F338" w14:textId="7FC9CFE6"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8140586"/>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8140587"/>
      <w:r>
        <w:lastRenderedPageBreak/>
        <w:t xml:space="preserve">1 </w:t>
      </w:r>
      <w:r w:rsidR="0056500B" w:rsidRPr="00CF19C9">
        <w:t>Introduction</w:t>
      </w:r>
      <w:bookmarkEnd w:id="9"/>
    </w:p>
    <w:p w14:paraId="6D7E2E65" w14:textId="610B235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4F5FA2D8" w:rsidR="00F70BD6" w:rsidRDefault="005C72F2" w:rsidP="00F70BD6">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5C05ECE2"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and implemented 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88140588"/>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5F753108"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in such a way that they represented both statistical and machine learning techniques, as well as the most widely used techniques among researchers and </w:t>
      </w:r>
      <w:r w:rsidRPr="00425998">
        <w:lastRenderedPageBreak/>
        <w:t xml:space="preserve">utilities. The selection criteria were 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55583932" w14:textId="3F6A9F33" w:rsidR="00580F47" w:rsidRDefault="00580F47" w:rsidP="00744571">
      <w:pPr>
        <w:pStyle w:val="ListParagraph"/>
        <w:numPr>
          <w:ilvl w:val="0"/>
          <w:numId w:val="44"/>
        </w:numPr>
      </w:pPr>
      <w:commentRangeStart w:id="11"/>
      <w:commentRangeStart w:id="12"/>
      <w:r w:rsidRPr="00580F47">
        <w:t xml:space="preserve">To evaluate </w:t>
      </w:r>
      <w:commentRangeEnd w:id="11"/>
      <w:r w:rsidR="00E81BA8">
        <w:rPr>
          <w:rStyle w:val="CommentReference"/>
        </w:rPr>
        <w:commentReference w:id="11"/>
      </w:r>
      <w:commentRangeEnd w:id="12"/>
      <w:r w:rsidR="00E81BA8">
        <w:rPr>
          <w:rStyle w:val="CommentReference"/>
        </w:rPr>
        <w:commentReference w:id="12"/>
      </w:r>
      <w:r w:rsidRPr="00580F47">
        <w:t>the proposed benchmark and deep learning forecasters on three distinct datasets from three distinct cities. Saint John Energy provided one data set in order to assess the potential benefits for this reseller directly. Two additional data sets from Ottawa and Toronto were included to standardize assessment and improve comprehension of performance across data sets. Due to the fact that the last two data sets are publicly available, their inclusion aids in the reproducibility of this work. Chapter 3 provides information about the datasets.</w:t>
      </w:r>
    </w:p>
    <w:p w14:paraId="752432B4" w14:textId="2A0D78EE" w:rsidR="0039248D" w:rsidRDefault="0039248D" w:rsidP="00094A49">
      <w:pPr>
        <w:pStyle w:val="ListParagraph"/>
        <w:numPr>
          <w:ilvl w:val="0"/>
          <w:numId w:val="44"/>
        </w:numPr>
      </w:pPr>
      <w:r w:rsidRPr="0039248D">
        <w:t>To compare forecasters' performance. We examined the overall accuracy and daily load demand peak prediction. Chapter 3 discusses the results of the overall comparison.</w:t>
      </w:r>
    </w:p>
    <w:p w14:paraId="61E50C90" w14:textId="34D53E3D" w:rsidR="008C4D99" w:rsidRDefault="008C4D99" w:rsidP="00094A49">
      <w:pPr>
        <w:pStyle w:val="ListParagraph"/>
        <w:numPr>
          <w:ilvl w:val="0"/>
          <w:numId w:val="44"/>
        </w:numPr>
      </w:pPr>
      <w:r w:rsidRPr="008C4D99">
        <w:t xml:space="preserve">To conduct an in-depth analysis of performance across hours, days, months, and seasons. The goal here was to see if certain </w:t>
      </w:r>
      <w:r w:rsidR="00B911F1">
        <w:t>forecaster</w:t>
      </w:r>
      <w:r w:rsidRPr="008C4D99">
        <w:t>s performed better or worse at different times of day, days of the week, months of the year, or seasons. The results of this in-depth analysis are presented in Chapter 4.</w:t>
      </w:r>
    </w:p>
    <w:p w14:paraId="4D2EE70C" w14:textId="6ED5FDE4" w:rsidR="00970FB8" w:rsidRPr="00B50682" w:rsidRDefault="00C54F67" w:rsidP="00B4717C">
      <w:pPr>
        <w:ind w:firstLine="288"/>
      </w:pPr>
      <w:r w:rsidRPr="00C54F67">
        <w:t xml:space="preserve">In March 2021, Saint John Energy experienced its highest peak demand of the year, dating all the way back to January. Our smart grid team was approached to forecast the day </w:t>
      </w:r>
      <w:r w:rsidRPr="00C54F67">
        <w:lastRenderedPageBreak/>
        <w:t xml:space="preserve">and time of the peak; among all forecasters compared, CNN was the only one that could accurately predict the exact time of the peak. This is another reason we decided to conduct additional research on deep learning </w:t>
      </w:r>
      <w:r w:rsidR="00B911F1">
        <w:t>technique</w:t>
      </w:r>
      <w:r w:rsidRPr="00C54F67">
        <w:t xml:space="preserve">s. Additionally, this work contributes to the maturation of deep learning </w:t>
      </w:r>
      <w:r w:rsidR="002A1213">
        <w:t>techniques</w:t>
      </w:r>
      <w:r w:rsidRPr="00C54F67">
        <w:t>' integration into load forecasting. Our comparison demonstrates how</w:t>
      </w:r>
      <w:r w:rsidR="00B911F1">
        <w:t xml:space="preserve"> much</w:t>
      </w:r>
      <w:r w:rsidRPr="00C54F67">
        <w:t xml:space="preserve"> deep learning </w:t>
      </w:r>
      <w:r w:rsidR="00425E3F">
        <w:t>forecaster</w:t>
      </w:r>
      <w:r w:rsidRPr="00C54F67">
        <w:t xml:space="preserve">s outperform well-established benchmark </w:t>
      </w:r>
      <w:r w:rsidR="00425E3F">
        <w:t>forecaster</w:t>
      </w:r>
      <w:r w:rsidRPr="00C54F67">
        <w:t>s. This work is intended to be reproducible and to serve as a model for future research conducted by our smart-grid team and others.</w:t>
      </w:r>
      <w:r w:rsidR="00970FB8">
        <w:br w:type="page"/>
      </w:r>
    </w:p>
    <w:p w14:paraId="53981F3B" w14:textId="05B5E54C" w:rsidR="00DE6AC4" w:rsidRDefault="00CC7F1A" w:rsidP="00DE6AC4">
      <w:pPr>
        <w:pStyle w:val="Heading1"/>
      </w:pPr>
      <w:bookmarkStart w:id="13" w:name="_Toc88140589"/>
      <w:r>
        <w:lastRenderedPageBreak/>
        <w:t xml:space="preserve">2 </w:t>
      </w:r>
      <w:r w:rsidRPr="00CC7F1A">
        <w:t>Overview of Load Forecasting</w:t>
      </w:r>
      <w:bookmarkEnd w:id="13"/>
    </w:p>
    <w:p w14:paraId="2E2A3B80" w14:textId="23F1C26F" w:rsidR="00002A22" w:rsidRPr="00002A22" w:rsidRDefault="00EA6F42" w:rsidP="00EA6F42">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and the performance metrics used in our evaluation.</w:t>
      </w:r>
      <w:r w:rsidR="00002A22">
        <w:t xml:space="preserve"> </w:t>
      </w:r>
    </w:p>
    <w:p w14:paraId="5A15065A" w14:textId="4DF819B5" w:rsidR="00295109" w:rsidRPr="00DE6AC4" w:rsidRDefault="00295109" w:rsidP="00295109">
      <w:pPr>
        <w:pStyle w:val="Heading2"/>
      </w:pPr>
      <w:bookmarkStart w:id="14" w:name="_Toc88140590"/>
      <w:commentRangeStart w:id="15"/>
      <w:commentRangeStart w:id="16"/>
      <w:r>
        <w:t>2.</w:t>
      </w:r>
      <w:r w:rsidR="00FF2743">
        <w:t>1</w:t>
      </w:r>
      <w:r>
        <w:t xml:space="preserve"> </w:t>
      </w:r>
      <w:r w:rsidRPr="003E1694">
        <w:t>Factors That Affect the Load Demand</w:t>
      </w:r>
      <w:commentRangeEnd w:id="15"/>
      <w:r w:rsidR="009F156F">
        <w:rPr>
          <w:rStyle w:val="CommentReference"/>
          <w:rFonts w:cs="Times New Roman"/>
          <w:b w:val="0"/>
          <w:bCs w:val="0"/>
          <w:iCs w:val="0"/>
        </w:rPr>
        <w:commentReference w:id="15"/>
      </w:r>
      <w:commentRangeEnd w:id="16"/>
      <w:r w:rsidR="00845954">
        <w:rPr>
          <w:rStyle w:val="CommentReference"/>
          <w:rFonts w:cs="Times New Roman"/>
          <w:b w:val="0"/>
          <w:bCs w:val="0"/>
          <w:iCs w:val="0"/>
        </w:rPr>
        <w:commentReference w:id="16"/>
      </w:r>
      <w:bookmarkEnd w:id="14"/>
    </w:p>
    <w:p w14:paraId="73A19FA8" w14:textId="7193C498" w:rsidR="00295109" w:rsidRDefault="00295109" w:rsidP="00295109">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17" w:name="_Toc88140591"/>
      <w:r>
        <w:t>2.</w:t>
      </w:r>
      <w:r w:rsidR="00A87991">
        <w:t>1</w:t>
      </w:r>
      <w:r>
        <w:t>.1 Historical Load</w:t>
      </w:r>
      <w:bookmarkEnd w:id="17"/>
    </w:p>
    <w:p w14:paraId="5D477DDC" w14:textId="2954684C" w:rsidR="00295109" w:rsidRDefault="00295109" w:rsidP="00295109">
      <w:pPr>
        <w:ind w:firstLine="288"/>
      </w:pPr>
      <w:r w:rsidRPr="00812DCF">
        <w:t>Hippert et al. stated in</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22E7F6FB" w:rsidR="00295109" w:rsidRDefault="00295109" w:rsidP="00295109">
      <w:pPr>
        <w:ind w:firstLine="288"/>
      </w:pPr>
      <w:r>
        <w:t xml:space="preserve">For example, Houimli et al.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[22]","plainTextFormattedCitation":"[22]","previouslyFormattedCitation":"[22]"},"properties":{"noteIndex":0},"schema":"https://github.com/citation-style-language/schema/raw/master/csl-citation.json"}</w:instrText>
      </w:r>
      <w:r>
        <w:fldChar w:fldCharType="separate"/>
      </w:r>
      <w:r w:rsidR="00B42AB6" w:rsidRPr="00B42AB6">
        <w:rPr>
          <w:noProof/>
        </w:rPr>
        <w:t>[22]</w:t>
      </w:r>
      <w:r>
        <w:fldChar w:fldCharType="end"/>
      </w:r>
      <w:r>
        <w:t xml:space="preserve"> forecasted the subsequent 48 half-hourly loads using the previous 48 half-hourly loads, Park et al.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[23]","plainTextFormattedCitation":"[23]","previouslyFormattedCitation":"[23]"},"properties":{"noteIndex":0},"schema":"https://github.com/citation-style-language/schema/raw/master/csl-citation.json"}</w:instrText>
      </w:r>
      <w:r>
        <w:fldChar w:fldCharType="separate"/>
      </w:r>
      <w:r w:rsidR="00B42AB6" w:rsidRPr="00B42AB6">
        <w:rPr>
          <w:noProof/>
        </w:rPr>
        <w:t>[23]</w:t>
      </w:r>
      <w:r>
        <w:fldChar w:fldCharType="end"/>
      </w:r>
      <w:r>
        <w:t xml:space="preserve"> used the previous two hours of load data to forecast the next hour, Bakirtzis et al. </w:t>
      </w:r>
      <w:r>
        <w:fldChar w:fldCharType="begin" w:fldLock="1"/>
      </w:r>
      <w:r w:rsidR="00DB560F">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[24]","plainTextFormattedCitation":"[24]","previouslyFormattedCitation":"[24]"},"properties":{"noteIndex":0},"schema":"https://github.com/citation-style-language/schema/raw/master/csl-citation.json"}</w:instrText>
      </w:r>
      <w:r>
        <w:fldChar w:fldCharType="separate"/>
      </w:r>
      <w:r w:rsidR="00B42AB6" w:rsidRPr="00B42AB6">
        <w:rPr>
          <w:noProof/>
        </w:rPr>
        <w:t>[24]</w:t>
      </w:r>
      <w:r>
        <w:fldChar w:fldCharType="end"/>
      </w:r>
      <w:r>
        <w:t xml:space="preserve"> used the previous two days of hourly load </w:t>
      </w:r>
      <w:r>
        <w:lastRenderedPageBreak/>
        <w:t xml:space="preserve">data to forecast the next day's hourly load, and Velasco et al. </w:t>
      </w:r>
      <w:r>
        <w:fldChar w:fldCharType="begin" w:fldLock="1"/>
      </w:r>
      <w:r w:rsidR="00DB560F">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[25]","plainTextFormattedCitation":"[25]","previouslyFormattedCitation":"[25]"},"properties":{"noteIndex":0},"schema":"https://github.com/citation-style-language/schema/raw/master/csl-citation.json"}</w:instrText>
      </w:r>
      <w:r>
        <w:fldChar w:fldCharType="separate"/>
      </w:r>
      <w:r w:rsidR="00B42AB6" w:rsidRPr="00B42AB6">
        <w:rPr>
          <w:noProof/>
        </w:rPr>
        <w:t>[25]</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18" w:name="_Toc88140592"/>
      <w:r>
        <w:t>2.</w:t>
      </w:r>
      <w:r w:rsidR="00803729">
        <w:t>1</w:t>
      </w:r>
      <w:r>
        <w:t>.2 Economic Factors</w:t>
      </w:r>
      <w:bookmarkEnd w:id="18"/>
    </w:p>
    <w:p w14:paraId="45F0DFF8" w14:textId="292B2BA4"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19" w:name="_Toc88140593"/>
      <w:r>
        <w:t>2.</w:t>
      </w:r>
      <w:r w:rsidR="00084775">
        <w:t>1</w:t>
      </w:r>
      <w:r>
        <w:t xml:space="preserve">.3 </w:t>
      </w:r>
      <w:r w:rsidRPr="00DE6AC4">
        <w:t>Chronological</w:t>
      </w:r>
      <w:r>
        <w:t xml:space="preserve"> Factors</w:t>
      </w:r>
      <w:bookmarkEnd w:id="19"/>
    </w:p>
    <w:p w14:paraId="07C0D9D0" w14:textId="48432640" w:rsidR="00295109" w:rsidRDefault="00295109" w:rsidP="00295109">
      <w:pPr>
        <w:ind w:firstLine="288"/>
      </w:pPr>
      <w:r>
        <w:t xml:space="preserve">Seasonal, weekly, and daily cycles and holidays can influence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Tour","type":"chapter"},"uris":["http://www.mendeley.com/documents/?uuid=5dda9d41-8e44-449c-95a9-68dbbf915508"]}],"mendeley":{"formattedCitation":"[26], [27]","plainTextFormattedCitation":"[26], [27]","previouslyFormattedCitation":"[26], [27]"},"properties":{"noteIndex":0},"schema":"https://github.com/citation-style-language/schema/raw/master/csl-citation.json"}</w:instrText>
      </w:r>
      <w:r>
        <w:fldChar w:fldCharType="separate"/>
      </w:r>
      <w:r w:rsidR="00B42AB6" w:rsidRPr="00B42AB6">
        <w:rPr>
          <w:noProof/>
        </w:rPr>
        <w:t>[26], [27]</w:t>
      </w:r>
      <w:r>
        <w:fldChar w:fldCharType="end"/>
      </w:r>
      <w:r>
        <w:t xml:space="preserve">. Autumn and spring often have a lower load. Weekdays differ from weekends, with weekends having a lighter load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Tour","type":"chapter"},"uris":["http://www.mendeley.com/documents/?uuid=5dda9d41-8e44-449c-95a9-68dbbf915508"]}],"mendeley":{"formattedCitation":"[21], [27]","plainTextFormattedCitation":"[21], [27]","previouslyFormattedCitation":"[21], [27]"},"properties":{"noteIndex":0},"schema":"https://github.com/citation-style-language/schema/raw/master/csl-citation.json"}</w:instrText>
      </w:r>
      <w:r>
        <w:fldChar w:fldCharType="separate"/>
      </w:r>
      <w:r w:rsidR="00B42AB6" w:rsidRPr="00B42AB6">
        <w:rPr>
          <w:noProof/>
        </w:rPr>
        <w:t>[21], [27]</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t xml:space="preserve">. Because time influences how electricity is used, it is incorporated into load forecast models using calendar data </w:t>
      </w:r>
      <w:r>
        <w:fldChar w:fldCharType="begin" w:fldLock="1"/>
      </w:r>
      <w:r w:rsidR="00DB560F">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[28]","plainTextFormattedCitation":"[28]","previouslyFormattedCitation":"[28]"},"properties":{"noteIndex":0},"schema":"https://github.com/citation-style-language/schema/raw/master/csl-citation.json"}</w:instrText>
      </w:r>
      <w:r>
        <w:fldChar w:fldCharType="separate"/>
      </w:r>
      <w:r w:rsidR="00B42AB6" w:rsidRPr="00B42AB6">
        <w:rPr>
          <w:noProof/>
        </w:rPr>
        <w:t>[28]</w:t>
      </w:r>
      <w:r>
        <w:fldChar w:fldCharType="end"/>
      </w:r>
      <w:r>
        <w:t xml:space="preserve">. Some, or all, of the patterns, might be considered. The pattern of weekday-weekend/holiday can be explained </w:t>
      </w:r>
      <w:r>
        <w:lastRenderedPageBreak/>
        <w:t xml:space="preserve">by establishing distinct models for each category </w:t>
      </w:r>
      <w:r>
        <w:fldChar w:fldCharType="begin" w:fldLock="1"/>
      </w:r>
      <w:r w:rsidR="00DB560F">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[29]","plainTextFormattedCitation":"[29]","previouslyFormattedCitation":"[29]"},"properties":{"noteIndex":0},"schema":"https://github.com/citation-style-language/schema/raw/master/csl-citation.json"}</w:instrText>
      </w:r>
      <w:r>
        <w:fldChar w:fldCharType="separate"/>
      </w:r>
      <w:r w:rsidR="00B42AB6" w:rsidRPr="00B42AB6">
        <w:rPr>
          <w:noProof/>
        </w:rPr>
        <w:t>[29]</w:t>
      </w:r>
      <w:r>
        <w:fldChar w:fldCharType="end"/>
      </w:r>
      <w:r>
        <w:t xml:space="preserve">. Alternatively, many indicator variables could be used </w:t>
      </w:r>
      <w:r>
        <w:fldChar w:fldCharType="begin" w:fldLock="1"/>
      </w:r>
      <w:r w:rsidR="00DB560F">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[25]","plainTextFormattedCitation":"[9], [25]","previouslyFormattedCitation":"[9], [25]"},"properties":{"noteIndex":0},"schema":"https://github.com/citation-style-language/schema/raw/master/csl-citation.json"}</w:instrText>
      </w:r>
      <w:r>
        <w:fldChar w:fldCharType="separate"/>
      </w:r>
      <w:r w:rsidR="00B42AB6" w:rsidRPr="00B42AB6">
        <w:rPr>
          <w:noProof/>
        </w:rPr>
        <w:t>[9], [25]</w:t>
      </w:r>
      <w:r>
        <w:fldChar w:fldCharType="end"/>
      </w:r>
      <w:r>
        <w:t xml:space="preserve">. Weekends and holidays are particularly difficult for studies that do not differentiate between these days  </w:t>
      </w:r>
      <w:r>
        <w:fldChar w:fldCharType="begin" w:fldLock="1"/>
      </w:r>
      <w:r w:rsidR="00DB560F">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[30]","plainTextFormattedCitation":"[30]","previouslyFormattedCitation":"[30]"},"properties":{"noteIndex":0},"schema":"https://github.com/citation-style-language/schema/raw/master/csl-citation.json"}</w:instrText>
      </w:r>
      <w:r>
        <w:fldChar w:fldCharType="separate"/>
      </w:r>
      <w:r w:rsidR="00B42AB6" w:rsidRPr="00B42AB6">
        <w:rPr>
          <w:noProof/>
        </w:rPr>
        <w:t>[30]</w:t>
      </w:r>
      <w:r>
        <w:fldChar w:fldCharType="end"/>
      </w:r>
      <w:r>
        <w:t xml:space="preserve">. Other patterns are accounted for using variables such as the hour of the day, the day of the week, the month, and the week number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[22], [25]","plainTextFormattedCitation":"[9], [22], [25]","previouslyFormattedCitation":"[9], [22], [25]"},"properties":{"noteIndex":0},"schema":"https://github.com/citation-style-language/schema/raw/master/csl-citation.json"}</w:instrText>
      </w:r>
      <w:r>
        <w:fldChar w:fldCharType="separate"/>
      </w:r>
      <w:r w:rsidR="00B42AB6" w:rsidRPr="00B42AB6">
        <w:rPr>
          <w:noProof/>
        </w:rPr>
        <w:t>[9], [22], [25]</w:t>
      </w:r>
      <w:r>
        <w:fldChar w:fldCharType="end"/>
      </w:r>
    </w:p>
    <w:p w14:paraId="0C70A967" w14:textId="7EAB4A9F" w:rsidR="00295109" w:rsidRDefault="00295109" w:rsidP="00295109">
      <w:pPr>
        <w:pStyle w:val="Heading3"/>
      </w:pPr>
      <w:bookmarkStart w:id="20" w:name="_Toc88140594"/>
      <w:r>
        <w:t>2.</w:t>
      </w:r>
      <w:r w:rsidR="0064614F">
        <w:t>1</w:t>
      </w:r>
      <w:r>
        <w:t>.4 M</w:t>
      </w:r>
      <w:r w:rsidRPr="00DE6AC4">
        <w:t>eteorological</w:t>
      </w:r>
      <w:r>
        <w:t xml:space="preserve"> Factors</w:t>
      </w:r>
      <w:bookmarkEnd w:id="20"/>
    </w:p>
    <w:p w14:paraId="591F87AB" w14:textId="2FFD4E2C" w:rsidR="00295109" w:rsidRDefault="00295109" w:rsidP="00295109">
      <w:r>
        <w:tab/>
      </w:r>
      <w:r w:rsidRPr="00F02791">
        <w:t xml:space="preserve">The most frequently used and most significant weather variable is temperature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dissertation","type":"article-journal"},"uris":["http://www.mendeley.com/documents/?uuid=198918e7-1c69-4cc5-a630-d2f92115df84"]}],"mendeley":{"formattedCitation":"[21], [23], [26], [31], [32]","plainTextFormattedCitation":"[21], [23], [26], [31], [32]","previouslyFormattedCitation":"[21], [23], [26], [31], [32]"},"properties":{"noteIndex":0},"schema":"https://github.com/citation-style-language/schema/raw/master/csl-citation.json"}</w:instrText>
      </w:r>
      <w:r>
        <w:fldChar w:fldCharType="separate"/>
      </w:r>
      <w:r w:rsidR="00B42AB6" w:rsidRPr="00B42AB6">
        <w:rPr>
          <w:noProof/>
        </w:rPr>
        <w:t>[21], [23], [26], [31], [32]</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DB560F">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[33]","plainTextFormattedCitation":"[33]","previouslyFormattedCitation":"[33]"},"properties":{"noteIndex":0},"schema":"https://github.com/citation-style-language/schema/raw/master/csl-citation.json"}</w:instrText>
      </w:r>
      <w:r>
        <w:fldChar w:fldCharType="separate"/>
      </w:r>
      <w:r w:rsidR="00B42AB6" w:rsidRPr="00B42AB6">
        <w:rPr>
          <w:noProof/>
        </w:rPr>
        <w:t>[33]</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DB560F">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00B42AB6" w:rsidRPr="00B42AB6">
        <w:rPr>
          <w:noProof/>
        </w:rPr>
        <w:t>[34]</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w:t>
      </w:r>
      <w:r w:rsidR="00772C52">
        <w:t>techniqu</w:t>
      </w:r>
      <w:r w:rsidRPr="00F02791">
        <w:t xml:space="preserve">es for load forecasting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B42AB6" w:rsidRPr="00B42AB6">
        <w:rPr>
          <w:noProof/>
        </w:rPr>
        <w:t>[1], [21]</w:t>
      </w:r>
      <w:r>
        <w:fldChar w:fldCharType="end"/>
      </w:r>
      <w:r>
        <w:t xml:space="preserve">. </w:t>
      </w:r>
      <w:r w:rsidRPr="002004B1">
        <w:t>Since the early 1930s, the relation between temperature and load has been recognized</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004B1">
        <w:t>.</w:t>
      </w:r>
    </w:p>
    <w:p w14:paraId="29A48E41" w14:textId="22B7911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DB560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[35]","plainTextFormattedCitation":"[35]","previouslyFormattedCitation":"[35]"},"properties":{"noteIndex":0},"schema":"https://github.com/citation-style-language/schema/raw/master/csl-citation.json"}</w:instrText>
      </w:r>
      <w:r>
        <w:fldChar w:fldCharType="separate"/>
      </w:r>
      <w:r w:rsidR="00B42AB6" w:rsidRPr="00B42AB6">
        <w:rPr>
          <w:noProof/>
        </w:rPr>
        <w:t>[35]</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DE3A0A">
        <w:t>. Wind speed and barometric pressure can also influence the hourly load profile and frequently do so in conjunction with other variables such as precipitation.</w:t>
      </w:r>
      <w:r>
        <w:t xml:space="preserve"> </w:t>
      </w:r>
      <w:r w:rsidRPr="001634DB">
        <w:t xml:space="preserve">Wind speeds may amplify the effect of low temperatures, resulting in a greater wind chill index as well as increased </w:t>
      </w:r>
      <w:r w:rsidRPr="001634DB">
        <w:lastRenderedPageBreak/>
        <w:t>demand. Wind speeds greater than 15 mph generate renewable energy, reducing the reliance on central sources of generation.</w:t>
      </w:r>
    </w:p>
    <w:p w14:paraId="28F21301" w14:textId="3CA434A9" w:rsidR="00295109" w:rsidRDefault="00295109" w:rsidP="00295109">
      <w:r>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DB560F">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[36]","plainTextFormattedCitation":"[36]","previouslyFormattedCitation":"[36]"},"properties":{"noteIndex":0},"schema":"https://github.com/citation-style-language/schema/raw/master/csl-citation.json"}</w:instrText>
      </w:r>
      <w:r>
        <w:fldChar w:fldCharType="separate"/>
      </w:r>
      <w:r w:rsidR="00B42AB6" w:rsidRPr="00B42AB6">
        <w:rPr>
          <w:noProof/>
        </w:rPr>
        <w:t>[36]</w:t>
      </w:r>
      <w:r>
        <w:fldChar w:fldCharType="end"/>
      </w:r>
      <w:r>
        <w:t xml:space="preserve">. The efficacy of these variables in forecasting load varies according to geographic location, industry, and regional climate. Friedrich and Afshari </w:t>
      </w:r>
      <w:r>
        <w:fldChar w:fldCharType="begin" w:fldLock="1"/>
      </w:r>
      <w:r w:rsidR="00DB560F">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[37]","plainTextFormattedCitation":"[37]","previouslyFormattedCitation":"[37]"},"properties":{"noteIndex":0},"schema":"https://github.com/citation-style-language/schema/raw/master/csl-citation.json"}</w:instrText>
      </w:r>
      <w:r>
        <w:fldChar w:fldCharType="separate"/>
      </w:r>
      <w:r w:rsidR="00B42AB6" w:rsidRPr="00B42AB6">
        <w:rPr>
          <w:noProof/>
        </w:rPr>
        <w:t>[37]</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717164E4" w:rsidR="00295109" w:rsidRDefault="00295109" w:rsidP="00295109">
      <w:pPr>
        <w:ind w:firstLine="288"/>
      </w:pPr>
      <w:r>
        <w:t xml:space="preserve">Taylor and Buizza </w:t>
      </w:r>
      <w:r>
        <w:fldChar w:fldCharType="begin" w:fldLock="1"/>
      </w:r>
      <w:r w:rsidR="00DB560F">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[38]","plainTextFormattedCitation":"[38]","previouslyFormattedCitation":"[38]"},"properties":{"noteIndex":0},"schema":"https://github.com/citation-style-language/schema/raw/master/csl-citation.json"}</w:instrText>
      </w:r>
      <w:r>
        <w:fldChar w:fldCharType="separate"/>
      </w:r>
      <w:r w:rsidR="00B42AB6" w:rsidRPr="00B42AB6">
        <w:rPr>
          <w:noProof/>
        </w:rPr>
        <w:t>[38]</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DB560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00B42AB6" w:rsidRPr="00B42AB6">
        <w:rPr>
          <w:noProof/>
        </w:rPr>
        <w:t>[39]</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[23]","plainTextFormattedCitation":"[9], [23]","previouslyFormattedCitation":"[9], [23]"},"properties":{"noteIndex":0},"schema":"https://github.com/citation-style-language/schema/raw/master/csl-citation.json"}</w:instrText>
      </w:r>
      <w:r>
        <w:fldChar w:fldCharType="separate"/>
      </w:r>
      <w:r w:rsidR="00B42AB6" w:rsidRPr="00B42AB6">
        <w:rPr>
          <w:noProof/>
        </w:rPr>
        <w:t>[9], [23]</w:t>
      </w:r>
      <w:r>
        <w:fldChar w:fldCharType="end"/>
      </w:r>
      <w:r>
        <w:t>.</w:t>
      </w:r>
    </w:p>
    <w:p w14:paraId="65FCDD8C" w14:textId="326161DC"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DB560F">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[40]","plainTextFormattedCitation":"[40]","previouslyFormattedCitation":"[40]"},"properties":{"noteIndex":0},"schema":"https://github.com/citation-style-language/schema/raw/master/csl-citation.json"}</w:instrText>
      </w:r>
      <w:r>
        <w:fldChar w:fldCharType="separate"/>
      </w:r>
      <w:r w:rsidR="00B42AB6" w:rsidRPr="00B42AB6">
        <w:rPr>
          <w:noProof/>
        </w:rPr>
        <w:t>[40]</w:t>
      </w:r>
      <w:r>
        <w:fldChar w:fldCharType="end"/>
      </w:r>
      <w:r>
        <w:t>.</w:t>
      </w:r>
      <w:r w:rsidRPr="00957973">
        <w:t xml:space="preserve"> Additionally, weather station selection can be used to discover </w:t>
      </w:r>
      <w:r w:rsidRPr="00957973">
        <w:lastRenderedPageBreak/>
        <w:t xml:space="preserve">which stations are the most accurate predictors of load </w:t>
      </w:r>
      <w:r>
        <w:fldChar w:fldCharType="begin" w:fldLock="1"/>
      </w:r>
      <w:r w:rsidR="00DB560F">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[41]–[43]","plainTextFormattedCitation":"[41]–[43]","previouslyFormattedCitation":"[41]–[43]"},"properties":{"noteIndex":0},"schema":"https://github.com/citation-style-language/schema/raw/master/csl-citation.json"}</w:instrText>
      </w:r>
      <w:r>
        <w:fldChar w:fldCharType="separate"/>
      </w:r>
      <w:r w:rsidR="00B42AB6" w:rsidRPr="00B42AB6">
        <w:rPr>
          <w:noProof/>
        </w:rPr>
        <w:t>[41]–[43]</w:t>
      </w:r>
      <w:r>
        <w:fldChar w:fldCharType="end"/>
      </w:r>
      <w:r>
        <w:t>.</w:t>
      </w:r>
      <w:r w:rsidRPr="00957973">
        <w:t xml:space="preserve"> Distributed or multi-region forecasting is a technique for anticipating load by utilizing meteorological data from different locations</w:t>
      </w:r>
      <w:r>
        <w:t xml:space="preserve"> </w:t>
      </w:r>
      <w:r>
        <w:fldChar w:fldCharType="begin" w:fldLock="1"/>
      </w:r>
      <w:r w:rsidR="00DB560F">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[44]","plainTextFormattedCitation":"[44]","previouslyFormattedCitation":"[44]"},"properties":{"noteIndex":0},"schema":"https://github.com/citation-style-language/schema/raw/master/csl-citation.json"}</w:instrText>
      </w:r>
      <w:r>
        <w:fldChar w:fldCharType="separate"/>
      </w:r>
      <w:r w:rsidR="00B42AB6" w:rsidRPr="00B42AB6">
        <w:rPr>
          <w:noProof/>
        </w:rPr>
        <w:t>[44]</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21" w:name="_Toc88140595"/>
      <w:r>
        <w:t>2.</w:t>
      </w:r>
      <w:r w:rsidR="00C96906">
        <w:t>1</w:t>
      </w:r>
      <w:r>
        <w:t>.5 Random Factors</w:t>
      </w:r>
      <w:bookmarkEnd w:id="21"/>
    </w:p>
    <w:p w14:paraId="689E6EF4" w14:textId="5789EBE1" w:rsidR="00FE1D6A" w:rsidRDefault="00295109" w:rsidP="00956C61">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5F7F3D">
        <w:t>. These disturbances might include considerable loads that operate on an ad hoc basis, making prediction impossible</w:t>
      </w:r>
      <w:r>
        <w:t xml:space="preserve"> </w:t>
      </w:r>
      <w:r>
        <w:fldChar w:fldCharType="begin" w:fldLock="1"/>
      </w:r>
      <w:r w:rsidR="00DB560F">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00B42AB6" w:rsidRPr="00B42AB6">
        <w:rPr>
          <w:noProof/>
        </w:rPr>
        <w:t>[45]</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5860BA2E" w14:textId="74D82FFB" w:rsidR="00F83023" w:rsidRDefault="00F83023" w:rsidP="00F83023">
      <w:pPr>
        <w:pStyle w:val="Heading2"/>
      </w:pPr>
      <w:bookmarkStart w:id="22" w:name="_Toc88140596"/>
      <w:r>
        <w:t>2.</w:t>
      </w:r>
      <w:r w:rsidR="00443401">
        <w:t>2</w:t>
      </w:r>
      <w:r>
        <w:t xml:space="preserve"> Load Forecasting Horizons</w:t>
      </w:r>
      <w:bookmarkEnd w:id="22"/>
    </w:p>
    <w:p w14:paraId="11D35679" w14:textId="36F6B844"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[46], [47]","plainTextFormattedCitation":"[1], [46], [47]","previouslyFormattedCitation":"[1], [46], [47]"},"properties":{"noteIndex":0},"schema":"https://github.com/citation-style-language/schema/raw/master/csl-citation.json"}</w:instrText>
      </w:r>
      <w:r>
        <w:fldChar w:fldCharType="separate"/>
      </w:r>
      <w:r w:rsidR="001A7F97" w:rsidRPr="001A7F97">
        <w:rPr>
          <w:noProof/>
        </w:rPr>
        <w:t>[1], [46], [47]</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DB560F">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[31]","plainTextFormattedCitation":"[31]","previouslyFormattedCitation":"[31]"},"properties":{"noteIndex":0},"schema":"https://github.com/citation-style-language/schema/raw/master/csl-citation.json"}</w:instrText>
      </w:r>
      <w:r>
        <w:fldChar w:fldCharType="separate"/>
      </w:r>
      <w:r w:rsidR="00B42AB6" w:rsidRPr="00B42AB6">
        <w:rPr>
          <w:noProof/>
        </w:rPr>
        <w:t>[31]</w:t>
      </w:r>
      <w:r>
        <w:fldChar w:fldCharType="end"/>
      </w:r>
      <w:r w:rsidRPr="001D0821">
        <w:t>.</w:t>
      </w:r>
    </w:p>
    <w:p w14:paraId="73A918AD" w14:textId="4AD1CEA8" w:rsidR="00F83023" w:rsidRDefault="00F83023" w:rsidP="00F83023">
      <w:pPr>
        <w:pStyle w:val="Heading3"/>
      </w:pPr>
      <w:bookmarkStart w:id="23" w:name="_Toc88140597"/>
      <w:commentRangeStart w:id="24"/>
      <w:r>
        <w:lastRenderedPageBreak/>
        <w:t>2.</w:t>
      </w:r>
      <w:r w:rsidR="00443401">
        <w:t>2</w:t>
      </w:r>
      <w:r>
        <w:t>.1 Very Short-Term Load Forecasting (VSTLF)</w:t>
      </w:r>
      <w:commentRangeEnd w:id="24"/>
      <w:r w:rsidR="00076604">
        <w:rPr>
          <w:rStyle w:val="CommentReference"/>
          <w:rFonts w:cs="Times New Roman"/>
          <w:b w:val="0"/>
          <w:bCs w:val="0"/>
        </w:rPr>
        <w:commentReference w:id="24"/>
      </w:r>
      <w:bookmarkEnd w:id="23"/>
    </w:p>
    <w:p w14:paraId="392491F2" w14:textId="77777777" w:rsidR="00F83023" w:rsidRDefault="00F83023" w:rsidP="00F83023">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138B098D" w14:textId="56E757C2" w:rsidR="00856F28"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A55D41">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[48]","plainTextFormattedCitation":"[48]","previouslyFormattedCitation":"[48]"},"properties":{"noteIndex":0},"schema":"https://github.com/citation-style-language/schema/raw/master/csl-citation.json"}</w:instrText>
      </w:r>
      <w:r>
        <w:fldChar w:fldCharType="separate"/>
      </w:r>
      <w:r w:rsidR="001A7F97" w:rsidRPr="001A7F97">
        <w:rPr>
          <w:noProof/>
        </w:rPr>
        <w:t>[48]</w:t>
      </w:r>
      <w:r>
        <w:fldChar w:fldCharType="end"/>
      </w:r>
      <w:r>
        <w:t xml:space="preserve">. </w:t>
      </w:r>
    </w:p>
    <w:p w14:paraId="4F0442F6" w14:textId="2896B2CC" w:rsidR="00F83023" w:rsidRDefault="00F83023" w:rsidP="00F83023">
      <w:pPr>
        <w:ind w:firstLine="288"/>
      </w:pPr>
      <w:r>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A55D41">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[49]","plainTextFormattedCitation":"[49]","previouslyFormattedCitation":"[49]"},"properties":{"noteIndex":0},"schema":"https://github.com/citation-style-language/schema/raw/master/csl-citation.json"}</w:instrText>
      </w:r>
      <w:r>
        <w:fldChar w:fldCharType="separate"/>
      </w:r>
      <w:r w:rsidR="001A7F97" w:rsidRPr="001A7F97">
        <w:rPr>
          <w:noProof/>
        </w:rPr>
        <w:t>[49]</w:t>
      </w:r>
      <w:r>
        <w:fldChar w:fldCharType="end"/>
      </w:r>
      <w:r>
        <w:t xml:space="preserve">. </w:t>
      </w:r>
      <w:r w:rsidRPr="007204C4">
        <w:t xml:space="preserve">The study concluded that it is possible to develop a simple, satisfactory dynamic forecaster capable of online prediction </w:t>
      </w:r>
      <w:r w:rsidRPr="007204C4">
        <w:lastRenderedPageBreak/>
        <w:t>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A55D41">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[50]","plainTextFormattedCitation":"[50]","previouslyFormattedCitation":"[50]"},"properties":{"noteIndex":0},"schema":"https://github.com/citation-style-language/schema/raw/master/csl-citation.json"}</w:instrText>
      </w:r>
      <w:r>
        <w:fldChar w:fldCharType="separate"/>
      </w:r>
      <w:r w:rsidR="001A7F97" w:rsidRPr="001A7F97">
        <w:rPr>
          <w:noProof/>
        </w:rPr>
        <w:t>[50]</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A55D41">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[51]","plainTextFormattedCitation":"[51]","previouslyFormattedCitation":"[51]"},"properties":{"noteIndex":0},"schema":"https://github.com/citation-style-language/schema/raw/master/csl-citation.json"}</w:instrText>
      </w:r>
      <w:r>
        <w:fldChar w:fldCharType="separate"/>
      </w:r>
      <w:r w:rsidR="001A7F97" w:rsidRPr="001A7F97">
        <w:rPr>
          <w:noProof/>
        </w:rPr>
        <w:t>[51]</w:t>
      </w:r>
      <w:r>
        <w:fldChar w:fldCharType="end"/>
      </w:r>
      <w:r>
        <w:t>. </w:t>
      </w:r>
    </w:p>
    <w:p w14:paraId="7189B925" w14:textId="6135A955" w:rsidR="00F83023" w:rsidRDefault="00F83023" w:rsidP="00F83023">
      <w:pPr>
        <w:pStyle w:val="Heading3"/>
      </w:pPr>
      <w:bookmarkStart w:id="25" w:name="_Toc88140598"/>
      <w:r>
        <w:t>2.</w:t>
      </w:r>
      <w:r w:rsidR="00443401">
        <w:t>2</w:t>
      </w:r>
      <w:r>
        <w:t>.2 Short Term Load Forecasting (STLF)</w:t>
      </w:r>
      <w:bookmarkEnd w:id="25"/>
    </w:p>
    <w:p w14:paraId="4B90C238" w14:textId="3C66B5FD" w:rsidR="00F83023" w:rsidRDefault="00F83023" w:rsidP="00F83023">
      <w:pPr>
        <w:ind w:firstLine="288"/>
      </w:pPr>
      <w:r w:rsidRPr="0036322B">
        <w:t>According to Mandal et al.</w:t>
      </w:r>
      <w:r>
        <w:t xml:space="preserve"> </w:t>
      </w:r>
      <w:r>
        <w:fldChar w:fldCharType="begin" w:fldLock="1"/>
      </w:r>
      <w:r w:rsidR="00A55D41">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[52]","plainTextFormattedCitation":"[52]","previouslyFormattedCitation":"[52]"},"properties":{"noteIndex":0},"schema":"https://github.com/citation-style-language/schema/raw/master/csl-citation.json"}</w:instrText>
      </w:r>
      <w:r>
        <w:fldChar w:fldCharType="separate"/>
      </w:r>
      <w:r w:rsidR="001A7F97" w:rsidRPr="001A7F97">
        <w:rPr>
          <w:noProof/>
        </w:rPr>
        <w:t>[52]</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44A1E80E"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problem, and the fact that no two utilities are identical, necessitating a detailed case study analysis of the various geographical, meteorological, load type, and social factors affecting load demand </w:t>
      </w:r>
      <w:r>
        <w:fldChar w:fldCharType="begin" w:fldLock="1"/>
      </w:r>
      <w:r w:rsidR="00A55D41">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[53]","plainTextFormattedCitation":"[53]","previouslyFormattedCitation":"[53]"},"properties":{"noteIndex":0},"schema":"https://github.com/citation-style-language/schema/raw/master/csl-citation.json"}</w:instrText>
      </w:r>
      <w:r>
        <w:fldChar w:fldCharType="separate"/>
      </w:r>
      <w:r w:rsidR="001A7F97" w:rsidRPr="001A7F97">
        <w:rPr>
          <w:noProof/>
        </w:rPr>
        <w:t>[53]</w:t>
      </w:r>
      <w:r>
        <w:fldChar w:fldCharType="end"/>
      </w:r>
      <w:r w:rsidRPr="00FE54B6">
        <w:t>.</w:t>
      </w:r>
      <w:r>
        <w:t xml:space="preserve"> </w:t>
      </w:r>
      <w:r w:rsidRPr="002E1480">
        <w:t>Hip</w:t>
      </w:r>
      <w:r>
        <w:t>p</w:t>
      </w:r>
      <w:r w:rsidRPr="002E1480">
        <w:t xml:space="preserve">ert et al.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E1480">
        <w:t xml:space="preserve"> explain that forecasting short-term load becomes complicated when the load at a given hour is dependent not only on the load at the previous </w:t>
      </w:r>
      <w:r w:rsidRPr="002E1480">
        <w:lastRenderedPageBreak/>
        <w:t>hour but also on the load at the same hour on previous days and the load at the same hour on the same denomination day in the previous week</w:t>
      </w:r>
      <w:r>
        <w:t xml:space="preserve"> </w:t>
      </w:r>
      <w:r>
        <w:fldChar w:fldCharType="begin" w:fldLock="1"/>
      </w:r>
      <w:r w:rsidR="00A55D41">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[54]","plainTextFormattedCitation":"[54]","previouslyFormattedCitation":"[54]"},"properties":{"noteIndex":0},"schema":"https://github.com/citation-style-language/schema/raw/master/csl-citation.json"}</w:instrText>
      </w:r>
      <w:r>
        <w:fldChar w:fldCharType="separate"/>
      </w:r>
      <w:r w:rsidR="001A7F97" w:rsidRPr="001A7F97">
        <w:rPr>
          <w:noProof/>
        </w:rPr>
        <w:t>[54]</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291F7285" w:rsidR="00F83023" w:rsidRDefault="00F83023" w:rsidP="00F83023">
      <w:pPr>
        <w:pStyle w:val="Heading3"/>
      </w:pPr>
      <w:bookmarkStart w:id="26" w:name="_Toc88140599"/>
      <w:r>
        <w:t>2.</w:t>
      </w:r>
      <w:r w:rsidR="00443401">
        <w:t>2</w:t>
      </w:r>
      <w:r>
        <w:t>.3 Medium-Term Load Forecasting (MTLF)</w:t>
      </w:r>
      <w:bookmarkEnd w:id="26"/>
    </w:p>
    <w:p w14:paraId="2FC37B15" w14:textId="1CE062D8"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A55D41">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[55]","plainTextFormattedCitation":"[55]","previouslyFormattedCitation":"[55]"},"properties":{"noteIndex":0},"schema":"https://github.com/citation-style-language/schema/raw/master/csl-citation.json"}</w:instrText>
      </w:r>
      <w:r>
        <w:fldChar w:fldCharType="separate"/>
      </w:r>
      <w:r w:rsidR="001A7F97" w:rsidRPr="001A7F97">
        <w:rPr>
          <w:noProof/>
        </w:rPr>
        <w:t>[55]</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A55D41">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predictions","type":"article-journal"},"uris":["http://www.mendeley.com/documents/?uuid=e1410ff9-e108-4c7b-9cca-d14b933940f4"]}],"mendeley":{"formattedCitation":"[56], [57]","plainTextFormattedCitation":"[56], [57]","previouslyFormattedCitation":"[56], [57]"},"properties":{"noteIndex":0},"schema":"https://github.com/citation-style-language/schema/raw/master/csl-citation.json"}</w:instrText>
      </w:r>
      <w:r>
        <w:fldChar w:fldCharType="separate"/>
      </w:r>
      <w:r w:rsidR="001A7F97" w:rsidRPr="001A7F97">
        <w:rPr>
          <w:noProof/>
        </w:rPr>
        <w:t>[56], [57]</w:t>
      </w:r>
      <w:r>
        <w:fldChar w:fldCharType="end"/>
      </w:r>
      <w:r>
        <w:t xml:space="preserve">. </w:t>
      </w:r>
    </w:p>
    <w:p w14:paraId="7955A327" w14:textId="2816DFF6"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A55D41">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[58]","plainTextFormattedCitation":"[58]","previouslyFormattedCitation":"[58]"},"properties":{"noteIndex":0},"schema":"https://github.com/citation-style-language/schema/raw/master/csl-citation.json"}</w:instrText>
      </w:r>
      <w:r>
        <w:fldChar w:fldCharType="separate"/>
      </w:r>
      <w:r w:rsidR="001A7F97" w:rsidRPr="001A7F97">
        <w:rPr>
          <w:noProof/>
        </w:rPr>
        <w:t>[58]</w:t>
      </w:r>
      <w:r>
        <w:fldChar w:fldCharType="end"/>
      </w:r>
      <w:r>
        <w:t>. Additionally, coordination between decision-making levels has become critical for generation businesses seeking to boost their profitability.</w:t>
      </w:r>
    </w:p>
    <w:p w14:paraId="6560F6CB" w14:textId="1EA3A68A" w:rsidR="00F83023" w:rsidRDefault="00F83023" w:rsidP="00F83023">
      <w:pPr>
        <w:pStyle w:val="Heading3"/>
      </w:pPr>
      <w:bookmarkStart w:id="27" w:name="_Toc88140600"/>
      <w:r>
        <w:t>2.</w:t>
      </w:r>
      <w:r w:rsidR="00443401">
        <w:t>2</w:t>
      </w:r>
      <w:r>
        <w:t>.4 Long Term Load Forecasting (LTLF)</w:t>
      </w:r>
      <w:bookmarkEnd w:id="27"/>
    </w:p>
    <w:p w14:paraId="5B15F8A4" w14:textId="2BE83763"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w:t>
      </w:r>
      <w:r>
        <w:lastRenderedPageBreak/>
        <w:t xml:space="preserve">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A55D41">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001A7F97" w:rsidRPr="001A7F97">
        <w:rPr>
          <w:noProof/>
        </w:rPr>
        <w:t>[59]</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35638620" w14:textId="04CFBDFB" w:rsidR="00540C3A" w:rsidRDefault="001A2209" w:rsidP="00540C3A">
      <w:pPr>
        <w:pStyle w:val="Heading2"/>
      </w:pPr>
      <w:bookmarkStart w:id="28" w:name="_Toc88140601"/>
      <w:r>
        <w:t>2</w:t>
      </w:r>
      <w:r w:rsidR="00F83023">
        <w:t>.</w:t>
      </w:r>
      <w:r w:rsidR="00443401">
        <w:t>3</w:t>
      </w:r>
      <w:r>
        <w:t xml:space="preserve"> </w:t>
      </w:r>
      <w:r w:rsidR="00722795">
        <w:t xml:space="preserve">The Benchmark </w:t>
      </w:r>
      <w:r w:rsidR="00076604">
        <w:t>Forecasters</w:t>
      </w:r>
      <w:bookmarkEnd w:id="28"/>
    </w:p>
    <w:p w14:paraId="24D81B06" w14:textId="702A9D77" w:rsidR="00A72C3F" w:rsidRDefault="00B37FDB" w:rsidP="00F22622">
      <w:pPr>
        <w:ind w:firstLine="288"/>
      </w:pPr>
      <w:r>
        <w:t xml:space="preserve">Many publications lack detailed information about their experimental set-ups, making conducting direct comparisons with reported results challenging. </w:t>
      </w:r>
      <w:r w:rsidRPr="00886D25">
        <w:t xml:space="preserve">The benchmark </w:t>
      </w:r>
      <w:r w:rsidR="00092A88">
        <w:t>forecasters</w:t>
      </w:r>
      <w:r w:rsidR="00092A88" w:rsidRPr="00886D25">
        <w:t xml:space="preserve"> </w:t>
      </w:r>
      <w:r w:rsidRPr="00886D25">
        <w:t>proposed in this work were chosen for their relevance and reproducibility; they have been available for many years and have been implemented and used by 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t xml:space="preserve">. </w:t>
      </w:r>
      <w:r w:rsidR="00F22622">
        <w:t xml:space="preserve"> </w:t>
      </w:r>
      <w:r w:rsidR="00B42AB6" w:rsidRPr="00B42AB6">
        <w:t xml:space="preserve">All benchmark </w:t>
      </w:r>
      <w:r w:rsidR="00092A88">
        <w:t>techniques</w:t>
      </w:r>
      <w:r w:rsidR="00092A88" w:rsidRPr="00B42AB6">
        <w:t xml:space="preserve"> </w:t>
      </w:r>
      <w:r w:rsidR="00B42AB6" w:rsidRPr="00B42AB6">
        <w:t xml:space="preserve">fall into one of two categories: statistical techniques </w:t>
      </w:r>
      <w:r w:rsidR="00092A88">
        <w:t>or</w:t>
      </w:r>
      <w:r w:rsidR="00B42AB6" w:rsidRPr="00B42AB6">
        <w:t xml:space="preserve"> machine learning techniques. Multiple linear regression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exponential smoothing </w:t>
      </w:r>
      <w:r w:rsidR="00B42AB6">
        <w:fldChar w:fldCharType="begin" w:fldLock="1"/>
      </w:r>
      <w:r w:rsidR="00A55D41">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forecasting","type":"article-journal"},"uris":["http://www.mendeley.com/documents/?uuid=53245019-974b-4e58-9957-513582620681"]}],"mendeley":{"formattedCitation":"[65], [66]","plainTextFormattedCitation":"[65], [66]","previouslyFormattedCitation":"[65], [66]"},"properties":{"noteIndex":0},"schema":"https://github.com/citation-style-language/schema/raw/master/csl-citation.json"}</w:instrText>
      </w:r>
      <w:r w:rsidR="00B42AB6">
        <w:fldChar w:fldCharType="separate"/>
      </w:r>
      <w:r w:rsidR="001A7F97" w:rsidRPr="001A7F97">
        <w:rPr>
          <w:noProof/>
        </w:rPr>
        <w:t>[65], [66]</w:t>
      </w:r>
      <w:r w:rsidR="00B42AB6">
        <w:fldChar w:fldCharType="end"/>
      </w:r>
      <w:r w:rsidR="00B42AB6" w:rsidRPr="00B42AB6">
        <w:t xml:space="preserve">, and auto-regressive integrated moving average (ARIMA) modelling </w:t>
      </w:r>
      <w:r w:rsidR="00B42AB6">
        <w:fldChar w:fldCharType="begin" w:fldLock="1"/>
      </w:r>
      <w:r w:rsidR="00A55D41">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buildings","type":"article-journal"},"uris":["http://www.mendeley.com/documents/?uuid=4b3da0e0-2ae3-40df-a6a1-7ee745710b04"]}],"mendeley":{"formattedCitation":"[67], [68]","plainTextFormattedCitation":"[67], [68]","previouslyFormattedCitation":"[67], [68]"},"properties":{"noteIndex":0},"schema":"https://github.com/citation-style-language/schema/raw/master/csl-citation.json"}</w:instrText>
      </w:r>
      <w:r w:rsidR="00B42AB6">
        <w:fldChar w:fldCharType="separate"/>
      </w:r>
      <w:r w:rsidR="001A7F97" w:rsidRPr="001A7F97">
        <w:rPr>
          <w:noProof/>
        </w:rPr>
        <w:t>[67], [68]</w:t>
      </w:r>
      <w:r w:rsidR="00B42AB6">
        <w:fldChar w:fldCharType="end"/>
      </w:r>
      <w:r w:rsidR="00B42AB6">
        <w:t xml:space="preserve"> </w:t>
      </w:r>
      <w:r w:rsidR="00B42AB6" w:rsidRPr="00B42AB6">
        <w:t>are examples of statistical techniques used in electrical load forecasting</w:t>
      </w:r>
      <w:r w:rsidR="00B42AB6">
        <w:t xml:space="preserve">. </w:t>
      </w:r>
    </w:p>
    <w:p w14:paraId="5AEEC461" w14:textId="45DC9299" w:rsidR="00B42AB6" w:rsidRPr="00B42AB6" w:rsidRDefault="00B42AB6" w:rsidP="00F22622">
      <w:pPr>
        <w:ind w:firstLine="288"/>
      </w:pPr>
      <w:r w:rsidRPr="00B42AB6">
        <w:t xml:space="preserve">In comparison to statistical techniques, machine learning </w:t>
      </w:r>
      <w:r w:rsidR="00425E3F">
        <w:t>technique</w:t>
      </w:r>
      <w:r w:rsidRPr="00B42AB6">
        <w:t xml:space="preserve">s are more intelligent and potentially superior, as they are capable of automatically learning and adapting to the non-linear and complex relationships between load and other influencing factors (e.g., weather, time of day)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rsidRPr="00B42AB6">
        <w:t xml:space="preserve">. Artificial Neural Networks (ANNs) </w:t>
      </w:r>
      <w:r>
        <w:fldChar w:fldCharType="begin" w:fldLock="1"/>
      </w:r>
      <w:r w:rsidR="00A55D41">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forecasting","type":"article-journal"},"uris":["http://www.mendeley.com/documents/?uuid=e3c847d0-b7c8-4635-b231-a4638120c750"]}],"mendeley":{"formattedCitation":"[69], [70]","plainTextFormattedCitation":"[69], [70]","previouslyFormattedCitation":"[69], [70]"},"properties":{"noteIndex":0},"schema":"https://github.com/citation-style-language/schema/raw/master/csl-citation.json"}</w:instrText>
      </w:r>
      <w:r>
        <w:fldChar w:fldCharType="separate"/>
      </w:r>
      <w:r w:rsidR="001A7F97" w:rsidRPr="001A7F97">
        <w:rPr>
          <w:noProof/>
        </w:rPr>
        <w:t>[69], [70]</w:t>
      </w:r>
      <w:r>
        <w:fldChar w:fldCharType="end"/>
      </w:r>
      <w:r w:rsidRPr="00B42AB6">
        <w:t xml:space="preserve">, Fuzzy </w:t>
      </w:r>
      <w:r w:rsidRPr="00B42AB6">
        <w:lastRenderedPageBreak/>
        <w:t xml:space="preserve">Regression Models </w:t>
      </w:r>
      <w:r>
        <w:fldChar w:fldCharType="begin" w:fldLock="1"/>
      </w:r>
      <w:r w:rsidR="00A55D41">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models","type":"article-journal"},"uris":["http://www.mendeley.com/documents/?uuid=2df0b6f9-b63b-45fe-b8c5-bc9f3603d5de"]}],"mendeley":{"formattedCitation":"[71], [72]","plainTextFormattedCitation":"[71], [72]","previouslyFormattedCitation":"[71], [72]"},"properties":{"noteIndex":0},"schema":"https://github.com/citation-style-language/schema/raw/master/csl-citation.json"}</w:instrText>
      </w:r>
      <w:r>
        <w:fldChar w:fldCharType="separate"/>
      </w:r>
      <w:r w:rsidR="001A7F97" w:rsidRPr="001A7F97">
        <w:rPr>
          <w:noProof/>
        </w:rPr>
        <w:t>[71], [72]</w:t>
      </w:r>
      <w:r>
        <w:fldChar w:fldCharType="end"/>
      </w:r>
      <w:r w:rsidRPr="00B42AB6">
        <w:t xml:space="preserve">, Support Vector Machines </w:t>
      </w:r>
      <w:r>
        <w:fldChar w:fldCharType="begin" w:fldLock="1"/>
      </w:r>
      <w:r w:rsidR="00A55D41">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[73]","plainTextFormattedCitation":"[73]","previouslyFormattedCitation":"[73]"},"properties":{"noteIndex":0},"schema":"https://github.com/citation-style-language/schema/raw/master/csl-citation.json"}</w:instrText>
      </w:r>
      <w:r>
        <w:fldChar w:fldCharType="separate"/>
      </w:r>
      <w:r w:rsidR="001A7F97" w:rsidRPr="001A7F97">
        <w:rPr>
          <w:noProof/>
        </w:rPr>
        <w:t>[73]</w:t>
      </w:r>
      <w:r>
        <w:fldChar w:fldCharType="end"/>
      </w:r>
      <w:r w:rsidRPr="00B42AB6">
        <w:t>, and Gradient Boosting Machines</w:t>
      </w:r>
      <w:r>
        <w:t xml:space="preserve"> </w:t>
      </w:r>
      <w:r>
        <w:fldChar w:fldCharType="begin" w:fldLock="1"/>
      </w:r>
      <w:r w:rsidR="00A55D41">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[74]","plainTextFormattedCitation":"[74]","previouslyFormattedCitation":"[74]"},"properties":{"noteIndex":0},"schema":"https://github.com/citation-style-language/schema/raw/master/csl-citation.json"}</w:instrText>
      </w:r>
      <w:r>
        <w:fldChar w:fldCharType="separate"/>
      </w:r>
      <w:r w:rsidR="001A7F97" w:rsidRPr="001A7F97">
        <w:rPr>
          <w:noProof/>
        </w:rPr>
        <w:t>[74]</w:t>
      </w:r>
      <w:r>
        <w:fldChar w:fldCharType="end"/>
      </w:r>
      <w:r>
        <w:t xml:space="preserve"> </w:t>
      </w:r>
      <w:r w:rsidRPr="00B42AB6">
        <w:t xml:space="preserve">are all examples of </w:t>
      </w:r>
      <w:r w:rsidR="0007198B">
        <w:t xml:space="preserve">machine learning </w:t>
      </w:r>
      <w:r w:rsidRPr="00B42AB6">
        <w:t>techniques that have been applied to forecasting electrical load.</w:t>
      </w:r>
    </w:p>
    <w:p w14:paraId="4C0DDCA0" w14:textId="5EFF16A9" w:rsidR="00AF0B4B" w:rsidRDefault="002050C4" w:rsidP="00A03B66">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A55D41">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[75]","plainTextFormattedCitation":"[75]","previouslyFormattedCitation":"[75]"},"properties":{"noteIndex":0},"schema":"https://github.com/citation-style-language/schema/raw/master/csl-citation.json"}</w:instrText>
      </w:r>
      <w:r>
        <w:fldChar w:fldCharType="separate"/>
      </w:r>
      <w:r w:rsidR="001A7F97" w:rsidRPr="001A7F97">
        <w:rPr>
          <w:noProof/>
        </w:rPr>
        <w:t>[75]</w:t>
      </w:r>
      <w:r>
        <w:fldChar w:fldCharType="end"/>
      </w:r>
      <w:r>
        <w:t xml:space="preserve">. </w:t>
      </w:r>
      <w:r w:rsidRPr="002050C4">
        <w:t xml:space="preserve">Another study </w:t>
      </w:r>
      <w:r>
        <w:fldChar w:fldCharType="begin" w:fldLock="1"/>
      </w:r>
      <w:r w:rsidR="00A55D41">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[76]","plainTextFormattedCitation":"[76]","previouslyFormattedCitation":"[76]"},"properties":{"noteIndex":0},"schema":"https://github.com/citation-style-language/schema/raw/master/csl-citation.json"}</w:instrText>
      </w:r>
      <w:r>
        <w:fldChar w:fldCharType="separate"/>
      </w:r>
      <w:r w:rsidR="001A7F97" w:rsidRPr="001A7F97">
        <w:rPr>
          <w:noProof/>
        </w:rPr>
        <w:t>[76]</w:t>
      </w:r>
      <w:r>
        <w:fldChar w:fldCharType="end"/>
      </w:r>
      <w:r>
        <w:t xml:space="preserve"> </w:t>
      </w:r>
      <w:r w:rsidRPr="002050C4">
        <w:t xml:space="preserve">compared different Multiple Linear Regression (MLR) </w:t>
      </w:r>
      <w:r w:rsidR="00253CE3">
        <w:t>techniques</w:t>
      </w:r>
      <w:r w:rsidRPr="002050C4">
        <w:t xml:space="preserve"> for forecasting load. The ARIMA model is the most frequently used regression model because it consistently produces accurate predictions; for example, in </w:t>
      </w:r>
      <w:r>
        <w:fldChar w:fldCharType="begin" w:fldLock="1"/>
      </w:r>
      <w:r w:rsidR="00A55D41">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[77]","plainTextFormattedCitation":"[77]","previouslyFormattedCitation":"[77]"},"properties":{"noteIndex":0},"schema":"https://github.com/citation-style-language/schema/raw/master/csl-citation.json"}</w:instrText>
      </w:r>
      <w:r>
        <w:fldChar w:fldCharType="separate"/>
      </w:r>
      <w:r w:rsidR="001A7F97" w:rsidRPr="001A7F97">
        <w:rPr>
          <w:noProof/>
        </w:rPr>
        <w:t>[77]</w:t>
      </w:r>
      <w:r>
        <w:fldChar w:fldCharType="end"/>
      </w:r>
      <w:r w:rsidRPr="002050C4">
        <w:t xml:space="preserve">, the author combined ARIMA and Box-Jenkins </w:t>
      </w:r>
      <w:r w:rsidR="00190EAC">
        <w:t>technique</w:t>
      </w:r>
      <w:r w:rsidRPr="002050C4">
        <w:t xml:space="preserve">s to perform hourly forecasting. 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Additionally, they are incapable of self-adapting to newer factors affecting load demand, such as temperature changes. </w:t>
      </w:r>
    </w:p>
    <w:p w14:paraId="4ECA79C4" w14:textId="7C7753AE" w:rsidR="004A1D66" w:rsidRDefault="004A1D66" w:rsidP="004A1D66">
      <w:pPr>
        <w:pStyle w:val="Heading3"/>
      </w:pPr>
      <w:bookmarkStart w:id="29" w:name="_Toc88140602"/>
      <w:r>
        <w:t>2.</w:t>
      </w:r>
      <w:r w:rsidR="00443401">
        <w:t>3</w:t>
      </w:r>
      <w:r>
        <w:t>.1 The Seasonal Naïve Forecaster (SNF)</w:t>
      </w:r>
      <w:bookmarkEnd w:id="29"/>
    </w:p>
    <w:p w14:paraId="4B214770" w14:textId="6C6B563C" w:rsidR="001F2627" w:rsidRDefault="004A1D66" w:rsidP="001F2627">
      <w:pPr>
        <w:ind w:firstLine="288"/>
      </w:pPr>
      <w:r>
        <w:t xml:space="preserve">The naïve forecaster is a simple forecaster based on a random walk model </w:t>
      </w:r>
      <w:r>
        <w:fldChar w:fldCharType="begin" w:fldLock="1"/>
      </w:r>
      <w:r w:rsidR="00A55D41">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[78]","plainTextFormattedCitation":"[78]","previouslyFormattedCitation":"[78]"},"properties":{"noteIndex":0},"schema":"https://github.com/citation-style-language/schema/raw/master/csl-citation.json"}</w:instrText>
      </w:r>
      <w:r>
        <w:fldChar w:fldCharType="separate"/>
      </w:r>
      <w:r w:rsidR="001A7F97" w:rsidRPr="001A7F97">
        <w:rPr>
          <w:noProof/>
        </w:rPr>
        <w:t>[78]</w:t>
      </w:r>
      <w:r>
        <w:fldChar w:fldCharType="end"/>
      </w:r>
      <w:r>
        <w:t xml:space="preserve">; it has often been implemented as a ground-level benchmark for developing more sophisticated forecasters </w:t>
      </w:r>
      <w:r>
        <w:fldChar w:fldCharType="begin" w:fldLock="1"/>
      </w:r>
      <w:r w:rsidR="00A55D41">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networks","type":"article-journal"},"uris":["http://www.mendeley.com/documents/?uuid=acd10d2b-73b6-45e9-bef4-4efa9587b92a"]}],"mendeley":{"formattedCitation":"[60], [79]–[81]","plainTextFormattedCitation":"[60], [79]–[81]","previouslyFormattedCitation":"[60], [79]–[81]"},"properties":{"noteIndex":0},"schema":"https://github.com/citation-style-language/schema/raw/master/csl-citation.json"}</w:instrText>
      </w:r>
      <w:r>
        <w:fldChar w:fldCharType="separate"/>
      </w:r>
      <w:r w:rsidR="001A7F97" w:rsidRPr="001A7F97">
        <w:rPr>
          <w:noProof/>
        </w:rPr>
        <w:t>[60], [79]–[81]</w:t>
      </w:r>
      <w:r>
        <w:fldChar w:fldCharType="end"/>
      </w:r>
      <w:r>
        <w:t>.   It is used to demonstrate how much value is added by forecasters under comparison – when a naïve forecaster outperforms a more complex forecasting model, we know that the complex model offers little value</w:t>
      </w:r>
      <w:r w:rsidR="00A33B32">
        <w:t xml:space="preserve">. </w:t>
      </w:r>
      <w:r>
        <w:t xml:space="preserve">Bracale </w:t>
      </w:r>
      <w:r>
        <w:fldChar w:fldCharType="begin" w:fldLock="1"/>
      </w:r>
      <w:r w:rsidR="00A55D41">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[80]","plainTextFormattedCitation":"[80]","previouslyFormattedCitation":"[80]"},"properties":{"noteIndex":0},"schema":"https://github.com/citation-style-language/schema/raw/master/csl-citation.json"}</w:instrText>
      </w:r>
      <w:r>
        <w:fldChar w:fldCharType="separate"/>
      </w:r>
      <w:r w:rsidR="001A7F97" w:rsidRPr="001A7F97">
        <w:rPr>
          <w:noProof/>
        </w:rPr>
        <w:t>[80]</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w:t>
      </w:r>
      <w:r>
        <w:lastRenderedPageBreak/>
        <w:t xml:space="preserve">considering seasonal trends </w:t>
      </w:r>
      <w:r>
        <w:fldChar w:fldCharType="begin" w:fldLock="1"/>
      </w:r>
      <w:r w:rsidR="00A55D41">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[82]","plainTextFormattedCitation":"[82]","previouslyFormattedCitation":"[82]"},"properties":{"noteIndex":0},"schema":"https://github.com/citation-style-language/schema/raw/master/csl-citation.json"}</w:instrText>
      </w:r>
      <w:r>
        <w:fldChar w:fldCharType="separate"/>
      </w:r>
      <w:r w:rsidR="001A7F97" w:rsidRPr="001A7F97">
        <w:rPr>
          <w:noProof/>
        </w:rPr>
        <w:t>[82]</w:t>
      </w:r>
      <w:r>
        <w:fldChar w:fldCharType="end"/>
      </w:r>
      <w:r>
        <w:t xml:space="preserve">.  </w:t>
      </w:r>
      <w:r w:rsidRPr="009E6D1D">
        <w:t xml:space="preserve">The SNF can be expressed by the simple mathematical relationship shown </w:t>
      </w:r>
      <w:r>
        <w:t>in (1):</w:t>
      </w:r>
    </w:p>
    <w:p w14:paraId="6EC06225" w14:textId="5130A33B" w:rsidR="001F2627" w:rsidRDefault="001F2627" w:rsidP="001F2627">
      <w:pPr>
        <w:pStyle w:val="MTDisplayEquation"/>
        <w:jc w:val="center"/>
      </w:pPr>
      <w:r w:rsidRPr="001F2627">
        <w:rPr>
          <w:position w:val="-12"/>
        </w:rPr>
        <w:object w:dxaOrig="880" w:dyaOrig="360" w14:anchorId="2D091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5pt;height:29.9pt" o:ole="">
            <v:imagedata r:id="rId15" o:title=""/>
          </v:shape>
          <o:OLEObject Type="Embed" ProgID="Equation.DSMT4" ShapeID="_x0000_i1025" DrawAspect="Content" ObjectID="_1698817216" r:id="rId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D3519">
        <w:fldChar w:fldCharType="begin"/>
      </w:r>
      <w:r w:rsidR="005D3519">
        <w:instrText xml:space="preserve"> SEQ MTEqn \c \* Arabic \* MERGEFORMAT </w:instrText>
      </w:r>
      <w:r w:rsidR="005D3519">
        <w:fldChar w:fldCharType="separate"/>
      </w:r>
      <w:r w:rsidR="009A363C">
        <w:rPr>
          <w:noProof/>
        </w:rPr>
        <w:instrText>1</w:instrText>
      </w:r>
      <w:r w:rsidR="005D3519">
        <w:rPr>
          <w:noProof/>
        </w:rPr>
        <w:fldChar w:fldCharType="end"/>
      </w:r>
      <w:r>
        <w:instrText>)</w:instrText>
      </w:r>
      <w:r>
        <w:fldChar w:fldCharType="end"/>
      </w:r>
    </w:p>
    <w:p w14:paraId="46FC9602" w14:textId="23E87B19" w:rsidR="004A1D66" w:rsidRDefault="004A1D66" w:rsidP="004A1D66">
      <w:r>
        <w:t xml:space="preserve">where </w:t>
      </w:r>
      <w:r w:rsidRPr="005B159F">
        <w:rPr>
          <w:noProof/>
          <w:position w:val="-10"/>
        </w:rPr>
        <w:object w:dxaOrig="220" w:dyaOrig="260" w14:anchorId="280E75A4">
          <v:shape id="_x0000_i1026" type="#_x0000_t75" style="width:11.2pt;height:12.6pt" o:ole="">
            <v:imagedata r:id="rId17" o:title=""/>
          </v:shape>
          <o:OLEObject Type="Embed" ProgID="Equation.DSMT4" ShapeID="_x0000_i1026" DrawAspect="Content" ObjectID="_1698817217" r:id="rId18"/>
        </w:object>
      </w:r>
      <w:r>
        <w:t xml:space="preserve"> is the time series</w:t>
      </w:r>
      <w:r w:rsidR="000930A5">
        <w:t xml:space="preserve">, </w:t>
      </w:r>
      <w:r w:rsidR="000930A5" w:rsidRPr="000930A5">
        <w:rPr>
          <w:position w:val="-10"/>
        </w:rPr>
        <w:object w:dxaOrig="220" w:dyaOrig="320" w14:anchorId="7D419F0D">
          <v:shape id="_x0000_i1027" type="#_x0000_t75" style="width:11.2pt;height:15.9pt" o:ole="">
            <v:imagedata r:id="rId19" o:title=""/>
          </v:shape>
          <o:OLEObject Type="Embed" ProgID="Equation.DSMT4" ShapeID="_x0000_i1027" DrawAspect="Content" ObjectID="_1698817218" r:id="rId20"/>
        </w:object>
      </w:r>
      <w:r w:rsidR="000930A5">
        <w:t>is the forecasted value</w:t>
      </w:r>
      <w:r w:rsidR="009F688E">
        <w:t xml:space="preserve">, </w:t>
      </w:r>
      <w:r w:rsidR="009F688E" w:rsidRPr="009F688E">
        <w:rPr>
          <w:position w:val="-6"/>
        </w:rPr>
        <w:object w:dxaOrig="139" w:dyaOrig="240" w14:anchorId="57E37128">
          <v:shape id="_x0000_i1028" type="#_x0000_t75" style="width:6.55pt;height:12.15pt" o:ole="">
            <v:imagedata r:id="rId21" o:title=""/>
          </v:shape>
          <o:OLEObject Type="Embed" ProgID="Equation.DSMT4" ShapeID="_x0000_i1028" DrawAspect="Content" ObjectID="_1698817219" r:id="rId22"/>
        </w:object>
      </w:r>
      <w:r w:rsidR="009F688E">
        <w:t xml:space="preserve"> is the time of </w:t>
      </w:r>
      <w:r w:rsidR="009A02A0">
        <w:t>occurrence</w:t>
      </w:r>
      <w:r>
        <w:t xml:space="preserve">, and </w:t>
      </w:r>
      <m:oMath>
        <m:r>
          <w:rPr>
            <w:rFonts w:ascii="Cambria Math" w:hAnsi="Cambria Math"/>
          </w:rPr>
          <m:t>m</m:t>
        </m:r>
      </m:oMath>
      <w:r>
        <w:rPr>
          <w:rFonts w:eastAsiaTheme="minorEastAsia"/>
        </w:rPr>
        <w:t xml:space="preserve"> is the seasonal period </w:t>
      </w:r>
      <w:r w:rsidR="009A02A0" w:rsidRPr="009A02A0">
        <w:rPr>
          <w:rFonts w:eastAsiaTheme="minorEastAsia"/>
        </w:rPr>
        <w:t>(m=24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A55D41">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[79]","plainTextFormattedCitation":"[79]","previouslyFormattedCitation":"[79]"},"properties":{"noteIndex":0},"schema":"https://github.com/citation-style-language/schema/raw/master/csl-citation.json"}</w:instrText>
      </w:r>
      <w:r>
        <w:fldChar w:fldCharType="separate"/>
      </w:r>
      <w:r w:rsidR="001A7F97" w:rsidRPr="001A7F97">
        <w:rPr>
          <w:noProof/>
        </w:rPr>
        <w:t>[79]</w:t>
      </w:r>
      <w:r>
        <w:fldChar w:fldCharType="end"/>
      </w:r>
      <w:r w:rsidRPr="004F7388">
        <w:t>.</w:t>
      </w:r>
    </w:p>
    <w:p w14:paraId="6313B353" w14:textId="4966CFFC" w:rsidR="004A1D66" w:rsidRDefault="004A1D66" w:rsidP="004A1D66">
      <w:pPr>
        <w:pStyle w:val="Heading3"/>
      </w:pPr>
      <w:bookmarkStart w:id="30" w:name="_Toc88140603"/>
      <w:r>
        <w:t>2.</w:t>
      </w:r>
      <w:r w:rsidR="00443401">
        <w:t>3</w:t>
      </w:r>
      <w:r>
        <w:t>.2 The Multiple Linear Regression Forecaster (MLR)</w:t>
      </w:r>
      <w:bookmarkEnd w:id="30"/>
    </w:p>
    <w:p w14:paraId="05D366E0" w14:textId="58C51CAB" w:rsidR="004A1D66" w:rsidRDefault="00160D76" w:rsidP="004A1D66">
      <w:pPr>
        <w:ind w:firstLine="288"/>
      </w:pPr>
      <w:r w:rsidRPr="00160D76">
        <w:t>Multiple linear regression (MLR) is a widely used statistical technique for forecasting load that has been extensively studied in the literature on load forecasting</w:t>
      </w:r>
      <w:r>
        <w:t xml:space="preserve"> </w:t>
      </w:r>
      <w:r w:rsidR="004A1D66">
        <w:fldChar w:fldCharType="begin" w:fldLock="1"/>
      </w:r>
      <w:r w:rsidR="00A55D41">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[71], [76], [83]–[87]","plainTextFormattedCitation":"[47], [60], [64], [71], [76], [83]–[87]","previouslyFormattedCitation":"[47], [60], [64], [71], [76], [83]–[87]"},"properties":{"noteIndex":0},"schema":"https://github.com/citation-style-language/schema/raw/master/csl-citation.json"}</w:instrText>
      </w:r>
      <w:r w:rsidR="004A1D66">
        <w:fldChar w:fldCharType="separate"/>
      </w:r>
      <w:r w:rsidR="001A7F97" w:rsidRPr="001A7F97">
        <w:rPr>
          <w:noProof/>
        </w:rPr>
        <w:t>[47], [60], [64], [71], [76], [83]–[87]</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1A1E4C2F" w14:textId="01E83683" w:rsidR="004A1D66" w:rsidRDefault="00D40384" w:rsidP="004A1D66">
      <w:pPr>
        <w:pStyle w:val="MTDisplayEquation"/>
        <w:jc w:val="center"/>
      </w:pPr>
      <w:r w:rsidRPr="008144AE">
        <w:rPr>
          <w:position w:val="-12"/>
        </w:rPr>
        <w:object w:dxaOrig="2260" w:dyaOrig="360" w14:anchorId="4DC3D757">
          <v:shape id="_x0000_i1029" type="#_x0000_t75" style="width:176.25pt;height:27.6pt" o:ole="">
            <v:imagedata r:id="rId23" o:title=""/>
          </v:shape>
          <o:OLEObject Type="Embed" ProgID="Equation.DSMT4" ShapeID="_x0000_i1029" DrawAspect="Content" ObjectID="_1698817220" r:id="rId24"/>
        </w:object>
      </w:r>
      <w:r w:rsidR="004A1D66">
        <w:t xml:space="preserve">    </w:t>
      </w:r>
      <w:r w:rsidR="004A1D66">
        <w:fldChar w:fldCharType="begin"/>
      </w:r>
      <w:r w:rsidR="004A1D66">
        <w:instrText xml:space="preserve"> MACROBUTTON MTPlaceRef \* MERGEFORMAT </w:instrText>
      </w:r>
      <w:r w:rsidR="004A1D66">
        <w:fldChar w:fldCharType="begin"/>
      </w:r>
      <w:r w:rsidR="004A1D66">
        <w:instrText xml:space="preserve"> SEQ MTEqn \h \* MERGEFORMAT </w:instrText>
      </w:r>
      <w:r w:rsidR="004A1D66">
        <w:fldChar w:fldCharType="end"/>
      </w:r>
      <w:r w:rsidR="004A1D66">
        <w:instrText>(</w:instrText>
      </w:r>
      <w:r w:rsidR="005D3519">
        <w:fldChar w:fldCharType="begin"/>
      </w:r>
      <w:r w:rsidR="005D3519">
        <w:instrText xml:space="preserve"> SEQ MTEqn \c \* Arabic \* MERGEFORMAT </w:instrText>
      </w:r>
      <w:r w:rsidR="005D3519">
        <w:fldChar w:fldCharType="separate"/>
      </w:r>
      <w:r w:rsidR="009A363C">
        <w:rPr>
          <w:noProof/>
        </w:rPr>
        <w:instrText>2</w:instrText>
      </w:r>
      <w:r w:rsidR="005D3519">
        <w:rPr>
          <w:noProof/>
        </w:rPr>
        <w:fldChar w:fldCharType="end"/>
      </w:r>
      <w:r w:rsidR="004A1D66">
        <w:instrText>)</w:instrText>
      </w:r>
      <w:r w:rsidR="004A1D66">
        <w:fldChar w:fldCharType="end"/>
      </w:r>
    </w:p>
    <w:p w14:paraId="175D7261" w14:textId="298A9E13" w:rsidR="004A1D66"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pt;height:15.9pt" o:ole="">
            <v:imagedata r:id="rId25" o:title=""/>
          </v:shape>
          <o:OLEObject Type="Embed" ProgID="Equation.DSMT4" ShapeID="_x0000_i1030" DrawAspect="Content" ObjectID="_1698817221"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15pt;height:18.7pt" o:ole="">
            <v:imagedata r:id="rId27" o:title=""/>
          </v:shape>
          <o:OLEObject Type="Embed" ProgID="Equation.DSMT4" ShapeID="_x0000_i1031" DrawAspect="Content" ObjectID="_1698817222" r:id="rId28"/>
        </w:object>
      </w:r>
      <w:r>
        <w:t xml:space="preserve">and </w:t>
      </w:r>
      <w:r w:rsidRPr="006143C7">
        <w:rPr>
          <w:noProof/>
          <w:position w:val="-12"/>
        </w:rPr>
        <w:object w:dxaOrig="260" w:dyaOrig="360" w14:anchorId="7BA4FD4F">
          <v:shape id="_x0000_i1032" type="#_x0000_t75" style="width:12.6pt;height:18.7pt" o:ole="">
            <v:imagedata r:id="rId29" o:title=""/>
          </v:shape>
          <o:OLEObject Type="Embed" ProgID="Equation.DSMT4" ShapeID="_x0000_i1032" DrawAspect="Content" ObjectID="_1698817223" r:id="rId30"/>
        </w:object>
      </w:r>
      <w:r>
        <w:t xml:space="preserve"> are independent variables such as temperature and time-of-day, </w:t>
      </w:r>
      <w:r w:rsidRPr="00A40178">
        <w:rPr>
          <w:noProof/>
          <w:position w:val="-10"/>
        </w:rPr>
        <w:object w:dxaOrig="240" w:dyaOrig="320" w14:anchorId="0396C347">
          <v:shape id="_x0000_i1033" type="#_x0000_t75" style="width:12.15pt;height:16.35pt" o:ole="">
            <v:imagedata r:id="rId31" o:title=""/>
          </v:shape>
          <o:OLEObject Type="Embed" ProgID="Equation.DSMT4" ShapeID="_x0000_i1033" DrawAspect="Content" ObjectID="_1698817224"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8.9pt;height:11.2pt" o:ole="">
            <v:imagedata r:id="rId33" o:title=""/>
          </v:shape>
          <o:OLEObject Type="Embed" ProgID="Equation.DSMT4" ShapeID="_x0000_i1034" DrawAspect="Content" ObjectID="_1698817225" r:id="rId34"/>
        </w:object>
      </w:r>
      <w:r>
        <w:t xml:space="preserve">is an error term. The error term </w:t>
      </w:r>
      <w:r w:rsidRPr="00A40178">
        <w:rPr>
          <w:noProof/>
          <w:position w:val="-6"/>
        </w:rPr>
        <w:object w:dxaOrig="180" w:dyaOrig="220" w14:anchorId="05986154">
          <v:shape id="_x0000_i1035" type="#_x0000_t75" style="width:8.9pt;height:11.2pt" o:ole="">
            <v:imagedata r:id="rId33" o:title=""/>
          </v:shape>
          <o:OLEObject Type="Embed" ProgID="Equation.DSMT4" ShapeID="_x0000_i1035" DrawAspect="Content" ObjectID="_1698817226" r:id="rId35"/>
        </w:object>
      </w:r>
      <w:r>
        <w:t xml:space="preserve"> is typically assumed to </w:t>
      </w:r>
      <w:r w:rsidRPr="00F95416">
        <w:t>ha</w:t>
      </w:r>
      <w:r>
        <w:t>ve</w:t>
      </w:r>
      <w:r w:rsidRPr="00F95416">
        <w:t xml:space="preserve"> a mean of zero and a constant variance</w:t>
      </w:r>
      <w:r>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differences </w:t>
      </w:r>
      <w:r>
        <w:lastRenderedPageBreak/>
        <w:t xml:space="preserve">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1A263D11" w14:textId="04DE552F" w:rsidR="00DB560F" w:rsidRDefault="00DB560F" w:rsidP="00DB560F">
      <w:pPr>
        <w:ind w:firstLine="288"/>
      </w:pPr>
      <w:r>
        <w:t xml:space="preserve">According to Amral et al. </w:t>
      </w:r>
      <w:r>
        <w:fldChar w:fldCharType="begin" w:fldLock="1"/>
      </w:r>
      <w:r w:rsidR="00A55D41">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[88]","plainTextFormattedCitation":"[88]","previouslyFormattedCitation":"[88]"},"properties":{"noteIndex":0},"schema":"https://github.com/citation-style-language/schema/raw/master/csl-citation.json"}</w:instrText>
      </w:r>
      <w:r>
        <w:fldChar w:fldCharType="separate"/>
      </w:r>
      <w:r w:rsidR="001A7F97" w:rsidRPr="001A7F97">
        <w:rPr>
          <w:noProof/>
        </w:rPr>
        <w:t>[88]</w:t>
      </w:r>
      <w:r>
        <w:fldChar w:fldCharType="end"/>
      </w:r>
      <w:r>
        <w:t xml:space="preserve">, multi-linear regression models for forecasting short-term load are relatively simple to develop and maintain. Additionally, MLR's primary shortcoming is its reliance on previously recorded load and temperature data, which has a significant impact on the predicted output. While increasing the number of relevant independent variables generally improves predictive accuracy, the improvement eventually becomes negligible. MLRs are capable of simulating non-linear relationships, but only with explicit user specifications </w:t>
      </w:r>
      <w:r>
        <w:fldChar w:fldCharType="begin" w:fldLock="1"/>
      </w:r>
      <w:r w:rsidR="00A55D41">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[89]","plainTextFormattedCitation":"[89]","previouslyFormattedCitation":"[89]"},"properties":{"noteIndex":0},"schema":"https://github.com/citation-style-language/schema/raw/master/csl-citation.json"}</w:instrText>
      </w:r>
      <w:r>
        <w:fldChar w:fldCharType="separate"/>
      </w:r>
      <w:r w:rsidR="001A7F97" w:rsidRPr="001A7F97">
        <w:rPr>
          <w:noProof/>
        </w:rPr>
        <w:t>[89]</w:t>
      </w:r>
      <w:r>
        <w:fldChar w:fldCharType="end"/>
      </w:r>
      <w:r>
        <w:t xml:space="preserve">. Additionally, they are incapable of intelligently learning and adapting to data changes caused by newer factors, such as temperature changes or a plague, such as the coronavirus outbreak that resulted in the global shutdown of numerous operations </w:t>
      </w:r>
      <w:r>
        <w:fldChar w:fldCharType="begin" w:fldLock="1"/>
      </w:r>
      <w:r w:rsidR="00A55D41">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[79], [80], [90], [91]","plainTextFormattedCitation":"[32], [47], [79], [80], [90], [91]","previouslyFormattedCitation":"[32], [47], [79], [80], [90], [91]"},"properties":{"noteIndex":0},"schema":"https://github.com/citation-style-language/schema/raw/master/csl-citation.json"}</w:instrText>
      </w:r>
      <w:r>
        <w:fldChar w:fldCharType="separate"/>
      </w:r>
      <w:r w:rsidR="001A7F97" w:rsidRPr="001A7F97">
        <w:rPr>
          <w:noProof/>
        </w:rPr>
        <w:t>[32], [47], [79], [80], [90], [91]</w:t>
      </w:r>
      <w:r>
        <w:fldChar w:fldCharType="end"/>
      </w:r>
      <w:r>
        <w:t>.</w:t>
      </w:r>
    </w:p>
    <w:p w14:paraId="65A547CF" w14:textId="4B39CD38" w:rsidR="004A1D66" w:rsidRDefault="004A1D66" w:rsidP="004A1D66">
      <w:pPr>
        <w:pStyle w:val="Heading3"/>
      </w:pPr>
      <w:bookmarkStart w:id="31" w:name="_Toc88140604"/>
      <w:r>
        <w:t>2.</w:t>
      </w:r>
      <w:r w:rsidR="00443401">
        <w:t>3</w:t>
      </w:r>
      <w:r>
        <w:t>.3 The Auto-Regressive Integrated Moving Average Forecaster (ARIMA)</w:t>
      </w:r>
      <w:bookmarkEnd w:id="31"/>
    </w:p>
    <w:p w14:paraId="2803AC7D" w14:textId="2BCAC084" w:rsidR="00D05815" w:rsidRDefault="004A1D66" w:rsidP="00A61A73">
      <w:pPr>
        <w:ind w:firstLine="288"/>
      </w:pPr>
      <w:r w:rsidRPr="00A34EE4">
        <w:t xml:space="preserve">In 1970, Box and Jenkins proposed the autoregressive integrated moving average (ARIMA) </w:t>
      </w:r>
      <w:r>
        <w:t>forecaster</w:t>
      </w:r>
      <w:r w:rsidR="00702E7B">
        <w:t xml:space="preserve">, also know as the </w:t>
      </w:r>
      <w:r w:rsidRPr="00A34EE4">
        <w:t xml:space="preserve"> Box-Jenkins mode</w:t>
      </w:r>
      <w:r>
        <w:t xml:space="preserve">l </w:t>
      </w:r>
      <w:r>
        <w:fldChar w:fldCharType="begin" w:fldLock="1"/>
      </w:r>
      <w:r w:rsidR="00A55D41">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[92]","plainTextFormattedCitation":"[92]","previouslyFormattedCitation":"[92]"},"properties":{"noteIndex":0},"schema":"https://github.com/citation-style-language/schema/raw/master/csl-citation.json"}</w:instrText>
      </w:r>
      <w:r>
        <w:fldChar w:fldCharType="separate"/>
      </w:r>
      <w:r w:rsidR="001A7F97" w:rsidRPr="001A7F97">
        <w:rPr>
          <w:noProof/>
        </w:rPr>
        <w:t>[92]</w:t>
      </w:r>
      <w:r>
        <w:fldChar w:fldCharType="end"/>
      </w:r>
      <w:r w:rsidRPr="00A34EE4">
        <w:t xml:space="preserve">. </w:t>
      </w:r>
      <w:r w:rsidR="000142E6" w:rsidRPr="000142E6">
        <w:t>The ARIMA forecaster is arguably one of the most popular statistical forecasting techniques, with extensive use in the load forecasting literature</w:t>
      </w:r>
      <w:r w:rsidR="000142E6">
        <w:t xml:space="preserve"> </w:t>
      </w:r>
      <w:r w:rsidR="003B2A06">
        <w:fldChar w:fldCharType="begin" w:fldLock="1"/>
      </w:r>
      <w:r w:rsidR="00A55D41">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technique","type":"article-journal"},"uris":["http://www.mendeley.com/documents/?uuid=519b108a-99dc-4e2b-97ea-3e6176f85966"]}],"mendeley":{"formattedCitation":"[3], [92]–[95]","plainTextFormattedCitation":"[3], [92]–[95]","previouslyFormattedCitation":"[3], [92]–[95]"},"properties":{"noteIndex":0},"schema":"https://github.com/citation-style-language/schema/raw/master/csl-citation.json"}</w:instrText>
      </w:r>
      <w:r w:rsidR="003B2A06">
        <w:fldChar w:fldCharType="separate"/>
      </w:r>
      <w:r w:rsidR="001A7F97" w:rsidRPr="001A7F97">
        <w:rPr>
          <w:noProof/>
        </w:rPr>
        <w:t>[3], [92]–[95]</w:t>
      </w:r>
      <w:r w:rsidR="003B2A06">
        <w:fldChar w:fldCharType="end"/>
      </w:r>
      <w:r w:rsidRPr="00037907">
        <w:t>.</w:t>
      </w:r>
      <w:r>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D05815" w:rsidRPr="00D05815">
        <w:t xml:space="preserve">As the name implies, this technique family is composed of three major components: a) a "autoregression" (AR) component; b) a "integrated" (I) component; and c) a "moving average" (MA) component. The result is a linear combination of weighted differentiated </w:t>
      </w:r>
      <w:r w:rsidR="00D05815" w:rsidRPr="00D05815">
        <w:lastRenderedPageBreak/>
        <w:t xml:space="preserve">lagged values and lagged errors, as described in (3) below </w:t>
      </w:r>
      <w:r w:rsidR="00D05815">
        <w:fldChar w:fldCharType="begin" w:fldLock="1"/>
      </w:r>
      <w:r w:rsidR="00A55D41">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[96]–[98]","plainTextFormattedCitation":"[96]–[98]","previouslyFormattedCitation":"[96]–[98]"},"properties":{"noteIndex":0},"schema":"https://github.com/citation-style-language/schema/raw/master/csl-citation.json"}</w:instrText>
      </w:r>
      <w:r w:rsidR="00D05815">
        <w:fldChar w:fldCharType="separate"/>
      </w:r>
      <w:r w:rsidR="001A7F97" w:rsidRPr="001A7F97">
        <w:rPr>
          <w:noProof/>
        </w:rPr>
        <w:t>[96]–[98]</w:t>
      </w:r>
      <w:r w:rsidR="00D05815">
        <w:fldChar w:fldCharType="end"/>
      </w:r>
      <w:r w:rsidR="00D05815" w:rsidRPr="00D05815">
        <w:t>. Lags are critical components of time series analysis, which is used to identify relationships between past and future values. For instance, if we want to forecast demand for today t, we can use yesterday's t-1 demand as an indicator.</w:t>
      </w:r>
    </w:p>
    <w:p w14:paraId="313E6BF5" w14:textId="3CC180D4" w:rsidR="00A61A73" w:rsidRDefault="002C178D" w:rsidP="00A61A73">
      <w:pPr>
        <w:pStyle w:val="MTDisplayEquation"/>
        <w:ind w:firstLine="0"/>
        <w:jc w:val="center"/>
      </w:pPr>
      <w:r w:rsidRPr="005F5F45">
        <w:rPr>
          <w:position w:val="-14"/>
        </w:rPr>
        <w:object w:dxaOrig="6140" w:dyaOrig="380" w14:anchorId="1FCA7422">
          <v:shape id="_x0000_i1036" type="#_x0000_t75" style="width:413.3pt;height:25.7pt" o:ole="">
            <v:imagedata r:id="rId36" o:title=""/>
          </v:shape>
          <o:OLEObject Type="Embed" ProgID="Equation.DSMT4" ShapeID="_x0000_i1036" DrawAspect="Content" ObjectID="_1698817227" r:id="rId37"/>
        </w:object>
      </w:r>
      <w:r w:rsidR="00A61A73">
        <w:fldChar w:fldCharType="begin"/>
      </w:r>
      <w:r w:rsidR="00A61A73">
        <w:instrText xml:space="preserve"> MACROBUTTON MTPlaceRef \* MERGEFORMAT </w:instrText>
      </w:r>
      <w:r w:rsidR="00A61A73">
        <w:fldChar w:fldCharType="begin"/>
      </w:r>
      <w:r w:rsidR="00A61A73">
        <w:instrText xml:space="preserve"> SEQ MTEqn \h \* MERGEFORMAT </w:instrText>
      </w:r>
      <w:r w:rsidR="00A61A73">
        <w:fldChar w:fldCharType="end"/>
      </w:r>
      <w:r w:rsidR="00A61A73">
        <w:instrText>(</w:instrText>
      </w:r>
      <w:r w:rsidR="005D3519">
        <w:fldChar w:fldCharType="begin"/>
      </w:r>
      <w:r w:rsidR="005D3519">
        <w:instrText xml:space="preserve"> SEQ MTEqn \c \* Arabic \* MERGEFORMAT </w:instrText>
      </w:r>
      <w:r w:rsidR="005D3519">
        <w:fldChar w:fldCharType="separate"/>
      </w:r>
      <w:r w:rsidR="009A363C">
        <w:rPr>
          <w:noProof/>
        </w:rPr>
        <w:instrText>3</w:instrText>
      </w:r>
      <w:r w:rsidR="005D3519">
        <w:rPr>
          <w:noProof/>
        </w:rPr>
        <w:fldChar w:fldCharType="end"/>
      </w:r>
      <w:r w:rsidR="00A61A73">
        <w:instrText>)</w:instrText>
      </w:r>
      <w:r w:rsidR="00A61A73">
        <w:fldChar w:fldCharType="end"/>
      </w:r>
    </w:p>
    <w:p w14:paraId="7D2E9646" w14:textId="22C3DD39" w:rsidR="00D46B1D" w:rsidRDefault="00B447BF" w:rsidP="00D46B1D">
      <w:r>
        <w:t>In the equation above,</w:t>
      </w:r>
      <w:r w:rsidR="00A61A73">
        <w:t xml:space="preserve"> </w:t>
      </w:r>
      <w:r w:rsidR="00A61A73" w:rsidRPr="00654149">
        <w:rPr>
          <w:noProof/>
          <w:position w:val="-6"/>
        </w:rPr>
        <w:object w:dxaOrig="240" w:dyaOrig="220" w14:anchorId="34D5F047">
          <v:shape id="_x0000_i1037" type="#_x0000_t75" style="width:12.15pt;height:11.2pt" o:ole="">
            <v:imagedata r:id="rId38" o:title=""/>
          </v:shape>
          <o:OLEObject Type="Embed" ProgID="Equation.DSMT4" ShapeID="_x0000_i1037" DrawAspect="Content" ObjectID="_1698817228" r:id="rId39"/>
        </w:object>
      </w:r>
      <w:r w:rsidR="00A61A73">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6C0E9D">
        <w:rPr>
          <w:vertAlign w:val="superscript"/>
        </w:rPr>
        <w:t>th</w:t>
      </w:r>
      <w:r w:rsidR="00A61A73">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BE7E05">
        <w:rPr>
          <w:vertAlign w:val="superscript"/>
        </w:rPr>
        <w:t>th</w:t>
      </w:r>
      <w:r w:rsidR="00A61A73">
        <w:t xml:space="preserve"> lag error of the time series, </w:t>
      </w:r>
      <w:r w:rsidR="00A61A73" w:rsidRPr="0050243F">
        <w:rPr>
          <w:position w:val="-12"/>
        </w:rPr>
        <w:object w:dxaOrig="260" w:dyaOrig="360" w14:anchorId="0E6FA8EA">
          <v:shape id="_x0000_i1038" type="#_x0000_t75" style="width:12.6pt;height:18.25pt" o:ole="">
            <v:imagedata r:id="rId40" o:title=""/>
          </v:shape>
          <o:OLEObject Type="Embed" ProgID="Equation.DSMT4" ShapeID="_x0000_i1038" DrawAspect="Content" ObjectID="_1698817229" r:id="rId41"/>
        </w:object>
      </w:r>
      <w:r w:rsidR="00A61A73">
        <w:t xml:space="preserve"> is the generated forecast. </w:t>
      </w:r>
      <m:oMath>
        <m:sSub>
          <m:sSubPr>
            <m:ctrlPr>
              <w:rPr>
                <w:rFonts w:ascii="Cambria Math" w:hAnsi="Cambria Math"/>
                <w:i/>
                <w:noProof/>
              </w:rPr>
            </m:ctrlPr>
          </m:sSubPr>
          <m:e>
            <m:r>
              <w:rPr>
                <w:rFonts w:ascii="Cambria Math"/>
                <w:noProof/>
              </w:rPr>
              <m:t>β</m:t>
            </m:r>
          </m:e>
          <m:sub>
            <m:r>
              <w:rPr>
                <w:rFonts w:ascii="Cambria Math"/>
                <w:noProof/>
              </w:rPr>
              <m:t>n</m:t>
            </m:r>
          </m:sub>
        </m:sSub>
      </m:oMath>
      <w:r w:rsidR="00A61A73">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rsidR="00A61A73">
        <w:t xml:space="preserve"> respectively are the parameters of the autoregressive and moving average </w:t>
      </w:r>
      <w:r>
        <w:t>components</w:t>
      </w:r>
      <w:r w:rsidR="00A61A73">
        <w:t>; they represent the n</w:t>
      </w:r>
      <w:r w:rsidR="00A61A73" w:rsidRPr="006C0E9D">
        <w:rPr>
          <w:vertAlign w:val="superscript"/>
        </w:rPr>
        <w:t>th</w:t>
      </w:r>
      <w:r w:rsidR="00A61A73">
        <w:t xml:space="preserve"> coefficients of that lag term estimated by the model to minimize the error. </w:t>
      </w:r>
    </w:p>
    <w:p w14:paraId="5A8E67EB" w14:textId="0BBC1DCD" w:rsidR="00D46B1D" w:rsidRDefault="00D46B1D" w:rsidP="00E95F1B">
      <w:pPr>
        <w:ind w:firstLine="288"/>
      </w:pPr>
      <w:r w:rsidRPr="00D46B1D">
        <w:t xml:space="preserve">The "AR" component indicates that the model is dependent on the relationship between the data's current and previous values. In other words, it denotes that the data has been regressed against its historical values (lagged values). The parameter p denotes the number of AR terms or "lag observations"; it is also referred to as the "lag order" because it affects the output of the model by providing lagged data points. The "I" </w:t>
      </w:r>
      <w:r w:rsidR="00866A23">
        <w:t xml:space="preserve">component </w:t>
      </w:r>
      <w:r w:rsidRPr="00D46B1D">
        <w:t xml:space="preserve">indicates that </w:t>
      </w:r>
      <w:r w:rsidR="00866A23">
        <w:t xml:space="preserve">the data </w:t>
      </w:r>
      <w:r w:rsidRPr="00D46B1D">
        <w:t xml:space="preserve">is stationary. Time series data that has been stabilized by subtracting the observations from the prior values is referred to as stationary data. The degree of differentiation is specified by the parameter d; it indicates how many times the lagging indicators have been subtracted from the data to make it stationary. Differencing is necessary because linear regression models perform better on stationary signals </w:t>
      </w:r>
      <w:r>
        <w:fldChar w:fldCharType="begin" w:fldLock="1"/>
      </w:r>
      <w:r w:rsidR="00A55D41">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networks","type":"article-journal"},"uris":["http://www.mendeley.com/documents/?uuid=083df887-c886-48fb-a946-67a079b286af"]}],"mendeley":{"formattedCitation":"[87], [99]","plainTextFormattedCitation":"[87], [99]","previouslyFormattedCitation":"[87], [99]"},"properties":{"noteIndex":0},"schema":"https://github.com/citation-style-language/schema/raw/master/csl-citation.json"}</w:instrText>
      </w:r>
      <w:r>
        <w:fldChar w:fldCharType="separate"/>
      </w:r>
      <w:r w:rsidR="001A7F97" w:rsidRPr="001A7F97">
        <w:rPr>
          <w:noProof/>
        </w:rPr>
        <w:t>[87], [99]</w:t>
      </w:r>
      <w:r>
        <w:fldChar w:fldCharType="end"/>
      </w:r>
      <w:r w:rsidRPr="002609B6">
        <w:t>.</w:t>
      </w:r>
      <w:r>
        <w:t xml:space="preserve">  </w:t>
      </w:r>
    </w:p>
    <w:p w14:paraId="69FE2523" w14:textId="06CA3755" w:rsidR="00E95F1B" w:rsidRDefault="00E95F1B" w:rsidP="00E95F1B">
      <w:pPr>
        <w:ind w:firstLine="288"/>
      </w:pPr>
      <w:r w:rsidRPr="00E95F1B">
        <w:lastRenderedPageBreak/>
        <w:t xml:space="preserve">The "MA" component models the forecast as a function of previous forecast errors (lagged forecast errors). This demonstrates that the forecast or outcome of the model is linearly related to its historical values </w:t>
      </w:r>
      <w:r>
        <w:fldChar w:fldCharType="begin" w:fldLock="1"/>
      </w:r>
      <w:r w:rsidR="00A55D41">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[95]","plainTextFormattedCitation":"[95]","previouslyFormattedCitation":"[95]"},"properties":{"noteIndex":0},"schema":"https://github.com/citation-style-language/schema/raw/master/csl-citation.json"}</w:instrText>
      </w:r>
      <w:r>
        <w:fldChar w:fldCharType="separate"/>
      </w:r>
      <w:r w:rsidR="001A7F97" w:rsidRPr="001A7F97">
        <w:rPr>
          <w:noProof/>
        </w:rPr>
        <w:t>[95]</w:t>
      </w:r>
      <w:r>
        <w:fldChar w:fldCharType="end"/>
      </w:r>
      <w:r w:rsidRPr="00E95F1B">
        <w:t>. The parameter q denotes the forecast error of the model and is frequently referred to as the window size of the moving average. The final ARIMA model is denoted by ARIMA (p, d, q). Each AR, I, and MA component is represented in the model by the parameters p, d, and q.</w:t>
      </w:r>
    </w:p>
    <w:p w14:paraId="28B1E9CF" w14:textId="3398DC40" w:rsidR="00783786" w:rsidRDefault="00783786" w:rsidP="00783786">
      <w:pPr>
        <w:ind w:firstLine="288"/>
      </w:pPr>
      <w:r>
        <w:t xml:space="preserve">In </w:t>
      </w:r>
      <w:r>
        <w:fldChar w:fldCharType="begin" w:fldLock="1"/>
      </w:r>
      <w:r w:rsidR="00A55D41">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[100]","plainTextFormattedCitation":"[100]","previouslyFormattedCitation":"[100]"},"properties":{"noteIndex":0},"schema":"https://github.com/citation-style-language/schema/raw/master/csl-citation.json"}</w:instrText>
      </w:r>
      <w:r>
        <w:fldChar w:fldCharType="separate"/>
      </w:r>
      <w:r w:rsidR="001A7F97" w:rsidRPr="001A7F97">
        <w:rPr>
          <w:noProof/>
        </w:rPr>
        <w:t>[100]</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36EF563F" w14:textId="205FF266" w:rsidR="00A27DB7" w:rsidRDefault="00A27DB7" w:rsidP="00783786">
      <w:pPr>
        <w:ind w:firstLine="288"/>
      </w:pPr>
      <w:r w:rsidRPr="00A27DB7">
        <w:t xml:space="preserve">ARIMA is heavily reliant on the quality of historical data and data differencing. For the model to produce accurate results and forecasts, it is critical to verify that the data collection was thorough and reliable. While ARIMA models can be accurate and dependable in the right circumstances and with sufficient data, one of the model's primary drawbacks is that the parameters (p, d, and q) </w:t>
      </w:r>
      <w:r w:rsidR="00D729D0">
        <w:t>are usually tuned on a trial-and-error basis</w:t>
      </w:r>
      <w:r w:rsidRPr="00A27DB7">
        <w:t xml:space="preserve">. </w:t>
      </w:r>
      <w:r w:rsidR="00BE12BC">
        <w:t>Favorable</w:t>
      </w:r>
      <w:r w:rsidRPr="00A27DB7">
        <w:t xml:space="preserve"> </w:t>
      </w:r>
      <w:r w:rsidR="00BE12BC">
        <w:t>values</w:t>
      </w:r>
      <w:r w:rsidR="00BE12BC" w:rsidRPr="00A27DB7">
        <w:t xml:space="preserve"> </w:t>
      </w:r>
      <w:r w:rsidR="00BE12BC">
        <w:t xml:space="preserve">will </w:t>
      </w:r>
      <w:r w:rsidRPr="00A27DB7">
        <w:t xml:space="preserve">vary between datasets and forecast time periods. As a result, determining </w:t>
      </w:r>
      <w:r w:rsidR="00BE12BC">
        <w:t>a good</w:t>
      </w:r>
      <w:r w:rsidRPr="00A27DB7">
        <w:t xml:space="preserve"> fit can be </w:t>
      </w:r>
      <w:r w:rsidR="004E4A40" w:rsidRPr="00A27DB7">
        <w:t>time-consuming</w:t>
      </w:r>
      <w:r w:rsidRPr="00A27DB7">
        <w:t>.</w:t>
      </w:r>
    </w:p>
    <w:p w14:paraId="4A2927C1" w14:textId="2D1C971F" w:rsidR="00BE7973" w:rsidRDefault="004A1D66" w:rsidP="002C1B91">
      <w:pPr>
        <w:pStyle w:val="Heading3"/>
      </w:pPr>
      <w:bookmarkStart w:id="32" w:name="_Toc88140605"/>
      <w:bookmarkStart w:id="33" w:name="_Toc69470498"/>
      <w:bookmarkStart w:id="34" w:name="_Toc69470953"/>
      <w:bookmarkStart w:id="35" w:name="_Toc80892975"/>
      <w:r>
        <w:lastRenderedPageBreak/>
        <w:t>2.</w:t>
      </w:r>
      <w:r w:rsidR="00443401">
        <w:t>3</w:t>
      </w:r>
      <w:r>
        <w:t xml:space="preserve">.4 </w:t>
      </w:r>
      <w:r w:rsidR="002C1B91" w:rsidRPr="002C1B91">
        <w:t>Artificial Neural Network Short Term Load Forecaster – Generation Three (ANNSTLF-G3)</w:t>
      </w:r>
      <w:bookmarkEnd w:id="32"/>
    </w:p>
    <w:p w14:paraId="2D85A3D8" w14:textId="626A4761" w:rsidR="007D03D9" w:rsidRDefault="001771D2" w:rsidP="007D03D9">
      <w:pPr>
        <w:ind w:firstLine="288"/>
      </w:pPr>
      <w:r w:rsidRPr="00E769D7">
        <w:t>The ANNSTLF is one of the most popular machine learning-based load forecasters</w:t>
      </w:r>
      <w:r>
        <w:t xml:space="preserve"> </w:t>
      </w:r>
      <w:r>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[87]","plainTextFormattedCitation":"[1], [61], [87]","previouslyFormattedCitation":"[1], [61], [87]"},"properties":{"noteIndex":0},"schema":"https://github.com/citation-style-language/schema/raw/master/csl-citation.json"}</w:instrText>
      </w:r>
      <w:r>
        <w:fldChar w:fldCharType="separate"/>
      </w:r>
      <w:r w:rsidR="001A7F97" w:rsidRPr="001A7F97">
        <w:rPr>
          <w:noProof/>
        </w:rPr>
        <w:t>[1], [61], [87]</w:t>
      </w:r>
      <w:r>
        <w:fldChar w:fldCharType="end"/>
      </w:r>
      <w:r>
        <w:t>.</w:t>
      </w:r>
      <w:r w:rsidR="0034751B">
        <w:t xml:space="preserve"> The configuration of this load forecaster has undergone a few revisions since it was first proposed </w:t>
      </w:r>
      <w:r w:rsidR="0034751B">
        <w:fldChar w:fldCharType="begin" w:fldLock="1"/>
      </w:r>
      <w:r w:rsidR="00A55D41">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system","type":"article-journal"},"uris":["http://www.mendeley.com/documents/?uuid=0f7ac4f2-2042-4051-9946-c4523d9c755c"]}],"mendeley":{"formattedCitation":"[101], [102]","plainTextFormattedCitation":"[101], [102]","previouslyFormattedCitation":"[101], [102]"},"properties":{"noteIndex":0},"schema":"https://github.com/citation-style-language/schema/raw/master/csl-citation.json"}</w:instrText>
      </w:r>
      <w:r w:rsidR="0034751B">
        <w:fldChar w:fldCharType="separate"/>
      </w:r>
      <w:r w:rsidR="001A7F97" w:rsidRPr="001A7F97">
        <w:rPr>
          <w:noProof/>
        </w:rPr>
        <w:t>[101], [102]</w:t>
      </w:r>
      <w:r w:rsidR="0034751B">
        <w:fldChar w:fldCharType="end"/>
      </w:r>
      <w:r w:rsidR="0034751B">
        <w:t xml:space="preserve">, and the focus for this work was the third-generation design (G3) </w:t>
      </w:r>
      <w:r w:rsidR="0034751B">
        <w:fldChar w:fldCharType="begin" w:fldLock="1"/>
      </w:r>
      <w:r w:rsidR="0034751B">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rsidR="0034751B">
        <w:fldChar w:fldCharType="separate"/>
      </w:r>
      <w:r w:rsidR="0034751B" w:rsidRPr="00B42AB6">
        <w:rPr>
          <w:noProof/>
        </w:rPr>
        <w:t>[39]</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r w:rsidR="0034751B" w:rsidRPr="00854971">
        <w:t>RLS is an adaptive filter algorithm that finds the coefficients that minimize a weighted linear least squares cost function relating to the input signals recursively.</w:t>
      </w:r>
      <w:r w:rsidR="0034751B">
        <w:t xml:space="preserve"> </w:t>
      </w:r>
      <w:r w:rsidR="0034751B" w:rsidRPr="00217A94">
        <w:t xml:space="preserve">Additional information about the RLS algorithm is available in </w:t>
      </w:r>
      <w:r w:rsidR="0034751B">
        <w:fldChar w:fldCharType="begin" w:fldLock="1"/>
      </w:r>
      <w:r w:rsidR="00A55D41">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[103]","plainTextFormattedCitation":"[103]","previouslyFormattedCitation":"[103]"},"properties":{"noteIndex":0},"schema":"https://github.com/citation-style-language/schema/raw/master/csl-citation.json"}</w:instrText>
      </w:r>
      <w:r w:rsidR="0034751B">
        <w:fldChar w:fldCharType="separate"/>
      </w:r>
      <w:r w:rsidR="001A7F97" w:rsidRPr="001A7F97">
        <w:rPr>
          <w:noProof/>
        </w:rPr>
        <w:t>[103]</w:t>
      </w:r>
      <w:r w:rsidR="0034751B">
        <w:fldChar w:fldCharType="end"/>
      </w:r>
      <w:r w:rsidR="0034751B" w:rsidRPr="00217A94">
        <w:t>.</w:t>
      </w:r>
      <w:r w:rsidR="007D03D9">
        <w:t xml:space="preserve"> The figure below shows the block diagram of the system:</w:t>
      </w:r>
    </w:p>
    <w:p w14:paraId="7AEB6784" w14:textId="77777777" w:rsidR="007D03D9" w:rsidRDefault="007D03D9" w:rsidP="007D03D9">
      <w:pPr>
        <w:pStyle w:val="BodyText"/>
        <w:keepNext/>
        <w:spacing w:line="240" w:lineRule="auto"/>
        <w:jc w:val="center"/>
      </w:pPr>
      <w:r>
        <w:rPr>
          <w:noProof/>
        </w:rPr>
        <w:drawing>
          <wp:inline distT="0" distB="0" distL="0" distR="0" wp14:anchorId="054C675D" wp14:editId="5AE1A327">
            <wp:extent cx="4407622" cy="3095625"/>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42" cstate="print">
                      <a:extLst>
                        <a:ext uri="{28A0092B-C50C-407E-A947-70E740481C1C}">
                          <a14:useLocalDpi xmlns:a14="http://schemas.microsoft.com/office/drawing/2010/main" val="0"/>
                        </a:ext>
                      </a:extLst>
                    </a:blip>
                    <a:srcRect t="6057" r="2084" b="1062"/>
                    <a:stretch/>
                  </pic:blipFill>
                  <pic:spPr bwMode="auto">
                    <a:xfrm>
                      <a:off x="0" y="0"/>
                      <a:ext cx="4435660" cy="3115317"/>
                    </a:xfrm>
                    <a:prstGeom prst="rect">
                      <a:avLst/>
                    </a:prstGeom>
                    <a:ln>
                      <a:noFill/>
                    </a:ln>
                    <a:extLst>
                      <a:ext uri="{53640926-AAD7-44D8-BBD7-CCE9431645EC}">
                        <a14:shadowObscured xmlns:a14="http://schemas.microsoft.com/office/drawing/2010/main"/>
                      </a:ext>
                    </a:extLst>
                  </pic:spPr>
                </pic:pic>
              </a:graphicData>
            </a:graphic>
          </wp:inline>
        </w:drawing>
      </w:r>
    </w:p>
    <w:p w14:paraId="152EBDD3" w14:textId="27FB6348" w:rsidR="00A51CFD" w:rsidRDefault="007D03D9" w:rsidP="00A51CFD">
      <w:pPr>
        <w:pStyle w:val="Caption"/>
        <w:ind w:firstLine="288"/>
        <w:jc w:val="center"/>
      </w:pPr>
      <w:bookmarkStart w:id="36" w:name="_Ref88125738"/>
      <w:bookmarkStart w:id="37" w:name="_Toc88140675"/>
      <w:r>
        <w:t xml:space="preserve">Figure </w:t>
      </w:r>
      <w:fldSimple w:instr=" SEQ Figure \* ARABIC ">
        <w:r w:rsidR="009A363C">
          <w:rPr>
            <w:noProof/>
          </w:rPr>
          <w:t>1</w:t>
        </w:r>
      </w:fldSimple>
      <w:bookmarkEnd w:id="36"/>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b w:val="0"/>
          <w:noProof/>
        </w:rPr>
        <w:t>[39]</w:t>
      </w:r>
      <w:bookmarkEnd w:id="37"/>
      <w:r>
        <w:fldChar w:fldCharType="end"/>
      </w:r>
    </w:p>
    <w:p w14:paraId="315B2326" w14:textId="3FDE0FAF" w:rsidR="001A7F97" w:rsidRDefault="00A51CFD" w:rsidP="001A7F97">
      <w:pPr>
        <w:ind w:firstLine="288"/>
      </w:pPr>
      <w:r w:rsidRPr="00A51CFD">
        <w:t xml:space="preserve">ANNs are neural networks that combine weighted inputs to predict the output. The popularity of neural networks is due to their ability to unearth complex and non-linear </w:t>
      </w:r>
      <w:r w:rsidRPr="00A51CFD">
        <w:lastRenderedPageBreak/>
        <w:t xml:space="preserve">correlations in historical data, which is exceedingly difficult to do using statistical techniques </w:t>
      </w:r>
      <w:r w:rsidR="00A55D41">
        <w:fldChar w:fldCharType="begin" w:fldLock="1"/>
      </w:r>
      <w:r w:rsidR="00D07066">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[104]–[111]","plainTextFormattedCitation":"[14], [104]–[111]","previouslyFormattedCitation":"[14], [104]–[111]"},"properties":{"noteIndex":0},"schema":"https://github.com/citation-style-language/schema/raw/master/csl-citation.json"}</w:instrText>
      </w:r>
      <w:r w:rsidR="00A55D41">
        <w:fldChar w:fldCharType="separate"/>
      </w:r>
      <w:r w:rsidR="00A55D41" w:rsidRPr="00A55D41">
        <w:rPr>
          <w:noProof/>
        </w:rPr>
        <w:t>[14], [104]–[111]</w:t>
      </w:r>
      <w:r w:rsidR="00A55D41">
        <w:fldChar w:fldCharType="end"/>
      </w:r>
      <w:r w:rsidRPr="00A51CFD">
        <w:t>. ANNs work by updating weights in response to training inputs and labeled outputs using a learning algorithm. Once trained, the network generates a prediction model that can be used with new inputs. Therefore, if we train it with yesterday's inputs and the target variable is yesterday's load demand, we can use it to forecast today's load demand when we present it with new inputs for today.</w:t>
      </w:r>
      <w:r w:rsidR="00687AA8">
        <w:t xml:space="preserve"> </w:t>
      </w:r>
      <w:r w:rsidR="001A7F97" w:rsidRPr="00A50EA8">
        <w:t>As illustrated i</w:t>
      </w:r>
      <w:r w:rsidR="001A7F97">
        <w:t xml:space="preserve">n </w:t>
      </w:r>
      <w:r w:rsidR="001A7F97">
        <w:fldChar w:fldCharType="begin"/>
      </w:r>
      <w:r w:rsidR="001A7F97">
        <w:instrText xml:space="preserve"> REF _Ref87447966 \h </w:instrText>
      </w:r>
      <w:r w:rsidR="001A7F97">
        <w:fldChar w:fldCharType="separate"/>
      </w:r>
      <w:r w:rsidR="009A363C">
        <w:t xml:space="preserve">Figure </w:t>
      </w:r>
      <w:r w:rsidR="009A363C">
        <w:rPr>
          <w:noProof/>
        </w:rPr>
        <w:t>2</w:t>
      </w:r>
      <w:r w:rsidR="001A7F97">
        <w:fldChar w:fldCharType="end"/>
      </w:r>
      <w:r w:rsidR="001A7F97" w:rsidRPr="00A50EA8">
        <w:t>, neurons in an ANN can be classified into three layers. These are input, hidden, and output layers. Typically, linear transfer functions are used in the output layer, and tanh transfer functions are used in the hidden layer.</w:t>
      </w:r>
    </w:p>
    <w:p w14:paraId="1C5167C9" w14:textId="77777777" w:rsidR="001A7F97" w:rsidRDefault="001A7F97" w:rsidP="001A7F97">
      <w:pPr>
        <w:ind w:firstLine="288"/>
        <w:jc w:val="center"/>
      </w:pPr>
      <w:r>
        <w:rPr>
          <w:noProof/>
        </w:rPr>
        <w:drawing>
          <wp:inline distT="0" distB="0" distL="0" distR="0" wp14:anchorId="05898363" wp14:editId="07821C19">
            <wp:extent cx="5178849" cy="2457450"/>
            <wp:effectExtent l="0" t="0" r="3175" b="0"/>
            <wp:docPr id="2" name="Picture 2" descr="Concepts — ML Glossary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cepts — ML Glossary documentation"/>
                    <pic:cNvPicPr>
                      <a:picLocks noChangeAspect="1" noChangeArrowheads="1"/>
                    </pic:cNvPicPr>
                  </pic:nvPicPr>
                  <pic:blipFill rotWithShape="1">
                    <a:blip r:embed="rId43">
                      <a:extLst>
                        <a:ext uri="{28A0092B-C50C-407E-A947-70E740481C1C}">
                          <a14:useLocalDpi xmlns:a14="http://schemas.microsoft.com/office/drawing/2010/main" val="0"/>
                        </a:ext>
                      </a:extLst>
                    </a:blip>
                    <a:srcRect r="1215" b="6725"/>
                    <a:stretch/>
                  </pic:blipFill>
                  <pic:spPr bwMode="auto">
                    <a:xfrm>
                      <a:off x="0" y="0"/>
                      <a:ext cx="5178849"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7A074FB3" w14:textId="1720F378" w:rsidR="001A7F97" w:rsidRDefault="001A7F97" w:rsidP="001A7F97">
      <w:pPr>
        <w:pStyle w:val="Caption"/>
        <w:jc w:val="center"/>
      </w:pPr>
      <w:bookmarkStart w:id="38" w:name="_Ref87447966"/>
      <w:bookmarkStart w:id="39" w:name="_Toc88140676"/>
      <w:r>
        <w:t xml:space="preserve">Figure </w:t>
      </w:r>
      <w:fldSimple w:instr=" SEQ Figure \* ARABIC ">
        <w:r w:rsidR="009A363C">
          <w:rPr>
            <w:noProof/>
          </w:rPr>
          <w:t>2</w:t>
        </w:r>
      </w:fldSimple>
      <w:bookmarkEnd w:id="38"/>
      <w:r>
        <w:t xml:space="preserve"> - </w:t>
      </w:r>
      <w:r w:rsidRPr="009C510B">
        <w:t>The Structure of a Simple Feed-forward</w:t>
      </w:r>
      <w:r>
        <w:t xml:space="preserve"> ANN </w:t>
      </w:r>
      <w:r w:rsidR="00D07066">
        <w:fldChar w:fldCharType="begin" w:fldLock="1"/>
      </w:r>
      <w:r w:rsidR="00353469">
        <w:instrText>ADDIN CSL_CITATION {"citationItems":[{"id":"ITEM-1","itemData":{"URL":"https://ml-cheatsheet.readthedocs.io/en/latest/nn_concepts.html","accessed":{"date-parts":[["2021","11","18"]]},"id":"ITEM-1","issued":{"date-parts":[["0"]]},"title":"Concepts — ML Glossary documentation","type":"webpage"},"uris":["http://www.mendeley.com/documents/?uuid=c8fc3abe-35fe-357d-908c-2754933cec7a"]}],"mendeley":{"formattedCitation":"[112]","plainTextFormattedCitation":"[112]","previouslyFormattedCitation":"[112]"},"properties":{"noteIndex":0},"schema":"https://github.com/citation-style-language/schema/raw/master/csl-citation.json"}</w:instrText>
      </w:r>
      <w:r w:rsidR="00D07066">
        <w:fldChar w:fldCharType="separate"/>
      </w:r>
      <w:r w:rsidR="00D07066" w:rsidRPr="00D07066">
        <w:rPr>
          <w:b w:val="0"/>
          <w:noProof/>
        </w:rPr>
        <w:t>[112]</w:t>
      </w:r>
      <w:bookmarkEnd w:id="39"/>
      <w:r w:rsidR="00D07066">
        <w:fldChar w:fldCharType="end"/>
      </w:r>
      <w:r w:rsidR="00D07066">
        <w:t xml:space="preserve"> </w:t>
      </w:r>
    </w:p>
    <w:p w14:paraId="4E08C01E" w14:textId="444FDCDC" w:rsidR="00AF0844" w:rsidRDefault="00AF0844" w:rsidP="00AF0844">
      <w:pPr>
        <w:ind w:firstLine="288"/>
      </w:pPr>
      <w:r w:rsidRPr="00AF0844">
        <w:t>Both ANN blocks use the error back-propagation algorithm to train a multi-layer perceptron</w:t>
      </w:r>
      <w:r>
        <w:t xml:space="preserve"> (MLP)</w:t>
      </w:r>
      <w:r w:rsidRPr="00AF0844">
        <w:t xml:space="preserve">. </w:t>
      </w:r>
      <w:r w:rsidR="00D94CD2" w:rsidRPr="00D94CD2">
        <w:t>MLPs are a type of neural network that is a subclass of feedforward neural networks</w:t>
      </w:r>
      <w:r w:rsidR="00D94CD2">
        <w:t>.</w:t>
      </w:r>
      <w:r>
        <w:t xml:space="preserve"> </w:t>
      </w:r>
      <w:r w:rsidRPr="00AF0844">
        <w:t xml:space="preserve">The base-load forecaster (BLF) is trained to forecast the regular next-day load, whereas the change-load forecaster (CLF) is trained to forecast daily variations in load demand. The two ANN forecasters complement each other because the BLF places a </w:t>
      </w:r>
      <w:r w:rsidRPr="00AF0844">
        <w:lastRenderedPageBreak/>
        <w:t>greater emphasis on normal load patterns and the CLF places a greater emphasis on yesterday's load. Accuracy is increased by combining these two independent forecasts. This is particularly true in the event of abrupt load changes caused by weather changes. The BLF tends to respond slowly to sudden changes in load. Conversely, because the CLF uses yesterday's load as a baseline and forecasts future changes in that load, it is more responsive to changing conditions</w:t>
      </w:r>
      <w:r>
        <w:t xml:space="preserve"> </w:t>
      </w:r>
      <w:r w:rsidR="00355361">
        <w:fldChar w:fldCharType="begin" w:fldLock="1"/>
      </w:r>
      <w:r w:rsidR="00355361">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forecasting","type":"paper-conference"},"uris":["http://www.mendeley.com/documents/?uuid=a11f2955-4dcd-4a86-8f17-023498d69440"]}],"mendeley":{"formattedCitation":"[87], [113], [114]","plainTextFormattedCitation":"[87], [113], [114]","previouslyFormattedCitation":"[87], [113], [114]"},"properties":{"noteIndex":0},"schema":"https://github.com/citation-style-language/schema/raw/master/csl-citation.json"}</w:instrText>
      </w:r>
      <w:r w:rsidR="00355361">
        <w:fldChar w:fldCharType="separate"/>
      </w:r>
      <w:r w:rsidR="00355361" w:rsidRPr="00353469">
        <w:rPr>
          <w:noProof/>
        </w:rPr>
        <w:t>[87], [113], [114]</w:t>
      </w:r>
      <w:r w:rsidR="00355361">
        <w:fldChar w:fldCharType="end"/>
      </w:r>
      <w:r w:rsidR="005F3A58">
        <w:t>.</w:t>
      </w:r>
    </w:p>
    <w:p w14:paraId="46D8C720" w14:textId="44129DED" w:rsidR="007F4177" w:rsidRDefault="007F4177" w:rsidP="00AF0844">
      <w:pPr>
        <w:ind w:firstLine="288"/>
      </w:pPr>
      <w:r w:rsidRPr="007F4177">
        <w:t xml:space="preserve">Both blocks take the same 79 inputs (as illustrated in </w:t>
      </w:r>
      <w:r w:rsidR="003A145C">
        <w:fldChar w:fldCharType="begin"/>
      </w:r>
      <w:r w:rsidR="003A145C">
        <w:instrText xml:space="preserve"> REF _Ref88125738 \h </w:instrText>
      </w:r>
      <w:r w:rsidR="003A145C">
        <w:fldChar w:fldCharType="separate"/>
      </w:r>
      <w:r w:rsidR="009A363C">
        <w:t xml:space="preserve">Figure </w:t>
      </w:r>
      <w:r w:rsidR="009A363C">
        <w:rPr>
          <w:noProof/>
        </w:rPr>
        <w:t>1</w:t>
      </w:r>
      <w:r w:rsidR="003A145C">
        <w:fldChar w:fldCharType="end"/>
      </w:r>
      <w:r w:rsidRPr="007F4177">
        <w:t>) and output a 24x1 vector representing hourly forecasts. The CLF generates its final output by adding predicted changes to the actual values from the previous day. The final forecast is based on a weighted average of the outputs of each block, with the weights determined adaptively via an RLS algorithm. Forecasts for ANNSTLF-G3 are typically produced one day at a time (24 hrs.). To extend the forecast horizon beyond one day, the previous day's forecast load is substituted for the actual load to generate the forecast load for the next day.</w:t>
      </w:r>
      <w:r w:rsidR="003A145C">
        <w:t xml:space="preserve"> </w:t>
      </w:r>
      <w:r w:rsidR="003A145C" w:rsidRPr="003A145C">
        <w:t>The authors of the paper assert that the ANNSTLF-G3 forecaster performs optimally when the hidden layer contains between 30 and 60 neurons and is trained using at least two to three years of data.</w:t>
      </w:r>
    </w:p>
    <w:p w14:paraId="4E821977" w14:textId="294BA6BC" w:rsidR="008A5CF0" w:rsidRDefault="0084161C" w:rsidP="008A5CF0">
      <w:pPr>
        <w:ind w:firstLine="288"/>
      </w:pPr>
      <w:r w:rsidRPr="0084161C">
        <w:t xml:space="preserve">Over a dozen utilities have benefited from the ANNSTLF-G3 in terms of prediction accuracy and economic benefits </w:t>
      </w:r>
      <w:r w:rsidR="008A5CF0">
        <w:fldChar w:fldCharType="begin" w:fldLock="1"/>
      </w:r>
      <w:r w:rsidR="008A5CF0">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Forecasting","type":"thesis"},"uris":["http://www.mendeley.com/documents/?uuid=51e2c167-e18b-427d-9398-9cd40681d6c8"]}],"mendeley":{"formattedCitation":"[89], [115]","plainTextFormattedCitation":"[89], [115]","previouslyFormattedCitation":"[89], [115]"},"properties":{"noteIndex":0},"schema":"https://github.com/citation-style-language/schema/raw/master/csl-citation.json"}</w:instrText>
      </w:r>
      <w:r w:rsidR="008A5CF0">
        <w:fldChar w:fldCharType="separate"/>
      </w:r>
      <w:r w:rsidR="008A5CF0" w:rsidRPr="00353469">
        <w:rPr>
          <w:noProof/>
        </w:rPr>
        <w:t>[89], [115]</w:t>
      </w:r>
      <w:r w:rsidR="008A5CF0">
        <w:fldChar w:fldCharType="end"/>
      </w:r>
      <w:r w:rsidR="008A5CF0" w:rsidRPr="008A5CF0">
        <w:t xml:space="preserve">. ANNSTLF-G3 has been named the best forecaster for short-term load forecasting in several publications </w:t>
      </w:r>
      <w:r w:rsidR="008A5CF0">
        <w:fldChar w:fldCharType="begin" w:fldLock="1"/>
      </w:r>
      <w:r w:rsidR="008A5CF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[87]","plainTextFormattedCitation":"[1], [87]","previouslyFormattedCitation":"[1], [87]"},"properties":{"noteIndex":0},"schema":"https://github.com/citation-style-language/schema/raw/master/csl-citation.json"}</w:instrText>
      </w:r>
      <w:r w:rsidR="008A5CF0">
        <w:fldChar w:fldCharType="separate"/>
      </w:r>
      <w:r w:rsidR="008A5CF0" w:rsidRPr="00A55D41">
        <w:rPr>
          <w:noProof/>
        </w:rPr>
        <w:t>[1], [87]</w:t>
      </w:r>
      <w:r w:rsidR="008A5CF0">
        <w:fldChar w:fldCharType="end"/>
      </w:r>
      <w:r w:rsidR="008A5CF0" w:rsidRPr="008A5CF0">
        <w:t>. Zhang et al.</w:t>
      </w:r>
      <w:r w:rsidR="008A5CF0">
        <w:t xml:space="preserve"> </w:t>
      </w:r>
      <w:r w:rsidR="008A5CF0">
        <w:fldChar w:fldCharType="begin" w:fldLock="1"/>
      </w:r>
      <w:r w:rsidR="008A5CF0">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[116]","plainTextFormattedCitation":"[116]","previouslyFormattedCitation":"[116]"},"properties":{"noteIndex":0},"schema":"https://github.com/citation-style-language/schema/raw/master/csl-citation.json"}</w:instrText>
      </w:r>
      <w:r w:rsidR="008A5CF0">
        <w:fldChar w:fldCharType="separate"/>
      </w:r>
      <w:r w:rsidR="008A5CF0" w:rsidRPr="00353469">
        <w:rPr>
          <w:noProof/>
        </w:rPr>
        <w:t>[116]</w:t>
      </w:r>
      <w:r w:rsidR="008A5CF0">
        <w:fldChar w:fldCharType="end"/>
      </w:r>
      <w:r w:rsidR="008A5CF0" w:rsidRPr="008A5CF0">
        <w:t xml:space="preserve"> evaluated the use of neural networks in load forecasting and demonstrated that, while neural networks are capable of processing large amounts of historical load data with non-linear characteristics, they are a black box technique that lacks an explicit form for explaining and analyzing the relationships between inputs and outputs. Papalexopoulos et </w:t>
      </w:r>
      <w:r w:rsidR="008A5CF0" w:rsidRPr="008A5CF0">
        <w:lastRenderedPageBreak/>
        <w:t xml:space="preserve">al. developed both a neural network-based and regression-based </w:t>
      </w:r>
      <w:r w:rsidR="00772C52">
        <w:t>technique</w:t>
      </w:r>
      <w:r w:rsidR="008A5CF0" w:rsidRPr="008A5CF0">
        <w:t xml:space="preserve"> in </w:t>
      </w:r>
      <w:r w:rsidR="008A5CF0">
        <w:fldChar w:fldCharType="begin" w:fldLock="1"/>
      </w:r>
      <w:r w:rsidR="008A5CF0">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[117]","plainTextFormattedCitation":"[117]","previouslyFormattedCitation":"[117]"},"properties":{"noteIndex":0},"schema":"https://github.com/citation-style-language/schema/raw/master/csl-citation.json"}</w:instrText>
      </w:r>
      <w:r w:rsidR="008A5CF0">
        <w:fldChar w:fldCharType="separate"/>
      </w:r>
      <w:r w:rsidR="008A5CF0" w:rsidRPr="00353469">
        <w:rPr>
          <w:noProof/>
        </w:rPr>
        <w:t>[117]</w:t>
      </w:r>
      <w:r w:rsidR="008A5CF0">
        <w:fldChar w:fldCharType="end"/>
      </w:r>
      <w:r w:rsidR="008A5CF0" w:rsidRPr="002268E4">
        <w:t xml:space="preserve"> and </w:t>
      </w:r>
      <w:r w:rsidR="008A5CF0">
        <w:fldChar w:fldCharType="begin" w:fldLock="1"/>
      </w:r>
      <w:r w:rsidR="008A5CF0">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[93]","plainTextFormattedCitation":"[93]","previouslyFormattedCitation":"[93]"},"properties":{"noteIndex":0},"schema":"https://github.com/citation-style-language/schema/raw/master/csl-citation.json"}</w:instrText>
      </w:r>
      <w:r w:rsidR="008A5CF0">
        <w:fldChar w:fldCharType="separate"/>
      </w:r>
      <w:r w:rsidR="008A5CF0" w:rsidRPr="00A55D41">
        <w:rPr>
          <w:noProof/>
        </w:rPr>
        <w:t>[93]</w:t>
      </w:r>
      <w:r w:rsidR="008A5CF0">
        <w:fldChar w:fldCharType="end"/>
      </w:r>
      <w:r w:rsidR="008A5CF0" w:rsidRPr="008A5CF0">
        <w:t>. Both models were validated using 1986–1990 training data on peak and hourly loads in 1991. The ANN model was found to improve forecasting accuracy for both peak load and hourly forecasts.</w:t>
      </w:r>
    </w:p>
    <w:p w14:paraId="56484D64" w14:textId="7AF207D3" w:rsidR="00DA0141" w:rsidRDefault="00DA0141" w:rsidP="008A5CF0">
      <w:pPr>
        <w:ind w:firstLine="288"/>
      </w:pPr>
      <w:r w:rsidRPr="00DA0141">
        <w:t>A shallow ANN typically contains only one hidden layer, which is inferior to deep neural networks, which contain multiple hidden layers. Increases in the number of neurons in a shallow ANN are insufficient; consequently, the network becomes overtrained, impairing its ability to work with new datasets. This is a problem that can be solved by utilizing a more sophisticated neural network.</w:t>
      </w:r>
    </w:p>
    <w:p w14:paraId="3C6EE4FE" w14:textId="08944B2B" w:rsidR="001A2209" w:rsidRDefault="001A2209" w:rsidP="00A95F52">
      <w:pPr>
        <w:pStyle w:val="Heading2"/>
      </w:pPr>
      <w:bookmarkStart w:id="40" w:name="_Toc88140606"/>
      <w:bookmarkEnd w:id="33"/>
      <w:bookmarkEnd w:id="34"/>
      <w:bookmarkEnd w:id="35"/>
      <w:r>
        <w:t>2.</w:t>
      </w:r>
      <w:r w:rsidR="00443401">
        <w:t>4</w:t>
      </w:r>
      <w:r>
        <w:t xml:space="preserve"> Deep Learning Techniques</w:t>
      </w:r>
      <w:bookmarkEnd w:id="40"/>
    </w:p>
    <w:p w14:paraId="1AAE1E2C" w14:textId="184F40C2"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4C5E6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[118]–[124]","plainTextFormattedCitation":"[118]–[124]","previouslyFormattedCitation":"[118]–[124]"},"properties":{"noteIndex":0},"schema":"https://github.com/citation-style-language/schema/raw/master/csl-citation.json"}</w:instrText>
      </w:r>
      <w:r w:rsidR="008226D4">
        <w:fldChar w:fldCharType="separate"/>
      </w:r>
      <w:r w:rsidR="00353469" w:rsidRPr="00353469">
        <w:rPr>
          <w:noProof/>
        </w:rPr>
        <w:t>[118]–[124]</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time than machine learning forecasters. While machine learning forecasters are preferred when the data set is small, deep learning is preferred when the data set is large, there is a lack of domain knowledge for feature introspection, or the problem is complex.</w:t>
      </w:r>
    </w:p>
    <w:p w14:paraId="5953B9EE" w14:textId="4BB1660A" w:rsidR="00A55CE4" w:rsidRDefault="00E2397B" w:rsidP="00E769D7">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t>
      </w:r>
      <w:r w:rsidRPr="00E2397B">
        <w:lastRenderedPageBreak/>
        <w:t xml:space="preserve">with, if not better than, expert human performance. Mnih et al. investigated the possibility of training deep networks to play computer games at a professional human level </w:t>
      </w:r>
      <w:r w:rsidR="0045553E">
        <w:fldChar w:fldCharType="begin" w:fldLock="1"/>
      </w:r>
      <w:r w:rsidR="004C5E63">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learning","type":"article-journal"},"uris":["http://www.mendeley.com/documents/?uuid=2431a614-efb0-440b-a349-8df2e0c8a143"]}],"mendeley":{"formattedCitation":"[125], [126]","plainTextFormattedCitation":"[125], [126]","previouslyFormattedCitation":"[125], [126]"},"properties":{"noteIndex":0},"schema":"https://github.com/citation-style-language/schema/raw/master/csl-citation.json"}</w:instrText>
      </w:r>
      <w:r w:rsidR="0045553E">
        <w:fldChar w:fldCharType="separate"/>
      </w:r>
      <w:r w:rsidR="00353469" w:rsidRPr="00353469">
        <w:rPr>
          <w:noProof/>
        </w:rPr>
        <w:t>[125], [126]</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r w:rsidR="00E769D7">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and long short-term memory networks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These deep learning techniques have attracted researchers in this field due to their ability to learn about temporal dependencies in data inputs and their ability to rapidly adapt to sudden changes in load patterns.</w:t>
      </w:r>
    </w:p>
    <w:p w14:paraId="72743101" w14:textId="13D7554E" w:rsidR="0081143A" w:rsidRDefault="0081143A" w:rsidP="0081143A">
      <w:pPr>
        <w:ind w:firstLine="288"/>
      </w:pPr>
      <w:r w:rsidRPr="002936FA">
        <w:t xml:space="preserve">The authors of </w:t>
      </w:r>
      <w:r>
        <w:fldChar w:fldCharType="begin" w:fldLock="1"/>
      </w:r>
      <w:r w:rsidR="004C5E63">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[127]","plainTextFormattedCitation":"[127]","previouslyFormattedCitation":"[127]"},"properties":{"noteIndex":0},"schema":"https://github.com/citation-style-language/schema/raw/master/csl-citation.json"}</w:instrText>
      </w:r>
      <w:r>
        <w:fldChar w:fldCharType="separate"/>
      </w:r>
      <w:r w:rsidR="00353469" w:rsidRPr="00353469">
        <w:rPr>
          <w:noProof/>
        </w:rPr>
        <w:t>[127]</w:t>
      </w:r>
      <w:r>
        <w:fldChar w:fldCharType="end"/>
      </w:r>
      <w:r w:rsidRPr="002936FA">
        <w:t xml:space="preserve"> examined seven distinct models using three real-world data sets and demonstrated that deep learning </w:t>
      </w:r>
      <w:r w:rsidR="00190EAC">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4C5E63">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[128]","plainTextFormattedCitation":"[128]","previouslyFormattedCitation":"[128]"},"properties":{"noteIndex":0},"schema":"https://github.com/citation-style-language/schema/raw/master/csl-citation.json"}</w:instrText>
      </w:r>
      <w:r>
        <w:fldChar w:fldCharType="separate"/>
      </w:r>
      <w:r w:rsidR="00353469" w:rsidRPr="00353469">
        <w:rPr>
          <w:noProof/>
        </w:rPr>
        <w:t>[128]</w:t>
      </w:r>
      <w:r>
        <w:fldChar w:fldCharType="end"/>
      </w:r>
      <w:r w:rsidRPr="002936FA">
        <w:t xml:space="preserve"> conducted an appropriate study on these networks. </w:t>
      </w:r>
    </w:p>
    <w:p w14:paraId="6E88DCA3" w14:textId="6C2D27C8"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4C5E63">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[129]","plainTextFormattedCitation":"[129]","previouslyFormattedCitation":"[129]"},"properties":{"noteIndex":0},"schema":"https://github.com/citation-style-language/schema/raw/master/csl-citation.json"}</w:instrText>
      </w:r>
      <w:r>
        <w:fldChar w:fldCharType="separate"/>
      </w:r>
      <w:r w:rsidR="00353469" w:rsidRPr="00353469">
        <w:rPr>
          <w:noProof/>
        </w:rPr>
        <w:t>[129]</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A55D41">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[70]","plainTextFormattedCitation":"[70]","previouslyFormattedCitation":"[70]"},"properties":{"noteIndex":0},"schema":"https://github.com/citation-style-language/schema/raw/master/csl-citation.json"}</w:instrText>
      </w:r>
      <w:r>
        <w:fldChar w:fldCharType="separate"/>
      </w:r>
      <w:r w:rsidR="001A7F97" w:rsidRPr="001A7F97">
        <w:rPr>
          <w:noProof/>
        </w:rPr>
        <w:t>[70]</w:t>
      </w:r>
      <w:r>
        <w:fldChar w:fldCharType="end"/>
      </w:r>
      <w:r w:rsidRPr="002936FA">
        <w:t xml:space="preserve"> suggested a new Deep-Energy model that combines a 1-D CNN for feature </w:t>
      </w:r>
      <w:r w:rsidRPr="002936FA">
        <w:lastRenderedPageBreak/>
        <w:t>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4C5E63">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[130]","plainTextFormattedCitation":"[130]","previouslyFormattedCitation":"[130]"},"properties":{"noteIndex":0},"schema":"https://github.com/citation-style-language/schema/raw/master/csl-citation.json"}</w:instrText>
      </w:r>
      <w:r>
        <w:fldChar w:fldCharType="separate"/>
      </w:r>
      <w:r w:rsidR="00353469" w:rsidRPr="00353469">
        <w:rPr>
          <w:noProof/>
        </w:rPr>
        <w:t>[130]</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other models</w:t>
      </w:r>
      <w:r w:rsidR="007C0C31" w:rsidRPr="002936FA">
        <w:t xml:space="preserve">. </w:t>
      </w:r>
    </w:p>
    <w:p w14:paraId="3B6BF333" w14:textId="5E0E7CA6" w:rsidR="009B5CAF" w:rsidRDefault="0081143A" w:rsidP="009B5CAF">
      <w:pPr>
        <w:ind w:firstLine="288"/>
      </w:pPr>
      <w:r w:rsidRPr="002936FA">
        <w:t xml:space="preserve">In another paper </w:t>
      </w:r>
      <w:r>
        <w:fldChar w:fldCharType="begin" w:fldLock="1"/>
      </w:r>
      <w:r w:rsidR="004C5E63">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[131]","plainTextFormattedCitation":"[131]","previouslyFormattedCitation":"[131]"},"properties":{"noteIndex":0},"schema":"https://github.com/citation-style-language/schema/raw/master/csl-citation.json"}</w:instrText>
      </w:r>
      <w:r>
        <w:fldChar w:fldCharType="separate"/>
      </w:r>
      <w:r w:rsidR="00353469" w:rsidRPr="00353469">
        <w:rPr>
          <w:noProof/>
        </w:rPr>
        <w:t>[131]</w:t>
      </w:r>
      <w:r>
        <w:fldChar w:fldCharType="end"/>
      </w:r>
      <w:r w:rsidRPr="002936FA">
        <w:t xml:space="preserve">, the authors presented a new model that incorporates three </w:t>
      </w:r>
      <w:r w:rsidR="00A039C8">
        <w:t>forecaster</w:t>
      </w:r>
      <w:r w:rsidRPr="002936FA">
        <w:t>s: Variational Mode Decomposition (VMD), Convolutional Neural Networks (CNN), and Gated Neural Networks (GRU), and named it SEPNet. This model was created 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4C5E63">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[132]","plainTextFormattedCitation":"[132]","previouslyFormattedCitation":"[132]"},"properties":{"noteIndex":0},"schema":"https://github.com/citation-style-language/schema/raw/master/csl-citation.json"}</w:instrText>
      </w:r>
      <w:r>
        <w:fldChar w:fldCharType="separate"/>
      </w:r>
      <w:r w:rsidR="00353469" w:rsidRPr="00353469">
        <w:rPr>
          <w:noProof/>
        </w:rPr>
        <w:t>[132]</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2D48F6CA"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4C5E63">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[133]","plainTextFormattedCitation":"[133]","previouslyFormattedCitation":"[133]"},"properties":{"noteIndex":0},"schema":"https://github.com/citation-style-language/schema/raw/master/csl-citation.json"}</w:instrText>
      </w:r>
      <w:r>
        <w:fldChar w:fldCharType="separate"/>
      </w:r>
      <w:r w:rsidR="00353469" w:rsidRPr="00353469">
        <w:rPr>
          <w:noProof/>
        </w:rPr>
        <w:t>[133]</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4C5E63">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[134]–[141]","plainTextFormattedCitation":"[134]–[141]","previouslyFormattedCitation":"[134]–[141]"},"properties":{"noteIndex":0},"schema":"https://github.com/citation-style-language/schema/raw/master/csl-citation.json"}</w:instrText>
      </w:r>
      <w:r>
        <w:fldChar w:fldCharType="separate"/>
      </w:r>
      <w:r w:rsidR="00353469" w:rsidRPr="00353469">
        <w:rPr>
          <w:noProof/>
        </w:rPr>
        <w:t>[134]–[141]</w:t>
      </w:r>
      <w:r>
        <w:fldChar w:fldCharType="end"/>
      </w:r>
      <w:r w:rsidRPr="002A6FC6">
        <w:t xml:space="preserve">. The primary reason for using deep learning models in this </w:t>
      </w:r>
      <w:r w:rsidRPr="002A6FC6">
        <w:lastRenderedPageBreak/>
        <w:t xml:space="preserve">study is that they outperform traditional models at learning highly nonlinear relationships and shared uncertainties in the data </w:t>
      </w:r>
      <w:r>
        <w:fldChar w:fldCharType="begin" w:fldLock="1"/>
      </w:r>
      <w:r w:rsidR="004C5E63">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Registry","type":"article-journal"},"uris":["http://www.mendeley.com/documents/?uuid=2177db47-49c8-4de5-80c8-cad85c4fa944"]}],"mendeley":{"formattedCitation":"[90], [124]","plainTextFormattedCitation":"[90], [124]","previouslyFormattedCitation":"[90], [124]"},"properties":{"noteIndex":0},"schema":"https://github.com/citation-style-language/schema/raw/master/csl-citation.json"}</w:instrText>
      </w:r>
      <w:r>
        <w:fldChar w:fldCharType="separate"/>
      </w:r>
      <w:r w:rsidR="00353469" w:rsidRPr="00353469">
        <w:rPr>
          <w:noProof/>
        </w:rPr>
        <w:t>[90], [124]</w:t>
      </w:r>
      <w:r>
        <w:fldChar w:fldCharType="end"/>
      </w:r>
      <w:r w:rsidRPr="002A6FC6">
        <w:t>.</w:t>
      </w:r>
    </w:p>
    <w:p w14:paraId="550C67A0" w14:textId="1A6D8B36" w:rsidR="00D567DD" w:rsidRDefault="0014008E" w:rsidP="00D567DD">
      <w:pPr>
        <w:pStyle w:val="Heading3"/>
      </w:pPr>
      <w:bookmarkStart w:id="41" w:name="_Toc88140607"/>
      <w:r>
        <w:t>2.</w:t>
      </w:r>
      <w:r w:rsidR="00443401">
        <w:t>4</w:t>
      </w:r>
      <w:r w:rsidR="00D567DD">
        <w:t>.1 The Long Short Term Memory Forecaster (LSTM)</w:t>
      </w:r>
      <w:bookmarkEnd w:id="41"/>
    </w:p>
    <w:p w14:paraId="77825C26" w14:textId="49FBAF05" w:rsidR="003C519C" w:rsidRDefault="003C519C" w:rsidP="003C519C">
      <w:pPr>
        <w:ind w:firstLine="288"/>
      </w:pPr>
      <w:r w:rsidRPr="003C519C">
        <w:t>Recurrent Neural Networks</w:t>
      </w:r>
      <w:r>
        <w:t xml:space="preserve"> (RNNs)</w:t>
      </w:r>
      <w:r w:rsidRPr="003C519C">
        <w:t xml:space="preserve"> introduced memory into neural networks, which aids in the modeling of sequential data. RNNs have been used successfully in machine translation, speech synthesis, and time series prediction </w:t>
      </w:r>
      <w:r w:rsidR="00C67613">
        <w:fldChar w:fldCharType="begin" w:fldLock="1"/>
      </w:r>
      <w:r w:rsidR="00C6761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rsidR="00C67613">
        <w:fldChar w:fldCharType="separate"/>
      </w:r>
      <w:r w:rsidR="00C67613" w:rsidRPr="00353469">
        <w:rPr>
          <w:noProof/>
        </w:rPr>
        <w:t>[142]</w:t>
      </w:r>
      <w:r w:rsidR="00C67613">
        <w:fldChar w:fldCharType="end"/>
      </w:r>
      <w:r w:rsidRPr="003C519C">
        <w:t xml:space="preserve">. RNNs are typically trained using back-propagation or real-time recurrent learning algorithms. These training methods expose traditional RNNs to vanishing gradient issues, which reduces their effectiveness when dealing with large data sets </w:t>
      </w:r>
      <w:r w:rsidR="00C67613">
        <w:fldChar w:fldCharType="begin" w:fldLock="1"/>
      </w:r>
      <w:r w:rsidR="00C67613">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[109]","plainTextFormattedCitation":"[6], [7], [109]","previouslyFormattedCitation":"[6], [7], [109]"},"properties":{"noteIndex":0},"schema":"https://github.com/citation-style-language/schema/raw/master/csl-citation.json"}</w:instrText>
      </w:r>
      <w:r w:rsidR="00C67613">
        <w:fldChar w:fldCharType="separate"/>
      </w:r>
      <w:r w:rsidR="00C67613" w:rsidRPr="001A7F97">
        <w:rPr>
          <w:noProof/>
        </w:rPr>
        <w:t>[6], [7], [109]</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2A1917">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[109]","plainTextFormattedCitation":"[109]","previouslyFormattedCitation":"[109]"},"properties":{"noteIndex":0},"schema":"https://github.com/citation-style-language/schema/raw/master/csl-citation.json"}</w:instrText>
      </w:r>
      <w:r w:rsidR="002A1917">
        <w:fldChar w:fldCharType="separate"/>
      </w:r>
      <w:r w:rsidR="002A1917" w:rsidRPr="001A7F97">
        <w:rPr>
          <w:noProof/>
        </w:rPr>
        <w:t>[109]</w:t>
      </w:r>
      <w:r w:rsidR="002A1917">
        <w:fldChar w:fldCharType="end"/>
      </w:r>
      <w:r w:rsidRPr="003C519C">
        <w:t xml:space="preserve">. </w:t>
      </w:r>
    </w:p>
    <w:p w14:paraId="275D77AD" w14:textId="77777777" w:rsidR="0048674A" w:rsidRDefault="00793253" w:rsidP="0048674A">
      <w:pPr>
        <w:ind w:firstLine="288"/>
      </w:pPr>
      <w:r w:rsidRPr="00793253">
        <w:t>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gates allow the LSTM unit to choose whether to retain existing memory. The LSTM provides a model with better gradient control. Munem et al.</w:t>
      </w:r>
      <w:r w:rsidR="00333E90">
        <w:t xml:space="preserve"> </w:t>
      </w:r>
      <w:r w:rsidR="00333E90">
        <w:fldChar w:fldCharType="begin" w:fldLock="1"/>
      </w:r>
      <w:r w:rsidR="00333E90">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[109]","plainTextFormattedCitation":"[109]","previouslyFormattedCitation":"[109]"},"properties":{"noteIndex":0},"schema":"https://github.com/citation-style-language/schema/raw/master/csl-citation.json"}</w:instrText>
      </w:r>
      <w:r w:rsidR="00333E90">
        <w:fldChar w:fldCharType="separate"/>
      </w:r>
      <w:r w:rsidR="00333E90" w:rsidRPr="001A7F97">
        <w:rPr>
          <w:noProof/>
        </w:rPr>
        <w:t>[109]</w:t>
      </w:r>
      <w:r w:rsidR="00333E90">
        <w:fldChar w:fldCharType="end"/>
      </w:r>
      <w:r w:rsidRPr="00793253">
        <w:t xml:space="preserve"> contend that the memory cell configuration of LSTM makes it superior to other deep neural networks.</w:t>
      </w:r>
      <w:r w:rsidR="0048674A">
        <w:t xml:space="preserve"> </w:t>
      </w:r>
    </w:p>
    <w:p w14:paraId="79FCCD6F" w14:textId="189BAD8B" w:rsidR="009A363C" w:rsidRDefault="006A02FE" w:rsidP="0048674A">
      <w:pPr>
        <w:ind w:firstLine="288"/>
      </w:pPr>
      <w:r w:rsidRPr="006A02FE">
        <w:t xml:space="preserve">RNNs are all made up of a chain of repeating neural network modules. In standard RNNs, this repeating module will have a simple structure, such as a single tanh layer. The </w:t>
      </w:r>
      <w:r w:rsidRPr="006A02FE">
        <w:lastRenderedPageBreak/>
        <w:t>structure is also present in LSTMs, though the repeating module is structured differently. Instead of a single neural network layer, there are four that interact in different ways.</w:t>
      </w:r>
    </w:p>
    <w:p w14:paraId="4DCEC152" w14:textId="5451AD03" w:rsidR="009A363C" w:rsidRPr="003C519C" w:rsidRDefault="00250F08" w:rsidP="00480E90">
      <w:pPr>
        <w:ind w:firstLine="288"/>
        <w:jc w:val="center"/>
      </w:pPr>
      <w:r>
        <w:rPr>
          <w:noProof/>
        </w:rPr>
        <w:drawing>
          <wp:inline distT="0" distB="0" distL="0" distR="0" wp14:anchorId="1B7FB2DF" wp14:editId="1EF6B846">
            <wp:extent cx="3466751" cy="2591963"/>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44">
                      <a:extLst>
                        <a:ext uri="{28A0092B-C50C-407E-A947-70E740481C1C}">
                          <a14:useLocalDpi xmlns:a14="http://schemas.microsoft.com/office/drawing/2010/main" val="0"/>
                        </a:ext>
                      </a:extLst>
                    </a:blip>
                    <a:srcRect t="6433" r="2283"/>
                    <a:stretch/>
                  </pic:blipFill>
                  <pic:spPr bwMode="auto">
                    <a:xfrm>
                      <a:off x="0" y="0"/>
                      <a:ext cx="3472503" cy="2596264"/>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64D0C33C" w:rsidR="00D567DD" w:rsidRDefault="00D567DD" w:rsidP="00D567DD">
      <w:pPr>
        <w:pStyle w:val="Caption"/>
        <w:jc w:val="center"/>
      </w:pPr>
      <w:bookmarkStart w:id="42" w:name="_Ref85228496"/>
      <w:bookmarkStart w:id="43" w:name="_Toc88140677"/>
      <w:r>
        <w:t xml:space="preserve">Figure </w:t>
      </w:r>
      <w:r w:rsidR="005D3519">
        <w:fldChar w:fldCharType="begin"/>
      </w:r>
      <w:r w:rsidR="005D3519">
        <w:instrText xml:space="preserve"> SEQ Figure \* ARABIC </w:instrText>
      </w:r>
      <w:r w:rsidR="005D3519">
        <w:fldChar w:fldCharType="separate"/>
      </w:r>
      <w:r w:rsidR="009A363C">
        <w:rPr>
          <w:noProof/>
        </w:rPr>
        <w:t>3</w:t>
      </w:r>
      <w:r w:rsidR="005D3519">
        <w:rPr>
          <w:noProof/>
        </w:rPr>
        <w:fldChar w:fldCharType="end"/>
      </w:r>
      <w:bookmarkEnd w:id="42"/>
      <w:r>
        <w:t xml:space="preserve"> - </w:t>
      </w:r>
      <w:bookmarkEnd w:id="43"/>
      <w:r w:rsidR="00164E39" w:rsidRPr="00164E39">
        <w:t xml:space="preserve">The Block of Long-Term Short-Term Memory </w:t>
      </w:r>
      <w:r w:rsidR="00480E90">
        <w:fldChar w:fldCharType="begin" w:fldLock="1"/>
      </w:r>
      <w:r w:rsidR="00480E90">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[143]","plainTextFormattedCitation":"[143]"},"properties":{"noteIndex":0},"schema":"https://github.com/citation-style-language/schema/raw/master/csl-citation.json"}</w:instrText>
      </w:r>
      <w:r w:rsidR="00480E90">
        <w:fldChar w:fldCharType="separate"/>
      </w:r>
      <w:r w:rsidR="00480E90" w:rsidRPr="00480E90">
        <w:rPr>
          <w:b w:val="0"/>
          <w:noProof/>
        </w:rPr>
        <w:t>[143]</w:t>
      </w:r>
      <w:r w:rsidR="00480E90">
        <w:fldChar w:fldCharType="end"/>
      </w:r>
    </w:p>
    <w:p w14:paraId="1F6D274F" w14:textId="7183BF7E" w:rsidR="00D567DD" w:rsidRDefault="004736A1" w:rsidP="00942014">
      <w:pPr>
        <w:ind w:firstLine="288"/>
      </w:pPr>
      <w:r w:rsidRPr="004736A1">
        <w:t xml:space="preserve">The LSTM architecture is made up of a series of recurrently connected subnetworks known as memory blocks. Each memory block consists of a memory cell, an input gate, a forget gate, and an output gate. Each line in </w:t>
      </w:r>
      <w:r>
        <w:fldChar w:fldCharType="begin"/>
      </w:r>
      <w:r>
        <w:instrText xml:space="preserve"> REF _Ref85228496 \h </w:instrText>
      </w:r>
      <w:r>
        <w:fldChar w:fldCharType="separate"/>
      </w:r>
      <w:r>
        <w:t xml:space="preserve">Figure </w:t>
      </w:r>
      <w:r>
        <w:rPr>
          <w:noProof/>
        </w:rPr>
        <w:t>3</w:t>
      </w:r>
      <w:r>
        <w:fldChar w:fldCharType="end"/>
      </w:r>
      <w:r w:rsidRPr="004736A1">
        <w:t xml:space="preserve"> represents a complete vector, from one node's output to the inputs of others.</w:t>
      </w:r>
      <w:r w:rsidR="00942014">
        <w:t xml:space="preserve"> </w:t>
      </w:r>
      <w:r w:rsidR="00942014" w:rsidRPr="00942014">
        <w:t xml:space="preserve">Variables such as </w:t>
      </w:r>
      <w:r w:rsidR="00942014" w:rsidRPr="004736A1">
        <w:t>h</w:t>
      </w:r>
      <w:r w:rsidR="00942014" w:rsidRPr="004736A1">
        <w:rPr>
          <w:vertAlign w:val="subscript"/>
        </w:rPr>
        <w:t>t</w:t>
      </w:r>
      <w:r w:rsidR="00942014" w:rsidRPr="004736A1">
        <w:t xml:space="preserve"> and h</w:t>
      </w:r>
      <w:r w:rsidR="00942014" w:rsidRPr="004736A1">
        <w:rPr>
          <w:vertAlign w:val="subscript"/>
        </w:rPr>
        <w:t>t-1</w:t>
      </w:r>
      <w:r w:rsidR="00942014" w:rsidRPr="00942014">
        <w:t xml:space="preserve"> in the figure represent operations at the point level, such as vector addition.</w:t>
      </w:r>
      <w:r w:rsidR="00942014">
        <w:t xml:space="preserve"> </w:t>
      </w:r>
      <w:r w:rsidRPr="004736A1">
        <w:t xml:space="preserve">Layers of learned neural networks are represented by the pink and orange boxes. Concatenation occurs when two lines merge, whereas forking occurs when the content of a line is </w:t>
      </w:r>
      <w:r w:rsidR="0029084A" w:rsidRPr="004736A1">
        <w:t>replicated,</w:t>
      </w:r>
      <w:r w:rsidRPr="004736A1">
        <w:t xml:space="preserve"> and the copies are distributed to different locations.</w:t>
      </w:r>
    </w:p>
    <w:p w14:paraId="1E1BE335" w14:textId="3ECA8067" w:rsidR="00E84FB7" w:rsidRDefault="007B7F90" w:rsidP="00D567DD">
      <w:pPr>
        <w:ind w:firstLine="288"/>
      </w:pPr>
      <w:r w:rsidRPr="007B7F90">
        <w:t>The cell state, denoted by the operations on the top left of the figure, is critical for LSTMs to work.</w:t>
      </w:r>
      <w:r w:rsidR="00E84FB7" w:rsidRPr="00E84FB7">
        <w:t xml:space="preserve"> It ensures the integrity of data passing through it. The LSTMs can remove or add information to the cell state by properly regulating gates. Typically, gates allow information to pass through on an opt-in basis. They are built with sigmoid neural networks </w:t>
      </w:r>
      <w:r w:rsidR="00E84FB7" w:rsidRPr="00E84FB7">
        <w:lastRenderedPageBreak/>
        <w:t xml:space="preserve">and pointwise multiplication. The sigmoid layer produces values ranging from 0 to 1, indicating how much of each element should be allowed to pass through. A value of zero 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11F095BC" w14:textId="7A081351" w:rsidR="008D1C5E" w:rsidRDefault="008D1C5E" w:rsidP="00C55E9E">
      <w:pPr>
        <w:ind w:firstLine="288"/>
      </w:pPr>
      <w:r w:rsidRPr="008D1C5E">
        <w:t xml:space="preserve">Finally, the net executes the output, which is a filtered version of our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[Blog]","type":"article-journal"},"uris":["http://www.mendeley.com/documents/?uuid=762221fe-2737-4252-9fc7-4ad680556505"]}],"mendeley":{"formattedCitation":"[144], [145]","plainTextFormattedCitation":"[144], [145]","previouslyFormattedCitation":"[144], [145]"},"properties":{"noteIndex":0},"schema":"https://github.com/citation-style-language/schema/raw/master/csl-citation.json"}</w:instrText>
      </w:r>
      <w:r>
        <w:fldChar w:fldCharType="separate"/>
      </w:r>
      <w:r w:rsidRPr="00353469">
        <w:rPr>
          <w:noProof/>
        </w:rPr>
        <w:t>[144], [145]</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The technique of forgetting and remembering information within a cell makes LSTM ideal for dealing with sequential data.</w:t>
      </w:r>
    </w:p>
    <w:p w14:paraId="686E0453" w14:textId="5A860C23" w:rsidR="008D1C5E" w:rsidRDefault="008D1C5E" w:rsidP="00D567DD">
      <w:pPr>
        <w:ind w:firstLine="288"/>
      </w:pPr>
      <w:r w:rsidRPr="005E4605">
        <w:t xml:space="preserve">Bouktif et al. </w:t>
      </w:r>
      <w:r>
        <w:fldChar w:fldCharType="begin" w:fldLock="1"/>
      </w:r>
      <w:r>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[146]","plainTextFormattedCitation":"[146]","previouslyFormattedCitation":"[146]"},"properties":{"noteIndex":0},"schema":"https://github.com/citation-style-language/schema/raw/master/csl-citation.json"}</w:instrText>
      </w:r>
      <w:r>
        <w:fldChar w:fldCharType="separate"/>
      </w:r>
      <w:r w:rsidRPr="00353469">
        <w:rPr>
          <w:noProof/>
        </w:rPr>
        <w:t>[146]</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r w:rsidRPr="008D1C5E">
        <w:t xml:space="preserve">They examined French electricity demand on a half-hourly basis from 2008 to 2016. 70% of the data was used to train the model, while 30% was used to test it. The optimal number </w:t>
      </w:r>
      <w:r w:rsidRPr="008D1C5E">
        <w:lastRenderedPageBreak/>
        <w:t>of time lags to include in the input vector and the appropriate number of stacked LSTM layers were determined using a genetic algorithm. Six LSTM layers with 100, 60, and 50 cells were used in the final structure, and 100-time lags were transmitted into the input layer. A mean absolute error of 250 MW and a root mean square error of 341 MW were determined from the test data.</w:t>
      </w:r>
    </w:p>
    <w:p w14:paraId="0B6C073B" w14:textId="153904F9" w:rsidR="00D567DD" w:rsidRDefault="0014008E" w:rsidP="00D567DD">
      <w:pPr>
        <w:pStyle w:val="Heading3"/>
      </w:pPr>
      <w:bookmarkStart w:id="44" w:name="_Toc88140608"/>
      <w:r>
        <w:t>2.</w:t>
      </w:r>
      <w:r w:rsidR="00443401">
        <w:t>4</w:t>
      </w:r>
      <w:r w:rsidR="00D567DD">
        <w:t>.2 The Convolutional Neural Network Forecaster (CNN)</w:t>
      </w:r>
      <w:bookmarkEnd w:id="44"/>
    </w:p>
    <w:p w14:paraId="32E3B76E" w14:textId="2CC925BB"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4C5E63">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[147], [148]","plainTextFormattedCitation":"[2], [4], [20], [147], [148]","previouslyFormattedCitation":"[2], [4], [20], [147], [148]"},"properties":{"noteIndex":0},"schema":"https://github.com/citation-style-language/schema/raw/master/csl-citation.json"}</w:instrText>
      </w:r>
      <w:r>
        <w:fldChar w:fldCharType="separate"/>
      </w:r>
      <w:r w:rsidR="00353469" w:rsidRPr="00353469">
        <w:rPr>
          <w:noProof/>
        </w:rPr>
        <w:t>[2], [4], [20], [147], [148]</w:t>
      </w:r>
      <w:r>
        <w:fldChar w:fldCharType="end"/>
      </w:r>
      <w:r>
        <w:t xml:space="preserve">. CNNs are a type of deep learning network used for data processing with a grid-like topology </w:t>
      </w:r>
      <w:r>
        <w:fldChar w:fldCharType="begin" w:fldLock="1"/>
      </w:r>
      <w:r w:rsidR="004C5E63">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[142], [149]","plainTextFormattedCitation":"[2], [142], [149]","previouslyFormattedCitation":"[2], [142], [149]"},"properties":{"noteIndex":0},"schema":"https://github.com/citation-style-language/schema/raw/master/csl-citation.json"}</w:instrText>
      </w:r>
      <w:r>
        <w:fldChar w:fldCharType="separate"/>
      </w:r>
      <w:r w:rsidR="00353469" w:rsidRPr="00353469">
        <w:rPr>
          <w:noProof/>
        </w:rPr>
        <w:t>[2], [142], [149]</w:t>
      </w:r>
      <w:r>
        <w:fldChar w:fldCharType="end"/>
      </w:r>
      <w:r>
        <w:t xml:space="preserve">. This can comprise time series and image data, which can be viewed as a one-dimensional and two-dimensional data grid, respectively </w:t>
      </w:r>
      <w:r>
        <w:fldChar w:fldCharType="begin" w:fldLock="1"/>
      </w:r>
      <w:r w:rsidR="004C5E63">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[149]–[151]","plainTextFormattedCitation":"[2], [149]–[151]","previouslyFormattedCitation":"[2], [149]–[151]"},"properties":{"noteIndex":0},"schema":"https://github.com/citation-style-language/schema/raw/master/csl-citation.json"}</w:instrText>
      </w:r>
      <w:r>
        <w:fldChar w:fldCharType="separate"/>
      </w:r>
      <w:r w:rsidR="00353469" w:rsidRPr="00353469">
        <w:rPr>
          <w:noProof/>
        </w:rPr>
        <w:t>[2], [149]–[151]</w:t>
      </w:r>
      <w:r>
        <w:fldChar w:fldCharType="end"/>
      </w:r>
      <w:r>
        <w:t xml:space="preserve">. </w:t>
      </w:r>
      <w:r w:rsidRPr="00290471">
        <w:t>CNN is like the ANN in that it is a feed-forward neural network designed to mimic human neurons</w:t>
      </w:r>
      <w:r>
        <w:t xml:space="preserve"> </w:t>
      </w:r>
      <w:r>
        <w:fldChar w:fldCharType="begin" w:fldLock="1"/>
      </w:r>
      <w:r w:rsidR="004C5E6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[118]","plainTextFormattedCitation":"[2], [118]","previouslyFormattedCitation":"[2], [118]"},"properties":{"noteIndex":0},"schema":"https://github.com/citation-style-language/schema/raw/master/csl-citation.json"}</w:instrText>
      </w:r>
      <w:r>
        <w:fldChar w:fldCharType="separate"/>
      </w:r>
      <w:r w:rsidR="00353469" w:rsidRPr="00353469">
        <w:rPr>
          <w:noProof/>
        </w:rPr>
        <w:t>[2], [118]</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4C5E63">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[94], [152]–[156]","plainTextFormattedCitation":"[7], [94], [152]–[156]","previouslyFormattedCitation":"[7], [94], [152]–[156]"},"properties":{"noteIndex":0},"schema":"https://github.com/citation-style-language/schema/raw/master/csl-citation.json"}</w:instrText>
      </w:r>
      <w:r>
        <w:fldChar w:fldCharType="separate"/>
      </w:r>
      <w:r w:rsidR="00353469" w:rsidRPr="00353469">
        <w:rPr>
          <w:noProof/>
        </w:rPr>
        <w:t>[7], [94], [152]–[156]</w:t>
      </w:r>
      <w:r>
        <w:fldChar w:fldCharType="end"/>
      </w:r>
      <w:r>
        <w:t>.</w:t>
      </w:r>
    </w:p>
    <w:p w14:paraId="0BF77253" w14:textId="672395AD" w:rsidR="0087045E" w:rsidRDefault="00D567DD" w:rsidP="0087045E">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4C5E63">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[127]","plainTextFormattedCitation":"[7], [127]","previouslyFormattedCitation":"[7], [127]"},"properties":{"noteIndex":0},"schema":"https://github.com/citation-style-language/schema/raw/master/csl-citation.json"}</w:instrText>
      </w:r>
      <w:r>
        <w:fldChar w:fldCharType="separate"/>
      </w:r>
      <w:r w:rsidR="00353469" w:rsidRPr="00353469">
        <w:rPr>
          <w:noProof/>
        </w:rPr>
        <w:t>[7], [127]</w:t>
      </w:r>
      <w:r>
        <w:fldChar w:fldCharType="end"/>
      </w:r>
      <w:r>
        <w:t xml:space="preserve">. In at least one of its layers, CNN employs a particular linear mathematical technique called convolution </w:t>
      </w:r>
      <w:r>
        <w:fldChar w:fldCharType="begin" w:fldLock="1"/>
      </w:r>
      <w:r w:rsidR="004C5E6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fldChar w:fldCharType="separate"/>
      </w:r>
      <w:r w:rsidR="00353469" w:rsidRPr="00353469">
        <w:rPr>
          <w:noProof/>
        </w:rPr>
        <w:t>[142]</w:t>
      </w:r>
      <w:r>
        <w:fldChar w:fldCharType="end"/>
      </w:r>
      <w:r>
        <w:t xml:space="preserve">. </w:t>
      </w:r>
      <w:r w:rsidR="005F5C47">
        <w:t xml:space="preserve">Convolution is performed in CNNs by repeatedly applying filters or kernels to the input data to build a feature map. </w:t>
      </w:r>
      <w:r w:rsidR="005F5C47" w:rsidRPr="00E86245">
        <w:t xml:space="preserve">CNNs are used to extract a large number of features. As a result, a CNN may perform the convolution process multiple times in each network's convolution layers. The </w:t>
      </w:r>
      <w:r w:rsidR="005F5C47" w:rsidRPr="00E86245">
        <w:lastRenderedPageBreak/>
        <w:t>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68036C">
      <w:pPr>
        <w:ind w:firstLine="288"/>
      </w:pPr>
      <w:r>
        <w:rPr>
          <w:noProof/>
        </w:rPr>
        <w:drawing>
          <wp:inline distT="0" distB="0" distL="0" distR="0" wp14:anchorId="0FC44C43" wp14:editId="61A4DB1E">
            <wp:extent cx="5292725" cy="2085956"/>
            <wp:effectExtent l="0" t="0" r="3175" b="0"/>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007" cy="2090402"/>
                    </a:xfrm>
                    <a:prstGeom prst="rect">
                      <a:avLst/>
                    </a:prstGeom>
                    <a:noFill/>
                    <a:ln>
                      <a:noFill/>
                    </a:ln>
                  </pic:spPr>
                </pic:pic>
              </a:graphicData>
            </a:graphic>
          </wp:inline>
        </w:drawing>
      </w:r>
    </w:p>
    <w:p w14:paraId="4AC71684" w14:textId="7276710B" w:rsidR="00D567DD" w:rsidRDefault="00D567DD" w:rsidP="00D567DD">
      <w:pPr>
        <w:pStyle w:val="Caption"/>
        <w:jc w:val="center"/>
        <w:rPr>
          <w:rFonts w:asciiTheme="minorHAnsi" w:hAnsiTheme="minorHAnsi" w:cstheme="minorHAnsi"/>
        </w:rPr>
      </w:pPr>
      <w:bookmarkStart w:id="45" w:name="_Toc88140678"/>
      <w:r>
        <w:t xml:space="preserve">Figure </w:t>
      </w:r>
      <w:r w:rsidR="005D3519">
        <w:fldChar w:fldCharType="begin"/>
      </w:r>
      <w:r w:rsidR="005D3519">
        <w:instrText xml:space="preserve"> SEQ Figure \* ARABIC </w:instrText>
      </w:r>
      <w:r w:rsidR="005D3519">
        <w:fldChar w:fldCharType="separate"/>
      </w:r>
      <w:r w:rsidR="009A363C">
        <w:rPr>
          <w:noProof/>
        </w:rPr>
        <w:t>4</w:t>
      </w:r>
      <w:r w:rsidR="005D3519">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4C5E63">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[157]","plainTextFormattedCitation":"[157]","previouslyFormattedCitation":"[157]"},"properties":{"noteIndex":0},"schema":"https://github.com/citation-style-language/schema/raw/master/csl-citation.json"}</w:instrText>
      </w:r>
      <w:r w:rsidR="00353469">
        <w:rPr>
          <w:rFonts w:asciiTheme="minorHAnsi" w:hAnsiTheme="minorHAnsi" w:cstheme="minorHAnsi"/>
        </w:rPr>
        <w:fldChar w:fldCharType="separate"/>
      </w:r>
      <w:r w:rsidR="00353469" w:rsidRPr="00353469">
        <w:rPr>
          <w:rFonts w:asciiTheme="minorHAnsi" w:hAnsiTheme="minorHAnsi" w:cstheme="minorHAnsi"/>
          <w:b w:val="0"/>
          <w:noProof/>
        </w:rPr>
        <w:t>[157]</w:t>
      </w:r>
      <w:bookmarkEnd w:id="45"/>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convolutional layers. ReLU is a piecewise linear function. They are easy to create and train because they behave similarly to linear functions.</w:t>
      </w:r>
      <w:r w:rsidR="00D567DD" w:rsidRPr="009465AB">
        <w:t xml:space="preserve"> </w:t>
      </w:r>
    </w:p>
    <w:p w14:paraId="4600C864" w14:textId="194DF39D"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w:t>
      </w:r>
      <w:r w:rsidRPr="005102B1">
        <w:lastRenderedPageBreak/>
        <w:t xml:space="preserve">functions, the ReLU activation function compresses the inputs z, clamping negative values to zero, as illustrated in </w:t>
      </w:r>
      <w:r>
        <w:fldChar w:fldCharType="begin"/>
      </w:r>
      <w:r>
        <w:instrText xml:space="preserve"> REF _Ref85228582 \h </w:instrText>
      </w:r>
      <w:r>
        <w:fldChar w:fldCharType="separate"/>
      </w:r>
      <w:r w:rsidR="009A363C">
        <w:t xml:space="preserve">Figure </w:t>
      </w:r>
      <w:r w:rsidR="009A363C">
        <w:rPr>
          <w:noProof/>
        </w:rPr>
        <w:t>5</w:t>
      </w:r>
      <w:r>
        <w:fldChar w:fldCharType="end"/>
      </w:r>
      <w:r w:rsidRPr="005102B1">
        <w:t>.</w:t>
      </w:r>
    </w:p>
    <w:p w14:paraId="02D9532E" w14:textId="77777777" w:rsidR="00D567DD" w:rsidRDefault="00D567DD" w:rsidP="00D567DD">
      <w:pPr>
        <w:keepNext/>
        <w:ind w:firstLine="288"/>
        <w:jc w:val="center"/>
      </w:pPr>
      <w:r>
        <w:rPr>
          <w:noProof/>
        </w:rPr>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6">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710FDD3C" w:rsidR="00D567DD" w:rsidRDefault="00D567DD" w:rsidP="00D567DD">
      <w:pPr>
        <w:pStyle w:val="Caption"/>
        <w:jc w:val="center"/>
      </w:pPr>
      <w:bookmarkStart w:id="46" w:name="_Ref85228582"/>
      <w:bookmarkStart w:id="47" w:name="_Toc88140679"/>
      <w:r>
        <w:t xml:space="preserve">Figure </w:t>
      </w:r>
      <w:r w:rsidR="005D3519">
        <w:fldChar w:fldCharType="begin"/>
      </w:r>
      <w:r w:rsidR="005D3519">
        <w:instrText xml:space="preserve"> SEQ Figure \* ARABIC </w:instrText>
      </w:r>
      <w:r w:rsidR="005D3519">
        <w:fldChar w:fldCharType="separate"/>
      </w:r>
      <w:r w:rsidR="009A363C">
        <w:rPr>
          <w:noProof/>
        </w:rPr>
        <w:t>5</w:t>
      </w:r>
      <w:r w:rsidR="005D3519">
        <w:rPr>
          <w:noProof/>
        </w:rPr>
        <w:fldChar w:fldCharType="end"/>
      </w:r>
      <w:bookmarkEnd w:id="46"/>
      <w:r>
        <w:t xml:space="preserve"> – The Rectified Linear Unit Activation Function </w:t>
      </w:r>
      <w:r>
        <w:fldChar w:fldCharType="begin" w:fldLock="1"/>
      </w:r>
      <w:r w:rsidR="004C5E63">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[158]","plainTextFormattedCitation":"[158]","previouslyFormattedCitation":"[158]"},"properties":{"noteIndex":0},"schema":"https://github.com/citation-style-language/schema/raw/master/csl-citation.json"}</w:instrText>
      </w:r>
      <w:r>
        <w:fldChar w:fldCharType="separate"/>
      </w:r>
      <w:r w:rsidR="00353469" w:rsidRPr="00353469">
        <w:rPr>
          <w:b w:val="0"/>
          <w:noProof/>
        </w:rPr>
        <w:t>[158]</w:t>
      </w:r>
      <w:bookmarkEnd w:id="47"/>
      <w:r>
        <w:fldChar w:fldCharType="end"/>
      </w:r>
    </w:p>
    <w:p w14:paraId="75B6E597" w14:textId="77777777" w:rsidR="00D567DD" w:rsidRDefault="00D567DD" w:rsidP="00D567DD">
      <w:pPr>
        <w:keepNext/>
        <w:ind w:firstLine="288"/>
        <w:jc w:val="center"/>
      </w:pPr>
      <w:r>
        <w:rPr>
          <w:noProof/>
        </w:rPr>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3024EEA5" w:rsidR="00D567DD" w:rsidRDefault="00D567DD" w:rsidP="00D567DD">
      <w:pPr>
        <w:pStyle w:val="Caption"/>
        <w:jc w:val="center"/>
      </w:pPr>
      <w:bookmarkStart w:id="48" w:name="_Ref85228616"/>
      <w:bookmarkStart w:id="49" w:name="_Toc88140680"/>
      <w:r>
        <w:t xml:space="preserve">Figure </w:t>
      </w:r>
      <w:r w:rsidR="005D3519">
        <w:fldChar w:fldCharType="begin"/>
      </w:r>
      <w:r w:rsidR="005D3519">
        <w:instrText xml:space="preserve"> SEQ Figure \* ARABIC </w:instrText>
      </w:r>
      <w:r w:rsidR="005D3519">
        <w:fldChar w:fldCharType="separate"/>
      </w:r>
      <w:r w:rsidR="009A363C">
        <w:rPr>
          <w:noProof/>
        </w:rPr>
        <w:t>6</w:t>
      </w:r>
      <w:r w:rsidR="005D3519">
        <w:rPr>
          <w:noProof/>
        </w:rPr>
        <w:fldChar w:fldCharType="end"/>
      </w:r>
      <w:bookmarkEnd w:id="48"/>
      <w:r>
        <w:t xml:space="preserve"> – Examples of Max and Average Pooling </w:t>
      </w:r>
      <w:r>
        <w:fldChar w:fldCharType="begin" w:fldLock="1"/>
      </w:r>
      <w:r w:rsidR="004C5E63">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[159]","plainTextFormattedCitation":"[159]","previouslyFormattedCitation":"[159]"},"properties":{"noteIndex":0},"schema":"https://github.com/citation-style-language/schema/raw/master/csl-citation.json"}</w:instrText>
      </w:r>
      <w:r>
        <w:fldChar w:fldCharType="separate"/>
      </w:r>
      <w:r w:rsidR="00353469" w:rsidRPr="00353469">
        <w:rPr>
          <w:b w:val="0"/>
          <w:noProof/>
        </w:rPr>
        <w:t>[159]</w:t>
      </w:r>
      <w:bookmarkEnd w:id="49"/>
      <w:r>
        <w:fldChar w:fldCharType="end"/>
      </w:r>
    </w:p>
    <w:p w14:paraId="2855BB52" w14:textId="2C5020FD"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w:t>
      </w:r>
      <w:r w:rsidRPr="0008758E">
        <w:lastRenderedPageBreak/>
        <w:t xml:space="preserve">layer </w:t>
      </w:r>
      <w:r w:rsidRPr="00283641">
        <w:fldChar w:fldCharType="begin" w:fldLock="1"/>
      </w:r>
      <w:r w:rsidR="004C5E6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rsidRPr="00283641">
        <w:fldChar w:fldCharType="separate"/>
      </w:r>
      <w:r w:rsidR="00353469" w:rsidRPr="00353469">
        <w:rPr>
          <w:noProof/>
        </w:rPr>
        <w:t>[142]</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fldChar w:fldCharType="begin"/>
      </w:r>
      <w:r>
        <w:instrText xml:space="preserve"> REF _Ref85228616 \h </w:instrText>
      </w:r>
      <w:r>
        <w:fldChar w:fldCharType="separate"/>
      </w:r>
      <w:r w:rsidR="009A363C">
        <w:t xml:space="preserve">Figure </w:t>
      </w:r>
      <w:r w:rsidR="009A363C">
        <w:rPr>
          <w:noProof/>
        </w:rPr>
        <w:t>6</w:t>
      </w:r>
      <w:r>
        <w:fldChar w:fldCharType="end"/>
      </w:r>
      <w:r w:rsidRPr="0008758E">
        <w:t>, a max-pooling operation maintains the highest value contained within a region as the item to pass through to the next layer. As a result, the subsequent layer processes fewer inputs, resulting in increased computing efficiency.</w:t>
      </w:r>
    </w:p>
    <w:p w14:paraId="3954A4EF" w14:textId="47A6CD6B"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when compared to LSTM, SVM, ANN, and other forecasters for individual building load forecasting.</w:t>
      </w:r>
    </w:p>
    <w:p w14:paraId="1BA1160F" w14:textId="36086C67" w:rsidR="001A2209" w:rsidRDefault="001A2209" w:rsidP="00A461E3">
      <w:pPr>
        <w:pStyle w:val="Heading2"/>
      </w:pPr>
      <w:bookmarkStart w:id="50" w:name="_Toc88140609"/>
      <w:r>
        <w:t>2.</w:t>
      </w:r>
      <w:r w:rsidR="00443401">
        <w:t>5</w:t>
      </w:r>
      <w:r>
        <w:t xml:space="preserve"> The Myth of Finding the One Size Fits All Technique</w:t>
      </w:r>
      <w:bookmarkEnd w:id="50"/>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He concluded that it is critical for researchers and users to understand that there is no such thing as a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2B8B67D0" w:rsidR="004737B0" w:rsidRDefault="004737B0" w:rsidP="004737B0">
      <w:pPr>
        <w:pStyle w:val="Heading2"/>
      </w:pPr>
      <w:bookmarkStart w:id="51" w:name="_Ref86061634"/>
      <w:bookmarkStart w:id="52" w:name="_Ref86061668"/>
      <w:bookmarkStart w:id="53" w:name="_Ref86061675"/>
      <w:bookmarkStart w:id="54" w:name="_Ref86061677"/>
      <w:bookmarkStart w:id="55" w:name="_Toc88140610"/>
      <w:r>
        <w:lastRenderedPageBreak/>
        <w:t>2.6 Peak Load</w:t>
      </w:r>
      <w:bookmarkEnd w:id="51"/>
      <w:bookmarkEnd w:id="52"/>
      <w:bookmarkEnd w:id="53"/>
      <w:bookmarkEnd w:id="54"/>
      <w:bookmarkEnd w:id="55"/>
    </w:p>
    <w:p w14:paraId="734E0924" w14:textId="3290F7CE" w:rsidR="004737B0" w:rsidRDefault="004737B0" w:rsidP="004737B0">
      <w:pPr>
        <w:ind w:firstLine="288"/>
      </w:pPr>
      <w:commentRangeStart w:id="56"/>
      <w:r w:rsidRPr="00604480">
        <w:t xml:space="preserve">Peak load refers to the maximum amount of energy drawn from the grid by a consumer over a specified time period. While the majority of utilities run on a 15-minute cycle, some run on 30- or 60-minute cycles </w:t>
      </w:r>
      <w:r>
        <w:fldChar w:fldCharType="begin" w:fldLock="1"/>
      </w:r>
      <w:r w:rsidR="004C5E63">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[160]","plainTextFormattedCitation":"[160]","previouslyFormattedCitation":"[160]"},"properties":{"noteIndex":0},"schema":"https://github.com/citation-style-language/schema/raw/master/csl-citation.json"}</w:instrText>
      </w:r>
      <w:r>
        <w:fldChar w:fldCharType="separate"/>
      </w:r>
      <w:r w:rsidR="00353469" w:rsidRPr="00353469">
        <w:rPr>
          <w:noProof/>
        </w:rPr>
        <w:t>[160]</w:t>
      </w:r>
      <w:r>
        <w:fldChar w:fldCharType="end"/>
      </w:r>
      <w:r w:rsidRPr="00604480">
        <w:t xml:space="preserve">. </w:t>
      </w:r>
      <w:r>
        <w:t xml:space="preserve">So, while there may be various spikes in energy drawn over the time period, it is only considered to be a </w:t>
      </w:r>
      <w:r w:rsidRPr="00604480">
        <w:t>peak</w:t>
      </w:r>
      <w:r>
        <w:t xml:space="preserve"> load</w:t>
      </w:r>
      <w:r w:rsidRPr="00604480">
        <w:t xml:space="preserve"> if it persists for at least 15 minutes; anything less than 15 minutes is considered a random spike. </w:t>
      </w:r>
      <w:commentRangeEnd w:id="56"/>
      <w:r>
        <w:rPr>
          <w:rStyle w:val="CommentReference"/>
        </w:rPr>
        <w:commentReference w:id="56"/>
      </w:r>
      <w:r w:rsidRPr="00604480">
        <w:t>Demand spikes are typically caused by the activation of a</w:t>
      </w:r>
      <w:r>
        <w:t>n</w:t>
      </w:r>
      <w:r w:rsidRPr="00604480">
        <w:t xml:space="preserve"> </w:t>
      </w:r>
      <w:r>
        <w:t>electrical consuming device</w:t>
      </w:r>
      <w:r w:rsidRPr="00604480">
        <w:t xml:space="preserve"> and last only a few seconds. In comparison, base load refers to the bare minimum amount of electrical demand that must be met over a 24-hour period. Base load requirements are relatively constant and are also known as constant load. </w:t>
      </w:r>
    </w:p>
    <w:p w14:paraId="13C19155" w14:textId="734BE0DA" w:rsidR="004737B0" w:rsidRDefault="004737B0" w:rsidP="004737B0">
      <w:pPr>
        <w:ind w:firstLine="288"/>
      </w:pPr>
      <w:r w:rsidRPr="00604480">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4C5E63">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[161]","plainTextFormattedCitation":"[161]","previouslyFormattedCitation":"[161]"},"properties":{"noteIndex":0},"schema":"https://github.com/citation-style-language/schema/raw/master/csl-citation.json"}</w:instrText>
      </w:r>
      <w:r>
        <w:fldChar w:fldCharType="separate"/>
      </w:r>
      <w:r w:rsidR="00353469" w:rsidRPr="00353469">
        <w:rPr>
          <w:noProof/>
        </w:rPr>
        <w:t>[161]</w:t>
      </w:r>
      <w:r>
        <w:fldChar w:fldCharType="end"/>
      </w:r>
      <w:r>
        <w:t xml:space="preserve">. </w:t>
      </w:r>
    </w:p>
    <w:p w14:paraId="03F1290C" w14:textId="77777777" w:rsidR="004737B0" w:rsidRDefault="004737B0" w:rsidP="004737B0">
      <w:pPr>
        <w:keepNext/>
        <w:ind w:firstLine="288"/>
        <w:jc w:val="center"/>
      </w:pPr>
      <w:r>
        <w:rPr>
          <w:noProof/>
        </w:rPr>
        <w:lastRenderedPageBreak/>
        <w:drawing>
          <wp:inline distT="0" distB="0" distL="0" distR="0" wp14:anchorId="424DBBA8" wp14:editId="3B24EE3A">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48">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55C0698E" w14:textId="2C600502" w:rsidR="004737B0" w:rsidRDefault="004737B0" w:rsidP="004737B0">
      <w:pPr>
        <w:pStyle w:val="Caption"/>
        <w:jc w:val="center"/>
      </w:pPr>
      <w:bookmarkStart w:id="57" w:name="_Ref87447326"/>
      <w:bookmarkStart w:id="58" w:name="_Toc88140681"/>
      <w:r>
        <w:t xml:space="preserve">Figure </w:t>
      </w:r>
      <w:fldSimple w:instr=" SEQ Figure \* ARABIC ">
        <w:r w:rsidR="009A363C">
          <w:rPr>
            <w:noProof/>
          </w:rPr>
          <w:t>7</w:t>
        </w:r>
      </w:fldSimple>
      <w:bookmarkEnd w:id="57"/>
      <w:r>
        <w:t xml:space="preserve"> – Peak Load vs Base Load </w:t>
      </w:r>
      <w:r>
        <w:fldChar w:fldCharType="begin" w:fldLock="1"/>
      </w:r>
      <w:r w:rsidR="004C5E63">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[162]","plainTextFormattedCitation":"[162]","previouslyFormattedCitation":"[162]"},"properties":{"noteIndex":0},"schema":"https://github.com/citation-style-language/schema/raw/master/csl-citation.json"}</w:instrText>
      </w:r>
      <w:r>
        <w:fldChar w:fldCharType="separate"/>
      </w:r>
      <w:r w:rsidR="00353469" w:rsidRPr="00353469">
        <w:rPr>
          <w:b w:val="0"/>
          <w:noProof/>
        </w:rPr>
        <w:t>[162]</w:t>
      </w:r>
      <w:bookmarkEnd w:id="58"/>
      <w:r>
        <w:fldChar w:fldCharType="end"/>
      </w:r>
    </w:p>
    <w:p w14:paraId="519E4F44" w14:textId="1B50D50E" w:rsidR="004737B0" w:rsidRDefault="004737B0" w:rsidP="004737B0">
      <w:pPr>
        <w:ind w:firstLine="288"/>
      </w:pPr>
      <w:r>
        <w:fldChar w:fldCharType="begin"/>
      </w:r>
      <w:r>
        <w:instrText xml:space="preserve"> REF _Ref87447326 \h </w:instrText>
      </w:r>
      <w:r>
        <w:fldChar w:fldCharType="separate"/>
      </w:r>
      <w:r w:rsidR="009A363C">
        <w:t xml:space="preserve">Figure </w:t>
      </w:r>
      <w:r w:rsidR="009A363C">
        <w:rPr>
          <w:noProof/>
        </w:rPr>
        <w:t>7</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t xml:space="preserve"> </w:t>
      </w:r>
    </w:p>
    <w:p w14:paraId="4153C602" w14:textId="5C4E00FA" w:rsidR="004737B0" w:rsidRDefault="004737B0" w:rsidP="004737B0">
      <w:pPr>
        <w:ind w:firstLine="288"/>
      </w:pPr>
      <w:r>
        <w:t>E</w:t>
      </w:r>
      <w:r w:rsidRPr="00EE242E">
        <w:t>lectricity is</w:t>
      </w:r>
      <w:r>
        <w:t xml:space="preserve"> generally</w:t>
      </w:r>
      <w:r w:rsidRPr="00EE242E">
        <w:t xml:space="preserve"> more expensive during peak periods.</w:t>
      </w:r>
      <w:r>
        <w:t xml:space="preserve"> The p</w:t>
      </w:r>
      <w:r w:rsidRPr="00326997">
        <w:t xml:space="preserve">eak </w:t>
      </w:r>
      <w:r>
        <w:t>load</w:t>
      </w:r>
      <w:r w:rsidRPr="00326997">
        <w:t xml:space="preserve"> forecasts are critical for securing adequate generation, transmission, and distribution capacity. Accurate peak forecasts improve capital expenditure, decision making and system reliability.</w:t>
      </w:r>
      <w:r>
        <w:t xml:space="preserve"> Understanding peak load is critical for any business energy management strategy, as it is utilized to calculate a portion of the energy cost </w:t>
      </w:r>
      <w:r>
        <w:fldChar w:fldCharType="begin" w:fldLock="1"/>
      </w:r>
      <w:r w:rsidR="004C5E63">
        <w:instrText>ADDIN CSL_CITATION {"citationItems":[{"id":"ITEM-1","itemData":{"URL":"https://aquicore.com/blog/what-is-peak-load/","accessed":{"date-parts":[["2021","10","7"]]},"id":"ITEM-1","issued":{"date-parts":[["0"]]},"title":"What is Peak Load? | Aquicore","type":"webpage"},"uris":["http://www.mendeley.com/documents/?uuid=3405bd2f-cc45-3743-9be0-e2ca53ba642e"]}],"mendeley":{"formattedCitation":"[163]","plainTextFormattedCitation":"[163]","previouslyFormattedCitation":"[163]"},"properties":{"noteIndex":0},"schema":"https://github.com/citation-style-language/schema/raw/master/csl-citation.json"}</w:instrText>
      </w:r>
      <w:r>
        <w:fldChar w:fldCharType="separate"/>
      </w:r>
      <w:r w:rsidR="00353469" w:rsidRPr="00353469">
        <w:rPr>
          <w:noProof/>
        </w:rPr>
        <w:t>[163]</w:t>
      </w:r>
      <w:r>
        <w:fldChar w:fldCharType="end"/>
      </w:r>
      <w:r>
        <w:t xml:space="preserve">.  </w:t>
      </w:r>
    </w:p>
    <w:p w14:paraId="45E0208E" w14:textId="77777777" w:rsidR="004737B0" w:rsidRDefault="004737B0" w:rsidP="004737B0">
      <w:pPr>
        <w:ind w:firstLine="288"/>
      </w:pPr>
      <w:r w:rsidRPr="00D84312">
        <w:t>Numerous electric utilities charge customers for peak load in addition to their consumption. Peak load determines the rate charged to the customer by the utility. The utility's meter records and averages demand usage at 15-minute intervals, and the 15-</w:t>
      </w:r>
      <w:r w:rsidRPr="00D84312">
        <w:lastRenderedPageBreak/>
        <w:t>minute interval with the highest demand during that billing period establishes the monthly peak demand. We considered daily peaks in this study, considering the peak's value and time of occurrence.</w:t>
      </w:r>
      <w:r>
        <w:t xml:space="preserve"> </w:t>
      </w:r>
    </w:p>
    <w:p w14:paraId="0C51DDCC" w14:textId="4F201154" w:rsidR="00F06187" w:rsidRDefault="00F06187" w:rsidP="00F06187">
      <w:pPr>
        <w:pStyle w:val="Heading2"/>
      </w:pPr>
      <w:bookmarkStart w:id="59" w:name="_Toc88140611"/>
      <w:r>
        <w:t>2.</w:t>
      </w:r>
      <w:r w:rsidR="00A461E3">
        <w:t>7</w:t>
      </w:r>
      <w:r>
        <w:t xml:space="preserve"> Performance Metrics</w:t>
      </w:r>
      <w:bookmarkEnd w:id="59"/>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6F026A15"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7436" w:type="dxa"/>
        <w:jc w:val="center"/>
        <w:tblLook w:val="04A0" w:firstRow="1" w:lastRow="0" w:firstColumn="1" w:lastColumn="0" w:noHBand="0" w:noVBand="1"/>
      </w:tblPr>
      <w:tblGrid>
        <w:gridCol w:w="3516"/>
        <w:gridCol w:w="3920"/>
      </w:tblGrid>
      <w:tr w:rsidR="00F06187" w14:paraId="64961829" w14:textId="77777777" w:rsidTr="00276F6C">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39" type="#_x0000_t75" style="width:161.3pt;height:33.65pt" o:ole="">
                  <v:imagedata r:id="rId49" o:title=""/>
                </v:shape>
                <o:OLEObject Type="Embed" ProgID="Equation.DSMT4" ShapeID="_x0000_i1039" DrawAspect="Content" ObjectID="_1698817230" r:id="rId50"/>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40" type="#_x0000_t75" style="width:180pt;height:33.65pt" o:ole="">
                  <v:imagedata r:id="rId51" o:title=""/>
                </v:shape>
                <o:OLEObject Type="Embed" ProgID="Equation.DSMT4" ShapeID="_x0000_i1040" DrawAspect="Content" ObjectID="_1698817231" r:id="rId52"/>
              </w:object>
            </w:r>
          </w:p>
        </w:tc>
      </w:tr>
      <w:tr w:rsidR="00F06187" w14:paraId="1C7D0B8D" w14:textId="77777777" w:rsidTr="00276F6C">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41" type="#_x0000_t75" style="width:165.05pt;height:33.65pt" o:ole="">
                  <v:imagedata r:id="rId53" o:title=""/>
                </v:shape>
                <o:OLEObject Type="Embed" ProgID="Equation.DSMT4" ShapeID="_x0000_i1041" DrawAspect="Content" ObjectID="_1698817232" r:id="rId54"/>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42" type="#_x0000_t75" style="width:185.15pt;height:38.35pt" o:ole="">
                  <v:imagedata r:id="rId55" o:title=""/>
                </v:shape>
                <o:OLEObject Type="Embed" ProgID="Equation.DSMT4" ShapeID="_x0000_i1042" DrawAspect="Content" ObjectID="_1698817233" r:id="rId56"/>
              </w:object>
            </w:r>
          </w:p>
        </w:tc>
      </w:tr>
    </w:tbl>
    <w:p w14:paraId="0430D55A" w14:textId="27F3F55A" w:rsidR="00F06187" w:rsidRDefault="00F06187" w:rsidP="00F06187">
      <w:pPr>
        <w:pStyle w:val="Caption"/>
        <w:jc w:val="center"/>
      </w:pPr>
      <w:bookmarkStart w:id="60" w:name="_Ref85286186"/>
      <w:bookmarkStart w:id="61" w:name="_Toc88140659"/>
      <w:r>
        <w:t xml:space="preserve">Table </w:t>
      </w:r>
      <w:r w:rsidR="005D3519">
        <w:fldChar w:fldCharType="begin"/>
      </w:r>
      <w:r w:rsidR="005D3519">
        <w:instrText xml:space="preserve"> SEQ Table \* ARABIC </w:instrText>
      </w:r>
      <w:r w:rsidR="005D3519">
        <w:fldChar w:fldCharType="separate"/>
      </w:r>
      <w:r w:rsidR="009A363C">
        <w:rPr>
          <w:noProof/>
        </w:rPr>
        <w:t>1</w:t>
      </w:r>
      <w:r w:rsidR="005D3519">
        <w:rPr>
          <w:noProof/>
        </w:rPr>
        <w:fldChar w:fldCharType="end"/>
      </w:r>
      <w:bookmarkEnd w:id="60"/>
      <w:r>
        <w:rPr>
          <w:noProof/>
        </w:rPr>
        <w:t xml:space="preserve"> - </w:t>
      </w:r>
      <w:r w:rsidRPr="00D6300C">
        <w:rPr>
          <w:noProof/>
        </w:rPr>
        <w:t>Formulas for Several Frequently Used Performance Metrics</w:t>
      </w:r>
      <w:bookmarkEnd w:id="61"/>
    </w:p>
    <w:p w14:paraId="18100504" w14:textId="462CD3FA" w:rsidR="00F06187" w:rsidRDefault="00F06187" w:rsidP="00F06187">
      <w:pPr>
        <w:ind w:firstLine="288"/>
      </w:pPr>
      <w:r w:rsidRPr="00A454C6">
        <w:lastRenderedPageBreak/>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4C5E63">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[164]","plainTextFormattedCitation":"[1], [164]","previouslyFormattedCitation":"[1], [164]"},"properties":{"noteIndex":0},"schema":"https://github.com/citation-style-language/schema/raw/master/csl-citation.json"}</w:instrText>
      </w:r>
      <w:r>
        <w:fldChar w:fldCharType="separate"/>
      </w:r>
      <w:r w:rsidR="00353469" w:rsidRPr="00353469">
        <w:rPr>
          <w:noProof/>
        </w:rPr>
        <w:t>[1], [164]</w:t>
      </w:r>
      <w:r>
        <w:fldChar w:fldCharType="end"/>
      </w:r>
      <w:r>
        <w:t xml:space="preserve">.  </w:t>
      </w:r>
    </w:p>
    <w:p w14:paraId="399D1A8F" w14:textId="2DB5E3F6"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A55D41">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[70]","plainTextFormattedCitation":"[70]","previouslyFormattedCitation":"[70]"},"properties":{"noteIndex":0},"schema":"https://github.com/citation-style-language/schema/raw/master/csl-citation.json"}</w:instrText>
      </w:r>
      <w:r>
        <w:fldChar w:fldCharType="separate"/>
      </w:r>
      <w:r w:rsidR="001A7F97" w:rsidRPr="001A7F97">
        <w:rPr>
          <w:noProof/>
        </w:rPr>
        <w:t>[70]</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w:t>
      </w:r>
    </w:p>
    <w:p w14:paraId="5B10AAF3" w14:textId="082D86E2" w:rsidR="00F06187" w:rsidRDefault="00F06187" w:rsidP="00F06187">
      <w:pPr>
        <w:ind w:firstLine="288"/>
      </w:pPr>
      <w:r>
        <w:t xml:space="preserve">To fully capture bias and precision, Mean Biased Error (MBE) and standard deviation (SD) can also be used </w:t>
      </w:r>
      <w:r>
        <w:fldChar w:fldCharType="begin" w:fldLock="1"/>
      </w:r>
      <w:r w:rsidR="004C5E63">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systems","type":"article-journal"},"uris":["http://www.mendeley.com/documents/?uuid=a93c32ae-59b8-4caf-b72a-c2f8dde4a5af"]}],"mendeley":{"formattedCitation":"[165], [166]","plainTextFormattedCitation":"[165], [166]","previouslyFormattedCitation":"[165], [166]"},"properties":{"noteIndex":0},"schema":"https://github.com/citation-style-language/schema/raw/master/csl-citation.json"}</w:instrText>
      </w:r>
      <w:r>
        <w:fldChar w:fldCharType="separate"/>
      </w:r>
      <w:r w:rsidR="00353469" w:rsidRPr="00353469">
        <w:rPr>
          <w:noProof/>
        </w:rPr>
        <w:t>[165], [166]</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s overall bias and determines if the model 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3D36D365" w:rsidR="00F06187" w:rsidRDefault="00F06187" w:rsidP="00F06187">
      <w:pPr>
        <w:ind w:firstLine="288"/>
      </w:pPr>
      <w:r w:rsidRPr="00617EA7">
        <w:t xml:space="preserve">Finally, standard deviation indicates the spread of errors by quantifying how far apart individual errors are from the mean error. </w:t>
      </w:r>
      <w:r w:rsidRPr="008B37F2">
        <w:t>The standard deviation is calculated using the total number of values in the time series; it is one of the most accurate measure</w:t>
      </w:r>
      <w:r>
        <w:t>s</w:t>
      </w:r>
      <w:r w:rsidRPr="008B37F2">
        <w:t xml:space="preserve"> of </w:t>
      </w:r>
      <w:r w:rsidRPr="008B37F2">
        <w:lastRenderedPageBreak/>
        <w:t xml:space="preserve">dispersion. The standard deviation is less impacted than other measurements by irregularities in the </w:t>
      </w:r>
      <w:r>
        <w:t>time series</w:t>
      </w:r>
      <w:r w:rsidR="00DB1BAC" w:rsidRPr="008B37F2">
        <w:t xml:space="preserve">. </w:t>
      </w:r>
      <w:r w:rsidRPr="008B37F2">
        <w:t>In comparison to other measures of dispersion, the standard deviation is more difficult to compute and interpret. The standard deviation is 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62" w:name="_Toc88140612"/>
      <w:r>
        <w:lastRenderedPageBreak/>
        <w:t>3</w:t>
      </w:r>
      <w:r w:rsidR="00EB444C">
        <w:t xml:space="preserve"> </w:t>
      </w:r>
      <w:r w:rsidR="00AD096F">
        <w:t>Investigation</w:t>
      </w:r>
      <w:bookmarkEnd w:id="62"/>
    </w:p>
    <w:p w14:paraId="1BFF3547" w14:textId="6A6D6F33" w:rsidR="00C33E87" w:rsidRDefault="00CF695C" w:rsidP="008502DC">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8502DC">
        <w:t xml:space="preserve"> </w:t>
      </w:r>
      <w:r w:rsidR="00BC1FF0" w:rsidRPr="00BC1FF0">
        <w:t>The forecasting accuracy of the regular load and daily peaks was compared.</w:t>
      </w:r>
      <w:del w:id="63" w:author="Dawn MacIsaac" w:date="2021-11-19T04:16:00Z">
        <w:r w:rsidR="00BC1FF0" w:rsidRPr="00BC1FF0" w:rsidDel="00E14926">
          <w:delText xml:space="preserve"> The following chapter delves deeper into the hourly, daily, monthly, and seasonal load forecasts</w:delText>
        </w:r>
      </w:del>
      <w:r w:rsidR="00BC1FF0" w:rsidRPr="00BC1FF0">
        <w:t xml:space="preserve">. Daily peak forecasts were compared based on the magnitude and </w:t>
      </w:r>
      <w:commentRangeStart w:id="64"/>
      <w:r w:rsidR="00BC1FF0" w:rsidRPr="00BC1FF0">
        <w:t xml:space="preserve">time </w:t>
      </w:r>
      <w:commentRangeEnd w:id="64"/>
      <w:r w:rsidR="00E14926">
        <w:rPr>
          <w:rStyle w:val="CommentReference"/>
        </w:rPr>
        <w:commentReference w:id="64"/>
      </w:r>
      <w:r w:rsidR="00BC1FF0" w:rsidRPr="00BC1FF0">
        <w:t>of peak occurrence.</w:t>
      </w:r>
    </w:p>
    <w:p w14:paraId="426C8625" w14:textId="346B63C6" w:rsidR="006C6E4D" w:rsidRDefault="006C6E4D" w:rsidP="006C6E4D">
      <w:pPr>
        <w:pStyle w:val="Heading2"/>
      </w:pPr>
      <w:bookmarkStart w:id="65" w:name="_Toc88140613"/>
      <w:r>
        <w:t xml:space="preserve">3.1 </w:t>
      </w:r>
      <w:r w:rsidR="00455BEB">
        <w:t>Methods</w:t>
      </w:r>
      <w:bookmarkEnd w:id="65"/>
    </w:p>
    <w:p w14:paraId="13FFF627" w14:textId="7EE4E0EF" w:rsidR="00455BEB" w:rsidRPr="00455BEB" w:rsidRDefault="00455BEB" w:rsidP="004C7482">
      <w:pPr>
        <w:pStyle w:val="Heading3"/>
      </w:pPr>
      <w:bookmarkStart w:id="66" w:name="_Toc88140614"/>
      <w:r>
        <w:t xml:space="preserve">3.1.1 </w:t>
      </w:r>
      <w:r w:rsidRPr="0066112A">
        <w:t>Preparation of the Datasets</w:t>
      </w:r>
      <w:bookmarkEnd w:id="66"/>
    </w:p>
    <w:p w14:paraId="31E57717" w14:textId="44C36019" w:rsidR="00177B9E" w:rsidRDefault="00EB444C" w:rsidP="00177B9E">
      <w:pPr>
        <w:ind w:firstLine="288"/>
      </w:pPr>
      <w:r>
        <w:t xml:space="preserve"> </w:t>
      </w:r>
      <w:r w:rsidR="003D707E" w:rsidRPr="003D707E">
        <w:t>This study was conducted using three distinct datasets.</w:t>
      </w:r>
      <w:r w:rsidR="003D707E">
        <w:t xml:space="preserve"> </w:t>
      </w:r>
      <w:ins w:id="67" w:author="Dawn MacIsaac" w:date="2021-11-19T04:25:00Z">
        <w:r w:rsidR="00E95CD8">
          <w:t xml:space="preserve">Figure X </w:t>
        </w:r>
      </w:ins>
      <w:ins w:id="68" w:author="Dawn MacIsaac" w:date="2021-11-19T04:26:00Z">
        <w:r w:rsidR="00E95CD8">
          <w:t xml:space="preserve">depicts a subset of each of the data sets.  </w:t>
        </w:r>
      </w:ins>
      <w:r>
        <w:t>Two sets c</w:t>
      </w:r>
      <w:r w:rsidR="00A5406A">
        <w:t>ame</w:t>
      </w:r>
      <w:r>
        <w:t xml:space="preserve"> from an Independent Electrical System Operator in Ontario and </w:t>
      </w:r>
      <w:del w:id="69" w:author="Dawn MacIsaac" w:date="2021-11-19T04:20:00Z">
        <w:r w:rsidDel="0015352E">
          <w:delText>have been</w:delText>
        </w:r>
      </w:del>
      <w:ins w:id="70" w:author="Dawn MacIsaac" w:date="2021-11-19T04:20:00Z">
        <w:r w:rsidR="0015352E">
          <w:t>were</w:t>
        </w:r>
      </w:ins>
      <w:r>
        <w:t xml:space="preserve"> included because the data</w:t>
      </w:r>
      <w:ins w:id="71" w:author="Dawn MacIsaac" w:date="2021-11-19T04:20:00Z">
        <w:r w:rsidR="0015352E">
          <w:t xml:space="preserve"> sets</w:t>
        </w:r>
      </w:ins>
      <w:r>
        <w:t xml:space="preserve"> </w:t>
      </w:r>
      <w:del w:id="72" w:author="Dawn MacIsaac" w:date="2021-11-19T04:20:00Z">
        <w:r w:rsidDel="0015352E">
          <w:delText xml:space="preserve">is </w:delText>
        </w:r>
      </w:del>
      <w:ins w:id="73" w:author="Dawn MacIsaac" w:date="2021-11-19T04:20:00Z">
        <w:r w:rsidR="0015352E">
          <w:t>are</w:t>
        </w:r>
        <w:r w:rsidR="0015352E">
          <w:t xml:space="preserve"> </w:t>
        </w:r>
      </w:ins>
      <w:r>
        <w:t>publicly available, which helps with the reproducibility of this work.</w:t>
      </w:r>
      <w:r w:rsidR="00512E6B">
        <w:t xml:space="preserve"> </w:t>
      </w:r>
      <w:r>
        <w:t xml:space="preserve">One set is from Ottawa </w:t>
      </w:r>
      <w:r>
        <w:fldChar w:fldCharType="begin" w:fldLock="1"/>
      </w:r>
      <w:r w:rsidR="004C5E63">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[167]","plainTextFormattedCitation":"[167]","previouslyFormattedCitation":"[167]"},"properties":{"noteIndex":0},"schema":"https://github.com/citation-style-language/schema/raw/master/csl-citation.json"}</w:instrText>
      </w:r>
      <w:r>
        <w:fldChar w:fldCharType="separate"/>
      </w:r>
      <w:r w:rsidR="00353469" w:rsidRPr="00353469">
        <w:rPr>
          <w:noProof/>
        </w:rPr>
        <w:t>[167]</w:t>
      </w:r>
      <w:r>
        <w:fldChar w:fldCharType="end"/>
      </w:r>
      <w:r>
        <w:t xml:space="preserve">, and the other is from Toronto </w:t>
      </w:r>
      <w:r>
        <w:fldChar w:fldCharType="begin" w:fldLock="1"/>
      </w:r>
      <w:r w:rsidR="004C5E63">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[167]","plainTextFormattedCitation":"[167]","previouslyFormattedCitation":"[167]"},"properties":{"noteIndex":0},"schema":"https://github.com/citation-style-language/schema/raw/master/csl-citation.json"}</w:instrText>
      </w:r>
      <w:r>
        <w:fldChar w:fldCharType="separate"/>
      </w:r>
      <w:r w:rsidR="00353469" w:rsidRPr="00353469">
        <w:rPr>
          <w:noProof/>
        </w:rPr>
        <w:t>[167]</w:t>
      </w:r>
      <w:r>
        <w:fldChar w:fldCharType="end"/>
      </w:r>
      <w:r>
        <w:t>, and they both consist of city-wide load aggregation measurements taken hourly, spanning ten years from 2010-2019</w:t>
      </w:r>
      <w:r w:rsidR="00177B9E">
        <w:t>.</w:t>
      </w:r>
      <w:del w:id="74" w:author="Dawn MacIsaac" w:date="2021-11-19T04:25:00Z">
        <w:r w:rsidR="00177B9E" w:rsidDel="00E95CD8">
          <w:delText xml:space="preserve"> </w:delText>
        </w:r>
      </w:del>
      <w:ins w:id="75" w:author="Dawn MacIsaac" w:date="2021-11-19T04:24:00Z">
        <w:r w:rsidR="0015352E">
          <w:t xml:space="preserve"> </w:t>
        </w:r>
      </w:ins>
    </w:p>
    <w:p w14:paraId="13B719DF" w14:textId="77777777" w:rsidR="0015352E" w:rsidRDefault="00177B9E" w:rsidP="0013197E">
      <w:pPr>
        <w:ind w:firstLine="288"/>
        <w:rPr>
          <w:ins w:id="76" w:author="Dawn MacIsaac" w:date="2021-11-19T04:21:00Z"/>
        </w:rPr>
      </w:pPr>
      <w:r>
        <w:t xml:space="preserve">The third set comes from Saint </w:t>
      </w:r>
      <w:ins w:id="77" w:author="Dawn MacIsaac" w:date="2021-11-19T04:20:00Z">
        <w:r w:rsidR="0015352E">
          <w:t>J</w:t>
        </w:r>
      </w:ins>
      <w:del w:id="78" w:author="Dawn MacIsaac" w:date="2021-11-19T04:20:00Z">
        <w:r w:rsidDel="0015352E">
          <w:delText>j</w:delText>
        </w:r>
      </w:del>
      <w:r>
        <w:t xml:space="preserve">ohn Energy, a municipally-owned utility reseller. This </w:t>
      </w:r>
      <w:commentRangeStart w:id="79"/>
      <w:r>
        <w:t>data</w:t>
      </w:r>
      <w:commentRangeEnd w:id="79"/>
      <w:r w:rsidR="00E14926">
        <w:rPr>
          <w:rStyle w:val="CommentReference"/>
        </w:rPr>
        <w:commentReference w:id="79"/>
      </w:r>
      <w:r>
        <w:t xml:space="preserve"> </w:t>
      </w:r>
      <w:ins w:id="80" w:author="Dawn MacIsaac" w:date="2021-11-19T04:20:00Z">
        <w:r w:rsidR="00E14926">
          <w:t xml:space="preserve">set was </w:t>
        </w:r>
      </w:ins>
      <w:del w:id="81" w:author="Dawn MacIsaac" w:date="2021-11-19T04:20:00Z">
        <w:r w:rsidDel="00E14926">
          <w:delText xml:space="preserve">is </w:delText>
        </w:r>
      </w:del>
      <w:r>
        <w:t xml:space="preserve">included because the work proposed here supports efforts in a larger Smart </w:t>
      </w:r>
      <w:r>
        <w:lastRenderedPageBreak/>
        <w:t xml:space="preserve">Grid Technologies project underway at UNB, which partners with that utility reseller. </w:t>
      </w:r>
      <w:r w:rsidRPr="00BC46C7">
        <w:t>Saint John Energy's data set is smaller than the others, spanning approximately 3.75 years from 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del w:id="82" w:author="Dawn MacIsaac" w:date="2021-11-19T04:21:00Z">
        <w:r w:rsidR="0013197E" w:rsidDel="0015352E">
          <w:delText xml:space="preserve"> </w:delText>
        </w:r>
      </w:del>
    </w:p>
    <w:p w14:paraId="57FC9DF3" w14:textId="7808452F" w:rsidR="00085109" w:rsidRDefault="0013197E" w:rsidP="0013197E">
      <w:pPr>
        <w:ind w:firstLine="288"/>
      </w:pPr>
      <w:r w:rsidRPr="00F07159">
        <w:t xml:space="preserve">Temperature data from Environment Canada </w:t>
      </w:r>
      <w:r>
        <w:fldChar w:fldCharType="begin" w:fldLock="1"/>
      </w:r>
      <w:r w:rsidR="004C5E63">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[168]","plainTextFormattedCitation":"[168]","previouslyFormattedCitation":"[168]"},"properties":{"noteIndex":0},"schema":"https://github.com/citation-style-language/schema/raw/master/csl-citation.json"}</w:instrText>
      </w:r>
      <w:r>
        <w:fldChar w:fldCharType="separate"/>
      </w:r>
      <w:r w:rsidR="00353469" w:rsidRPr="00353469">
        <w:rPr>
          <w:noProof/>
        </w:rPr>
        <w:t>[168]</w:t>
      </w:r>
      <w:r>
        <w:fldChar w:fldCharType="end"/>
      </w:r>
      <w:r w:rsidRPr="00701964">
        <w:t xml:space="preserve"> </w:t>
      </w:r>
      <w:r w:rsidRPr="00F07159">
        <w:t xml:space="preserve">were also incorporated into this work to supplement the time series data. </w:t>
      </w:r>
      <w:del w:id="83" w:author="Dawn MacIsaac" w:date="2021-11-19T04:23:00Z">
        <w:r w:rsidRPr="00F07159" w:rsidDel="0015352E">
          <w:delText xml:space="preserve">This variable contains the hourly </w:delText>
        </w:r>
      </w:del>
      <w:ins w:id="84" w:author="Dawn MacIsaac" w:date="2021-11-19T04:23:00Z">
        <w:r w:rsidR="0015352E">
          <w:t>H</w:t>
        </w:r>
        <w:r w:rsidR="0015352E" w:rsidRPr="00F07159">
          <w:t xml:space="preserve">ourly </w:t>
        </w:r>
      </w:ins>
      <w:r w:rsidRPr="00F07159">
        <w:t>average temperature for each city</w:t>
      </w:r>
      <w:del w:id="85" w:author="Dawn MacIsaac" w:date="2021-11-19T04:22:00Z">
        <w:r w:rsidRPr="00F07159" w:rsidDel="0015352E">
          <w:delText xml:space="preserve"> included in the datasets</w:delText>
        </w:r>
      </w:del>
      <w:r w:rsidRPr="00F07159">
        <w:t xml:space="preserve">, expressed in degrees </w:t>
      </w:r>
      <w:del w:id="86" w:author="Dawn MacIsaac" w:date="2021-11-19T04:23:00Z">
        <w:r w:rsidRPr="00F07159" w:rsidDel="0015352E">
          <w:delText>celsius</w:delText>
        </w:r>
      </w:del>
      <w:ins w:id="87" w:author="Dawn MacIsaac" w:date="2021-11-19T04:23:00Z">
        <w:r w:rsidR="0015352E">
          <w:t>Celsius were included</w:t>
        </w:r>
      </w:ins>
      <w:r w:rsidRPr="00F07159">
        <w:t>.</w:t>
      </w:r>
    </w:p>
    <w:p w14:paraId="4FA95547" w14:textId="0EF75F99" w:rsidR="00F3008E" w:rsidRDefault="00F3008E" w:rsidP="00F3008E">
      <w:pPr>
        <w:ind w:firstLine="288"/>
        <w:jc w:val="center"/>
      </w:pPr>
      <w:r w:rsidRPr="00F3008E">
        <w:rPr>
          <w:noProof/>
        </w:rPr>
        <w:lastRenderedPageBreak/>
        <w:drawing>
          <wp:inline distT="0" distB="0" distL="0" distR="0" wp14:anchorId="250D83FF" wp14:editId="6F0F53D3">
            <wp:extent cx="5419725" cy="54292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a:extLst>
                        <a:ext uri="{28A0092B-C50C-407E-A947-70E740481C1C}">
                          <a14:useLocalDpi xmlns:a14="http://schemas.microsoft.com/office/drawing/2010/main" val="0"/>
                        </a:ext>
                      </a:extLst>
                    </a:blip>
                    <a:srcRect t="1669" r="3125" b="1125"/>
                    <a:stretch/>
                  </pic:blipFill>
                  <pic:spPr bwMode="auto">
                    <a:xfrm>
                      <a:off x="0" y="0"/>
                      <a:ext cx="5423339" cy="5432869"/>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1D648274" w:rsidR="00582E6B" w:rsidRDefault="00582E6B" w:rsidP="00582E6B">
      <w:pPr>
        <w:pStyle w:val="Caption"/>
        <w:jc w:val="center"/>
      </w:pPr>
      <w:bookmarkStart w:id="88" w:name="_Toc88140682"/>
      <w:r>
        <w:t xml:space="preserve">Figure </w:t>
      </w:r>
      <w:r w:rsidR="005D3519">
        <w:fldChar w:fldCharType="begin"/>
      </w:r>
      <w:r w:rsidR="005D3519">
        <w:instrText xml:space="preserve"> SEQ Figure \* ARABIC </w:instrText>
      </w:r>
      <w:r w:rsidR="005D3519">
        <w:fldChar w:fldCharType="separate"/>
      </w:r>
      <w:r w:rsidR="009A363C">
        <w:rPr>
          <w:noProof/>
        </w:rPr>
        <w:t>8</w:t>
      </w:r>
      <w:r w:rsidR="005D3519">
        <w:rPr>
          <w:noProof/>
        </w:rPr>
        <w:fldChar w:fldCharType="end"/>
      </w:r>
      <w:r>
        <w:t xml:space="preserve"> </w:t>
      </w:r>
      <w:r w:rsidR="00DE66A1">
        <w:t>–</w:t>
      </w:r>
      <w:r>
        <w:t xml:space="preserve"> </w:t>
      </w:r>
      <w:r w:rsidR="00761587" w:rsidRPr="00761587">
        <w:t>Load Demand Across All Datasets for 2019</w:t>
      </w:r>
      <w:bookmarkEnd w:id="88"/>
      <w:ins w:id="89" w:author="Dawn MacIsaac" w:date="2021-11-19T04:27:00Z">
        <w:r w:rsidR="00E95CD8">
          <w:t xml:space="preserve">, </w:t>
        </w:r>
        <w:commentRangeStart w:id="90"/>
        <w:r w:rsidR="00E95CD8">
          <w:t>sampled daily?</w:t>
        </w:r>
      </w:ins>
      <w:commentRangeEnd w:id="90"/>
      <w:ins w:id="91" w:author="Dawn MacIsaac" w:date="2021-11-19T04:28:00Z">
        <w:r w:rsidR="00E95CD8">
          <w:rPr>
            <w:rStyle w:val="CommentReference"/>
            <w:b w:val="0"/>
            <w:bCs w:val="0"/>
          </w:rPr>
          <w:commentReference w:id="90"/>
        </w:r>
      </w:ins>
    </w:p>
    <w:p w14:paraId="0F08DF6B" w14:textId="64E2315E" w:rsidR="00BF3A29" w:rsidRDefault="006C51DA" w:rsidP="00BE46B7">
      <w:pPr>
        <w:ind w:firstLine="288"/>
      </w:pPr>
      <w:r w:rsidRPr="006C51DA">
        <w:t xml:space="preserve">For both the load and temperature variables, a Hampel filter was used to locate and replace outliers in the datasets. </w:t>
      </w:r>
      <w:del w:id="92" w:author="Dawn MacIsaac" w:date="2021-11-19T04:30:00Z">
        <w:r w:rsidRPr="006C51DA" w:rsidDel="00D93A74">
          <w:delText xml:space="preserve">The filter is a sliding window of variable length that glides across the time series. If a point in the window deviates from the median by more than three standard deviations, the Hampel filter flags it as an outlier and replaces it with the window median </w:delText>
        </w:r>
      </w:del>
      <w:r>
        <w:fldChar w:fldCharType="begin" w:fldLock="1"/>
      </w:r>
      <w:r w:rsidR="004C5E63">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[169]","plainTextFormattedCitation":"[169]","previouslyFormattedCitation":"[169]"},"properties":{"noteIndex":0},"schema":"https://github.com/citation-style-language/schema/raw/master/csl-citation.json"}</w:instrText>
      </w:r>
      <w:r>
        <w:fldChar w:fldCharType="separate"/>
      </w:r>
      <w:r w:rsidR="00353469" w:rsidRPr="00353469">
        <w:rPr>
          <w:noProof/>
        </w:rPr>
        <w:t>[169]</w:t>
      </w:r>
      <w:r>
        <w:fldChar w:fldCharType="end"/>
      </w:r>
      <w:r w:rsidRPr="006C51DA">
        <w:t xml:space="preserve">. A seven-sample window centered on the sample under test was </w:t>
      </w:r>
      <w:r w:rsidRPr="006C51DA">
        <w:lastRenderedPageBreak/>
        <w:t>used.</w:t>
      </w:r>
      <w:ins w:id="93" w:author="Dawn MacIsaac" w:date="2021-11-19T04:30:00Z">
        <w:r w:rsidR="00D93A74">
          <w:t xml:space="preserve">  </w:t>
        </w:r>
      </w:ins>
      <w:ins w:id="94" w:author="Dawn MacIsaac" w:date="2021-11-19T04:31:00Z">
        <w:r w:rsidR="00D93A74">
          <w:t>Test samples</w:t>
        </w:r>
      </w:ins>
      <w:ins w:id="95" w:author="Dawn MacIsaac" w:date="2021-11-19T04:30:00Z">
        <w:r w:rsidR="00D93A74">
          <w:t xml:space="preserve"> </w:t>
        </w:r>
      </w:ins>
      <w:ins w:id="96" w:author="Dawn MacIsaac" w:date="2021-11-19T04:31:00Z">
        <w:r w:rsidR="00D93A74">
          <w:t xml:space="preserve">values </w:t>
        </w:r>
      </w:ins>
      <w:ins w:id="97" w:author="Dawn MacIsaac" w:date="2021-11-19T04:30:00Z">
        <w:r w:rsidR="00D93A74">
          <w:t>more than 3 standard dev</w:t>
        </w:r>
      </w:ins>
      <w:ins w:id="98" w:author="Dawn MacIsaac" w:date="2021-11-19T04:31:00Z">
        <w:r w:rsidR="00D93A74">
          <w:t xml:space="preserve">iations </w:t>
        </w:r>
      </w:ins>
      <w:ins w:id="99" w:author="Dawn MacIsaac" w:date="2021-11-19T04:32:00Z">
        <w:r w:rsidR="00D93A74">
          <w:t>from the median were discarded as outliers.</w:t>
        </w:r>
      </w:ins>
      <w:ins w:id="100" w:author="Dawn MacIsaac" w:date="2021-11-19T04:31:00Z">
        <w:r w:rsidR="00D93A74">
          <w:t xml:space="preserve">  </w:t>
        </w:r>
      </w:ins>
      <w:r w:rsidR="00BF3BD5">
        <w:t xml:space="preserve"> </w:t>
      </w:r>
    </w:p>
    <w:p w14:paraId="7579FC2D" w14:textId="2A3E51E3" w:rsidR="006C51DA" w:rsidRDefault="00BF3BD5" w:rsidP="00BE46B7">
      <w:pPr>
        <w:ind w:firstLine="288"/>
      </w:pPr>
      <w:r w:rsidRPr="00BF3BD5">
        <w:t>All data (both load and temperature data) were normalized using the Min-Max method, which scales values between zero and one using</w:t>
      </w:r>
      <w:del w:id="101" w:author="Dawn MacIsaac" w:date="2021-11-19T04:35:00Z">
        <w:r w:rsidRPr="00BF3BD5" w:rsidDel="001C30F5">
          <w:delText xml:space="preserve"> the formula below</w:delText>
        </w:r>
      </w:del>
      <w:r w:rsidRPr="00BF3BD5">
        <w:t>:</w:t>
      </w:r>
    </w:p>
    <w:commentRangeStart w:id="102"/>
    <w:p w14:paraId="112EF45F" w14:textId="657BC934" w:rsidR="00C57A60" w:rsidRDefault="00C57A60" w:rsidP="00C57A60">
      <w:pPr>
        <w:ind w:firstLine="288"/>
        <w:jc w:val="center"/>
      </w:pPr>
      <w:r w:rsidRPr="008F5CFD">
        <w:rPr>
          <w:position w:val="-24"/>
        </w:rPr>
        <w:object w:dxaOrig="2260" w:dyaOrig="620" w14:anchorId="78230A64">
          <v:shape id="_x0000_i1043" type="#_x0000_t75" style="width:153.8pt;height:42.1pt" o:ole="">
            <v:imagedata r:id="rId58" o:title=""/>
          </v:shape>
          <o:OLEObject Type="Embed" ProgID="Equation.DSMT4" ShapeID="_x0000_i1043" DrawAspect="Content" ObjectID="_1698817234" r:id="rId59"/>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A363C">
          <w:rPr>
            <w:noProof/>
          </w:rPr>
          <w:instrText>4</w:instrText>
        </w:r>
      </w:fldSimple>
      <w:r>
        <w:instrText>)</w:instrText>
      </w:r>
      <w:r>
        <w:fldChar w:fldCharType="end"/>
      </w:r>
      <w:commentRangeEnd w:id="102"/>
      <w:r w:rsidR="00D93A74">
        <w:rPr>
          <w:rStyle w:val="CommentReference"/>
        </w:rPr>
        <w:commentReference w:id="102"/>
      </w:r>
    </w:p>
    <w:p w14:paraId="1D3A2563" w14:textId="54D2863F" w:rsidR="009E3A02" w:rsidRDefault="00C57A60" w:rsidP="00C57A60">
      <w:r w:rsidRPr="00AD5D77">
        <w:t xml:space="preserve">where </w:t>
      </w:r>
      <w:r w:rsidRPr="00AD5D77">
        <w:rPr>
          <w:position w:val="-6"/>
        </w:rPr>
        <w:object w:dxaOrig="700" w:dyaOrig="220" w14:anchorId="17D3D118">
          <v:shape id="_x0000_i1044" type="#_x0000_t75" style="width:35.05pt;height:11.2pt" o:ole="">
            <v:imagedata r:id="rId60" o:title=""/>
          </v:shape>
          <o:OLEObject Type="Embed" ProgID="Equation.DSMT4" ShapeID="_x0000_i1044" DrawAspect="Content" ObjectID="_1698817235" r:id="rId61"/>
        </w:object>
      </w:r>
      <w:r>
        <w:t xml:space="preserve"> </w:t>
      </w:r>
      <w:r w:rsidRPr="00AD5D77">
        <w:t xml:space="preserve">denotes the normalized value, </w:t>
      </w:r>
      <w:r w:rsidRPr="00AD5D77">
        <w:rPr>
          <w:position w:val="-6"/>
        </w:rPr>
        <w:object w:dxaOrig="480" w:dyaOrig="240" w14:anchorId="34094600">
          <v:shape id="_x0000_i1045" type="#_x0000_t75" style="width:23.85pt;height:12.15pt" o:ole="">
            <v:imagedata r:id="rId62" o:title=""/>
          </v:shape>
          <o:OLEObject Type="Embed" ProgID="Equation.DSMT4" ShapeID="_x0000_i1045" DrawAspect="Content" ObjectID="_1698817236" r:id="rId63"/>
        </w:object>
      </w:r>
      <w:r>
        <w:t xml:space="preserve"> </w:t>
      </w:r>
      <w:r w:rsidRPr="00AD5D77">
        <w:t xml:space="preserve">denotes the actual value, </w:t>
      </w:r>
      <w:ins w:id="103" w:author="Dawn MacIsaac" w:date="2021-11-19T04:37:00Z">
        <w:r w:rsidR="001C30F5">
          <w:t xml:space="preserve">and </w:t>
        </w:r>
      </w:ins>
      <w:r w:rsidRPr="00AD5D77">
        <w:rPr>
          <w:position w:val="-6"/>
        </w:rPr>
        <w:object w:dxaOrig="600" w:dyaOrig="279" w14:anchorId="62CF32BF">
          <v:shape id="_x0000_i1046" type="#_x0000_t75" style="width:29.9pt;height:14.05pt" o:ole="">
            <v:imagedata r:id="rId64" o:title=""/>
          </v:shape>
          <o:OLEObject Type="Embed" ProgID="Equation.DSMT4" ShapeID="_x0000_i1046" DrawAspect="Content" ObjectID="_1698817237" r:id="rId65"/>
        </w:object>
      </w:r>
      <w:ins w:id="104" w:author="Dawn MacIsaac" w:date="2021-11-19T04:37:00Z">
        <w:r w:rsidR="001C30F5">
          <w:t xml:space="preserve">and </w:t>
        </w:r>
      </w:ins>
      <w:r>
        <w:t xml:space="preserve"> </w:t>
      </w:r>
      <w:ins w:id="105" w:author="Dawn MacIsaac" w:date="2021-11-19T04:37:00Z">
        <w:r w:rsidR="001C30F5">
          <w:t xml:space="preserve"> </w:t>
        </w:r>
        <w:r w:rsidR="001C30F5" w:rsidRPr="00AD5D77">
          <w:rPr>
            <w:position w:val="-6"/>
          </w:rPr>
          <w:object w:dxaOrig="639" w:dyaOrig="220" w14:anchorId="0906A372">
            <v:shape id="_x0000_i1049" type="#_x0000_t75" style="width:32.25pt;height:11.2pt" o:ole="">
              <v:imagedata r:id="rId66" o:title=""/>
            </v:shape>
            <o:OLEObject Type="Embed" ProgID="Equation.DSMT4" ShapeID="_x0000_i1049" DrawAspect="Content" ObjectID="_1698817238" r:id="rId67"/>
          </w:object>
        </w:r>
      </w:ins>
      <w:r w:rsidRPr="00AD5D77">
        <w:t>denote</w:t>
      </w:r>
      <w:del w:id="106" w:author="Dawn MacIsaac" w:date="2021-11-19T04:37:00Z">
        <w:r w:rsidRPr="00AD5D77" w:rsidDel="001C30F5">
          <w:delText>s</w:delText>
        </w:r>
      </w:del>
      <w:r w:rsidRPr="00AD5D77">
        <w:t xml:space="preserve"> the variable's minimum </w:t>
      </w:r>
      <w:ins w:id="107" w:author="Dawn MacIsaac" w:date="2021-11-19T04:37:00Z">
        <w:r w:rsidR="001C30F5">
          <w:t xml:space="preserve">and maximum </w:t>
        </w:r>
      </w:ins>
      <w:r w:rsidRPr="00AD5D77">
        <w:t>value</w:t>
      </w:r>
      <w:ins w:id="108" w:author="Dawn MacIsaac" w:date="2021-11-19T04:37:00Z">
        <w:r w:rsidR="001C30F5">
          <w:t>s</w:t>
        </w:r>
      </w:ins>
      <w:r w:rsidRPr="00AD5D77">
        <w:t xml:space="preserve"> in the timeseries, </w:t>
      </w:r>
      <w:ins w:id="109" w:author="Dawn MacIsaac" w:date="2021-11-19T04:37:00Z">
        <w:r w:rsidR="001C30F5">
          <w:t xml:space="preserve">respectively.  </w:t>
        </w:r>
      </w:ins>
      <w:del w:id="110" w:author="Dawn MacIsaac" w:date="2021-11-19T04:37:00Z">
        <w:r w:rsidRPr="00AD5D77" w:rsidDel="001C30F5">
          <w:delText xml:space="preserve">and </w:delText>
        </w:r>
        <w:r w:rsidDel="001C30F5">
          <w:delText xml:space="preserve"> </w:delText>
        </w:r>
        <w:r w:rsidRPr="00AD5D77" w:rsidDel="001C30F5">
          <w:rPr>
            <w:position w:val="-6"/>
          </w:rPr>
          <w:object w:dxaOrig="639" w:dyaOrig="220" w14:anchorId="41DAA92F">
            <v:shape id="_x0000_i1047" type="#_x0000_t75" style="width:32.25pt;height:11.2pt" o:ole="">
              <v:imagedata r:id="rId66" o:title=""/>
            </v:shape>
            <o:OLEObject Type="Embed" ProgID="Equation.DSMT4" ShapeID="_x0000_i1047" DrawAspect="Content" ObjectID="_1698817239" r:id="rId68"/>
          </w:object>
        </w:r>
        <w:r w:rsidRPr="00AD5D77" w:rsidDel="001C30F5">
          <w:delText>denotes the variable's maximum value in the timeseries</w:delText>
        </w:r>
      </w:del>
      <w:r w:rsidRPr="00AD5D77">
        <w:t>.</w:t>
      </w:r>
      <w:r>
        <w:t xml:space="preserve"> </w:t>
      </w:r>
      <w:r w:rsidR="003B723E" w:rsidRPr="003B723E">
        <w:t>Before any performance metrics were calculated, the minimum and maximum values were stored and used to de-normalize the final forecasts. Numerous researchers have used this technique of normalization in the field of load forecasting</w:t>
      </w:r>
      <w:r w:rsidR="003B723E">
        <w:t xml:space="preserve"> </w:t>
      </w:r>
      <w:r w:rsidR="00BA6DFB">
        <w:fldChar w:fldCharType="begin" w:fldLock="1"/>
      </w:r>
      <w:r w:rsidR="004C5E63">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[170]–[174]","plainTextFormattedCitation":"[25], [170]–[174]","previouslyFormattedCitation":"[25], [170]–[174]"},"properties":{"noteIndex":0},"schema":"https://github.com/citation-style-language/schema/raw/master/csl-citation.json"}</w:instrText>
      </w:r>
      <w:r w:rsidR="00BA6DFB">
        <w:fldChar w:fldCharType="separate"/>
      </w:r>
      <w:r w:rsidR="00353469" w:rsidRPr="00353469">
        <w:rPr>
          <w:noProof/>
        </w:rPr>
        <w:t>[25], [170]–[174]</w:t>
      </w:r>
      <w:r w:rsidR="00BA6DFB">
        <w:fldChar w:fldCharType="end"/>
      </w:r>
      <w:r w:rsidR="009E3A02">
        <w:t>.</w:t>
      </w:r>
    </w:p>
    <w:p w14:paraId="29CC911E" w14:textId="2532796F" w:rsidR="00184782" w:rsidRDefault="00184782" w:rsidP="004233B0">
      <w:pPr>
        <w:ind w:firstLine="288"/>
      </w:pPr>
      <w:r w:rsidRPr="00184782">
        <w:t xml:space="preserve">The datasets were divided into two categories: training and test. For both the Toronto and Ottawa datasets, the training period </w:t>
      </w:r>
      <w:del w:id="111" w:author="Dawn MacIsaac" w:date="2021-11-19T04:38:00Z">
        <w:r w:rsidRPr="00184782" w:rsidDel="001C30F5">
          <w:delText xml:space="preserve">is </w:delText>
        </w:r>
      </w:del>
      <w:ins w:id="112" w:author="Dawn MacIsaac" w:date="2021-11-19T04:38:00Z">
        <w:r w:rsidR="001C30F5">
          <w:t>was</w:t>
        </w:r>
        <w:r w:rsidR="001C30F5" w:rsidRPr="00184782">
          <w:t xml:space="preserve"> </w:t>
        </w:r>
      </w:ins>
      <w:r w:rsidRPr="00184782">
        <w:t>2010-2018, and the testing period is 2019. The Saint John dataset was trained from 2018 to October 20th, 2020, and tested from October 21st, 2020, to October 20th, 2021.</w:t>
      </w:r>
    </w:p>
    <w:p w14:paraId="0C429212" w14:textId="7BFC1D99" w:rsidR="00054D25" w:rsidRDefault="00BC3B4F" w:rsidP="001077B2">
      <w:pPr>
        <w:pStyle w:val="Heading2"/>
      </w:pPr>
      <w:bookmarkStart w:id="113" w:name="_Toc88140615"/>
      <w:r>
        <w:t>3.</w:t>
      </w:r>
      <w:r w:rsidR="008F44DD">
        <w:t>2</w:t>
      </w:r>
      <w:r>
        <w:t xml:space="preserve"> </w:t>
      </w:r>
      <w:r w:rsidR="002A6B03" w:rsidRPr="002A6B03">
        <w:t xml:space="preserve">Implementation Specifications for </w:t>
      </w:r>
      <w:r w:rsidR="001A2C58">
        <w:t>Benchmark Forecasters</w:t>
      </w:r>
      <w:bookmarkEnd w:id="113"/>
    </w:p>
    <w:p w14:paraId="1208839A" w14:textId="38348774" w:rsidR="00EA2DBF" w:rsidRPr="00EA2DBF" w:rsidRDefault="00661EA3" w:rsidP="00661EA3">
      <w:pPr>
        <w:ind w:firstLine="288"/>
      </w:pPr>
      <w:r w:rsidRPr="00661EA3">
        <w:t xml:space="preserve">All </w:t>
      </w:r>
      <w:r w:rsidR="00A039C8">
        <w:t>forecaster</w:t>
      </w:r>
      <w:r w:rsidRPr="00661EA3">
        <w:t xml:space="preserve">s were used to forecast the upcoming day. </w:t>
      </w:r>
      <w:del w:id="114" w:author="Dawn MacIsaac" w:date="2021-11-19T04:39:00Z">
        <w:r w:rsidRPr="00661EA3" w:rsidDel="001C30F5">
          <w:delText xml:space="preserve">This simply means that forecasts </w:delText>
        </w:r>
      </w:del>
      <w:ins w:id="115" w:author="Dawn MacIsaac" w:date="2021-11-19T04:39:00Z">
        <w:r w:rsidR="001C30F5">
          <w:t>F</w:t>
        </w:r>
        <w:r w:rsidR="001C30F5" w:rsidRPr="00661EA3">
          <w:t xml:space="preserve">orecasts </w:t>
        </w:r>
      </w:ins>
      <w:r w:rsidRPr="00661EA3">
        <w:t xml:space="preserve">were generated one day at a time, using </w:t>
      </w:r>
      <w:commentRangeStart w:id="116"/>
      <w:r w:rsidRPr="00661EA3">
        <w:t xml:space="preserve">actual historical values </w:t>
      </w:r>
      <w:commentRangeEnd w:id="116"/>
      <w:r w:rsidR="001C30F5">
        <w:rPr>
          <w:rStyle w:val="CommentReference"/>
        </w:rPr>
        <w:commentReference w:id="116"/>
      </w:r>
      <w:r w:rsidRPr="00661EA3">
        <w:t>with the addition of yesterday's demand to forecast today's demand. This procedure was repeated daily for the duration of our test datasets.</w:t>
      </w:r>
    </w:p>
    <w:p w14:paraId="2C704394" w14:textId="1ABC76B3" w:rsidR="00096339" w:rsidRPr="00096339" w:rsidRDefault="00096339" w:rsidP="001A3FAF">
      <w:pPr>
        <w:pStyle w:val="Heading3"/>
      </w:pPr>
      <w:bookmarkStart w:id="117" w:name="_Toc88140616"/>
      <w:r>
        <w:lastRenderedPageBreak/>
        <w:t>3.</w:t>
      </w:r>
      <w:r w:rsidR="001077B2">
        <w:t>2</w:t>
      </w:r>
      <w:r>
        <w:t>.1 The Seasonal Naïve Forecaster (SNF)</w:t>
      </w:r>
      <w:bookmarkEnd w:id="117"/>
    </w:p>
    <w:p w14:paraId="7ABF5E16" w14:textId="69C9DF0F" w:rsidR="00A33D23" w:rsidRDefault="00314909" w:rsidP="0033580D">
      <w:pPr>
        <w:ind w:firstLine="288"/>
        <w:rPr>
          <w:ins w:id="118" w:author="Dawn MacIsaac" w:date="2021-11-19T07:39:00Z"/>
        </w:rPr>
      </w:pPr>
      <w:r w:rsidRPr="00314909">
        <w:t xml:space="preserve"> </w:t>
      </w:r>
      <w:r w:rsidR="003B2A84" w:rsidRPr="003B2A84">
        <w:t xml:space="preserve">The seasonal naive </w:t>
      </w:r>
      <w:r w:rsidR="00190EAC">
        <w:t>forecaster</w:t>
      </w:r>
      <w:r w:rsidR="003B2A84" w:rsidRPr="003B2A84">
        <w:t xml:space="preserve"> was straightforward to implement; </w:t>
      </w:r>
      <w:r w:rsidR="00D94F50">
        <w:t>a</w:t>
      </w:r>
      <w:ins w:id="119" w:author="Dawn MacIsaac" w:date="2021-11-19T04:51:00Z">
        <w:r w:rsidR="008431D3">
          <w:t>n</w:t>
        </w:r>
      </w:ins>
      <w:r w:rsidR="003B2A84" w:rsidRPr="003B2A84">
        <w:t xml:space="preserve"> </w:t>
      </w:r>
      <w:del w:id="120" w:author="Dawn MacIsaac" w:date="2021-11-19T04:51:00Z">
        <w:r w:rsidR="003B2A84" w:rsidRPr="003B2A84" w:rsidDel="008431D3">
          <w:delText xml:space="preserve">lag </w:delText>
        </w:r>
      </w:del>
      <w:r w:rsidR="008D49B1">
        <w:t xml:space="preserve">actual load </w:t>
      </w:r>
      <w:ins w:id="121" w:author="Dawn MacIsaac" w:date="2021-11-19T04:51:00Z">
        <w:r w:rsidR="008431D3">
          <w:t xml:space="preserve">lag </w:t>
        </w:r>
      </w:ins>
      <w:r w:rsidR="00D94F50">
        <w:t>value</w:t>
      </w:r>
      <w:ins w:id="122" w:author="Dawn MacIsaac" w:date="2021-11-19T04:52:00Z">
        <w:r w:rsidR="008431D3">
          <w:t xml:space="preserve"> </w:t>
        </w:r>
      </w:ins>
      <w:ins w:id="123" w:author="Dawn MacIsaac" w:date="2021-11-19T08:04:00Z">
        <w:r w:rsidR="003753AA" w:rsidRPr="003753AA">
          <w:rPr>
            <w:highlight w:val="yellow"/>
            <w:rPrChange w:id="124" w:author="Dawn MacIsaac" w:date="2021-11-19T08:04:00Z">
              <w:rPr/>
            </w:rPrChange>
          </w:rPr>
          <w:t>(</w:t>
        </w:r>
        <w:proofErr w:type="spellStart"/>
        <w:r w:rsidR="003753AA" w:rsidRPr="003753AA">
          <w:rPr>
            <w:highlight w:val="yellow"/>
            <w:rPrChange w:id="125" w:author="Dawn MacIsaac" w:date="2021-11-19T08:04:00Z">
              <w:rPr/>
            </w:rPrChange>
          </w:rPr>
          <w:t>xt</w:t>
        </w:r>
        <w:proofErr w:type="spellEnd"/>
        <w:r w:rsidR="003753AA" w:rsidRPr="003753AA">
          <w:rPr>
            <w:highlight w:val="yellow"/>
            <w:rPrChange w:id="126" w:author="Dawn MacIsaac" w:date="2021-11-19T08:04:00Z">
              <w:rPr/>
            </w:rPrChange>
          </w:rPr>
          <w:t>-l)</w:t>
        </w:r>
        <w:r w:rsidR="003753AA">
          <w:t xml:space="preserve"> </w:t>
        </w:r>
      </w:ins>
      <w:ins w:id="127" w:author="Dawn MacIsaac" w:date="2021-11-19T04:52:00Z">
        <w:r w:rsidR="008431D3">
          <w:t xml:space="preserve">for </w:t>
        </w:r>
      </w:ins>
      <w:r w:rsidR="00D94F50">
        <w:t xml:space="preserve"> </w:t>
      </w:r>
      <w:commentRangeStart w:id="128"/>
      <w:ins w:id="129" w:author="Dawn MacIsaac" w:date="2021-11-19T04:52:00Z">
        <w:r w:rsidR="008431D3">
          <w:t>lag</w:t>
        </w:r>
      </w:ins>
      <w:ins w:id="130" w:author="Dawn MacIsaac" w:date="2021-11-19T08:03:00Z">
        <w:r w:rsidR="003753AA">
          <w:t xml:space="preserve"> l </w:t>
        </w:r>
      </w:ins>
      <w:ins w:id="131" w:author="Dawn MacIsaac" w:date="2021-11-19T04:52:00Z">
        <w:r w:rsidR="008431D3">
          <w:t>=</w:t>
        </w:r>
        <w:commentRangeEnd w:id="128"/>
        <w:r w:rsidR="008431D3">
          <w:rPr>
            <w:rStyle w:val="CommentReference"/>
          </w:rPr>
          <w:commentReference w:id="128"/>
        </w:r>
        <w:r w:rsidR="008431D3">
          <w:t xml:space="preserve"> </w:t>
        </w:r>
      </w:ins>
      <w:del w:id="132" w:author="Dawn MacIsaac" w:date="2021-11-19T04:52:00Z">
        <w:r w:rsidR="00D94F50" w:rsidDel="008431D3">
          <w:delText xml:space="preserve">of </w:delText>
        </w:r>
      </w:del>
      <w:r w:rsidR="00033DA4">
        <w:t xml:space="preserve">168 </w:t>
      </w:r>
      <w:r w:rsidR="00D94F50">
        <w:t>hours (1 week) was used as the</w:t>
      </w:r>
      <w:r w:rsidR="00033DA4">
        <w:t xml:space="preserve"> </w:t>
      </w:r>
      <w:r w:rsidR="00D94F50">
        <w:t>forecast</w:t>
      </w:r>
      <w:r w:rsidR="002C2129">
        <w:t>ed</w:t>
      </w:r>
      <w:r w:rsidR="00D94F50">
        <w:t xml:space="preserve"> value</w:t>
      </w:r>
      <w:ins w:id="133" w:author="Dawn MacIsaac" w:date="2021-11-19T08:04:00Z">
        <w:r w:rsidR="003753AA">
          <w:t xml:space="preserve"> </w:t>
        </w:r>
        <w:r w:rsidR="003753AA" w:rsidRPr="003753AA">
          <w:rPr>
            <w:highlight w:val="yellow"/>
            <w:rPrChange w:id="134" w:author="Dawn MacIsaac" w:date="2021-11-19T08:04:00Z">
              <w:rPr/>
            </w:rPrChange>
          </w:rPr>
          <w:t>(</w:t>
        </w:r>
        <w:proofErr w:type="spellStart"/>
        <w:r w:rsidR="003753AA" w:rsidRPr="003753AA">
          <w:rPr>
            <w:highlight w:val="yellow"/>
            <w:rPrChange w:id="135" w:author="Dawn MacIsaac" w:date="2021-11-19T08:04:00Z">
              <w:rPr/>
            </w:rPrChange>
          </w:rPr>
          <w:t>xhat</w:t>
        </w:r>
        <w:proofErr w:type="spellEnd"/>
        <w:r w:rsidR="003753AA" w:rsidRPr="003753AA">
          <w:rPr>
            <w:highlight w:val="yellow"/>
            <w:rPrChange w:id="136" w:author="Dawn MacIsaac" w:date="2021-11-19T08:04:00Z">
              <w:rPr/>
            </w:rPrChange>
          </w:rPr>
          <w:t>)t)</w:t>
        </w:r>
      </w:ins>
      <w:ins w:id="137" w:author="Dawn MacIsaac" w:date="2021-11-19T07:39:00Z">
        <w:r w:rsidR="00A33D23">
          <w:t>:</w:t>
        </w:r>
      </w:ins>
    </w:p>
    <w:commentRangeStart w:id="138"/>
    <w:p w14:paraId="5B0FC060" w14:textId="1884D25E" w:rsidR="00A33D23" w:rsidRDefault="00A33D23" w:rsidP="0033580D">
      <w:pPr>
        <w:ind w:firstLine="288"/>
        <w:rPr>
          <w:ins w:id="139" w:author="Dawn MacIsaac" w:date="2021-11-19T07:39:00Z"/>
        </w:rPr>
      </w:pPr>
      <m:oMathPara>
        <m:oMath>
          <m:sSub>
            <m:sSubPr>
              <m:ctrlPr>
                <w:ins w:id="140" w:author="Dawn MacIsaac" w:date="2021-11-19T07:39:00Z">
                  <w:rPr>
                    <w:rFonts w:ascii="Cambria Math" w:hAnsi="Cambria Math"/>
                    <w:i/>
                  </w:rPr>
                </w:ins>
              </m:ctrlPr>
            </m:sSubPr>
            <m:e>
              <m:acc>
                <m:accPr>
                  <m:ctrlPr>
                    <w:ins w:id="141" w:author="Dawn MacIsaac" w:date="2021-11-19T07:40:00Z">
                      <w:rPr>
                        <w:rFonts w:ascii="Cambria Math" w:hAnsi="Cambria Math"/>
                        <w:i/>
                      </w:rPr>
                    </w:ins>
                  </m:ctrlPr>
                </m:accPr>
                <m:e>
                  <m:r>
                    <w:ins w:id="142" w:author="Dawn MacIsaac" w:date="2021-11-19T07:40:00Z">
                      <w:rPr>
                        <w:rFonts w:ascii="Cambria Math" w:hAnsi="Cambria Math"/>
                      </w:rPr>
                      <m:t>x</m:t>
                    </w:ins>
                  </m:r>
                </m:e>
              </m:acc>
            </m:e>
            <m:sub>
              <m:r>
                <w:ins w:id="143" w:author="Dawn MacIsaac" w:date="2021-11-19T07:39:00Z">
                  <w:rPr>
                    <w:rFonts w:ascii="Cambria Math" w:hAnsi="Cambria Math"/>
                  </w:rPr>
                  <m:t>t</m:t>
                </w:ins>
              </m:r>
            </m:sub>
          </m:sSub>
          <m:r>
            <w:ins w:id="144" w:author="Dawn MacIsaac" w:date="2021-11-19T07:40:00Z">
              <w:rPr>
                <w:rFonts w:ascii="Cambria Math" w:hAnsi="Cambria Math"/>
              </w:rPr>
              <m:t>=</m:t>
            </w:ins>
          </m:r>
          <m:sSub>
            <m:sSubPr>
              <m:ctrlPr>
                <w:ins w:id="145" w:author="Dawn MacIsaac" w:date="2021-11-19T07:40:00Z">
                  <w:rPr>
                    <w:rFonts w:ascii="Cambria Math" w:hAnsi="Cambria Math"/>
                    <w:i/>
                  </w:rPr>
                </w:ins>
              </m:ctrlPr>
            </m:sSubPr>
            <m:e>
              <m:r>
                <w:ins w:id="146" w:author="Dawn MacIsaac" w:date="2021-11-19T07:40:00Z">
                  <w:rPr>
                    <w:rFonts w:ascii="Cambria Math" w:hAnsi="Cambria Math"/>
                  </w:rPr>
                  <m:t>x</m:t>
                </w:ins>
              </m:r>
            </m:e>
            <m:sub>
              <m:r>
                <w:ins w:id="147" w:author="Dawn MacIsaac" w:date="2021-11-19T07:40:00Z">
                  <w:rPr>
                    <w:rFonts w:ascii="Cambria Math" w:hAnsi="Cambria Math"/>
                  </w:rPr>
                  <m:t>t-l</m:t>
                </w:ins>
              </m:r>
              <m:r>
                <w:ins w:id="148" w:author="Dawn MacIsaac" w:date="2021-11-19T07:40:00Z">
                  <w:rPr>
                    <w:rFonts w:ascii="Cambria Math" w:hAnsi="Cambria Math"/>
                  </w:rPr>
                  <m:t>|l=168</m:t>
                </w:ins>
              </m:r>
            </m:sub>
          </m:sSub>
          <w:commentRangeEnd w:id="138"/>
          <m:r>
            <w:ins w:id="149" w:author="Dawn MacIsaac" w:date="2021-11-19T07:41:00Z">
              <m:rPr>
                <m:sty m:val="p"/>
              </m:rPr>
              <w:rPr>
                <w:rStyle w:val="CommentReference"/>
              </w:rPr>
              <w:commentReference w:id="138"/>
            </w:ins>
          </m:r>
        </m:oMath>
      </m:oMathPara>
    </w:p>
    <w:p w14:paraId="014EE8A2" w14:textId="342DC1A1" w:rsidR="00096339" w:rsidRDefault="003B2A84" w:rsidP="00A33D23">
      <w:pPr>
        <w:pPrChange w:id="150" w:author="Dawn MacIsaac" w:date="2021-11-19T07:39:00Z">
          <w:pPr>
            <w:ind w:firstLine="288"/>
          </w:pPr>
        </w:pPrChange>
      </w:pPr>
      <w:del w:id="151" w:author="Dawn MacIsaac" w:date="2021-11-19T07:39:00Z">
        <w:r w:rsidRPr="003B2A84" w:rsidDel="00A33D23">
          <w:delText xml:space="preserve">. </w:delText>
        </w:r>
      </w:del>
      <w:ins w:id="152" w:author="Dawn MacIsaac" w:date="2021-11-19T04:49:00Z">
        <w:r w:rsidR="00856EF5">
          <w:t>No train</w:t>
        </w:r>
      </w:ins>
      <w:ins w:id="153" w:author="Dawn MacIsaac" w:date="2021-11-19T04:53:00Z">
        <w:r w:rsidR="008431D3">
          <w:t>ing was ne</w:t>
        </w:r>
      </w:ins>
      <w:ins w:id="154" w:author="Dawn MacIsaac" w:date="2021-11-19T04:54:00Z">
        <w:r w:rsidR="008431D3">
          <w:t xml:space="preserve">cessary.  </w:t>
        </w:r>
      </w:ins>
      <w:r w:rsidR="00EA2DBF">
        <w:t xml:space="preserve">This process was repeated for every hour in </w:t>
      </w:r>
      <w:ins w:id="155" w:author="Dawn MacIsaac" w:date="2021-11-19T08:40:00Z">
        <w:r w:rsidR="009916F7">
          <w:t>the</w:t>
        </w:r>
      </w:ins>
      <w:del w:id="156" w:author="Dawn MacIsaac" w:date="2021-11-19T08:40:00Z">
        <w:r w:rsidR="00EA2DBF" w:rsidDel="009916F7">
          <w:delText>our</w:delText>
        </w:r>
      </w:del>
      <w:r w:rsidR="00EA2DBF">
        <w:t xml:space="preserve"> test set. </w:t>
      </w:r>
    </w:p>
    <w:p w14:paraId="546C26C6" w14:textId="03E91E59" w:rsidR="00523B38" w:rsidRDefault="00523B38" w:rsidP="001A3FAF">
      <w:pPr>
        <w:pStyle w:val="Heading3"/>
      </w:pPr>
      <w:bookmarkStart w:id="157" w:name="_Toc88140617"/>
      <w:r>
        <w:t>3.</w:t>
      </w:r>
      <w:r w:rsidR="006305CB">
        <w:t>2</w:t>
      </w:r>
      <w:r>
        <w:t>.2 The Multiple Linear Regression Forecaster (MLR)</w:t>
      </w:r>
      <w:bookmarkEnd w:id="157"/>
    </w:p>
    <w:p w14:paraId="402D326C" w14:textId="77777777" w:rsidR="009216E5" w:rsidRDefault="004E7647" w:rsidP="004E7647">
      <w:pPr>
        <w:ind w:firstLine="288"/>
        <w:rPr>
          <w:ins w:id="158" w:author="Dawn MacIsaac" w:date="2021-11-19T07:42:00Z"/>
        </w:rPr>
      </w:pPr>
      <w:r w:rsidRPr="004E7647">
        <w:t xml:space="preserve">Ten independent variables (inputs) and a single target variable (actual demand at a specific hour) were used to implement the </w:t>
      </w:r>
      <w:proofErr w:type="spellStart"/>
      <w:r w:rsidRPr="004E7647">
        <w:t>MLR</w:t>
      </w:r>
      <w:proofErr w:type="spellEnd"/>
      <w:r w:rsidRPr="004E7647">
        <w:t xml:space="preserve"> forecaster</w:t>
      </w:r>
      <w:ins w:id="159" w:author="Dawn MacIsaac" w:date="2021-11-19T07:42:00Z">
        <w:r w:rsidR="009216E5">
          <w:t xml:space="preserve"> according to:</w:t>
        </w:r>
      </w:ins>
      <w:del w:id="160" w:author="Dawn MacIsaac" w:date="2021-11-19T07:42:00Z">
        <w:r w:rsidRPr="004E7647" w:rsidDel="009216E5">
          <w:delText>.</w:delText>
        </w:r>
      </w:del>
      <w:r w:rsidRPr="004E7647">
        <w:t xml:space="preserve"> </w:t>
      </w:r>
    </w:p>
    <w:p w14:paraId="3302AD1E" w14:textId="635C89B0" w:rsidR="009216E5" w:rsidRDefault="009216E5" w:rsidP="009216E5">
      <w:pPr>
        <w:ind w:firstLine="288"/>
        <w:jc w:val="center"/>
        <w:rPr>
          <w:ins w:id="161" w:author="Dawn MacIsaac" w:date="2021-11-19T07:42:00Z"/>
        </w:rPr>
        <w:pPrChange w:id="162" w:author="Dawn MacIsaac" w:date="2021-11-19T07:42:00Z">
          <w:pPr>
            <w:ind w:firstLine="288"/>
          </w:pPr>
        </w:pPrChange>
      </w:pPr>
      <w:ins w:id="163" w:author="Dawn MacIsaac" w:date="2021-11-19T07:42:00Z">
        <w:r w:rsidRPr="001349C4">
          <w:rPr>
            <w:highlight w:val="yellow"/>
            <w:rPrChange w:id="164" w:author="Dawn MacIsaac" w:date="2021-11-19T07:44:00Z">
              <w:rPr/>
            </w:rPrChange>
          </w:rPr>
          <w:t xml:space="preserve">&lt;include an equation </w:t>
        </w:r>
      </w:ins>
      <w:ins w:id="165" w:author="Dawn MacIsaac" w:date="2021-11-19T07:43:00Z">
        <w:r w:rsidRPr="001349C4">
          <w:rPr>
            <w:highlight w:val="yellow"/>
            <w:rPrChange w:id="166" w:author="Dawn MacIsaac" w:date="2021-11-19T07:44:00Z">
              <w:rPr/>
            </w:rPrChange>
          </w:rPr>
          <w:t xml:space="preserve">with </w:t>
        </w:r>
      </w:ins>
      <w:ins w:id="167" w:author="Dawn MacIsaac" w:date="2021-11-19T07:45:00Z">
        <w:r w:rsidR="001349C4">
          <w:rPr>
            <w:highlight w:val="yellow"/>
          </w:rPr>
          <w:t>the 10</w:t>
        </w:r>
      </w:ins>
      <w:ins w:id="168" w:author="Dawn MacIsaac" w:date="2021-11-19T07:43:00Z">
        <w:r w:rsidRPr="001349C4">
          <w:rPr>
            <w:highlight w:val="yellow"/>
            <w:rPrChange w:id="169" w:author="Dawn MacIsaac" w:date="2021-11-19T07:44:00Z">
              <w:rPr/>
            </w:rPrChange>
          </w:rPr>
          <w:t xml:space="preserve"> </w:t>
        </w:r>
        <w:proofErr w:type="spellStart"/>
        <w:r w:rsidRPr="001349C4">
          <w:rPr>
            <w:highlight w:val="yellow"/>
            <w:rPrChange w:id="170" w:author="Dawn MacIsaac" w:date="2021-11-19T07:44:00Z">
              <w:rPr/>
            </w:rPrChange>
          </w:rPr>
          <w:t>varaibles</w:t>
        </w:r>
        <w:proofErr w:type="spellEnd"/>
        <w:r w:rsidR="001349C4" w:rsidRPr="001349C4">
          <w:rPr>
            <w:highlight w:val="yellow"/>
            <w:rPrChange w:id="171" w:author="Dawn MacIsaac" w:date="2021-11-19T07:44:00Z">
              <w:rPr/>
            </w:rPrChange>
          </w:rPr>
          <w:t>; include a constant if one</w:t>
        </w:r>
      </w:ins>
      <w:ins w:id="172" w:author="Dawn MacIsaac" w:date="2021-11-19T07:44:00Z">
        <w:r w:rsidR="001349C4" w:rsidRPr="001349C4">
          <w:rPr>
            <w:highlight w:val="yellow"/>
            <w:rPrChange w:id="173" w:author="Dawn MacIsaac" w:date="2021-11-19T07:44:00Z">
              <w:rPr/>
            </w:rPrChange>
          </w:rPr>
          <w:t xml:space="preserve"> was used</w:t>
        </w:r>
      </w:ins>
      <w:ins w:id="174" w:author="Dawn MacIsaac" w:date="2021-11-19T07:42:00Z">
        <w:r w:rsidRPr="001349C4">
          <w:rPr>
            <w:highlight w:val="yellow"/>
            <w:rPrChange w:id="175" w:author="Dawn MacIsaac" w:date="2021-11-19T07:44:00Z">
              <w:rPr/>
            </w:rPrChange>
          </w:rPr>
          <w:t>&gt;</w:t>
        </w:r>
      </w:ins>
    </w:p>
    <w:p w14:paraId="104C2B43" w14:textId="2205ABEA" w:rsidR="00EF0555" w:rsidRDefault="004E7647" w:rsidP="004E7647">
      <w:pPr>
        <w:ind w:firstLine="288"/>
      </w:pPr>
      <w:r w:rsidRPr="004E7647">
        <w:t>The table below lists the independent variables that were used</w:t>
      </w:r>
      <w:del w:id="176" w:author="Dawn MacIsaac" w:date="2021-11-19T08:08:00Z">
        <w:r w:rsidRPr="004E7647" w:rsidDel="003753AA">
          <w:delText xml:space="preserve"> in the MLR forecaster</w:delText>
        </w:r>
      </w:del>
      <w:r w:rsidRPr="004E7647">
        <w:t>. The variables for temperature and load demand refer to normalized values in degrees celsius and megawatts, respectively.</w:t>
      </w:r>
    </w:p>
    <w:p w14:paraId="74CAD8FE" w14:textId="68770790" w:rsidR="00D0365A" w:rsidRDefault="005C38F6" w:rsidP="005C38F6">
      <w:pPr>
        <w:ind w:firstLine="288"/>
        <w:jc w:val="center"/>
      </w:pPr>
      <w:r w:rsidRPr="005C38F6">
        <w:rPr>
          <w:noProof/>
        </w:rPr>
        <w:drawing>
          <wp:inline distT="0" distB="0" distL="0" distR="0" wp14:anchorId="7679DDD6" wp14:editId="2A5E360F">
            <wp:extent cx="5107294" cy="2257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7762" cy="2262052"/>
                    </a:xfrm>
                    <a:prstGeom prst="rect">
                      <a:avLst/>
                    </a:prstGeom>
                    <a:noFill/>
                    <a:ln>
                      <a:noFill/>
                    </a:ln>
                  </pic:spPr>
                </pic:pic>
              </a:graphicData>
            </a:graphic>
          </wp:inline>
        </w:drawing>
      </w:r>
    </w:p>
    <w:p w14:paraId="686FADC1" w14:textId="4984033E" w:rsidR="00523B38" w:rsidRDefault="00D0365A" w:rsidP="00D0365A">
      <w:pPr>
        <w:pStyle w:val="Caption"/>
        <w:jc w:val="center"/>
      </w:pPr>
      <w:bookmarkStart w:id="177" w:name="_Toc88140660"/>
      <w:commentRangeStart w:id="178"/>
      <w:commentRangeStart w:id="179"/>
      <w:r>
        <w:t xml:space="preserve">Table </w:t>
      </w:r>
      <w:r w:rsidR="005D3519">
        <w:fldChar w:fldCharType="begin"/>
      </w:r>
      <w:r w:rsidR="005D3519">
        <w:instrText xml:space="preserve"> SEQ Table \* ARABIC </w:instrText>
      </w:r>
      <w:r w:rsidR="005D3519">
        <w:fldChar w:fldCharType="separate"/>
      </w:r>
      <w:r w:rsidR="009A363C">
        <w:rPr>
          <w:noProof/>
        </w:rPr>
        <w:t>2</w:t>
      </w:r>
      <w:r w:rsidR="005D3519">
        <w:rPr>
          <w:noProof/>
        </w:rPr>
        <w:fldChar w:fldCharType="end"/>
      </w:r>
      <w:r>
        <w:t xml:space="preserve"> – </w:t>
      </w:r>
      <w:r w:rsidRPr="00D0365A">
        <w:t xml:space="preserve">The </w:t>
      </w:r>
      <w:proofErr w:type="spellStart"/>
      <w:r w:rsidRPr="00D0365A">
        <w:t>MLR</w:t>
      </w:r>
      <w:proofErr w:type="spellEnd"/>
      <w:r w:rsidRPr="00D0365A">
        <w:t xml:space="preserve"> Forecaster's Independent Variables</w:t>
      </w:r>
      <w:bookmarkEnd w:id="177"/>
      <w:commentRangeEnd w:id="178"/>
      <w:r w:rsidR="00E13127">
        <w:rPr>
          <w:rStyle w:val="CommentReference"/>
          <w:b w:val="0"/>
          <w:bCs w:val="0"/>
        </w:rPr>
        <w:commentReference w:id="178"/>
      </w:r>
      <w:commentRangeEnd w:id="179"/>
      <w:r w:rsidR="001349C4">
        <w:rPr>
          <w:rStyle w:val="CommentReference"/>
          <w:b w:val="0"/>
          <w:bCs w:val="0"/>
        </w:rPr>
        <w:commentReference w:id="179"/>
      </w:r>
    </w:p>
    <w:p w14:paraId="462C7C93" w14:textId="3B6467F6" w:rsidR="00D27EC3" w:rsidRDefault="00B11C6E" w:rsidP="00D27EC3">
      <w:pPr>
        <w:rPr>
          <w:ins w:id="180" w:author="Dawn MacIsaac" w:date="2021-11-19T05:01:00Z"/>
        </w:rPr>
        <w:pPrChange w:id="181" w:author="Dawn MacIsaac" w:date="2021-11-19T05:01:00Z">
          <w:pPr>
            <w:pStyle w:val="Heading3"/>
          </w:pPr>
        </w:pPrChange>
      </w:pPr>
      <w:bookmarkStart w:id="182" w:name="_Toc88140618"/>
      <w:ins w:id="183" w:author="Dawn MacIsaac" w:date="2021-11-19T08:36:00Z">
        <w:r w:rsidRPr="00B11C6E">
          <w:rPr>
            <w:rPrChange w:id="184" w:author="Dawn MacIsaac" w:date="2021-11-19T08:38:00Z">
              <w:rPr>
                <w:highlight w:val="yellow"/>
              </w:rPr>
            </w:rPrChange>
          </w:rPr>
          <w:t>Training data was used to fit the model</w:t>
        </w:r>
      </w:ins>
      <w:ins w:id="185" w:author="Dawn MacIsaac" w:date="2021-11-19T08:37:00Z">
        <w:r w:rsidRPr="00B11C6E">
          <w:rPr>
            <w:rPrChange w:id="186" w:author="Dawn MacIsaac" w:date="2021-11-19T08:38:00Z">
              <w:rPr>
                <w:highlight w:val="yellow"/>
              </w:rPr>
            </w:rPrChange>
          </w:rPr>
          <w:t xml:space="preserve"> (</w:t>
        </w:r>
        <w:proofErr w:type="spellStart"/>
        <w:r w:rsidRPr="00B11C6E">
          <w:rPr>
            <w:rPrChange w:id="187" w:author="Dawn MacIsaac" w:date="2021-11-19T08:38:00Z">
              <w:rPr>
                <w:highlight w:val="yellow"/>
              </w:rPr>
            </w:rPrChange>
          </w:rPr>
          <w:t>i.e</w:t>
        </w:r>
        <w:proofErr w:type="spellEnd"/>
        <w:r w:rsidRPr="00B11C6E">
          <w:rPr>
            <w:rPrChange w:id="188" w:author="Dawn MacIsaac" w:date="2021-11-19T08:38:00Z">
              <w:rPr>
                <w:highlight w:val="yellow"/>
              </w:rPr>
            </w:rPrChange>
          </w:rPr>
          <w:t xml:space="preserve"> set the coefficient values)</w:t>
        </w:r>
      </w:ins>
      <w:ins w:id="189" w:author="Dawn MacIsaac" w:date="2021-11-19T08:36:00Z">
        <w:r w:rsidRPr="00B11C6E">
          <w:rPr>
            <w:rPrChange w:id="190" w:author="Dawn MacIsaac" w:date="2021-11-19T08:38:00Z">
              <w:rPr>
                <w:highlight w:val="yellow"/>
              </w:rPr>
            </w:rPrChange>
          </w:rPr>
          <w:t xml:space="preserve">. </w:t>
        </w:r>
        <w:r>
          <w:rPr>
            <w:highlight w:val="yellow"/>
          </w:rPr>
          <w:t xml:space="preserve"> </w:t>
        </w:r>
      </w:ins>
      <w:ins w:id="191" w:author="Dawn MacIsaac" w:date="2021-11-19T05:01:00Z">
        <w:r w:rsidR="00D27EC3" w:rsidRPr="00C07A6C">
          <w:rPr>
            <w:highlight w:val="yellow"/>
            <w:rPrChange w:id="192" w:author="Dawn MacIsaac" w:date="2021-11-19T07:46:00Z">
              <w:rPr/>
            </w:rPrChange>
          </w:rPr>
          <w:t>How was the model trained…are the</w:t>
        </w:r>
      </w:ins>
      <w:ins w:id="193" w:author="Dawn MacIsaac" w:date="2021-11-19T05:09:00Z">
        <w:r w:rsidR="00EB2728" w:rsidRPr="00C07A6C">
          <w:rPr>
            <w:highlight w:val="yellow"/>
            <w:rPrChange w:id="194" w:author="Dawn MacIsaac" w:date="2021-11-19T07:46:00Z">
              <w:rPr/>
            </w:rPrChange>
          </w:rPr>
          <w:t>re</w:t>
        </w:r>
      </w:ins>
      <w:ins w:id="195" w:author="Dawn MacIsaac" w:date="2021-11-19T05:01:00Z">
        <w:r w:rsidR="00D27EC3" w:rsidRPr="00C07A6C">
          <w:rPr>
            <w:highlight w:val="yellow"/>
            <w:rPrChange w:id="196" w:author="Dawn MacIsaac" w:date="2021-11-19T07:46:00Z">
              <w:rPr/>
            </w:rPrChange>
          </w:rPr>
          <w:t xml:space="preserve"> parameters that can be specified for this (</w:t>
        </w:r>
      </w:ins>
      <w:ins w:id="197" w:author="Dawn MacIsaac" w:date="2021-11-19T05:03:00Z">
        <w:r w:rsidR="00D27EC3" w:rsidRPr="00C07A6C">
          <w:rPr>
            <w:highlight w:val="yellow"/>
            <w:rPrChange w:id="198" w:author="Dawn MacIsaac" w:date="2021-11-19T07:46:00Z">
              <w:rPr/>
            </w:rPrChange>
          </w:rPr>
          <w:t xml:space="preserve">for an </w:t>
        </w:r>
        <w:proofErr w:type="spellStart"/>
        <w:r w:rsidR="00D27EC3" w:rsidRPr="00C07A6C">
          <w:rPr>
            <w:highlight w:val="yellow"/>
            <w:rPrChange w:id="199" w:author="Dawn MacIsaac" w:date="2021-11-19T07:46:00Z">
              <w:rPr/>
            </w:rPrChange>
          </w:rPr>
          <w:t>MLR</w:t>
        </w:r>
        <w:proofErr w:type="spellEnd"/>
        <w:r w:rsidR="00D27EC3" w:rsidRPr="00C07A6C">
          <w:rPr>
            <w:highlight w:val="yellow"/>
            <w:rPrChange w:id="200" w:author="Dawn MacIsaac" w:date="2021-11-19T07:46:00Z">
              <w:rPr/>
            </w:rPrChange>
          </w:rPr>
          <w:t xml:space="preserve">, you fit the data </w:t>
        </w:r>
      </w:ins>
      <w:ins w:id="201" w:author="Dawn MacIsaac" w:date="2021-11-19T05:04:00Z">
        <w:r w:rsidR="00D27EC3" w:rsidRPr="00C07A6C">
          <w:rPr>
            <w:highlight w:val="yellow"/>
            <w:rPrChange w:id="202" w:author="Dawn MacIsaac" w:date="2021-11-19T07:46:00Z">
              <w:rPr/>
            </w:rPrChange>
          </w:rPr>
          <w:t xml:space="preserve">to </w:t>
        </w:r>
        <w:r w:rsidR="00D27EC3" w:rsidRPr="00C07A6C">
          <w:rPr>
            <w:highlight w:val="yellow"/>
            <w:rPrChange w:id="203" w:author="Dawn MacIsaac" w:date="2021-11-19T07:46:00Z">
              <w:rPr/>
            </w:rPrChange>
          </w:rPr>
          <w:lastRenderedPageBreak/>
          <w:t>train…</w:t>
        </w:r>
      </w:ins>
      <w:ins w:id="204" w:author="Dawn MacIsaac" w:date="2021-11-19T05:09:00Z">
        <w:r w:rsidR="00EB2728" w:rsidRPr="00C07A6C">
          <w:rPr>
            <w:highlight w:val="yellow"/>
            <w:rPrChange w:id="205" w:author="Dawn MacIsaac" w:date="2021-11-19T07:46:00Z">
              <w:rPr/>
            </w:rPrChange>
          </w:rPr>
          <w:t>what model are you fitting (is there a constant</w:t>
        </w:r>
      </w:ins>
      <w:ins w:id="206" w:author="Dawn MacIsaac" w:date="2021-11-19T05:10:00Z">
        <w:r w:rsidR="00EB2728" w:rsidRPr="00C07A6C">
          <w:rPr>
            <w:highlight w:val="yellow"/>
            <w:rPrChange w:id="207" w:author="Dawn MacIsaac" w:date="2021-11-19T07:46:00Z">
              <w:rPr/>
            </w:rPrChange>
          </w:rPr>
          <w:t>/intercept</w:t>
        </w:r>
      </w:ins>
      <w:ins w:id="208" w:author="Dawn MacIsaac" w:date="2021-11-19T05:09:00Z">
        <w:r w:rsidR="00EB2728" w:rsidRPr="00C07A6C">
          <w:rPr>
            <w:highlight w:val="yellow"/>
            <w:rPrChange w:id="209" w:author="Dawn MacIsaac" w:date="2021-11-19T07:46:00Z">
              <w:rPr/>
            </w:rPrChange>
          </w:rPr>
          <w:t>)</w:t>
        </w:r>
      </w:ins>
      <w:ins w:id="210" w:author="Dawn MacIsaac" w:date="2021-11-19T05:10:00Z">
        <w:r w:rsidR="00EB2728" w:rsidRPr="00C07A6C">
          <w:rPr>
            <w:highlight w:val="yellow"/>
            <w:rPrChange w:id="211" w:author="Dawn MacIsaac" w:date="2021-11-19T07:46:00Z">
              <w:rPr/>
            </w:rPrChange>
          </w:rPr>
          <w:t xml:space="preserve">, and </w:t>
        </w:r>
      </w:ins>
      <w:ins w:id="212" w:author="Dawn MacIsaac" w:date="2021-11-19T05:11:00Z">
        <w:r w:rsidR="00D4188F" w:rsidRPr="00C07A6C">
          <w:rPr>
            <w:highlight w:val="yellow"/>
            <w:rPrChange w:id="213" w:author="Dawn MacIsaac" w:date="2021-11-19T07:46:00Z">
              <w:rPr/>
            </w:rPrChange>
          </w:rPr>
          <w:t xml:space="preserve">what algorithm do use to fit (least squares, </w:t>
        </w:r>
        <w:proofErr w:type="spellStart"/>
        <w:r w:rsidR="00D4188F" w:rsidRPr="00C07A6C">
          <w:rPr>
            <w:highlight w:val="yellow"/>
            <w:rPrChange w:id="214" w:author="Dawn MacIsaac" w:date="2021-11-19T07:46:00Z">
              <w:rPr/>
            </w:rPrChange>
          </w:rPr>
          <w:t>bisquare</w:t>
        </w:r>
        <w:proofErr w:type="spellEnd"/>
        <w:r w:rsidR="00D4188F" w:rsidRPr="00C07A6C">
          <w:rPr>
            <w:highlight w:val="yellow"/>
            <w:rPrChange w:id="215" w:author="Dawn MacIsaac" w:date="2021-11-19T07:46:00Z">
              <w:rPr/>
            </w:rPrChange>
          </w:rPr>
          <w:t xml:space="preserve"> weighting, or something else)</w:t>
        </w:r>
      </w:ins>
      <w:ins w:id="216" w:author="Dawn MacIsaac" w:date="2021-11-19T05:04:00Z">
        <w:r w:rsidR="00D27EC3" w:rsidRPr="00C07A6C">
          <w:rPr>
            <w:highlight w:val="yellow"/>
            <w:rPrChange w:id="217" w:author="Dawn MacIsaac" w:date="2021-11-19T07:46:00Z">
              <w:rPr/>
            </w:rPrChange>
          </w:rPr>
          <w:t>’</w:t>
        </w:r>
      </w:ins>
      <w:ins w:id="218" w:author="Dawn MacIsaac" w:date="2021-11-19T05:01:00Z">
        <w:r w:rsidR="00D27EC3" w:rsidRPr="00C07A6C">
          <w:rPr>
            <w:highlight w:val="yellow"/>
            <w:rPrChange w:id="219" w:author="Dawn MacIsaac" w:date="2021-11-19T07:46:00Z">
              <w:rPr/>
            </w:rPrChange>
          </w:rPr>
          <w:t>)</w:t>
        </w:r>
      </w:ins>
      <w:ins w:id="220" w:author="Dawn MacIsaac" w:date="2021-11-19T08:38:00Z">
        <w:r>
          <w:t xml:space="preserve">.  </w:t>
        </w:r>
      </w:ins>
      <w:ins w:id="221" w:author="Dawn MacIsaac" w:date="2021-11-19T08:39:00Z">
        <w:r>
          <w:t xml:space="preserve">Once the model was fully specified, it was used to </w:t>
        </w:r>
        <w:r w:rsidR="009916F7">
          <w:t>forecast a value for every hour in the test set.</w:t>
        </w:r>
      </w:ins>
    </w:p>
    <w:p w14:paraId="531756C0" w14:textId="7669714D" w:rsidR="00096339" w:rsidRDefault="00F407B3" w:rsidP="001A3FAF">
      <w:pPr>
        <w:pStyle w:val="Heading3"/>
      </w:pPr>
      <w:r>
        <w:t>3.</w:t>
      </w:r>
      <w:r w:rsidR="00EE7D05">
        <w:t>2</w:t>
      </w:r>
      <w:r>
        <w:t>.</w:t>
      </w:r>
      <w:r w:rsidR="00EE7D05">
        <w:t>3</w:t>
      </w:r>
      <w:r>
        <w:t xml:space="preserve"> </w:t>
      </w:r>
      <w:r w:rsidR="00775968">
        <w:t>The Auto-Regressive Integrated Moving Average Forecaster (ARIMA)</w:t>
      </w:r>
      <w:bookmarkEnd w:id="182"/>
    </w:p>
    <w:p w14:paraId="381BAC0B" w14:textId="75004985" w:rsidR="00C90009" w:rsidRDefault="00C90009" w:rsidP="00AF02BC">
      <w:pPr>
        <w:ind w:firstLine="288"/>
        <w:rPr>
          <w:ins w:id="222" w:author="Dawn MacIsaac" w:date="2021-11-19T08:15:00Z"/>
        </w:rPr>
      </w:pPr>
      <w:ins w:id="223" w:author="Dawn MacIsaac" w:date="2021-11-19T08:17:00Z">
        <w:r>
          <w:t>The generalized</w:t>
        </w:r>
      </w:ins>
      <w:ins w:id="224" w:author="Dawn MacIsaac" w:date="2021-11-19T08:15:00Z">
        <w:r>
          <w:t xml:space="preserve"> ARIMA model </w:t>
        </w:r>
      </w:ins>
      <w:ins w:id="225" w:author="Dawn MacIsaac" w:date="2021-11-19T08:18:00Z">
        <w:r>
          <w:t xml:space="preserve">for a time-series that is differenced with degree d, </w:t>
        </w:r>
      </w:ins>
      <w:ins w:id="226" w:author="Dawn MacIsaac" w:date="2021-11-19T08:15:00Z">
        <w:r>
          <w:t>is represented as</w:t>
        </w:r>
      </w:ins>
      <w:ins w:id="227" w:author="Dawn MacIsaac" w:date="2021-11-19T08:16:00Z">
        <w:r>
          <w:t xml:space="preserve"> indicated in equation 3 (repeated here for convenience)</w:t>
        </w:r>
      </w:ins>
      <w:ins w:id="228" w:author="Dawn MacIsaac" w:date="2021-11-19T08:15:00Z">
        <w:r>
          <w:t>:</w:t>
        </w:r>
      </w:ins>
    </w:p>
    <w:commentRangeStart w:id="229"/>
    <w:p w14:paraId="0930B8E7" w14:textId="0340898E" w:rsidR="00C90009" w:rsidRDefault="00C90009" w:rsidP="00C90009">
      <w:pPr>
        <w:pStyle w:val="MTDisplayEquation"/>
        <w:ind w:firstLine="0"/>
        <w:jc w:val="center"/>
        <w:rPr>
          <w:ins w:id="230" w:author="Dawn MacIsaac" w:date="2021-11-19T08:16:00Z"/>
        </w:rPr>
      </w:pPr>
      <w:ins w:id="231" w:author="Dawn MacIsaac" w:date="2021-11-19T08:16:00Z">
        <w:r w:rsidRPr="005F5F45">
          <w:rPr>
            <w:position w:val="-14"/>
          </w:rPr>
          <w:object w:dxaOrig="6140" w:dyaOrig="380" w14:anchorId="47A111B2">
            <v:shape id="_x0000_i1051" type="#_x0000_t75" style="width:413.3pt;height:25.7pt" o:ole="">
              <v:imagedata r:id="rId36" o:title=""/>
            </v:shape>
            <o:OLEObject Type="Embed" ProgID="Equation.DSMT4" ShapeID="_x0000_i1051" DrawAspect="Content" ObjectID="_1698817240" r:id="rId70"/>
          </w:object>
        </w:r>
        <w:commentRangeEnd w:id="229"/>
        <w:r>
          <w:rPr>
            <w:rStyle w:val="CommentReference"/>
            <w:rFonts w:eastAsia="Times New Roman"/>
          </w:rPr>
          <w:commentReference w:id="229"/>
        </w:r>
      </w:ins>
    </w:p>
    <w:p w14:paraId="37FB4D37" w14:textId="71A305FF" w:rsidR="00AF02BC" w:rsidRPr="00AF02BC" w:rsidRDefault="00707D40" w:rsidP="00C90009">
      <w:pPr>
        <w:pPrChange w:id="232" w:author="Dawn MacIsaac" w:date="2021-11-19T08:17:00Z">
          <w:pPr>
            <w:ind w:firstLine="288"/>
          </w:pPr>
        </w:pPrChange>
      </w:pPr>
      <w:ins w:id="233" w:author="Dawn MacIsaac" w:date="2021-11-19T05:21:00Z">
        <w:r>
          <w:t xml:space="preserve">A trial-and-error approach, guided by </w:t>
        </w:r>
      </w:ins>
      <w:ins w:id="234" w:author="Dawn MacIsaac" w:date="2021-11-19T05:22:00Z">
        <w:r>
          <w:t>autocorrelation</w:t>
        </w:r>
      </w:ins>
      <w:ins w:id="235" w:author="Dawn MacIsaac" w:date="2021-11-19T06:23:00Z">
        <w:r w:rsidR="00490F5F">
          <w:t xml:space="preserve"> (AC)</w:t>
        </w:r>
      </w:ins>
      <w:ins w:id="236" w:author="Dawn MacIsaac" w:date="2021-11-19T05:22:00Z">
        <w:r>
          <w:t xml:space="preserve"> and partial autocorrelation</w:t>
        </w:r>
      </w:ins>
      <w:ins w:id="237" w:author="Dawn MacIsaac" w:date="2021-11-19T06:23:00Z">
        <w:r w:rsidR="00490F5F">
          <w:t xml:space="preserve"> (PAC)</w:t>
        </w:r>
      </w:ins>
      <w:ins w:id="238" w:author="Dawn MacIsaac" w:date="2021-11-19T05:22:00Z">
        <w:r>
          <w:t xml:space="preserve"> plots was used to specify </w:t>
        </w:r>
      </w:ins>
      <w:ins w:id="239" w:author="Dawn MacIsaac" w:date="2021-11-19T08:21:00Z">
        <w:r w:rsidR="00FD4EB7">
          <w:t>each of the</w:t>
        </w:r>
      </w:ins>
      <w:ins w:id="240" w:author="Dawn MacIsaac" w:date="2021-11-19T05:22:00Z">
        <w:r>
          <w:t xml:space="preserve"> </w:t>
        </w:r>
      </w:ins>
      <w:ins w:id="241" w:author="Dawn MacIsaac" w:date="2021-11-19T06:22:00Z">
        <w:r w:rsidR="00490F5F">
          <w:t>hyperparameters</w:t>
        </w:r>
      </w:ins>
      <w:ins w:id="242" w:author="Dawn MacIsaac" w:date="2021-11-19T05:22:00Z">
        <w:r>
          <w:t xml:space="preserve"> for the ARIMA forecaster.  </w:t>
        </w:r>
      </w:ins>
      <w:del w:id="243" w:author="Dawn MacIsaac" w:date="2021-11-19T05:23:00Z">
        <w:r w:rsidR="007F386D" w:rsidRPr="007F386D" w:rsidDel="00707D40">
          <w:delText>The t</w:delText>
        </w:r>
      </w:del>
      <w:ins w:id="244" w:author="Dawn MacIsaac" w:date="2021-11-19T05:23:00Z">
        <w:r>
          <w:t>T</w:t>
        </w:r>
      </w:ins>
      <w:r w:rsidR="007F386D" w:rsidRPr="007F386D">
        <w:t>able</w:t>
      </w:r>
      <w:ins w:id="245" w:author="Dawn MacIsaac" w:date="2021-11-19T08:13:00Z">
        <w:r w:rsidR="00C90009">
          <w:t xml:space="preserve"> </w:t>
        </w:r>
      </w:ins>
      <w:ins w:id="246" w:author="Dawn MacIsaac" w:date="2021-11-19T05:23:00Z">
        <w:r>
          <w:t>X</w:t>
        </w:r>
      </w:ins>
      <w:r w:rsidR="007F386D" w:rsidRPr="007F386D">
        <w:t xml:space="preserve"> </w:t>
      </w:r>
      <w:del w:id="247" w:author="Dawn MacIsaac" w:date="2021-11-19T05:23:00Z">
        <w:r w:rsidR="007F386D" w:rsidRPr="007F386D" w:rsidDel="00707D40">
          <w:delText xml:space="preserve">below </w:delText>
        </w:r>
      </w:del>
      <w:del w:id="248" w:author="Dawn MacIsaac" w:date="2021-11-19T05:15:00Z">
        <w:r w:rsidR="007F386D" w:rsidRPr="007F386D" w:rsidDel="00A1123B">
          <w:delText>contain</w:delText>
        </w:r>
      </w:del>
      <w:ins w:id="249" w:author="Dawn MacIsaac" w:date="2021-11-19T05:15:00Z">
        <w:r w:rsidR="00A1123B">
          <w:t>lists</w:t>
        </w:r>
      </w:ins>
      <w:del w:id="250" w:author="Dawn MacIsaac" w:date="2021-11-19T05:15:00Z">
        <w:r w:rsidR="007F386D" w:rsidRPr="007F386D" w:rsidDel="00A1123B">
          <w:delText>s</w:delText>
        </w:r>
      </w:del>
      <w:r w:rsidR="007F386D" w:rsidRPr="007F386D">
        <w:t xml:space="preserve"> th</w:t>
      </w:r>
      <w:ins w:id="251" w:author="Dawn MacIsaac" w:date="2021-11-19T06:22:00Z">
        <w:r w:rsidR="00490F5F">
          <w:t xml:space="preserve">e </w:t>
        </w:r>
      </w:ins>
      <w:del w:id="252" w:author="Dawn MacIsaac" w:date="2021-11-19T05:23:00Z">
        <w:r w:rsidR="007F386D" w:rsidRPr="007F386D" w:rsidDel="00707D40">
          <w:delText xml:space="preserve">e hyperparameters </w:delText>
        </w:r>
      </w:del>
      <w:ins w:id="253" w:author="Dawn MacIsaac" w:date="2021-11-19T05:27:00Z">
        <w:r w:rsidR="00E264D5">
          <w:t xml:space="preserve">lag order (p), the degree of differentiation (d), and the order of the </w:t>
        </w:r>
      </w:ins>
      <w:ins w:id="254" w:author="Dawn MacIsaac" w:date="2021-11-19T05:28:00Z">
        <w:r w:rsidR="00E264D5">
          <w:t>moving average (q) for each of the data sets</w:t>
        </w:r>
      </w:ins>
      <w:ins w:id="255" w:author="Dawn MacIsaac" w:date="2021-11-19T07:35:00Z">
        <w:r w:rsidR="00A33D23">
          <w:t>.</w:t>
        </w:r>
      </w:ins>
      <w:ins w:id="256" w:author="Dawn MacIsaac" w:date="2021-11-19T08:14:00Z">
        <w:r w:rsidR="00C90009">
          <w:t xml:space="preserve">  </w:t>
        </w:r>
      </w:ins>
      <w:ins w:id="257" w:author="Dawn MacIsaac" w:date="2021-11-19T08:11:00Z">
        <w:r w:rsidR="00EF0903">
          <w:t xml:space="preserve">The </w:t>
        </w:r>
      </w:ins>
      <w:ins w:id="258" w:author="Dawn MacIsaac" w:date="2021-11-19T07:47:00Z">
        <w:r w:rsidR="00C07A6C">
          <w:t xml:space="preserve">AC and PAC </w:t>
        </w:r>
      </w:ins>
      <w:ins w:id="259" w:author="Dawn MacIsaac" w:date="2021-11-19T08:09:00Z">
        <w:r w:rsidR="00EF0903">
          <w:t xml:space="preserve">plots </w:t>
        </w:r>
      </w:ins>
      <w:ins w:id="260" w:author="Dawn MacIsaac" w:date="2021-11-19T08:11:00Z">
        <w:r w:rsidR="00EF0903">
          <w:t xml:space="preserve">used to support these choices </w:t>
        </w:r>
      </w:ins>
      <w:ins w:id="261" w:author="Dawn MacIsaac" w:date="2021-11-19T07:48:00Z">
        <w:r w:rsidR="00C07A6C">
          <w:t xml:space="preserve">are available in appendix A.  </w:t>
        </w:r>
      </w:ins>
      <w:del w:id="262" w:author="Dawn MacIsaac" w:date="2021-11-19T05:28:00Z">
        <w:r w:rsidR="007F386D" w:rsidRPr="007F386D" w:rsidDel="00E264D5">
          <w:delText>that were used across all datasets</w:delText>
        </w:r>
      </w:del>
      <w:del w:id="263" w:author="Dawn MacIsaac" w:date="2021-11-19T07:48:00Z">
        <w:r w:rsidR="007F386D" w:rsidRPr="007F386D" w:rsidDel="00C07A6C">
          <w:delText>.</w:delText>
        </w:r>
      </w:del>
      <w:r w:rsidR="007F386D" w:rsidRPr="007F386D">
        <w:t xml:space="preserve"> </w:t>
      </w:r>
      <w:del w:id="264" w:author="Dawn MacIsaac" w:date="2021-11-19T05:28:00Z">
        <w:r w:rsidR="007F386D" w:rsidRPr="007F386D" w:rsidDel="00E264D5">
          <w:delText>We were able to determine p and q after much trial and error and by utilizing information from the partial autocorrelation and autocorrelation functions. The following parameters were found to be optimal for the datasets we used.</w:delText>
        </w:r>
      </w:del>
    </w:p>
    <w:p w14:paraId="65DBFFDF" w14:textId="77777777" w:rsidR="00AF02BC" w:rsidRDefault="00AF02BC" w:rsidP="00AF02BC">
      <w:pPr>
        <w:keepNext/>
        <w:ind w:firstLine="288"/>
        <w:jc w:val="center"/>
      </w:pPr>
      <w:r w:rsidRPr="00EB23C9">
        <w:rPr>
          <w:noProof/>
        </w:rPr>
        <w:drawing>
          <wp:inline distT="0" distB="0" distL="0" distR="0" wp14:anchorId="024B62C1" wp14:editId="31F3CE47">
            <wp:extent cx="2044699"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9118" cy="1035955"/>
                    </a:xfrm>
                    <a:prstGeom prst="rect">
                      <a:avLst/>
                    </a:prstGeom>
                    <a:noFill/>
                    <a:ln>
                      <a:noFill/>
                    </a:ln>
                  </pic:spPr>
                </pic:pic>
              </a:graphicData>
            </a:graphic>
          </wp:inline>
        </w:drawing>
      </w:r>
    </w:p>
    <w:p w14:paraId="55FCFF53" w14:textId="33C09ACB" w:rsidR="00AF02BC" w:rsidRPr="00AF02BC" w:rsidRDefault="00AF02BC" w:rsidP="00AF02BC">
      <w:pPr>
        <w:pStyle w:val="Caption"/>
        <w:jc w:val="center"/>
      </w:pPr>
      <w:bookmarkStart w:id="265" w:name="_Toc88140661"/>
      <w:commentRangeStart w:id="266"/>
      <w:r>
        <w:t xml:space="preserve">Table </w:t>
      </w:r>
      <w:r w:rsidR="005D3519">
        <w:fldChar w:fldCharType="begin"/>
      </w:r>
      <w:r w:rsidR="005D3519">
        <w:instrText xml:space="preserve"> SEQ Table \* ARABIC </w:instrText>
      </w:r>
      <w:r w:rsidR="005D3519">
        <w:fldChar w:fldCharType="separate"/>
      </w:r>
      <w:r w:rsidR="009A363C">
        <w:rPr>
          <w:noProof/>
        </w:rPr>
        <w:t>3</w:t>
      </w:r>
      <w:r w:rsidR="005D3519">
        <w:rPr>
          <w:noProof/>
        </w:rPr>
        <w:fldChar w:fldCharType="end"/>
      </w:r>
      <w:r>
        <w:t xml:space="preserve"> – </w:t>
      </w:r>
      <w:r w:rsidRPr="00AF02BC">
        <w:t>The ARIMA hyperparameters that were used across all datasets</w:t>
      </w:r>
      <w:bookmarkEnd w:id="265"/>
      <w:commentRangeEnd w:id="266"/>
      <w:r w:rsidR="00A1123B">
        <w:rPr>
          <w:rStyle w:val="CommentReference"/>
          <w:b w:val="0"/>
          <w:bCs w:val="0"/>
        </w:rPr>
        <w:commentReference w:id="266"/>
      </w:r>
    </w:p>
    <w:p w14:paraId="429DC080" w14:textId="422ECD03" w:rsidR="00C945BA" w:rsidRDefault="00E264D5" w:rsidP="0080222C">
      <w:pPr>
        <w:ind w:firstLine="288"/>
      </w:pPr>
      <w:commentRangeStart w:id="267"/>
      <w:ins w:id="268" w:author="Dawn MacIsaac" w:date="2021-11-19T05:28:00Z">
        <w:r>
          <w:t>T</w:t>
        </w:r>
      </w:ins>
      <w:ins w:id="269" w:author="Dawn MacIsaac" w:date="2021-11-19T05:29:00Z">
        <w:r>
          <w:t xml:space="preserve">o determine </w:t>
        </w:r>
      </w:ins>
      <w:del w:id="270" w:author="Dawn MacIsaac" w:date="2021-11-19T05:29:00Z">
        <w:r w:rsidR="00C945BA" w:rsidRPr="00C945BA" w:rsidDel="00E264D5">
          <w:delText>T</w:delText>
        </w:r>
      </w:del>
      <w:ins w:id="271" w:author="Dawn MacIsaac" w:date="2021-11-19T05:29:00Z">
        <w:r>
          <w:t>t</w:t>
        </w:r>
      </w:ins>
      <w:r w:rsidR="00C945BA" w:rsidRPr="00C945BA">
        <w:t xml:space="preserve">he optimal number of differencing </w:t>
      </w:r>
      <w:del w:id="272" w:author="Dawn MacIsaac" w:date="2021-11-19T05:29:00Z">
        <w:r w:rsidR="00C945BA" w:rsidRPr="00C945BA" w:rsidDel="00E264D5">
          <w:delText xml:space="preserve">'d's </w:delText>
        </w:r>
      </w:del>
      <w:r w:rsidR="00C945BA" w:rsidRPr="00C945BA">
        <w:t>required</w:t>
      </w:r>
      <w:ins w:id="273" w:author="Dawn MacIsaac" w:date="2021-11-19T05:29:00Z">
        <w:r>
          <w:t>,</w:t>
        </w:r>
      </w:ins>
      <w:del w:id="274" w:author="Dawn MacIsaac" w:date="2021-11-19T05:29:00Z">
        <w:r w:rsidR="00C945BA" w:rsidRPr="00C945BA" w:rsidDel="00E264D5">
          <w:delText xml:space="preserve"> was relatively straightforward;</w:delText>
        </w:r>
      </w:del>
      <w:r w:rsidR="00C945BA" w:rsidRPr="00C945BA">
        <w:t xml:space="preserve"> we simply used the data's auto-correlation function to determine when it </w:t>
      </w:r>
      <w:r w:rsidR="00C945BA" w:rsidRPr="00C945BA">
        <w:lastRenderedPageBreak/>
        <w:t>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6A1B5ACB" w14:textId="44E5F49C" w:rsidR="00455487" w:rsidRDefault="00455487" w:rsidP="0045548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9A363C">
        <w:t xml:space="preserve">Figure </w:t>
      </w:r>
      <w:r w:rsidR="009A363C">
        <w:rPr>
          <w:noProof/>
        </w:rPr>
        <w:t>9</w:t>
      </w:r>
      <w:r>
        <w:fldChar w:fldCharType="end"/>
      </w:r>
      <w:r>
        <w:t xml:space="preserve"> and </w:t>
      </w:r>
      <w:r>
        <w:fldChar w:fldCharType="begin"/>
      </w:r>
      <w:r>
        <w:instrText xml:space="preserve"> REF _Ref86073300 \h </w:instrText>
      </w:r>
      <w:r>
        <w:fldChar w:fldCharType="separate"/>
      </w:r>
      <w:r w:rsidR="009A363C">
        <w:t xml:space="preserve">Figure </w:t>
      </w:r>
      <w:r w:rsidR="009A363C">
        <w:rPr>
          <w:noProof/>
        </w:rPr>
        <w:t>10</w:t>
      </w:r>
      <w:r>
        <w:fldChar w:fldCharType="end"/>
      </w:r>
      <w:r>
        <w:t>, respectively</w:t>
      </w:r>
      <w:r w:rsidRPr="00F81273">
        <w:t>.</w:t>
      </w:r>
      <w:r>
        <w:t xml:space="preserve"> </w:t>
      </w:r>
      <w:r w:rsidRPr="00C945BA">
        <w:t>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We could include plots from the Ottawa and Saint John datasets, but we chose only one to simplify things for our readers.</w:t>
      </w:r>
    </w:p>
    <w:p w14:paraId="69A26B51" w14:textId="77777777" w:rsidR="001A66F3" w:rsidRDefault="001A66F3" w:rsidP="001A66F3">
      <w:pPr>
        <w:keepNext/>
        <w:ind w:firstLine="288"/>
        <w:jc w:val="center"/>
      </w:pPr>
      <w:r w:rsidRPr="00887D23">
        <w:rPr>
          <w:noProof/>
        </w:rPr>
        <w:lastRenderedPageBreak/>
        <w:drawing>
          <wp:inline distT="0" distB="0" distL="0" distR="0" wp14:anchorId="59715507" wp14:editId="61B41234">
            <wp:extent cx="3516116" cy="2943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72">
                      <a:extLst>
                        <a:ext uri="{28A0092B-C50C-407E-A947-70E740481C1C}">
                          <a14:useLocalDpi xmlns:a14="http://schemas.microsoft.com/office/drawing/2010/main" val="0"/>
                        </a:ext>
                      </a:extLst>
                    </a:blip>
                    <a:srcRect l="4293" t="1909" r="7871"/>
                    <a:stretch/>
                  </pic:blipFill>
                  <pic:spPr bwMode="auto">
                    <a:xfrm>
                      <a:off x="0" y="0"/>
                      <a:ext cx="3529364" cy="2954315"/>
                    </a:xfrm>
                    <a:prstGeom prst="rect">
                      <a:avLst/>
                    </a:prstGeom>
                    <a:noFill/>
                    <a:ln>
                      <a:noFill/>
                    </a:ln>
                    <a:extLst>
                      <a:ext uri="{53640926-AAD7-44D8-BBD7-CCE9431645EC}">
                        <a14:shadowObscured xmlns:a14="http://schemas.microsoft.com/office/drawing/2010/main"/>
                      </a:ext>
                    </a:extLst>
                  </pic:spPr>
                </pic:pic>
              </a:graphicData>
            </a:graphic>
          </wp:inline>
        </w:drawing>
      </w:r>
    </w:p>
    <w:p w14:paraId="16FBEAF4" w14:textId="093EAB25" w:rsidR="001A66F3" w:rsidRDefault="001A66F3" w:rsidP="001A66F3">
      <w:pPr>
        <w:pStyle w:val="Caption"/>
        <w:jc w:val="center"/>
      </w:pPr>
      <w:bookmarkStart w:id="275" w:name="_Ref86073297"/>
      <w:bookmarkStart w:id="276" w:name="_Toc88140683"/>
      <w:commentRangeStart w:id="277"/>
      <w:r>
        <w:t xml:space="preserve">Figure </w:t>
      </w:r>
      <w:r w:rsidR="005D3519">
        <w:fldChar w:fldCharType="begin"/>
      </w:r>
      <w:r w:rsidR="005D3519">
        <w:instrText xml:space="preserve"> SEQ Figure \* ARABIC </w:instrText>
      </w:r>
      <w:r w:rsidR="005D3519">
        <w:fldChar w:fldCharType="separate"/>
      </w:r>
      <w:r w:rsidR="009A363C">
        <w:rPr>
          <w:noProof/>
        </w:rPr>
        <w:t>9</w:t>
      </w:r>
      <w:r w:rsidR="005D3519">
        <w:rPr>
          <w:noProof/>
        </w:rPr>
        <w:fldChar w:fldCharType="end"/>
      </w:r>
      <w:bookmarkEnd w:id="275"/>
      <w:r>
        <w:t xml:space="preserve"> – The Partial Autocorrelation Plot – Toronto Dataset</w:t>
      </w:r>
      <w:bookmarkEnd w:id="276"/>
      <w:commentRangeEnd w:id="277"/>
      <w:r w:rsidR="00FD7B39">
        <w:rPr>
          <w:rStyle w:val="CommentReference"/>
          <w:b w:val="0"/>
          <w:bCs w:val="0"/>
        </w:rPr>
        <w:commentReference w:id="277"/>
      </w:r>
    </w:p>
    <w:p w14:paraId="03A76E2B" w14:textId="77777777" w:rsidR="00645A7F" w:rsidRDefault="00645A7F" w:rsidP="00645A7F">
      <w:pPr>
        <w:ind w:firstLine="288"/>
      </w:pPr>
      <w:r w:rsidRPr="00D547A3">
        <w:t>Partial autocorrelation is the correlation between a time series and its lag after intermediate lags are removed. Thus, partial autocorrelation expresses the clear 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41DC7B80" w14:textId="77777777" w:rsidR="00FE4888" w:rsidRDefault="00FE4888" w:rsidP="00FE4888">
      <w:pPr>
        <w:keepNext/>
        <w:ind w:firstLine="288"/>
        <w:jc w:val="center"/>
      </w:pPr>
      <w:r w:rsidRPr="00FE4888">
        <w:rPr>
          <w:noProof/>
        </w:rPr>
        <w:lastRenderedPageBreak/>
        <w:drawing>
          <wp:inline distT="0" distB="0" distL="0" distR="0" wp14:anchorId="301309EF" wp14:editId="45A51796">
            <wp:extent cx="3771900"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73">
                      <a:extLst>
                        <a:ext uri="{28A0092B-C50C-407E-A947-70E740481C1C}">
                          <a14:useLocalDpi xmlns:a14="http://schemas.microsoft.com/office/drawing/2010/main" val="0"/>
                        </a:ext>
                      </a:extLst>
                    </a:blip>
                    <a:srcRect l="3936" t="2625" r="7871"/>
                    <a:stretch/>
                  </pic:blipFill>
                  <pic:spPr bwMode="auto">
                    <a:xfrm>
                      <a:off x="0" y="0"/>
                      <a:ext cx="3773726" cy="3123083"/>
                    </a:xfrm>
                    <a:prstGeom prst="rect">
                      <a:avLst/>
                    </a:prstGeom>
                    <a:noFill/>
                    <a:ln>
                      <a:noFill/>
                    </a:ln>
                    <a:extLst>
                      <a:ext uri="{53640926-AAD7-44D8-BBD7-CCE9431645EC}">
                        <a14:shadowObscured xmlns:a14="http://schemas.microsoft.com/office/drawing/2010/main"/>
                      </a:ext>
                    </a:extLst>
                  </pic:spPr>
                </pic:pic>
              </a:graphicData>
            </a:graphic>
          </wp:inline>
        </w:drawing>
      </w:r>
    </w:p>
    <w:p w14:paraId="1AD12FB3" w14:textId="4106559C" w:rsidR="000D17B6" w:rsidRDefault="00FE4888" w:rsidP="00171F4E">
      <w:pPr>
        <w:pStyle w:val="Caption"/>
        <w:jc w:val="center"/>
        <w:rPr>
          <w:ins w:id="278" w:author="Dawn MacIsaac" w:date="2021-11-19T07:08:00Z"/>
        </w:rPr>
      </w:pPr>
      <w:bookmarkStart w:id="279" w:name="_Ref86073300"/>
      <w:bookmarkStart w:id="280" w:name="_Toc88140684"/>
      <w:r>
        <w:t xml:space="preserve">Figure </w:t>
      </w:r>
      <w:r w:rsidR="005D3519">
        <w:fldChar w:fldCharType="begin"/>
      </w:r>
      <w:r w:rsidR="005D3519">
        <w:instrText xml:space="preserve"> SEQ Figure \* ARABIC </w:instrText>
      </w:r>
      <w:r w:rsidR="005D3519">
        <w:fldChar w:fldCharType="separate"/>
      </w:r>
      <w:r w:rsidR="009A363C">
        <w:rPr>
          <w:noProof/>
        </w:rPr>
        <w:t>10</w:t>
      </w:r>
      <w:r w:rsidR="005D3519">
        <w:rPr>
          <w:noProof/>
        </w:rPr>
        <w:fldChar w:fldCharType="end"/>
      </w:r>
      <w:bookmarkEnd w:id="279"/>
      <w:r>
        <w:t xml:space="preserve"> – The Autocorrelation Plot – Toronto Dataset</w:t>
      </w:r>
      <w:bookmarkEnd w:id="280"/>
      <w:commentRangeEnd w:id="267"/>
      <w:r w:rsidR="00EF0903">
        <w:rPr>
          <w:rStyle w:val="CommentReference"/>
          <w:b w:val="0"/>
          <w:bCs w:val="0"/>
        </w:rPr>
        <w:commentReference w:id="267"/>
      </w:r>
    </w:p>
    <w:p w14:paraId="144374F0" w14:textId="635C5363" w:rsidR="00FD7B39" w:rsidRDefault="009916F7" w:rsidP="00FD7B39">
      <w:pPr>
        <w:rPr>
          <w:ins w:id="281" w:author="Dawn MacIsaac" w:date="2021-11-19T07:08:00Z"/>
        </w:rPr>
      </w:pPr>
      <w:ins w:id="282" w:author="Dawn MacIsaac" w:date="2021-11-19T08:41:00Z">
        <w:r w:rsidRPr="00D32376">
          <w:t>Training data was used to fit the model (</w:t>
        </w:r>
        <w:proofErr w:type="spellStart"/>
        <w:r w:rsidRPr="00D32376">
          <w:t>i.e</w:t>
        </w:r>
        <w:proofErr w:type="spellEnd"/>
        <w:r w:rsidRPr="00D32376">
          <w:t xml:space="preserve"> set the coefficient values). </w:t>
        </w:r>
        <w:r>
          <w:rPr>
            <w:highlight w:val="yellow"/>
          </w:rPr>
          <w:t xml:space="preserve"> </w:t>
        </w:r>
      </w:ins>
      <w:ins w:id="283" w:author="Dawn MacIsaac" w:date="2021-11-19T07:08:00Z">
        <w:r w:rsidR="00FD7B39" w:rsidRPr="00C07A6C">
          <w:rPr>
            <w:highlight w:val="yellow"/>
            <w:rPrChange w:id="284" w:author="Dawn MacIsaac" w:date="2021-11-19T07:49:00Z">
              <w:rPr/>
            </w:rPrChange>
          </w:rPr>
          <w:t xml:space="preserve">How was the model trained…are there parameters that can be specified for this (for an </w:t>
        </w:r>
      </w:ins>
      <w:ins w:id="285" w:author="Dawn MacIsaac" w:date="2021-11-19T07:09:00Z">
        <w:r w:rsidR="00FD7B39" w:rsidRPr="00C07A6C">
          <w:rPr>
            <w:highlight w:val="yellow"/>
            <w:rPrChange w:id="286" w:author="Dawn MacIsaac" w:date="2021-11-19T07:49:00Z">
              <w:rPr/>
            </w:rPrChange>
          </w:rPr>
          <w:t>ARIMA</w:t>
        </w:r>
      </w:ins>
      <w:ins w:id="287" w:author="Dawn MacIsaac" w:date="2021-11-19T07:08:00Z">
        <w:r w:rsidR="00FD7B39" w:rsidRPr="00C07A6C">
          <w:rPr>
            <w:highlight w:val="yellow"/>
            <w:rPrChange w:id="288" w:author="Dawn MacIsaac" w:date="2021-11-19T07:49:00Z">
              <w:rPr/>
            </w:rPrChange>
          </w:rPr>
          <w:t>, you fit the data to train…what model are you fitting (is there a constant/intercept), and what algorithm do use to fit (</w:t>
        </w:r>
      </w:ins>
      <w:ins w:id="289" w:author="Dawn MacIsaac" w:date="2021-11-19T07:49:00Z">
        <w:r w:rsidR="00C07A6C">
          <w:rPr>
            <w:highlight w:val="yellow"/>
          </w:rPr>
          <w:t xml:space="preserve">I think it’s a </w:t>
        </w:r>
      </w:ins>
      <w:ins w:id="290" w:author="Dawn MacIsaac" w:date="2021-11-19T07:50:00Z">
        <w:r w:rsidR="00C07A6C">
          <w:rPr>
            <w:highlight w:val="yellow"/>
          </w:rPr>
          <w:t>maximum</w:t>
        </w:r>
      </w:ins>
      <w:ins w:id="291" w:author="Dawn MacIsaac" w:date="2021-11-19T07:49:00Z">
        <w:r w:rsidR="00C07A6C">
          <w:rPr>
            <w:highlight w:val="yellow"/>
          </w:rPr>
          <w:t xml:space="preserve"> likelihood?</w:t>
        </w:r>
      </w:ins>
      <w:ins w:id="292" w:author="Dawn MacIsaac" w:date="2021-11-19T07:08:00Z">
        <w:r w:rsidR="00FD7B39" w:rsidRPr="00C07A6C">
          <w:rPr>
            <w:highlight w:val="yellow"/>
            <w:rPrChange w:id="293" w:author="Dawn MacIsaac" w:date="2021-11-19T07:49:00Z">
              <w:rPr/>
            </w:rPrChange>
          </w:rPr>
          <w:t>)’)</w:t>
        </w:r>
      </w:ins>
      <w:ins w:id="294" w:author="Dawn MacIsaac" w:date="2021-11-19T08:42:00Z">
        <w:r>
          <w:t xml:space="preserve">.  </w:t>
        </w:r>
        <w:r>
          <w:t>Once the model was fully specified, it was used to forecast a value for every hour in the test set.</w:t>
        </w:r>
      </w:ins>
    </w:p>
    <w:p w14:paraId="2B0F0FF9" w14:textId="77777777" w:rsidR="00FD7B39" w:rsidRPr="00FD7B39" w:rsidRDefault="00FD7B39" w:rsidP="00FD7B39">
      <w:pPr>
        <w:pPrChange w:id="295" w:author="Dawn MacIsaac" w:date="2021-11-19T07:08:00Z">
          <w:pPr>
            <w:pStyle w:val="Caption"/>
            <w:jc w:val="center"/>
          </w:pPr>
        </w:pPrChange>
      </w:pPr>
    </w:p>
    <w:p w14:paraId="30C35DB9" w14:textId="54993CBA" w:rsidR="00F75072" w:rsidRDefault="00F75072" w:rsidP="001A3FAF">
      <w:pPr>
        <w:pStyle w:val="Heading3"/>
      </w:pPr>
      <w:bookmarkStart w:id="296" w:name="_Toc88140619"/>
      <w:r>
        <w:t>3.</w:t>
      </w:r>
      <w:r w:rsidR="0088211B">
        <w:t>2</w:t>
      </w:r>
      <w:r w:rsidR="00A54585">
        <w:t>.4</w:t>
      </w:r>
      <w:r>
        <w:t xml:space="preserve"> The </w:t>
      </w:r>
      <w:r w:rsidR="005A698D" w:rsidRPr="00A665D9">
        <w:t>Artificial Neural Network Short Term Load Forecaster</w:t>
      </w:r>
      <w:r w:rsidR="005A698D">
        <w:t xml:space="preserve"> (</w:t>
      </w:r>
      <w:proofErr w:type="spellStart"/>
      <w:r>
        <w:t>ANNSTLF-G3</w:t>
      </w:r>
      <w:proofErr w:type="spellEnd"/>
      <w:r w:rsidR="005A698D">
        <w:t>)</w:t>
      </w:r>
      <w:bookmarkEnd w:id="296"/>
    </w:p>
    <w:p w14:paraId="07E282C5" w14:textId="700ADC02" w:rsidR="005E3ACC" w:rsidRDefault="0030216B" w:rsidP="005E3ACC">
      <w:pPr>
        <w:ind w:firstLine="288"/>
      </w:pPr>
      <w:ins w:id="297" w:author="Dawn MacIsaac" w:date="2021-11-19T08:22:00Z">
        <w:r>
          <w:t>Three com</w:t>
        </w:r>
      </w:ins>
      <w:ins w:id="298" w:author="Dawn MacIsaac" w:date="2021-11-19T08:23:00Z">
        <w:r>
          <w:t>ponents nee</w:t>
        </w:r>
      </w:ins>
      <w:ins w:id="299" w:author="Dawn MacIsaac" w:date="2021-11-19T08:42:00Z">
        <w:r w:rsidR="009916F7">
          <w:t>d</w:t>
        </w:r>
      </w:ins>
      <w:ins w:id="300" w:author="Dawn MacIsaac" w:date="2021-11-19T08:23:00Z">
        <w:r>
          <w:t xml:space="preserve"> to be specified when implementing the </w:t>
        </w:r>
        <w:proofErr w:type="spellStart"/>
        <w:r>
          <w:t>ANNSTLF-G3</w:t>
        </w:r>
        <w:proofErr w:type="spellEnd"/>
        <w:r>
          <w:t xml:space="preserve">:  The </w:t>
        </w:r>
        <w:commentRangeStart w:id="301"/>
        <w:r>
          <w:t>BLF, the</w:t>
        </w:r>
      </w:ins>
      <w:ins w:id="302" w:author="Dawn MacIsaac" w:date="2021-11-19T08:24:00Z">
        <w:r w:rsidR="00D94F79">
          <w:t xml:space="preserve"> </w:t>
        </w:r>
      </w:ins>
      <w:ins w:id="303" w:author="Dawn MacIsaac" w:date="2021-11-19T08:23:00Z">
        <w:r>
          <w:t>CLF</w:t>
        </w:r>
      </w:ins>
      <w:commentRangeEnd w:id="301"/>
      <w:ins w:id="304" w:author="Dawn MacIsaac" w:date="2021-11-19T08:28:00Z">
        <w:r w:rsidR="00D94F79">
          <w:rPr>
            <w:rStyle w:val="CommentReference"/>
          </w:rPr>
          <w:commentReference w:id="301"/>
        </w:r>
      </w:ins>
      <w:ins w:id="305" w:author="Dawn MacIsaac" w:date="2021-11-19T08:23:00Z">
        <w:r>
          <w:t xml:space="preserve">, and the </w:t>
        </w:r>
        <w:proofErr w:type="spellStart"/>
        <w:r>
          <w:t>RL</w:t>
        </w:r>
      </w:ins>
      <w:ins w:id="306" w:author="Dawn MacIsaac" w:date="2021-11-19T08:25:00Z">
        <w:r w:rsidR="00D94F79">
          <w:t>S</w:t>
        </w:r>
        <w:proofErr w:type="spellEnd"/>
        <w:r w:rsidR="00D94F79">
          <w:t xml:space="preserve"> combiner</w:t>
        </w:r>
      </w:ins>
      <w:ins w:id="307" w:author="Dawn MacIsaac" w:date="2021-11-19T08:23:00Z">
        <w:r>
          <w:t xml:space="preserve">.  </w:t>
        </w:r>
      </w:ins>
      <w:del w:id="308" w:author="Dawn MacIsaac" w:date="2021-11-19T08:25:00Z">
        <w:r w:rsidR="00F7571F" w:rsidRPr="00F7571F" w:rsidDel="00D94F79">
          <w:delText xml:space="preserve">The </w:delText>
        </w:r>
      </w:del>
      <w:ins w:id="309" w:author="Dawn MacIsaac" w:date="2021-11-19T08:25:00Z">
        <w:r w:rsidR="00D94F79">
          <w:t>Both the</w:t>
        </w:r>
        <w:r w:rsidR="00D94F79" w:rsidRPr="00F7571F">
          <w:t xml:space="preserve"> </w:t>
        </w:r>
      </w:ins>
      <w:r w:rsidR="00F7571F" w:rsidRPr="00F7571F">
        <w:t xml:space="preserve">BLF and CLF networks </w:t>
      </w:r>
      <w:del w:id="310" w:author="Dawn MacIsaac" w:date="2021-11-19T08:25:00Z">
        <w:r w:rsidR="00F7571F" w:rsidRPr="00F7571F" w:rsidDel="00D94F79">
          <w:delText xml:space="preserve">are </w:delText>
        </w:r>
      </w:del>
      <w:ins w:id="311" w:author="Dawn MacIsaac" w:date="2021-11-19T08:25:00Z">
        <w:r w:rsidR="00D94F79">
          <w:t>were</w:t>
        </w:r>
        <w:r w:rsidR="00D94F79" w:rsidRPr="00F7571F">
          <w:t xml:space="preserve"> </w:t>
        </w:r>
      </w:ins>
      <w:r w:rsidR="00F7571F" w:rsidRPr="00F7571F">
        <w:t xml:space="preserve">trained using the resilient back-propagation algorithm. </w:t>
      </w:r>
      <w:commentRangeStart w:id="312"/>
      <w:del w:id="313" w:author="Dawn MacIsaac" w:date="2021-11-19T08:26:00Z">
        <w:r w:rsidR="00F7571F" w:rsidRPr="00F7571F" w:rsidDel="00D94F79">
          <w:delText xml:space="preserve">This is a highly effective training method that is frequently used to solve pattern recognition problems </w:delText>
        </w:r>
        <w:r w:rsidR="00F7571F" w:rsidDel="00D94F79">
          <w:fldChar w:fldCharType="begin" w:fldLock="1"/>
        </w:r>
        <w:r w:rsidR="004C5E63" w:rsidDel="00D94F79">
          <w:del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[175]","plainTextFormattedCitation":"[175]","previouslyFormattedCitation":"[175]"},"properties":{"noteIndex":0},"schema":"https://github.com/citation-style-language/schema/raw/master/csl-citation.json"}</w:delInstrText>
        </w:r>
        <w:r w:rsidR="00F7571F" w:rsidDel="00D94F79">
          <w:fldChar w:fldCharType="separate"/>
        </w:r>
        <w:r w:rsidR="00353469" w:rsidRPr="00353469" w:rsidDel="00D94F79">
          <w:rPr>
            <w:noProof/>
          </w:rPr>
          <w:delText>[175]</w:delText>
        </w:r>
        <w:r w:rsidR="00F7571F" w:rsidDel="00D94F79">
          <w:fldChar w:fldCharType="end"/>
        </w:r>
      </w:del>
      <w:commentRangeEnd w:id="312"/>
      <w:r w:rsidR="00D94F79">
        <w:rPr>
          <w:rStyle w:val="CommentReference"/>
        </w:rPr>
        <w:commentReference w:id="312"/>
      </w:r>
      <w:r w:rsidR="00F7571F" w:rsidRPr="00F7571F">
        <w:t>.</w:t>
      </w:r>
      <w:del w:id="314" w:author="Dawn MacIsaac" w:date="2021-11-19T08:27:00Z">
        <w:r w:rsidR="00F7571F" w:rsidRPr="00F7571F" w:rsidDel="00D94F79">
          <w:delText xml:space="preserve"> </w:delText>
        </w:r>
        <w:commentRangeStart w:id="315"/>
        <w:r w:rsidR="00F7571F" w:rsidRPr="00F7571F" w:rsidDel="00D94F79">
          <w:delText xml:space="preserve">Furthermore, we observed that this method outperformed the Levenberg-Marquardt back-propagation </w:delText>
        </w:r>
        <w:r w:rsidR="00F7571F" w:rsidRPr="00F7571F" w:rsidDel="00D94F79">
          <w:lastRenderedPageBreak/>
          <w:delText>method</w:delText>
        </w:r>
      </w:del>
      <w:commentRangeEnd w:id="315"/>
      <w:r w:rsidR="00361535">
        <w:rPr>
          <w:rStyle w:val="CommentReference"/>
        </w:rPr>
        <w:commentReference w:id="315"/>
      </w:r>
      <w:r w:rsidR="00F7571F" w:rsidRPr="00F7571F">
        <w:t xml:space="preserve">. </w:t>
      </w:r>
      <w:commentRangeStart w:id="316"/>
      <w:r w:rsidR="00F7571F" w:rsidRPr="00F7571F">
        <w:t>Sixty</w:t>
      </w:r>
      <w:commentRangeEnd w:id="316"/>
      <w:r w:rsidR="00361535">
        <w:rPr>
          <w:rStyle w:val="CommentReference"/>
        </w:rPr>
        <w:commentReference w:id="316"/>
      </w:r>
      <w:r w:rsidR="00F7571F" w:rsidRPr="00F7571F">
        <w:t xml:space="preserve"> neurons comprise the hidden layer.</w:t>
      </w:r>
      <w:r w:rsidR="005E3ACC">
        <w:t xml:space="preserve"> </w:t>
      </w:r>
      <w:r w:rsidR="00F7571F" w:rsidRPr="00F7571F">
        <w:t xml:space="preserve">The activation function in the hidden and output layers is a hyperbolic tangent sigmoid transfer function. When we changed the </w:t>
      </w:r>
      <w:commentRangeStart w:id="317"/>
      <w:r w:rsidR="00F7571F" w:rsidRPr="00F7571F">
        <w:t>activation function of the output layer from linear to tangent sigmoid, we observed an improvement in performance</w:t>
      </w:r>
      <w:commentRangeEnd w:id="317"/>
      <w:r w:rsidR="00B11C6E">
        <w:rPr>
          <w:rStyle w:val="CommentReference"/>
        </w:rPr>
        <w:commentReference w:id="317"/>
      </w:r>
      <w:r w:rsidR="00F7571F" w:rsidRPr="00F7571F">
        <w:t xml:space="preserve">. </w:t>
      </w:r>
    </w:p>
    <w:p w14:paraId="5961F4E6" w14:textId="093D7875" w:rsidR="00F7571F" w:rsidRDefault="00F7571F" w:rsidP="00474DF6">
      <w:pPr>
        <w:ind w:firstLine="288"/>
      </w:pPr>
      <w:r w:rsidRPr="00F7571F">
        <w:t>The training data was divided into two categories: 80% for training and 20% for validation. The RLS combiner begins with a weight of 0.5 for each hour for both the BLF and CLF outputs; after each iteration, the weights for each hour are automatically updated based on the algorithm's calculation.</w:t>
      </w:r>
      <w:r w:rsidR="00474DF6">
        <w:t xml:space="preserve"> </w:t>
      </w:r>
      <w:r w:rsidR="00474DF6" w:rsidRPr="00474DF6">
        <w:t>The table below shows the final weights calculated by the RLS combiner for each hour following the prediction of the Toronto test datasets.</w:t>
      </w:r>
    </w:p>
    <w:p w14:paraId="3F435F19" w14:textId="77777777" w:rsidR="00EC5A0E" w:rsidRDefault="00EC5A0E" w:rsidP="00EC5A0E">
      <w:pPr>
        <w:keepNext/>
        <w:ind w:firstLine="288"/>
        <w:jc w:val="center"/>
      </w:pPr>
      <w:commentRangeStart w:id="318"/>
      <w:r w:rsidRPr="00EC5A0E">
        <w:rPr>
          <w:noProof/>
        </w:rPr>
        <w:drawing>
          <wp:inline distT="0" distB="0" distL="0" distR="0" wp14:anchorId="5664A10D" wp14:editId="7489AE4B">
            <wp:extent cx="5486400" cy="519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19430"/>
                    </a:xfrm>
                    <a:prstGeom prst="rect">
                      <a:avLst/>
                    </a:prstGeom>
                    <a:noFill/>
                    <a:ln>
                      <a:noFill/>
                    </a:ln>
                  </pic:spPr>
                </pic:pic>
              </a:graphicData>
            </a:graphic>
          </wp:inline>
        </w:drawing>
      </w:r>
      <w:commentRangeEnd w:id="318"/>
      <w:r w:rsidR="008A0FF1">
        <w:rPr>
          <w:rStyle w:val="CommentReference"/>
        </w:rPr>
        <w:commentReference w:id="318"/>
      </w:r>
    </w:p>
    <w:p w14:paraId="59F45F82" w14:textId="77F08CD7" w:rsidR="00EC5A0E" w:rsidRPr="00F7571F" w:rsidRDefault="00EC5A0E" w:rsidP="00EC5A0E">
      <w:pPr>
        <w:pStyle w:val="Caption"/>
        <w:jc w:val="center"/>
      </w:pPr>
      <w:bookmarkStart w:id="319" w:name="_Toc88140662"/>
      <w:r>
        <w:t xml:space="preserve">Table </w:t>
      </w:r>
      <w:r w:rsidR="005D3519">
        <w:fldChar w:fldCharType="begin"/>
      </w:r>
      <w:r w:rsidR="005D3519">
        <w:instrText xml:space="preserve"> SEQ Table \* ARABIC </w:instrText>
      </w:r>
      <w:r w:rsidR="005D3519">
        <w:fldChar w:fldCharType="separate"/>
      </w:r>
      <w:r w:rsidR="009A363C">
        <w:rPr>
          <w:noProof/>
        </w:rPr>
        <w:t>4</w:t>
      </w:r>
      <w:r w:rsidR="005D3519">
        <w:rPr>
          <w:noProof/>
        </w:rPr>
        <w:fldChar w:fldCharType="end"/>
      </w:r>
      <w:r>
        <w:t xml:space="preserve"> – </w:t>
      </w:r>
      <w:r w:rsidRPr="00EC5A0E">
        <w:t>Final Weights for the Toronto Dataset Generated Using the RLS Combiner</w:t>
      </w:r>
      <w:bookmarkEnd w:id="319"/>
    </w:p>
    <w:p w14:paraId="7BCD79E4" w14:textId="77777777" w:rsidR="003B2A84" w:rsidRDefault="003B2A84" w:rsidP="00517EFD">
      <w:pPr>
        <w:keepNext/>
        <w:ind w:left="360"/>
      </w:pPr>
      <w:r>
        <w:rPr>
          <w:noProof/>
        </w:rPr>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75"/>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48431D47" w:rsidR="003B2A84" w:rsidRDefault="003B2A84" w:rsidP="003B2A84">
      <w:pPr>
        <w:pStyle w:val="Caption"/>
        <w:jc w:val="center"/>
      </w:pPr>
      <w:bookmarkStart w:id="320" w:name="_Toc88140685"/>
      <w:commentRangeStart w:id="321"/>
      <w:r>
        <w:t xml:space="preserve">Figure </w:t>
      </w:r>
      <w:r w:rsidR="005D3519">
        <w:fldChar w:fldCharType="begin"/>
      </w:r>
      <w:r w:rsidR="005D3519">
        <w:instrText xml:space="preserve"> SEQ Figure \* ARABIC </w:instrText>
      </w:r>
      <w:r w:rsidR="005D3519">
        <w:fldChar w:fldCharType="separate"/>
      </w:r>
      <w:r w:rsidR="009A363C">
        <w:rPr>
          <w:noProof/>
        </w:rPr>
        <w:t>11</w:t>
      </w:r>
      <w:r w:rsidR="005D3519">
        <w:rPr>
          <w:noProof/>
        </w:rPr>
        <w:fldChar w:fldCharType="end"/>
      </w:r>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320"/>
      <w:commentRangeEnd w:id="321"/>
      <w:r w:rsidR="009916F7">
        <w:rPr>
          <w:rStyle w:val="CommentReference"/>
          <w:b w:val="0"/>
          <w:bCs w:val="0"/>
        </w:rPr>
        <w:commentReference w:id="321"/>
      </w:r>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 xml:space="preserve">ANNs consists of the following: the previous day's actual load (24 inputs), the previous day's actual temperature (24 inputs), the current day's actual temperature (24 inputs), and the current day's type (7 inputs containing ones and zeros). Both the BLF and the CLF used </w:t>
      </w:r>
      <w:r w:rsidRPr="00C8143C">
        <w:lastRenderedPageBreak/>
        <w:t>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719149C3" w:rsidR="002E0AEC" w:rsidRPr="0079016F" w:rsidRDefault="002E0AEC" w:rsidP="00E141F5">
      <w:pPr>
        <w:pStyle w:val="Heading2"/>
      </w:pPr>
      <w:bookmarkStart w:id="322" w:name="_Toc88140620"/>
      <w:r>
        <w:t>3.</w:t>
      </w:r>
      <w:r w:rsidR="00E141F5">
        <w:t>3</w:t>
      </w:r>
      <w:r>
        <w:t xml:space="preserve"> </w:t>
      </w:r>
      <w:r w:rsidR="001A3FAF" w:rsidRPr="002A6B03">
        <w:t>Implementation Specifications for</w:t>
      </w:r>
      <w:r w:rsidR="001A3FAF">
        <w:t xml:space="preserve"> t</w:t>
      </w:r>
      <w:r>
        <w:t>he Deep Learning Forecasters</w:t>
      </w:r>
      <w:bookmarkEnd w:id="322"/>
    </w:p>
    <w:p w14:paraId="1669F607" w14:textId="77777777" w:rsidR="00F15766" w:rsidRDefault="00D16944" w:rsidP="00F15766">
      <w:pPr>
        <w:pStyle w:val="Heading3"/>
      </w:pPr>
      <w:bookmarkStart w:id="323" w:name="_Toc88140621"/>
      <w:r>
        <w:t>3.</w:t>
      </w:r>
      <w:r w:rsidR="00D77BAA">
        <w:t>3</w:t>
      </w:r>
      <w:r w:rsidR="00B93EB2">
        <w:t>.1</w:t>
      </w:r>
      <w:r>
        <w:t xml:space="preserve"> </w:t>
      </w:r>
      <w:r w:rsidR="00F15766">
        <w:t>The Long Short Term Memory Forecaster (LSTM)</w:t>
      </w:r>
      <w:bookmarkEnd w:id="323"/>
    </w:p>
    <w:p w14:paraId="0889A413" w14:textId="7CDD961E"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4C5E63">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[176]","plainTextFormattedCitation":"[176]","previouslyFormattedCitation":"[176]"},"properties":{"noteIndex":0},"schema":"https://github.com/citation-style-language/schema/raw/master/csl-citation.json"}</w:instrText>
      </w:r>
      <w:r>
        <w:fldChar w:fldCharType="separate"/>
      </w:r>
      <w:r w:rsidR="00353469" w:rsidRPr="00353469">
        <w:rPr>
          <w:noProof/>
        </w:rPr>
        <w:t>[176]</w:t>
      </w:r>
      <w:r>
        <w:fldChar w:fldCharType="end"/>
      </w:r>
      <w:r>
        <w:t>.</w:t>
      </w:r>
    </w:p>
    <w:p w14:paraId="2AAB5AF8" w14:textId="4D9A7B64"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[87]","plainTextFormattedCitation":"[1], [87]","previouslyFormattedCitation":"[1], [87]"},"properties":{"noteIndex":0},"schema":"https://github.com/citation-style-language/schema/raw/master/csl-citation.json"}</w:instrText>
      </w:r>
      <w:r w:rsidR="00541EAD">
        <w:fldChar w:fldCharType="separate"/>
      </w:r>
      <w:r w:rsidR="001A7F97" w:rsidRPr="001A7F97">
        <w:rPr>
          <w:noProof/>
        </w:rPr>
        <w:t>[1], [87]</w:t>
      </w:r>
      <w:r w:rsidR="00541EAD">
        <w:fldChar w:fldCharType="end"/>
      </w:r>
      <w:r w:rsidR="00541EAD">
        <w:t xml:space="preserve">, </w:t>
      </w:r>
      <w:r w:rsidRPr="008A13AD">
        <w:t xml:space="preserve">we emulated the ANNSTLF structure by developing a Base Load Forecaster, a Change in Load Forecaster, and an RLS combiner using the 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324" w:name="_Toc88140622"/>
      <w:r>
        <w:lastRenderedPageBreak/>
        <w:t>3.</w:t>
      </w:r>
      <w:r w:rsidR="008F086A">
        <w:t>3.2</w:t>
      </w:r>
      <w:r>
        <w:t xml:space="preserve"> </w:t>
      </w:r>
      <w:r w:rsidR="00AE21E5">
        <w:t>The Convolutional Neural Network Forecaster (CNN)</w:t>
      </w:r>
      <w:bookmarkEnd w:id="324"/>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67E6FE14"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4C5E63">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[177]","plainTextFormattedCitation":"[177]","previouslyFormattedCitation":"[177]"},"properties":{"noteIndex":0},"schema":"https://github.com/citation-style-language/schema/raw/master/csl-citation.json"}</w:instrText>
      </w:r>
      <w:r>
        <w:fldChar w:fldCharType="separate"/>
      </w:r>
      <w:r w:rsidR="00353469" w:rsidRPr="00353469">
        <w:rPr>
          <w:noProof/>
        </w:rPr>
        <w:t>[177]</w:t>
      </w:r>
      <w:r>
        <w:fldChar w:fldCharType="end"/>
      </w:r>
      <w:r w:rsidRPr="001746BC">
        <w:t>.</w:t>
      </w:r>
    </w:p>
    <w:p w14:paraId="75644D12" w14:textId="518C45C1" w:rsidR="008F44DD" w:rsidRDefault="008F44DD" w:rsidP="008F44DD">
      <w:pPr>
        <w:pStyle w:val="Heading2"/>
      </w:pPr>
      <w:bookmarkStart w:id="325" w:name="_Toc88140623"/>
      <w:r>
        <w:t>3.</w:t>
      </w:r>
      <w:r w:rsidR="005C5901">
        <w:t>4</w:t>
      </w:r>
      <w:r>
        <w:t xml:space="preserve"> Method Analysis</w:t>
      </w:r>
      <w:bookmarkEnd w:id="325"/>
    </w:p>
    <w:p w14:paraId="7C18C093" w14:textId="2AC1A4C5" w:rsidR="00654B3E" w:rsidRDefault="00C32C31" w:rsidP="00B1295A">
      <w:pPr>
        <w:ind w:firstLine="288"/>
      </w:pPr>
      <w:r>
        <w:t>MATLAB version R2021b was used to implement all forecasters. Our goal is to forecast the following day's load and identify daily peaks. For the overall regular load forecasts, we calculated the mean absolute percentage error (MAPE) and the root mean squared error (RMSE). The metrics listed above are the most critical; additional metrics and a description of the preceding are included in Chapter 2.</w:t>
      </w:r>
      <w:r w:rsidR="00B1295A">
        <w:t xml:space="preserve"> </w:t>
      </w:r>
      <w:r>
        <w:t xml:space="preserve">A brief note on the </w:t>
      </w:r>
      <w:r w:rsidR="00A039C8">
        <w:t>forecaster</w:t>
      </w:r>
      <w:r>
        <w:t>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w:t>
      </w:r>
      <w:r w:rsidRPr="00B1295A">
        <w:lastRenderedPageBreak/>
        <w:t xml:space="preserve">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326" w:name="_Toc88140624"/>
      <w:r>
        <w:t>3.</w:t>
      </w:r>
      <w:r w:rsidR="004B52E9">
        <w:t>4</w:t>
      </w:r>
      <w:r>
        <w:t>.</w:t>
      </w:r>
      <w:r w:rsidR="00C02C1C">
        <w:t>1</w:t>
      </w:r>
      <w:r>
        <w:t xml:space="preserve"> </w:t>
      </w:r>
      <w:r w:rsidRPr="00BE5F2A">
        <w:t>A Brief Note on Peak Detection Accuracy</w:t>
      </w:r>
      <w:bookmarkEnd w:id="326"/>
    </w:p>
    <w:p w14:paraId="3B2E05EE" w14:textId="5A358990" w:rsidR="0090132C" w:rsidRDefault="00D17C49" w:rsidP="0090132C">
      <w:pPr>
        <w:ind w:firstLine="288"/>
      </w:pPr>
      <w:r w:rsidRPr="00D17C49">
        <w:t>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hourly aggregated load demand. As a result, the daily maximum represents the day's actual peak.</w:t>
      </w:r>
    </w:p>
    <w:p w14:paraId="6FA64A82" w14:textId="77777777" w:rsidR="0090132C" w:rsidRDefault="0090132C" w:rsidP="0090132C">
      <w:pPr>
        <w:ind w:firstLine="288"/>
        <w:jc w:val="center"/>
      </w:pPr>
      <w:r w:rsidRPr="00562DD0">
        <w:rPr>
          <w:noProof/>
        </w:rPr>
        <w:lastRenderedPageBreak/>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6">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31223C39" w:rsidR="0090132C" w:rsidRDefault="0090132C" w:rsidP="0090132C">
      <w:pPr>
        <w:pStyle w:val="Caption"/>
        <w:jc w:val="center"/>
      </w:pPr>
      <w:bookmarkStart w:id="327" w:name="_Toc88140686"/>
      <w:r>
        <w:t xml:space="preserve">Figure </w:t>
      </w:r>
      <w:r w:rsidR="005D3519">
        <w:fldChar w:fldCharType="begin"/>
      </w:r>
      <w:r w:rsidR="005D3519">
        <w:instrText xml:space="preserve"> SEQ Figure \* ARABIC </w:instrText>
      </w:r>
      <w:r w:rsidR="005D3519">
        <w:fldChar w:fldCharType="separate"/>
      </w:r>
      <w:r w:rsidR="009A363C">
        <w:rPr>
          <w:noProof/>
        </w:rPr>
        <w:t>12</w:t>
      </w:r>
      <w:r w:rsidR="005D3519">
        <w:rPr>
          <w:noProof/>
        </w:rPr>
        <w:fldChar w:fldCharType="end"/>
      </w:r>
      <w:r>
        <w:t xml:space="preserve"> - </w:t>
      </w:r>
      <w:r w:rsidRPr="005E08B9">
        <w:t xml:space="preserve">Load Demand on March 11, 2019, and CNN Forecast </w:t>
      </w:r>
      <w:r>
        <w:t>– Toronto Dataset</w:t>
      </w:r>
      <w:bookmarkEnd w:id="327"/>
    </w:p>
    <w:p w14:paraId="1C9633B3" w14:textId="273A3425" w:rsidR="0090132C" w:rsidRDefault="00C02C1C" w:rsidP="007D4CD3">
      <w:pPr>
        <w:ind w:firstLine="288"/>
      </w:pPr>
      <w:r w:rsidRPr="00C02C1C">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2B4E80">
        <w:t>Although</w:t>
      </w:r>
      <w:r w:rsidR="0097412C">
        <w:t xml:space="preserve">, the </w:t>
      </w:r>
      <w:r w:rsidRPr="00C02C1C">
        <w:t>CNN</w:t>
      </w:r>
      <w:r w:rsidR="0097412C">
        <w:t xml:space="preserve"> </w:t>
      </w:r>
      <w:r w:rsidRPr="00C02C1C">
        <w:t xml:space="preserve">forecasted a peak at 18:00 with a value of 6603 MW. </w:t>
      </w:r>
      <w:r w:rsidR="007D58D6">
        <w:t>But d</w:t>
      </w:r>
      <w:r w:rsidRPr="00C02C1C">
        <w:t xml:space="preserve">ue to the fact that we will be comparing the predicted time to the one at 10:00, the random peak has an effect on our MAE and MBE accuracy metrics for time difference. This is merely a point to consider in terms of the </w:t>
      </w:r>
      <w:r w:rsidR="00A039C8">
        <w:t>forecaster</w:t>
      </w:r>
      <w:r w:rsidRPr="00C02C1C">
        <w:t>s' accuracy at detecting peaks. A significantly more accurate metric for comparing time differences could be used in future work.</w:t>
      </w:r>
    </w:p>
    <w:p w14:paraId="022BBD4E" w14:textId="3B3773B6" w:rsidR="00116916" w:rsidRDefault="00116916" w:rsidP="008223C2">
      <w:pPr>
        <w:pStyle w:val="Heading2"/>
      </w:pPr>
      <w:bookmarkStart w:id="328" w:name="_Toc88140625"/>
      <w:r>
        <w:lastRenderedPageBreak/>
        <w:t>3.</w:t>
      </w:r>
      <w:r w:rsidR="00DF586D">
        <w:t>5</w:t>
      </w:r>
      <w:r w:rsidR="008223C2" w:rsidRPr="008223C2">
        <w:t xml:space="preserve"> The Performance of </w:t>
      </w:r>
      <w:r w:rsidR="00A039C8">
        <w:t>Forecaster</w:t>
      </w:r>
      <w:r w:rsidR="008223C2" w:rsidRPr="008223C2">
        <w:t>s on the Toronto Dataset</w:t>
      </w:r>
      <w:bookmarkEnd w:id="328"/>
    </w:p>
    <w:p w14:paraId="13765B5E" w14:textId="0F0A62E7" w:rsidR="006963BD" w:rsidRDefault="00C400C8" w:rsidP="00105F26">
      <w:pPr>
        <w:ind w:firstLine="288"/>
      </w:pPr>
      <w:r>
        <w:fldChar w:fldCharType="begin"/>
      </w:r>
      <w:r>
        <w:instrText xml:space="preserve"> REF _Ref86081137 \h </w:instrText>
      </w:r>
      <w:r>
        <w:fldChar w:fldCharType="separate"/>
      </w:r>
      <w:r w:rsidR="009A363C">
        <w:t xml:space="preserve">Figure </w:t>
      </w:r>
      <w:r w:rsidR="009A363C">
        <w:rPr>
          <w:noProof/>
        </w:rPr>
        <w:t>13</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9A363C">
        <w:t xml:space="preserve">Figure </w:t>
      </w:r>
      <w:r w:rsidR="009A363C">
        <w:rPr>
          <w:noProof/>
        </w:rPr>
        <w:t>14</w:t>
      </w:r>
      <w:r>
        <w:fldChar w:fldCharType="end"/>
      </w:r>
      <w:r w:rsidR="0056361D" w:rsidRPr="0056361D">
        <w:t xml:space="preserve"> and </w:t>
      </w:r>
      <w:r>
        <w:fldChar w:fldCharType="begin"/>
      </w:r>
      <w:r>
        <w:instrText xml:space="preserve"> REF _Ref85285958 \h </w:instrText>
      </w:r>
      <w:r>
        <w:fldChar w:fldCharType="separate"/>
      </w:r>
      <w:r w:rsidR="009A363C">
        <w:t xml:space="preserve">Table </w:t>
      </w:r>
      <w:r w:rsidR="009A363C">
        <w:rPr>
          <w:noProof/>
        </w:rPr>
        <w:t>5</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9A363C">
        <w:t xml:space="preserve">Table </w:t>
      </w:r>
      <w:r w:rsidR="009A363C">
        <w:rPr>
          <w:noProof/>
        </w:rPr>
        <w:t>6</w:t>
      </w:r>
      <w:r w:rsidR="006963BD">
        <w:fldChar w:fldCharType="end"/>
      </w:r>
      <w:r w:rsidR="006963BD">
        <w:t xml:space="preserve">. </w:t>
      </w:r>
    </w:p>
    <w:p w14:paraId="69117F13" w14:textId="77777777" w:rsidR="00D845F5" w:rsidRDefault="00D845F5" w:rsidP="00D845F5">
      <w:pPr>
        <w:ind w:firstLine="288"/>
        <w:jc w:val="center"/>
      </w:pPr>
      <w:r w:rsidRPr="00B17028">
        <w:rPr>
          <w:noProof/>
        </w:rPr>
        <w:drawing>
          <wp:inline distT="0" distB="0" distL="0" distR="0" wp14:anchorId="6F69A473" wp14:editId="72CB3567">
            <wp:extent cx="5143500" cy="76200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3500" cy="762000"/>
                    </a:xfrm>
                    <a:prstGeom prst="rect">
                      <a:avLst/>
                    </a:prstGeom>
                    <a:noFill/>
                    <a:ln>
                      <a:noFill/>
                    </a:ln>
                  </pic:spPr>
                </pic:pic>
              </a:graphicData>
            </a:graphic>
          </wp:inline>
        </w:drawing>
      </w:r>
    </w:p>
    <w:p w14:paraId="73783D59" w14:textId="1090E972" w:rsidR="00D845F5" w:rsidRPr="00D845F5" w:rsidRDefault="00D845F5" w:rsidP="006963BD">
      <w:pPr>
        <w:pStyle w:val="Caption"/>
        <w:jc w:val="center"/>
      </w:pPr>
      <w:bookmarkStart w:id="329" w:name="_Ref85285958"/>
      <w:bookmarkStart w:id="330" w:name="_Toc88140663"/>
      <w:r>
        <w:t xml:space="preserve">Table </w:t>
      </w:r>
      <w:r w:rsidR="005D3519">
        <w:fldChar w:fldCharType="begin"/>
      </w:r>
      <w:r w:rsidR="005D3519">
        <w:instrText xml:space="preserve"> SEQ Table \* ARABIC </w:instrText>
      </w:r>
      <w:r w:rsidR="005D3519">
        <w:fldChar w:fldCharType="separate"/>
      </w:r>
      <w:r w:rsidR="009A363C">
        <w:rPr>
          <w:noProof/>
        </w:rPr>
        <w:t>5</w:t>
      </w:r>
      <w:r w:rsidR="005D3519">
        <w:rPr>
          <w:noProof/>
        </w:rPr>
        <w:fldChar w:fldCharType="end"/>
      </w:r>
      <w:bookmarkEnd w:id="329"/>
      <w:r>
        <w:t xml:space="preserve"> - </w:t>
      </w:r>
      <w:r w:rsidRPr="00356293">
        <w:t xml:space="preserve">Overall MAPE and RMSE for Each </w:t>
      </w:r>
      <w:r w:rsidR="00A039C8">
        <w:t>Forecaster</w:t>
      </w:r>
      <w:r w:rsidRPr="00356293">
        <w:t xml:space="preserve"> </w:t>
      </w:r>
      <w:r w:rsidRPr="000A402A">
        <w:t>– Toronto Dataset</w:t>
      </w:r>
      <w:bookmarkEnd w:id="330"/>
    </w:p>
    <w:p w14:paraId="79E96E1B" w14:textId="45613C85" w:rsidR="00A155C1" w:rsidRDefault="007544C6" w:rsidP="007544C6">
      <w:pPr>
        <w:ind w:firstLine="288"/>
        <w:jc w:val="center"/>
      </w:pPr>
      <w:r w:rsidRPr="007544C6">
        <w:rPr>
          <w:noProof/>
        </w:rPr>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1EBD8B29" w:rsidR="000F2742" w:rsidRDefault="00A155C1" w:rsidP="00105F26">
      <w:pPr>
        <w:pStyle w:val="Caption"/>
        <w:jc w:val="center"/>
      </w:pPr>
      <w:bookmarkStart w:id="331" w:name="_Ref86081137"/>
      <w:bookmarkStart w:id="332" w:name="_Toc88140687"/>
      <w:r>
        <w:t xml:space="preserve">Figure </w:t>
      </w:r>
      <w:r w:rsidR="005D3519">
        <w:fldChar w:fldCharType="begin"/>
      </w:r>
      <w:r w:rsidR="005D3519">
        <w:instrText xml:space="preserve"> SEQ Figure \* ARABIC </w:instrText>
      </w:r>
      <w:r w:rsidR="005D3519">
        <w:fldChar w:fldCharType="separate"/>
      </w:r>
      <w:r w:rsidR="009A363C">
        <w:rPr>
          <w:noProof/>
        </w:rPr>
        <w:t>13</w:t>
      </w:r>
      <w:r w:rsidR="005D3519">
        <w:rPr>
          <w:noProof/>
        </w:rPr>
        <w:fldChar w:fldCharType="end"/>
      </w:r>
      <w:bookmarkEnd w:id="331"/>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332"/>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79">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39856C02" w:rsidR="000F2742" w:rsidRDefault="000F2742" w:rsidP="000F2742">
      <w:pPr>
        <w:pStyle w:val="Caption"/>
        <w:jc w:val="center"/>
      </w:pPr>
      <w:bookmarkStart w:id="333" w:name="_Ref85373404"/>
      <w:bookmarkStart w:id="334" w:name="_Toc88140688"/>
      <w:r>
        <w:t xml:space="preserve">Figure </w:t>
      </w:r>
      <w:r w:rsidR="005D3519">
        <w:fldChar w:fldCharType="begin"/>
      </w:r>
      <w:r w:rsidR="005D3519">
        <w:instrText xml:space="preserve"> SEQ Figure \* ARABIC </w:instrText>
      </w:r>
      <w:r w:rsidR="005D3519">
        <w:fldChar w:fldCharType="separate"/>
      </w:r>
      <w:r w:rsidR="009A363C">
        <w:rPr>
          <w:noProof/>
        </w:rPr>
        <w:t>14</w:t>
      </w:r>
      <w:r w:rsidR="005D3519">
        <w:rPr>
          <w:noProof/>
        </w:rPr>
        <w:fldChar w:fldCharType="end"/>
      </w:r>
      <w:bookmarkEnd w:id="333"/>
      <w:r>
        <w:t xml:space="preserve"> - </w:t>
      </w:r>
      <w:r w:rsidRPr="00554616">
        <w:t xml:space="preserve">Overall Error Distribution for All </w:t>
      </w:r>
      <w:r w:rsidR="0025420C">
        <w:t>Forecaster</w:t>
      </w:r>
      <w:r w:rsidRPr="00554616">
        <w:t>s</w:t>
      </w:r>
      <w:r>
        <w:t xml:space="preserve"> – Toronto Dataset</w:t>
      </w:r>
      <w:bookmarkEnd w:id="334"/>
    </w:p>
    <w:p w14:paraId="06EC31F0" w14:textId="77777777" w:rsidR="007E29EE" w:rsidRDefault="007E29EE" w:rsidP="007E29EE">
      <w:pPr>
        <w:ind w:firstLine="288"/>
        <w:jc w:val="center"/>
      </w:pPr>
      <w:r w:rsidRPr="00803ABA">
        <w:rPr>
          <w:noProof/>
        </w:rPr>
        <w:drawing>
          <wp:inline distT="0" distB="0" distL="0" distR="0" wp14:anchorId="11C9D348" wp14:editId="59E0FFA0">
            <wp:extent cx="5153025" cy="96904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049" cy="970739"/>
                    </a:xfrm>
                    <a:prstGeom prst="rect">
                      <a:avLst/>
                    </a:prstGeom>
                    <a:noFill/>
                    <a:ln>
                      <a:noFill/>
                    </a:ln>
                  </pic:spPr>
                </pic:pic>
              </a:graphicData>
            </a:graphic>
          </wp:inline>
        </w:drawing>
      </w:r>
    </w:p>
    <w:p w14:paraId="2E446B01" w14:textId="19B81E66" w:rsidR="007E29EE" w:rsidRDefault="007E29EE" w:rsidP="007E29EE">
      <w:pPr>
        <w:pStyle w:val="Caption"/>
        <w:jc w:val="center"/>
      </w:pPr>
      <w:bookmarkStart w:id="335" w:name="_Ref85286062"/>
      <w:bookmarkStart w:id="336" w:name="_Toc88140664"/>
      <w:r>
        <w:t xml:space="preserve">Table </w:t>
      </w:r>
      <w:r w:rsidR="005D3519">
        <w:fldChar w:fldCharType="begin"/>
      </w:r>
      <w:r w:rsidR="005D3519">
        <w:instrText xml:space="preserve"> SEQ Table \* ARABIC </w:instrText>
      </w:r>
      <w:r w:rsidR="005D3519">
        <w:fldChar w:fldCharType="separate"/>
      </w:r>
      <w:r w:rsidR="009A363C">
        <w:rPr>
          <w:noProof/>
        </w:rPr>
        <w:t>6</w:t>
      </w:r>
      <w:r w:rsidR="005D3519">
        <w:rPr>
          <w:noProof/>
        </w:rPr>
        <w:fldChar w:fldCharType="end"/>
      </w:r>
      <w:bookmarkEnd w:id="335"/>
      <w:r>
        <w:t xml:space="preserve"> - </w:t>
      </w:r>
      <w:r w:rsidRPr="0049763C">
        <w:t>Matrix Analysis of Peak Values and Time Difference – Toronto Dataset</w:t>
      </w:r>
      <w:bookmarkEnd w:id="336"/>
    </w:p>
    <w:p w14:paraId="75B5F696" w14:textId="371354AF" w:rsidR="007B0505" w:rsidRDefault="007B0505" w:rsidP="008223C2">
      <w:pPr>
        <w:pStyle w:val="Heading3"/>
      </w:pPr>
      <w:bookmarkStart w:id="337" w:name="_Toc88140626"/>
      <w:r>
        <w:t>3.</w:t>
      </w:r>
      <w:r w:rsidR="00B71491">
        <w:t>5</w:t>
      </w:r>
      <w:r>
        <w:t>.</w:t>
      </w:r>
      <w:r w:rsidR="00901E19">
        <w:t>1</w:t>
      </w:r>
      <w:r>
        <w:t xml:space="preserve"> </w:t>
      </w:r>
      <w:r w:rsidR="00B06C64" w:rsidRPr="00B06C64">
        <w:t>Discussion of the Toronto Dataset's Overall Performance</w:t>
      </w:r>
      <w:bookmarkEnd w:id="337"/>
    </w:p>
    <w:p w14:paraId="4E1A3825" w14:textId="17DA01C5"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9A363C">
        <w:t xml:space="preserve">Table </w:t>
      </w:r>
      <w:r w:rsidR="009A363C">
        <w:rPr>
          <w:noProof/>
        </w:rPr>
        <w:t>5</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9A363C">
        <w:t xml:space="preserve">Figure </w:t>
      </w:r>
      <w:r w:rsidR="009A363C">
        <w:rPr>
          <w:noProof/>
        </w:rPr>
        <w:t>13</w:t>
      </w:r>
      <w:r>
        <w:fldChar w:fldCharType="end"/>
      </w:r>
      <w:r>
        <w:t xml:space="preserve"> </w:t>
      </w:r>
      <w:r w:rsidRPr="00506A2F">
        <w:t xml:space="preserve">and the boxplot in </w:t>
      </w:r>
      <w:r>
        <w:fldChar w:fldCharType="begin"/>
      </w:r>
      <w:r>
        <w:instrText xml:space="preserve"> REF _Ref85373404 \h </w:instrText>
      </w:r>
      <w:r>
        <w:fldChar w:fldCharType="separate"/>
      </w:r>
      <w:r w:rsidR="009A363C">
        <w:t xml:space="preserve">Figure </w:t>
      </w:r>
      <w:r w:rsidR="009A363C">
        <w:rPr>
          <w:noProof/>
        </w:rPr>
        <w:t>14</w:t>
      </w:r>
      <w:r>
        <w:fldChar w:fldCharType="end"/>
      </w:r>
      <w:r w:rsidRPr="00506A2F">
        <w:t xml:space="preserve">, we can make the same observation. Additionally, the CNN </w:t>
      </w:r>
      <w:r w:rsidR="0025420C">
        <w:t>forecaster</w:t>
      </w:r>
      <w:r w:rsidRPr="00506A2F">
        <w:t xml:space="preserve"> had the smallest </w:t>
      </w:r>
      <w:r w:rsidRPr="00506A2F">
        <w:lastRenderedPageBreak/>
        <w:t xml:space="preserve">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338" w:name="_Toc88140627"/>
      <w:r>
        <w:t>3.6</w:t>
      </w:r>
      <w:r w:rsidRPr="008223C2">
        <w:t xml:space="preserve"> The Performance of </w:t>
      </w:r>
      <w:r w:rsidR="0025420C">
        <w:t>Forecaster</w:t>
      </w:r>
      <w:r w:rsidRPr="008223C2">
        <w:t xml:space="preserve">s on the </w:t>
      </w:r>
      <w:r>
        <w:t>Ottawa</w:t>
      </w:r>
      <w:r w:rsidRPr="008223C2">
        <w:t xml:space="preserve"> Dataset</w:t>
      </w:r>
      <w:bookmarkEnd w:id="338"/>
    </w:p>
    <w:p w14:paraId="72C634F1" w14:textId="0177B2CB" w:rsidR="000F2742" w:rsidRDefault="000305CC" w:rsidP="003B182F">
      <w:pPr>
        <w:ind w:firstLine="288"/>
      </w:pPr>
      <w:r>
        <w:fldChar w:fldCharType="begin"/>
      </w:r>
      <w:r>
        <w:instrText xml:space="preserve"> REF _Ref86082372 \h </w:instrText>
      </w:r>
      <w:r>
        <w:fldChar w:fldCharType="separate"/>
      </w:r>
      <w:r w:rsidR="009A363C">
        <w:t xml:space="preserve">Figure </w:t>
      </w:r>
      <w:r w:rsidR="009A363C">
        <w:rPr>
          <w:noProof/>
        </w:rPr>
        <w:t>15</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9A363C">
        <w:t xml:space="preserve">Figure </w:t>
      </w:r>
      <w:r w:rsidR="009A363C">
        <w:rPr>
          <w:noProof/>
        </w:rPr>
        <w:t>16</w:t>
      </w:r>
      <w:r>
        <w:fldChar w:fldCharType="end"/>
      </w:r>
      <w:r w:rsidRPr="000305CC">
        <w:t xml:space="preserve"> and the key performance metrics are listed in </w:t>
      </w:r>
      <w:r>
        <w:fldChar w:fldCharType="begin"/>
      </w:r>
      <w:r>
        <w:instrText xml:space="preserve"> REF _Ref85285966 \h </w:instrText>
      </w:r>
      <w:r>
        <w:fldChar w:fldCharType="separate"/>
      </w:r>
      <w:r w:rsidR="009A363C">
        <w:t xml:space="preserve">Table </w:t>
      </w:r>
      <w:r w:rsidR="009A363C">
        <w:rPr>
          <w:noProof/>
        </w:rPr>
        <w:t>7</w:t>
      </w:r>
      <w:r>
        <w:fldChar w:fldCharType="end"/>
      </w:r>
      <w:r w:rsidRPr="000305CC">
        <w:t xml:space="preserve">. </w:t>
      </w:r>
      <w:r>
        <w:fldChar w:fldCharType="begin"/>
      </w:r>
      <w:r>
        <w:instrText xml:space="preserve"> REF _Ref85286056 \h </w:instrText>
      </w:r>
      <w:r>
        <w:fldChar w:fldCharType="separate"/>
      </w:r>
      <w:r w:rsidR="009A363C">
        <w:t xml:space="preserve">Table </w:t>
      </w:r>
      <w:r w:rsidR="009A363C">
        <w:rPr>
          <w:noProof/>
        </w:rPr>
        <w:t>8</w:t>
      </w:r>
      <w:r>
        <w:fldChar w:fldCharType="end"/>
      </w:r>
      <w:r>
        <w:t xml:space="preserve"> </w:t>
      </w:r>
      <w:r w:rsidRPr="000305CC">
        <w:t xml:space="preserve">summarizes the </w:t>
      </w:r>
      <w:r w:rsidR="0025420C">
        <w:t>forecaster</w:t>
      </w:r>
      <w:r w:rsidRPr="000305CC">
        <w:t>'s performance in predicting daily peaks.</w:t>
      </w:r>
    </w:p>
    <w:p w14:paraId="19792CE4" w14:textId="77777777" w:rsidR="002C4587" w:rsidRPr="000A402A" w:rsidRDefault="002C4587" w:rsidP="002C4587">
      <w:pPr>
        <w:jc w:val="center"/>
      </w:pPr>
      <w:r w:rsidRPr="00D23931">
        <w:rPr>
          <w:noProof/>
        </w:rPr>
        <w:drawing>
          <wp:inline distT="0" distB="0" distL="0" distR="0" wp14:anchorId="3A5F2C40" wp14:editId="70315B8E">
            <wp:extent cx="46291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29477" cy="685848"/>
                    </a:xfrm>
                    <a:prstGeom prst="rect">
                      <a:avLst/>
                    </a:prstGeom>
                    <a:noFill/>
                    <a:ln>
                      <a:noFill/>
                    </a:ln>
                  </pic:spPr>
                </pic:pic>
              </a:graphicData>
            </a:graphic>
          </wp:inline>
        </w:drawing>
      </w:r>
    </w:p>
    <w:p w14:paraId="58BBDECC" w14:textId="242C83B8" w:rsidR="002C4587" w:rsidRDefault="002C4587" w:rsidP="002C4587">
      <w:pPr>
        <w:pStyle w:val="Caption"/>
        <w:jc w:val="center"/>
      </w:pPr>
      <w:bookmarkStart w:id="339" w:name="_Ref85285966"/>
      <w:bookmarkStart w:id="340" w:name="_Ref86082422"/>
      <w:bookmarkStart w:id="341" w:name="_Toc88140665"/>
      <w:r>
        <w:t xml:space="preserve">Table </w:t>
      </w:r>
      <w:r w:rsidR="005D3519">
        <w:fldChar w:fldCharType="begin"/>
      </w:r>
      <w:r w:rsidR="005D3519">
        <w:instrText xml:space="preserve"> SEQ Table \* ARABIC </w:instrText>
      </w:r>
      <w:r w:rsidR="005D3519">
        <w:fldChar w:fldCharType="separate"/>
      </w:r>
      <w:r w:rsidR="009A363C">
        <w:rPr>
          <w:noProof/>
        </w:rPr>
        <w:t>7</w:t>
      </w:r>
      <w:r w:rsidR="005D3519">
        <w:rPr>
          <w:noProof/>
        </w:rPr>
        <w:fldChar w:fldCharType="end"/>
      </w:r>
      <w:bookmarkEnd w:id="339"/>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340"/>
      <w:bookmarkEnd w:id="341"/>
    </w:p>
    <w:p w14:paraId="736CC9B0" w14:textId="77777777" w:rsidR="002C4587" w:rsidRPr="00EB444C" w:rsidRDefault="002C4587" w:rsidP="002C4587">
      <w:pPr>
        <w:ind w:firstLine="288"/>
        <w:jc w:val="center"/>
        <w:rPr>
          <w:kern w:val="32"/>
          <w:sz w:val="28"/>
          <w:szCs w:val="32"/>
        </w:rPr>
      </w:pPr>
      <w:r w:rsidRPr="000D4110">
        <w:rPr>
          <w:noProof/>
        </w:rPr>
        <w:drawing>
          <wp:inline distT="0" distB="0" distL="0" distR="0" wp14:anchorId="3926DF8C" wp14:editId="235AE304">
            <wp:extent cx="4558553"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9076" cy="857348"/>
                    </a:xfrm>
                    <a:prstGeom prst="rect">
                      <a:avLst/>
                    </a:prstGeom>
                    <a:noFill/>
                    <a:ln>
                      <a:noFill/>
                    </a:ln>
                  </pic:spPr>
                </pic:pic>
              </a:graphicData>
            </a:graphic>
          </wp:inline>
        </w:drawing>
      </w:r>
    </w:p>
    <w:p w14:paraId="2F8269F0" w14:textId="1E2A5A21" w:rsidR="002C4587" w:rsidRDefault="002C4587" w:rsidP="002C4587">
      <w:pPr>
        <w:pStyle w:val="Caption"/>
        <w:jc w:val="center"/>
      </w:pPr>
      <w:bookmarkStart w:id="342" w:name="_Ref85286056"/>
      <w:bookmarkStart w:id="343" w:name="_Toc88140666"/>
      <w:r>
        <w:t xml:space="preserve">Table </w:t>
      </w:r>
      <w:r w:rsidR="005D3519">
        <w:fldChar w:fldCharType="begin"/>
      </w:r>
      <w:r w:rsidR="005D3519">
        <w:instrText xml:space="preserve"> SEQ Table \* ARABIC </w:instrText>
      </w:r>
      <w:r w:rsidR="005D3519">
        <w:fldChar w:fldCharType="separate"/>
      </w:r>
      <w:r w:rsidR="009A363C">
        <w:rPr>
          <w:noProof/>
        </w:rPr>
        <w:t>8</w:t>
      </w:r>
      <w:r w:rsidR="005D3519">
        <w:rPr>
          <w:noProof/>
        </w:rPr>
        <w:fldChar w:fldCharType="end"/>
      </w:r>
      <w:bookmarkEnd w:id="342"/>
      <w:r>
        <w:t xml:space="preserve"> - </w:t>
      </w:r>
      <w:r w:rsidRPr="0049763C">
        <w:t xml:space="preserve">Matrix Analysis of Peak Values and Time Difference </w:t>
      </w:r>
      <w:r w:rsidRPr="008305F8">
        <w:t xml:space="preserve">– </w:t>
      </w:r>
      <w:r>
        <w:t>Ottawa</w:t>
      </w:r>
      <w:r w:rsidRPr="008305F8">
        <w:t xml:space="preserve"> Dataset</w:t>
      </w:r>
      <w:bookmarkEnd w:id="343"/>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lastRenderedPageBreak/>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78FBC521" w:rsidR="00957E3C" w:rsidRDefault="00957E3C" w:rsidP="00957E3C">
      <w:pPr>
        <w:pStyle w:val="Caption"/>
        <w:jc w:val="center"/>
      </w:pPr>
      <w:bookmarkStart w:id="344" w:name="_Ref86082372"/>
      <w:bookmarkStart w:id="345" w:name="_Toc88140689"/>
      <w:r>
        <w:t xml:space="preserve">Figure </w:t>
      </w:r>
      <w:r w:rsidR="005D3519">
        <w:fldChar w:fldCharType="begin"/>
      </w:r>
      <w:r w:rsidR="005D3519">
        <w:instrText xml:space="preserve"> SEQ Figure \* ARABIC </w:instrText>
      </w:r>
      <w:r w:rsidR="005D3519">
        <w:fldChar w:fldCharType="separate"/>
      </w:r>
      <w:r w:rsidR="009A363C">
        <w:rPr>
          <w:noProof/>
        </w:rPr>
        <w:t>15</w:t>
      </w:r>
      <w:r w:rsidR="005D3519">
        <w:rPr>
          <w:noProof/>
        </w:rPr>
        <w:fldChar w:fldCharType="end"/>
      </w:r>
      <w:bookmarkEnd w:id="344"/>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345"/>
    </w:p>
    <w:p w14:paraId="3E0CFC85" w14:textId="77777777" w:rsidR="00672D34" w:rsidRPr="00E224C6" w:rsidRDefault="00672D34" w:rsidP="00672D34">
      <w:pPr>
        <w:jc w:val="center"/>
      </w:pPr>
      <w:r w:rsidRPr="00E224C6">
        <w:rPr>
          <w:noProof/>
        </w:rPr>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84">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0EE48ECF" w:rsidR="00672D34" w:rsidRDefault="00672D34" w:rsidP="00672D34">
      <w:pPr>
        <w:pStyle w:val="Caption"/>
        <w:jc w:val="center"/>
      </w:pPr>
      <w:bookmarkStart w:id="346" w:name="_Ref85373469"/>
      <w:bookmarkStart w:id="347" w:name="_Toc88140690"/>
      <w:r>
        <w:t xml:space="preserve">Figure </w:t>
      </w:r>
      <w:r w:rsidR="005D3519">
        <w:fldChar w:fldCharType="begin"/>
      </w:r>
      <w:r w:rsidR="005D3519">
        <w:instrText xml:space="preserve"> SEQ Figure \* ARABIC </w:instrText>
      </w:r>
      <w:r w:rsidR="005D3519">
        <w:fldChar w:fldCharType="separate"/>
      </w:r>
      <w:r w:rsidR="009A363C">
        <w:rPr>
          <w:noProof/>
        </w:rPr>
        <w:t>16</w:t>
      </w:r>
      <w:r w:rsidR="005D3519">
        <w:rPr>
          <w:noProof/>
        </w:rPr>
        <w:fldChar w:fldCharType="end"/>
      </w:r>
      <w:bookmarkEnd w:id="346"/>
      <w:r>
        <w:t xml:space="preserve"> - </w:t>
      </w:r>
      <w:bookmarkStart w:id="348" w:name="_Hlk85899399"/>
      <w:r w:rsidRPr="00554616">
        <w:t xml:space="preserve">Overall Error Distribution for All </w:t>
      </w:r>
      <w:r w:rsidR="0025420C">
        <w:t>Forecaster</w:t>
      </w:r>
      <w:r w:rsidRPr="00554616">
        <w:t xml:space="preserve">s </w:t>
      </w:r>
      <w:r>
        <w:t>– Ottawa Dataset</w:t>
      </w:r>
      <w:bookmarkEnd w:id="347"/>
      <w:bookmarkEnd w:id="348"/>
    </w:p>
    <w:p w14:paraId="72ECAF90" w14:textId="34FF87BC" w:rsidR="00870C1A" w:rsidRDefault="00870C1A" w:rsidP="002456BD">
      <w:pPr>
        <w:pStyle w:val="Heading3"/>
      </w:pPr>
      <w:bookmarkStart w:id="349" w:name="_Toc88140628"/>
      <w:r>
        <w:lastRenderedPageBreak/>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349"/>
    </w:p>
    <w:p w14:paraId="5C3E97DF" w14:textId="73B36B1C" w:rsidR="00B26D78" w:rsidRDefault="00B26D78" w:rsidP="00B26D78">
      <w:pPr>
        <w:ind w:firstLine="288"/>
      </w:pPr>
      <w:r>
        <w:t xml:space="preserve">As illustrated in </w:t>
      </w:r>
      <w:r w:rsidR="005D3519">
        <w:fldChar w:fldCharType="begin"/>
      </w:r>
      <w:r w:rsidR="005D3519">
        <w:instrText xml:space="preserve"> REF _Ref85285966 </w:instrText>
      </w:r>
      <w:r w:rsidR="005D3519">
        <w:fldChar w:fldCharType="separate"/>
      </w:r>
      <w:r w:rsidR="009A363C">
        <w:t xml:space="preserve">Table </w:t>
      </w:r>
      <w:r w:rsidR="009A363C">
        <w:rPr>
          <w:noProof/>
        </w:rPr>
        <w:t>7</w:t>
      </w:r>
      <w:r w:rsidR="005D3519">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350" w:name="_Toc88140629"/>
      <w:r>
        <w:t>3.7</w:t>
      </w:r>
      <w:r w:rsidRPr="008223C2">
        <w:t xml:space="preserve"> The Performance of </w:t>
      </w:r>
      <w:r w:rsidR="0025420C">
        <w:t>Forecaster</w:t>
      </w:r>
      <w:r w:rsidRPr="008223C2">
        <w:t xml:space="preserve">s on the </w:t>
      </w:r>
      <w:r>
        <w:t>Saint John</w:t>
      </w:r>
      <w:r w:rsidRPr="008223C2">
        <w:t xml:space="preserve"> Dataset</w:t>
      </w:r>
      <w:bookmarkEnd w:id="350"/>
    </w:p>
    <w:p w14:paraId="2194C205" w14:textId="69D5CF9F" w:rsidR="002745F8" w:rsidRDefault="005D3519" w:rsidP="002745F8">
      <w:pPr>
        <w:ind w:firstLine="288"/>
      </w:pPr>
      <w:r>
        <w:fldChar w:fldCharType="begin"/>
      </w:r>
      <w:r>
        <w:instrText xml:space="preserve"> REF _R</w:instrText>
      </w:r>
      <w:r>
        <w:instrText xml:space="preserve">ef86082912 </w:instrText>
      </w:r>
      <w:r>
        <w:fldChar w:fldCharType="separate"/>
      </w:r>
      <w:r w:rsidR="009A363C">
        <w:t xml:space="preserve">Figure </w:t>
      </w:r>
      <w:r w:rsidR="009A363C">
        <w:rPr>
          <w:noProof/>
        </w:rPr>
        <w:t>17</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r>
        <w:fldChar w:fldCharType="begin"/>
      </w:r>
      <w:r>
        <w:instrText xml:space="preserve"> R</w:instrText>
      </w:r>
      <w:r>
        <w:instrText xml:space="preserve">EF _Ref86082925 </w:instrText>
      </w:r>
      <w:r>
        <w:fldChar w:fldCharType="separate"/>
      </w:r>
      <w:r w:rsidR="009A363C">
        <w:t xml:space="preserve">Figure </w:t>
      </w:r>
      <w:r w:rsidR="009A363C">
        <w:rPr>
          <w:noProof/>
        </w:rPr>
        <w:t>18</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9A363C">
        <w:t xml:space="preserve">Table </w:t>
      </w:r>
      <w:r w:rsidR="009A363C">
        <w:rPr>
          <w:noProof/>
        </w:rPr>
        <w:t>9</w:t>
      </w:r>
      <w:r>
        <w:rPr>
          <w:noProof/>
        </w:rPr>
        <w:fldChar w:fldCharType="end"/>
      </w:r>
      <w:r w:rsidR="002E5C50" w:rsidRPr="002E5C50">
        <w:t xml:space="preserve"> details the key performance metrics. The </w:t>
      </w:r>
      <w:r w:rsidR="0025420C">
        <w:t>forecaster</w:t>
      </w:r>
      <w:r w:rsidR="002E5C50" w:rsidRPr="002E5C50">
        <w:t xml:space="preserve">'s performance in predicting daily peaks is summarized in </w:t>
      </w:r>
      <w:r>
        <w:fldChar w:fldCharType="begin"/>
      </w:r>
      <w:r>
        <w:instrText xml:space="preserve"> REF _Ref86082945 </w:instrText>
      </w:r>
      <w:r>
        <w:fldChar w:fldCharType="separate"/>
      </w:r>
      <w:r w:rsidR="009A363C">
        <w:t xml:space="preserve">Table </w:t>
      </w:r>
      <w:r w:rsidR="009A363C">
        <w:rPr>
          <w:noProof/>
        </w:rPr>
        <w:t>10</w:t>
      </w:r>
      <w:r>
        <w:rPr>
          <w:noProof/>
        </w:rPr>
        <w:fldChar w:fldCharType="end"/>
      </w:r>
      <w:r w:rsidR="002E5C50" w:rsidRPr="002E5C50">
        <w:t>.</w:t>
      </w:r>
    </w:p>
    <w:p w14:paraId="6CB47CC4" w14:textId="77777777" w:rsidR="00AC372F" w:rsidRDefault="00AC372F" w:rsidP="00AC372F">
      <w:pPr>
        <w:keepNext/>
        <w:jc w:val="center"/>
      </w:pPr>
      <w:r w:rsidRPr="009F6B2E">
        <w:rPr>
          <w:noProof/>
        </w:rPr>
        <w:drawing>
          <wp:inline distT="0" distB="0" distL="0" distR="0" wp14:anchorId="5EABBFAC" wp14:editId="7DE500D9">
            <wp:extent cx="4886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0146" cy="724466"/>
                    </a:xfrm>
                    <a:prstGeom prst="rect">
                      <a:avLst/>
                    </a:prstGeom>
                    <a:noFill/>
                    <a:ln>
                      <a:noFill/>
                    </a:ln>
                  </pic:spPr>
                </pic:pic>
              </a:graphicData>
            </a:graphic>
          </wp:inline>
        </w:drawing>
      </w:r>
    </w:p>
    <w:p w14:paraId="63235CCB" w14:textId="3BEBE016" w:rsidR="00AC372F" w:rsidRDefault="00AC372F" w:rsidP="00AC372F">
      <w:pPr>
        <w:pStyle w:val="Caption"/>
        <w:jc w:val="center"/>
      </w:pPr>
      <w:bookmarkStart w:id="351" w:name="_Ref86082938"/>
      <w:bookmarkStart w:id="352" w:name="_Ref86082933"/>
      <w:bookmarkStart w:id="353" w:name="_Toc88140667"/>
      <w:r>
        <w:t xml:space="preserve">Table </w:t>
      </w:r>
      <w:r w:rsidR="005D3519">
        <w:fldChar w:fldCharType="begin"/>
      </w:r>
      <w:r w:rsidR="005D3519">
        <w:instrText xml:space="preserve"> SEQ Table \* ARABIC </w:instrText>
      </w:r>
      <w:r w:rsidR="005D3519">
        <w:fldChar w:fldCharType="separate"/>
      </w:r>
      <w:r w:rsidR="009A363C">
        <w:rPr>
          <w:noProof/>
        </w:rPr>
        <w:t>9</w:t>
      </w:r>
      <w:r w:rsidR="005D3519">
        <w:rPr>
          <w:noProof/>
        </w:rPr>
        <w:fldChar w:fldCharType="end"/>
      </w:r>
      <w:bookmarkEnd w:id="351"/>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352"/>
      <w:bookmarkEnd w:id="353"/>
    </w:p>
    <w:p w14:paraId="43B809FF" w14:textId="77777777" w:rsidR="001B2628" w:rsidRDefault="001B2628" w:rsidP="001B2628">
      <w:pPr>
        <w:keepNext/>
        <w:jc w:val="center"/>
      </w:pPr>
      <w:r w:rsidRPr="001B2628">
        <w:rPr>
          <w:noProof/>
        </w:rPr>
        <w:lastRenderedPageBreak/>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86">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6ECFD1FF" w:rsidR="001B2628" w:rsidRDefault="001B2628" w:rsidP="001B2628">
      <w:pPr>
        <w:pStyle w:val="Caption"/>
        <w:jc w:val="center"/>
      </w:pPr>
      <w:bookmarkStart w:id="354" w:name="_Ref86082912"/>
      <w:bookmarkStart w:id="355" w:name="_Toc88140691"/>
      <w:r>
        <w:t xml:space="preserve">Figure </w:t>
      </w:r>
      <w:r w:rsidR="005D3519">
        <w:fldChar w:fldCharType="begin"/>
      </w:r>
      <w:r w:rsidR="005D3519">
        <w:instrText xml:space="preserve"> SEQ Figure \* ARABIC </w:instrText>
      </w:r>
      <w:r w:rsidR="005D3519">
        <w:fldChar w:fldCharType="separate"/>
      </w:r>
      <w:r w:rsidR="009A363C">
        <w:rPr>
          <w:noProof/>
        </w:rPr>
        <w:t>17</w:t>
      </w:r>
      <w:r w:rsidR="005D3519">
        <w:rPr>
          <w:noProof/>
        </w:rPr>
        <w:fldChar w:fldCharType="end"/>
      </w:r>
      <w:bookmarkEnd w:id="354"/>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355"/>
    </w:p>
    <w:p w14:paraId="51BE0F7A" w14:textId="77777777" w:rsidR="007D724C" w:rsidRDefault="007D724C" w:rsidP="007D724C">
      <w:pPr>
        <w:keepNext/>
        <w:jc w:val="center"/>
      </w:pPr>
      <w:r w:rsidRPr="00EB1FF6">
        <w:rPr>
          <w:noProof/>
        </w:rPr>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87">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5FA6F8EA" w:rsidR="007D724C" w:rsidRDefault="007D724C" w:rsidP="007D724C">
      <w:pPr>
        <w:pStyle w:val="Caption"/>
        <w:jc w:val="center"/>
      </w:pPr>
      <w:bookmarkStart w:id="356" w:name="_Ref86082925"/>
      <w:bookmarkStart w:id="357" w:name="_Toc88140692"/>
      <w:r>
        <w:t xml:space="preserve">Figure </w:t>
      </w:r>
      <w:r w:rsidR="005D3519">
        <w:fldChar w:fldCharType="begin"/>
      </w:r>
      <w:r w:rsidR="005D3519">
        <w:instrText xml:space="preserve"> SEQ Figure \* ARABIC </w:instrText>
      </w:r>
      <w:r w:rsidR="005D3519">
        <w:fldChar w:fldCharType="separate"/>
      </w:r>
      <w:r w:rsidR="009A363C">
        <w:rPr>
          <w:noProof/>
        </w:rPr>
        <w:t>18</w:t>
      </w:r>
      <w:r w:rsidR="005D3519">
        <w:rPr>
          <w:noProof/>
        </w:rPr>
        <w:fldChar w:fldCharType="end"/>
      </w:r>
      <w:bookmarkEnd w:id="356"/>
      <w:r>
        <w:t xml:space="preserve"> - </w:t>
      </w:r>
      <w:r w:rsidRPr="00554616">
        <w:t xml:space="preserve">Overall Error Distribution for All </w:t>
      </w:r>
      <w:r w:rsidR="0025420C">
        <w:t>Forecaster</w:t>
      </w:r>
      <w:r w:rsidRPr="00554616">
        <w:t xml:space="preserve">s </w:t>
      </w:r>
      <w:r>
        <w:t>– Saint John Dataset</w:t>
      </w:r>
      <w:bookmarkEnd w:id="357"/>
    </w:p>
    <w:p w14:paraId="57EA526B" w14:textId="77777777" w:rsidR="00AC372F" w:rsidRDefault="00AC372F" w:rsidP="00AC372F">
      <w:pPr>
        <w:keepNext/>
        <w:jc w:val="center"/>
      </w:pPr>
      <w:r w:rsidRPr="006E38A4">
        <w:rPr>
          <w:noProof/>
        </w:rPr>
        <w:lastRenderedPageBreak/>
        <w:drawing>
          <wp:inline distT="0" distB="0" distL="0" distR="0" wp14:anchorId="7462B502" wp14:editId="09C6F7C1">
            <wp:extent cx="4609208" cy="86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5278" cy="867917"/>
                    </a:xfrm>
                    <a:prstGeom prst="rect">
                      <a:avLst/>
                    </a:prstGeom>
                    <a:noFill/>
                    <a:ln>
                      <a:noFill/>
                    </a:ln>
                  </pic:spPr>
                </pic:pic>
              </a:graphicData>
            </a:graphic>
          </wp:inline>
        </w:drawing>
      </w:r>
    </w:p>
    <w:p w14:paraId="5368BE8B" w14:textId="472D16C2" w:rsidR="00AC372F" w:rsidRPr="006E38A4" w:rsidRDefault="00AC372F" w:rsidP="00AC372F">
      <w:pPr>
        <w:pStyle w:val="Caption"/>
        <w:jc w:val="center"/>
      </w:pPr>
      <w:bookmarkStart w:id="358" w:name="_Ref86082945"/>
      <w:bookmarkStart w:id="359" w:name="_Toc88140668"/>
      <w:r>
        <w:t xml:space="preserve">Table </w:t>
      </w:r>
      <w:r w:rsidR="005D3519">
        <w:fldChar w:fldCharType="begin"/>
      </w:r>
      <w:r w:rsidR="005D3519">
        <w:instrText xml:space="preserve"> SEQ Table \* ARABIC </w:instrText>
      </w:r>
      <w:r w:rsidR="005D3519">
        <w:fldChar w:fldCharType="separate"/>
      </w:r>
      <w:r w:rsidR="009A363C">
        <w:rPr>
          <w:noProof/>
        </w:rPr>
        <w:t>10</w:t>
      </w:r>
      <w:r w:rsidR="005D3519">
        <w:rPr>
          <w:noProof/>
        </w:rPr>
        <w:fldChar w:fldCharType="end"/>
      </w:r>
      <w:bookmarkEnd w:id="358"/>
      <w:r>
        <w:t xml:space="preserve"> - </w:t>
      </w:r>
      <w:r w:rsidRPr="0049763C">
        <w:t xml:space="preserve">Matrix Analysis of Peak Values and Time Difference </w:t>
      </w:r>
      <w:r w:rsidRPr="008305F8">
        <w:t xml:space="preserve">– </w:t>
      </w:r>
      <w:r>
        <w:t>Saint John</w:t>
      </w:r>
      <w:r w:rsidRPr="008305F8">
        <w:t xml:space="preserve"> Dataset</w:t>
      </w:r>
      <w:bookmarkEnd w:id="359"/>
    </w:p>
    <w:p w14:paraId="78E406D6" w14:textId="35B2E4D9" w:rsidR="00EC2424" w:rsidRDefault="00EC2424" w:rsidP="00902D40">
      <w:pPr>
        <w:pStyle w:val="Heading3"/>
      </w:pPr>
      <w:bookmarkStart w:id="360" w:name="_Toc88140630"/>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360"/>
    </w:p>
    <w:p w14:paraId="166B7BF2" w14:textId="7ED2C34E" w:rsidR="00572469" w:rsidRDefault="003B7CD8" w:rsidP="00572469">
      <w:pPr>
        <w:ind w:firstLine="288"/>
      </w:pPr>
      <w:r>
        <w:t xml:space="preserve">In </w:t>
      </w:r>
      <w:r w:rsidR="005D3519">
        <w:fldChar w:fldCharType="begin"/>
      </w:r>
      <w:r w:rsidR="005D3519">
        <w:instrText xml:space="preserve"> REF _Ref86082938 </w:instrText>
      </w:r>
      <w:r w:rsidR="005D3519">
        <w:fldChar w:fldCharType="separate"/>
      </w:r>
      <w:r w:rsidR="009A363C">
        <w:t xml:space="preserve">Table </w:t>
      </w:r>
      <w:r w:rsidR="009A363C">
        <w:rPr>
          <w:noProof/>
        </w:rPr>
        <w:t>9</w:t>
      </w:r>
      <w:r w:rsidR="005D3519">
        <w:rPr>
          <w:noProof/>
        </w:rPr>
        <w:fldChar w:fldCharType="end"/>
      </w:r>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MAPE values indicate that the CNN is the most accurate at detecting daily peaks, followed by the ANN and LSTM, and lastly the SNF. According to the MAE, CNN predicted the most accurately, followed by ANN, LSTM, and 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361" w:name="_Toc88140631"/>
      <w:r>
        <w:t>3.</w:t>
      </w:r>
      <w:r w:rsidR="007C73B1">
        <w:t>8</w:t>
      </w:r>
      <w:r>
        <w:t xml:space="preserve"> </w:t>
      </w:r>
      <w:r w:rsidR="004157AA">
        <w:t>Conclusion</w:t>
      </w:r>
      <w:bookmarkEnd w:id="361"/>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w:t>
      </w:r>
      <w:r w:rsidRPr="00606255">
        <w:lastRenderedPageBreak/>
        <w:t xml:space="preserve">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362" w:name="_Toc88140632"/>
      <w:r>
        <w:lastRenderedPageBreak/>
        <w:t>4</w:t>
      </w:r>
      <w:r w:rsidR="002337EA">
        <w:t xml:space="preserve"> </w:t>
      </w:r>
      <w:r w:rsidR="00C77C33" w:rsidRPr="003151B5">
        <w:t>Comprehensive Evaluation of Our Forecasters' Performance</w:t>
      </w:r>
      <w:bookmarkEnd w:id="362"/>
    </w:p>
    <w:p w14:paraId="53DB1183" w14:textId="1300BB7D" w:rsidR="00293FF8" w:rsidRDefault="00293FF8" w:rsidP="00054300">
      <w:pPr>
        <w:ind w:firstLine="288"/>
      </w:pPr>
      <w:r w:rsidRPr="00293FF8">
        <w:t xml:space="preserve">In Chapter 3, we evaluated the overall performance of all </w:t>
      </w:r>
      <w:r w:rsidR="0025420C">
        <w:t>forecaster</w:t>
      </w:r>
      <w:r w:rsidRPr="00293FF8">
        <w:t>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363" w:name="_Toc88140633"/>
      <w:r w:rsidRPr="000F72A8">
        <w:lastRenderedPageBreak/>
        <w:t>4.</w:t>
      </w:r>
      <w:r w:rsidR="003C0F76">
        <w:t>1</w:t>
      </w:r>
      <w:r w:rsidRPr="000F72A8">
        <w:t xml:space="preserve"> </w:t>
      </w:r>
      <w:r w:rsidR="0019725E">
        <w:t>T</w:t>
      </w:r>
      <w:r w:rsidR="00EC6B8C" w:rsidRPr="00EC6B8C">
        <w:t>he Toronto Dataset</w:t>
      </w:r>
      <w:bookmarkEnd w:id="363"/>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364" w:name="_Toc88140634"/>
      <w:r>
        <w:t>4.</w:t>
      </w:r>
      <w:r w:rsidR="00C04AA4">
        <w:t>1.1</w:t>
      </w:r>
      <w:r>
        <w:t xml:space="preserve"> </w:t>
      </w:r>
      <w:r w:rsidR="0078706B" w:rsidRPr="0078706B">
        <w:t>The Hourly Performance</w:t>
      </w:r>
      <w:bookmarkEnd w:id="364"/>
    </w:p>
    <w:p w14:paraId="313007DB" w14:textId="0F238F19"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9A363C">
        <w:t xml:space="preserve">Figure </w:t>
      </w:r>
      <w:r w:rsidR="009A363C">
        <w:rPr>
          <w:noProof/>
        </w:rPr>
        <w:t>19</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9A363C">
        <w:t xml:space="preserve">Figure </w:t>
      </w:r>
      <w:r w:rsidR="009A363C">
        <w:rPr>
          <w:noProof/>
        </w:rPr>
        <w:t>20</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89">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22765604" w:rsidR="00074F35" w:rsidRDefault="00074F35" w:rsidP="00074F35">
      <w:pPr>
        <w:pStyle w:val="Caption"/>
        <w:jc w:val="center"/>
      </w:pPr>
      <w:bookmarkStart w:id="365" w:name="_Ref85382046"/>
      <w:bookmarkStart w:id="366" w:name="_Ref85382037"/>
      <w:bookmarkStart w:id="367" w:name="_Toc88140693"/>
      <w:r>
        <w:t xml:space="preserve">Figure </w:t>
      </w:r>
      <w:r w:rsidR="005D3519">
        <w:fldChar w:fldCharType="begin"/>
      </w:r>
      <w:r w:rsidR="005D3519">
        <w:instrText xml:space="preserve"> SEQ Figure \* ARABIC </w:instrText>
      </w:r>
      <w:r w:rsidR="005D3519">
        <w:fldChar w:fldCharType="separate"/>
      </w:r>
      <w:r w:rsidR="009A363C">
        <w:rPr>
          <w:noProof/>
        </w:rPr>
        <w:t>19</w:t>
      </w:r>
      <w:r w:rsidR="005D3519">
        <w:rPr>
          <w:noProof/>
        </w:rPr>
        <w:fldChar w:fldCharType="end"/>
      </w:r>
      <w:bookmarkEnd w:id="365"/>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366"/>
      <w:bookmarkEnd w:id="367"/>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0">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75463BDB" w:rsidR="000C6874" w:rsidRPr="000C6874" w:rsidRDefault="00AE391D" w:rsidP="00AE391D">
      <w:pPr>
        <w:pStyle w:val="Caption"/>
        <w:jc w:val="center"/>
      </w:pPr>
      <w:bookmarkStart w:id="368" w:name="_Ref86154272"/>
      <w:bookmarkStart w:id="369" w:name="_Toc88140694"/>
      <w:r>
        <w:t xml:space="preserve">Figure </w:t>
      </w:r>
      <w:r w:rsidR="005D3519">
        <w:fldChar w:fldCharType="begin"/>
      </w:r>
      <w:r w:rsidR="005D3519">
        <w:instrText xml:space="preserve"> SEQ Figure \* ARABIC </w:instrText>
      </w:r>
      <w:r w:rsidR="005D3519">
        <w:fldChar w:fldCharType="separate"/>
      </w:r>
      <w:r w:rsidR="009A363C">
        <w:rPr>
          <w:noProof/>
        </w:rPr>
        <w:t>20</w:t>
      </w:r>
      <w:r w:rsidR="005D3519">
        <w:rPr>
          <w:noProof/>
        </w:rPr>
        <w:fldChar w:fldCharType="end"/>
      </w:r>
      <w:bookmarkEnd w:id="368"/>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369"/>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91">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69F34498" w:rsidR="00F54CCB" w:rsidRDefault="00D31286" w:rsidP="00D31286">
      <w:pPr>
        <w:pStyle w:val="Caption"/>
        <w:jc w:val="center"/>
      </w:pPr>
      <w:bookmarkStart w:id="370" w:name="_Toc88140695"/>
      <w:r>
        <w:t xml:space="preserve">Figure </w:t>
      </w:r>
      <w:r w:rsidR="005D3519">
        <w:fldChar w:fldCharType="begin"/>
      </w:r>
      <w:r w:rsidR="005D3519">
        <w:instrText xml:space="preserve"> SEQ Figure \* ARABIC </w:instrText>
      </w:r>
      <w:r w:rsidR="005D3519">
        <w:fldChar w:fldCharType="separate"/>
      </w:r>
      <w:r w:rsidR="009A363C">
        <w:rPr>
          <w:noProof/>
        </w:rPr>
        <w:t>21</w:t>
      </w:r>
      <w:r w:rsidR="005D3519">
        <w:rPr>
          <w:noProof/>
        </w:rPr>
        <w:fldChar w:fldCharType="end"/>
      </w:r>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370"/>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92">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439D9F43" w:rsidR="00E56462" w:rsidRDefault="00E56462" w:rsidP="00E56462">
      <w:pPr>
        <w:pStyle w:val="Caption"/>
        <w:jc w:val="center"/>
      </w:pPr>
      <w:bookmarkStart w:id="371" w:name="_Toc88140696"/>
      <w:r>
        <w:t xml:space="preserve">Figure </w:t>
      </w:r>
      <w:r w:rsidR="005D3519">
        <w:fldChar w:fldCharType="begin"/>
      </w:r>
      <w:r w:rsidR="005D3519">
        <w:instrText xml:space="preserve"> SEQ Figure \* ARABIC </w:instrText>
      </w:r>
      <w:r w:rsidR="005D3519">
        <w:fldChar w:fldCharType="separate"/>
      </w:r>
      <w:r w:rsidR="009A363C">
        <w:rPr>
          <w:noProof/>
        </w:rPr>
        <w:t>22</w:t>
      </w:r>
      <w:r w:rsidR="005D3519">
        <w:rPr>
          <w:noProof/>
        </w:rPr>
        <w:fldChar w:fldCharType="end"/>
      </w:r>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371"/>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93">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70375E20" w:rsidR="00D31286" w:rsidRDefault="00D31286" w:rsidP="00D31286">
      <w:pPr>
        <w:pStyle w:val="Caption"/>
        <w:jc w:val="center"/>
      </w:pPr>
      <w:bookmarkStart w:id="372" w:name="_Toc88140697"/>
      <w:r>
        <w:t xml:space="preserve">Figure </w:t>
      </w:r>
      <w:r w:rsidR="005D3519">
        <w:fldChar w:fldCharType="begin"/>
      </w:r>
      <w:r w:rsidR="005D3519">
        <w:instrText xml:space="preserve"> SEQ Figure \* ARABIC </w:instrText>
      </w:r>
      <w:r w:rsidR="005D3519">
        <w:fldChar w:fldCharType="separate"/>
      </w:r>
      <w:r w:rsidR="009A363C">
        <w:rPr>
          <w:noProof/>
        </w:rPr>
        <w:t>23</w:t>
      </w:r>
      <w:r w:rsidR="005D3519">
        <w:rPr>
          <w:noProof/>
        </w:rPr>
        <w:fldChar w:fldCharType="end"/>
      </w:r>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372"/>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9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1BE068EE" w:rsidR="0097009E" w:rsidRDefault="00BD7E95" w:rsidP="00AB1227">
      <w:pPr>
        <w:pStyle w:val="Caption"/>
        <w:jc w:val="center"/>
      </w:pPr>
      <w:bookmarkStart w:id="373" w:name="_Ref85382700"/>
      <w:bookmarkStart w:id="374" w:name="_Toc88140698"/>
      <w:r>
        <w:t xml:space="preserve">Figure </w:t>
      </w:r>
      <w:r w:rsidR="005D3519">
        <w:fldChar w:fldCharType="begin"/>
      </w:r>
      <w:r w:rsidR="005D3519">
        <w:instrText xml:space="preserve"> SEQ Figure \* ARABIC </w:instrText>
      </w:r>
      <w:r w:rsidR="005D3519">
        <w:fldChar w:fldCharType="separate"/>
      </w:r>
      <w:r w:rsidR="009A363C">
        <w:rPr>
          <w:noProof/>
        </w:rPr>
        <w:t>24</w:t>
      </w:r>
      <w:r w:rsidR="005D3519">
        <w:rPr>
          <w:noProof/>
        </w:rPr>
        <w:fldChar w:fldCharType="end"/>
      </w:r>
      <w:bookmarkEnd w:id="373"/>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374"/>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95">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0F050A12" w:rsidR="009B4C13" w:rsidRDefault="009B4C13" w:rsidP="009B4C13">
      <w:pPr>
        <w:pStyle w:val="Caption"/>
        <w:jc w:val="center"/>
      </w:pPr>
      <w:bookmarkStart w:id="375" w:name="_Ref85382703"/>
      <w:bookmarkStart w:id="376" w:name="_Toc88140699"/>
      <w:r>
        <w:t xml:space="preserve">Figure </w:t>
      </w:r>
      <w:r w:rsidR="005D3519">
        <w:fldChar w:fldCharType="begin"/>
      </w:r>
      <w:r w:rsidR="005D3519">
        <w:instrText xml:space="preserve"> SEQ Figure \* ARABIC </w:instrText>
      </w:r>
      <w:r w:rsidR="005D3519">
        <w:fldChar w:fldCharType="separate"/>
      </w:r>
      <w:r w:rsidR="009A363C">
        <w:rPr>
          <w:noProof/>
        </w:rPr>
        <w:t>25</w:t>
      </w:r>
      <w:r w:rsidR="005D3519">
        <w:rPr>
          <w:noProof/>
        </w:rPr>
        <w:fldChar w:fldCharType="end"/>
      </w:r>
      <w:bookmarkEnd w:id="375"/>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376"/>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9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58FBFDC9" w:rsidR="009B4C13" w:rsidRDefault="009B4C13" w:rsidP="009B4C13">
      <w:pPr>
        <w:pStyle w:val="Caption"/>
        <w:jc w:val="center"/>
      </w:pPr>
      <w:bookmarkStart w:id="377" w:name="_Ref85382705"/>
      <w:bookmarkStart w:id="378" w:name="_Toc88140700"/>
      <w:r>
        <w:t xml:space="preserve">Figure </w:t>
      </w:r>
      <w:r w:rsidR="005D3519">
        <w:fldChar w:fldCharType="begin"/>
      </w:r>
      <w:r w:rsidR="005D3519">
        <w:instrText xml:space="preserve"> SEQ Figure \* ARABIC </w:instrText>
      </w:r>
      <w:r w:rsidR="005D3519">
        <w:fldChar w:fldCharType="separate"/>
      </w:r>
      <w:r w:rsidR="009A363C">
        <w:rPr>
          <w:noProof/>
        </w:rPr>
        <w:t>26</w:t>
      </w:r>
      <w:r w:rsidR="005D3519">
        <w:rPr>
          <w:noProof/>
        </w:rPr>
        <w:fldChar w:fldCharType="end"/>
      </w:r>
      <w:bookmarkEnd w:id="377"/>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378"/>
    </w:p>
    <w:p w14:paraId="120450EC" w14:textId="5544A78F" w:rsidR="003063F8" w:rsidRDefault="003063F8" w:rsidP="003063F8">
      <w:pPr>
        <w:pStyle w:val="Heading4"/>
      </w:pPr>
      <w:r>
        <w:t xml:space="preserve">4.1.1.1 </w:t>
      </w:r>
      <w:r w:rsidR="009D7DDB" w:rsidRPr="009D7DDB">
        <w:t>A Snippet on Hourly Performance</w:t>
      </w:r>
    </w:p>
    <w:p w14:paraId="47410CED" w14:textId="4C8D726F"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9A363C">
        <w:t xml:space="preserve">Figure </w:t>
      </w:r>
      <w:r w:rsidR="009A363C">
        <w:rPr>
          <w:noProof/>
        </w:rPr>
        <w:t>20</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379" w:name="_Toc88140635"/>
      <w:r>
        <w:t>4.</w:t>
      </w:r>
      <w:r w:rsidR="00501A6D">
        <w:t>1.2</w:t>
      </w:r>
      <w:r>
        <w:t xml:space="preserve"> </w:t>
      </w:r>
      <w:r w:rsidR="0078706B" w:rsidRPr="0078706B">
        <w:t xml:space="preserve">The </w:t>
      </w:r>
      <w:r w:rsidR="0078706B">
        <w:t>Daily</w:t>
      </w:r>
      <w:r w:rsidR="0078706B" w:rsidRPr="0078706B">
        <w:t xml:space="preserve"> Performance</w:t>
      </w:r>
      <w:bookmarkEnd w:id="379"/>
    </w:p>
    <w:p w14:paraId="12E3C0A6" w14:textId="5973F950"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9A363C">
        <w:t xml:space="preserve">Figure </w:t>
      </w:r>
      <w:r w:rsidR="009A363C">
        <w:rPr>
          <w:noProof/>
        </w:rPr>
        <w:t>27</w:t>
      </w:r>
      <w:r>
        <w:fldChar w:fldCharType="end"/>
      </w:r>
      <w:r w:rsidRPr="00E21F51">
        <w:t xml:space="preserve"> for both actuals and forecasts. </w:t>
      </w:r>
      <w:r>
        <w:fldChar w:fldCharType="begin"/>
      </w:r>
      <w:r>
        <w:instrText xml:space="preserve"> REF _Ref86157486 \h </w:instrText>
      </w:r>
      <w:r>
        <w:fldChar w:fldCharType="separate"/>
      </w:r>
      <w:r w:rsidR="009A363C">
        <w:t xml:space="preserve">Figure </w:t>
      </w:r>
      <w:r w:rsidR="009A363C">
        <w:rPr>
          <w:noProof/>
        </w:rPr>
        <w:t>28</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97">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34E3582C" w:rsidR="001E6DEB" w:rsidRDefault="001E6DEB" w:rsidP="001E6DEB">
      <w:pPr>
        <w:pStyle w:val="Caption"/>
        <w:jc w:val="center"/>
      </w:pPr>
      <w:bookmarkStart w:id="380" w:name="_Ref85386912"/>
      <w:bookmarkStart w:id="381" w:name="_Toc88140701"/>
      <w:r>
        <w:t xml:space="preserve">Figure </w:t>
      </w:r>
      <w:r w:rsidR="005D3519">
        <w:fldChar w:fldCharType="begin"/>
      </w:r>
      <w:r w:rsidR="005D3519">
        <w:instrText xml:space="preserve"> SEQ Figure \* ARABIC </w:instrText>
      </w:r>
      <w:r w:rsidR="005D3519">
        <w:fldChar w:fldCharType="separate"/>
      </w:r>
      <w:r w:rsidR="009A363C">
        <w:rPr>
          <w:noProof/>
        </w:rPr>
        <w:t>27</w:t>
      </w:r>
      <w:r w:rsidR="005D3519">
        <w:rPr>
          <w:noProof/>
        </w:rPr>
        <w:fldChar w:fldCharType="end"/>
      </w:r>
      <w:bookmarkEnd w:id="380"/>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381"/>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8">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3441052C" w:rsidR="00FB245F" w:rsidRPr="00FB245F" w:rsidRDefault="00AA4CFF" w:rsidP="00AA4CFF">
      <w:pPr>
        <w:pStyle w:val="Caption"/>
        <w:jc w:val="center"/>
      </w:pPr>
      <w:bookmarkStart w:id="382" w:name="_Ref86157486"/>
      <w:bookmarkStart w:id="383" w:name="_Toc88140702"/>
      <w:r>
        <w:t xml:space="preserve">Figure </w:t>
      </w:r>
      <w:r w:rsidR="005D3519">
        <w:fldChar w:fldCharType="begin"/>
      </w:r>
      <w:r w:rsidR="005D3519">
        <w:instrText xml:space="preserve"> SEQ Figure \* ARABIC </w:instrText>
      </w:r>
      <w:r w:rsidR="005D3519">
        <w:fldChar w:fldCharType="separate"/>
      </w:r>
      <w:r w:rsidR="009A363C">
        <w:rPr>
          <w:noProof/>
        </w:rPr>
        <w:t>28</w:t>
      </w:r>
      <w:r w:rsidR="005D3519">
        <w:rPr>
          <w:noProof/>
        </w:rPr>
        <w:fldChar w:fldCharType="end"/>
      </w:r>
      <w:bookmarkEnd w:id="382"/>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383"/>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99">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3FB4B92B" w:rsidR="008C065C" w:rsidRDefault="008C065C" w:rsidP="008C065C">
      <w:pPr>
        <w:pStyle w:val="Caption"/>
        <w:jc w:val="center"/>
      </w:pPr>
      <w:bookmarkStart w:id="384" w:name="_Toc88140703"/>
      <w:r>
        <w:t xml:space="preserve">Figure </w:t>
      </w:r>
      <w:r w:rsidR="005D3519">
        <w:fldChar w:fldCharType="begin"/>
      </w:r>
      <w:r w:rsidR="005D3519">
        <w:instrText xml:space="preserve"> SEQ Figure \* ARABIC </w:instrText>
      </w:r>
      <w:r w:rsidR="005D3519">
        <w:fldChar w:fldCharType="separate"/>
      </w:r>
      <w:r w:rsidR="009A363C">
        <w:rPr>
          <w:noProof/>
        </w:rPr>
        <w:t>29</w:t>
      </w:r>
      <w:r w:rsidR="005D3519">
        <w:rPr>
          <w:noProof/>
        </w:rPr>
        <w:fldChar w:fldCharType="end"/>
      </w:r>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384"/>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3FB70864" w:rsidR="00E865A9" w:rsidRDefault="00E865A9" w:rsidP="00E865A9">
      <w:pPr>
        <w:pStyle w:val="Caption"/>
        <w:jc w:val="center"/>
      </w:pPr>
      <w:bookmarkStart w:id="385" w:name="_Toc88140704"/>
      <w:r>
        <w:t xml:space="preserve">Figure </w:t>
      </w:r>
      <w:r w:rsidR="005D3519">
        <w:fldChar w:fldCharType="begin"/>
      </w:r>
      <w:r w:rsidR="005D3519">
        <w:instrText xml:space="preserve"> SEQ Figure \* ARABI</w:instrText>
      </w:r>
      <w:r w:rsidR="005D3519">
        <w:instrText xml:space="preserve">C </w:instrText>
      </w:r>
      <w:r w:rsidR="005D3519">
        <w:fldChar w:fldCharType="separate"/>
      </w:r>
      <w:r w:rsidR="009A363C">
        <w:rPr>
          <w:noProof/>
        </w:rPr>
        <w:t>30</w:t>
      </w:r>
      <w:r w:rsidR="005D3519">
        <w:rPr>
          <w:noProof/>
        </w:rPr>
        <w:fldChar w:fldCharType="end"/>
      </w:r>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385"/>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01">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480E1922" w:rsidR="00DD1EBA" w:rsidRDefault="00DD1EBA" w:rsidP="00DD1EBA">
      <w:pPr>
        <w:pStyle w:val="Caption"/>
        <w:jc w:val="center"/>
      </w:pPr>
      <w:bookmarkStart w:id="386" w:name="_Toc88140705"/>
      <w:r>
        <w:t xml:space="preserve">Figure </w:t>
      </w:r>
      <w:r w:rsidR="005D3519">
        <w:fldChar w:fldCharType="begin"/>
      </w:r>
      <w:r w:rsidR="005D3519">
        <w:instrText xml:space="preserve"> SEQ Figure \* ARABIC </w:instrText>
      </w:r>
      <w:r w:rsidR="005D3519">
        <w:fldChar w:fldCharType="separate"/>
      </w:r>
      <w:r w:rsidR="009A363C">
        <w:rPr>
          <w:noProof/>
        </w:rPr>
        <w:t>31</w:t>
      </w:r>
      <w:r w:rsidR="005D3519">
        <w:rPr>
          <w:noProof/>
        </w:rPr>
        <w:fldChar w:fldCharType="end"/>
      </w:r>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386"/>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02">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6243597C" w:rsidR="00A64EC7" w:rsidRDefault="00EA42BC" w:rsidP="00EA42BC">
      <w:pPr>
        <w:pStyle w:val="Caption"/>
        <w:jc w:val="center"/>
      </w:pPr>
      <w:bookmarkStart w:id="387" w:name="_Toc88140706"/>
      <w:r>
        <w:t xml:space="preserve">Figure </w:t>
      </w:r>
      <w:r w:rsidR="005D3519">
        <w:fldChar w:fldCharType="begin"/>
      </w:r>
      <w:r w:rsidR="005D3519">
        <w:instrText xml:space="preserve"> SEQ Figure \* ARABIC </w:instrText>
      </w:r>
      <w:r w:rsidR="005D3519">
        <w:fldChar w:fldCharType="separate"/>
      </w:r>
      <w:r w:rsidR="009A363C">
        <w:rPr>
          <w:noProof/>
        </w:rPr>
        <w:t>32</w:t>
      </w:r>
      <w:r w:rsidR="005D3519">
        <w:rPr>
          <w:noProof/>
        </w:rPr>
        <w:fldChar w:fldCharType="end"/>
      </w:r>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387"/>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03">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4752BCD4" w:rsidR="00C84F59" w:rsidRDefault="00C84F59" w:rsidP="00C84F59">
      <w:pPr>
        <w:pStyle w:val="Caption"/>
        <w:jc w:val="center"/>
      </w:pPr>
      <w:bookmarkStart w:id="388" w:name="_Toc88140707"/>
      <w:r>
        <w:t xml:space="preserve">Figure </w:t>
      </w:r>
      <w:r w:rsidR="005D3519">
        <w:fldChar w:fldCharType="begin"/>
      </w:r>
      <w:r w:rsidR="005D3519">
        <w:instrText xml:space="preserve"> SEQ Figure \* ARABIC </w:instrText>
      </w:r>
      <w:r w:rsidR="005D3519">
        <w:fldChar w:fldCharType="separate"/>
      </w:r>
      <w:r w:rsidR="009A363C">
        <w:rPr>
          <w:noProof/>
        </w:rPr>
        <w:t>33</w:t>
      </w:r>
      <w:r w:rsidR="005D3519">
        <w:rPr>
          <w:noProof/>
        </w:rPr>
        <w:fldChar w:fldCharType="end"/>
      </w:r>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388"/>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636B7BE4" w:rsidR="003E1CC6" w:rsidRDefault="00EF408D" w:rsidP="00EF408D">
      <w:pPr>
        <w:pStyle w:val="Caption"/>
        <w:jc w:val="center"/>
      </w:pPr>
      <w:bookmarkStart w:id="389" w:name="_Toc88140708"/>
      <w:r>
        <w:t xml:space="preserve">Figure </w:t>
      </w:r>
      <w:r w:rsidR="005D3519">
        <w:fldChar w:fldCharType="begin"/>
      </w:r>
      <w:r w:rsidR="005D3519">
        <w:instrText xml:space="preserve"> SEQ Figure \* ARABIC </w:instrText>
      </w:r>
      <w:r w:rsidR="005D3519">
        <w:fldChar w:fldCharType="separate"/>
      </w:r>
      <w:r w:rsidR="009A363C">
        <w:rPr>
          <w:noProof/>
        </w:rPr>
        <w:t>34</w:t>
      </w:r>
      <w:r w:rsidR="005D3519">
        <w:rPr>
          <w:noProof/>
        </w:rPr>
        <w:fldChar w:fldCharType="end"/>
      </w:r>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389"/>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361EC1BD" w:rsidR="0059370C" w:rsidRDefault="0059370C" w:rsidP="0059370C">
      <w:pPr>
        <w:ind w:firstLine="288"/>
      </w:pPr>
      <w:r w:rsidRPr="00AB4340">
        <w:t xml:space="preserve">When we compare the </w:t>
      </w:r>
      <w:proofErr w:type="spellStart"/>
      <w:r w:rsidRPr="00AB4340">
        <w:t>MAPE</w:t>
      </w:r>
      <w:proofErr w:type="spellEnd"/>
      <w:r w:rsidRPr="00AB4340">
        <w:t xml:space="preserve"> values in </w:t>
      </w:r>
      <w:r>
        <w:fldChar w:fldCharType="begin"/>
      </w:r>
      <w:r>
        <w:instrText xml:space="preserve"> REF _Ref86157486 \h </w:instrText>
      </w:r>
      <w:r>
        <w:fldChar w:fldCharType="separate"/>
      </w:r>
      <w:r w:rsidR="009A363C">
        <w:t xml:space="preserve">Figure </w:t>
      </w:r>
      <w:r w:rsidR="009A363C">
        <w:rPr>
          <w:noProof/>
        </w:rPr>
        <w:t>28</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48177B25" w:rsidR="00336356" w:rsidRDefault="00A1554A" w:rsidP="00CC1173">
      <w:pPr>
        <w:ind w:firstLine="288"/>
      </w:pPr>
      <w:r>
        <w:fldChar w:fldCharType="begin"/>
      </w:r>
      <w:r>
        <w:instrText xml:space="preserve"> REF _Ref85400824 \h </w:instrText>
      </w:r>
      <w:r>
        <w:fldChar w:fldCharType="separate"/>
      </w:r>
      <w:r w:rsidR="009A363C">
        <w:t xml:space="preserve">Figure </w:t>
      </w:r>
      <w:r w:rsidR="009A363C">
        <w:rPr>
          <w:noProof/>
        </w:rPr>
        <w:t>35</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9A363C">
        <w:t xml:space="preserve">Figure </w:t>
      </w:r>
      <w:r w:rsidR="009A363C">
        <w:rPr>
          <w:noProof/>
        </w:rPr>
        <w:t>36</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05">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7611B543" w:rsidR="00046EF6" w:rsidRDefault="00046EF6" w:rsidP="002E652B">
      <w:pPr>
        <w:pStyle w:val="Caption"/>
        <w:jc w:val="center"/>
      </w:pPr>
      <w:bookmarkStart w:id="390" w:name="_Ref85400824"/>
      <w:bookmarkStart w:id="391" w:name="_Toc88140709"/>
      <w:r>
        <w:t xml:space="preserve">Figure </w:t>
      </w:r>
      <w:r w:rsidR="005D3519">
        <w:fldChar w:fldCharType="begin"/>
      </w:r>
      <w:r w:rsidR="005D3519">
        <w:instrText xml:space="preserve"> SEQ Figure \* ARABIC </w:instrText>
      </w:r>
      <w:r w:rsidR="005D3519">
        <w:fldChar w:fldCharType="separate"/>
      </w:r>
      <w:r w:rsidR="009A363C">
        <w:rPr>
          <w:noProof/>
        </w:rPr>
        <w:t>35</w:t>
      </w:r>
      <w:r w:rsidR="005D3519">
        <w:rPr>
          <w:noProof/>
        </w:rPr>
        <w:fldChar w:fldCharType="end"/>
      </w:r>
      <w:bookmarkEnd w:id="390"/>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391"/>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6">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789A44E7" w:rsidR="00C31598" w:rsidRPr="00C31598" w:rsidRDefault="00142014" w:rsidP="00142014">
      <w:pPr>
        <w:pStyle w:val="Caption"/>
        <w:jc w:val="center"/>
      </w:pPr>
      <w:bookmarkStart w:id="392" w:name="_Ref86160504"/>
      <w:bookmarkStart w:id="393" w:name="_Toc88140710"/>
      <w:r>
        <w:t xml:space="preserve">Figure </w:t>
      </w:r>
      <w:r w:rsidR="005D3519">
        <w:fldChar w:fldCharType="begin"/>
      </w:r>
      <w:r w:rsidR="005D3519">
        <w:instrText xml:space="preserve"> SEQ Figure \* ARABIC </w:instrText>
      </w:r>
      <w:r w:rsidR="005D3519">
        <w:fldChar w:fldCharType="separate"/>
      </w:r>
      <w:r w:rsidR="009A363C">
        <w:rPr>
          <w:noProof/>
        </w:rPr>
        <w:t>36</w:t>
      </w:r>
      <w:r w:rsidR="005D3519">
        <w:rPr>
          <w:noProof/>
        </w:rPr>
        <w:fldChar w:fldCharType="end"/>
      </w:r>
      <w:bookmarkEnd w:id="392"/>
      <w:r>
        <w:t xml:space="preserve"> - </w:t>
      </w:r>
      <w:r w:rsidR="00C30915" w:rsidRPr="00D8190B">
        <w:t xml:space="preserve">Monthly MAPE for Each </w:t>
      </w:r>
      <w:r w:rsidR="0025420C">
        <w:t>Forecaster</w:t>
      </w:r>
      <w:r w:rsidR="00C30915" w:rsidRPr="00D8190B">
        <w:t xml:space="preserve"> </w:t>
      </w:r>
      <w:r w:rsidR="009B3C57">
        <w:t>– Toronto Dataset</w:t>
      </w:r>
      <w:bookmarkEnd w:id="393"/>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07">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796B1B6E" w:rsidR="00EE39DB" w:rsidRDefault="00EC799F" w:rsidP="00EC799F">
      <w:pPr>
        <w:pStyle w:val="Caption"/>
        <w:jc w:val="center"/>
      </w:pPr>
      <w:bookmarkStart w:id="394" w:name="_Toc88140711"/>
      <w:r>
        <w:t xml:space="preserve">Figure </w:t>
      </w:r>
      <w:r w:rsidR="005D3519">
        <w:fldChar w:fldCharType="begin"/>
      </w:r>
      <w:r w:rsidR="005D3519">
        <w:instrText xml:space="preserve"> SEQ Figure \* ARABIC </w:instrText>
      </w:r>
      <w:r w:rsidR="005D3519">
        <w:fldChar w:fldCharType="separate"/>
      </w:r>
      <w:r w:rsidR="009A363C">
        <w:rPr>
          <w:noProof/>
        </w:rPr>
        <w:t>37</w:t>
      </w:r>
      <w:r w:rsidR="005D3519">
        <w:rPr>
          <w:noProof/>
        </w:rPr>
        <w:fldChar w:fldCharType="end"/>
      </w:r>
      <w:r>
        <w:t xml:space="preserve"> - </w:t>
      </w:r>
      <w:r w:rsidR="009A03DA" w:rsidRPr="009A03DA">
        <w:t xml:space="preserve">Monthly Error Distribution for CNN </w:t>
      </w:r>
      <w:r w:rsidR="0025420C">
        <w:t>Forecaster</w:t>
      </w:r>
      <w:r w:rsidR="009A03DA">
        <w:t xml:space="preserve"> </w:t>
      </w:r>
      <w:r>
        <w:t>– Toronto Dataset</w:t>
      </w:r>
      <w:bookmarkEnd w:id="394"/>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2414DC98" w:rsidR="00343213" w:rsidRDefault="00872A50" w:rsidP="00872A50">
      <w:pPr>
        <w:pStyle w:val="Caption"/>
        <w:jc w:val="center"/>
      </w:pPr>
      <w:bookmarkStart w:id="395" w:name="_Toc88140712"/>
      <w:r>
        <w:t xml:space="preserve">Figure </w:t>
      </w:r>
      <w:r w:rsidR="005D3519">
        <w:fldChar w:fldCharType="begin"/>
      </w:r>
      <w:r w:rsidR="005D3519">
        <w:instrText xml:space="preserve"> SEQ Figure \* ARABIC </w:instrText>
      </w:r>
      <w:r w:rsidR="005D3519">
        <w:fldChar w:fldCharType="separate"/>
      </w:r>
      <w:r w:rsidR="009A363C">
        <w:rPr>
          <w:noProof/>
        </w:rPr>
        <w:t>38</w:t>
      </w:r>
      <w:r w:rsidR="005D3519">
        <w:rPr>
          <w:noProof/>
        </w:rPr>
        <w:fldChar w:fldCharType="end"/>
      </w:r>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395"/>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61F28DC9" w:rsidR="00ED01B2" w:rsidRDefault="00196F87" w:rsidP="00196F87">
      <w:pPr>
        <w:pStyle w:val="Caption"/>
        <w:jc w:val="center"/>
      </w:pPr>
      <w:bookmarkStart w:id="396" w:name="_Toc88140713"/>
      <w:r>
        <w:t xml:space="preserve">Figure </w:t>
      </w:r>
      <w:r w:rsidR="005D3519">
        <w:fldChar w:fldCharType="begin"/>
      </w:r>
      <w:r w:rsidR="005D3519">
        <w:instrText xml:space="preserve"> SEQ Figure \* ARABIC </w:instrText>
      </w:r>
      <w:r w:rsidR="005D3519">
        <w:fldChar w:fldCharType="separate"/>
      </w:r>
      <w:r w:rsidR="009A363C">
        <w:rPr>
          <w:noProof/>
        </w:rPr>
        <w:t>39</w:t>
      </w:r>
      <w:r w:rsidR="005D3519">
        <w:rPr>
          <w:noProof/>
        </w:rPr>
        <w:fldChar w:fldCharType="end"/>
      </w:r>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396"/>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174EA810" w:rsidR="00196F87" w:rsidRDefault="006410C5" w:rsidP="006410C5">
      <w:pPr>
        <w:pStyle w:val="Caption"/>
        <w:jc w:val="center"/>
      </w:pPr>
      <w:bookmarkStart w:id="397" w:name="_Toc88140714"/>
      <w:r>
        <w:t xml:space="preserve">Figure </w:t>
      </w:r>
      <w:r w:rsidR="005D3519">
        <w:fldChar w:fldCharType="begin"/>
      </w:r>
      <w:r w:rsidR="005D3519">
        <w:instrText xml:space="preserve"> SEQ Figure \* ARABIC </w:instrText>
      </w:r>
      <w:r w:rsidR="005D3519">
        <w:fldChar w:fldCharType="separate"/>
      </w:r>
      <w:r w:rsidR="009A363C">
        <w:rPr>
          <w:noProof/>
        </w:rPr>
        <w:t>40</w:t>
      </w:r>
      <w:r w:rsidR="005D3519">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397"/>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11">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1E588547" w:rsidR="00E10139" w:rsidRDefault="0041301D" w:rsidP="0041301D">
      <w:pPr>
        <w:pStyle w:val="Caption"/>
        <w:jc w:val="center"/>
      </w:pPr>
      <w:bookmarkStart w:id="398" w:name="_Toc88140715"/>
      <w:r>
        <w:t xml:space="preserve">Figure </w:t>
      </w:r>
      <w:r w:rsidR="005D3519">
        <w:fldChar w:fldCharType="begin"/>
      </w:r>
      <w:r w:rsidR="005D3519">
        <w:instrText xml:space="preserve"> SEQ Figure \* ARABIC </w:instrText>
      </w:r>
      <w:r w:rsidR="005D3519">
        <w:fldChar w:fldCharType="separate"/>
      </w:r>
      <w:r w:rsidR="009A363C">
        <w:rPr>
          <w:noProof/>
        </w:rPr>
        <w:t>41</w:t>
      </w:r>
      <w:r w:rsidR="005D3519">
        <w:rPr>
          <w:noProof/>
        </w:rPr>
        <w:fldChar w:fldCharType="end"/>
      </w:r>
      <w:r>
        <w:t xml:space="preserve"> - </w:t>
      </w:r>
      <w:bookmarkStart w:id="399"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398"/>
      <w:bookmarkEnd w:id="399"/>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1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1839D070" w:rsidR="003E63A4" w:rsidRDefault="000E1DCC" w:rsidP="002D6258">
      <w:pPr>
        <w:pStyle w:val="Caption"/>
        <w:jc w:val="center"/>
      </w:pPr>
      <w:bookmarkStart w:id="400" w:name="_Toc88140716"/>
      <w:r>
        <w:t xml:space="preserve">Figure </w:t>
      </w:r>
      <w:r w:rsidR="005D3519">
        <w:fldChar w:fldCharType="begin"/>
      </w:r>
      <w:r w:rsidR="005D3519">
        <w:instrText xml:space="preserve"> SEQ Figure \* ARABIC </w:instrText>
      </w:r>
      <w:r w:rsidR="005D3519">
        <w:fldChar w:fldCharType="separate"/>
      </w:r>
      <w:r w:rsidR="009A363C">
        <w:rPr>
          <w:noProof/>
        </w:rPr>
        <w:t>42</w:t>
      </w:r>
      <w:r w:rsidR="005D3519">
        <w:rPr>
          <w:noProof/>
        </w:rPr>
        <w:fldChar w:fldCharType="end"/>
      </w:r>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400"/>
    </w:p>
    <w:p w14:paraId="7E235959" w14:textId="41FA5273" w:rsidR="00EE1033" w:rsidRDefault="00EE1033" w:rsidP="002B69C3">
      <w:pPr>
        <w:pStyle w:val="Heading3"/>
      </w:pPr>
      <w:bookmarkStart w:id="401" w:name="_Toc88140636"/>
      <w:r>
        <w:lastRenderedPageBreak/>
        <w:t>4.</w:t>
      </w:r>
      <w:r w:rsidR="001A469E">
        <w:t>1.4</w:t>
      </w:r>
      <w:r>
        <w:t xml:space="preserve"> </w:t>
      </w:r>
      <w:r w:rsidR="002B69C3" w:rsidRPr="002B69C3">
        <w:t>Performance During the Seasons</w:t>
      </w:r>
      <w:bookmarkEnd w:id="401"/>
    </w:p>
    <w:p w14:paraId="3B39D3A1" w14:textId="5BBC8CD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p w14:paraId="5144955D" w14:textId="64DF386C" w:rsidR="008F335F" w:rsidRDefault="008F335F" w:rsidP="008F335F">
      <w:pPr>
        <w:ind w:firstLine="288"/>
        <w:jc w:val="center"/>
      </w:pPr>
      <w:r w:rsidRPr="008F335F">
        <w:rPr>
          <w:noProof/>
        </w:rPr>
        <w:drawing>
          <wp:inline distT="0" distB="0" distL="0" distR="0" wp14:anchorId="11789453" wp14:editId="3E856213">
            <wp:extent cx="4905657" cy="4143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11617" cy="4148409"/>
                    </a:xfrm>
                    <a:prstGeom prst="rect">
                      <a:avLst/>
                    </a:prstGeom>
                    <a:noFill/>
                    <a:ln>
                      <a:noFill/>
                    </a:ln>
                  </pic:spPr>
                </pic:pic>
              </a:graphicData>
            </a:graphic>
          </wp:inline>
        </w:drawing>
      </w:r>
    </w:p>
    <w:p w14:paraId="5B0BAD8A" w14:textId="11857D97" w:rsidR="009E723C" w:rsidRDefault="00466A36" w:rsidP="00466A36">
      <w:pPr>
        <w:pStyle w:val="Caption"/>
        <w:jc w:val="center"/>
      </w:pPr>
      <w:bookmarkStart w:id="402" w:name="_Toc88140669"/>
      <w:r>
        <w:t xml:space="preserve">Table </w:t>
      </w:r>
      <w:r w:rsidR="005D3519">
        <w:fldChar w:fldCharType="begin"/>
      </w:r>
      <w:r w:rsidR="005D3519">
        <w:instrText xml:space="preserve"> SEQ Table \* ARABIC </w:instrText>
      </w:r>
      <w:r w:rsidR="005D3519">
        <w:fldChar w:fldCharType="separate"/>
      </w:r>
      <w:r w:rsidR="009A363C">
        <w:rPr>
          <w:noProof/>
        </w:rPr>
        <w:t>11</w:t>
      </w:r>
      <w:r w:rsidR="005D3519">
        <w:rPr>
          <w:noProof/>
        </w:rPr>
        <w:fldChar w:fldCharType="end"/>
      </w:r>
      <w:r>
        <w:t xml:space="preserve"> </w:t>
      </w:r>
      <w:r w:rsidR="00704BB5">
        <w:t>-</w:t>
      </w:r>
      <w:r>
        <w:t xml:space="preserve"> </w:t>
      </w:r>
      <w:r w:rsidR="00040840" w:rsidRPr="00040840">
        <w:t>Seasonal MAPE and RMSE for the Toronto Dataset</w:t>
      </w:r>
      <w:bookmarkEnd w:id="402"/>
    </w:p>
    <w:p w14:paraId="10CD31F3" w14:textId="128766B9" w:rsidR="004070B9" w:rsidRDefault="004070B9" w:rsidP="00473FA9">
      <w:pPr>
        <w:pStyle w:val="Heading3"/>
      </w:pPr>
      <w:bookmarkStart w:id="403" w:name="_Toc88140637"/>
      <w:r>
        <w:lastRenderedPageBreak/>
        <w:t>4.1.</w:t>
      </w:r>
      <w:r w:rsidR="00FF0B8D">
        <w:t>5</w:t>
      </w:r>
      <w:r>
        <w:t xml:space="preserve"> </w:t>
      </w:r>
      <w:r w:rsidR="00A50162" w:rsidRPr="00A50162">
        <w:t>Comprehensive Analysis Discussion</w:t>
      </w:r>
      <w:bookmarkEnd w:id="403"/>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14">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32C879C0" w:rsidR="00A63A98" w:rsidRDefault="00A63A98" w:rsidP="00A63A98">
      <w:pPr>
        <w:pStyle w:val="Caption"/>
        <w:jc w:val="center"/>
      </w:pPr>
      <w:bookmarkStart w:id="404" w:name="_Ref85632969"/>
      <w:bookmarkStart w:id="405" w:name="_Toc88140717"/>
      <w:r>
        <w:t xml:space="preserve">Figure </w:t>
      </w:r>
      <w:r w:rsidR="005D3519">
        <w:fldChar w:fldCharType="begin"/>
      </w:r>
      <w:r w:rsidR="005D3519">
        <w:instrText xml:space="preserve"> SEQ Figure \* ARABIC </w:instrText>
      </w:r>
      <w:r w:rsidR="005D3519">
        <w:fldChar w:fldCharType="separate"/>
      </w:r>
      <w:r w:rsidR="009A363C">
        <w:rPr>
          <w:noProof/>
        </w:rPr>
        <w:t>43</w:t>
      </w:r>
      <w:r w:rsidR="005D3519">
        <w:rPr>
          <w:noProof/>
        </w:rPr>
        <w:fldChar w:fldCharType="end"/>
      </w:r>
      <w:bookmarkEnd w:id="404"/>
      <w:r>
        <w:t xml:space="preserve"> </w:t>
      </w:r>
      <w:r w:rsidR="00763158">
        <w:t>-</w:t>
      </w:r>
      <w:r>
        <w:t xml:space="preserve"> </w:t>
      </w:r>
      <w:r w:rsidR="00ED0E78" w:rsidRPr="00ED0E78">
        <w:t>Scatter Plot of Load Demand versus Temperature</w:t>
      </w:r>
      <w:r w:rsidR="00ED0E78">
        <w:t xml:space="preserve"> </w:t>
      </w:r>
      <w:r>
        <w:t>– Toronto Dataset</w:t>
      </w:r>
      <w:bookmarkEnd w:id="405"/>
    </w:p>
    <w:p w14:paraId="7B329F76" w14:textId="51CC9F08" w:rsidR="00A63A98" w:rsidRDefault="00A63A98" w:rsidP="00A02DB8">
      <w:pPr>
        <w:ind w:firstLine="288"/>
      </w:pPr>
      <w:r w:rsidRPr="00A63A98">
        <w:lastRenderedPageBreak/>
        <w:t xml:space="preserve">As illustrated in </w:t>
      </w:r>
      <w:r>
        <w:fldChar w:fldCharType="begin"/>
      </w:r>
      <w:r>
        <w:instrText xml:space="preserve"> REF _Ref85632969 \h </w:instrText>
      </w:r>
      <w:r>
        <w:fldChar w:fldCharType="separate"/>
      </w:r>
      <w:r w:rsidR="009A363C">
        <w:t xml:space="preserve">Figure </w:t>
      </w:r>
      <w:r w:rsidR="009A363C">
        <w:rPr>
          <w:noProof/>
        </w:rPr>
        <w:t>43</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406" w:name="_Toc88140638"/>
      <w:r>
        <w:lastRenderedPageBreak/>
        <w:t>4.2 The Ottawa Dataset</w:t>
      </w:r>
      <w:bookmarkEnd w:id="406"/>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407" w:name="_Toc88140639"/>
      <w:r>
        <w:t>4.2.1 The Hourly Performance</w:t>
      </w:r>
      <w:bookmarkEnd w:id="407"/>
    </w:p>
    <w:p w14:paraId="7D5D0CE4" w14:textId="09381FC3"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9A363C">
        <w:t xml:space="preserve">Figure </w:t>
      </w:r>
      <w:r w:rsidR="009A363C">
        <w:rPr>
          <w:noProof/>
        </w:rPr>
        <w:t>44</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9A363C">
        <w:t xml:space="preserve">Figure </w:t>
      </w:r>
      <w:r w:rsidR="009A363C">
        <w:rPr>
          <w:noProof/>
        </w:rPr>
        <w:t>45</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15">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58636A2F" w:rsidR="009F1550" w:rsidRDefault="009F1550" w:rsidP="009F1550">
      <w:pPr>
        <w:pStyle w:val="Caption"/>
        <w:jc w:val="center"/>
      </w:pPr>
      <w:bookmarkStart w:id="408" w:name="_Ref85393462"/>
      <w:bookmarkStart w:id="409" w:name="_Toc88140718"/>
      <w:r>
        <w:t xml:space="preserve">Figure </w:t>
      </w:r>
      <w:r w:rsidR="005D3519">
        <w:fldChar w:fldCharType="begin"/>
      </w:r>
      <w:r w:rsidR="005D3519">
        <w:instrText xml:space="preserve"> SEQ Figure \* ARABIC </w:instrText>
      </w:r>
      <w:r w:rsidR="005D3519">
        <w:fldChar w:fldCharType="separate"/>
      </w:r>
      <w:r w:rsidR="009A363C">
        <w:rPr>
          <w:noProof/>
        </w:rPr>
        <w:t>44</w:t>
      </w:r>
      <w:r w:rsidR="005D3519">
        <w:rPr>
          <w:noProof/>
        </w:rPr>
        <w:fldChar w:fldCharType="end"/>
      </w:r>
      <w:bookmarkEnd w:id="408"/>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409"/>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16">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7C9302C8" w:rsidR="000E7939" w:rsidRDefault="000E7939" w:rsidP="000E7939">
      <w:pPr>
        <w:pStyle w:val="Caption"/>
        <w:jc w:val="center"/>
      </w:pPr>
      <w:bookmarkStart w:id="410" w:name="_Ref86167026"/>
      <w:bookmarkStart w:id="411" w:name="_Toc88140719"/>
      <w:r>
        <w:t xml:space="preserve">Figure </w:t>
      </w:r>
      <w:r w:rsidR="005D3519">
        <w:fldChar w:fldCharType="begin"/>
      </w:r>
      <w:r w:rsidR="005D3519">
        <w:instrText xml:space="preserve"> SEQ Figure \* ARABIC </w:instrText>
      </w:r>
      <w:r w:rsidR="005D3519">
        <w:fldChar w:fldCharType="separate"/>
      </w:r>
      <w:r w:rsidR="009A363C">
        <w:rPr>
          <w:noProof/>
        </w:rPr>
        <w:t>45</w:t>
      </w:r>
      <w:r w:rsidR="005D3519">
        <w:rPr>
          <w:noProof/>
        </w:rPr>
        <w:fldChar w:fldCharType="end"/>
      </w:r>
      <w:bookmarkEnd w:id="410"/>
      <w:r>
        <w:t xml:space="preserve"> - Hourly</w:t>
      </w:r>
      <w:r w:rsidRPr="006771A6">
        <w:t xml:space="preserve"> MAPE for the </w:t>
      </w:r>
      <w:r w:rsidR="0025420C">
        <w:t>Forecaster</w:t>
      </w:r>
      <w:r w:rsidRPr="006771A6">
        <w:t xml:space="preserve">s </w:t>
      </w:r>
      <w:r>
        <w:t>- Ottawa Dataset</w:t>
      </w:r>
      <w:bookmarkEnd w:id="411"/>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7">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267B395F" w:rsidR="00FA05EA" w:rsidRDefault="00FA05EA" w:rsidP="00FA05EA">
      <w:pPr>
        <w:pStyle w:val="Caption"/>
        <w:jc w:val="center"/>
      </w:pPr>
      <w:bookmarkStart w:id="412" w:name="_Toc88140720"/>
      <w:r>
        <w:t xml:space="preserve">Figure </w:t>
      </w:r>
      <w:r w:rsidR="005D3519">
        <w:fldChar w:fldCharType="begin"/>
      </w:r>
      <w:r w:rsidR="005D3519">
        <w:instrText xml:space="preserve"> SEQ Figure \* ARABIC </w:instrText>
      </w:r>
      <w:r w:rsidR="005D3519">
        <w:fldChar w:fldCharType="separate"/>
      </w:r>
      <w:r w:rsidR="009A363C">
        <w:rPr>
          <w:noProof/>
        </w:rPr>
        <w:t>46</w:t>
      </w:r>
      <w:r w:rsidR="005D3519">
        <w:rPr>
          <w:noProof/>
        </w:rPr>
        <w:fldChar w:fldCharType="end"/>
      </w:r>
      <w:r>
        <w:t xml:space="preserve"> - </w:t>
      </w:r>
      <w:r w:rsidR="00875531" w:rsidRPr="00413AE5">
        <w:t xml:space="preserve">Hourly Error Distribution for the CNN </w:t>
      </w:r>
      <w:r w:rsidR="0025420C">
        <w:t>Forecaster</w:t>
      </w:r>
      <w:r>
        <w:t xml:space="preserve"> – Ottawa Dataset</w:t>
      </w:r>
      <w:bookmarkEnd w:id="412"/>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8">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6D237306" w:rsidR="00D12AA4" w:rsidRDefault="00D12AA4" w:rsidP="00D12AA4">
      <w:pPr>
        <w:pStyle w:val="Caption"/>
        <w:jc w:val="center"/>
      </w:pPr>
      <w:bookmarkStart w:id="413" w:name="_Toc88140721"/>
      <w:r>
        <w:t xml:space="preserve">Figure </w:t>
      </w:r>
      <w:r w:rsidR="005D3519">
        <w:fldChar w:fldCharType="begin"/>
      </w:r>
      <w:r w:rsidR="005D3519">
        <w:instrText xml:space="preserve"> SEQ Figure \* ARABIC </w:instrText>
      </w:r>
      <w:r w:rsidR="005D3519">
        <w:fldChar w:fldCharType="separate"/>
      </w:r>
      <w:r w:rsidR="009A363C">
        <w:rPr>
          <w:noProof/>
        </w:rPr>
        <w:t>47</w:t>
      </w:r>
      <w:r w:rsidR="005D3519">
        <w:rPr>
          <w:noProof/>
        </w:rPr>
        <w:fldChar w:fldCharType="end"/>
      </w:r>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413"/>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9">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6A78D9B0" w:rsidR="001316D0" w:rsidRDefault="001316D0" w:rsidP="001316D0">
      <w:pPr>
        <w:pStyle w:val="Caption"/>
        <w:jc w:val="center"/>
      </w:pPr>
      <w:bookmarkStart w:id="414" w:name="_Ref86174353"/>
      <w:bookmarkStart w:id="415" w:name="_Toc88140722"/>
      <w:r>
        <w:t xml:space="preserve">Figure </w:t>
      </w:r>
      <w:r w:rsidR="005D3519">
        <w:fldChar w:fldCharType="begin"/>
      </w:r>
      <w:r w:rsidR="005D3519">
        <w:instrText xml:space="preserve"> SEQ Figure \* ARABIC </w:instrText>
      </w:r>
      <w:r w:rsidR="005D3519">
        <w:fldChar w:fldCharType="separate"/>
      </w:r>
      <w:r w:rsidR="009A363C">
        <w:rPr>
          <w:noProof/>
        </w:rPr>
        <w:t>48</w:t>
      </w:r>
      <w:r w:rsidR="005D3519">
        <w:rPr>
          <w:noProof/>
        </w:rPr>
        <w:fldChar w:fldCharType="end"/>
      </w:r>
      <w:bookmarkEnd w:id="414"/>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415"/>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07DD8735" w:rsidR="0057781A" w:rsidRDefault="0057781A" w:rsidP="0057781A">
      <w:pPr>
        <w:pStyle w:val="Caption"/>
        <w:jc w:val="center"/>
      </w:pPr>
      <w:bookmarkStart w:id="416" w:name="_Toc88140723"/>
      <w:r>
        <w:t xml:space="preserve">Figure </w:t>
      </w:r>
      <w:r w:rsidR="005D3519">
        <w:fldChar w:fldCharType="begin"/>
      </w:r>
      <w:r w:rsidR="005D3519">
        <w:instrText xml:space="preserve"> SEQ Figure \* ARABIC </w:instrText>
      </w:r>
      <w:r w:rsidR="005D3519">
        <w:fldChar w:fldCharType="separate"/>
      </w:r>
      <w:r w:rsidR="009A363C">
        <w:rPr>
          <w:noProof/>
        </w:rPr>
        <w:t>49</w:t>
      </w:r>
      <w:r w:rsidR="005D3519">
        <w:rPr>
          <w:noProof/>
        </w:rPr>
        <w:fldChar w:fldCharType="end"/>
      </w:r>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416"/>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21">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14068166" w:rsidR="0057781A" w:rsidRDefault="00977DF0" w:rsidP="00977DF0">
      <w:pPr>
        <w:pStyle w:val="Caption"/>
        <w:jc w:val="center"/>
      </w:pPr>
      <w:bookmarkStart w:id="417" w:name="_Toc88140724"/>
      <w:r>
        <w:t xml:space="preserve">Figure </w:t>
      </w:r>
      <w:r w:rsidR="005D3519">
        <w:fldChar w:fldCharType="begin"/>
      </w:r>
      <w:r w:rsidR="005D3519">
        <w:instrText xml:space="preserve"> SEQ Figure \* ARABIC </w:instrText>
      </w:r>
      <w:r w:rsidR="005D3519">
        <w:fldChar w:fldCharType="separate"/>
      </w:r>
      <w:r w:rsidR="009A363C">
        <w:rPr>
          <w:noProof/>
        </w:rPr>
        <w:t>50</w:t>
      </w:r>
      <w:r w:rsidR="005D3519">
        <w:rPr>
          <w:noProof/>
        </w:rPr>
        <w:fldChar w:fldCharType="end"/>
      </w:r>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417"/>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22">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158C0908" w:rsidR="00977DF0" w:rsidRDefault="00EC5714" w:rsidP="00EC5714">
      <w:pPr>
        <w:pStyle w:val="Caption"/>
        <w:jc w:val="center"/>
      </w:pPr>
      <w:bookmarkStart w:id="418" w:name="_Toc88140725"/>
      <w:r>
        <w:t xml:space="preserve">Figure </w:t>
      </w:r>
      <w:r w:rsidR="005D3519">
        <w:fldChar w:fldCharType="begin"/>
      </w:r>
      <w:r w:rsidR="005D3519">
        <w:instrText xml:space="preserve"> SEQ Figure \* ARABIC </w:instrText>
      </w:r>
      <w:r w:rsidR="005D3519">
        <w:fldChar w:fldCharType="separate"/>
      </w:r>
      <w:r w:rsidR="009A363C">
        <w:rPr>
          <w:noProof/>
        </w:rPr>
        <w:t>51</w:t>
      </w:r>
      <w:r w:rsidR="005D3519">
        <w:rPr>
          <w:noProof/>
        </w:rPr>
        <w:fldChar w:fldCharType="end"/>
      </w:r>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418"/>
    </w:p>
    <w:p w14:paraId="40551A9C" w14:textId="0498E4BC" w:rsidR="002456F0" w:rsidRDefault="002456F0" w:rsidP="002456F0">
      <w:pPr>
        <w:pStyle w:val="Heading4"/>
      </w:pPr>
      <w:r>
        <w:t xml:space="preserve">4.2.1.1 </w:t>
      </w:r>
      <w:r w:rsidRPr="009D7DDB">
        <w:t>A Snippet on Hourly Performance</w:t>
      </w:r>
    </w:p>
    <w:p w14:paraId="6E5ED8D4" w14:textId="4B8710DE" w:rsidR="00FC7CCD" w:rsidRDefault="00FC7CCD" w:rsidP="00FC7CCD">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9A363C">
        <w:t xml:space="preserve">Figure </w:t>
      </w:r>
      <w:r w:rsidR="009A363C">
        <w:rPr>
          <w:noProof/>
        </w:rPr>
        <w:t>45</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419" w:name="_Toc88140640"/>
      <w:r>
        <w:lastRenderedPageBreak/>
        <w:t>4.2.</w:t>
      </w:r>
      <w:r w:rsidR="006E4C2F">
        <w:t xml:space="preserve">2 </w:t>
      </w:r>
      <w:r>
        <w:t>The Daily Performance</w:t>
      </w:r>
      <w:bookmarkEnd w:id="419"/>
    </w:p>
    <w:p w14:paraId="4A37A2C0" w14:textId="771F2D17"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9A363C">
        <w:t xml:space="preserve">Figure </w:t>
      </w:r>
      <w:r w:rsidR="009A363C">
        <w:rPr>
          <w:noProof/>
        </w:rPr>
        <w:t>52</w:t>
      </w:r>
      <w:r>
        <w:fldChar w:fldCharType="end"/>
      </w:r>
      <w:r w:rsidRPr="00E21F51">
        <w:t xml:space="preserve"> for both actuals and forecasts. </w:t>
      </w:r>
      <w:r>
        <w:fldChar w:fldCharType="begin"/>
      </w:r>
      <w:r>
        <w:instrText xml:space="preserve"> REF _Ref86170999 \h </w:instrText>
      </w:r>
      <w:r>
        <w:fldChar w:fldCharType="separate"/>
      </w:r>
      <w:r w:rsidR="009A363C">
        <w:t xml:space="preserve">Figure </w:t>
      </w:r>
      <w:r w:rsidR="009A363C">
        <w:rPr>
          <w:noProof/>
        </w:rPr>
        <w:t>53</w:t>
      </w:r>
      <w:r>
        <w:fldChar w:fldCharType="end"/>
      </w:r>
      <w:r>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23">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16F9E6CF" w:rsidR="00FE4816" w:rsidRDefault="00FE4816" w:rsidP="00FE4816">
      <w:pPr>
        <w:pStyle w:val="Caption"/>
        <w:jc w:val="center"/>
      </w:pPr>
      <w:bookmarkStart w:id="420" w:name="_Ref85394667"/>
      <w:bookmarkStart w:id="421" w:name="_Toc88140726"/>
      <w:r>
        <w:t xml:space="preserve">Figure </w:t>
      </w:r>
      <w:r w:rsidR="005D3519">
        <w:fldChar w:fldCharType="begin"/>
      </w:r>
      <w:r w:rsidR="005D3519">
        <w:instrText xml:space="preserve"> SEQ Figure \* ARABIC </w:instrText>
      </w:r>
      <w:r w:rsidR="005D3519">
        <w:fldChar w:fldCharType="separate"/>
      </w:r>
      <w:r w:rsidR="009A363C">
        <w:rPr>
          <w:noProof/>
        </w:rPr>
        <w:t>52</w:t>
      </w:r>
      <w:r w:rsidR="005D3519">
        <w:rPr>
          <w:noProof/>
        </w:rPr>
        <w:fldChar w:fldCharType="end"/>
      </w:r>
      <w:bookmarkEnd w:id="420"/>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421"/>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66E235D3" w:rsidR="00B76527" w:rsidRPr="00B76527" w:rsidRDefault="00251D3C" w:rsidP="00251D3C">
      <w:pPr>
        <w:ind w:firstLine="288"/>
      </w:pPr>
      <w:r w:rsidRPr="00251D3C">
        <w:t xml:space="preserve">When we compare the </w:t>
      </w:r>
      <w:proofErr w:type="spellStart"/>
      <w:r w:rsidRPr="00251D3C">
        <w:t>MAPE</w:t>
      </w:r>
      <w:proofErr w:type="spellEnd"/>
      <w:r w:rsidRPr="00251D3C">
        <w:t xml:space="preserve"> values in </w:t>
      </w:r>
      <w:r>
        <w:fldChar w:fldCharType="begin"/>
      </w:r>
      <w:r>
        <w:instrText xml:space="preserve"> REF _Ref86170999 \h </w:instrText>
      </w:r>
      <w:r>
        <w:fldChar w:fldCharType="separate"/>
      </w:r>
      <w:r w:rsidR="009A363C">
        <w:t xml:space="preserve">Figure </w:t>
      </w:r>
      <w:r w:rsidR="009A363C">
        <w:rPr>
          <w:noProof/>
        </w:rPr>
        <w:t>53</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24">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7BC7FC67" w:rsidR="00470E05" w:rsidRDefault="00470E05" w:rsidP="00470E05">
      <w:pPr>
        <w:pStyle w:val="Caption"/>
        <w:jc w:val="center"/>
      </w:pPr>
      <w:bookmarkStart w:id="422" w:name="_Ref86170999"/>
      <w:bookmarkStart w:id="423" w:name="_Toc88140727"/>
      <w:r>
        <w:t xml:space="preserve">Figure </w:t>
      </w:r>
      <w:r w:rsidR="005D3519">
        <w:fldChar w:fldCharType="begin"/>
      </w:r>
      <w:r w:rsidR="005D3519">
        <w:instrText xml:space="preserve"> SEQ F</w:instrText>
      </w:r>
      <w:r w:rsidR="005D3519">
        <w:instrText xml:space="preserve">igure \* ARABIC </w:instrText>
      </w:r>
      <w:r w:rsidR="005D3519">
        <w:fldChar w:fldCharType="separate"/>
      </w:r>
      <w:r w:rsidR="009A363C">
        <w:rPr>
          <w:noProof/>
        </w:rPr>
        <w:t>53</w:t>
      </w:r>
      <w:r w:rsidR="005D3519">
        <w:rPr>
          <w:noProof/>
        </w:rPr>
        <w:fldChar w:fldCharType="end"/>
      </w:r>
      <w:bookmarkEnd w:id="422"/>
      <w:r>
        <w:t xml:space="preserve"> - Daily</w:t>
      </w:r>
      <w:r w:rsidRPr="006771A6">
        <w:t xml:space="preserve"> MAPE for the </w:t>
      </w:r>
      <w:r w:rsidR="0025420C">
        <w:t>Forecaster</w:t>
      </w:r>
      <w:r w:rsidRPr="006771A6">
        <w:t xml:space="preserve">s </w:t>
      </w:r>
      <w:r>
        <w:t>– Ottawa Dataset</w:t>
      </w:r>
      <w:bookmarkEnd w:id="423"/>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25">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1D0178F2" w:rsidR="00950F3A" w:rsidRDefault="00F7164A" w:rsidP="00F7164A">
      <w:pPr>
        <w:pStyle w:val="Caption"/>
        <w:jc w:val="center"/>
      </w:pPr>
      <w:bookmarkStart w:id="424" w:name="_Toc88140728"/>
      <w:r>
        <w:t xml:space="preserve">Figure </w:t>
      </w:r>
      <w:r w:rsidR="005D3519">
        <w:fldChar w:fldCharType="begin"/>
      </w:r>
      <w:r w:rsidR="005D3519">
        <w:instrText xml:space="preserve"> SEQ Figure \* ARABIC </w:instrText>
      </w:r>
      <w:r w:rsidR="005D3519">
        <w:fldChar w:fldCharType="separate"/>
      </w:r>
      <w:r w:rsidR="009A363C">
        <w:rPr>
          <w:noProof/>
        </w:rPr>
        <w:t>54</w:t>
      </w:r>
      <w:r w:rsidR="005D3519">
        <w:rPr>
          <w:noProof/>
        </w:rPr>
        <w:fldChar w:fldCharType="end"/>
      </w:r>
      <w:r>
        <w:t xml:space="preserve"> - </w:t>
      </w:r>
      <w:r w:rsidR="008B12D7" w:rsidRPr="00A07775">
        <w:t xml:space="preserve">Daily Error Distribution for the CNN </w:t>
      </w:r>
      <w:r w:rsidR="0025420C">
        <w:t>Forecaster</w:t>
      </w:r>
      <w:r w:rsidR="008B12D7" w:rsidRPr="00A07775">
        <w:t xml:space="preserve"> </w:t>
      </w:r>
      <w:r>
        <w:t>– Ottawa Dataset</w:t>
      </w:r>
      <w:bookmarkEnd w:id="424"/>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5518B7C5" w:rsidR="007E701B" w:rsidRDefault="007E701B" w:rsidP="007E701B">
      <w:pPr>
        <w:pStyle w:val="Caption"/>
        <w:jc w:val="center"/>
      </w:pPr>
      <w:bookmarkStart w:id="425" w:name="_Toc88140729"/>
      <w:r>
        <w:t xml:space="preserve">Figure </w:t>
      </w:r>
      <w:r w:rsidR="005D3519">
        <w:fldChar w:fldCharType="begin"/>
      </w:r>
      <w:r w:rsidR="005D3519">
        <w:instrText xml:space="preserve"> SEQ Figure \* ARABIC </w:instrText>
      </w:r>
      <w:r w:rsidR="005D3519">
        <w:fldChar w:fldCharType="separate"/>
      </w:r>
      <w:r w:rsidR="009A363C">
        <w:rPr>
          <w:noProof/>
        </w:rPr>
        <w:t>55</w:t>
      </w:r>
      <w:r w:rsidR="005D3519">
        <w:rPr>
          <w:noProof/>
        </w:rPr>
        <w:fldChar w:fldCharType="end"/>
      </w:r>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425"/>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7">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0243646A" w:rsidR="00BF1EEA" w:rsidRDefault="00D63EB3" w:rsidP="00D63EB3">
      <w:pPr>
        <w:pStyle w:val="Caption"/>
        <w:jc w:val="center"/>
      </w:pPr>
      <w:bookmarkStart w:id="426" w:name="_Toc88140730"/>
      <w:r>
        <w:t xml:space="preserve">Figure </w:t>
      </w:r>
      <w:r w:rsidR="005D3519">
        <w:fldChar w:fldCharType="begin"/>
      </w:r>
      <w:r w:rsidR="005D3519">
        <w:instrText xml:space="preserve"> SEQ Figure \* ARABIC </w:instrText>
      </w:r>
      <w:r w:rsidR="005D3519">
        <w:fldChar w:fldCharType="separate"/>
      </w:r>
      <w:r w:rsidR="009A363C">
        <w:rPr>
          <w:noProof/>
        </w:rPr>
        <w:t>56</w:t>
      </w:r>
      <w:r w:rsidR="005D3519">
        <w:rPr>
          <w:noProof/>
        </w:rPr>
        <w:fldChar w:fldCharType="end"/>
      </w:r>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426"/>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8">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02BC3189" w:rsidR="00542E1F" w:rsidRDefault="003918DF" w:rsidP="00542E1F">
      <w:pPr>
        <w:pStyle w:val="Caption"/>
        <w:jc w:val="center"/>
      </w:pPr>
      <w:bookmarkStart w:id="427" w:name="_Toc88140731"/>
      <w:r>
        <w:t xml:space="preserve">Figure </w:t>
      </w:r>
      <w:r w:rsidR="005D3519">
        <w:fldChar w:fldCharType="begin"/>
      </w:r>
      <w:r w:rsidR="005D3519">
        <w:instrText xml:space="preserve"> SEQ Figure \* ARABIC </w:instrText>
      </w:r>
      <w:r w:rsidR="005D3519">
        <w:fldChar w:fldCharType="separate"/>
      </w:r>
      <w:r w:rsidR="009A363C">
        <w:rPr>
          <w:noProof/>
        </w:rPr>
        <w:t>57</w:t>
      </w:r>
      <w:r w:rsidR="005D3519">
        <w:rPr>
          <w:noProof/>
        </w:rPr>
        <w:fldChar w:fldCharType="end"/>
      </w:r>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427"/>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9">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1CF2067B" w:rsidR="00F46745" w:rsidRDefault="00542E1F" w:rsidP="00542E1F">
      <w:pPr>
        <w:pStyle w:val="Caption"/>
        <w:jc w:val="center"/>
      </w:pPr>
      <w:bookmarkStart w:id="428" w:name="_Toc88140732"/>
      <w:r>
        <w:t xml:space="preserve">Figure </w:t>
      </w:r>
      <w:r w:rsidR="005D3519">
        <w:fldChar w:fldCharType="begin"/>
      </w:r>
      <w:r w:rsidR="005D3519">
        <w:instrText xml:space="preserve"> SEQ Figure \* ARABIC </w:instrText>
      </w:r>
      <w:r w:rsidR="005D3519">
        <w:fldChar w:fldCharType="separate"/>
      </w:r>
      <w:r w:rsidR="009A363C">
        <w:rPr>
          <w:noProof/>
        </w:rPr>
        <w:t>58</w:t>
      </w:r>
      <w:r w:rsidR="005D3519">
        <w:rPr>
          <w:noProof/>
        </w:rPr>
        <w:fldChar w:fldCharType="end"/>
      </w:r>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428"/>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0">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5BE7EA67" w:rsidR="003E5D0E" w:rsidRDefault="00777141" w:rsidP="00B61BCE">
      <w:pPr>
        <w:pStyle w:val="Caption"/>
        <w:jc w:val="center"/>
        <w:rPr>
          <w:b w:val="0"/>
          <w:bCs w:val="0"/>
          <w:iCs/>
          <w:szCs w:val="26"/>
        </w:rPr>
      </w:pPr>
      <w:bookmarkStart w:id="429" w:name="_Toc88140733"/>
      <w:r>
        <w:t xml:space="preserve">Figure </w:t>
      </w:r>
      <w:r w:rsidR="005D3519">
        <w:fldChar w:fldCharType="begin"/>
      </w:r>
      <w:r w:rsidR="005D3519">
        <w:instrText xml:space="preserve"> SEQ Figure \* ARABIC </w:instrText>
      </w:r>
      <w:r w:rsidR="005D3519">
        <w:fldChar w:fldCharType="separate"/>
      </w:r>
      <w:r w:rsidR="009A363C">
        <w:rPr>
          <w:noProof/>
        </w:rPr>
        <w:t>59</w:t>
      </w:r>
      <w:r w:rsidR="005D3519">
        <w:rPr>
          <w:noProof/>
        </w:rPr>
        <w:fldChar w:fldCharType="end"/>
      </w:r>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429"/>
    </w:p>
    <w:p w14:paraId="6A37244B" w14:textId="690AA54A" w:rsidR="0055487E" w:rsidRDefault="0055487E" w:rsidP="00386608">
      <w:pPr>
        <w:pStyle w:val="Heading3"/>
      </w:pPr>
      <w:bookmarkStart w:id="430" w:name="_Toc88140641"/>
      <w:r>
        <w:t>4.2.</w:t>
      </w:r>
      <w:r w:rsidR="00386608">
        <w:t>3</w:t>
      </w:r>
      <w:r w:rsidR="00812B52">
        <w:t xml:space="preserve"> The Monthly Performance</w:t>
      </w:r>
      <w:bookmarkEnd w:id="430"/>
    </w:p>
    <w:p w14:paraId="1D2FEC7A" w14:textId="09A95701" w:rsidR="00B8089D" w:rsidRDefault="00574BB4" w:rsidP="00574BB4">
      <w:pPr>
        <w:ind w:firstLine="288"/>
      </w:pPr>
      <w:r>
        <w:fldChar w:fldCharType="begin"/>
      </w:r>
      <w:r>
        <w:instrText xml:space="preserve"> REF _Ref85397402 \h </w:instrText>
      </w:r>
      <w:r>
        <w:fldChar w:fldCharType="separate"/>
      </w:r>
      <w:r w:rsidR="009A363C">
        <w:t xml:space="preserve">Figure </w:t>
      </w:r>
      <w:r w:rsidR="009A363C">
        <w:rPr>
          <w:noProof/>
        </w:rPr>
        <w:t>60</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9A363C">
        <w:t xml:space="preserve">Figure </w:t>
      </w:r>
      <w:r w:rsidR="009A363C">
        <w:rPr>
          <w:noProof/>
        </w:rPr>
        <w:t>61</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31">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7DBDBCD5" w:rsidR="00AA4237" w:rsidRDefault="00AA4237" w:rsidP="00AA4237">
      <w:pPr>
        <w:pStyle w:val="Caption"/>
        <w:jc w:val="center"/>
      </w:pPr>
      <w:bookmarkStart w:id="431" w:name="_Ref85397402"/>
      <w:bookmarkStart w:id="432" w:name="_Toc88140734"/>
      <w:r>
        <w:t xml:space="preserve">Figure </w:t>
      </w:r>
      <w:r w:rsidR="005D3519">
        <w:fldChar w:fldCharType="begin"/>
      </w:r>
      <w:r w:rsidR="005D3519">
        <w:instrText xml:space="preserve"> SEQ Figure \* ARABIC </w:instrText>
      </w:r>
      <w:r w:rsidR="005D3519">
        <w:fldChar w:fldCharType="separate"/>
      </w:r>
      <w:r w:rsidR="009A363C">
        <w:rPr>
          <w:noProof/>
        </w:rPr>
        <w:t>60</w:t>
      </w:r>
      <w:r w:rsidR="005D3519">
        <w:rPr>
          <w:noProof/>
        </w:rPr>
        <w:fldChar w:fldCharType="end"/>
      </w:r>
      <w:bookmarkEnd w:id="431"/>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432"/>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32">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3C44148B" w:rsidR="009F2107" w:rsidRPr="00AC279E" w:rsidRDefault="009F2107" w:rsidP="009F2107">
      <w:pPr>
        <w:pStyle w:val="Caption"/>
        <w:jc w:val="center"/>
      </w:pPr>
      <w:bookmarkStart w:id="433" w:name="_Ref86172087"/>
      <w:bookmarkStart w:id="434" w:name="_Toc88140735"/>
      <w:r>
        <w:t xml:space="preserve">Figure </w:t>
      </w:r>
      <w:r w:rsidR="005D3519">
        <w:fldChar w:fldCharType="begin"/>
      </w:r>
      <w:r w:rsidR="005D3519">
        <w:instrText xml:space="preserve"> SEQ Figure \* ARABIC </w:instrText>
      </w:r>
      <w:r w:rsidR="005D3519">
        <w:fldChar w:fldCharType="separate"/>
      </w:r>
      <w:r w:rsidR="009A363C">
        <w:rPr>
          <w:noProof/>
        </w:rPr>
        <w:t>61</w:t>
      </w:r>
      <w:r w:rsidR="005D3519">
        <w:rPr>
          <w:noProof/>
        </w:rPr>
        <w:fldChar w:fldCharType="end"/>
      </w:r>
      <w:bookmarkEnd w:id="433"/>
      <w:r>
        <w:t xml:space="preserve"> - </w:t>
      </w:r>
      <w:r w:rsidRPr="00D8190B">
        <w:t xml:space="preserve">Monthly MAPE for Each </w:t>
      </w:r>
      <w:r w:rsidR="0025420C">
        <w:t>Forecaster</w:t>
      </w:r>
      <w:r w:rsidRPr="00D8190B">
        <w:t xml:space="preserve"> </w:t>
      </w:r>
      <w:r>
        <w:t>– Ottawa Dataset</w:t>
      </w:r>
      <w:bookmarkEnd w:id="434"/>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02C1A3E8" w:rsidR="00C6222C" w:rsidRDefault="00CF1639" w:rsidP="00CF1639">
      <w:pPr>
        <w:pStyle w:val="Caption"/>
        <w:jc w:val="center"/>
      </w:pPr>
      <w:bookmarkStart w:id="435" w:name="_Toc88140736"/>
      <w:r>
        <w:t xml:space="preserve">Figure </w:t>
      </w:r>
      <w:r w:rsidR="005D3519">
        <w:fldChar w:fldCharType="begin"/>
      </w:r>
      <w:r w:rsidR="005D3519">
        <w:instrText xml:space="preserve"> SEQ Figure \* ARABIC </w:instrText>
      </w:r>
      <w:r w:rsidR="005D3519">
        <w:fldChar w:fldCharType="separate"/>
      </w:r>
      <w:r w:rsidR="009A363C">
        <w:rPr>
          <w:noProof/>
        </w:rPr>
        <w:t>62</w:t>
      </w:r>
      <w:r w:rsidR="005D3519">
        <w:rPr>
          <w:noProof/>
        </w:rPr>
        <w:fldChar w:fldCharType="end"/>
      </w:r>
      <w:r>
        <w:t xml:space="preserve"> - </w:t>
      </w:r>
      <w:r w:rsidR="00B41AB1" w:rsidRPr="009A03DA">
        <w:t xml:space="preserve">Monthly Error Distribution for CNN </w:t>
      </w:r>
      <w:r w:rsidR="0025420C">
        <w:t>Forecaster</w:t>
      </w:r>
      <w:r w:rsidR="00B41AB1">
        <w:t xml:space="preserve"> </w:t>
      </w:r>
      <w:r>
        <w:t>– Ottawa Dataset</w:t>
      </w:r>
      <w:bookmarkEnd w:id="435"/>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34">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6383C172" w:rsidR="005F6446" w:rsidRDefault="005F6446" w:rsidP="005F6446">
      <w:pPr>
        <w:pStyle w:val="Caption"/>
        <w:jc w:val="center"/>
      </w:pPr>
      <w:bookmarkStart w:id="436" w:name="_Toc88140737"/>
      <w:r>
        <w:t xml:space="preserve">Figure </w:t>
      </w:r>
      <w:r w:rsidR="005D3519">
        <w:fldChar w:fldCharType="begin"/>
      </w:r>
      <w:r w:rsidR="005D3519">
        <w:instrText xml:space="preserve"> SEQ Figure \* ARABIC </w:instrText>
      </w:r>
      <w:r w:rsidR="005D3519">
        <w:fldChar w:fldCharType="separate"/>
      </w:r>
      <w:r w:rsidR="009A363C">
        <w:rPr>
          <w:noProof/>
        </w:rPr>
        <w:t>63</w:t>
      </w:r>
      <w:r w:rsidR="005D3519">
        <w:rPr>
          <w:noProof/>
        </w:rPr>
        <w:fldChar w:fldCharType="end"/>
      </w:r>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436"/>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35">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70AACC12" w:rsidR="007C4301" w:rsidRDefault="001B28ED" w:rsidP="001B28ED">
      <w:pPr>
        <w:pStyle w:val="Caption"/>
        <w:jc w:val="center"/>
      </w:pPr>
      <w:bookmarkStart w:id="437" w:name="_Toc88140738"/>
      <w:r>
        <w:t xml:space="preserve">Figure </w:t>
      </w:r>
      <w:r w:rsidR="005D3519">
        <w:fldChar w:fldCharType="begin"/>
      </w:r>
      <w:r w:rsidR="005D3519">
        <w:instrText xml:space="preserve"> SEQ Figure \* ARABIC </w:instrText>
      </w:r>
      <w:r w:rsidR="005D3519">
        <w:fldChar w:fldCharType="separate"/>
      </w:r>
      <w:r w:rsidR="009A363C">
        <w:rPr>
          <w:noProof/>
        </w:rPr>
        <w:t>64</w:t>
      </w:r>
      <w:r w:rsidR="005D3519">
        <w:rPr>
          <w:noProof/>
        </w:rPr>
        <w:fldChar w:fldCharType="end"/>
      </w:r>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437"/>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6">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27DC4888" w:rsidR="005A1B24" w:rsidRDefault="005A1B24" w:rsidP="005A1B24">
      <w:pPr>
        <w:pStyle w:val="Caption"/>
        <w:jc w:val="center"/>
      </w:pPr>
      <w:bookmarkStart w:id="438" w:name="_Toc88140739"/>
      <w:r>
        <w:t xml:space="preserve">Figure </w:t>
      </w:r>
      <w:r w:rsidR="005D3519">
        <w:fldChar w:fldCharType="begin"/>
      </w:r>
      <w:r w:rsidR="005D3519">
        <w:instrText xml:space="preserve"> SEQ Figure \* ARABIC </w:instrText>
      </w:r>
      <w:r w:rsidR="005D3519">
        <w:fldChar w:fldCharType="separate"/>
      </w:r>
      <w:r w:rsidR="009A363C">
        <w:rPr>
          <w:noProof/>
        </w:rPr>
        <w:t>65</w:t>
      </w:r>
      <w:r w:rsidR="005D3519">
        <w:rPr>
          <w:noProof/>
        </w:rPr>
        <w:fldChar w:fldCharType="end"/>
      </w:r>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438"/>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7">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64AB5147" w:rsidR="002A4FF5" w:rsidRDefault="009D17C2" w:rsidP="009D17C2">
      <w:pPr>
        <w:pStyle w:val="Caption"/>
        <w:jc w:val="center"/>
      </w:pPr>
      <w:bookmarkStart w:id="439" w:name="_Toc88140740"/>
      <w:r>
        <w:t xml:space="preserve">Figure </w:t>
      </w:r>
      <w:r w:rsidR="005D3519">
        <w:fldChar w:fldCharType="begin"/>
      </w:r>
      <w:r w:rsidR="005D3519">
        <w:instrText xml:space="preserve"> SEQ Figure \* ARABIC </w:instrText>
      </w:r>
      <w:r w:rsidR="005D3519">
        <w:fldChar w:fldCharType="separate"/>
      </w:r>
      <w:r w:rsidR="009A363C">
        <w:rPr>
          <w:noProof/>
        </w:rPr>
        <w:t>66</w:t>
      </w:r>
      <w:r w:rsidR="005D3519">
        <w:rPr>
          <w:noProof/>
        </w:rPr>
        <w:fldChar w:fldCharType="end"/>
      </w:r>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439"/>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8">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24F06F6F" w:rsidR="001F01E0" w:rsidRDefault="001F01E0" w:rsidP="001F01E0">
      <w:pPr>
        <w:pStyle w:val="Caption"/>
        <w:jc w:val="center"/>
      </w:pPr>
      <w:bookmarkStart w:id="440" w:name="_Toc88140741"/>
      <w:r>
        <w:t xml:space="preserve">Figure </w:t>
      </w:r>
      <w:r w:rsidR="005D3519">
        <w:fldChar w:fldCharType="begin"/>
      </w:r>
      <w:r w:rsidR="005D3519">
        <w:instrText xml:space="preserve"> SEQ Figure \* ARABIC </w:instrText>
      </w:r>
      <w:r w:rsidR="005D3519">
        <w:fldChar w:fldCharType="separate"/>
      </w:r>
      <w:r w:rsidR="009A363C">
        <w:rPr>
          <w:noProof/>
        </w:rPr>
        <w:t>67</w:t>
      </w:r>
      <w:r w:rsidR="005D3519">
        <w:rPr>
          <w:noProof/>
        </w:rPr>
        <w:fldChar w:fldCharType="end"/>
      </w:r>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440"/>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33F370C5" w:rsidR="00B214DB" w:rsidRPr="00B214DB" w:rsidRDefault="00B214DB" w:rsidP="00B214DB">
      <w:pPr>
        <w:ind w:firstLine="288"/>
      </w:pPr>
      <w:r w:rsidRPr="005F05E5">
        <w:t xml:space="preserve">When the </w:t>
      </w:r>
      <w:proofErr w:type="spellStart"/>
      <w:r w:rsidRPr="005F05E5">
        <w:t>MAPE</w:t>
      </w:r>
      <w:proofErr w:type="spellEnd"/>
      <w:r w:rsidRPr="005F05E5">
        <w:t xml:space="preserve"> values in </w:t>
      </w:r>
      <w:r w:rsidR="00E102FD">
        <w:fldChar w:fldCharType="begin"/>
      </w:r>
      <w:r w:rsidR="00E102FD">
        <w:instrText xml:space="preserve"> REF _Ref86172087 \h </w:instrText>
      </w:r>
      <w:r w:rsidR="00E102FD">
        <w:fldChar w:fldCharType="separate"/>
      </w:r>
      <w:r w:rsidR="009A363C">
        <w:t xml:space="preserve">Figure </w:t>
      </w:r>
      <w:r w:rsidR="009A363C">
        <w:rPr>
          <w:noProof/>
        </w:rPr>
        <w:t>61</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441" w:name="_Toc88140642"/>
      <w:r>
        <w:t xml:space="preserve">4.2.4 </w:t>
      </w:r>
      <w:r w:rsidRPr="002B69C3">
        <w:t>Performance During the Seasons</w:t>
      </w:r>
      <w:bookmarkEnd w:id="441"/>
    </w:p>
    <w:p w14:paraId="76747677" w14:textId="510D3D45"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p w14:paraId="6D711470" w14:textId="795C5221" w:rsidR="00B14E19" w:rsidRDefault="00B14E19" w:rsidP="00B14E19">
      <w:pPr>
        <w:ind w:firstLine="288"/>
        <w:jc w:val="center"/>
      </w:pPr>
      <w:r w:rsidRPr="00B14E19">
        <w:rPr>
          <w:noProof/>
        </w:rPr>
        <w:lastRenderedPageBreak/>
        <w:drawing>
          <wp:inline distT="0" distB="0" distL="0" distR="0" wp14:anchorId="2BD1D24C" wp14:editId="000F3A95">
            <wp:extent cx="4278280" cy="35337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84313" cy="3538758"/>
                    </a:xfrm>
                    <a:prstGeom prst="rect">
                      <a:avLst/>
                    </a:prstGeom>
                    <a:noFill/>
                    <a:ln>
                      <a:noFill/>
                    </a:ln>
                  </pic:spPr>
                </pic:pic>
              </a:graphicData>
            </a:graphic>
          </wp:inline>
        </w:drawing>
      </w:r>
    </w:p>
    <w:p w14:paraId="420072FC" w14:textId="3D79B795" w:rsidR="008471CD" w:rsidRDefault="008471CD" w:rsidP="008471CD">
      <w:pPr>
        <w:pStyle w:val="Caption"/>
        <w:jc w:val="center"/>
      </w:pPr>
      <w:bookmarkStart w:id="442" w:name="_Toc88140670"/>
      <w:r>
        <w:t xml:space="preserve">Table </w:t>
      </w:r>
      <w:r w:rsidR="005D3519">
        <w:fldChar w:fldCharType="begin"/>
      </w:r>
      <w:r w:rsidR="005D3519">
        <w:instrText xml:space="preserve"> SEQ Table \* ARABIC </w:instrText>
      </w:r>
      <w:r w:rsidR="005D3519">
        <w:fldChar w:fldCharType="separate"/>
      </w:r>
      <w:r w:rsidR="009A363C">
        <w:rPr>
          <w:noProof/>
        </w:rPr>
        <w:t>12</w:t>
      </w:r>
      <w:r w:rsidR="005D3519">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442"/>
    </w:p>
    <w:p w14:paraId="5D63D9DB" w14:textId="700A8524" w:rsidR="00FC32C5" w:rsidRDefault="00FC32C5" w:rsidP="00FC32C5">
      <w:pPr>
        <w:pStyle w:val="Heading3"/>
      </w:pPr>
      <w:bookmarkStart w:id="443" w:name="_Toc88140643"/>
      <w:r>
        <w:t xml:space="preserve">4.2.5 </w:t>
      </w:r>
      <w:r w:rsidRPr="00A50162">
        <w:t>Comprehensive Analysis Discussion</w:t>
      </w:r>
      <w:bookmarkEnd w:id="443"/>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 xml:space="preserve">Figure 72 depicts a scatter plot for the Ottawa dataset that is similar to the one for the Toronto dataset. They appear to be identical, but the Ottawa scatterplot has nearly the same level of demand during the winter and summer, when temperatures were cold and hot, </w:t>
      </w:r>
      <w:r w:rsidRPr="00E12170">
        <w:lastRenderedPageBreak/>
        <w:t>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40">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4303246A" w:rsidR="005E641E" w:rsidRDefault="005E641E" w:rsidP="005E641E">
      <w:pPr>
        <w:pStyle w:val="Caption"/>
        <w:jc w:val="center"/>
      </w:pPr>
      <w:bookmarkStart w:id="444" w:name="_Toc88140742"/>
      <w:r>
        <w:t xml:space="preserve">Figure </w:t>
      </w:r>
      <w:r w:rsidR="005D3519">
        <w:fldChar w:fldCharType="begin"/>
      </w:r>
      <w:r w:rsidR="005D3519">
        <w:instrText xml:space="preserve"> SEQ Figure \* ARABIC </w:instrText>
      </w:r>
      <w:r w:rsidR="005D3519">
        <w:fldChar w:fldCharType="separate"/>
      </w:r>
      <w:r w:rsidR="009A363C">
        <w:rPr>
          <w:noProof/>
        </w:rPr>
        <w:t>68</w:t>
      </w:r>
      <w:r w:rsidR="005D3519">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444"/>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 xml:space="preserve">s come in second and third place, respectively. </w:t>
      </w:r>
      <w:r w:rsidRPr="00F800AB">
        <w:lastRenderedPageBreak/>
        <w:t>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445" w:name="_Toc88140644"/>
      <w:r>
        <w:t>4.</w:t>
      </w:r>
      <w:r w:rsidR="0082408F">
        <w:t>3</w:t>
      </w:r>
      <w:r>
        <w:t xml:space="preserve"> The Saint John Dataset</w:t>
      </w:r>
      <w:bookmarkEnd w:id="445"/>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446" w:name="_Toc88140645"/>
      <w:r>
        <w:t>4.3.1 The Hourly Performance</w:t>
      </w:r>
      <w:bookmarkEnd w:id="446"/>
    </w:p>
    <w:p w14:paraId="5A08997F" w14:textId="7123F8A9"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9A363C">
        <w:t xml:space="preserve">Figure </w:t>
      </w:r>
      <w:r w:rsidR="009A363C">
        <w:rPr>
          <w:noProof/>
        </w:rPr>
        <w:t>69</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9A363C">
        <w:t xml:space="preserve">Figure </w:t>
      </w:r>
      <w:r w:rsidR="009A363C">
        <w:rPr>
          <w:noProof/>
        </w:rPr>
        <w:t>70</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162841CB" w:rsidR="000201CE" w:rsidRDefault="001D10E7" w:rsidP="001D10E7">
      <w:pPr>
        <w:pStyle w:val="Caption"/>
        <w:jc w:val="center"/>
      </w:pPr>
      <w:bookmarkStart w:id="447" w:name="_Ref86233925"/>
      <w:bookmarkStart w:id="448" w:name="_Toc88140743"/>
      <w:r>
        <w:t xml:space="preserve">Figure </w:t>
      </w:r>
      <w:r w:rsidR="005D3519">
        <w:fldChar w:fldCharType="begin"/>
      </w:r>
      <w:r w:rsidR="005D3519">
        <w:instrText xml:space="preserve"> SEQ Figure \* ARABIC </w:instrText>
      </w:r>
      <w:r w:rsidR="005D3519">
        <w:fldChar w:fldCharType="separate"/>
      </w:r>
      <w:r w:rsidR="009A363C">
        <w:rPr>
          <w:noProof/>
        </w:rPr>
        <w:t>69</w:t>
      </w:r>
      <w:r w:rsidR="005D3519">
        <w:rPr>
          <w:noProof/>
        </w:rPr>
        <w:fldChar w:fldCharType="end"/>
      </w:r>
      <w:bookmarkEnd w:id="447"/>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448"/>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42">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1599A500" w:rsidR="00855331" w:rsidRDefault="00ED000C" w:rsidP="00ED000C">
      <w:pPr>
        <w:pStyle w:val="Caption"/>
        <w:jc w:val="center"/>
      </w:pPr>
      <w:bookmarkStart w:id="449" w:name="_Ref86233929"/>
      <w:bookmarkStart w:id="450" w:name="_Toc88140744"/>
      <w:r>
        <w:t xml:space="preserve">Figure </w:t>
      </w:r>
      <w:r w:rsidR="005D3519">
        <w:fldChar w:fldCharType="begin"/>
      </w:r>
      <w:r w:rsidR="005D3519">
        <w:instrText xml:space="preserve"> SEQ Figure \* ARABIC </w:instrText>
      </w:r>
      <w:r w:rsidR="005D3519">
        <w:fldChar w:fldCharType="separate"/>
      </w:r>
      <w:r w:rsidR="009A363C">
        <w:rPr>
          <w:noProof/>
        </w:rPr>
        <w:t>70</w:t>
      </w:r>
      <w:r w:rsidR="005D3519">
        <w:rPr>
          <w:noProof/>
        </w:rPr>
        <w:fldChar w:fldCharType="end"/>
      </w:r>
      <w:bookmarkEnd w:id="449"/>
      <w:r>
        <w:t xml:space="preserve"> - Hourly</w:t>
      </w:r>
      <w:r w:rsidRPr="006771A6">
        <w:t xml:space="preserve"> MAPE for the </w:t>
      </w:r>
      <w:r w:rsidR="0025420C">
        <w:t>Forecaster</w:t>
      </w:r>
      <w:r w:rsidRPr="006771A6">
        <w:t xml:space="preserve">s </w:t>
      </w:r>
      <w:r>
        <w:t>– Saint John Dataset</w:t>
      </w:r>
      <w:bookmarkEnd w:id="450"/>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43">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290B2A86" w:rsidR="00990A7E" w:rsidRDefault="00990A7E" w:rsidP="00990A7E">
      <w:pPr>
        <w:pStyle w:val="Caption"/>
        <w:jc w:val="center"/>
      </w:pPr>
      <w:bookmarkStart w:id="451" w:name="_Toc88140745"/>
      <w:r>
        <w:t xml:space="preserve">Figure </w:t>
      </w:r>
      <w:r w:rsidR="005D3519">
        <w:fldChar w:fldCharType="begin"/>
      </w:r>
      <w:r w:rsidR="005D3519">
        <w:instrText xml:space="preserve"> SEQ Figure \* ARABIC </w:instrText>
      </w:r>
      <w:r w:rsidR="005D3519">
        <w:fldChar w:fldCharType="separate"/>
      </w:r>
      <w:r w:rsidR="009A363C">
        <w:rPr>
          <w:noProof/>
        </w:rPr>
        <w:t>71</w:t>
      </w:r>
      <w:r w:rsidR="005D3519">
        <w:rPr>
          <w:noProof/>
        </w:rPr>
        <w:fldChar w:fldCharType="end"/>
      </w:r>
      <w:r>
        <w:t xml:space="preserve"> - </w:t>
      </w:r>
      <w:bookmarkStart w:id="452" w:name="_Hlk85900755"/>
      <w:r w:rsidRPr="00413AE5">
        <w:t xml:space="preserve">Hourly Error Distribution for the CNN </w:t>
      </w:r>
      <w:r w:rsidR="0025420C">
        <w:t>Forecaster</w:t>
      </w:r>
      <w:r>
        <w:t xml:space="preserve"> – Saint John Dataset</w:t>
      </w:r>
      <w:bookmarkEnd w:id="451"/>
      <w:bookmarkEnd w:id="452"/>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44">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511B8B18" w:rsidR="00707D68" w:rsidRDefault="00707D68" w:rsidP="00707D68">
      <w:pPr>
        <w:pStyle w:val="Caption"/>
        <w:jc w:val="center"/>
      </w:pPr>
      <w:bookmarkStart w:id="453" w:name="_Toc88140746"/>
      <w:r>
        <w:t xml:space="preserve">Figure </w:t>
      </w:r>
      <w:r w:rsidR="005D3519">
        <w:fldChar w:fldCharType="begin"/>
      </w:r>
      <w:r w:rsidR="005D3519">
        <w:instrText xml:space="preserve"> SEQ Figure \* ARABIC </w:instrText>
      </w:r>
      <w:r w:rsidR="005D3519">
        <w:fldChar w:fldCharType="separate"/>
      </w:r>
      <w:r w:rsidR="009A363C">
        <w:rPr>
          <w:noProof/>
        </w:rPr>
        <w:t>72</w:t>
      </w:r>
      <w:r w:rsidR="005D3519">
        <w:rPr>
          <w:noProof/>
        </w:rPr>
        <w:fldChar w:fldCharType="end"/>
      </w:r>
      <w:r>
        <w:t xml:space="preserve"> - </w:t>
      </w:r>
      <w:r w:rsidRPr="00413AE5">
        <w:t xml:space="preserve">Hourly Error Distribution for the </w:t>
      </w:r>
      <w:r>
        <w:t>LSTM</w:t>
      </w:r>
      <w:r w:rsidRPr="00413AE5">
        <w:t xml:space="preserve"> </w:t>
      </w:r>
      <w:r w:rsidR="0025420C">
        <w:t>Forecaster</w:t>
      </w:r>
      <w:r>
        <w:t xml:space="preserve"> – Saint John Dataset</w:t>
      </w:r>
      <w:bookmarkEnd w:id="453"/>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45">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370B262C" w:rsidR="00996E0E" w:rsidRDefault="00E5509A" w:rsidP="00E5509A">
      <w:pPr>
        <w:pStyle w:val="Caption"/>
        <w:jc w:val="center"/>
      </w:pPr>
      <w:bookmarkStart w:id="454" w:name="_Toc88140747"/>
      <w:r>
        <w:t xml:space="preserve">Figure </w:t>
      </w:r>
      <w:r w:rsidR="005D3519">
        <w:fldChar w:fldCharType="begin"/>
      </w:r>
      <w:r w:rsidR="005D3519">
        <w:instrText xml:space="preserve"> SEQ Figure \* ARABIC </w:instrText>
      </w:r>
      <w:r w:rsidR="005D3519">
        <w:fldChar w:fldCharType="separate"/>
      </w:r>
      <w:r w:rsidR="009A363C">
        <w:rPr>
          <w:noProof/>
        </w:rPr>
        <w:t>73</w:t>
      </w:r>
      <w:r w:rsidR="005D3519">
        <w:rPr>
          <w:noProof/>
        </w:rPr>
        <w:fldChar w:fldCharType="end"/>
      </w:r>
      <w:r>
        <w:t xml:space="preserve"> - </w:t>
      </w:r>
      <w:r w:rsidRPr="00413AE5">
        <w:t xml:space="preserve">Hourly Error Distribution for the </w:t>
      </w:r>
      <w:r>
        <w:t>ANN</w:t>
      </w:r>
      <w:r w:rsidRPr="00413AE5">
        <w:t xml:space="preserve"> </w:t>
      </w:r>
      <w:r w:rsidR="0025420C">
        <w:t>Forecaster</w:t>
      </w:r>
      <w:r>
        <w:t xml:space="preserve"> – Saint John Dataset</w:t>
      </w:r>
      <w:bookmarkEnd w:id="454"/>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689EBE96" w:rsidR="003148D4" w:rsidRDefault="00C97DD7" w:rsidP="00C97DD7">
      <w:pPr>
        <w:pStyle w:val="Caption"/>
        <w:jc w:val="center"/>
      </w:pPr>
      <w:bookmarkStart w:id="455" w:name="_Toc88140748"/>
      <w:r>
        <w:t xml:space="preserve">Figure </w:t>
      </w:r>
      <w:r w:rsidR="005D3519">
        <w:fldChar w:fldCharType="begin"/>
      </w:r>
      <w:r w:rsidR="005D3519">
        <w:instrText xml:space="preserve"> SEQ Figure \* ARABIC </w:instrText>
      </w:r>
      <w:r w:rsidR="005D3519">
        <w:fldChar w:fldCharType="separate"/>
      </w:r>
      <w:r w:rsidR="009A363C">
        <w:rPr>
          <w:noProof/>
        </w:rPr>
        <w:t>74</w:t>
      </w:r>
      <w:r w:rsidR="005D3519">
        <w:rPr>
          <w:noProof/>
        </w:rPr>
        <w:fldChar w:fldCharType="end"/>
      </w:r>
      <w:r>
        <w:t xml:space="preserve"> - </w:t>
      </w:r>
      <w:r w:rsidRPr="00413AE5">
        <w:t xml:space="preserve">Hourly Error Distribution for the </w:t>
      </w:r>
      <w:r>
        <w:t>MLR</w:t>
      </w:r>
      <w:r w:rsidRPr="00413AE5">
        <w:t xml:space="preserve"> </w:t>
      </w:r>
      <w:r w:rsidR="0025420C">
        <w:t>Forecaster</w:t>
      </w:r>
      <w:r>
        <w:t xml:space="preserve"> – Saint John Dataset</w:t>
      </w:r>
      <w:bookmarkEnd w:id="455"/>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7E7CB236" w:rsidR="00324DC9" w:rsidRDefault="0091762B" w:rsidP="00CC24E5">
      <w:pPr>
        <w:pStyle w:val="Caption"/>
        <w:jc w:val="center"/>
      </w:pPr>
      <w:bookmarkStart w:id="456" w:name="_Toc88140749"/>
      <w:r>
        <w:t xml:space="preserve">Figure </w:t>
      </w:r>
      <w:r w:rsidR="005D3519">
        <w:fldChar w:fldCharType="begin"/>
      </w:r>
      <w:r w:rsidR="005D3519">
        <w:instrText xml:space="preserve"> SEQ Figure \* ARABIC </w:instrText>
      </w:r>
      <w:r w:rsidR="005D3519">
        <w:fldChar w:fldCharType="separate"/>
      </w:r>
      <w:r w:rsidR="009A363C">
        <w:rPr>
          <w:noProof/>
        </w:rPr>
        <w:t>75</w:t>
      </w:r>
      <w:r w:rsidR="005D3519">
        <w:rPr>
          <w:noProof/>
        </w:rPr>
        <w:fldChar w:fldCharType="end"/>
      </w:r>
      <w:r>
        <w:t xml:space="preserve"> - </w:t>
      </w:r>
      <w:r w:rsidRPr="00413AE5">
        <w:t xml:space="preserve">Hourly Error Distribution for the </w:t>
      </w:r>
      <w:r>
        <w:t>ARIMA</w:t>
      </w:r>
      <w:r w:rsidRPr="00413AE5">
        <w:t xml:space="preserve"> </w:t>
      </w:r>
      <w:r w:rsidR="0025420C">
        <w:t>Forecaster</w:t>
      </w:r>
      <w:r>
        <w:t xml:space="preserve"> – Saint John Dataset</w:t>
      </w:r>
      <w:bookmarkEnd w:id="456"/>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8">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196E4FF3" w:rsidR="00A3061F" w:rsidRDefault="0019395E" w:rsidP="00A3061F">
      <w:pPr>
        <w:pStyle w:val="Caption"/>
        <w:jc w:val="center"/>
      </w:pPr>
      <w:bookmarkStart w:id="457" w:name="_Toc88140750"/>
      <w:r>
        <w:t xml:space="preserve">Figure </w:t>
      </w:r>
      <w:r w:rsidR="005D3519">
        <w:fldChar w:fldCharType="begin"/>
      </w:r>
      <w:r w:rsidR="005D3519">
        <w:instrText xml:space="preserve"> SEQ Figure \* ARABIC </w:instrText>
      </w:r>
      <w:r w:rsidR="005D3519">
        <w:fldChar w:fldCharType="separate"/>
      </w:r>
      <w:r w:rsidR="009A363C">
        <w:rPr>
          <w:noProof/>
        </w:rPr>
        <w:t>76</w:t>
      </w:r>
      <w:r w:rsidR="005D3519">
        <w:rPr>
          <w:noProof/>
        </w:rPr>
        <w:fldChar w:fldCharType="end"/>
      </w:r>
      <w:r>
        <w:t xml:space="preserve"> - </w:t>
      </w:r>
      <w:r w:rsidRPr="00413AE5">
        <w:t xml:space="preserve">Hourly Error Distribution for the </w:t>
      </w:r>
      <w:r>
        <w:t>SNF</w:t>
      </w:r>
      <w:r w:rsidRPr="00413AE5">
        <w:t xml:space="preserve"> </w:t>
      </w:r>
      <w:r w:rsidR="0025420C">
        <w:t>Forecaster</w:t>
      </w:r>
      <w:r>
        <w:t xml:space="preserve"> – Saint John Dataset</w:t>
      </w:r>
      <w:bookmarkEnd w:id="457"/>
    </w:p>
    <w:p w14:paraId="120C1A6E" w14:textId="3D2BA151" w:rsidR="000811A4" w:rsidRDefault="00A3061F" w:rsidP="00937A20">
      <w:pPr>
        <w:pStyle w:val="Heading4"/>
      </w:pPr>
      <w:r>
        <w:t xml:space="preserve">4.3.1.1 </w:t>
      </w:r>
      <w:r w:rsidRPr="009D7DDB">
        <w:t>A Snippet on Hourly Performance</w:t>
      </w:r>
    </w:p>
    <w:p w14:paraId="00BE4424" w14:textId="1FD7BF3E"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w:t>
      </w:r>
      <w:proofErr w:type="spellStart"/>
      <w:r w:rsidRPr="00937A20">
        <w:t>MAPE</w:t>
      </w:r>
      <w:proofErr w:type="spellEnd"/>
      <w:r w:rsidRPr="00937A20">
        <w:t xml:space="preserve"> values in </w:t>
      </w:r>
      <w:r w:rsidR="00F223E9">
        <w:fldChar w:fldCharType="begin"/>
      </w:r>
      <w:r w:rsidR="00F223E9">
        <w:instrText xml:space="preserve"> REF _Ref86233929 \h </w:instrText>
      </w:r>
      <w:r w:rsidR="00F223E9">
        <w:fldChar w:fldCharType="separate"/>
      </w:r>
      <w:r w:rsidR="009A363C">
        <w:t xml:space="preserve">Figure </w:t>
      </w:r>
      <w:r w:rsidR="009A363C">
        <w:rPr>
          <w:noProof/>
        </w:rPr>
        <w:t>70</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458" w:name="_Toc88140646"/>
      <w:r>
        <w:t>4.3.2 The Daily Performance</w:t>
      </w:r>
      <w:bookmarkEnd w:id="458"/>
    </w:p>
    <w:p w14:paraId="67EB11AA" w14:textId="342F48F2"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9A363C">
        <w:t xml:space="preserve">Figure </w:t>
      </w:r>
      <w:r w:rsidR="009A363C">
        <w:rPr>
          <w:noProof/>
        </w:rPr>
        <w:t>77</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9A363C">
        <w:t xml:space="preserve">Figure </w:t>
      </w:r>
      <w:r w:rsidR="009A363C">
        <w:rPr>
          <w:noProof/>
        </w:rPr>
        <w:t>78</w:t>
      </w:r>
      <w:r w:rsidR="00E20952">
        <w:fldChar w:fldCharType="end"/>
      </w:r>
      <w:r w:rsidR="00E20952">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9">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0E23EF43" w:rsidR="000F4EF8" w:rsidRDefault="000F4EF8" w:rsidP="000F4EF8">
      <w:pPr>
        <w:pStyle w:val="Caption"/>
        <w:jc w:val="center"/>
      </w:pPr>
      <w:bookmarkStart w:id="459" w:name="_Ref86237579"/>
      <w:bookmarkStart w:id="460" w:name="_Toc88140751"/>
      <w:r>
        <w:t xml:space="preserve">Figure </w:t>
      </w:r>
      <w:r w:rsidR="005D3519">
        <w:fldChar w:fldCharType="begin"/>
      </w:r>
      <w:r w:rsidR="005D3519">
        <w:instrText xml:space="preserve"> SEQ Figure \* ARABIC </w:instrText>
      </w:r>
      <w:r w:rsidR="005D3519">
        <w:fldChar w:fldCharType="separate"/>
      </w:r>
      <w:r w:rsidR="009A363C">
        <w:rPr>
          <w:noProof/>
        </w:rPr>
        <w:t>77</w:t>
      </w:r>
      <w:r w:rsidR="005D3519">
        <w:rPr>
          <w:noProof/>
        </w:rPr>
        <w:fldChar w:fldCharType="end"/>
      </w:r>
      <w:bookmarkEnd w:id="459"/>
      <w:r>
        <w:t xml:space="preserve"> - T</w:t>
      </w:r>
      <w:r w:rsidRPr="0063066F">
        <w:t xml:space="preserve">he Weekly Average </w:t>
      </w:r>
      <w:r w:rsidR="001935E6">
        <w:t>Demand</w:t>
      </w:r>
      <w:r w:rsidRPr="0063066F">
        <w:t xml:space="preserve"> for Each Day</w:t>
      </w:r>
      <w:r>
        <w:t xml:space="preserve"> – Saint John Dataset</w:t>
      </w:r>
      <w:bookmarkEnd w:id="460"/>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50">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515305CE" w:rsidR="00447A6E" w:rsidRDefault="00F05615" w:rsidP="00F05615">
      <w:pPr>
        <w:pStyle w:val="Caption"/>
        <w:jc w:val="center"/>
      </w:pPr>
      <w:bookmarkStart w:id="461" w:name="_Ref86237580"/>
      <w:bookmarkStart w:id="462" w:name="_Toc88140752"/>
      <w:r>
        <w:t xml:space="preserve">Figure </w:t>
      </w:r>
      <w:r w:rsidR="005D3519">
        <w:fldChar w:fldCharType="begin"/>
      </w:r>
      <w:r w:rsidR="005D3519">
        <w:instrText xml:space="preserve"> SEQ Figure \* ARABIC </w:instrText>
      </w:r>
      <w:r w:rsidR="005D3519">
        <w:fldChar w:fldCharType="separate"/>
      </w:r>
      <w:r w:rsidR="009A363C">
        <w:rPr>
          <w:noProof/>
        </w:rPr>
        <w:t>78</w:t>
      </w:r>
      <w:r w:rsidR="005D3519">
        <w:rPr>
          <w:noProof/>
        </w:rPr>
        <w:fldChar w:fldCharType="end"/>
      </w:r>
      <w:bookmarkEnd w:id="461"/>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462"/>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51">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226C7720" w:rsidR="001A24B2" w:rsidRDefault="001A24B2" w:rsidP="001A24B2">
      <w:pPr>
        <w:pStyle w:val="Caption"/>
        <w:jc w:val="center"/>
      </w:pPr>
      <w:bookmarkStart w:id="463" w:name="_Toc88140753"/>
      <w:r>
        <w:t xml:space="preserve">Figure </w:t>
      </w:r>
      <w:r w:rsidR="005D3519">
        <w:fldChar w:fldCharType="begin"/>
      </w:r>
      <w:r w:rsidR="005D3519">
        <w:instrText xml:space="preserve"> SEQ Figure \* ARABIC </w:instrText>
      </w:r>
      <w:r w:rsidR="005D3519">
        <w:fldChar w:fldCharType="separate"/>
      </w:r>
      <w:r w:rsidR="009A363C">
        <w:rPr>
          <w:noProof/>
        </w:rPr>
        <w:t>79</w:t>
      </w:r>
      <w:r w:rsidR="005D3519">
        <w:rPr>
          <w:noProof/>
        </w:rPr>
        <w:fldChar w:fldCharType="end"/>
      </w:r>
      <w:r>
        <w:t xml:space="preserve"> - </w:t>
      </w:r>
      <w:r w:rsidRPr="00A07775">
        <w:t xml:space="preserve">Daily Error Distribution for the CNN </w:t>
      </w:r>
      <w:r w:rsidR="0025420C">
        <w:t>Forecaster</w:t>
      </w:r>
      <w:r w:rsidRPr="00A07775">
        <w:t xml:space="preserve"> </w:t>
      </w:r>
      <w:r>
        <w:t>– Saint John Dataset</w:t>
      </w:r>
      <w:bookmarkEnd w:id="463"/>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52">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26FBEAA4" w:rsidR="00246988" w:rsidRDefault="007D0884" w:rsidP="007D0884">
      <w:pPr>
        <w:pStyle w:val="Caption"/>
        <w:jc w:val="center"/>
      </w:pPr>
      <w:bookmarkStart w:id="464" w:name="_Toc88140754"/>
      <w:r>
        <w:t xml:space="preserve">Figure </w:t>
      </w:r>
      <w:r w:rsidR="005D3519">
        <w:fldChar w:fldCharType="begin"/>
      </w:r>
      <w:r w:rsidR="005D3519">
        <w:instrText xml:space="preserve"> SEQ Figure \* ARABIC </w:instrText>
      </w:r>
      <w:r w:rsidR="005D3519">
        <w:fldChar w:fldCharType="separate"/>
      </w:r>
      <w:r w:rsidR="009A363C">
        <w:rPr>
          <w:noProof/>
        </w:rPr>
        <w:t>80</w:t>
      </w:r>
      <w:r w:rsidR="005D3519">
        <w:rPr>
          <w:noProof/>
        </w:rPr>
        <w:fldChar w:fldCharType="end"/>
      </w:r>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464"/>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53">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13BE0A10" w:rsidR="00396DAE" w:rsidRDefault="00011267" w:rsidP="00011267">
      <w:pPr>
        <w:pStyle w:val="Caption"/>
        <w:jc w:val="center"/>
      </w:pPr>
      <w:bookmarkStart w:id="465" w:name="_Toc88140755"/>
      <w:r>
        <w:t xml:space="preserve">Figure </w:t>
      </w:r>
      <w:r w:rsidR="005D3519">
        <w:fldChar w:fldCharType="begin"/>
      </w:r>
      <w:r w:rsidR="005D3519">
        <w:instrText xml:space="preserve"> SEQ Figure \* ARABIC </w:instrText>
      </w:r>
      <w:r w:rsidR="005D3519">
        <w:fldChar w:fldCharType="separate"/>
      </w:r>
      <w:r w:rsidR="009A363C">
        <w:rPr>
          <w:noProof/>
        </w:rPr>
        <w:t>81</w:t>
      </w:r>
      <w:r w:rsidR="005D3519">
        <w:rPr>
          <w:noProof/>
        </w:rPr>
        <w:fldChar w:fldCharType="end"/>
      </w:r>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465"/>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54">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1AE0CBA0" w:rsidR="0083510A" w:rsidRDefault="0083510A" w:rsidP="0083510A">
      <w:pPr>
        <w:pStyle w:val="Caption"/>
        <w:jc w:val="center"/>
      </w:pPr>
      <w:bookmarkStart w:id="466" w:name="_Toc88140756"/>
      <w:r>
        <w:t xml:space="preserve">Figure </w:t>
      </w:r>
      <w:r w:rsidR="005D3519">
        <w:fldChar w:fldCharType="begin"/>
      </w:r>
      <w:r w:rsidR="005D3519">
        <w:instrText xml:space="preserve"> SEQ Figure \* ARABIC </w:instrText>
      </w:r>
      <w:r w:rsidR="005D3519">
        <w:fldChar w:fldCharType="separate"/>
      </w:r>
      <w:r w:rsidR="009A363C">
        <w:rPr>
          <w:noProof/>
        </w:rPr>
        <w:t>82</w:t>
      </w:r>
      <w:r w:rsidR="005D3519">
        <w:rPr>
          <w:noProof/>
        </w:rPr>
        <w:fldChar w:fldCharType="end"/>
      </w:r>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466"/>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55">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1C61CB3F" w:rsidR="008A4BC4" w:rsidRDefault="008A4BC4" w:rsidP="008A4BC4">
      <w:pPr>
        <w:pStyle w:val="Caption"/>
        <w:jc w:val="center"/>
      </w:pPr>
      <w:bookmarkStart w:id="467" w:name="_Toc88140757"/>
      <w:r>
        <w:t xml:space="preserve">Figure </w:t>
      </w:r>
      <w:r w:rsidR="005D3519">
        <w:fldChar w:fldCharType="begin"/>
      </w:r>
      <w:r w:rsidR="005D3519">
        <w:instrText xml:space="preserve"> SEQ Figure \* ARABIC </w:instrText>
      </w:r>
      <w:r w:rsidR="005D3519">
        <w:fldChar w:fldCharType="separate"/>
      </w:r>
      <w:r w:rsidR="009A363C">
        <w:rPr>
          <w:noProof/>
        </w:rPr>
        <w:t>83</w:t>
      </w:r>
      <w:r w:rsidR="005D3519">
        <w:rPr>
          <w:noProof/>
        </w:rPr>
        <w:fldChar w:fldCharType="end"/>
      </w:r>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467"/>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6">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5D35E591" w:rsidR="002E7933" w:rsidRDefault="002E7933" w:rsidP="002E7933">
      <w:pPr>
        <w:pStyle w:val="Caption"/>
        <w:jc w:val="center"/>
      </w:pPr>
      <w:bookmarkStart w:id="468" w:name="_Toc88140758"/>
      <w:r>
        <w:t xml:space="preserve">Figure </w:t>
      </w:r>
      <w:r w:rsidR="005D3519">
        <w:fldChar w:fldCharType="begin"/>
      </w:r>
      <w:r w:rsidR="005D3519">
        <w:instrText xml:space="preserve"> SEQ Figure \* ARABIC </w:instrText>
      </w:r>
      <w:r w:rsidR="005D3519">
        <w:fldChar w:fldCharType="separate"/>
      </w:r>
      <w:r w:rsidR="009A363C">
        <w:rPr>
          <w:noProof/>
        </w:rPr>
        <w:t>84</w:t>
      </w:r>
      <w:r w:rsidR="005D3519">
        <w:rPr>
          <w:noProof/>
        </w:rPr>
        <w:fldChar w:fldCharType="end"/>
      </w:r>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468"/>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2B73D23D" w:rsidR="00323A5C" w:rsidRPr="00323A5C" w:rsidRDefault="00323A5C" w:rsidP="00125519">
      <w:pPr>
        <w:ind w:firstLine="288"/>
      </w:pPr>
      <w:r w:rsidRPr="00CE15FB">
        <w:t xml:space="preserve">When we compare the </w:t>
      </w:r>
      <w:proofErr w:type="spellStart"/>
      <w:r w:rsidRPr="00CE15FB">
        <w:t>MAPE</w:t>
      </w:r>
      <w:proofErr w:type="spellEnd"/>
      <w:r w:rsidRPr="00CE15FB">
        <w:t xml:space="preserve"> values in </w:t>
      </w:r>
      <w:r w:rsidR="00957C6B">
        <w:fldChar w:fldCharType="begin"/>
      </w:r>
      <w:r w:rsidR="00957C6B">
        <w:instrText xml:space="preserve"> REF _Ref86237580 \h </w:instrText>
      </w:r>
      <w:r w:rsidR="00957C6B">
        <w:fldChar w:fldCharType="separate"/>
      </w:r>
      <w:r w:rsidR="009A363C">
        <w:t xml:space="preserve">Figure </w:t>
      </w:r>
      <w:r w:rsidR="009A363C">
        <w:rPr>
          <w:noProof/>
        </w:rPr>
        <w:t>78</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469" w:name="_Toc88140647"/>
      <w:r>
        <w:t>4.</w:t>
      </w:r>
      <w:r w:rsidR="00AF1BCD">
        <w:t>3</w:t>
      </w:r>
      <w:r>
        <w:t>.3 The Monthly Performance</w:t>
      </w:r>
      <w:bookmarkEnd w:id="469"/>
    </w:p>
    <w:p w14:paraId="6DCA82CF" w14:textId="34A6ECC0"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9A363C">
        <w:t xml:space="preserve">Figure </w:t>
      </w:r>
      <w:r w:rsidR="009A363C">
        <w:rPr>
          <w:noProof/>
        </w:rPr>
        <w:t>85</w:t>
      </w:r>
      <w:r>
        <w:fldChar w:fldCharType="end"/>
      </w:r>
      <w:r w:rsidRPr="00A30767">
        <w:t xml:space="preserve">, for both actuals and forecasts. </w:t>
      </w:r>
      <w:r>
        <w:fldChar w:fldCharType="begin"/>
      </w:r>
      <w:r>
        <w:instrText xml:space="preserve"> REF _Ref86238423 \h </w:instrText>
      </w:r>
      <w:r>
        <w:fldChar w:fldCharType="separate"/>
      </w:r>
      <w:r w:rsidR="009A363C">
        <w:t xml:space="preserve">Figure </w:t>
      </w:r>
      <w:r w:rsidR="009A363C">
        <w:rPr>
          <w:noProof/>
        </w:rPr>
        <w:t>86</w:t>
      </w:r>
      <w:r>
        <w:fldChar w:fldCharType="end"/>
      </w:r>
      <w:r w:rsidRPr="00A30767">
        <w:t xml:space="preserve"> summarizes the </w:t>
      </w:r>
      <w:proofErr w:type="spellStart"/>
      <w:r w:rsidRPr="00A30767">
        <w:t>MAPE</w:t>
      </w:r>
      <w:proofErr w:type="spellEnd"/>
      <w:r w:rsidRPr="00A30767">
        <w:t xml:space="preserv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7">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7F25A86E" w:rsidR="00EB296E" w:rsidRDefault="008115F2" w:rsidP="008115F2">
      <w:pPr>
        <w:pStyle w:val="Caption"/>
        <w:jc w:val="center"/>
      </w:pPr>
      <w:bookmarkStart w:id="470" w:name="_Ref86238415"/>
      <w:bookmarkStart w:id="471" w:name="_Toc88140759"/>
      <w:r>
        <w:t xml:space="preserve">Figure </w:t>
      </w:r>
      <w:r w:rsidR="005D3519">
        <w:fldChar w:fldCharType="begin"/>
      </w:r>
      <w:r w:rsidR="005D3519">
        <w:instrText xml:space="preserve"> SEQ Figure \* ARABIC </w:instrText>
      </w:r>
      <w:r w:rsidR="005D3519">
        <w:fldChar w:fldCharType="separate"/>
      </w:r>
      <w:r w:rsidR="009A363C">
        <w:rPr>
          <w:noProof/>
        </w:rPr>
        <w:t>85</w:t>
      </w:r>
      <w:r w:rsidR="005D3519">
        <w:rPr>
          <w:noProof/>
        </w:rPr>
        <w:fldChar w:fldCharType="end"/>
      </w:r>
      <w:bookmarkEnd w:id="470"/>
      <w:r>
        <w:t xml:space="preserve"> - Th</w:t>
      </w:r>
      <w:r w:rsidRPr="00B1288F">
        <w:t xml:space="preserve">e Monthly Average </w:t>
      </w:r>
      <w:r w:rsidR="00F21A99">
        <w:t>Demand</w:t>
      </w:r>
      <w:r w:rsidRPr="00B1288F">
        <w:t xml:space="preserve"> for Each Month</w:t>
      </w:r>
      <w:r>
        <w:t xml:space="preserve"> – Saint John Dataset</w:t>
      </w:r>
      <w:bookmarkEnd w:id="471"/>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8">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14002A3A" w:rsidR="002E7933" w:rsidRDefault="000B57A7" w:rsidP="000B57A7">
      <w:pPr>
        <w:pStyle w:val="Caption"/>
        <w:jc w:val="center"/>
      </w:pPr>
      <w:bookmarkStart w:id="472" w:name="_Ref86238423"/>
      <w:bookmarkStart w:id="473" w:name="_Toc88140760"/>
      <w:r>
        <w:t xml:space="preserve">Figure </w:t>
      </w:r>
      <w:r w:rsidR="005D3519">
        <w:fldChar w:fldCharType="begin"/>
      </w:r>
      <w:r w:rsidR="005D3519">
        <w:instrText xml:space="preserve"> SEQ Figure \* ARABIC </w:instrText>
      </w:r>
      <w:r w:rsidR="005D3519">
        <w:fldChar w:fldCharType="separate"/>
      </w:r>
      <w:r w:rsidR="009A363C">
        <w:rPr>
          <w:noProof/>
        </w:rPr>
        <w:t>86</w:t>
      </w:r>
      <w:r w:rsidR="005D3519">
        <w:rPr>
          <w:noProof/>
        </w:rPr>
        <w:fldChar w:fldCharType="end"/>
      </w:r>
      <w:bookmarkEnd w:id="472"/>
      <w:r>
        <w:t xml:space="preserve"> - </w:t>
      </w:r>
      <w:r w:rsidRPr="00D8190B">
        <w:t xml:space="preserve">Monthly MAPE for Each </w:t>
      </w:r>
      <w:r w:rsidR="0025420C">
        <w:t>Forecaster</w:t>
      </w:r>
      <w:r w:rsidRPr="00D8190B">
        <w:t xml:space="preserve"> </w:t>
      </w:r>
      <w:r>
        <w:t>– Saint John Dataset</w:t>
      </w:r>
      <w:bookmarkEnd w:id="473"/>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9">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4B5D0B3A" w:rsidR="0032151F" w:rsidRDefault="00DD68E4" w:rsidP="00DD68E4">
      <w:pPr>
        <w:pStyle w:val="Caption"/>
        <w:jc w:val="center"/>
      </w:pPr>
      <w:bookmarkStart w:id="474" w:name="_Toc88140761"/>
      <w:r>
        <w:t xml:space="preserve">Figure </w:t>
      </w:r>
      <w:r w:rsidR="005D3519">
        <w:fldChar w:fldCharType="begin"/>
      </w:r>
      <w:r w:rsidR="005D3519">
        <w:instrText xml:space="preserve"> SEQ Figure \* ARABIC </w:instrText>
      </w:r>
      <w:r w:rsidR="005D3519">
        <w:fldChar w:fldCharType="separate"/>
      </w:r>
      <w:r w:rsidR="009A363C">
        <w:rPr>
          <w:noProof/>
        </w:rPr>
        <w:t>87</w:t>
      </w:r>
      <w:r w:rsidR="005D3519">
        <w:rPr>
          <w:noProof/>
        </w:rPr>
        <w:fldChar w:fldCharType="end"/>
      </w:r>
      <w:r>
        <w:t xml:space="preserve"> - </w:t>
      </w:r>
      <w:r w:rsidRPr="009A03DA">
        <w:t xml:space="preserve">Monthly Error Distribution for CNN </w:t>
      </w:r>
      <w:r w:rsidR="0025420C">
        <w:t>Forecaster</w:t>
      </w:r>
      <w:r>
        <w:t xml:space="preserve"> – Saint John Dataset</w:t>
      </w:r>
      <w:bookmarkEnd w:id="474"/>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60">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4AECA68B" w:rsidR="000D0515" w:rsidRDefault="003475BD" w:rsidP="003475BD">
      <w:pPr>
        <w:pStyle w:val="Caption"/>
        <w:jc w:val="center"/>
      </w:pPr>
      <w:bookmarkStart w:id="475" w:name="_Toc88140762"/>
      <w:r>
        <w:t xml:space="preserve">Figure </w:t>
      </w:r>
      <w:r w:rsidR="005D3519">
        <w:fldChar w:fldCharType="begin"/>
      </w:r>
      <w:r w:rsidR="005D3519">
        <w:instrText xml:space="preserve"> SEQ Figure</w:instrText>
      </w:r>
      <w:r w:rsidR="005D3519">
        <w:instrText xml:space="preserve"> \* ARABIC </w:instrText>
      </w:r>
      <w:r w:rsidR="005D3519">
        <w:fldChar w:fldCharType="separate"/>
      </w:r>
      <w:r w:rsidR="009A363C">
        <w:rPr>
          <w:noProof/>
        </w:rPr>
        <w:t>88</w:t>
      </w:r>
      <w:r w:rsidR="005D3519">
        <w:rPr>
          <w:noProof/>
        </w:rPr>
        <w:fldChar w:fldCharType="end"/>
      </w:r>
      <w:r>
        <w:t xml:space="preserve"> - </w:t>
      </w:r>
      <w:r w:rsidRPr="009A03DA">
        <w:t xml:space="preserve">Monthly Error Distribution for </w:t>
      </w:r>
      <w:r>
        <w:t>LSTM</w:t>
      </w:r>
      <w:r w:rsidRPr="009A03DA">
        <w:t xml:space="preserve"> </w:t>
      </w:r>
      <w:r w:rsidR="0025420C">
        <w:t>Forecaster</w:t>
      </w:r>
      <w:r>
        <w:t xml:space="preserve"> – Saint John Dataset</w:t>
      </w:r>
      <w:bookmarkEnd w:id="475"/>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1">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19CB6127" w:rsidR="009748A1" w:rsidRDefault="009748A1" w:rsidP="009748A1">
      <w:pPr>
        <w:pStyle w:val="Caption"/>
        <w:jc w:val="center"/>
      </w:pPr>
      <w:bookmarkStart w:id="476" w:name="_Toc88140763"/>
      <w:r>
        <w:t xml:space="preserve">Figure </w:t>
      </w:r>
      <w:r w:rsidR="005D3519">
        <w:fldChar w:fldCharType="begin"/>
      </w:r>
      <w:r w:rsidR="005D3519">
        <w:instrText xml:space="preserve"> SEQ Figure \* ARABIC </w:instrText>
      </w:r>
      <w:r w:rsidR="005D3519">
        <w:fldChar w:fldCharType="separate"/>
      </w:r>
      <w:r w:rsidR="009A363C">
        <w:rPr>
          <w:noProof/>
        </w:rPr>
        <w:t>89</w:t>
      </w:r>
      <w:r w:rsidR="005D3519">
        <w:rPr>
          <w:noProof/>
        </w:rPr>
        <w:fldChar w:fldCharType="end"/>
      </w:r>
      <w:r>
        <w:t xml:space="preserve"> - </w:t>
      </w:r>
      <w:r w:rsidRPr="009A03DA">
        <w:t xml:space="preserve">Monthly Error Distribution for </w:t>
      </w:r>
      <w:r>
        <w:t>ANN</w:t>
      </w:r>
      <w:r w:rsidRPr="009A03DA">
        <w:t xml:space="preserve"> </w:t>
      </w:r>
      <w:r w:rsidR="0025420C">
        <w:t>Forecaster</w:t>
      </w:r>
      <w:r>
        <w:t xml:space="preserve"> – Saint John Dataset</w:t>
      </w:r>
      <w:bookmarkEnd w:id="476"/>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62">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7D160226" w:rsidR="009A0F2F" w:rsidRDefault="00B2048C" w:rsidP="00B2048C">
      <w:pPr>
        <w:pStyle w:val="Caption"/>
        <w:jc w:val="center"/>
      </w:pPr>
      <w:bookmarkStart w:id="477" w:name="_Toc88140764"/>
      <w:r>
        <w:t xml:space="preserve">Figure </w:t>
      </w:r>
      <w:r w:rsidR="005D3519">
        <w:fldChar w:fldCharType="begin"/>
      </w:r>
      <w:r w:rsidR="005D3519">
        <w:instrText xml:space="preserve"> SEQ Figure \* ARABIC </w:instrText>
      </w:r>
      <w:r w:rsidR="005D3519">
        <w:fldChar w:fldCharType="separate"/>
      </w:r>
      <w:r w:rsidR="009A363C">
        <w:rPr>
          <w:noProof/>
        </w:rPr>
        <w:t>90</w:t>
      </w:r>
      <w:r w:rsidR="005D3519">
        <w:rPr>
          <w:noProof/>
        </w:rPr>
        <w:fldChar w:fldCharType="end"/>
      </w:r>
      <w:r>
        <w:t xml:space="preserve"> - </w:t>
      </w:r>
      <w:r w:rsidRPr="009A03DA">
        <w:t xml:space="preserve">Monthly Error Distribution for </w:t>
      </w:r>
      <w:r>
        <w:t>MLR</w:t>
      </w:r>
      <w:r w:rsidRPr="009A03DA">
        <w:t xml:space="preserve"> </w:t>
      </w:r>
      <w:r w:rsidR="0025420C">
        <w:t>Forecaster</w:t>
      </w:r>
      <w:r>
        <w:t xml:space="preserve"> – Saint John Dataset</w:t>
      </w:r>
      <w:bookmarkEnd w:id="477"/>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63">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7CB8EB3D" w:rsidR="003F7E4C" w:rsidRDefault="003F7E4C" w:rsidP="003F7E4C">
      <w:pPr>
        <w:pStyle w:val="Caption"/>
        <w:jc w:val="center"/>
      </w:pPr>
      <w:bookmarkStart w:id="478" w:name="_Toc88140765"/>
      <w:r>
        <w:t xml:space="preserve">Figure </w:t>
      </w:r>
      <w:r w:rsidR="005D3519">
        <w:fldChar w:fldCharType="begin"/>
      </w:r>
      <w:r w:rsidR="005D3519">
        <w:instrText xml:space="preserve"> SEQ Figure \* ARABIC </w:instrText>
      </w:r>
      <w:r w:rsidR="005D3519">
        <w:fldChar w:fldCharType="separate"/>
      </w:r>
      <w:r w:rsidR="009A363C">
        <w:rPr>
          <w:noProof/>
        </w:rPr>
        <w:t>91</w:t>
      </w:r>
      <w:r w:rsidR="005D3519">
        <w:rPr>
          <w:noProof/>
        </w:rPr>
        <w:fldChar w:fldCharType="end"/>
      </w:r>
      <w:r>
        <w:t xml:space="preserve"> - </w:t>
      </w:r>
      <w:r w:rsidRPr="009A03DA">
        <w:t xml:space="preserve">Monthly Error Distribution for </w:t>
      </w:r>
      <w:r>
        <w:t>ARIMA</w:t>
      </w:r>
      <w:r w:rsidRPr="009A03DA">
        <w:t xml:space="preserve"> </w:t>
      </w:r>
      <w:r w:rsidR="0025420C">
        <w:t>Forecaster</w:t>
      </w:r>
      <w:r>
        <w:t xml:space="preserve"> – Saint John Dataset</w:t>
      </w:r>
      <w:bookmarkEnd w:id="478"/>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64">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48160D84" w:rsidR="003A3B39" w:rsidRDefault="001B1A45" w:rsidP="001B1A45">
      <w:pPr>
        <w:pStyle w:val="Caption"/>
        <w:jc w:val="center"/>
      </w:pPr>
      <w:bookmarkStart w:id="479" w:name="_Toc88140766"/>
      <w:r>
        <w:t xml:space="preserve">Figure </w:t>
      </w:r>
      <w:r w:rsidR="005D3519">
        <w:fldChar w:fldCharType="begin"/>
      </w:r>
      <w:r w:rsidR="005D3519">
        <w:instrText xml:space="preserve"> SEQ Figure \* ARABIC </w:instrText>
      </w:r>
      <w:r w:rsidR="005D3519">
        <w:fldChar w:fldCharType="separate"/>
      </w:r>
      <w:r w:rsidR="009A363C">
        <w:rPr>
          <w:noProof/>
        </w:rPr>
        <w:t>92</w:t>
      </w:r>
      <w:r w:rsidR="005D3519">
        <w:rPr>
          <w:noProof/>
        </w:rPr>
        <w:fldChar w:fldCharType="end"/>
      </w:r>
      <w:r>
        <w:t xml:space="preserve"> - </w:t>
      </w:r>
      <w:r w:rsidRPr="009A03DA">
        <w:t xml:space="preserve">Monthly Error Distribution for </w:t>
      </w:r>
      <w:r>
        <w:t>SNF</w:t>
      </w:r>
      <w:r w:rsidRPr="009A03DA">
        <w:t xml:space="preserve"> </w:t>
      </w:r>
      <w:r w:rsidR="0025420C">
        <w:t>Forecaster</w:t>
      </w:r>
      <w:r>
        <w:t xml:space="preserve"> – Saint John Dataset</w:t>
      </w:r>
      <w:bookmarkEnd w:id="479"/>
    </w:p>
    <w:p w14:paraId="10FF31B1" w14:textId="171291A1" w:rsidR="00A80A0E" w:rsidRDefault="00A80A0E" w:rsidP="00A80A0E">
      <w:pPr>
        <w:pStyle w:val="Heading3"/>
      </w:pPr>
      <w:bookmarkStart w:id="480" w:name="_Toc88140648"/>
      <w:r>
        <w:lastRenderedPageBreak/>
        <w:t xml:space="preserve">4.3.4 </w:t>
      </w:r>
      <w:r w:rsidRPr="002B69C3">
        <w:t>Performance During the Seasons</w:t>
      </w:r>
      <w:bookmarkEnd w:id="480"/>
    </w:p>
    <w:p w14:paraId="51DE4E63" w14:textId="1726DAAF"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p w14:paraId="6C3D326D" w14:textId="38848197" w:rsidR="00420BC9" w:rsidRDefault="00420BC9" w:rsidP="00420BC9">
      <w:pPr>
        <w:ind w:firstLine="288"/>
        <w:jc w:val="center"/>
      </w:pPr>
      <w:r w:rsidRPr="00420BC9">
        <w:rPr>
          <w:noProof/>
        </w:rPr>
        <w:drawing>
          <wp:inline distT="0" distB="0" distL="0" distR="0" wp14:anchorId="53A0F0AF" wp14:editId="39793FFD">
            <wp:extent cx="4626610" cy="3997866"/>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39806" cy="4009269"/>
                    </a:xfrm>
                    <a:prstGeom prst="rect">
                      <a:avLst/>
                    </a:prstGeom>
                    <a:noFill/>
                    <a:ln>
                      <a:noFill/>
                    </a:ln>
                  </pic:spPr>
                </pic:pic>
              </a:graphicData>
            </a:graphic>
          </wp:inline>
        </w:drawing>
      </w:r>
    </w:p>
    <w:p w14:paraId="012D6AD5" w14:textId="418CE99D" w:rsidR="00044156" w:rsidRDefault="009F2857" w:rsidP="009F2857">
      <w:pPr>
        <w:pStyle w:val="Caption"/>
        <w:jc w:val="center"/>
      </w:pPr>
      <w:bookmarkStart w:id="481" w:name="_Toc88140671"/>
      <w:r>
        <w:t xml:space="preserve">Table </w:t>
      </w:r>
      <w:r w:rsidR="005D3519">
        <w:fldChar w:fldCharType="begin"/>
      </w:r>
      <w:r w:rsidR="005D3519">
        <w:instrText xml:space="preserve"> SEQ Table \* ARABIC </w:instrText>
      </w:r>
      <w:r w:rsidR="005D3519">
        <w:fldChar w:fldCharType="separate"/>
      </w:r>
      <w:r w:rsidR="009A363C">
        <w:rPr>
          <w:noProof/>
        </w:rPr>
        <w:t>13</w:t>
      </w:r>
      <w:r w:rsidR="005D3519">
        <w:rPr>
          <w:noProof/>
        </w:rPr>
        <w:fldChar w:fldCharType="end"/>
      </w:r>
      <w:r>
        <w:t xml:space="preserve"> - </w:t>
      </w:r>
      <w:r w:rsidRPr="00040840">
        <w:t xml:space="preserve">Seasonal MAPE and RMSE for the </w:t>
      </w:r>
      <w:r>
        <w:t>Saint John</w:t>
      </w:r>
      <w:r w:rsidRPr="00040840">
        <w:t xml:space="preserve"> Dataset</w:t>
      </w:r>
      <w:bookmarkEnd w:id="481"/>
    </w:p>
    <w:p w14:paraId="5C5F63B5" w14:textId="21055BA7" w:rsidR="00B71FA2" w:rsidRDefault="00B71FA2" w:rsidP="00B71FA2">
      <w:pPr>
        <w:pStyle w:val="Heading3"/>
      </w:pPr>
      <w:bookmarkStart w:id="482" w:name="_Toc88140649"/>
      <w:r>
        <w:lastRenderedPageBreak/>
        <w:t xml:space="preserve">4.3.5 </w:t>
      </w:r>
      <w:r w:rsidRPr="00A50162">
        <w:t>Comprehensive Analysis Discussion</w:t>
      </w:r>
      <w:bookmarkEnd w:id="482"/>
    </w:p>
    <w:p w14:paraId="7BF94105" w14:textId="26809BB1"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9A363C">
        <w:t xml:space="preserve">Figure </w:t>
      </w:r>
      <w:r w:rsidR="009A363C">
        <w:rPr>
          <w:noProof/>
        </w:rPr>
        <w:t>85</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6">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70EBEE15" w:rsidR="00DB6FCF" w:rsidRDefault="00DB6FCF" w:rsidP="00DB6FCF">
      <w:pPr>
        <w:pStyle w:val="Caption"/>
        <w:jc w:val="center"/>
      </w:pPr>
      <w:bookmarkStart w:id="483" w:name="_Toc88140767"/>
      <w:r>
        <w:t xml:space="preserve">Figure </w:t>
      </w:r>
      <w:r w:rsidR="005D3519">
        <w:fldChar w:fldCharType="begin"/>
      </w:r>
      <w:r w:rsidR="005D3519">
        <w:instrText xml:space="preserve"> SEQ Figure \* ARABIC </w:instrText>
      </w:r>
      <w:r w:rsidR="005D3519">
        <w:fldChar w:fldCharType="separate"/>
      </w:r>
      <w:r w:rsidR="009A363C">
        <w:rPr>
          <w:noProof/>
        </w:rPr>
        <w:t>93</w:t>
      </w:r>
      <w:r w:rsidR="005D3519">
        <w:rPr>
          <w:noProof/>
        </w:rPr>
        <w:fldChar w:fldCharType="end"/>
      </w:r>
      <w:r>
        <w:t xml:space="preserve"> - </w:t>
      </w:r>
      <w:r w:rsidRPr="001C274B">
        <w:t>Scatter Plot of Load Demand versus Temperature</w:t>
      </w:r>
      <w:r>
        <w:t xml:space="preserve"> – Saint John Dataset</w:t>
      </w:r>
      <w:bookmarkEnd w:id="483"/>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484" w:name="_Toc88140650"/>
      <w:r>
        <w:lastRenderedPageBreak/>
        <w:t>5</w:t>
      </w:r>
      <w:r w:rsidR="00087018">
        <w:t xml:space="preserve"> </w:t>
      </w:r>
      <w:r w:rsidR="003029FE">
        <w:t>Conclusion</w:t>
      </w:r>
      <w:bookmarkEnd w:id="484"/>
    </w:p>
    <w:p w14:paraId="7C452520" w14:textId="68944091" w:rsidR="00A96202" w:rsidRDefault="00A96202" w:rsidP="00A96202">
      <w:pPr>
        <w:pStyle w:val="Heading2"/>
      </w:pPr>
      <w:bookmarkStart w:id="485" w:name="_Toc88140651"/>
      <w:r>
        <w:t xml:space="preserve">5.1 </w:t>
      </w:r>
      <w:r w:rsidR="0010026B">
        <w:t>Summary</w:t>
      </w:r>
      <w:bookmarkEnd w:id="485"/>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486" w:name="_Toc88140652"/>
      <w:r>
        <w:lastRenderedPageBreak/>
        <w:t>5</w:t>
      </w:r>
      <w:r w:rsidR="002401EE">
        <w:t>.</w:t>
      </w:r>
      <w:r w:rsidR="00A96202">
        <w:t>2</w:t>
      </w:r>
      <w:r w:rsidR="002401EE">
        <w:t xml:space="preserve"> Contributions</w:t>
      </w:r>
      <w:bookmarkEnd w:id="486"/>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487" w:name="_Toc88140653"/>
      <w:r>
        <w:t>5.</w:t>
      </w:r>
      <w:r w:rsidR="00A96202">
        <w:t>3</w:t>
      </w:r>
      <w:r>
        <w:t xml:space="preserve"> </w:t>
      </w:r>
      <w:r w:rsidR="00B06C82">
        <w:t>Future Work</w:t>
      </w:r>
      <w:bookmarkEnd w:id="487"/>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7655274A"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62CEAF80"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4C5E63">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[178]","plainTextFormattedCitation":"[52], [178]","previouslyFormattedCitation":"[52], [178]"},"properties":{"noteIndex":0},"schema":"https://github.com/citation-style-language/schema/raw/master/csl-citation.json"}</w:instrText>
      </w:r>
      <w:r w:rsidR="00A9654F">
        <w:fldChar w:fldCharType="separate"/>
      </w:r>
      <w:r w:rsidR="00353469" w:rsidRPr="00353469">
        <w:rPr>
          <w:noProof/>
        </w:rPr>
        <w:t>[52], [178]</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488" w:name="_Toc88140654"/>
      <w:r>
        <w:lastRenderedPageBreak/>
        <w:t>Bibliography</w:t>
      </w:r>
      <w:bookmarkEnd w:id="488"/>
    </w:p>
    <w:p w14:paraId="18E20A10" w14:textId="7FC5021F" w:rsidR="00480E90" w:rsidRPr="00480E90" w:rsidRDefault="00287359" w:rsidP="00480E9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480E90" w:rsidRPr="00480E90">
        <w:rPr>
          <w:noProof/>
        </w:rPr>
        <w:t>[1]</w:t>
      </w:r>
      <w:r w:rsidR="00480E90" w:rsidRPr="00480E90">
        <w:rPr>
          <w:noProof/>
        </w:rPr>
        <w:tab/>
        <w:t xml:space="preserve">T. Hong and S. Fan, “Probabilistic electric load forecasting: A tutorial review,” </w:t>
      </w:r>
      <w:r w:rsidR="00480E90" w:rsidRPr="00480E90">
        <w:rPr>
          <w:i/>
          <w:iCs/>
          <w:noProof/>
        </w:rPr>
        <w:t>Int. J. Forecast.</w:t>
      </w:r>
      <w:r w:rsidR="00480E90" w:rsidRPr="00480E90">
        <w:rPr>
          <w:noProof/>
        </w:rPr>
        <w:t>, vol. 32, no. 3, pp. 914–938, 2016, doi: 10.1016/j.ijforecast.2015.11.011.</w:t>
      </w:r>
    </w:p>
    <w:p w14:paraId="32A8D6CA" w14:textId="77777777" w:rsidR="00480E90" w:rsidRPr="00480E90" w:rsidRDefault="00480E90" w:rsidP="00480E90">
      <w:pPr>
        <w:widowControl w:val="0"/>
        <w:autoSpaceDE w:val="0"/>
        <w:autoSpaceDN w:val="0"/>
        <w:adjustRightInd w:val="0"/>
        <w:ind w:left="640" w:hanging="640"/>
        <w:rPr>
          <w:noProof/>
        </w:rPr>
      </w:pPr>
      <w:r w:rsidRPr="00480E90">
        <w:rPr>
          <w:noProof/>
        </w:rPr>
        <w:t>[2]</w:t>
      </w:r>
      <w:r w:rsidRPr="00480E90">
        <w:rPr>
          <w:noProof/>
        </w:rPr>
        <w:tab/>
        <w:t>K. Amarasinghe, D. L. Marino, and M. Manic, “Deep neural networks for energy load forecasting,” 2017, doi: 10.1109/ISIE.2017.8001465.</w:t>
      </w:r>
    </w:p>
    <w:p w14:paraId="1244C818" w14:textId="77777777" w:rsidR="00480E90" w:rsidRPr="00480E90" w:rsidRDefault="00480E90" w:rsidP="00480E90">
      <w:pPr>
        <w:widowControl w:val="0"/>
        <w:autoSpaceDE w:val="0"/>
        <w:autoSpaceDN w:val="0"/>
        <w:adjustRightInd w:val="0"/>
        <w:ind w:left="640" w:hanging="640"/>
        <w:rPr>
          <w:noProof/>
        </w:rPr>
      </w:pPr>
      <w:r w:rsidRPr="00480E90">
        <w:rPr>
          <w:noProof/>
        </w:rPr>
        <w:t>[3]</w:t>
      </w:r>
      <w:r w:rsidRPr="00480E90">
        <w:rPr>
          <w:noProof/>
        </w:rPr>
        <w:tab/>
        <w:t xml:space="preserve">C. Kuster, Y. Rezgui, and M. Mourshed, “Electrical load forecasting models: A critical systematic review,” </w:t>
      </w:r>
      <w:r w:rsidRPr="00480E90">
        <w:rPr>
          <w:i/>
          <w:iCs/>
          <w:noProof/>
        </w:rPr>
        <w:t>Sustainable Cities and Society</w:t>
      </w:r>
      <w:r w:rsidRPr="00480E90">
        <w:rPr>
          <w:noProof/>
        </w:rPr>
        <w:t>. 2017, doi: 10.1016/j.scs.2017.08.009.</w:t>
      </w:r>
    </w:p>
    <w:p w14:paraId="73BD09D9" w14:textId="77777777" w:rsidR="00480E90" w:rsidRPr="00480E90" w:rsidRDefault="00480E90" w:rsidP="00480E90">
      <w:pPr>
        <w:widowControl w:val="0"/>
        <w:autoSpaceDE w:val="0"/>
        <w:autoSpaceDN w:val="0"/>
        <w:adjustRightInd w:val="0"/>
        <w:ind w:left="640" w:hanging="640"/>
        <w:rPr>
          <w:noProof/>
        </w:rPr>
      </w:pPr>
      <w:r w:rsidRPr="00480E90">
        <w:rPr>
          <w:noProof/>
        </w:rPr>
        <w:t>[4]</w:t>
      </w:r>
      <w:r w:rsidRPr="00480E90">
        <w:rPr>
          <w:noProof/>
        </w:rPr>
        <w:tab/>
        <w:t>W. He, “Load Forecasting via Deep Neural Networks,” 2017, doi: 10.1016/j.procs.2017.11.374.</w:t>
      </w:r>
    </w:p>
    <w:p w14:paraId="362FAE76" w14:textId="77777777" w:rsidR="00480E90" w:rsidRPr="00480E90" w:rsidRDefault="00480E90" w:rsidP="00480E90">
      <w:pPr>
        <w:widowControl w:val="0"/>
        <w:autoSpaceDE w:val="0"/>
        <w:autoSpaceDN w:val="0"/>
        <w:adjustRightInd w:val="0"/>
        <w:ind w:left="640" w:hanging="640"/>
        <w:rPr>
          <w:noProof/>
        </w:rPr>
      </w:pPr>
      <w:r w:rsidRPr="00480E90">
        <w:rPr>
          <w:noProof/>
        </w:rPr>
        <w:t>[5]</w:t>
      </w:r>
      <w:r w:rsidRPr="00480E90">
        <w:rPr>
          <w:noProof/>
        </w:rPr>
        <w:tab/>
        <w:t>J. Zheng, C. Xu, Z. Zhang, and X. Li, “Electric load forecasting in smart grids using Long-Short-Term-Memory based Recurrent Neural Network,” 2017, doi: 10.1109/CISS.2017.7926112.</w:t>
      </w:r>
    </w:p>
    <w:p w14:paraId="5E44BC9B" w14:textId="77777777" w:rsidR="00480E90" w:rsidRPr="00480E90" w:rsidRDefault="00480E90" w:rsidP="00480E90">
      <w:pPr>
        <w:widowControl w:val="0"/>
        <w:autoSpaceDE w:val="0"/>
        <w:autoSpaceDN w:val="0"/>
        <w:adjustRightInd w:val="0"/>
        <w:ind w:left="640" w:hanging="640"/>
        <w:rPr>
          <w:noProof/>
        </w:rPr>
      </w:pPr>
      <w:r w:rsidRPr="00480E90">
        <w:rPr>
          <w:noProof/>
        </w:rPr>
        <w:t>[6]</w:t>
      </w:r>
      <w:r w:rsidRPr="00480E90">
        <w:rPr>
          <w:noProof/>
        </w:rPr>
        <w:tab/>
        <w:t xml:space="preserve">D. L. Marino, K. Amarasinghe, and M. Manic, “Building energy load forecasting using Deep Neural Networks,” </w:t>
      </w:r>
      <w:r w:rsidRPr="00480E90">
        <w:rPr>
          <w:i/>
          <w:iCs/>
          <w:noProof/>
        </w:rPr>
        <w:t>IECON Proc. (Industrial Electron. Conf.</w:t>
      </w:r>
      <w:r w:rsidRPr="00480E90">
        <w:rPr>
          <w:noProof/>
        </w:rPr>
        <w:t>, pp. 7046–7051, 2016, doi: 10.1109/IECON.2016.7793413.</w:t>
      </w:r>
    </w:p>
    <w:p w14:paraId="0E047B0D" w14:textId="77777777" w:rsidR="00480E90" w:rsidRPr="00480E90" w:rsidRDefault="00480E90" w:rsidP="00480E90">
      <w:pPr>
        <w:widowControl w:val="0"/>
        <w:autoSpaceDE w:val="0"/>
        <w:autoSpaceDN w:val="0"/>
        <w:adjustRightInd w:val="0"/>
        <w:ind w:left="640" w:hanging="640"/>
        <w:rPr>
          <w:noProof/>
        </w:rPr>
      </w:pPr>
      <w:r w:rsidRPr="00480E90">
        <w:rPr>
          <w:noProof/>
        </w:rPr>
        <w:t>[7]</w:t>
      </w:r>
      <w:r w:rsidRPr="00480E90">
        <w:rPr>
          <w:noProof/>
        </w:rPr>
        <w:tab/>
        <w:t xml:space="preserve">A. Almalaq and G. Edwards, “A review of deep learning methods applied on load forecasting,” </w:t>
      </w:r>
      <w:r w:rsidRPr="00480E90">
        <w:rPr>
          <w:i/>
          <w:iCs/>
          <w:noProof/>
        </w:rPr>
        <w:t>Proc. - 16th IEEE Int. Conf. Mach. Learn. Appl. ICMLA 2017</w:t>
      </w:r>
      <w:r w:rsidRPr="00480E90">
        <w:rPr>
          <w:noProof/>
        </w:rPr>
        <w:t>, vol. 2017-Decem, pp. 511–516, 2017, doi: 10.1109/ICMLA.2017.0-110.</w:t>
      </w:r>
    </w:p>
    <w:p w14:paraId="5CF1550C" w14:textId="77777777" w:rsidR="00480E90" w:rsidRPr="00480E90" w:rsidRDefault="00480E90" w:rsidP="00480E90">
      <w:pPr>
        <w:widowControl w:val="0"/>
        <w:autoSpaceDE w:val="0"/>
        <w:autoSpaceDN w:val="0"/>
        <w:adjustRightInd w:val="0"/>
        <w:ind w:left="640" w:hanging="640"/>
        <w:rPr>
          <w:noProof/>
        </w:rPr>
      </w:pPr>
      <w:r w:rsidRPr="00480E90">
        <w:rPr>
          <w:noProof/>
        </w:rPr>
        <w:t>[8]</w:t>
      </w:r>
      <w:r w:rsidRPr="00480E90">
        <w:rPr>
          <w:noProof/>
        </w:rPr>
        <w:tab/>
        <w:t xml:space="preserve">W. Kong, Z. Y. Dong, Y. Jia, D. J. Hill, Y. Xu, and Y. Zhang, “Short-Term Residential Load Forecasting Based on LSTM Recurrent Neural Network,” </w:t>
      </w:r>
      <w:r w:rsidRPr="00480E90">
        <w:rPr>
          <w:i/>
          <w:iCs/>
          <w:noProof/>
        </w:rPr>
        <w:t>IEEE Trans. Smart Grid</w:t>
      </w:r>
      <w:r w:rsidRPr="00480E90">
        <w:rPr>
          <w:noProof/>
        </w:rPr>
        <w:t xml:space="preserve">, vol. 10, no. 1, pp. 841–851, 2019, doi: </w:t>
      </w:r>
      <w:r w:rsidRPr="00480E90">
        <w:rPr>
          <w:noProof/>
        </w:rPr>
        <w:lastRenderedPageBreak/>
        <w:t>10.1109/TSG.2017.2753802.</w:t>
      </w:r>
    </w:p>
    <w:p w14:paraId="31589776" w14:textId="77777777" w:rsidR="00480E90" w:rsidRPr="00480E90" w:rsidRDefault="00480E90" w:rsidP="00480E90">
      <w:pPr>
        <w:widowControl w:val="0"/>
        <w:autoSpaceDE w:val="0"/>
        <w:autoSpaceDN w:val="0"/>
        <w:adjustRightInd w:val="0"/>
        <w:ind w:left="640" w:hanging="640"/>
        <w:rPr>
          <w:noProof/>
        </w:rPr>
      </w:pPr>
      <w:r w:rsidRPr="00480E90">
        <w:rPr>
          <w:noProof/>
        </w:rPr>
        <w:t>[9]</w:t>
      </w:r>
      <w:r w:rsidRPr="00480E90">
        <w:rPr>
          <w:noProof/>
        </w:rPr>
        <w:tab/>
        <w:t xml:space="preserve">S. Saurabh, H. Shoeb, A. B. Mohammad, S. Singh, S. Hussain, and M. A. Bazaz, “Short term load forecasting using artificial neural network,” in </w:t>
      </w:r>
      <w:r w:rsidRPr="00480E90">
        <w:rPr>
          <w:i/>
          <w:iCs/>
          <w:noProof/>
        </w:rPr>
        <w:t>2017 4th International Conference on Image Information Processing, ICIIP 2017</w:t>
      </w:r>
      <w:r w:rsidRPr="00480E90">
        <w:rPr>
          <w:noProof/>
        </w:rPr>
        <w:t>, 2018, pp. 159–163, doi: 10.1109/ICIIP.2017.8313703.</w:t>
      </w:r>
    </w:p>
    <w:p w14:paraId="2EB74523" w14:textId="77777777" w:rsidR="00480E90" w:rsidRPr="00480E90" w:rsidRDefault="00480E90" w:rsidP="00480E90">
      <w:pPr>
        <w:widowControl w:val="0"/>
        <w:autoSpaceDE w:val="0"/>
        <w:autoSpaceDN w:val="0"/>
        <w:adjustRightInd w:val="0"/>
        <w:ind w:left="640" w:hanging="640"/>
        <w:rPr>
          <w:noProof/>
        </w:rPr>
      </w:pPr>
      <w:r w:rsidRPr="00480E90">
        <w:rPr>
          <w:noProof/>
        </w:rPr>
        <w:t>[10]</w:t>
      </w:r>
      <w:r w:rsidRPr="00480E90">
        <w:rPr>
          <w:noProof/>
        </w:rPr>
        <w:tab/>
        <w:t xml:space="preserve">J. Zhang, Y. M. Wei, D. Li, Z. Tan, and J. Zhou, “Short term electricity load forecasting using a hybrid model,” </w:t>
      </w:r>
      <w:r w:rsidRPr="00480E90">
        <w:rPr>
          <w:i/>
          <w:iCs/>
          <w:noProof/>
        </w:rPr>
        <w:t>Energy</w:t>
      </w:r>
      <w:r w:rsidRPr="00480E90">
        <w:rPr>
          <w:noProof/>
        </w:rPr>
        <w:t>, 2018, doi: 10.1016/j.energy.2018.06.012.</w:t>
      </w:r>
    </w:p>
    <w:p w14:paraId="47E41D31" w14:textId="77777777" w:rsidR="00480E90" w:rsidRPr="00480E90" w:rsidRDefault="00480E90" w:rsidP="00480E90">
      <w:pPr>
        <w:widowControl w:val="0"/>
        <w:autoSpaceDE w:val="0"/>
        <w:autoSpaceDN w:val="0"/>
        <w:adjustRightInd w:val="0"/>
        <w:ind w:left="640" w:hanging="640"/>
        <w:rPr>
          <w:noProof/>
        </w:rPr>
      </w:pPr>
      <w:r w:rsidRPr="00480E90">
        <w:rPr>
          <w:noProof/>
        </w:rPr>
        <w:t>[11]</w:t>
      </w:r>
      <w:r w:rsidRPr="00480E90">
        <w:rPr>
          <w:noProof/>
        </w:rPr>
        <w:tab/>
        <w:t xml:space="preserve">A. Rahman, V. Srikumar, and A. D. Smith, “Predicting electricity consumption for commercial and residential buildings using deep recurrent neural networks,” </w:t>
      </w:r>
      <w:r w:rsidRPr="00480E90">
        <w:rPr>
          <w:i/>
          <w:iCs/>
          <w:noProof/>
        </w:rPr>
        <w:t>Appl. Energy</w:t>
      </w:r>
      <w:r w:rsidRPr="00480E90">
        <w:rPr>
          <w:noProof/>
        </w:rPr>
        <w:t>, 2018, doi: 10.1016/j.apenergy.2017.12.051.</w:t>
      </w:r>
    </w:p>
    <w:p w14:paraId="1540B399" w14:textId="77777777" w:rsidR="00480E90" w:rsidRPr="00480E90" w:rsidRDefault="00480E90" w:rsidP="00480E90">
      <w:pPr>
        <w:widowControl w:val="0"/>
        <w:autoSpaceDE w:val="0"/>
        <w:autoSpaceDN w:val="0"/>
        <w:adjustRightInd w:val="0"/>
        <w:ind w:left="640" w:hanging="640"/>
        <w:rPr>
          <w:noProof/>
        </w:rPr>
      </w:pPr>
      <w:r w:rsidRPr="00480E90">
        <w:rPr>
          <w:noProof/>
        </w:rPr>
        <w:t>[12]</w:t>
      </w:r>
      <w:r w:rsidRPr="00480E90">
        <w:rPr>
          <w:noProof/>
        </w:rPr>
        <w:tab/>
        <w:t xml:space="preserve">B. Yildiz, J. I. Bilbao, and A. B. Sproul, “A review and analysis of regression and machine learning models on commercial building electricity load forecasting,” </w:t>
      </w:r>
      <w:r w:rsidRPr="00480E90">
        <w:rPr>
          <w:i/>
          <w:iCs/>
          <w:noProof/>
        </w:rPr>
        <w:t>Renewable and Sustainable Energy Reviews</w:t>
      </w:r>
      <w:r w:rsidRPr="00480E90">
        <w:rPr>
          <w:noProof/>
        </w:rPr>
        <w:t>. 2017, doi: 10.1016/j.rser.2017.02.023.</w:t>
      </w:r>
    </w:p>
    <w:p w14:paraId="6E36C367" w14:textId="77777777" w:rsidR="00480E90" w:rsidRPr="00480E90" w:rsidRDefault="00480E90" w:rsidP="00480E90">
      <w:pPr>
        <w:widowControl w:val="0"/>
        <w:autoSpaceDE w:val="0"/>
        <w:autoSpaceDN w:val="0"/>
        <w:adjustRightInd w:val="0"/>
        <w:ind w:left="640" w:hanging="640"/>
        <w:rPr>
          <w:noProof/>
        </w:rPr>
      </w:pPr>
      <w:r w:rsidRPr="00480E90">
        <w:rPr>
          <w:noProof/>
        </w:rPr>
        <w:t>[13]</w:t>
      </w:r>
      <w:r w:rsidRPr="00480E90">
        <w:rPr>
          <w:noProof/>
        </w:rPr>
        <w:tab/>
        <w:t>A. Baliyan, K. Gaurav, and S. Kumar Mishra, “A review of short term load forecasting using artificial neural network models,” 2015, doi: 10.1016/j.procs.2015.04.160.</w:t>
      </w:r>
    </w:p>
    <w:p w14:paraId="45F349EB" w14:textId="77777777" w:rsidR="00480E90" w:rsidRPr="00480E90" w:rsidRDefault="00480E90" w:rsidP="00480E90">
      <w:pPr>
        <w:widowControl w:val="0"/>
        <w:autoSpaceDE w:val="0"/>
        <w:autoSpaceDN w:val="0"/>
        <w:adjustRightInd w:val="0"/>
        <w:ind w:left="640" w:hanging="640"/>
        <w:rPr>
          <w:noProof/>
        </w:rPr>
      </w:pPr>
      <w:r w:rsidRPr="00480E90">
        <w:rPr>
          <w:noProof/>
        </w:rPr>
        <w:t>[14]</w:t>
      </w:r>
      <w:r w:rsidRPr="00480E90">
        <w:rPr>
          <w:noProof/>
        </w:rPr>
        <w:tab/>
        <w:t xml:space="preserve">I. K. Nti, M. Teimeh, O. Nyarko-Boateng, and A. F. Adekoya, “Electricity load forecasting: a systematic review,” </w:t>
      </w:r>
      <w:r w:rsidRPr="00480E90">
        <w:rPr>
          <w:i/>
          <w:iCs/>
          <w:noProof/>
        </w:rPr>
        <w:t>J. Electr. Syst. Inf. Technol.</w:t>
      </w:r>
      <w:r w:rsidRPr="00480E90">
        <w:rPr>
          <w:noProof/>
        </w:rPr>
        <w:t>, 2020, doi: 10.1186/s43067-020-00021-8.</w:t>
      </w:r>
    </w:p>
    <w:p w14:paraId="21678DD2" w14:textId="77777777" w:rsidR="00480E90" w:rsidRPr="00480E90" w:rsidRDefault="00480E90" w:rsidP="00480E90">
      <w:pPr>
        <w:widowControl w:val="0"/>
        <w:autoSpaceDE w:val="0"/>
        <w:autoSpaceDN w:val="0"/>
        <w:adjustRightInd w:val="0"/>
        <w:ind w:left="640" w:hanging="640"/>
        <w:rPr>
          <w:noProof/>
        </w:rPr>
      </w:pPr>
      <w:r w:rsidRPr="00480E90">
        <w:rPr>
          <w:noProof/>
        </w:rPr>
        <w:t>[15]</w:t>
      </w:r>
      <w:r w:rsidRPr="00480E90">
        <w:rPr>
          <w:noProof/>
        </w:rPr>
        <w:tab/>
        <w:t>E. Ela and B. Kirby, “ERCOT Event on February 26, 2008: Lessons Learned,” 2008, Accessed: Sep. 17, 2021. [Online]. Available: http://www.osti.gov/bridge.</w:t>
      </w:r>
    </w:p>
    <w:p w14:paraId="1CB875C7" w14:textId="77777777" w:rsidR="00480E90" w:rsidRPr="00480E90" w:rsidRDefault="00480E90" w:rsidP="00480E90">
      <w:pPr>
        <w:widowControl w:val="0"/>
        <w:autoSpaceDE w:val="0"/>
        <w:autoSpaceDN w:val="0"/>
        <w:adjustRightInd w:val="0"/>
        <w:ind w:left="640" w:hanging="640"/>
        <w:rPr>
          <w:noProof/>
        </w:rPr>
      </w:pPr>
      <w:r w:rsidRPr="00480E90">
        <w:rPr>
          <w:noProof/>
        </w:rPr>
        <w:t>[16]</w:t>
      </w:r>
      <w:r w:rsidRPr="00480E90">
        <w:rPr>
          <w:noProof/>
        </w:rPr>
        <w:tab/>
        <w:t xml:space="preserve">“Freak Blackouts Plunge Korea into Darkness - The Chosun Ilbo (English Edition): </w:t>
      </w:r>
      <w:r w:rsidRPr="00480E90">
        <w:rPr>
          <w:noProof/>
        </w:rPr>
        <w:lastRenderedPageBreak/>
        <w:t>Daily News from Korea - national/politics &gt; national,” 2011. http://english.chosun.com/site/data/html_dir/2011/09/16/2011091600558.html (accessed Sep. 17, 2021).</w:t>
      </w:r>
    </w:p>
    <w:p w14:paraId="6B8B0784" w14:textId="77777777" w:rsidR="00480E90" w:rsidRPr="00480E90" w:rsidRDefault="00480E90" w:rsidP="00480E90">
      <w:pPr>
        <w:widowControl w:val="0"/>
        <w:autoSpaceDE w:val="0"/>
        <w:autoSpaceDN w:val="0"/>
        <w:adjustRightInd w:val="0"/>
        <w:ind w:left="640" w:hanging="640"/>
        <w:rPr>
          <w:noProof/>
        </w:rPr>
      </w:pPr>
      <w:r w:rsidRPr="00480E90">
        <w:rPr>
          <w:noProof/>
        </w:rPr>
        <w:t>[17]</w:t>
      </w:r>
      <w:r w:rsidRPr="00480E90">
        <w:rPr>
          <w:noProof/>
        </w:rPr>
        <w:tab/>
        <w:t>S. Khan, N. Javaid, A. Chand, A. B. M. Khan, F. Rashid, and I. U. Afridi, “Electricity Load Forecasting for Each Day of Week Using Deep CNN,” 2019, doi: 10.1007/978-3-030-15035-8_107.</w:t>
      </w:r>
    </w:p>
    <w:p w14:paraId="4FAC43F2" w14:textId="77777777" w:rsidR="00480E90" w:rsidRPr="00480E90" w:rsidRDefault="00480E90" w:rsidP="00480E90">
      <w:pPr>
        <w:widowControl w:val="0"/>
        <w:autoSpaceDE w:val="0"/>
        <w:autoSpaceDN w:val="0"/>
        <w:adjustRightInd w:val="0"/>
        <w:ind w:left="640" w:hanging="640"/>
        <w:rPr>
          <w:noProof/>
        </w:rPr>
      </w:pPr>
      <w:r w:rsidRPr="00480E90">
        <w:rPr>
          <w:noProof/>
        </w:rPr>
        <w:t>[18]</w:t>
      </w:r>
      <w:r w:rsidRPr="00480E90">
        <w:rPr>
          <w:noProof/>
        </w:rPr>
        <w:tab/>
        <w:t>M. Baccouche, F. Mamalet, and C. Wolf, “</w:t>
      </w:r>
      <w:r w:rsidRPr="00480E90">
        <w:rPr>
          <w:rFonts w:ascii="MS Mincho" w:eastAsia="MS Mincho" w:hAnsi="MS Mincho" w:cs="MS Mincho" w:hint="eastAsia"/>
          <w:noProof/>
        </w:rPr>
        <w:t>（</w:t>
      </w:r>
      <w:r w:rsidRPr="00480E90">
        <w:rPr>
          <w:noProof/>
        </w:rPr>
        <w:t xml:space="preserve">RGB)Sequential deep learning for human action recognition,” </w:t>
      </w:r>
      <w:r w:rsidRPr="00480E90">
        <w:rPr>
          <w:i/>
          <w:iCs/>
          <w:noProof/>
        </w:rPr>
        <w:t>Int. Work. Hum. Behav. Underst.</w:t>
      </w:r>
      <w:r w:rsidRPr="00480E90">
        <w:rPr>
          <w:noProof/>
        </w:rPr>
        <w:t>, 2011.</w:t>
      </w:r>
    </w:p>
    <w:p w14:paraId="1EB77175" w14:textId="77777777" w:rsidR="00480E90" w:rsidRPr="00480E90" w:rsidRDefault="00480E90" w:rsidP="00480E90">
      <w:pPr>
        <w:widowControl w:val="0"/>
        <w:autoSpaceDE w:val="0"/>
        <w:autoSpaceDN w:val="0"/>
        <w:adjustRightInd w:val="0"/>
        <w:ind w:left="640" w:hanging="640"/>
        <w:rPr>
          <w:noProof/>
        </w:rPr>
      </w:pPr>
      <w:r w:rsidRPr="00480E90">
        <w:rPr>
          <w:noProof/>
        </w:rPr>
        <w:t>[19]</w:t>
      </w:r>
      <w:r w:rsidRPr="00480E90">
        <w:rPr>
          <w:noProof/>
        </w:rPr>
        <w:tab/>
        <w:t xml:space="preserve">D. Yu, L. Deng, I. Jang, P. Kudumakis, M. Sandler, and K. Kang, “Deep learning and its applications to signal and information processing,” </w:t>
      </w:r>
      <w:r w:rsidRPr="00480E90">
        <w:rPr>
          <w:i/>
          <w:iCs/>
          <w:noProof/>
        </w:rPr>
        <w:t>IEEE Signal Process. Mag.</w:t>
      </w:r>
      <w:r w:rsidRPr="00480E90">
        <w:rPr>
          <w:noProof/>
        </w:rPr>
        <w:t>, 2011, doi: 10.1109/MSP.2010.939038.</w:t>
      </w:r>
    </w:p>
    <w:p w14:paraId="7E886779" w14:textId="77777777" w:rsidR="00480E90" w:rsidRPr="00480E90" w:rsidRDefault="00480E90" w:rsidP="00480E90">
      <w:pPr>
        <w:widowControl w:val="0"/>
        <w:autoSpaceDE w:val="0"/>
        <w:autoSpaceDN w:val="0"/>
        <w:adjustRightInd w:val="0"/>
        <w:ind w:left="640" w:hanging="640"/>
        <w:rPr>
          <w:noProof/>
        </w:rPr>
      </w:pPr>
      <w:r w:rsidRPr="00480E90">
        <w:rPr>
          <w:noProof/>
        </w:rPr>
        <w:t>[20]</w:t>
      </w:r>
      <w:r w:rsidRPr="00480E90">
        <w:rPr>
          <w:noProof/>
        </w:rPr>
        <w:tab/>
        <w:t>M. Vos, C. Bender-Saebelkampf, and S. Albayrak, “Residential Short-Term Load Forecasting Using Convolutional Neural Networks,” 2018, doi: 10.1109/SmartGridComm.2018.8587494.</w:t>
      </w:r>
    </w:p>
    <w:p w14:paraId="51F68238" w14:textId="77777777" w:rsidR="00480E90" w:rsidRPr="00480E90" w:rsidRDefault="00480E90" w:rsidP="00480E90">
      <w:pPr>
        <w:widowControl w:val="0"/>
        <w:autoSpaceDE w:val="0"/>
        <w:autoSpaceDN w:val="0"/>
        <w:adjustRightInd w:val="0"/>
        <w:ind w:left="640" w:hanging="640"/>
        <w:rPr>
          <w:noProof/>
        </w:rPr>
      </w:pPr>
      <w:r w:rsidRPr="00480E90">
        <w:rPr>
          <w:noProof/>
        </w:rPr>
        <w:t>[21]</w:t>
      </w:r>
      <w:r w:rsidRPr="00480E90">
        <w:rPr>
          <w:noProof/>
        </w:rPr>
        <w:tab/>
        <w:t xml:space="preserve">H. S. Hippert, C. E. Pedreira, and R. C. Souza, “Neural networks for short-term load forecasting: A review and evaluation,” </w:t>
      </w:r>
      <w:r w:rsidRPr="00480E90">
        <w:rPr>
          <w:i/>
          <w:iCs/>
          <w:noProof/>
        </w:rPr>
        <w:t>IEEE Trans. Power Syst.</w:t>
      </w:r>
      <w:r w:rsidRPr="00480E90">
        <w:rPr>
          <w:noProof/>
        </w:rPr>
        <w:t>, 2001, doi: 10.1109/59.910780.</w:t>
      </w:r>
    </w:p>
    <w:p w14:paraId="78EE8285" w14:textId="77777777" w:rsidR="00480E90" w:rsidRPr="00480E90" w:rsidRDefault="00480E90" w:rsidP="00480E90">
      <w:pPr>
        <w:widowControl w:val="0"/>
        <w:autoSpaceDE w:val="0"/>
        <w:autoSpaceDN w:val="0"/>
        <w:adjustRightInd w:val="0"/>
        <w:ind w:left="640" w:hanging="640"/>
        <w:rPr>
          <w:noProof/>
        </w:rPr>
      </w:pPr>
      <w:r w:rsidRPr="00480E90">
        <w:rPr>
          <w:noProof/>
        </w:rPr>
        <w:t>[22]</w:t>
      </w:r>
      <w:r w:rsidRPr="00480E90">
        <w:rPr>
          <w:noProof/>
        </w:rPr>
        <w:tab/>
        <w:t xml:space="preserve">R. Houimli, M. Zmami, and O. Ben-Salha, “Short-term electric load forecasting in Tunisia using artificial neural networks,” </w:t>
      </w:r>
      <w:r w:rsidRPr="00480E90">
        <w:rPr>
          <w:i/>
          <w:iCs/>
          <w:noProof/>
        </w:rPr>
        <w:t>Energy Syst.</w:t>
      </w:r>
      <w:r w:rsidRPr="00480E90">
        <w:rPr>
          <w:noProof/>
        </w:rPr>
        <w:t>, 2020, doi: 10.1007/s12667-019-00324-4.</w:t>
      </w:r>
    </w:p>
    <w:p w14:paraId="711222E5" w14:textId="77777777" w:rsidR="00480E90" w:rsidRPr="00480E90" w:rsidRDefault="00480E90" w:rsidP="00480E90">
      <w:pPr>
        <w:widowControl w:val="0"/>
        <w:autoSpaceDE w:val="0"/>
        <w:autoSpaceDN w:val="0"/>
        <w:adjustRightInd w:val="0"/>
        <w:ind w:left="640" w:hanging="640"/>
        <w:rPr>
          <w:noProof/>
        </w:rPr>
      </w:pPr>
      <w:r w:rsidRPr="00480E90">
        <w:rPr>
          <w:noProof/>
        </w:rPr>
        <w:t>[23]</w:t>
      </w:r>
      <w:r w:rsidRPr="00480E90">
        <w:rPr>
          <w:noProof/>
        </w:rPr>
        <w:tab/>
        <w:t xml:space="preserve">D. C. Park, R. J. Marks, L. E. Atlas, and M. J. Damborg, “Electric load forecasting using an artificial neural network - Power Systems, IEEE Transactions on,” </w:t>
      </w:r>
      <w:r w:rsidRPr="00480E90">
        <w:rPr>
          <w:i/>
          <w:iCs/>
          <w:noProof/>
        </w:rPr>
        <w:t>IEEE Transadions Power Syst.</w:t>
      </w:r>
      <w:r w:rsidRPr="00480E90">
        <w:rPr>
          <w:noProof/>
        </w:rPr>
        <w:t>, 1991.</w:t>
      </w:r>
    </w:p>
    <w:p w14:paraId="5FD1B1B0"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[24]</w:t>
      </w:r>
      <w:r w:rsidRPr="00480E90">
        <w:rPr>
          <w:noProof/>
        </w:rPr>
        <w:tab/>
        <w:t xml:space="preserve">A. G. Bakirtzis, V. Petridis, S. J. Klartzis, M. C. Alexiadis, and A. H. Maissis, “A neural network short term load forecasting model for the greek power system,” </w:t>
      </w:r>
      <w:r w:rsidRPr="00480E90">
        <w:rPr>
          <w:i/>
          <w:iCs/>
          <w:noProof/>
        </w:rPr>
        <w:t>IEEE Trans. Power Syst.</w:t>
      </w:r>
      <w:r w:rsidRPr="00480E90">
        <w:rPr>
          <w:noProof/>
        </w:rPr>
        <w:t>, 1996, doi: 10.1109/59.496166.</w:t>
      </w:r>
    </w:p>
    <w:p w14:paraId="0A9A8894" w14:textId="77777777" w:rsidR="00480E90" w:rsidRPr="00480E90" w:rsidRDefault="00480E90" w:rsidP="00480E90">
      <w:pPr>
        <w:widowControl w:val="0"/>
        <w:autoSpaceDE w:val="0"/>
        <w:autoSpaceDN w:val="0"/>
        <w:adjustRightInd w:val="0"/>
        <w:ind w:left="640" w:hanging="640"/>
        <w:rPr>
          <w:noProof/>
        </w:rPr>
      </w:pPr>
      <w:r w:rsidRPr="00480E90">
        <w:rPr>
          <w:noProof/>
        </w:rPr>
        <w:t>[25]</w:t>
      </w:r>
      <w:r w:rsidRPr="00480E90">
        <w:rPr>
          <w:noProof/>
        </w:rPr>
        <w:tab/>
        <w:t>L. C. P. Velasco, C. R. Villezas, P. N. C. Palahang, and J. A. A. Dagaang, “Next day electric load forecasting using Artificial Neural Networks,” 2016, doi: 10.1109/HNICEM.2015.7393166.</w:t>
      </w:r>
    </w:p>
    <w:p w14:paraId="65764EDC" w14:textId="77777777" w:rsidR="00480E90" w:rsidRPr="00480E90" w:rsidRDefault="00480E90" w:rsidP="00480E90">
      <w:pPr>
        <w:widowControl w:val="0"/>
        <w:autoSpaceDE w:val="0"/>
        <w:autoSpaceDN w:val="0"/>
        <w:adjustRightInd w:val="0"/>
        <w:ind w:left="640" w:hanging="640"/>
        <w:rPr>
          <w:noProof/>
        </w:rPr>
      </w:pPr>
      <w:r w:rsidRPr="00480E90">
        <w:rPr>
          <w:noProof/>
        </w:rPr>
        <w:t>[26]</w:t>
      </w:r>
      <w:r w:rsidRPr="00480E90">
        <w:rPr>
          <w:noProof/>
        </w:rPr>
        <w:tab/>
        <w:t xml:space="preserve">G. Gross and F. D. Galiana, “SHORT-TERM LOAD FORECASTING.,” </w:t>
      </w:r>
      <w:r w:rsidRPr="00480E90">
        <w:rPr>
          <w:i/>
          <w:iCs/>
          <w:noProof/>
        </w:rPr>
        <w:t>Proc. IEEE</w:t>
      </w:r>
      <w:r w:rsidRPr="00480E90">
        <w:rPr>
          <w:noProof/>
        </w:rPr>
        <w:t>, 1987, doi: 10.1109/PROC.1987.13927.</w:t>
      </w:r>
    </w:p>
    <w:p w14:paraId="06BC3780" w14:textId="77777777" w:rsidR="00480E90" w:rsidRPr="00480E90" w:rsidRDefault="00480E90" w:rsidP="00480E90">
      <w:pPr>
        <w:widowControl w:val="0"/>
        <w:autoSpaceDE w:val="0"/>
        <w:autoSpaceDN w:val="0"/>
        <w:adjustRightInd w:val="0"/>
        <w:ind w:left="640" w:hanging="640"/>
        <w:rPr>
          <w:noProof/>
        </w:rPr>
      </w:pPr>
      <w:r w:rsidRPr="00480E90">
        <w:rPr>
          <w:noProof/>
        </w:rPr>
        <w:t>[27]</w:t>
      </w:r>
      <w:r w:rsidRPr="00480E90">
        <w:rPr>
          <w:noProof/>
        </w:rPr>
        <w:tab/>
        <w:t>A. Muñoz, E. F. Sánchez-Úbeda, A. Cruz, and J. Marín, “Short-term Forecasting in Power Systems: A Guided Tour,” 2010.</w:t>
      </w:r>
    </w:p>
    <w:p w14:paraId="7DA9DA5A" w14:textId="77777777" w:rsidR="00480E90" w:rsidRPr="00480E90" w:rsidRDefault="00480E90" w:rsidP="00480E90">
      <w:pPr>
        <w:widowControl w:val="0"/>
        <w:autoSpaceDE w:val="0"/>
        <w:autoSpaceDN w:val="0"/>
        <w:adjustRightInd w:val="0"/>
        <w:ind w:left="640" w:hanging="640"/>
        <w:rPr>
          <w:noProof/>
        </w:rPr>
      </w:pPr>
      <w:r w:rsidRPr="00480E90">
        <w:rPr>
          <w:noProof/>
        </w:rPr>
        <w:t>[28]</w:t>
      </w:r>
      <w:r w:rsidRPr="00480E90">
        <w:rPr>
          <w:noProof/>
        </w:rPr>
        <w:tab/>
        <w:t>E. J. Wicksteed, “Short term electric load forecasting for British Columbia, Canada: an exploration of the use of numerical weather prediction data as a predictor in an artificial neural network,” University of British Columbia, 2021.</w:t>
      </w:r>
    </w:p>
    <w:p w14:paraId="782A9904" w14:textId="77777777" w:rsidR="00480E90" w:rsidRPr="00480E90" w:rsidRDefault="00480E90" w:rsidP="00480E90">
      <w:pPr>
        <w:widowControl w:val="0"/>
        <w:autoSpaceDE w:val="0"/>
        <w:autoSpaceDN w:val="0"/>
        <w:adjustRightInd w:val="0"/>
        <w:ind w:left="640" w:hanging="640"/>
        <w:rPr>
          <w:noProof/>
        </w:rPr>
      </w:pPr>
      <w:r w:rsidRPr="00480E90">
        <w:rPr>
          <w:noProof/>
        </w:rPr>
        <w:t>[29]</w:t>
      </w:r>
      <w:r w:rsidRPr="00480E90">
        <w:rPr>
          <w:noProof/>
        </w:rPr>
        <w:tab/>
        <w:t>D. Srinivasan and M. A. Lee, “Survey of hybrid fuzzy neural approaches to electric load forecasting,” 1995, doi: 10.1109/icsmc.1995.538416.</w:t>
      </w:r>
    </w:p>
    <w:p w14:paraId="153D2511" w14:textId="77777777" w:rsidR="00480E90" w:rsidRPr="00480E90" w:rsidRDefault="00480E90" w:rsidP="00480E90">
      <w:pPr>
        <w:widowControl w:val="0"/>
        <w:autoSpaceDE w:val="0"/>
        <w:autoSpaceDN w:val="0"/>
        <w:adjustRightInd w:val="0"/>
        <w:ind w:left="640" w:hanging="640"/>
        <w:rPr>
          <w:noProof/>
        </w:rPr>
      </w:pPr>
      <w:r w:rsidRPr="00480E90">
        <w:rPr>
          <w:noProof/>
        </w:rPr>
        <w:t>[30]</w:t>
      </w:r>
      <w:r w:rsidRPr="00480E90">
        <w:rPr>
          <w:noProof/>
        </w:rPr>
        <w:tab/>
        <w:t xml:space="preserve">C. N. Lu, H. T. Wu, and S. Vemuri, “Neural Network Based Short Term Load Forecasting,” </w:t>
      </w:r>
      <w:r w:rsidRPr="00480E90">
        <w:rPr>
          <w:i/>
          <w:iCs/>
          <w:noProof/>
        </w:rPr>
        <w:t>IEEE Trans. Power Syst.</w:t>
      </w:r>
      <w:r w:rsidRPr="00480E90">
        <w:rPr>
          <w:noProof/>
        </w:rPr>
        <w:t>, 1993, doi: 10.1109/59.221223.</w:t>
      </w:r>
    </w:p>
    <w:p w14:paraId="65C3C554" w14:textId="77777777" w:rsidR="00480E90" w:rsidRPr="00480E90" w:rsidRDefault="00480E90" w:rsidP="00480E90">
      <w:pPr>
        <w:widowControl w:val="0"/>
        <w:autoSpaceDE w:val="0"/>
        <w:autoSpaceDN w:val="0"/>
        <w:adjustRightInd w:val="0"/>
        <w:ind w:left="640" w:hanging="640"/>
        <w:rPr>
          <w:noProof/>
        </w:rPr>
      </w:pPr>
      <w:r w:rsidRPr="00480E90">
        <w:rPr>
          <w:noProof/>
        </w:rPr>
        <w:t>[31]</w:t>
      </w:r>
      <w:r w:rsidRPr="00480E90">
        <w:rPr>
          <w:noProof/>
        </w:rPr>
        <w:tab/>
        <w:t xml:space="preserve">H. Hahn, S. Meyer-Nieberg, and S. Pickl, “Electric load forecasting methods: Tools for decision making,” </w:t>
      </w:r>
      <w:r w:rsidRPr="00480E90">
        <w:rPr>
          <w:i/>
          <w:iCs/>
          <w:noProof/>
        </w:rPr>
        <w:t>Eur. J. Oper. Res.</w:t>
      </w:r>
      <w:r w:rsidRPr="00480E90">
        <w:rPr>
          <w:noProof/>
        </w:rPr>
        <w:t>, 2009, doi: 10.1016/j.ejor.2009.01.062.</w:t>
      </w:r>
    </w:p>
    <w:p w14:paraId="227624A6" w14:textId="77777777" w:rsidR="00480E90" w:rsidRPr="00480E90" w:rsidRDefault="00480E90" w:rsidP="00480E90">
      <w:pPr>
        <w:widowControl w:val="0"/>
        <w:autoSpaceDE w:val="0"/>
        <w:autoSpaceDN w:val="0"/>
        <w:adjustRightInd w:val="0"/>
        <w:ind w:left="640" w:hanging="640"/>
        <w:rPr>
          <w:noProof/>
        </w:rPr>
      </w:pPr>
      <w:r w:rsidRPr="00480E90">
        <w:rPr>
          <w:noProof/>
        </w:rPr>
        <w:t>[32]</w:t>
      </w:r>
      <w:r w:rsidRPr="00480E90">
        <w:rPr>
          <w:noProof/>
        </w:rPr>
        <w:tab/>
        <w:t xml:space="preserve">T. Hong, “Short Term Electric Load Forecasting dissertation,” </w:t>
      </w:r>
      <w:r w:rsidRPr="00480E90">
        <w:rPr>
          <w:i/>
          <w:iCs/>
          <w:noProof/>
        </w:rPr>
        <w:t>3442639</w:t>
      </w:r>
      <w:r w:rsidRPr="00480E90">
        <w:rPr>
          <w:noProof/>
        </w:rPr>
        <w:t>, 2010.</w:t>
      </w:r>
    </w:p>
    <w:p w14:paraId="2968B4D2" w14:textId="77777777" w:rsidR="00480E90" w:rsidRPr="00480E90" w:rsidRDefault="00480E90" w:rsidP="00480E90">
      <w:pPr>
        <w:widowControl w:val="0"/>
        <w:autoSpaceDE w:val="0"/>
        <w:autoSpaceDN w:val="0"/>
        <w:adjustRightInd w:val="0"/>
        <w:ind w:left="640" w:hanging="640"/>
        <w:rPr>
          <w:noProof/>
        </w:rPr>
      </w:pPr>
      <w:r w:rsidRPr="00480E90">
        <w:rPr>
          <w:noProof/>
        </w:rPr>
        <w:t>[33]</w:t>
      </w:r>
      <w:r w:rsidRPr="00480E90">
        <w:rPr>
          <w:noProof/>
        </w:rPr>
        <w:tab/>
        <w:t>J. Foster, “Electric load forecasting with increased embedded renewable generation,” Queen’s University, 2020.</w:t>
      </w:r>
    </w:p>
    <w:p w14:paraId="30ED9ED4" w14:textId="77777777" w:rsidR="00480E90" w:rsidRPr="00480E90" w:rsidRDefault="00480E90" w:rsidP="00480E90">
      <w:pPr>
        <w:widowControl w:val="0"/>
        <w:autoSpaceDE w:val="0"/>
        <w:autoSpaceDN w:val="0"/>
        <w:adjustRightInd w:val="0"/>
        <w:ind w:left="640" w:hanging="640"/>
        <w:rPr>
          <w:noProof/>
        </w:rPr>
      </w:pPr>
      <w:r w:rsidRPr="00480E90">
        <w:rPr>
          <w:noProof/>
        </w:rPr>
        <w:t>[34]</w:t>
      </w:r>
      <w:r w:rsidRPr="00480E90">
        <w:rPr>
          <w:noProof/>
        </w:rPr>
        <w:tab/>
        <w:t xml:space="preserve">T. Hong and M. Shahidehpour, “Load Forecasting Case Study,” </w:t>
      </w:r>
      <w:r w:rsidRPr="00480E90">
        <w:rPr>
          <w:i/>
          <w:iCs/>
          <w:noProof/>
        </w:rPr>
        <w:t>U.S. Dep. Energy</w:t>
      </w:r>
      <w:r w:rsidRPr="00480E90">
        <w:rPr>
          <w:noProof/>
        </w:rPr>
        <w:t xml:space="preserve">, </w:t>
      </w:r>
      <w:r w:rsidRPr="00480E90">
        <w:rPr>
          <w:noProof/>
        </w:rPr>
        <w:lastRenderedPageBreak/>
        <w:t>2015.</w:t>
      </w:r>
    </w:p>
    <w:p w14:paraId="26F2E9E2" w14:textId="77777777" w:rsidR="00480E90" w:rsidRPr="00480E90" w:rsidRDefault="00480E90" w:rsidP="00480E90">
      <w:pPr>
        <w:widowControl w:val="0"/>
        <w:autoSpaceDE w:val="0"/>
        <w:autoSpaceDN w:val="0"/>
        <w:adjustRightInd w:val="0"/>
        <w:ind w:left="640" w:hanging="640"/>
        <w:rPr>
          <w:noProof/>
        </w:rPr>
      </w:pPr>
      <w:r w:rsidRPr="00480E90">
        <w:rPr>
          <w:noProof/>
        </w:rPr>
        <w:t>[35]</w:t>
      </w:r>
      <w:r w:rsidRPr="00480E90">
        <w:rPr>
          <w:noProof/>
        </w:rPr>
        <w:tab/>
        <w:t>E. Taylor, “Short-term Electrical Load Forecasting for an Institutional/Industrial Power System Using an Artificial Neural Network,” The University of Tennessee, Knoxville, 2013.</w:t>
      </w:r>
    </w:p>
    <w:p w14:paraId="500345C9" w14:textId="77777777" w:rsidR="00480E90" w:rsidRPr="00480E90" w:rsidRDefault="00480E90" w:rsidP="00480E90">
      <w:pPr>
        <w:widowControl w:val="0"/>
        <w:autoSpaceDE w:val="0"/>
        <w:autoSpaceDN w:val="0"/>
        <w:adjustRightInd w:val="0"/>
        <w:ind w:left="640" w:hanging="640"/>
        <w:rPr>
          <w:noProof/>
        </w:rPr>
      </w:pPr>
      <w:r w:rsidRPr="00480E90">
        <w:rPr>
          <w:noProof/>
        </w:rPr>
        <w:t>[36]</w:t>
      </w:r>
      <w:r w:rsidRPr="00480E90">
        <w:rPr>
          <w:noProof/>
        </w:rPr>
        <w:tab/>
        <w:t xml:space="preserve">M. JANICKI, “Methods of weather variables introduction into short-term electric load forecasting models - a review,” </w:t>
      </w:r>
      <w:r w:rsidRPr="00480E90">
        <w:rPr>
          <w:i/>
          <w:iCs/>
          <w:noProof/>
        </w:rPr>
        <w:t>PRZEGLĄD ELEKTROTECHNICZNY</w:t>
      </w:r>
      <w:r w:rsidRPr="00480E90">
        <w:rPr>
          <w:noProof/>
        </w:rPr>
        <w:t>, 2017, doi: 10.15199/48.2017.04.18.</w:t>
      </w:r>
    </w:p>
    <w:p w14:paraId="28992330" w14:textId="77777777" w:rsidR="00480E90" w:rsidRPr="00480E90" w:rsidRDefault="00480E90" w:rsidP="00480E90">
      <w:pPr>
        <w:widowControl w:val="0"/>
        <w:autoSpaceDE w:val="0"/>
        <w:autoSpaceDN w:val="0"/>
        <w:adjustRightInd w:val="0"/>
        <w:ind w:left="640" w:hanging="640"/>
        <w:rPr>
          <w:noProof/>
        </w:rPr>
      </w:pPr>
      <w:r w:rsidRPr="00480E90">
        <w:rPr>
          <w:noProof/>
        </w:rPr>
        <w:t>[37]</w:t>
      </w:r>
      <w:r w:rsidRPr="00480E90">
        <w:rPr>
          <w:noProof/>
        </w:rPr>
        <w:tab/>
        <w:t>L. Friedrich and A. Afshari, “Short-term Forecasting of the Abu Dhabi Electricity Load Using Multiple Weather Variables,” 2015, doi: 10.1016/j.egypro.2015.07.616.</w:t>
      </w:r>
    </w:p>
    <w:p w14:paraId="15E7A2E2" w14:textId="77777777" w:rsidR="00480E90" w:rsidRPr="00480E90" w:rsidRDefault="00480E90" w:rsidP="00480E90">
      <w:pPr>
        <w:widowControl w:val="0"/>
        <w:autoSpaceDE w:val="0"/>
        <w:autoSpaceDN w:val="0"/>
        <w:adjustRightInd w:val="0"/>
        <w:ind w:left="640" w:hanging="640"/>
        <w:rPr>
          <w:noProof/>
        </w:rPr>
      </w:pPr>
      <w:r w:rsidRPr="00480E90">
        <w:rPr>
          <w:noProof/>
        </w:rPr>
        <w:t>[38]</w:t>
      </w:r>
      <w:r w:rsidRPr="00480E90">
        <w:rPr>
          <w:noProof/>
        </w:rPr>
        <w:tab/>
        <w:t xml:space="preserve">J. W. Taylor and R. Buizza, “Neural network load forecasting with weather ensemble predictions,” </w:t>
      </w:r>
      <w:r w:rsidRPr="00480E90">
        <w:rPr>
          <w:i/>
          <w:iCs/>
          <w:noProof/>
        </w:rPr>
        <w:t>IEEE Trans. Power Syst.</w:t>
      </w:r>
      <w:r w:rsidRPr="00480E90">
        <w:rPr>
          <w:noProof/>
        </w:rPr>
        <w:t>, 2002, doi: 10.1109/TPWRS.2002.800906.</w:t>
      </w:r>
    </w:p>
    <w:p w14:paraId="726085A6" w14:textId="77777777" w:rsidR="00480E90" w:rsidRPr="00480E90" w:rsidRDefault="00480E90" w:rsidP="00480E90">
      <w:pPr>
        <w:widowControl w:val="0"/>
        <w:autoSpaceDE w:val="0"/>
        <w:autoSpaceDN w:val="0"/>
        <w:adjustRightInd w:val="0"/>
        <w:ind w:left="640" w:hanging="640"/>
        <w:rPr>
          <w:noProof/>
        </w:rPr>
      </w:pPr>
      <w:r w:rsidRPr="00480E90">
        <w:rPr>
          <w:noProof/>
        </w:rPr>
        <w:t>[39]</w:t>
      </w:r>
      <w:r w:rsidRPr="00480E90">
        <w:rPr>
          <w:noProof/>
        </w:rPr>
        <w:tab/>
        <w:t xml:space="preserve">A. Khotanzad, R. Afkhami-Rohani, and R. Af, “ANNSTLF - Artificial neural network short-term load forecaster - generation three,” </w:t>
      </w:r>
      <w:r w:rsidRPr="00480E90">
        <w:rPr>
          <w:i/>
          <w:iCs/>
          <w:noProof/>
        </w:rPr>
        <w:t>IEEE Trans. Power Syst.</w:t>
      </w:r>
      <w:r w:rsidRPr="00480E90">
        <w:rPr>
          <w:noProof/>
        </w:rPr>
        <w:t>, vol. 13, no. 4, pp. 1413–1422, 1998, doi: 10.1109/59.736285.</w:t>
      </w:r>
    </w:p>
    <w:p w14:paraId="7BF4316E" w14:textId="77777777" w:rsidR="00480E90" w:rsidRPr="00480E90" w:rsidRDefault="00480E90" w:rsidP="00480E90">
      <w:pPr>
        <w:widowControl w:val="0"/>
        <w:autoSpaceDE w:val="0"/>
        <w:autoSpaceDN w:val="0"/>
        <w:adjustRightInd w:val="0"/>
        <w:ind w:left="640" w:hanging="640"/>
        <w:rPr>
          <w:noProof/>
        </w:rPr>
      </w:pPr>
      <w:r w:rsidRPr="00480E90">
        <w:rPr>
          <w:noProof/>
        </w:rPr>
        <w:t>[40]</w:t>
      </w:r>
      <w:r w:rsidRPr="00480E90">
        <w:rPr>
          <w:noProof/>
        </w:rPr>
        <w:tab/>
        <w:t xml:space="preserve">M. Sobhani, A. Campbell, S. Sangamwar, C. Li, and T. Hong, “Combining weather stations for electric load forecasting,” </w:t>
      </w:r>
      <w:r w:rsidRPr="00480E90">
        <w:rPr>
          <w:i/>
          <w:iCs/>
          <w:noProof/>
        </w:rPr>
        <w:t>Energies</w:t>
      </w:r>
      <w:r w:rsidRPr="00480E90">
        <w:rPr>
          <w:noProof/>
        </w:rPr>
        <w:t>, 2019, doi: 10.3390/en12081510.</w:t>
      </w:r>
    </w:p>
    <w:p w14:paraId="62193A2D" w14:textId="77777777" w:rsidR="00480E90" w:rsidRPr="00480E90" w:rsidRDefault="00480E90" w:rsidP="00480E90">
      <w:pPr>
        <w:widowControl w:val="0"/>
        <w:autoSpaceDE w:val="0"/>
        <w:autoSpaceDN w:val="0"/>
        <w:adjustRightInd w:val="0"/>
        <w:ind w:left="640" w:hanging="640"/>
        <w:rPr>
          <w:noProof/>
        </w:rPr>
      </w:pPr>
      <w:r w:rsidRPr="00480E90">
        <w:rPr>
          <w:noProof/>
        </w:rPr>
        <w:t>[41]</w:t>
      </w:r>
      <w:r w:rsidRPr="00480E90">
        <w:rPr>
          <w:noProof/>
        </w:rPr>
        <w:tab/>
        <w:t xml:space="preserve">T. Hong, P. Wang, and L. White, “Weather station selection for electric load forecasting,” </w:t>
      </w:r>
      <w:r w:rsidRPr="00480E90">
        <w:rPr>
          <w:i/>
          <w:iCs/>
          <w:noProof/>
        </w:rPr>
        <w:t>Int. J. Forecast.</w:t>
      </w:r>
      <w:r w:rsidRPr="00480E90">
        <w:rPr>
          <w:noProof/>
        </w:rPr>
        <w:t>, 2015, doi: 10.1016/j.ijforecast.2014.07.001.</w:t>
      </w:r>
    </w:p>
    <w:p w14:paraId="7CD9BBDE" w14:textId="77777777" w:rsidR="00480E90" w:rsidRPr="00480E90" w:rsidRDefault="00480E90" w:rsidP="00480E90">
      <w:pPr>
        <w:widowControl w:val="0"/>
        <w:autoSpaceDE w:val="0"/>
        <w:autoSpaceDN w:val="0"/>
        <w:adjustRightInd w:val="0"/>
        <w:ind w:left="640" w:hanging="640"/>
        <w:rPr>
          <w:noProof/>
        </w:rPr>
      </w:pPr>
      <w:r w:rsidRPr="00480E90">
        <w:rPr>
          <w:noProof/>
        </w:rPr>
        <w:t>[42]</w:t>
      </w:r>
      <w:r w:rsidRPr="00480E90">
        <w:rPr>
          <w:noProof/>
        </w:rPr>
        <w:tab/>
        <w:t xml:space="preserve">S. N. Fallah, M. Ganjkhani, S. Shamshirband, and K. wing Chau, “Computational intelligence on short-term load forecasting: A methodological overview,” </w:t>
      </w:r>
      <w:r w:rsidRPr="00480E90">
        <w:rPr>
          <w:i/>
          <w:iCs/>
          <w:noProof/>
        </w:rPr>
        <w:t>Energies</w:t>
      </w:r>
      <w:r w:rsidRPr="00480E90">
        <w:rPr>
          <w:noProof/>
        </w:rPr>
        <w:t>. 2019, doi: 10.3390/en12030393.</w:t>
      </w:r>
    </w:p>
    <w:p w14:paraId="48092697" w14:textId="77777777" w:rsidR="00480E90" w:rsidRPr="00480E90" w:rsidRDefault="00480E90" w:rsidP="00480E90">
      <w:pPr>
        <w:widowControl w:val="0"/>
        <w:autoSpaceDE w:val="0"/>
        <w:autoSpaceDN w:val="0"/>
        <w:adjustRightInd w:val="0"/>
        <w:ind w:left="640" w:hanging="640"/>
        <w:rPr>
          <w:noProof/>
        </w:rPr>
      </w:pPr>
      <w:r w:rsidRPr="00480E90">
        <w:rPr>
          <w:noProof/>
        </w:rPr>
        <w:t>[43]</w:t>
      </w:r>
      <w:r w:rsidRPr="00480E90">
        <w:rPr>
          <w:noProof/>
        </w:rPr>
        <w:tab/>
        <w:t xml:space="preserve">S. Moreno-Carbonell, E. F. Sánchez-Úbeda, and A. Muñoz, “Rethinking weather </w:t>
      </w:r>
      <w:r w:rsidRPr="00480E90">
        <w:rPr>
          <w:noProof/>
        </w:rPr>
        <w:lastRenderedPageBreak/>
        <w:t xml:space="preserve">station selection for electric load forecasting using genetic algorithms,” </w:t>
      </w:r>
      <w:r w:rsidRPr="00480E90">
        <w:rPr>
          <w:i/>
          <w:iCs/>
          <w:noProof/>
        </w:rPr>
        <w:t>Int. J. Forecast.</w:t>
      </w:r>
      <w:r w:rsidRPr="00480E90">
        <w:rPr>
          <w:noProof/>
        </w:rPr>
        <w:t>, 2020, doi: 10.1016/j.ijforecast.2019.08.008.</w:t>
      </w:r>
    </w:p>
    <w:p w14:paraId="221A3AE9" w14:textId="77777777" w:rsidR="00480E90" w:rsidRPr="00480E90" w:rsidRDefault="00480E90" w:rsidP="00480E90">
      <w:pPr>
        <w:widowControl w:val="0"/>
        <w:autoSpaceDE w:val="0"/>
        <w:autoSpaceDN w:val="0"/>
        <w:adjustRightInd w:val="0"/>
        <w:ind w:left="640" w:hanging="640"/>
        <w:rPr>
          <w:noProof/>
        </w:rPr>
      </w:pPr>
      <w:r w:rsidRPr="00480E90">
        <w:rPr>
          <w:noProof/>
        </w:rPr>
        <w:t>[44]</w:t>
      </w:r>
      <w:r w:rsidRPr="00480E90">
        <w:rPr>
          <w:noProof/>
        </w:rPr>
        <w:tab/>
        <w:t>S. Fan, K. Methaprayoon, and W. J. Lee, “Multi-area load forecasting for system with large geographical area,” 2008, doi: 10.1109/ICPS.2008.4606287.</w:t>
      </w:r>
    </w:p>
    <w:p w14:paraId="6352BE21" w14:textId="77777777" w:rsidR="00480E90" w:rsidRPr="00480E90" w:rsidRDefault="00480E90" w:rsidP="00480E90">
      <w:pPr>
        <w:widowControl w:val="0"/>
        <w:autoSpaceDE w:val="0"/>
        <w:autoSpaceDN w:val="0"/>
        <w:adjustRightInd w:val="0"/>
        <w:ind w:left="640" w:hanging="640"/>
        <w:rPr>
          <w:noProof/>
        </w:rPr>
      </w:pPr>
      <w:r w:rsidRPr="00480E90">
        <w:rPr>
          <w:noProof/>
        </w:rPr>
        <w:t>[45]</w:t>
      </w:r>
      <w:r w:rsidRPr="00480E90">
        <w:rPr>
          <w:noProof/>
        </w:rPr>
        <w:tab/>
        <w:t>E. L. Taylor, “Short-term Electrical Load Forecasting for an Institutional/ Industrial Power System Using an Artificial Neural Network,” University of Tennessee, 2013.</w:t>
      </w:r>
    </w:p>
    <w:p w14:paraId="7854EEBF" w14:textId="77777777" w:rsidR="00480E90" w:rsidRPr="00480E90" w:rsidRDefault="00480E90" w:rsidP="00480E90">
      <w:pPr>
        <w:widowControl w:val="0"/>
        <w:autoSpaceDE w:val="0"/>
        <w:autoSpaceDN w:val="0"/>
        <w:adjustRightInd w:val="0"/>
        <w:ind w:left="640" w:hanging="640"/>
        <w:rPr>
          <w:noProof/>
        </w:rPr>
      </w:pPr>
      <w:r w:rsidRPr="00480E90">
        <w:rPr>
          <w:noProof/>
        </w:rPr>
        <w:t>[46]</w:t>
      </w:r>
      <w:r w:rsidRPr="00480E90">
        <w:rPr>
          <w:noProof/>
        </w:rPr>
        <w:tab/>
        <w:t xml:space="preserve">Z. Deng, B. Wang, Y. Xu, T. Xu, C. Liu, and Z. Zhu, “Multi-scale convolutional neural network with time-cognition for multi-step short-Term load forecasting,” </w:t>
      </w:r>
      <w:r w:rsidRPr="00480E90">
        <w:rPr>
          <w:i/>
          <w:iCs/>
          <w:noProof/>
        </w:rPr>
        <w:t>IEEE Access</w:t>
      </w:r>
      <w:r w:rsidRPr="00480E90">
        <w:rPr>
          <w:noProof/>
        </w:rPr>
        <w:t>, vol. 7, pp. 88058–88071, 2019, doi: 10.1109/ACCESS.2019.2926137.</w:t>
      </w:r>
    </w:p>
    <w:p w14:paraId="6D5811C4" w14:textId="77777777" w:rsidR="00480E90" w:rsidRPr="00480E90" w:rsidRDefault="00480E90" w:rsidP="00480E90">
      <w:pPr>
        <w:widowControl w:val="0"/>
        <w:autoSpaceDE w:val="0"/>
        <w:autoSpaceDN w:val="0"/>
        <w:adjustRightInd w:val="0"/>
        <w:ind w:left="640" w:hanging="640"/>
        <w:rPr>
          <w:noProof/>
        </w:rPr>
      </w:pPr>
      <w:r w:rsidRPr="00480E90">
        <w:rPr>
          <w:noProof/>
        </w:rPr>
        <w:t>[47]</w:t>
      </w:r>
      <w:r w:rsidRPr="00480E90">
        <w:rPr>
          <w:noProof/>
        </w:rPr>
        <w:tab/>
        <w:t xml:space="preserve">T. Hong, J. Wilson, and J. Xie, “Long term probabilistic load forecasting and normalization with hourly information,” </w:t>
      </w:r>
      <w:r w:rsidRPr="00480E90">
        <w:rPr>
          <w:i/>
          <w:iCs/>
          <w:noProof/>
        </w:rPr>
        <w:t>IEEE Trans. Smart Grid</w:t>
      </w:r>
      <w:r w:rsidRPr="00480E90">
        <w:rPr>
          <w:noProof/>
        </w:rPr>
        <w:t>, vol. 5, no. 1, pp. 456–462, 2014, doi: 10.1109/TSG.2013.2274373.</w:t>
      </w:r>
    </w:p>
    <w:p w14:paraId="66AE7A1F" w14:textId="77777777" w:rsidR="00480E90" w:rsidRPr="00480E90" w:rsidRDefault="00480E90" w:rsidP="00480E90">
      <w:pPr>
        <w:widowControl w:val="0"/>
        <w:autoSpaceDE w:val="0"/>
        <w:autoSpaceDN w:val="0"/>
        <w:adjustRightInd w:val="0"/>
        <w:ind w:left="640" w:hanging="640"/>
        <w:rPr>
          <w:noProof/>
        </w:rPr>
      </w:pPr>
      <w:r w:rsidRPr="00480E90">
        <w:rPr>
          <w:noProof/>
        </w:rPr>
        <w:t>[48]</w:t>
      </w:r>
      <w:r w:rsidRPr="00480E90">
        <w:rPr>
          <w:noProof/>
        </w:rPr>
        <w:tab/>
        <w:t xml:space="preserve">J. Luo, T. Hong, and M. Yue, “Real-time anomaly detection for very short-term load forecasting,” </w:t>
      </w:r>
      <w:r w:rsidRPr="00480E90">
        <w:rPr>
          <w:i/>
          <w:iCs/>
          <w:noProof/>
        </w:rPr>
        <w:t>J. Mod. Power Syst. Clean Energy</w:t>
      </w:r>
      <w:r w:rsidRPr="00480E90">
        <w:rPr>
          <w:noProof/>
        </w:rPr>
        <w:t>, 2018, doi: 10.1007/s40565-017-0351-7.</w:t>
      </w:r>
    </w:p>
    <w:p w14:paraId="4E8FE315" w14:textId="77777777" w:rsidR="00480E90" w:rsidRPr="00480E90" w:rsidRDefault="00480E90" w:rsidP="00480E90">
      <w:pPr>
        <w:widowControl w:val="0"/>
        <w:autoSpaceDE w:val="0"/>
        <w:autoSpaceDN w:val="0"/>
        <w:adjustRightInd w:val="0"/>
        <w:ind w:left="640" w:hanging="640"/>
        <w:rPr>
          <w:noProof/>
        </w:rPr>
      </w:pPr>
      <w:r w:rsidRPr="00480E90">
        <w:rPr>
          <w:noProof/>
        </w:rPr>
        <w:t>[49]</w:t>
      </w:r>
      <w:r w:rsidRPr="00480E90">
        <w:rPr>
          <w:noProof/>
        </w:rPr>
        <w:tab/>
        <w:t xml:space="preserve">K. Liu, “Comparison of very short-term load forecasting techniques,” </w:t>
      </w:r>
      <w:r w:rsidRPr="00480E90">
        <w:rPr>
          <w:i/>
          <w:iCs/>
          <w:noProof/>
        </w:rPr>
        <w:t>IEEE Trans. Power Syst.</w:t>
      </w:r>
      <w:r w:rsidRPr="00480E90">
        <w:rPr>
          <w:noProof/>
        </w:rPr>
        <w:t>, 1996, doi: 10.1109/59.496169.</w:t>
      </w:r>
    </w:p>
    <w:p w14:paraId="01078515" w14:textId="77777777" w:rsidR="00480E90" w:rsidRPr="00480E90" w:rsidRDefault="00480E90" w:rsidP="00480E90">
      <w:pPr>
        <w:widowControl w:val="0"/>
        <w:autoSpaceDE w:val="0"/>
        <w:autoSpaceDN w:val="0"/>
        <w:adjustRightInd w:val="0"/>
        <w:ind w:left="640" w:hanging="640"/>
        <w:rPr>
          <w:noProof/>
        </w:rPr>
      </w:pPr>
      <w:r w:rsidRPr="00480E90">
        <w:rPr>
          <w:noProof/>
        </w:rPr>
        <w:t>[50]</w:t>
      </w:r>
      <w:r w:rsidRPr="00480E90">
        <w:rPr>
          <w:noProof/>
        </w:rPr>
        <w:tab/>
        <w:t xml:space="preserve">W. Charyloniuk and M. S. Chen, “Very short-term load forecasting using artificial neural networks,” </w:t>
      </w:r>
      <w:r w:rsidRPr="00480E90">
        <w:rPr>
          <w:i/>
          <w:iCs/>
          <w:noProof/>
        </w:rPr>
        <w:t>IEEE Trans. Power Syst.</w:t>
      </w:r>
      <w:r w:rsidRPr="00480E90">
        <w:rPr>
          <w:noProof/>
        </w:rPr>
        <w:t>, 2000, doi: 10.1109/59.852131.</w:t>
      </w:r>
    </w:p>
    <w:p w14:paraId="1889320D" w14:textId="77777777" w:rsidR="00480E90" w:rsidRPr="00480E90" w:rsidRDefault="00480E90" w:rsidP="00480E90">
      <w:pPr>
        <w:widowControl w:val="0"/>
        <w:autoSpaceDE w:val="0"/>
        <w:autoSpaceDN w:val="0"/>
        <w:adjustRightInd w:val="0"/>
        <w:ind w:left="640" w:hanging="640"/>
        <w:rPr>
          <w:noProof/>
        </w:rPr>
      </w:pPr>
      <w:r w:rsidRPr="00480E90">
        <w:rPr>
          <w:noProof/>
        </w:rPr>
        <w:t>[51]</w:t>
      </w:r>
      <w:r w:rsidRPr="00480E90">
        <w:rPr>
          <w:noProof/>
        </w:rPr>
        <w:tab/>
        <w:t xml:space="preserve">J. W. Taylor, “An evaluation of methods for very short-term load forecasting using minute-by-minute British data,” </w:t>
      </w:r>
      <w:r w:rsidRPr="00480E90">
        <w:rPr>
          <w:i/>
          <w:iCs/>
          <w:noProof/>
        </w:rPr>
        <w:t>Int. J. Forecast.</w:t>
      </w:r>
      <w:r w:rsidRPr="00480E90">
        <w:rPr>
          <w:noProof/>
        </w:rPr>
        <w:t>, 2008, doi: 10.1016/j.ijforecast.2008.07.007.</w:t>
      </w:r>
    </w:p>
    <w:p w14:paraId="6251D1C5" w14:textId="77777777" w:rsidR="00480E90" w:rsidRPr="00480E90" w:rsidRDefault="00480E90" w:rsidP="00480E90">
      <w:pPr>
        <w:widowControl w:val="0"/>
        <w:autoSpaceDE w:val="0"/>
        <w:autoSpaceDN w:val="0"/>
        <w:adjustRightInd w:val="0"/>
        <w:ind w:left="640" w:hanging="640"/>
        <w:rPr>
          <w:noProof/>
        </w:rPr>
      </w:pPr>
      <w:r w:rsidRPr="00480E90">
        <w:rPr>
          <w:noProof/>
        </w:rPr>
        <w:t>[52]</w:t>
      </w:r>
      <w:r w:rsidRPr="00480E90">
        <w:rPr>
          <w:noProof/>
        </w:rPr>
        <w:tab/>
        <w:t xml:space="preserve">P. Mandal, T. Senjyu, N. Urasaki, and T. Funabashi, “A neural network based </w:t>
      </w:r>
      <w:r w:rsidRPr="00480E90">
        <w:rPr>
          <w:noProof/>
        </w:rPr>
        <w:lastRenderedPageBreak/>
        <w:t xml:space="preserve">several-hour-ahead electric load forecasting using similar days approach,” </w:t>
      </w:r>
      <w:r w:rsidRPr="00480E90">
        <w:rPr>
          <w:i/>
          <w:iCs/>
          <w:noProof/>
        </w:rPr>
        <w:t>Int. J. Electr. Power Energy Syst.</w:t>
      </w:r>
      <w:r w:rsidRPr="00480E90">
        <w:rPr>
          <w:noProof/>
        </w:rPr>
        <w:t>, 2006, doi: 10.1016/j.ijepes.2005.12.007.</w:t>
      </w:r>
    </w:p>
    <w:p w14:paraId="77E96EFB" w14:textId="77777777" w:rsidR="00480E90" w:rsidRPr="00480E90" w:rsidRDefault="00480E90" w:rsidP="00480E90">
      <w:pPr>
        <w:widowControl w:val="0"/>
        <w:autoSpaceDE w:val="0"/>
        <w:autoSpaceDN w:val="0"/>
        <w:adjustRightInd w:val="0"/>
        <w:ind w:left="640" w:hanging="640"/>
        <w:rPr>
          <w:noProof/>
        </w:rPr>
      </w:pPr>
      <w:r w:rsidRPr="00480E90">
        <w:rPr>
          <w:noProof/>
        </w:rPr>
        <w:t>[53]</w:t>
      </w:r>
      <w:r w:rsidRPr="00480E90">
        <w:rPr>
          <w:noProof/>
        </w:rPr>
        <w:tab/>
        <w:t xml:space="preserve">E. Kyriakides and M. Polycarpou, “Short term electric load forecasting: A tutorial,” </w:t>
      </w:r>
      <w:r w:rsidRPr="00480E90">
        <w:rPr>
          <w:i/>
          <w:iCs/>
          <w:noProof/>
        </w:rPr>
        <w:t>Stud. Comput. Intell.</w:t>
      </w:r>
      <w:r w:rsidRPr="00480E90">
        <w:rPr>
          <w:noProof/>
        </w:rPr>
        <w:t>, 2006, doi: 10.1007/978-3-540-36122-0_16.</w:t>
      </w:r>
    </w:p>
    <w:p w14:paraId="515397CE" w14:textId="77777777" w:rsidR="00480E90" w:rsidRPr="00480E90" w:rsidRDefault="00480E90" w:rsidP="00480E90">
      <w:pPr>
        <w:widowControl w:val="0"/>
        <w:autoSpaceDE w:val="0"/>
        <w:autoSpaceDN w:val="0"/>
        <w:adjustRightInd w:val="0"/>
        <w:ind w:left="640" w:hanging="640"/>
        <w:rPr>
          <w:noProof/>
        </w:rPr>
      </w:pPr>
      <w:r w:rsidRPr="00480E90">
        <w:rPr>
          <w:noProof/>
        </w:rPr>
        <w:t>[54]</w:t>
      </w:r>
      <w:r w:rsidRPr="00480E90">
        <w:rPr>
          <w:noProof/>
        </w:rPr>
        <w:tab/>
        <w:t xml:space="preserve">Ö. Ö. Bozkurt, G. Biricik, and Z. C. Taysi, “Artificial neural network and SARIMA based models for power load forecasting in Turkish electricity market Ö,” </w:t>
      </w:r>
      <w:r w:rsidRPr="00480E90">
        <w:rPr>
          <w:i/>
          <w:iCs/>
          <w:noProof/>
        </w:rPr>
        <w:t>PLoS One</w:t>
      </w:r>
      <w:r w:rsidRPr="00480E90">
        <w:rPr>
          <w:noProof/>
        </w:rPr>
        <w:t>, 2017, doi: 10.1371/journal.pone.0175915.</w:t>
      </w:r>
    </w:p>
    <w:p w14:paraId="0EF3A729" w14:textId="77777777" w:rsidR="00480E90" w:rsidRPr="00480E90" w:rsidRDefault="00480E90" w:rsidP="00480E90">
      <w:pPr>
        <w:widowControl w:val="0"/>
        <w:autoSpaceDE w:val="0"/>
        <w:autoSpaceDN w:val="0"/>
        <w:adjustRightInd w:val="0"/>
        <w:ind w:left="640" w:hanging="640"/>
        <w:rPr>
          <w:noProof/>
        </w:rPr>
      </w:pPr>
      <w:r w:rsidRPr="00480E90">
        <w:rPr>
          <w:noProof/>
        </w:rPr>
        <w:t>[55]</w:t>
      </w:r>
      <w:r w:rsidRPr="00480E90">
        <w:rPr>
          <w:noProof/>
        </w:rPr>
        <w:tab/>
        <w:t>S. Dwijayanti, “Short Term Load Forecasting Using a Neural Network Based Time Series Approach,” Oklahoma State University, 2013.</w:t>
      </w:r>
    </w:p>
    <w:p w14:paraId="346083E5" w14:textId="77777777" w:rsidR="00480E90" w:rsidRPr="00480E90" w:rsidRDefault="00480E90" w:rsidP="00480E90">
      <w:pPr>
        <w:widowControl w:val="0"/>
        <w:autoSpaceDE w:val="0"/>
        <w:autoSpaceDN w:val="0"/>
        <w:adjustRightInd w:val="0"/>
        <w:ind w:left="640" w:hanging="640"/>
        <w:rPr>
          <w:noProof/>
        </w:rPr>
      </w:pPr>
      <w:r w:rsidRPr="00480E90">
        <w:rPr>
          <w:noProof/>
        </w:rPr>
        <w:t>[56]</w:t>
      </w:r>
      <w:r w:rsidRPr="00480E90">
        <w:rPr>
          <w:noProof/>
        </w:rPr>
        <w:tab/>
        <w:t xml:space="preserve">G. J. Tsekouras, N. D. Hatziargyriou, and E. N. Dialynas, “An optimized adaptive neural network for annual midterm energy forecasting,” </w:t>
      </w:r>
      <w:r w:rsidRPr="00480E90">
        <w:rPr>
          <w:i/>
          <w:iCs/>
          <w:noProof/>
        </w:rPr>
        <w:t>IEEE Trans. Power Syst.</w:t>
      </w:r>
      <w:r w:rsidRPr="00480E90">
        <w:rPr>
          <w:noProof/>
        </w:rPr>
        <w:t>, 2006, doi: 10.1109/TPWRS.2005.860926.</w:t>
      </w:r>
    </w:p>
    <w:p w14:paraId="75B0C446" w14:textId="77777777" w:rsidR="00480E90" w:rsidRPr="00480E90" w:rsidRDefault="00480E90" w:rsidP="00480E90">
      <w:pPr>
        <w:widowControl w:val="0"/>
        <w:autoSpaceDE w:val="0"/>
        <w:autoSpaceDN w:val="0"/>
        <w:adjustRightInd w:val="0"/>
        <w:ind w:left="640" w:hanging="640"/>
        <w:rPr>
          <w:noProof/>
        </w:rPr>
      </w:pPr>
      <w:r w:rsidRPr="00480E90">
        <w:rPr>
          <w:noProof/>
        </w:rPr>
        <w:t>[57]</w:t>
      </w:r>
      <w:r w:rsidRPr="00480E90">
        <w:rPr>
          <w:noProof/>
        </w:rPr>
        <w:tab/>
        <w:t xml:space="preserve">E. Doveh, P. Feigin, D. Greig, and L. Hyams, “Experience with FNN models for medium term power demand predictions,” </w:t>
      </w:r>
      <w:r w:rsidRPr="00480E90">
        <w:rPr>
          <w:i/>
          <w:iCs/>
          <w:noProof/>
        </w:rPr>
        <w:t>IEEE Trans. Power Syst.</w:t>
      </w:r>
      <w:r w:rsidRPr="00480E90">
        <w:rPr>
          <w:noProof/>
        </w:rPr>
        <w:t>, 1999, doi: 10.1109/59.761878.</w:t>
      </w:r>
    </w:p>
    <w:p w14:paraId="1966BAB3" w14:textId="77777777" w:rsidR="00480E90" w:rsidRPr="00480E90" w:rsidRDefault="00480E90" w:rsidP="00480E90">
      <w:pPr>
        <w:widowControl w:val="0"/>
        <w:autoSpaceDE w:val="0"/>
        <w:autoSpaceDN w:val="0"/>
        <w:adjustRightInd w:val="0"/>
        <w:ind w:left="640" w:hanging="640"/>
        <w:rPr>
          <w:noProof/>
        </w:rPr>
      </w:pPr>
      <w:r w:rsidRPr="00480E90">
        <w:rPr>
          <w:noProof/>
        </w:rPr>
        <w:t>[58]</w:t>
      </w:r>
      <w:r w:rsidRPr="00480E90">
        <w:rPr>
          <w:noProof/>
        </w:rPr>
        <w:tab/>
        <w:t xml:space="preserve">J. Reneses, E. Centeno, and J. Barquín, “Coordination between medium-term generation planning and short-term operation in electricity markets,” </w:t>
      </w:r>
      <w:r w:rsidRPr="00480E90">
        <w:rPr>
          <w:i/>
          <w:iCs/>
          <w:noProof/>
        </w:rPr>
        <w:t>IEEE Trans. Power Syst.</w:t>
      </w:r>
      <w:r w:rsidRPr="00480E90">
        <w:rPr>
          <w:noProof/>
        </w:rPr>
        <w:t>, 2006, doi: 10.1109/TPWRS.2005.857851.</w:t>
      </w:r>
    </w:p>
    <w:p w14:paraId="151535E1" w14:textId="77777777" w:rsidR="00480E90" w:rsidRPr="00480E90" w:rsidRDefault="00480E90" w:rsidP="00480E90">
      <w:pPr>
        <w:widowControl w:val="0"/>
        <w:autoSpaceDE w:val="0"/>
        <w:autoSpaceDN w:val="0"/>
        <w:adjustRightInd w:val="0"/>
        <w:ind w:left="640" w:hanging="640"/>
        <w:rPr>
          <w:noProof/>
        </w:rPr>
      </w:pPr>
      <w:r w:rsidRPr="00480E90">
        <w:rPr>
          <w:noProof/>
        </w:rPr>
        <w:t>[59]</w:t>
      </w:r>
      <w:r w:rsidRPr="00480E90">
        <w:rPr>
          <w:noProof/>
        </w:rPr>
        <w:tab/>
        <w:t xml:space="preserve">M. S. Kandil, S. M. El-Debeiky, and N. E. Hasanien, “Long-term load forecasting for fast developing utility using a knowledge-based expert system,” </w:t>
      </w:r>
      <w:r w:rsidRPr="00480E90">
        <w:rPr>
          <w:i/>
          <w:iCs/>
          <w:noProof/>
        </w:rPr>
        <w:t>IEEE Trans. Power Syst.</w:t>
      </w:r>
      <w:r w:rsidRPr="00480E90">
        <w:rPr>
          <w:noProof/>
        </w:rPr>
        <w:t>, 2002, doi: 10.1109/TPWRS.2002.1007923.</w:t>
      </w:r>
    </w:p>
    <w:p w14:paraId="69C0ABD6" w14:textId="77777777" w:rsidR="00480E90" w:rsidRPr="00480E90" w:rsidRDefault="00480E90" w:rsidP="00480E90">
      <w:pPr>
        <w:widowControl w:val="0"/>
        <w:autoSpaceDE w:val="0"/>
        <w:autoSpaceDN w:val="0"/>
        <w:adjustRightInd w:val="0"/>
        <w:ind w:left="640" w:hanging="640"/>
        <w:rPr>
          <w:noProof/>
        </w:rPr>
      </w:pPr>
      <w:r w:rsidRPr="00480E90">
        <w:rPr>
          <w:noProof/>
        </w:rPr>
        <w:t>[60]</w:t>
      </w:r>
      <w:r w:rsidRPr="00480E90">
        <w:rPr>
          <w:noProof/>
        </w:rPr>
        <w:tab/>
        <w:t>T. Hong, P. Wang, and H. L. Willis, “A naïve multiple linear regression benchmark for short term load forecasting,” 2011, doi: 10.1109/PES.2011.6038881.</w:t>
      </w:r>
    </w:p>
    <w:p w14:paraId="1F8D2C4D"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[61]</w:t>
      </w:r>
      <w:r w:rsidRPr="00480E90">
        <w:rPr>
          <w:noProof/>
        </w:rPr>
        <w:tab/>
        <w:t xml:space="preserve">K. Methaprayoon, W. J. Lee, S. Rasmiddatta, J. R. Liao, and R. J. Ross, “Multistage artificial neural network short-term load forecasting engine with front-end weather forecast,” </w:t>
      </w:r>
      <w:r w:rsidRPr="00480E90">
        <w:rPr>
          <w:i/>
          <w:iCs/>
          <w:noProof/>
        </w:rPr>
        <w:t>IEEE Trans. Ind. Appl.</w:t>
      </w:r>
      <w:r w:rsidRPr="00480E90">
        <w:rPr>
          <w:noProof/>
        </w:rPr>
        <w:t>, 2007, doi: 10.1109/TIA.2007.908190.</w:t>
      </w:r>
    </w:p>
    <w:p w14:paraId="05E94D9C" w14:textId="77777777" w:rsidR="00480E90" w:rsidRPr="00480E90" w:rsidRDefault="00480E90" w:rsidP="00480E90">
      <w:pPr>
        <w:widowControl w:val="0"/>
        <w:autoSpaceDE w:val="0"/>
        <w:autoSpaceDN w:val="0"/>
        <w:adjustRightInd w:val="0"/>
        <w:ind w:left="640" w:hanging="640"/>
        <w:rPr>
          <w:noProof/>
        </w:rPr>
      </w:pPr>
      <w:r w:rsidRPr="00480E90">
        <w:rPr>
          <w:noProof/>
        </w:rPr>
        <w:t>[62]</w:t>
      </w:r>
      <w:r w:rsidRPr="00480E90">
        <w:rPr>
          <w:noProof/>
        </w:rPr>
        <w:tab/>
        <w:t>A. K. Singh, Ibraheem, S. Khatoon, M. Muazzam, and D. K. Chaturvedi, “Load forecasting techniques and methodologies: A review,” 2012, doi: 10.1109/ICPCES.2012.6508132.</w:t>
      </w:r>
    </w:p>
    <w:p w14:paraId="6252FFA9" w14:textId="77777777" w:rsidR="00480E90" w:rsidRPr="00480E90" w:rsidRDefault="00480E90" w:rsidP="00480E90">
      <w:pPr>
        <w:widowControl w:val="0"/>
        <w:autoSpaceDE w:val="0"/>
        <w:autoSpaceDN w:val="0"/>
        <w:adjustRightInd w:val="0"/>
        <w:ind w:left="640" w:hanging="640"/>
        <w:rPr>
          <w:noProof/>
        </w:rPr>
      </w:pPr>
      <w:r w:rsidRPr="00480E90">
        <w:rPr>
          <w:noProof/>
        </w:rPr>
        <w:t>[63]</w:t>
      </w:r>
      <w:r w:rsidRPr="00480E90">
        <w:rPr>
          <w:noProof/>
        </w:rPr>
        <w:tab/>
        <w:t>S. Kumar, S. Mishra, and S. Gupta, “Short term load forecasting using ANN and multiple linear regression,” 2016, doi: 10.1109/CICT.2016.44.</w:t>
      </w:r>
    </w:p>
    <w:p w14:paraId="2526D3C2" w14:textId="77777777" w:rsidR="00480E90" w:rsidRPr="00480E90" w:rsidRDefault="00480E90" w:rsidP="00480E90">
      <w:pPr>
        <w:widowControl w:val="0"/>
        <w:autoSpaceDE w:val="0"/>
        <w:autoSpaceDN w:val="0"/>
        <w:adjustRightInd w:val="0"/>
        <w:ind w:left="640" w:hanging="640"/>
        <w:rPr>
          <w:noProof/>
        </w:rPr>
      </w:pPr>
      <w:r w:rsidRPr="00480E90">
        <w:rPr>
          <w:noProof/>
        </w:rPr>
        <w:t>[64]</w:t>
      </w:r>
      <w:r w:rsidRPr="00480E90">
        <w:rPr>
          <w:noProof/>
        </w:rPr>
        <w:tab/>
        <w:t xml:space="preserve">A. Y. Saber and A. K. M. R. Alam, “Short term load forecasting using multiple linear regression for big data,” </w:t>
      </w:r>
      <w:r w:rsidRPr="00480E90">
        <w:rPr>
          <w:i/>
          <w:iCs/>
          <w:noProof/>
        </w:rPr>
        <w:t>2017 IEEE Symp. Ser. Comput. Intell. SSCI 2017 - Proc.</w:t>
      </w:r>
      <w:r w:rsidRPr="00480E90">
        <w:rPr>
          <w:noProof/>
        </w:rPr>
        <w:t>, vol. 2018-Janua, pp. 1–6, 2018, doi: 10.1109/SSCI.2017.8285261.</w:t>
      </w:r>
    </w:p>
    <w:p w14:paraId="5D967964" w14:textId="77777777" w:rsidR="00480E90" w:rsidRPr="00480E90" w:rsidRDefault="00480E90" w:rsidP="00480E90">
      <w:pPr>
        <w:widowControl w:val="0"/>
        <w:autoSpaceDE w:val="0"/>
        <w:autoSpaceDN w:val="0"/>
        <w:adjustRightInd w:val="0"/>
        <w:ind w:left="640" w:hanging="640"/>
        <w:rPr>
          <w:noProof/>
        </w:rPr>
      </w:pPr>
      <w:r w:rsidRPr="00480E90">
        <w:rPr>
          <w:noProof/>
        </w:rPr>
        <w:t>[65]</w:t>
      </w:r>
      <w:r w:rsidRPr="00480E90">
        <w:rPr>
          <w:noProof/>
        </w:rPr>
        <w:tab/>
        <w:t>P. Ji, D. Xiong, P. Wang, and J. Chen, “A study on exponential smoothing model for load forecasting,” 2012, doi: 10.1109/APPEEC.2012.6307555.</w:t>
      </w:r>
    </w:p>
    <w:p w14:paraId="70BBC8D7" w14:textId="77777777" w:rsidR="00480E90" w:rsidRPr="00480E90" w:rsidRDefault="00480E90" w:rsidP="00480E90">
      <w:pPr>
        <w:widowControl w:val="0"/>
        <w:autoSpaceDE w:val="0"/>
        <w:autoSpaceDN w:val="0"/>
        <w:adjustRightInd w:val="0"/>
        <w:ind w:left="640" w:hanging="640"/>
        <w:rPr>
          <w:noProof/>
        </w:rPr>
      </w:pPr>
      <w:r w:rsidRPr="00480E90">
        <w:rPr>
          <w:noProof/>
        </w:rPr>
        <w:t>[66]</w:t>
      </w:r>
      <w:r w:rsidRPr="00480E90">
        <w:rPr>
          <w:noProof/>
        </w:rPr>
        <w:tab/>
        <w:t xml:space="preserve">J. F. Rendon-Sanchez and L. M. de Menezes, “Structural combination of seasonal exponential smoothing forecasts applied to load forecasting,” </w:t>
      </w:r>
      <w:r w:rsidRPr="00480E90">
        <w:rPr>
          <w:i/>
          <w:iCs/>
          <w:noProof/>
        </w:rPr>
        <w:t>Eur. J. Oper. Res.</w:t>
      </w:r>
      <w:r w:rsidRPr="00480E90">
        <w:rPr>
          <w:noProof/>
        </w:rPr>
        <w:t>, 2019, doi: 10.1016/j.ejor.2018.12.013.</w:t>
      </w:r>
    </w:p>
    <w:p w14:paraId="6F14E64D" w14:textId="77777777" w:rsidR="00480E90" w:rsidRPr="00480E90" w:rsidRDefault="00480E90" w:rsidP="00480E90">
      <w:pPr>
        <w:widowControl w:val="0"/>
        <w:autoSpaceDE w:val="0"/>
        <w:autoSpaceDN w:val="0"/>
        <w:adjustRightInd w:val="0"/>
        <w:ind w:left="640" w:hanging="640"/>
        <w:rPr>
          <w:noProof/>
        </w:rPr>
      </w:pPr>
      <w:r w:rsidRPr="00480E90">
        <w:rPr>
          <w:noProof/>
        </w:rPr>
        <w:t>[67]</w:t>
      </w:r>
      <w:r w:rsidRPr="00480E90">
        <w:rPr>
          <w:noProof/>
        </w:rPr>
        <w:tab/>
        <w:t>L. Tang, Y. Yi, and Y. Peng, “An ensemble deep learning model for short-term load forecasting based on ARIMA and LSTM,” 2019, doi: 10.1109/SmartGridComm.2019.8909756.</w:t>
      </w:r>
    </w:p>
    <w:p w14:paraId="0FD3FE1A" w14:textId="77777777" w:rsidR="00480E90" w:rsidRPr="00480E90" w:rsidRDefault="00480E90" w:rsidP="00480E90">
      <w:pPr>
        <w:widowControl w:val="0"/>
        <w:autoSpaceDE w:val="0"/>
        <w:autoSpaceDN w:val="0"/>
        <w:adjustRightInd w:val="0"/>
        <w:ind w:left="640" w:hanging="640"/>
        <w:rPr>
          <w:noProof/>
        </w:rPr>
      </w:pPr>
      <w:r w:rsidRPr="00480E90">
        <w:rPr>
          <w:noProof/>
        </w:rPr>
        <w:t>[68]</w:t>
      </w:r>
      <w:r w:rsidRPr="00480E90">
        <w:rPr>
          <w:noProof/>
        </w:rPr>
        <w:tab/>
        <w:t xml:space="preserve">B. Nepal, M. Yamaha, A. Yokoe, and T. Yamaji, “Electricity load forecasting using clustering and ARIMA model for energy management in buildings,” </w:t>
      </w:r>
      <w:r w:rsidRPr="00480E90">
        <w:rPr>
          <w:i/>
          <w:iCs/>
          <w:noProof/>
        </w:rPr>
        <w:t>Japan Archit. Rev.</w:t>
      </w:r>
      <w:r w:rsidRPr="00480E90">
        <w:rPr>
          <w:noProof/>
        </w:rPr>
        <w:t>, 2020, doi: 10.1002/2475-8876.12135.</w:t>
      </w:r>
    </w:p>
    <w:p w14:paraId="52C7F519" w14:textId="77777777" w:rsidR="00480E90" w:rsidRPr="00480E90" w:rsidRDefault="00480E90" w:rsidP="00480E90">
      <w:pPr>
        <w:widowControl w:val="0"/>
        <w:autoSpaceDE w:val="0"/>
        <w:autoSpaceDN w:val="0"/>
        <w:adjustRightInd w:val="0"/>
        <w:ind w:left="640" w:hanging="640"/>
        <w:rPr>
          <w:noProof/>
        </w:rPr>
      </w:pPr>
      <w:r w:rsidRPr="00480E90">
        <w:rPr>
          <w:noProof/>
        </w:rPr>
        <w:t>[69]</w:t>
      </w:r>
      <w:r w:rsidRPr="00480E90">
        <w:rPr>
          <w:noProof/>
        </w:rPr>
        <w:tab/>
        <w:t xml:space="preserve">A. Badri, Z. Ameli, and A. Motie Birjandi, “Application of artificial neural networks </w:t>
      </w:r>
      <w:r w:rsidRPr="00480E90">
        <w:rPr>
          <w:noProof/>
        </w:rPr>
        <w:lastRenderedPageBreak/>
        <w:t>and fuzzy logic methods for short term load forecasting,” 2012, doi: 10.1016/j.egypro.2011.12.965.</w:t>
      </w:r>
    </w:p>
    <w:p w14:paraId="5C12AF20" w14:textId="77777777" w:rsidR="00480E90" w:rsidRPr="00480E90" w:rsidRDefault="00480E90" w:rsidP="00480E90">
      <w:pPr>
        <w:widowControl w:val="0"/>
        <w:autoSpaceDE w:val="0"/>
        <w:autoSpaceDN w:val="0"/>
        <w:adjustRightInd w:val="0"/>
        <w:ind w:left="640" w:hanging="640"/>
        <w:rPr>
          <w:noProof/>
        </w:rPr>
      </w:pPr>
      <w:r w:rsidRPr="00480E90">
        <w:rPr>
          <w:noProof/>
        </w:rPr>
        <w:t>[70]</w:t>
      </w:r>
      <w:r w:rsidRPr="00480E90">
        <w:rPr>
          <w:noProof/>
        </w:rPr>
        <w:tab/>
        <w:t xml:space="preserve">P. H. Kuo and C. J. Huang, “A high precision artificial neural networks model for short-Term energy load forecasting,” </w:t>
      </w:r>
      <w:r w:rsidRPr="00480E90">
        <w:rPr>
          <w:i/>
          <w:iCs/>
          <w:noProof/>
        </w:rPr>
        <w:t>Energies</w:t>
      </w:r>
      <w:r w:rsidRPr="00480E90">
        <w:rPr>
          <w:noProof/>
        </w:rPr>
        <w:t>, 2018, doi: 10.3390/en11010213.</w:t>
      </w:r>
    </w:p>
    <w:p w14:paraId="53D53FCE" w14:textId="77777777" w:rsidR="00480E90" w:rsidRPr="00480E90" w:rsidRDefault="00480E90" w:rsidP="00480E90">
      <w:pPr>
        <w:widowControl w:val="0"/>
        <w:autoSpaceDE w:val="0"/>
        <w:autoSpaceDN w:val="0"/>
        <w:adjustRightInd w:val="0"/>
        <w:ind w:left="640" w:hanging="640"/>
        <w:rPr>
          <w:noProof/>
        </w:rPr>
      </w:pPr>
      <w:r w:rsidRPr="00480E90">
        <w:rPr>
          <w:noProof/>
        </w:rPr>
        <w:t>[71]</w:t>
      </w:r>
      <w:r w:rsidRPr="00480E90">
        <w:rPr>
          <w:noProof/>
        </w:rPr>
        <w:tab/>
        <w:t xml:space="preserve">T. Hong and P. Wang, “Fuzzy interaction regression for short term load forecasting,” </w:t>
      </w:r>
      <w:r w:rsidRPr="00480E90">
        <w:rPr>
          <w:i/>
          <w:iCs/>
          <w:noProof/>
        </w:rPr>
        <w:t>Fuzzy Optim. Decis. Mak.</w:t>
      </w:r>
      <w:r w:rsidRPr="00480E90">
        <w:rPr>
          <w:noProof/>
        </w:rPr>
        <w:t>, 2014, doi: 10.1007/s10700-013-9166-9.</w:t>
      </w:r>
    </w:p>
    <w:p w14:paraId="36FDB23B" w14:textId="77777777" w:rsidR="00480E90" w:rsidRPr="00480E90" w:rsidRDefault="00480E90" w:rsidP="00480E90">
      <w:pPr>
        <w:widowControl w:val="0"/>
        <w:autoSpaceDE w:val="0"/>
        <w:autoSpaceDN w:val="0"/>
        <w:adjustRightInd w:val="0"/>
        <w:ind w:left="640" w:hanging="640"/>
        <w:rPr>
          <w:noProof/>
        </w:rPr>
      </w:pPr>
      <w:r w:rsidRPr="00480E90">
        <w:rPr>
          <w:noProof/>
        </w:rPr>
        <w:t>[72]</w:t>
      </w:r>
      <w:r w:rsidRPr="00480E90">
        <w:rPr>
          <w:noProof/>
        </w:rPr>
        <w:tab/>
        <w:t xml:space="preserve">M. Hanmandlu and B. K. Chauhan, “Load forecasting using hybrid models,” </w:t>
      </w:r>
      <w:r w:rsidRPr="00480E90">
        <w:rPr>
          <w:i/>
          <w:iCs/>
          <w:noProof/>
        </w:rPr>
        <w:t>IEEE Trans. Power Syst.</w:t>
      </w:r>
      <w:r w:rsidRPr="00480E90">
        <w:rPr>
          <w:noProof/>
        </w:rPr>
        <w:t>, 2011, doi: 10.1109/TPWRS.2010.2048585.</w:t>
      </w:r>
    </w:p>
    <w:p w14:paraId="3DAB4698" w14:textId="77777777" w:rsidR="00480E90" w:rsidRPr="00480E90" w:rsidRDefault="00480E90" w:rsidP="00480E90">
      <w:pPr>
        <w:widowControl w:val="0"/>
        <w:autoSpaceDE w:val="0"/>
        <w:autoSpaceDN w:val="0"/>
        <w:adjustRightInd w:val="0"/>
        <w:ind w:left="640" w:hanging="640"/>
        <w:rPr>
          <w:noProof/>
        </w:rPr>
      </w:pPr>
      <w:r w:rsidRPr="00480E90">
        <w:rPr>
          <w:noProof/>
        </w:rPr>
        <w:t>[73]</w:t>
      </w:r>
      <w:r w:rsidRPr="00480E90">
        <w:rPr>
          <w:noProof/>
        </w:rPr>
        <w:tab/>
        <w:t xml:space="preserve">A. Yang, W. Li, and X. Yang, “Short-term electricity load forecasting based on feature selection and Least Squares Support Vector Machines,” </w:t>
      </w:r>
      <w:r w:rsidRPr="00480E90">
        <w:rPr>
          <w:i/>
          <w:iCs/>
          <w:noProof/>
        </w:rPr>
        <w:t>Knowledge-Based Syst.</w:t>
      </w:r>
      <w:r w:rsidRPr="00480E90">
        <w:rPr>
          <w:noProof/>
        </w:rPr>
        <w:t>, 2019, doi: 10.1016/j.knosys.2018.08.027.</w:t>
      </w:r>
    </w:p>
    <w:p w14:paraId="6EC001CB" w14:textId="77777777" w:rsidR="00480E90" w:rsidRPr="00480E90" w:rsidRDefault="00480E90" w:rsidP="00480E90">
      <w:pPr>
        <w:widowControl w:val="0"/>
        <w:autoSpaceDE w:val="0"/>
        <w:autoSpaceDN w:val="0"/>
        <w:adjustRightInd w:val="0"/>
        <w:ind w:left="640" w:hanging="640"/>
        <w:rPr>
          <w:noProof/>
        </w:rPr>
      </w:pPr>
      <w:r w:rsidRPr="00480E90">
        <w:rPr>
          <w:noProof/>
        </w:rPr>
        <w:t>[74]</w:t>
      </w:r>
      <w:r w:rsidRPr="00480E90">
        <w:rPr>
          <w:noProof/>
        </w:rPr>
        <w:tab/>
        <w:t>V. Mayrink and H. S. Hippert, “A hybrid method using Exponential Smoothing and Gradient Boosting for electrical short-term load forecasting,” 2017, doi: 10.1109/LA-CCI.2016.7885697.</w:t>
      </w:r>
    </w:p>
    <w:p w14:paraId="5711BB03" w14:textId="77777777" w:rsidR="00480E90" w:rsidRPr="00480E90" w:rsidRDefault="00480E90" w:rsidP="00480E90">
      <w:pPr>
        <w:widowControl w:val="0"/>
        <w:autoSpaceDE w:val="0"/>
        <w:autoSpaceDN w:val="0"/>
        <w:adjustRightInd w:val="0"/>
        <w:ind w:left="640" w:hanging="640"/>
        <w:rPr>
          <w:noProof/>
        </w:rPr>
      </w:pPr>
      <w:r w:rsidRPr="00480E90">
        <w:rPr>
          <w:noProof/>
        </w:rPr>
        <w:t>[75]</w:t>
      </w:r>
      <w:r w:rsidRPr="00480E90">
        <w:rPr>
          <w:noProof/>
        </w:rPr>
        <w:tab/>
        <w:t>S. Humeau, T. K. Wijaya, M. Vasirani, and K. Aberer, “Electricity load forecasting for residential customers: Exploiting aggregation and correlation between households,” 2013, doi: 10.1109/SustainIT.2013.6685208.</w:t>
      </w:r>
    </w:p>
    <w:p w14:paraId="5E403C14" w14:textId="77777777" w:rsidR="00480E90" w:rsidRPr="00480E90" w:rsidRDefault="00480E90" w:rsidP="00480E90">
      <w:pPr>
        <w:widowControl w:val="0"/>
        <w:autoSpaceDE w:val="0"/>
        <w:autoSpaceDN w:val="0"/>
        <w:adjustRightInd w:val="0"/>
        <w:ind w:left="640" w:hanging="640"/>
        <w:rPr>
          <w:noProof/>
        </w:rPr>
      </w:pPr>
      <w:r w:rsidRPr="00480E90">
        <w:rPr>
          <w:noProof/>
        </w:rPr>
        <w:t>[76]</w:t>
      </w:r>
      <w:r w:rsidRPr="00480E90">
        <w:rPr>
          <w:noProof/>
        </w:rPr>
        <w:tab/>
        <w:t xml:space="preserve">G. Dudek, “Pattern-based local linear regression models for short-term load forecasting,” </w:t>
      </w:r>
      <w:r w:rsidRPr="00480E90">
        <w:rPr>
          <w:i/>
          <w:iCs/>
          <w:noProof/>
        </w:rPr>
        <w:t>Electr. Power Syst. Res.</w:t>
      </w:r>
      <w:r w:rsidRPr="00480E90">
        <w:rPr>
          <w:noProof/>
        </w:rPr>
        <w:t>, 2016, doi: 10.1016/j.epsr.2015.09.001.</w:t>
      </w:r>
    </w:p>
    <w:p w14:paraId="614DAADF" w14:textId="77777777" w:rsidR="00480E90" w:rsidRPr="00480E90" w:rsidRDefault="00480E90" w:rsidP="00480E90">
      <w:pPr>
        <w:widowControl w:val="0"/>
        <w:autoSpaceDE w:val="0"/>
        <w:autoSpaceDN w:val="0"/>
        <w:adjustRightInd w:val="0"/>
        <w:ind w:left="640" w:hanging="640"/>
        <w:rPr>
          <w:noProof/>
        </w:rPr>
      </w:pPr>
      <w:r w:rsidRPr="00480E90">
        <w:rPr>
          <w:noProof/>
        </w:rPr>
        <w:t>[77]</w:t>
      </w:r>
      <w:r w:rsidRPr="00480E90">
        <w:rPr>
          <w:noProof/>
        </w:rPr>
        <w:tab/>
        <w:t xml:space="preserve">N. Amjady, “Short-term hourly load forecasting using time-series modeling with peak load estimation capability,” </w:t>
      </w:r>
      <w:r w:rsidRPr="00480E90">
        <w:rPr>
          <w:i/>
          <w:iCs/>
          <w:noProof/>
        </w:rPr>
        <w:t>IEEE Trans. Power Syst.</w:t>
      </w:r>
      <w:r w:rsidRPr="00480E90">
        <w:rPr>
          <w:noProof/>
        </w:rPr>
        <w:t>, vol. 16, no. 4, pp. 798–805, 2001, doi: 10.1109/59.962429.</w:t>
      </w:r>
    </w:p>
    <w:p w14:paraId="7BA12485" w14:textId="77777777" w:rsidR="00480E90" w:rsidRPr="00480E90" w:rsidRDefault="00480E90" w:rsidP="00480E90">
      <w:pPr>
        <w:widowControl w:val="0"/>
        <w:autoSpaceDE w:val="0"/>
        <w:autoSpaceDN w:val="0"/>
        <w:adjustRightInd w:val="0"/>
        <w:ind w:left="640" w:hanging="640"/>
        <w:rPr>
          <w:noProof/>
        </w:rPr>
      </w:pPr>
      <w:r w:rsidRPr="00480E90">
        <w:rPr>
          <w:noProof/>
        </w:rPr>
        <w:t>[78]</w:t>
      </w:r>
      <w:r w:rsidRPr="00480E90">
        <w:rPr>
          <w:noProof/>
        </w:rPr>
        <w:tab/>
        <w:t xml:space="preserve">G. Papacharalampous, H. Tyralis, and D. Koutsoyiannis, “Predictability of monthly </w:t>
      </w:r>
      <w:r w:rsidRPr="00480E90">
        <w:rPr>
          <w:noProof/>
        </w:rPr>
        <w:lastRenderedPageBreak/>
        <w:t xml:space="preserve">temperature and precipitation using automatic time series forecasting methods,” </w:t>
      </w:r>
      <w:r w:rsidRPr="00480E90">
        <w:rPr>
          <w:i/>
          <w:iCs/>
          <w:noProof/>
        </w:rPr>
        <w:t>Acta Geophys.</w:t>
      </w:r>
      <w:r w:rsidRPr="00480E90">
        <w:rPr>
          <w:noProof/>
        </w:rPr>
        <w:t>, 2018, doi: 10.1007/s11600-018-0120-7.</w:t>
      </w:r>
    </w:p>
    <w:p w14:paraId="7002F7A7" w14:textId="77777777" w:rsidR="00480E90" w:rsidRPr="00480E90" w:rsidRDefault="00480E90" w:rsidP="00480E90">
      <w:pPr>
        <w:widowControl w:val="0"/>
        <w:autoSpaceDE w:val="0"/>
        <w:autoSpaceDN w:val="0"/>
        <w:adjustRightInd w:val="0"/>
        <w:ind w:left="640" w:hanging="640"/>
        <w:rPr>
          <w:noProof/>
        </w:rPr>
      </w:pPr>
      <w:r w:rsidRPr="00480E90">
        <w:rPr>
          <w:noProof/>
        </w:rPr>
        <w:t>[79]</w:t>
      </w:r>
      <w:r w:rsidRPr="00480E90">
        <w:rPr>
          <w:noProof/>
        </w:rPr>
        <w:tab/>
        <w:t xml:space="preserve">P. Wang, B. Liu, and T. Hong, “Electric load forecasting with recency effect: A big data approach,” </w:t>
      </w:r>
      <w:r w:rsidRPr="00480E90">
        <w:rPr>
          <w:i/>
          <w:iCs/>
          <w:noProof/>
        </w:rPr>
        <w:t>Int. J. Forecast.</w:t>
      </w:r>
      <w:r w:rsidRPr="00480E90">
        <w:rPr>
          <w:noProof/>
        </w:rPr>
        <w:t>, 2016, doi: 10.1016/j.ijforecast.2015.09.006.</w:t>
      </w:r>
    </w:p>
    <w:p w14:paraId="3CE3ACE4" w14:textId="77777777" w:rsidR="00480E90" w:rsidRPr="00480E90" w:rsidRDefault="00480E90" w:rsidP="00480E90">
      <w:pPr>
        <w:widowControl w:val="0"/>
        <w:autoSpaceDE w:val="0"/>
        <w:autoSpaceDN w:val="0"/>
        <w:adjustRightInd w:val="0"/>
        <w:ind w:left="640" w:hanging="640"/>
        <w:rPr>
          <w:noProof/>
        </w:rPr>
      </w:pPr>
      <w:r w:rsidRPr="00480E90">
        <w:rPr>
          <w:noProof/>
        </w:rPr>
        <w:t>[80]</w:t>
      </w:r>
      <w:r w:rsidRPr="00480E90">
        <w:rPr>
          <w:noProof/>
        </w:rPr>
        <w:tab/>
        <w:t>A. Bracale, G. Carpinelli, P. De Falco, and T. Hong, “Short-term industrial load forecasting: A case study in an Italian factory,” 2017, doi: 10.1109/ISGTEurope.2017.8260176.</w:t>
      </w:r>
    </w:p>
    <w:p w14:paraId="056C7DF9" w14:textId="77777777" w:rsidR="00480E90" w:rsidRPr="00480E90" w:rsidRDefault="00480E90" w:rsidP="00480E90">
      <w:pPr>
        <w:widowControl w:val="0"/>
        <w:autoSpaceDE w:val="0"/>
        <w:autoSpaceDN w:val="0"/>
        <w:adjustRightInd w:val="0"/>
        <w:ind w:left="640" w:hanging="640"/>
        <w:rPr>
          <w:noProof/>
        </w:rPr>
      </w:pPr>
      <w:r w:rsidRPr="00480E90">
        <w:rPr>
          <w:noProof/>
        </w:rPr>
        <w:t>[81]</w:t>
      </w:r>
      <w:r w:rsidRPr="00480E90">
        <w:rPr>
          <w:noProof/>
        </w:rPr>
        <w:tab/>
        <w:t xml:space="preserve">M. Rana and I. Koprinska, “Forecasting electricity load with advanced wavelet neural networks,” </w:t>
      </w:r>
      <w:r w:rsidRPr="00480E90">
        <w:rPr>
          <w:i/>
          <w:iCs/>
          <w:noProof/>
        </w:rPr>
        <w:t>Neurocomputing</w:t>
      </w:r>
      <w:r w:rsidRPr="00480E90">
        <w:rPr>
          <w:noProof/>
        </w:rPr>
        <w:t>, 2016, doi: 10.1016/j.neucom.2015.12.004.</w:t>
      </w:r>
    </w:p>
    <w:p w14:paraId="2E297673" w14:textId="77777777" w:rsidR="00480E90" w:rsidRPr="00480E90" w:rsidRDefault="00480E90" w:rsidP="00480E90">
      <w:pPr>
        <w:widowControl w:val="0"/>
        <w:autoSpaceDE w:val="0"/>
        <w:autoSpaceDN w:val="0"/>
        <w:adjustRightInd w:val="0"/>
        <w:ind w:left="640" w:hanging="640"/>
        <w:rPr>
          <w:noProof/>
        </w:rPr>
      </w:pPr>
      <w:r w:rsidRPr="00480E90">
        <w:rPr>
          <w:noProof/>
        </w:rPr>
        <w:t>[82]</w:t>
      </w:r>
      <w:r w:rsidRPr="00480E90">
        <w:rPr>
          <w:noProof/>
        </w:rPr>
        <w:tab/>
        <w:t xml:space="preserve">Da Liu, K. Sun, H. Huang, and P. Tang, “Monthly load forecasting based on economic data by decomposition integration theory,” </w:t>
      </w:r>
      <w:r w:rsidRPr="00480E90">
        <w:rPr>
          <w:i/>
          <w:iCs/>
          <w:noProof/>
        </w:rPr>
        <w:t>Sustain.</w:t>
      </w:r>
      <w:r w:rsidRPr="00480E90">
        <w:rPr>
          <w:noProof/>
        </w:rPr>
        <w:t>, 2018, doi: 10.3390/su10093282.</w:t>
      </w:r>
    </w:p>
    <w:p w14:paraId="07B1EE13" w14:textId="77777777" w:rsidR="00480E90" w:rsidRPr="00480E90" w:rsidRDefault="00480E90" w:rsidP="00480E90">
      <w:pPr>
        <w:widowControl w:val="0"/>
        <w:autoSpaceDE w:val="0"/>
        <w:autoSpaceDN w:val="0"/>
        <w:adjustRightInd w:val="0"/>
        <w:ind w:left="640" w:hanging="640"/>
        <w:rPr>
          <w:noProof/>
        </w:rPr>
      </w:pPr>
      <w:r w:rsidRPr="00480E90">
        <w:rPr>
          <w:noProof/>
        </w:rPr>
        <w:t>[83]</w:t>
      </w:r>
      <w:r w:rsidRPr="00480E90">
        <w:rPr>
          <w:noProof/>
        </w:rPr>
        <w:tab/>
        <w:t xml:space="preserve">T. Hong, M. Gui, M. E. Baran, and H. L. Willis, “Modeling and forecasting hourly electric load by multiple linear regression with interactions,” </w:t>
      </w:r>
      <w:r w:rsidRPr="00480E90">
        <w:rPr>
          <w:i/>
          <w:iCs/>
          <w:noProof/>
        </w:rPr>
        <w:t>IEEE PES Gen. Meet. PES 2010</w:t>
      </w:r>
      <w:r w:rsidRPr="00480E90">
        <w:rPr>
          <w:noProof/>
        </w:rPr>
        <w:t>, pp. 1–8, 2010, doi: 10.1109/PES.2010.5589959.</w:t>
      </w:r>
    </w:p>
    <w:p w14:paraId="50070FA4" w14:textId="77777777" w:rsidR="00480E90" w:rsidRPr="00480E90" w:rsidRDefault="00480E90" w:rsidP="00480E90">
      <w:pPr>
        <w:widowControl w:val="0"/>
        <w:autoSpaceDE w:val="0"/>
        <w:autoSpaceDN w:val="0"/>
        <w:adjustRightInd w:val="0"/>
        <w:ind w:left="640" w:hanging="640"/>
        <w:rPr>
          <w:noProof/>
        </w:rPr>
      </w:pPr>
      <w:r w:rsidRPr="00480E90">
        <w:rPr>
          <w:noProof/>
        </w:rPr>
        <w:t>[84]</w:t>
      </w:r>
      <w:r w:rsidRPr="00480E90">
        <w:rPr>
          <w:noProof/>
        </w:rPr>
        <w:tab/>
        <w:t>M. Abuella and B. Chowdhury, “Solar power probabilistic forecasting by using multiple linear regression analysis,” 2015, doi: 10.1109/SECON.2015.7132869.</w:t>
      </w:r>
    </w:p>
    <w:p w14:paraId="39EFDE05" w14:textId="77777777" w:rsidR="00480E90" w:rsidRPr="00480E90" w:rsidRDefault="00480E90" w:rsidP="00480E90">
      <w:pPr>
        <w:widowControl w:val="0"/>
        <w:autoSpaceDE w:val="0"/>
        <w:autoSpaceDN w:val="0"/>
        <w:adjustRightInd w:val="0"/>
        <w:ind w:left="640" w:hanging="640"/>
        <w:rPr>
          <w:noProof/>
        </w:rPr>
      </w:pPr>
      <w:r w:rsidRPr="00480E90">
        <w:rPr>
          <w:noProof/>
        </w:rPr>
        <w:t>[85]</w:t>
      </w:r>
      <w:r w:rsidRPr="00480E90">
        <w:rPr>
          <w:noProof/>
        </w:rPr>
        <w:tab/>
        <w:t xml:space="preserve">K. Panklib, C. Prakasvudhisarn, and D. Khummongkol, “Electricity Consumption Forecasting in Thailand Using an Artificial Neural Network and Multiple Linear Regression,” </w:t>
      </w:r>
      <w:r w:rsidRPr="00480E90">
        <w:rPr>
          <w:i/>
          <w:iCs/>
          <w:noProof/>
        </w:rPr>
        <w:t>Energy Sources, Part B Econ. Plan. Policy</w:t>
      </w:r>
      <w:r w:rsidRPr="00480E90">
        <w:rPr>
          <w:noProof/>
        </w:rPr>
        <w:t>, 2015, doi: 10.1080/15567249.2011.559520.</w:t>
      </w:r>
    </w:p>
    <w:p w14:paraId="42253EAE" w14:textId="77777777" w:rsidR="00480E90" w:rsidRPr="00480E90" w:rsidRDefault="00480E90" w:rsidP="00480E90">
      <w:pPr>
        <w:widowControl w:val="0"/>
        <w:autoSpaceDE w:val="0"/>
        <w:autoSpaceDN w:val="0"/>
        <w:adjustRightInd w:val="0"/>
        <w:ind w:left="640" w:hanging="640"/>
        <w:rPr>
          <w:noProof/>
        </w:rPr>
      </w:pPr>
      <w:r w:rsidRPr="00480E90">
        <w:rPr>
          <w:noProof/>
        </w:rPr>
        <w:t>[86]</w:t>
      </w:r>
      <w:r w:rsidRPr="00480E90">
        <w:rPr>
          <w:noProof/>
        </w:rPr>
        <w:tab/>
        <w:t>X. Sun, Z. Ouyang, and D. Yue, “Short-term load forecasting based on multivariate linear regression,” 2017, doi: 10.1109/EI2.2017.8245401.</w:t>
      </w:r>
    </w:p>
    <w:p w14:paraId="29E28363"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[87]</w:t>
      </w:r>
      <w:r w:rsidRPr="00480E90">
        <w:rPr>
          <w:noProof/>
        </w:rPr>
        <w:tab/>
        <w:t xml:space="preserve">R. Weron, </w:t>
      </w:r>
      <w:r w:rsidRPr="00480E90">
        <w:rPr>
          <w:i/>
          <w:iCs/>
          <w:noProof/>
        </w:rPr>
        <w:t>Modeling and forecasting electricity loads and prices: A statistical approach</w:t>
      </w:r>
      <w:r w:rsidRPr="00480E90">
        <w:rPr>
          <w:noProof/>
        </w:rPr>
        <w:t>. wiley, 2006.</w:t>
      </w:r>
    </w:p>
    <w:p w14:paraId="71D72F33" w14:textId="77777777" w:rsidR="00480E90" w:rsidRPr="00480E90" w:rsidRDefault="00480E90" w:rsidP="00480E90">
      <w:pPr>
        <w:widowControl w:val="0"/>
        <w:autoSpaceDE w:val="0"/>
        <w:autoSpaceDN w:val="0"/>
        <w:adjustRightInd w:val="0"/>
        <w:ind w:left="640" w:hanging="640"/>
        <w:rPr>
          <w:noProof/>
        </w:rPr>
      </w:pPr>
      <w:r w:rsidRPr="00480E90">
        <w:rPr>
          <w:noProof/>
        </w:rPr>
        <w:t>[88]</w:t>
      </w:r>
      <w:r w:rsidRPr="00480E90">
        <w:rPr>
          <w:noProof/>
        </w:rPr>
        <w:tab/>
        <w:t>N. Amral, C. S. Özveren, and D. King, “Short term load forecasting using multiple linear regression,” 2007, doi: 10.1109/UPEC.2007.4469121.</w:t>
      </w:r>
    </w:p>
    <w:p w14:paraId="673AA73E" w14:textId="77777777" w:rsidR="00480E90" w:rsidRPr="00480E90" w:rsidRDefault="00480E90" w:rsidP="00480E90">
      <w:pPr>
        <w:widowControl w:val="0"/>
        <w:autoSpaceDE w:val="0"/>
        <w:autoSpaceDN w:val="0"/>
        <w:adjustRightInd w:val="0"/>
        <w:ind w:left="640" w:hanging="640"/>
        <w:rPr>
          <w:noProof/>
        </w:rPr>
      </w:pPr>
      <w:r w:rsidRPr="00480E90">
        <w:rPr>
          <w:noProof/>
        </w:rPr>
        <w:t>[89]</w:t>
      </w:r>
      <w:r w:rsidRPr="00480E90">
        <w:rPr>
          <w:noProof/>
        </w:rPr>
        <w:tab/>
        <w:t>T. Hong, “Short Term Electric Load Forecasting,” North Carolina State University, 2010.</w:t>
      </w:r>
    </w:p>
    <w:p w14:paraId="502EEF22" w14:textId="77777777" w:rsidR="00480E90" w:rsidRPr="00480E90" w:rsidRDefault="00480E90" w:rsidP="00480E90">
      <w:pPr>
        <w:widowControl w:val="0"/>
        <w:autoSpaceDE w:val="0"/>
        <w:autoSpaceDN w:val="0"/>
        <w:adjustRightInd w:val="0"/>
        <w:ind w:left="640" w:hanging="640"/>
        <w:rPr>
          <w:noProof/>
        </w:rPr>
      </w:pPr>
      <w:r w:rsidRPr="00480E90">
        <w:rPr>
          <w:noProof/>
        </w:rPr>
        <w:t>[90]</w:t>
      </w:r>
      <w:r w:rsidRPr="00480E90">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480E90">
        <w:rPr>
          <w:i/>
          <w:iCs/>
          <w:noProof/>
        </w:rPr>
        <w:t>J. Clin. Med.</w:t>
      </w:r>
      <w:r w:rsidRPr="00480E90">
        <w:rPr>
          <w:noProof/>
        </w:rPr>
        <w:t>, 2019, doi: 10.3390/jcm8122149.</w:t>
      </w:r>
    </w:p>
    <w:p w14:paraId="3398BDA0" w14:textId="77777777" w:rsidR="00480E90" w:rsidRPr="00480E90" w:rsidRDefault="00480E90" w:rsidP="00480E90">
      <w:pPr>
        <w:widowControl w:val="0"/>
        <w:autoSpaceDE w:val="0"/>
        <w:autoSpaceDN w:val="0"/>
        <w:adjustRightInd w:val="0"/>
        <w:ind w:left="640" w:hanging="640"/>
        <w:rPr>
          <w:noProof/>
        </w:rPr>
      </w:pPr>
      <w:r w:rsidRPr="00480E90">
        <w:rPr>
          <w:noProof/>
        </w:rPr>
        <w:t>[91]</w:t>
      </w:r>
      <w:r w:rsidRPr="00480E90">
        <w:rPr>
          <w:noProof/>
        </w:rPr>
        <w:tab/>
        <w:t xml:space="preserve">Y. Wang, N. Zhang, Y. Tan, T. Hong, D. S. Kirschen, and C. Kang, “Combining Probabilistic Load Forecasts,” </w:t>
      </w:r>
      <w:r w:rsidRPr="00480E90">
        <w:rPr>
          <w:i/>
          <w:iCs/>
          <w:noProof/>
        </w:rPr>
        <w:t>IEEE Trans. Smart Grid</w:t>
      </w:r>
      <w:r w:rsidRPr="00480E90">
        <w:rPr>
          <w:noProof/>
        </w:rPr>
        <w:t>, vol. 10, no. 4, pp. 3664–3674, 2019, doi: 10.1109/TSG.2018.2833869.</w:t>
      </w:r>
    </w:p>
    <w:p w14:paraId="05AF678A" w14:textId="77777777" w:rsidR="00480E90" w:rsidRPr="00480E90" w:rsidRDefault="00480E90" w:rsidP="00480E90">
      <w:pPr>
        <w:widowControl w:val="0"/>
        <w:autoSpaceDE w:val="0"/>
        <w:autoSpaceDN w:val="0"/>
        <w:adjustRightInd w:val="0"/>
        <w:ind w:left="640" w:hanging="640"/>
        <w:rPr>
          <w:noProof/>
        </w:rPr>
      </w:pPr>
      <w:r w:rsidRPr="00480E90">
        <w:rPr>
          <w:noProof/>
        </w:rPr>
        <w:t>[92]</w:t>
      </w:r>
      <w:r w:rsidRPr="00480E90">
        <w:rPr>
          <w:noProof/>
        </w:rPr>
        <w:tab/>
        <w:t xml:space="preserve">E. Stellwagen and L. Tashman, “ARIMA : The Models of Box and Jenkins,” </w:t>
      </w:r>
      <w:r w:rsidRPr="00480E90">
        <w:rPr>
          <w:i/>
          <w:iCs/>
          <w:noProof/>
        </w:rPr>
        <w:t>Foresight Int. J. Appl. Forecast.</w:t>
      </w:r>
      <w:r w:rsidRPr="00480E90">
        <w:rPr>
          <w:noProof/>
        </w:rPr>
        <w:t>, 2013.</w:t>
      </w:r>
    </w:p>
    <w:p w14:paraId="3523C664" w14:textId="77777777" w:rsidR="00480E90" w:rsidRPr="00480E90" w:rsidRDefault="00480E90" w:rsidP="00480E90">
      <w:pPr>
        <w:widowControl w:val="0"/>
        <w:autoSpaceDE w:val="0"/>
        <w:autoSpaceDN w:val="0"/>
        <w:adjustRightInd w:val="0"/>
        <w:ind w:left="640" w:hanging="640"/>
        <w:rPr>
          <w:noProof/>
        </w:rPr>
      </w:pPr>
      <w:r w:rsidRPr="00480E90">
        <w:rPr>
          <w:noProof/>
        </w:rPr>
        <w:t>[93]</w:t>
      </w:r>
      <w:r w:rsidRPr="00480E90">
        <w:rPr>
          <w:noProof/>
        </w:rPr>
        <w:tab/>
        <w:t xml:space="preserve">A. D. Papalexopoulos and T. C. Hesterberg, “A regression-based approach to short-term system load forecasting,” </w:t>
      </w:r>
      <w:r w:rsidRPr="00480E90">
        <w:rPr>
          <w:i/>
          <w:iCs/>
          <w:noProof/>
        </w:rPr>
        <w:t>IEEE Trans. Power Syst.</w:t>
      </w:r>
      <w:r w:rsidRPr="00480E90">
        <w:rPr>
          <w:noProof/>
        </w:rPr>
        <w:t>, 1990, doi: 10.1109/59.99410.</w:t>
      </w:r>
    </w:p>
    <w:p w14:paraId="387EB914" w14:textId="77777777" w:rsidR="00480E90" w:rsidRPr="00480E90" w:rsidRDefault="00480E90" w:rsidP="00480E90">
      <w:pPr>
        <w:widowControl w:val="0"/>
        <w:autoSpaceDE w:val="0"/>
        <w:autoSpaceDN w:val="0"/>
        <w:adjustRightInd w:val="0"/>
        <w:ind w:left="640" w:hanging="640"/>
        <w:rPr>
          <w:noProof/>
        </w:rPr>
      </w:pPr>
      <w:r w:rsidRPr="00480E90">
        <w:rPr>
          <w:noProof/>
        </w:rPr>
        <w:t>[94]</w:t>
      </w:r>
      <w:r w:rsidRPr="00480E90">
        <w:rPr>
          <w:noProof/>
        </w:rPr>
        <w:tab/>
        <w:t xml:space="preserve">M. Cai, M. Pipattanasomporn, and S. Rahman, “Day-ahead building-level load forecasts using deep learning vs. traditional time-series techniques,” </w:t>
      </w:r>
      <w:r w:rsidRPr="00480E90">
        <w:rPr>
          <w:i/>
          <w:iCs/>
          <w:noProof/>
        </w:rPr>
        <w:t>Appl. Energy</w:t>
      </w:r>
      <w:r w:rsidRPr="00480E90">
        <w:rPr>
          <w:noProof/>
        </w:rPr>
        <w:t>, 2019, doi: 10.1016/j.apenergy.2018.12.042.</w:t>
      </w:r>
    </w:p>
    <w:p w14:paraId="708F0A6E" w14:textId="77777777" w:rsidR="00480E90" w:rsidRPr="00480E90" w:rsidRDefault="00480E90" w:rsidP="00480E90">
      <w:pPr>
        <w:widowControl w:val="0"/>
        <w:autoSpaceDE w:val="0"/>
        <w:autoSpaceDN w:val="0"/>
        <w:adjustRightInd w:val="0"/>
        <w:ind w:left="640" w:hanging="640"/>
        <w:rPr>
          <w:noProof/>
        </w:rPr>
      </w:pPr>
      <w:r w:rsidRPr="00480E90">
        <w:rPr>
          <w:noProof/>
        </w:rPr>
        <w:t>[95]</w:t>
      </w:r>
      <w:r w:rsidRPr="00480E90">
        <w:rPr>
          <w:noProof/>
        </w:rPr>
        <w:tab/>
        <w:t xml:space="preserve">K. Goswami, A. Ganguly, and A. K. Sil, “Day ahead forecasting and peak load management using multivariate auto regression technique,” </w:t>
      </w:r>
      <w:r w:rsidRPr="00480E90">
        <w:rPr>
          <w:i/>
          <w:iCs/>
          <w:noProof/>
        </w:rPr>
        <w:t xml:space="preserve">Proc. 2018 IEEE Appl. </w:t>
      </w:r>
      <w:r w:rsidRPr="00480E90">
        <w:rPr>
          <w:i/>
          <w:iCs/>
          <w:noProof/>
        </w:rPr>
        <w:lastRenderedPageBreak/>
        <w:t>Signal Process. Conf. ASPCON 2018</w:t>
      </w:r>
      <w:r w:rsidRPr="00480E90">
        <w:rPr>
          <w:noProof/>
        </w:rPr>
        <w:t>, no. 1, pp. 279–282, 2018, doi: 10.1109/ASPCON.2018.8748661.</w:t>
      </w:r>
    </w:p>
    <w:p w14:paraId="3A9019D1" w14:textId="77777777" w:rsidR="00480E90" w:rsidRPr="00480E90" w:rsidRDefault="00480E90" w:rsidP="00480E90">
      <w:pPr>
        <w:widowControl w:val="0"/>
        <w:autoSpaceDE w:val="0"/>
        <w:autoSpaceDN w:val="0"/>
        <w:adjustRightInd w:val="0"/>
        <w:ind w:left="640" w:hanging="640"/>
        <w:rPr>
          <w:noProof/>
        </w:rPr>
      </w:pPr>
      <w:r w:rsidRPr="00480E90">
        <w:rPr>
          <w:noProof/>
        </w:rPr>
        <w:t>[96]</w:t>
      </w:r>
      <w:r w:rsidRPr="00480E90">
        <w:rPr>
          <w:noProof/>
        </w:rPr>
        <w:tab/>
        <w:t xml:space="preserve">G. N. Shilpa and G. S. Sheshadri, “ARIMAX Model for Short-Term Electrical Load Forecasting,” </w:t>
      </w:r>
      <w:r w:rsidRPr="00480E90">
        <w:rPr>
          <w:i/>
          <w:iCs/>
          <w:noProof/>
        </w:rPr>
        <w:t>Int. J. Recent Technol. Eng.</w:t>
      </w:r>
      <w:r w:rsidRPr="00480E90">
        <w:rPr>
          <w:noProof/>
        </w:rPr>
        <w:t>, 2019, doi: 10.35940/ijrte.d7950.118419.</w:t>
      </w:r>
    </w:p>
    <w:p w14:paraId="453B4A81" w14:textId="77777777" w:rsidR="00480E90" w:rsidRPr="00480E90" w:rsidRDefault="00480E90" w:rsidP="00480E90">
      <w:pPr>
        <w:widowControl w:val="0"/>
        <w:autoSpaceDE w:val="0"/>
        <w:autoSpaceDN w:val="0"/>
        <w:adjustRightInd w:val="0"/>
        <w:ind w:left="640" w:hanging="640"/>
        <w:rPr>
          <w:noProof/>
        </w:rPr>
      </w:pPr>
      <w:r w:rsidRPr="00480E90">
        <w:rPr>
          <w:noProof/>
        </w:rPr>
        <w:t>[97]</w:t>
      </w:r>
      <w:r w:rsidRPr="00480E90">
        <w:rPr>
          <w:noProof/>
        </w:rPr>
        <w:tab/>
        <w:t xml:space="preserve">H. Cui and X. Peng, “Short-Term City Electric Load Forecasting with Considering Temperature Effects: An Improved ARIMAX Model,” </w:t>
      </w:r>
      <w:r w:rsidRPr="00480E90">
        <w:rPr>
          <w:i/>
          <w:iCs/>
          <w:noProof/>
        </w:rPr>
        <w:t>Math. Probl. Eng.</w:t>
      </w:r>
      <w:r w:rsidRPr="00480E90">
        <w:rPr>
          <w:noProof/>
        </w:rPr>
        <w:t>, 2015, doi: 10.1155/2015/589374.</w:t>
      </w:r>
    </w:p>
    <w:p w14:paraId="0EA62011" w14:textId="77777777" w:rsidR="00480E90" w:rsidRPr="00480E90" w:rsidRDefault="00480E90" w:rsidP="00480E90">
      <w:pPr>
        <w:widowControl w:val="0"/>
        <w:autoSpaceDE w:val="0"/>
        <w:autoSpaceDN w:val="0"/>
        <w:adjustRightInd w:val="0"/>
        <w:ind w:left="640" w:hanging="640"/>
        <w:rPr>
          <w:noProof/>
        </w:rPr>
      </w:pPr>
      <w:r w:rsidRPr="00480E90">
        <w:rPr>
          <w:noProof/>
        </w:rPr>
        <w:t>[98]</w:t>
      </w:r>
      <w:r w:rsidRPr="00480E90">
        <w:rPr>
          <w:noProof/>
        </w:rPr>
        <w:tab/>
        <w:t>A. Shadkam, “Using SARIMAX to forecast electricity demand and consumption in university buildings,” The University of British Columbia, 2020.</w:t>
      </w:r>
    </w:p>
    <w:p w14:paraId="1628E08E" w14:textId="77777777" w:rsidR="00480E90" w:rsidRPr="00480E90" w:rsidRDefault="00480E90" w:rsidP="00480E90">
      <w:pPr>
        <w:widowControl w:val="0"/>
        <w:autoSpaceDE w:val="0"/>
        <w:autoSpaceDN w:val="0"/>
        <w:adjustRightInd w:val="0"/>
        <w:ind w:left="640" w:hanging="640"/>
        <w:rPr>
          <w:noProof/>
        </w:rPr>
      </w:pPr>
      <w:r w:rsidRPr="00480E90">
        <w:rPr>
          <w:noProof/>
        </w:rPr>
        <w:t>[99]</w:t>
      </w:r>
      <w:r w:rsidRPr="00480E90">
        <w:rPr>
          <w:noProof/>
        </w:rPr>
        <w:tab/>
        <w:t xml:space="preserve">R. Bonetto and M. Rossi, “Parallel multi-step ahead power demand forecasting through NAR neural networks,” </w:t>
      </w:r>
      <w:r w:rsidRPr="00480E90">
        <w:rPr>
          <w:i/>
          <w:iCs/>
          <w:noProof/>
        </w:rPr>
        <w:t>2016 IEEE Int. Conf. Smart Grid Commun. SmartGridComm 2016</w:t>
      </w:r>
      <w:r w:rsidRPr="00480E90">
        <w:rPr>
          <w:noProof/>
        </w:rPr>
        <w:t>, pp. 314–319, Dec. 2016, doi: 10.1109/SmartGridComm.2016.7778780.</w:t>
      </w:r>
    </w:p>
    <w:p w14:paraId="393B59CA" w14:textId="77777777" w:rsidR="00480E90" w:rsidRPr="00480E90" w:rsidRDefault="00480E90" w:rsidP="00480E90">
      <w:pPr>
        <w:widowControl w:val="0"/>
        <w:autoSpaceDE w:val="0"/>
        <w:autoSpaceDN w:val="0"/>
        <w:adjustRightInd w:val="0"/>
        <w:ind w:left="640" w:hanging="640"/>
        <w:rPr>
          <w:noProof/>
        </w:rPr>
      </w:pPr>
      <w:r w:rsidRPr="00480E90">
        <w:rPr>
          <w:noProof/>
        </w:rPr>
        <w:t>[100]</w:t>
      </w:r>
      <w:r w:rsidRPr="00480E90">
        <w:rPr>
          <w:noProof/>
        </w:rPr>
        <w:tab/>
        <w:t>I. Fernández, C. E. Borges, and Y. K. Penya, “Efficient building load forecasting,” 2011, doi: 10.1109/ETFA.2011.6059103.</w:t>
      </w:r>
    </w:p>
    <w:p w14:paraId="34F068AF" w14:textId="77777777" w:rsidR="00480E90" w:rsidRPr="00480E90" w:rsidRDefault="00480E90" w:rsidP="00480E90">
      <w:pPr>
        <w:widowControl w:val="0"/>
        <w:autoSpaceDE w:val="0"/>
        <w:autoSpaceDN w:val="0"/>
        <w:adjustRightInd w:val="0"/>
        <w:ind w:left="640" w:hanging="640"/>
        <w:rPr>
          <w:noProof/>
        </w:rPr>
      </w:pPr>
      <w:r w:rsidRPr="00480E90">
        <w:rPr>
          <w:noProof/>
        </w:rPr>
        <w:t>[101]</w:t>
      </w:r>
      <w:r w:rsidRPr="00480E90">
        <w:rPr>
          <w:noProof/>
        </w:rPr>
        <w:tab/>
        <w:t xml:space="preserve">A. Khotanzad, R. C. Hwang, A. Abaye, and D. Maratukulam, “An Adaptive Modular Artificial Neural Network Hourly Load Forecaster and its Implementation at Electric Utilities,” </w:t>
      </w:r>
      <w:r w:rsidRPr="00480E90">
        <w:rPr>
          <w:i/>
          <w:iCs/>
          <w:noProof/>
        </w:rPr>
        <w:t>IEEE Trans. Power Syst.</w:t>
      </w:r>
      <w:r w:rsidRPr="00480E90">
        <w:rPr>
          <w:noProof/>
        </w:rPr>
        <w:t>, 1995, doi: 10.1109/59.466468.</w:t>
      </w:r>
    </w:p>
    <w:p w14:paraId="05ECD44D" w14:textId="77777777" w:rsidR="00480E90" w:rsidRPr="00480E90" w:rsidRDefault="00480E90" w:rsidP="00480E90">
      <w:pPr>
        <w:widowControl w:val="0"/>
        <w:autoSpaceDE w:val="0"/>
        <w:autoSpaceDN w:val="0"/>
        <w:adjustRightInd w:val="0"/>
        <w:ind w:left="640" w:hanging="640"/>
        <w:rPr>
          <w:noProof/>
        </w:rPr>
      </w:pPr>
      <w:r w:rsidRPr="00480E90">
        <w:rPr>
          <w:noProof/>
        </w:rPr>
        <w:t>[102]</w:t>
      </w:r>
      <w:r w:rsidRPr="00480E90">
        <w:rPr>
          <w:noProof/>
        </w:rPr>
        <w:tab/>
        <w:t xml:space="preserve">A. Khotanzad, R. Afkhami-Rohani, T. L. Lu, A. Abaye, M. Davis, and D. J. Maratukulam, “ANNSTLF - A neural-network-based electric load forecasting system,” </w:t>
      </w:r>
      <w:r w:rsidRPr="00480E90">
        <w:rPr>
          <w:i/>
          <w:iCs/>
          <w:noProof/>
        </w:rPr>
        <w:t>IEEE Trans. Neural Networks</w:t>
      </w:r>
      <w:r w:rsidRPr="00480E90">
        <w:rPr>
          <w:noProof/>
        </w:rPr>
        <w:t>, 1997, doi: 10.1109/72.595881.</w:t>
      </w:r>
    </w:p>
    <w:p w14:paraId="69992F77" w14:textId="77777777" w:rsidR="00480E90" w:rsidRPr="00480E90" w:rsidRDefault="00480E90" w:rsidP="00480E90">
      <w:pPr>
        <w:widowControl w:val="0"/>
        <w:autoSpaceDE w:val="0"/>
        <w:autoSpaceDN w:val="0"/>
        <w:adjustRightInd w:val="0"/>
        <w:ind w:left="640" w:hanging="640"/>
        <w:rPr>
          <w:noProof/>
        </w:rPr>
      </w:pPr>
      <w:r w:rsidRPr="00480E90">
        <w:rPr>
          <w:noProof/>
        </w:rPr>
        <w:t>[103]</w:t>
      </w:r>
      <w:r w:rsidRPr="00480E90">
        <w:rPr>
          <w:noProof/>
        </w:rPr>
        <w:tab/>
        <w:t xml:space="preserve">“Recursive least squares filter - Wikipedia.” https://en.wikipedia.org/wiki/Recursive_least_squares_filter (accessed Oct. 08, </w:t>
      </w:r>
      <w:r w:rsidRPr="00480E90">
        <w:rPr>
          <w:noProof/>
        </w:rPr>
        <w:lastRenderedPageBreak/>
        <w:t>2021).</w:t>
      </w:r>
    </w:p>
    <w:p w14:paraId="34BEC97D" w14:textId="77777777" w:rsidR="00480E90" w:rsidRPr="00480E90" w:rsidRDefault="00480E90" w:rsidP="00480E90">
      <w:pPr>
        <w:widowControl w:val="0"/>
        <w:autoSpaceDE w:val="0"/>
        <w:autoSpaceDN w:val="0"/>
        <w:adjustRightInd w:val="0"/>
        <w:ind w:left="640" w:hanging="640"/>
        <w:rPr>
          <w:noProof/>
        </w:rPr>
      </w:pPr>
      <w:r w:rsidRPr="00480E90">
        <w:rPr>
          <w:noProof/>
        </w:rPr>
        <w:t>[104]</w:t>
      </w:r>
      <w:r w:rsidRPr="00480E90">
        <w:rPr>
          <w:noProof/>
        </w:rPr>
        <w:tab/>
        <w:t xml:space="preserve">W. S. McCulloch and W. Pitts, “A logical calculus of the ideas immanent in nervous activity,” </w:t>
      </w:r>
      <w:r w:rsidRPr="00480E90">
        <w:rPr>
          <w:i/>
          <w:iCs/>
          <w:noProof/>
        </w:rPr>
        <w:t>Bull. Math. Biophys.</w:t>
      </w:r>
      <w:r w:rsidRPr="00480E90">
        <w:rPr>
          <w:noProof/>
        </w:rPr>
        <w:t>, 1943, doi: 10.1007/BF02478259.</w:t>
      </w:r>
    </w:p>
    <w:p w14:paraId="16449169" w14:textId="77777777" w:rsidR="00480E90" w:rsidRPr="00480E90" w:rsidRDefault="00480E90" w:rsidP="00480E90">
      <w:pPr>
        <w:widowControl w:val="0"/>
        <w:autoSpaceDE w:val="0"/>
        <w:autoSpaceDN w:val="0"/>
        <w:adjustRightInd w:val="0"/>
        <w:ind w:left="640" w:hanging="640"/>
        <w:rPr>
          <w:noProof/>
        </w:rPr>
      </w:pPr>
      <w:r w:rsidRPr="00480E90">
        <w:rPr>
          <w:noProof/>
        </w:rPr>
        <w:t>[105]</w:t>
      </w:r>
      <w:r w:rsidRPr="00480E90">
        <w:rPr>
          <w:noProof/>
        </w:rPr>
        <w:tab/>
        <w:t xml:space="preserve">D. O. Hebb, “The first stage of perception: growth of the assembly,” </w:t>
      </w:r>
      <w:r w:rsidRPr="00480E90">
        <w:rPr>
          <w:i/>
          <w:iCs/>
          <w:noProof/>
        </w:rPr>
        <w:t>Organ. Behav.</w:t>
      </w:r>
      <w:r w:rsidRPr="00480E90">
        <w:rPr>
          <w:noProof/>
        </w:rPr>
        <w:t>, 1949, doi: 10.1016/0301-0082(84)90021-2.</w:t>
      </w:r>
    </w:p>
    <w:p w14:paraId="5F8B2A2E" w14:textId="77777777" w:rsidR="00480E90" w:rsidRPr="00480E90" w:rsidRDefault="00480E90" w:rsidP="00480E90">
      <w:pPr>
        <w:widowControl w:val="0"/>
        <w:autoSpaceDE w:val="0"/>
        <w:autoSpaceDN w:val="0"/>
        <w:adjustRightInd w:val="0"/>
        <w:ind w:left="640" w:hanging="640"/>
        <w:rPr>
          <w:noProof/>
        </w:rPr>
      </w:pPr>
      <w:r w:rsidRPr="00480E90">
        <w:rPr>
          <w:noProof/>
        </w:rPr>
        <w:t>[106]</w:t>
      </w:r>
      <w:r w:rsidRPr="00480E90">
        <w:rPr>
          <w:noProof/>
        </w:rPr>
        <w:tab/>
        <w:t xml:space="preserve">F. Rosenblatt, “The perceptron: A probabilistic model for information storage and organization in the brain,” </w:t>
      </w:r>
      <w:r w:rsidRPr="00480E90">
        <w:rPr>
          <w:i/>
          <w:iCs/>
          <w:noProof/>
        </w:rPr>
        <w:t>Psychol. Rev.</w:t>
      </w:r>
      <w:r w:rsidRPr="00480E90">
        <w:rPr>
          <w:noProof/>
        </w:rPr>
        <w:t>, 1958, doi: 10.1037/h0042519.</w:t>
      </w:r>
    </w:p>
    <w:p w14:paraId="78DE1A06" w14:textId="77777777" w:rsidR="00480E90" w:rsidRPr="00480E90" w:rsidRDefault="00480E90" w:rsidP="00480E90">
      <w:pPr>
        <w:widowControl w:val="0"/>
        <w:autoSpaceDE w:val="0"/>
        <w:autoSpaceDN w:val="0"/>
        <w:adjustRightInd w:val="0"/>
        <w:ind w:left="640" w:hanging="640"/>
        <w:rPr>
          <w:noProof/>
        </w:rPr>
      </w:pPr>
      <w:r w:rsidRPr="00480E90">
        <w:rPr>
          <w:noProof/>
        </w:rPr>
        <w:t>[107]</w:t>
      </w:r>
      <w:r w:rsidRPr="00480E90">
        <w:rPr>
          <w:noProof/>
        </w:rPr>
        <w:tab/>
        <w:t xml:space="preserve">D. E. Rumelhart, G. E. Hinton, and R. J. Williams, “Learning representations by back-propagating errors,” </w:t>
      </w:r>
      <w:r w:rsidRPr="00480E90">
        <w:rPr>
          <w:i/>
          <w:iCs/>
          <w:noProof/>
        </w:rPr>
        <w:t>Nature</w:t>
      </w:r>
      <w:r w:rsidRPr="00480E90">
        <w:rPr>
          <w:noProof/>
        </w:rPr>
        <w:t>, 1986, doi: 10.1038/323533a0.</w:t>
      </w:r>
    </w:p>
    <w:p w14:paraId="7B9946EC" w14:textId="77777777" w:rsidR="00480E90" w:rsidRPr="00480E90" w:rsidRDefault="00480E90" w:rsidP="00480E90">
      <w:pPr>
        <w:widowControl w:val="0"/>
        <w:autoSpaceDE w:val="0"/>
        <w:autoSpaceDN w:val="0"/>
        <w:adjustRightInd w:val="0"/>
        <w:ind w:left="640" w:hanging="640"/>
        <w:rPr>
          <w:noProof/>
        </w:rPr>
      </w:pPr>
      <w:r w:rsidRPr="00480E90">
        <w:rPr>
          <w:noProof/>
        </w:rPr>
        <w:t>[108]</w:t>
      </w:r>
      <w:r w:rsidRPr="00480E90">
        <w:rPr>
          <w:noProof/>
        </w:rPr>
        <w:tab/>
        <w:t xml:space="preserve">X. H. Le, H. V. Ho, G. Lee, and S. Jung, “Application of Long Short-Term Memory (LSTM) neural network for flood forecasting,” </w:t>
      </w:r>
      <w:r w:rsidRPr="00480E90">
        <w:rPr>
          <w:i/>
          <w:iCs/>
          <w:noProof/>
        </w:rPr>
        <w:t>Water (Switzerland)</w:t>
      </w:r>
      <w:r w:rsidRPr="00480E90">
        <w:rPr>
          <w:noProof/>
        </w:rPr>
        <w:t>, 2019, doi: 10.3390/w11071387.</w:t>
      </w:r>
    </w:p>
    <w:p w14:paraId="4242B78E" w14:textId="77777777" w:rsidR="00480E90" w:rsidRPr="00480E90" w:rsidRDefault="00480E90" w:rsidP="00480E90">
      <w:pPr>
        <w:widowControl w:val="0"/>
        <w:autoSpaceDE w:val="0"/>
        <w:autoSpaceDN w:val="0"/>
        <w:adjustRightInd w:val="0"/>
        <w:ind w:left="640" w:hanging="640"/>
        <w:rPr>
          <w:noProof/>
        </w:rPr>
      </w:pPr>
      <w:r w:rsidRPr="00480E90">
        <w:rPr>
          <w:noProof/>
        </w:rPr>
        <w:t>[109]</w:t>
      </w:r>
      <w:r w:rsidRPr="00480E90">
        <w:rPr>
          <w:noProof/>
        </w:rPr>
        <w:tab/>
        <w:t xml:space="preserve">M. Munem, T. M. Rubaith Bashar, M. H. Roni, M. Shahriar, T. B. Shawkat, and H. Rahaman, “Electric power load forecasting based on multivariate LSTM neural network using bayesian optimization,” </w:t>
      </w:r>
      <w:r w:rsidRPr="00480E90">
        <w:rPr>
          <w:i/>
          <w:iCs/>
          <w:noProof/>
        </w:rPr>
        <w:t>2020 IEEE Electr. Power Energy Conf. EPEC 2020</w:t>
      </w:r>
      <w:r w:rsidRPr="00480E90">
        <w:rPr>
          <w:noProof/>
        </w:rPr>
        <w:t>, vol. 3, 2020, doi: 10.1109/EPEC48502.2020.9320123.</w:t>
      </w:r>
    </w:p>
    <w:p w14:paraId="1488AB1D" w14:textId="77777777" w:rsidR="00480E90" w:rsidRPr="00480E90" w:rsidRDefault="00480E90" w:rsidP="00480E90">
      <w:pPr>
        <w:widowControl w:val="0"/>
        <w:autoSpaceDE w:val="0"/>
        <w:autoSpaceDN w:val="0"/>
        <w:adjustRightInd w:val="0"/>
        <w:ind w:left="640" w:hanging="640"/>
        <w:rPr>
          <w:noProof/>
        </w:rPr>
      </w:pPr>
      <w:r w:rsidRPr="00480E90">
        <w:rPr>
          <w:noProof/>
        </w:rPr>
        <w:t>[110]</w:t>
      </w:r>
      <w:r w:rsidRPr="00480E90">
        <w:rPr>
          <w:noProof/>
        </w:rPr>
        <w:tab/>
        <w:t xml:space="preserve">V. Dehalwar, A. Kalam, M. L. Kolhe, and A. Zayegh, “Electricity load forecasting for urban area using weather forecast information,” </w:t>
      </w:r>
      <w:r w:rsidRPr="00480E90">
        <w:rPr>
          <w:i/>
          <w:iCs/>
          <w:noProof/>
        </w:rPr>
        <w:t>2016 IEEE Int. Conf. Power Renew. Energy, ICPRE 2016</w:t>
      </w:r>
      <w:r w:rsidRPr="00480E90">
        <w:rPr>
          <w:noProof/>
        </w:rPr>
        <w:t>, pp. 355–359, 2017, doi: 10.1109/ICPRE.2016.7871231.</w:t>
      </w:r>
    </w:p>
    <w:p w14:paraId="5A1939EC" w14:textId="77777777" w:rsidR="00480E90" w:rsidRPr="00480E90" w:rsidRDefault="00480E90" w:rsidP="00480E90">
      <w:pPr>
        <w:widowControl w:val="0"/>
        <w:autoSpaceDE w:val="0"/>
        <w:autoSpaceDN w:val="0"/>
        <w:adjustRightInd w:val="0"/>
        <w:ind w:left="640" w:hanging="640"/>
        <w:rPr>
          <w:noProof/>
        </w:rPr>
      </w:pPr>
      <w:r w:rsidRPr="00480E90">
        <w:rPr>
          <w:noProof/>
        </w:rPr>
        <w:t>[111]</w:t>
      </w:r>
      <w:r w:rsidRPr="00480E90">
        <w:rPr>
          <w:noProof/>
        </w:rPr>
        <w:tab/>
        <w:t xml:space="preserve">A. Si. Walia, “Activation functions and it’s types-Which is better?,” </w:t>
      </w:r>
      <w:r w:rsidRPr="00480E90">
        <w:rPr>
          <w:i/>
          <w:iCs/>
          <w:noProof/>
        </w:rPr>
        <w:t>Towards Data Science</w:t>
      </w:r>
      <w:r w:rsidRPr="00480E90">
        <w:rPr>
          <w:noProof/>
        </w:rPr>
        <w:t>, 2017. .</w:t>
      </w:r>
    </w:p>
    <w:p w14:paraId="14CFEA07" w14:textId="77777777" w:rsidR="00480E90" w:rsidRPr="00480E90" w:rsidRDefault="00480E90" w:rsidP="00480E90">
      <w:pPr>
        <w:widowControl w:val="0"/>
        <w:autoSpaceDE w:val="0"/>
        <w:autoSpaceDN w:val="0"/>
        <w:adjustRightInd w:val="0"/>
        <w:ind w:left="640" w:hanging="640"/>
        <w:rPr>
          <w:noProof/>
        </w:rPr>
      </w:pPr>
      <w:r w:rsidRPr="00480E90">
        <w:rPr>
          <w:noProof/>
        </w:rPr>
        <w:t>[112]</w:t>
      </w:r>
      <w:r w:rsidRPr="00480E90">
        <w:rPr>
          <w:noProof/>
        </w:rPr>
        <w:tab/>
        <w:t>“Concepts — ML Glossary documentation.” https://ml-</w:t>
      </w:r>
      <w:r w:rsidRPr="00480E90">
        <w:rPr>
          <w:noProof/>
        </w:rPr>
        <w:lastRenderedPageBreak/>
        <w:t>cheatsheet.readthedocs.io/en/latest/nn_concepts.html (accessed Nov. 18, 2021).</w:t>
      </w:r>
    </w:p>
    <w:p w14:paraId="0751D97A" w14:textId="77777777" w:rsidR="00480E90" w:rsidRPr="00480E90" w:rsidRDefault="00480E90" w:rsidP="00480E90">
      <w:pPr>
        <w:widowControl w:val="0"/>
        <w:autoSpaceDE w:val="0"/>
        <w:autoSpaceDN w:val="0"/>
        <w:adjustRightInd w:val="0"/>
        <w:ind w:left="640" w:hanging="640"/>
        <w:rPr>
          <w:noProof/>
        </w:rPr>
      </w:pPr>
      <w:r w:rsidRPr="00480E90">
        <w:rPr>
          <w:noProof/>
        </w:rPr>
        <w:t>[113]</w:t>
      </w:r>
      <w:r w:rsidRPr="00480E90">
        <w:rPr>
          <w:noProof/>
        </w:rPr>
        <w:tab/>
        <w:t xml:space="preserve">A. Khotanzad, E. Zhou, and H. Elragal, “A neuro-fuzzy approach to short-term load forecasting in a price-sensitive environment,” </w:t>
      </w:r>
      <w:r w:rsidRPr="00480E90">
        <w:rPr>
          <w:i/>
          <w:iCs/>
          <w:noProof/>
        </w:rPr>
        <w:t>IEEE Trans. Power Syst.</w:t>
      </w:r>
      <w:r w:rsidRPr="00480E90">
        <w:rPr>
          <w:noProof/>
        </w:rPr>
        <w:t>, vol. 17, no. 4, pp. 1273–1282, Nov. 2002, doi: 10.1109/TPWRS.2002.804999.</w:t>
      </w:r>
    </w:p>
    <w:p w14:paraId="6A10C302" w14:textId="77777777" w:rsidR="00480E90" w:rsidRPr="00480E90" w:rsidRDefault="00480E90" w:rsidP="00480E90">
      <w:pPr>
        <w:widowControl w:val="0"/>
        <w:autoSpaceDE w:val="0"/>
        <w:autoSpaceDN w:val="0"/>
        <w:adjustRightInd w:val="0"/>
        <w:ind w:left="640" w:hanging="640"/>
        <w:rPr>
          <w:noProof/>
        </w:rPr>
      </w:pPr>
      <w:r w:rsidRPr="00480E90">
        <w:rPr>
          <w:noProof/>
        </w:rPr>
        <w:t>[114]</w:t>
      </w:r>
      <w:r w:rsidRPr="00480E90">
        <w:rPr>
          <w:noProof/>
        </w:rPr>
        <w:tab/>
        <w:t>P. R. J. Campbell and K. Adamson, “Methodologies for load forecasting,” 2006, doi: 10.1109/IS.2006.348523.</w:t>
      </w:r>
    </w:p>
    <w:p w14:paraId="20160B94" w14:textId="77777777" w:rsidR="00480E90" w:rsidRPr="00480E90" w:rsidRDefault="00480E90" w:rsidP="00480E90">
      <w:pPr>
        <w:widowControl w:val="0"/>
        <w:autoSpaceDE w:val="0"/>
        <w:autoSpaceDN w:val="0"/>
        <w:adjustRightInd w:val="0"/>
        <w:ind w:left="640" w:hanging="640"/>
        <w:rPr>
          <w:noProof/>
        </w:rPr>
      </w:pPr>
      <w:r w:rsidRPr="00480E90">
        <w:rPr>
          <w:noProof/>
        </w:rPr>
        <w:t>[115]</w:t>
      </w:r>
      <w:r w:rsidRPr="00480E90">
        <w:rPr>
          <w:noProof/>
        </w:rPr>
        <w:tab/>
        <w:t xml:space="preserve">B. F. Hobbs, “Analysis of the value for unit commitment of improved load forecasts,” </w:t>
      </w:r>
      <w:r w:rsidRPr="00480E90">
        <w:rPr>
          <w:i/>
          <w:iCs/>
          <w:noProof/>
        </w:rPr>
        <w:t>IEEE Trans. Power Syst.</w:t>
      </w:r>
      <w:r w:rsidRPr="00480E90">
        <w:rPr>
          <w:noProof/>
        </w:rPr>
        <w:t>, 1999, doi: 10.1109/59.801894.</w:t>
      </w:r>
    </w:p>
    <w:p w14:paraId="08C6FD2B" w14:textId="77777777" w:rsidR="00480E90" w:rsidRPr="00480E90" w:rsidRDefault="00480E90" w:rsidP="00480E90">
      <w:pPr>
        <w:widowControl w:val="0"/>
        <w:autoSpaceDE w:val="0"/>
        <w:autoSpaceDN w:val="0"/>
        <w:adjustRightInd w:val="0"/>
        <w:ind w:left="640" w:hanging="640"/>
        <w:rPr>
          <w:noProof/>
        </w:rPr>
      </w:pPr>
      <w:r w:rsidRPr="00480E90">
        <w:rPr>
          <w:noProof/>
        </w:rPr>
        <w:t>[116]</w:t>
      </w:r>
      <w:r w:rsidRPr="00480E90">
        <w:rPr>
          <w:noProof/>
        </w:rPr>
        <w:tab/>
        <w:t xml:space="preserve">Zhang, G., E. Patuwo, and M. Y. Hu, “Forecasting with Artificial neural networds,” </w:t>
      </w:r>
      <w:r w:rsidRPr="00480E90">
        <w:rPr>
          <w:i/>
          <w:iCs/>
          <w:noProof/>
        </w:rPr>
        <w:t>Int. J. Forecast.</w:t>
      </w:r>
      <w:r w:rsidRPr="00480E90">
        <w:rPr>
          <w:noProof/>
        </w:rPr>
        <w:t>, 1998.</w:t>
      </w:r>
    </w:p>
    <w:p w14:paraId="54EB0A46" w14:textId="77777777" w:rsidR="00480E90" w:rsidRPr="00480E90" w:rsidRDefault="00480E90" w:rsidP="00480E90">
      <w:pPr>
        <w:widowControl w:val="0"/>
        <w:autoSpaceDE w:val="0"/>
        <w:autoSpaceDN w:val="0"/>
        <w:adjustRightInd w:val="0"/>
        <w:ind w:left="640" w:hanging="640"/>
        <w:rPr>
          <w:noProof/>
        </w:rPr>
      </w:pPr>
      <w:r w:rsidRPr="00480E90">
        <w:rPr>
          <w:noProof/>
        </w:rPr>
        <w:t>[117]</w:t>
      </w:r>
      <w:r w:rsidRPr="00480E90">
        <w:rPr>
          <w:noProof/>
        </w:rPr>
        <w:tab/>
        <w:t xml:space="preserve">A. D. Papalexopoulos, S. Hao, and T. M. Peng, “An implementation of a neural network based load forecasting model for the EMS,” </w:t>
      </w:r>
      <w:r w:rsidRPr="00480E90">
        <w:rPr>
          <w:i/>
          <w:iCs/>
          <w:noProof/>
        </w:rPr>
        <w:t>IEEE Trans. Power Syst.</w:t>
      </w:r>
      <w:r w:rsidRPr="00480E90">
        <w:rPr>
          <w:noProof/>
        </w:rPr>
        <w:t>, 1994, doi: 10.1109/59.331456.</w:t>
      </w:r>
    </w:p>
    <w:p w14:paraId="57F60D59" w14:textId="77777777" w:rsidR="00480E90" w:rsidRPr="00480E90" w:rsidRDefault="00480E90" w:rsidP="00480E90">
      <w:pPr>
        <w:widowControl w:val="0"/>
        <w:autoSpaceDE w:val="0"/>
        <w:autoSpaceDN w:val="0"/>
        <w:adjustRightInd w:val="0"/>
        <w:ind w:left="640" w:hanging="640"/>
        <w:rPr>
          <w:noProof/>
        </w:rPr>
      </w:pPr>
      <w:r w:rsidRPr="00480E90">
        <w:rPr>
          <w:noProof/>
        </w:rPr>
        <w:t>[118]</w:t>
      </w:r>
      <w:r w:rsidRPr="00480E90">
        <w:rPr>
          <w:noProof/>
        </w:rPr>
        <w:tab/>
        <w:t xml:space="preserve">G. H. Yann LeCun, Yoshua Bengio, “Deep learning (2015), Y. LeCun, Y. Bengio and G. Hinton,” </w:t>
      </w:r>
      <w:r w:rsidRPr="00480E90">
        <w:rPr>
          <w:i/>
          <w:iCs/>
          <w:noProof/>
        </w:rPr>
        <w:t>Nature</w:t>
      </w:r>
      <w:r w:rsidRPr="00480E90">
        <w:rPr>
          <w:noProof/>
        </w:rPr>
        <w:t>, 2015.</w:t>
      </w:r>
    </w:p>
    <w:p w14:paraId="156AFB15" w14:textId="77777777" w:rsidR="00480E90" w:rsidRPr="00480E90" w:rsidRDefault="00480E90" w:rsidP="00480E90">
      <w:pPr>
        <w:widowControl w:val="0"/>
        <w:autoSpaceDE w:val="0"/>
        <w:autoSpaceDN w:val="0"/>
        <w:adjustRightInd w:val="0"/>
        <w:ind w:left="640" w:hanging="640"/>
        <w:rPr>
          <w:noProof/>
        </w:rPr>
      </w:pPr>
      <w:r w:rsidRPr="00480E90">
        <w:rPr>
          <w:noProof/>
        </w:rPr>
        <w:t>[119]</w:t>
      </w:r>
      <w:r w:rsidRPr="00480E90">
        <w:rPr>
          <w:noProof/>
        </w:rPr>
        <w:tab/>
        <w:t xml:space="preserve">G. E. Hinton, S. Osindero, and Y. W. Teh, “A fast learning algorithm for deep belief nets,” </w:t>
      </w:r>
      <w:r w:rsidRPr="00480E90">
        <w:rPr>
          <w:i/>
          <w:iCs/>
          <w:noProof/>
        </w:rPr>
        <w:t>Neural Comput.</w:t>
      </w:r>
      <w:r w:rsidRPr="00480E90">
        <w:rPr>
          <w:noProof/>
        </w:rPr>
        <w:t>, 2006, doi: 10.1162/neco.2006.18.7.1527.</w:t>
      </w:r>
    </w:p>
    <w:p w14:paraId="442F0FBF" w14:textId="77777777" w:rsidR="00480E90" w:rsidRPr="00480E90" w:rsidRDefault="00480E90" w:rsidP="00480E90">
      <w:pPr>
        <w:widowControl w:val="0"/>
        <w:autoSpaceDE w:val="0"/>
        <w:autoSpaceDN w:val="0"/>
        <w:adjustRightInd w:val="0"/>
        <w:ind w:left="640" w:hanging="640"/>
        <w:rPr>
          <w:noProof/>
        </w:rPr>
      </w:pPr>
      <w:r w:rsidRPr="00480E90">
        <w:rPr>
          <w:noProof/>
        </w:rPr>
        <w:t>[120]</w:t>
      </w:r>
      <w:r w:rsidRPr="00480E90">
        <w:rPr>
          <w:noProof/>
        </w:rPr>
        <w:tab/>
        <w:t>S. Suresh, “An Analysis of Short-term Load Forecasting on Residential Buildings Using Deep Learning Models,” Virginia Polytechnic Institute and State University, Blacksburg, 2020.</w:t>
      </w:r>
    </w:p>
    <w:p w14:paraId="5C7BF84A" w14:textId="77777777" w:rsidR="00480E90" w:rsidRPr="00480E90" w:rsidRDefault="00480E90" w:rsidP="00480E90">
      <w:pPr>
        <w:widowControl w:val="0"/>
        <w:autoSpaceDE w:val="0"/>
        <w:autoSpaceDN w:val="0"/>
        <w:adjustRightInd w:val="0"/>
        <w:ind w:left="640" w:hanging="640"/>
        <w:rPr>
          <w:noProof/>
        </w:rPr>
      </w:pPr>
      <w:r w:rsidRPr="00480E90">
        <w:rPr>
          <w:noProof/>
        </w:rPr>
        <w:t>[121]</w:t>
      </w:r>
      <w:r w:rsidRPr="00480E90">
        <w:rPr>
          <w:noProof/>
        </w:rPr>
        <w:tab/>
        <w:t>Y. Bengio, P. Lamblin, D. Popovici, and H. Larochelle, “Greedy layer-wise training of deep networks,” 2007, doi: 10.7551/mitpress/7503.003.0024.</w:t>
      </w:r>
    </w:p>
    <w:p w14:paraId="1AF109EC" w14:textId="77777777" w:rsidR="00480E90" w:rsidRPr="00480E90" w:rsidRDefault="00480E90" w:rsidP="00480E90">
      <w:pPr>
        <w:widowControl w:val="0"/>
        <w:autoSpaceDE w:val="0"/>
        <w:autoSpaceDN w:val="0"/>
        <w:adjustRightInd w:val="0"/>
        <w:ind w:left="640" w:hanging="640"/>
        <w:rPr>
          <w:noProof/>
        </w:rPr>
      </w:pPr>
      <w:r w:rsidRPr="00480E90">
        <w:rPr>
          <w:noProof/>
        </w:rPr>
        <w:t>[122]</w:t>
      </w:r>
      <w:r w:rsidRPr="00480E90">
        <w:rPr>
          <w:noProof/>
        </w:rPr>
        <w:tab/>
        <w:t xml:space="preserve">I. J. Goodfellow, J. Shlens, and C. Szegedy, “Explaining and harnessing adversarial </w:t>
      </w:r>
      <w:r w:rsidRPr="00480E90">
        <w:rPr>
          <w:noProof/>
        </w:rPr>
        <w:lastRenderedPageBreak/>
        <w:t>examples,” 2015.</w:t>
      </w:r>
    </w:p>
    <w:p w14:paraId="2C1670D0" w14:textId="77777777" w:rsidR="00480E90" w:rsidRPr="00480E90" w:rsidRDefault="00480E90" w:rsidP="00480E90">
      <w:pPr>
        <w:widowControl w:val="0"/>
        <w:autoSpaceDE w:val="0"/>
        <w:autoSpaceDN w:val="0"/>
        <w:adjustRightInd w:val="0"/>
        <w:ind w:left="640" w:hanging="640"/>
        <w:rPr>
          <w:noProof/>
        </w:rPr>
      </w:pPr>
      <w:r w:rsidRPr="00480E90">
        <w:rPr>
          <w:noProof/>
        </w:rPr>
        <w:t>[123]</w:t>
      </w:r>
      <w:r w:rsidRPr="00480E90">
        <w:rPr>
          <w:noProof/>
        </w:rPr>
        <w:tab/>
        <w:t>A. Graves, A. R. Mohamed, and G. Hinton, “Speech recognition with deep recurrent neural networks,” 2013, doi: 10.1109/ICASSP.2013.6638947.</w:t>
      </w:r>
    </w:p>
    <w:p w14:paraId="73F29960" w14:textId="77777777" w:rsidR="00480E90" w:rsidRPr="00480E90" w:rsidRDefault="00480E90" w:rsidP="00480E90">
      <w:pPr>
        <w:widowControl w:val="0"/>
        <w:autoSpaceDE w:val="0"/>
        <w:autoSpaceDN w:val="0"/>
        <w:adjustRightInd w:val="0"/>
        <w:ind w:left="640" w:hanging="640"/>
        <w:rPr>
          <w:noProof/>
        </w:rPr>
      </w:pPr>
      <w:r w:rsidRPr="00480E90">
        <w:rPr>
          <w:noProof/>
        </w:rPr>
        <w:t>[124]</w:t>
      </w:r>
      <w:r w:rsidRPr="00480E90">
        <w:rPr>
          <w:noProof/>
        </w:rPr>
        <w:tab/>
        <w:t xml:space="preserve">H. Shi, M. Xu, and R. Li, “Deep Learning for Household Load Forecasting-A Novel Pooling Deep RNN,” </w:t>
      </w:r>
      <w:r w:rsidRPr="00480E90">
        <w:rPr>
          <w:i/>
          <w:iCs/>
          <w:noProof/>
        </w:rPr>
        <w:t>IEEE Trans. Smart Grid</w:t>
      </w:r>
      <w:r w:rsidRPr="00480E90">
        <w:rPr>
          <w:noProof/>
        </w:rPr>
        <w:t>, 2018, doi: 10.1109/TSG.2017.2686012.</w:t>
      </w:r>
    </w:p>
    <w:p w14:paraId="3CF2F275" w14:textId="77777777" w:rsidR="00480E90" w:rsidRPr="00480E90" w:rsidRDefault="00480E90" w:rsidP="00480E90">
      <w:pPr>
        <w:widowControl w:val="0"/>
        <w:autoSpaceDE w:val="0"/>
        <w:autoSpaceDN w:val="0"/>
        <w:adjustRightInd w:val="0"/>
        <w:ind w:left="640" w:hanging="640"/>
        <w:rPr>
          <w:noProof/>
        </w:rPr>
      </w:pPr>
      <w:r w:rsidRPr="00480E90">
        <w:rPr>
          <w:noProof/>
        </w:rPr>
        <w:t>[125]</w:t>
      </w:r>
      <w:r w:rsidRPr="00480E90">
        <w:rPr>
          <w:noProof/>
        </w:rPr>
        <w:tab/>
        <w:t xml:space="preserve">D. Silver, J. Schrittwieser, K. Simonyan, I. A.- Nature, and U. 2017, “Mastering the game of Go without human knowledge,” </w:t>
      </w:r>
      <w:r w:rsidRPr="00480E90">
        <w:rPr>
          <w:i/>
          <w:iCs/>
          <w:noProof/>
        </w:rPr>
        <w:t>Nature</w:t>
      </w:r>
      <w:r w:rsidRPr="00480E90">
        <w:rPr>
          <w:noProof/>
        </w:rPr>
        <w:t>. 2016.</w:t>
      </w:r>
    </w:p>
    <w:p w14:paraId="4F4C52A3" w14:textId="77777777" w:rsidR="00480E90" w:rsidRPr="00480E90" w:rsidRDefault="00480E90" w:rsidP="00480E90">
      <w:pPr>
        <w:widowControl w:val="0"/>
        <w:autoSpaceDE w:val="0"/>
        <w:autoSpaceDN w:val="0"/>
        <w:adjustRightInd w:val="0"/>
        <w:ind w:left="640" w:hanging="640"/>
        <w:rPr>
          <w:noProof/>
        </w:rPr>
      </w:pPr>
      <w:r w:rsidRPr="00480E90">
        <w:rPr>
          <w:noProof/>
        </w:rPr>
        <w:t>[126]</w:t>
      </w:r>
      <w:r w:rsidRPr="00480E90">
        <w:rPr>
          <w:noProof/>
        </w:rPr>
        <w:tab/>
        <w:t xml:space="preserve">V. Mnih </w:t>
      </w:r>
      <w:r w:rsidRPr="00480E90">
        <w:rPr>
          <w:i/>
          <w:iCs/>
          <w:noProof/>
        </w:rPr>
        <w:t>et al.</w:t>
      </w:r>
      <w:r w:rsidRPr="00480E90">
        <w:rPr>
          <w:noProof/>
        </w:rPr>
        <w:t xml:space="preserve">, “Human-level control through deep reinforcement learning,” </w:t>
      </w:r>
      <w:r w:rsidRPr="00480E90">
        <w:rPr>
          <w:i/>
          <w:iCs/>
          <w:noProof/>
        </w:rPr>
        <w:t>Nature</w:t>
      </w:r>
      <w:r w:rsidRPr="00480E90">
        <w:rPr>
          <w:noProof/>
        </w:rPr>
        <w:t>, 2015, doi: 10.1038/nature14236.</w:t>
      </w:r>
    </w:p>
    <w:p w14:paraId="3E0B12C7" w14:textId="77777777" w:rsidR="00480E90" w:rsidRPr="00480E90" w:rsidRDefault="00480E90" w:rsidP="00480E90">
      <w:pPr>
        <w:widowControl w:val="0"/>
        <w:autoSpaceDE w:val="0"/>
        <w:autoSpaceDN w:val="0"/>
        <w:adjustRightInd w:val="0"/>
        <w:ind w:left="640" w:hanging="640"/>
        <w:rPr>
          <w:noProof/>
        </w:rPr>
      </w:pPr>
      <w:r w:rsidRPr="00480E90">
        <w:rPr>
          <w:noProof/>
        </w:rPr>
        <w:t>[127]</w:t>
      </w:r>
      <w:r w:rsidRPr="00480E90">
        <w:rPr>
          <w:noProof/>
        </w:rPr>
        <w:tab/>
        <w:t>A. Gasparin, S. Lukovic, and C. Alippi, “Deep Learning for Time Series Forecasting: The Electric Load Case,” 2019, [Online]. Available: http://arxiv.org/abs/1907.09207.</w:t>
      </w:r>
    </w:p>
    <w:p w14:paraId="49DC34C8" w14:textId="77777777" w:rsidR="00480E90" w:rsidRPr="00480E90" w:rsidRDefault="00480E90" w:rsidP="00480E90">
      <w:pPr>
        <w:widowControl w:val="0"/>
        <w:autoSpaceDE w:val="0"/>
        <w:autoSpaceDN w:val="0"/>
        <w:adjustRightInd w:val="0"/>
        <w:ind w:left="640" w:hanging="640"/>
        <w:rPr>
          <w:noProof/>
        </w:rPr>
      </w:pPr>
      <w:r w:rsidRPr="00480E90">
        <w:rPr>
          <w:noProof/>
        </w:rPr>
        <w:t>[128]</w:t>
      </w:r>
      <w:r w:rsidRPr="00480E90">
        <w:rPr>
          <w:noProof/>
        </w:rPr>
        <w:tab/>
        <w:t xml:space="preserve">C. Gallicchio, A. Micheli, and L. Pedrelli, “Design of deep echo state networks,” </w:t>
      </w:r>
      <w:r w:rsidRPr="00480E90">
        <w:rPr>
          <w:i/>
          <w:iCs/>
          <w:noProof/>
        </w:rPr>
        <w:t>Neural Networks</w:t>
      </w:r>
      <w:r w:rsidRPr="00480E90">
        <w:rPr>
          <w:noProof/>
        </w:rPr>
        <w:t>, 2018, doi: 10.1016/j.neunet.2018.08.002.</w:t>
      </w:r>
    </w:p>
    <w:p w14:paraId="1FE1CA5B" w14:textId="77777777" w:rsidR="00480E90" w:rsidRPr="00480E90" w:rsidRDefault="00480E90" w:rsidP="00480E90">
      <w:pPr>
        <w:widowControl w:val="0"/>
        <w:autoSpaceDE w:val="0"/>
        <w:autoSpaceDN w:val="0"/>
        <w:adjustRightInd w:val="0"/>
        <w:ind w:left="640" w:hanging="640"/>
        <w:rPr>
          <w:noProof/>
        </w:rPr>
      </w:pPr>
      <w:r w:rsidRPr="00480E90">
        <w:rPr>
          <w:noProof/>
        </w:rPr>
        <w:t>[129]</w:t>
      </w:r>
      <w:r w:rsidRPr="00480E90">
        <w:rPr>
          <w:noProof/>
        </w:rPr>
        <w:tab/>
        <w:t xml:space="preserve">C. Tian, J. Ma, C. Zhang, and P. Zhan, “A deep neural network model for short-term load forecast based on long short-term memory network and convolutional neural network,” </w:t>
      </w:r>
      <w:r w:rsidRPr="00480E90">
        <w:rPr>
          <w:i/>
          <w:iCs/>
          <w:noProof/>
        </w:rPr>
        <w:t>Energies</w:t>
      </w:r>
      <w:r w:rsidRPr="00480E90">
        <w:rPr>
          <w:noProof/>
        </w:rPr>
        <w:t>, 2018, doi: 10.3390/en11123493.</w:t>
      </w:r>
    </w:p>
    <w:p w14:paraId="341CB58A" w14:textId="77777777" w:rsidR="00480E90" w:rsidRPr="00480E90" w:rsidRDefault="00480E90" w:rsidP="00480E90">
      <w:pPr>
        <w:widowControl w:val="0"/>
        <w:autoSpaceDE w:val="0"/>
        <w:autoSpaceDN w:val="0"/>
        <w:adjustRightInd w:val="0"/>
        <w:ind w:left="640" w:hanging="640"/>
        <w:rPr>
          <w:noProof/>
        </w:rPr>
      </w:pPr>
      <w:r w:rsidRPr="00480E90">
        <w:rPr>
          <w:noProof/>
        </w:rPr>
        <w:t>[130]</w:t>
      </w:r>
      <w:r w:rsidRPr="00480E90">
        <w:rPr>
          <w:noProof/>
        </w:rPr>
        <w:tab/>
        <w:t>B. Farsi, “On Short-Term Load Forecasting Using Machine Learning Techniques,” Concordia University, 2020.</w:t>
      </w:r>
    </w:p>
    <w:p w14:paraId="4C6D369D" w14:textId="77777777" w:rsidR="00480E90" w:rsidRPr="00480E90" w:rsidRDefault="00480E90" w:rsidP="00480E90">
      <w:pPr>
        <w:widowControl w:val="0"/>
        <w:autoSpaceDE w:val="0"/>
        <w:autoSpaceDN w:val="0"/>
        <w:adjustRightInd w:val="0"/>
        <w:ind w:left="640" w:hanging="640"/>
        <w:rPr>
          <w:noProof/>
        </w:rPr>
      </w:pPr>
      <w:r w:rsidRPr="00480E90">
        <w:rPr>
          <w:noProof/>
        </w:rPr>
        <w:t>[131]</w:t>
      </w:r>
      <w:r w:rsidRPr="00480E90">
        <w:rPr>
          <w:noProof/>
        </w:rPr>
        <w:tab/>
        <w:t xml:space="preserve">C. J. Huang, Y. Shen, Y. H. Chen, and H. C. Chen, “A novel hybrid deep neural network model for short-term electricity price forecasting,” </w:t>
      </w:r>
      <w:r w:rsidRPr="00480E90">
        <w:rPr>
          <w:i/>
          <w:iCs/>
          <w:noProof/>
        </w:rPr>
        <w:t>Int. J. Energy Res.</w:t>
      </w:r>
      <w:r w:rsidRPr="00480E90">
        <w:rPr>
          <w:noProof/>
        </w:rPr>
        <w:t>, 2021, doi: 10.1002/er.5945.</w:t>
      </w:r>
    </w:p>
    <w:p w14:paraId="14D509D1"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[132]</w:t>
      </w:r>
      <w:r w:rsidRPr="00480E90">
        <w:rPr>
          <w:noProof/>
        </w:rPr>
        <w:tab/>
        <w:t xml:space="preserve">C. J. Huang and P. H. Kuo, “Multiple-Input Deep Convolutional Neural Network Model for Short-Term Photovoltaic Power Forecasting,” </w:t>
      </w:r>
      <w:r w:rsidRPr="00480E90">
        <w:rPr>
          <w:i/>
          <w:iCs/>
          <w:noProof/>
        </w:rPr>
        <w:t>IEEE Access</w:t>
      </w:r>
      <w:r w:rsidRPr="00480E90">
        <w:rPr>
          <w:noProof/>
        </w:rPr>
        <w:t>, 2019, doi: 10.1109/ACCESS.2019.2921238.</w:t>
      </w:r>
    </w:p>
    <w:p w14:paraId="4BE6562A" w14:textId="77777777" w:rsidR="00480E90" w:rsidRPr="00480E90" w:rsidRDefault="00480E90" w:rsidP="00480E90">
      <w:pPr>
        <w:widowControl w:val="0"/>
        <w:autoSpaceDE w:val="0"/>
        <w:autoSpaceDN w:val="0"/>
        <w:adjustRightInd w:val="0"/>
        <w:ind w:left="640" w:hanging="640"/>
        <w:rPr>
          <w:noProof/>
        </w:rPr>
      </w:pPr>
      <w:r w:rsidRPr="00480E90">
        <w:rPr>
          <w:noProof/>
        </w:rPr>
        <w:t>[133]</w:t>
      </w:r>
      <w:r w:rsidRPr="00480E90">
        <w:rPr>
          <w:noProof/>
        </w:rPr>
        <w:tab/>
        <w:t>A. Krizhevsky, I. Sutskever, and G. E. Hinton, “ImageNet classification with deep convolutional neural networks,” 2012.</w:t>
      </w:r>
    </w:p>
    <w:p w14:paraId="5E846EC9" w14:textId="77777777" w:rsidR="00480E90" w:rsidRPr="00480E90" w:rsidRDefault="00480E90" w:rsidP="00480E90">
      <w:pPr>
        <w:widowControl w:val="0"/>
        <w:autoSpaceDE w:val="0"/>
        <w:autoSpaceDN w:val="0"/>
        <w:adjustRightInd w:val="0"/>
        <w:ind w:left="640" w:hanging="640"/>
        <w:rPr>
          <w:noProof/>
        </w:rPr>
      </w:pPr>
      <w:r w:rsidRPr="00480E90">
        <w:rPr>
          <w:noProof/>
        </w:rPr>
        <w:t>[134]</w:t>
      </w:r>
      <w:r w:rsidRPr="00480E90">
        <w:rPr>
          <w:noProof/>
        </w:rPr>
        <w:tab/>
        <w:t>K. He, X. Zhang, S. Ren, and J. Sun, “Deep residual learning for image recognition,” 2016, doi: 10.1109/CVPR.2016.90.</w:t>
      </w:r>
    </w:p>
    <w:p w14:paraId="199AF395" w14:textId="77777777" w:rsidR="00480E90" w:rsidRPr="00480E90" w:rsidRDefault="00480E90" w:rsidP="00480E90">
      <w:pPr>
        <w:widowControl w:val="0"/>
        <w:autoSpaceDE w:val="0"/>
        <w:autoSpaceDN w:val="0"/>
        <w:adjustRightInd w:val="0"/>
        <w:ind w:left="640" w:hanging="640"/>
        <w:rPr>
          <w:noProof/>
        </w:rPr>
      </w:pPr>
      <w:r w:rsidRPr="00480E90">
        <w:rPr>
          <w:noProof/>
        </w:rPr>
        <w:t>[135]</w:t>
      </w:r>
      <w:r w:rsidRPr="00480E90">
        <w:rPr>
          <w:noProof/>
        </w:rPr>
        <w:tab/>
        <w:t>C. L. Liu, F. Yin, Q. F. Wang, and D. H. Wang, “ICDAR 2011 Chinese handwriting recognition competition,” 2011, doi: 10.1109/ICDAR.2011.291.</w:t>
      </w:r>
    </w:p>
    <w:p w14:paraId="687F5772" w14:textId="77777777" w:rsidR="00480E90" w:rsidRPr="00480E90" w:rsidRDefault="00480E90" w:rsidP="00480E90">
      <w:pPr>
        <w:widowControl w:val="0"/>
        <w:autoSpaceDE w:val="0"/>
        <w:autoSpaceDN w:val="0"/>
        <w:adjustRightInd w:val="0"/>
        <w:ind w:left="640" w:hanging="640"/>
        <w:rPr>
          <w:noProof/>
        </w:rPr>
      </w:pPr>
      <w:r w:rsidRPr="00480E90">
        <w:rPr>
          <w:noProof/>
        </w:rPr>
        <w:t>[136]</w:t>
      </w:r>
      <w:r w:rsidRPr="00480E90">
        <w:rPr>
          <w:noProof/>
        </w:rPr>
        <w:tab/>
        <w:t>D. C. Cireşan, A. Giusti, L. M. Gambardella, and J. Schmidhuber, “Deep neural networks segment neuronal membranes in electron microscopy images,” 2012.</w:t>
      </w:r>
    </w:p>
    <w:p w14:paraId="784A92B8" w14:textId="77777777" w:rsidR="00480E90" w:rsidRPr="00480E90" w:rsidRDefault="00480E90" w:rsidP="00480E90">
      <w:pPr>
        <w:widowControl w:val="0"/>
        <w:autoSpaceDE w:val="0"/>
        <w:autoSpaceDN w:val="0"/>
        <w:adjustRightInd w:val="0"/>
        <w:ind w:left="640" w:hanging="640"/>
        <w:rPr>
          <w:noProof/>
        </w:rPr>
      </w:pPr>
      <w:r w:rsidRPr="00480E90">
        <w:rPr>
          <w:noProof/>
        </w:rPr>
        <w:t>[137]</w:t>
      </w:r>
      <w:r w:rsidRPr="00480E90">
        <w:rPr>
          <w:noProof/>
        </w:rPr>
        <w:tab/>
        <w:t>D. C. Cireşan, A. Giusti, L. M. Gambardella, and J. Schmidhuber, “Mitosis detection in breast cancer histology images with deep neural networks,” 2013, doi: 10.1007/978-3-642-40763-5_51.</w:t>
      </w:r>
    </w:p>
    <w:p w14:paraId="5FEB82AB" w14:textId="77777777" w:rsidR="00480E90" w:rsidRPr="00480E90" w:rsidRDefault="00480E90" w:rsidP="00480E90">
      <w:pPr>
        <w:widowControl w:val="0"/>
        <w:autoSpaceDE w:val="0"/>
        <w:autoSpaceDN w:val="0"/>
        <w:adjustRightInd w:val="0"/>
        <w:ind w:left="640" w:hanging="640"/>
        <w:rPr>
          <w:noProof/>
        </w:rPr>
      </w:pPr>
      <w:r w:rsidRPr="00480E90">
        <w:rPr>
          <w:noProof/>
        </w:rPr>
        <w:t>[138]</w:t>
      </w:r>
      <w:r w:rsidRPr="00480E90">
        <w:rPr>
          <w:noProof/>
        </w:rPr>
        <w:tab/>
        <w:t>G. E. Dahl, M. Ranzato, A. R. Mohamed, and G. Hinton, “Phone recognition with the mean-covariance restricted Boltzmann machine,” 2010.</w:t>
      </w:r>
    </w:p>
    <w:p w14:paraId="6900D4A0" w14:textId="77777777" w:rsidR="00480E90" w:rsidRPr="00480E90" w:rsidRDefault="00480E90" w:rsidP="00480E90">
      <w:pPr>
        <w:widowControl w:val="0"/>
        <w:autoSpaceDE w:val="0"/>
        <w:autoSpaceDN w:val="0"/>
        <w:adjustRightInd w:val="0"/>
        <w:ind w:left="640" w:hanging="640"/>
        <w:rPr>
          <w:noProof/>
        </w:rPr>
      </w:pPr>
      <w:r w:rsidRPr="00480E90">
        <w:rPr>
          <w:noProof/>
        </w:rPr>
        <w:t>[139]</w:t>
      </w:r>
      <w:r w:rsidRPr="00480E90">
        <w:rPr>
          <w:noProof/>
        </w:rPr>
        <w:tab/>
        <w:t>F. Seide, G. Li, and D. Yu, “Conversational speech transcription using Context-Dependent Deep Neural Networks,” 2011, doi: 10.21437/interspeech.2011-169.</w:t>
      </w:r>
    </w:p>
    <w:p w14:paraId="5FE9FDA7" w14:textId="77777777" w:rsidR="00480E90" w:rsidRPr="00480E90" w:rsidRDefault="00480E90" w:rsidP="00480E90">
      <w:pPr>
        <w:widowControl w:val="0"/>
        <w:autoSpaceDE w:val="0"/>
        <w:autoSpaceDN w:val="0"/>
        <w:adjustRightInd w:val="0"/>
        <w:ind w:left="640" w:hanging="640"/>
        <w:rPr>
          <w:noProof/>
        </w:rPr>
      </w:pPr>
      <w:r w:rsidRPr="00480E90">
        <w:rPr>
          <w:noProof/>
        </w:rPr>
        <w:t>[140]</w:t>
      </w:r>
      <w:r w:rsidRPr="00480E90">
        <w:rPr>
          <w:noProof/>
        </w:rPr>
        <w:tab/>
        <w:t xml:space="preserve">O. Abdel-Hamid, A. R. Mohamed, H. Jiang, L. Deng, G. Penn, and D. Yu, “Convolutional neural networks for speech recognition,” </w:t>
      </w:r>
      <w:r w:rsidRPr="00480E90">
        <w:rPr>
          <w:i/>
          <w:iCs/>
          <w:noProof/>
        </w:rPr>
        <w:t>IEEE Trans. Audio, Speech Lang. Process.</w:t>
      </w:r>
      <w:r w:rsidRPr="00480E90">
        <w:rPr>
          <w:noProof/>
        </w:rPr>
        <w:t>, 2014, doi: 10.1109/TASLP.2014.2339736.</w:t>
      </w:r>
    </w:p>
    <w:p w14:paraId="2EB4CF5A" w14:textId="77777777" w:rsidR="00480E90" w:rsidRPr="00480E90" w:rsidRDefault="00480E90" w:rsidP="00480E90">
      <w:pPr>
        <w:widowControl w:val="0"/>
        <w:autoSpaceDE w:val="0"/>
        <w:autoSpaceDN w:val="0"/>
        <w:adjustRightInd w:val="0"/>
        <w:ind w:left="640" w:hanging="640"/>
        <w:rPr>
          <w:noProof/>
        </w:rPr>
      </w:pPr>
      <w:r w:rsidRPr="00480E90">
        <w:rPr>
          <w:noProof/>
        </w:rPr>
        <w:t>[141]</w:t>
      </w:r>
      <w:r w:rsidRPr="00480E90">
        <w:rPr>
          <w:noProof/>
        </w:rPr>
        <w:tab/>
        <w:t>L. Deng and J. C. Platt, “Ensemble deep learning for speech recognition,” 2014, doi: 10.21437/interspeech.2014-433.</w:t>
      </w:r>
    </w:p>
    <w:p w14:paraId="698387CF"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[142]</w:t>
      </w:r>
      <w:r w:rsidRPr="00480E90">
        <w:rPr>
          <w:noProof/>
        </w:rPr>
        <w:tab/>
        <w:t xml:space="preserve">B. Y. Goodfellow I., “Courville A-Deep learning-MIT (2016),” </w:t>
      </w:r>
      <w:r w:rsidRPr="00480E90">
        <w:rPr>
          <w:i/>
          <w:iCs/>
          <w:noProof/>
        </w:rPr>
        <w:t>Nature</w:t>
      </w:r>
      <w:r w:rsidRPr="00480E90">
        <w:rPr>
          <w:noProof/>
        </w:rPr>
        <w:t>, 2016.</w:t>
      </w:r>
    </w:p>
    <w:p w14:paraId="75FE016A" w14:textId="77777777" w:rsidR="00480E90" w:rsidRPr="00480E90" w:rsidRDefault="00480E90" w:rsidP="00480E90">
      <w:pPr>
        <w:widowControl w:val="0"/>
        <w:autoSpaceDE w:val="0"/>
        <w:autoSpaceDN w:val="0"/>
        <w:adjustRightInd w:val="0"/>
        <w:ind w:left="640" w:hanging="640"/>
        <w:rPr>
          <w:noProof/>
        </w:rPr>
      </w:pPr>
      <w:r w:rsidRPr="00480E90">
        <w:rPr>
          <w:noProof/>
        </w:rPr>
        <w:t>[143]</w:t>
      </w:r>
      <w:r w:rsidRPr="00480E90">
        <w:rPr>
          <w:noProof/>
        </w:rPr>
        <w:tab/>
        <w:t>“Introduction to LSTM Units in RNN | Pluralsight.” https://www.pluralsight.com/guides/introduction-to-lstm-units-in-rnn (accessed Nov. 18, 2021).</w:t>
      </w:r>
    </w:p>
    <w:p w14:paraId="2C892AF5" w14:textId="77777777" w:rsidR="00480E90" w:rsidRPr="00480E90" w:rsidRDefault="00480E90" w:rsidP="00480E90">
      <w:pPr>
        <w:widowControl w:val="0"/>
        <w:autoSpaceDE w:val="0"/>
        <w:autoSpaceDN w:val="0"/>
        <w:adjustRightInd w:val="0"/>
        <w:ind w:left="640" w:hanging="640"/>
        <w:rPr>
          <w:noProof/>
        </w:rPr>
      </w:pPr>
      <w:r w:rsidRPr="00480E90">
        <w:rPr>
          <w:noProof/>
        </w:rPr>
        <w:t>[144]</w:t>
      </w:r>
      <w:r w:rsidRPr="00480E90">
        <w:rPr>
          <w:noProof/>
        </w:rPr>
        <w:tab/>
        <w:t>P. P. Phyo, “Deep Learning for Short-term Electricity Load Forecasting,” Sirindhorn International Institute of Technology, 2018.</w:t>
      </w:r>
    </w:p>
    <w:p w14:paraId="2541BEC4" w14:textId="77777777" w:rsidR="00480E90" w:rsidRPr="00480E90" w:rsidRDefault="00480E90" w:rsidP="00480E90">
      <w:pPr>
        <w:widowControl w:val="0"/>
        <w:autoSpaceDE w:val="0"/>
        <w:autoSpaceDN w:val="0"/>
        <w:adjustRightInd w:val="0"/>
        <w:ind w:left="640" w:hanging="640"/>
        <w:rPr>
          <w:noProof/>
        </w:rPr>
      </w:pPr>
      <w:r w:rsidRPr="00480E90">
        <w:rPr>
          <w:noProof/>
        </w:rPr>
        <w:t>[145]</w:t>
      </w:r>
      <w:r w:rsidRPr="00480E90">
        <w:rPr>
          <w:noProof/>
        </w:rPr>
        <w:tab/>
        <w:t xml:space="preserve">C. Olah, “Understanding LSTM Networks [Blog],” </w:t>
      </w:r>
      <w:r w:rsidRPr="00480E90">
        <w:rPr>
          <w:i/>
          <w:iCs/>
          <w:noProof/>
        </w:rPr>
        <w:t>Web Page</w:t>
      </w:r>
      <w:r w:rsidRPr="00480E90">
        <w:rPr>
          <w:noProof/>
        </w:rPr>
        <w:t>, 2015.</w:t>
      </w:r>
    </w:p>
    <w:p w14:paraId="66401CCC" w14:textId="77777777" w:rsidR="00480E90" w:rsidRPr="00480E90" w:rsidRDefault="00480E90" w:rsidP="00480E90">
      <w:pPr>
        <w:widowControl w:val="0"/>
        <w:autoSpaceDE w:val="0"/>
        <w:autoSpaceDN w:val="0"/>
        <w:adjustRightInd w:val="0"/>
        <w:ind w:left="640" w:hanging="640"/>
        <w:rPr>
          <w:noProof/>
        </w:rPr>
      </w:pPr>
      <w:r w:rsidRPr="00480E90">
        <w:rPr>
          <w:noProof/>
        </w:rPr>
        <w:t>[146]</w:t>
      </w:r>
      <w:r w:rsidRPr="00480E90">
        <w:rPr>
          <w:noProof/>
        </w:rPr>
        <w:tab/>
        <w:t xml:space="preserve">S. Bouktif, A. Fiaz, A. Ouni, and M. A. Serhani, “Optimal deep learning LSTM model for electric load forecasting using feature selection and genetic algorithm: Comparison with machine learning approaches,” </w:t>
      </w:r>
      <w:r w:rsidRPr="00480E90">
        <w:rPr>
          <w:i/>
          <w:iCs/>
          <w:noProof/>
        </w:rPr>
        <w:t>Energies</w:t>
      </w:r>
      <w:r w:rsidRPr="00480E90">
        <w:rPr>
          <w:noProof/>
        </w:rPr>
        <w:t>, 2018, doi: 10.3390/en11071636.</w:t>
      </w:r>
    </w:p>
    <w:p w14:paraId="449DB5C5" w14:textId="77777777" w:rsidR="00480E90" w:rsidRPr="00480E90" w:rsidRDefault="00480E90" w:rsidP="00480E90">
      <w:pPr>
        <w:widowControl w:val="0"/>
        <w:autoSpaceDE w:val="0"/>
        <w:autoSpaceDN w:val="0"/>
        <w:adjustRightInd w:val="0"/>
        <w:ind w:left="640" w:hanging="640"/>
        <w:rPr>
          <w:noProof/>
        </w:rPr>
      </w:pPr>
      <w:r w:rsidRPr="00480E90">
        <w:rPr>
          <w:noProof/>
        </w:rPr>
        <w:t>[147]</w:t>
      </w:r>
      <w:r w:rsidRPr="00480E90">
        <w:rPr>
          <w:noProof/>
        </w:rPr>
        <w:tab/>
        <w:t xml:space="preserve">H. J. Sadaei, P. C. de Lima e Silva, F. G. Guimarães, and M. H. Lee, “Short-term load forecasting by using a combined method of convolutional neural networks and fuzzy time series,” </w:t>
      </w:r>
      <w:r w:rsidRPr="00480E90">
        <w:rPr>
          <w:i/>
          <w:iCs/>
          <w:noProof/>
        </w:rPr>
        <w:t>Energy</w:t>
      </w:r>
      <w:r w:rsidRPr="00480E90">
        <w:rPr>
          <w:noProof/>
        </w:rPr>
        <w:t>, 2019, doi: 10.1016/j.energy.2019.03.081.</w:t>
      </w:r>
    </w:p>
    <w:p w14:paraId="7153237A" w14:textId="77777777" w:rsidR="00480E90" w:rsidRPr="00480E90" w:rsidRDefault="00480E90" w:rsidP="00480E90">
      <w:pPr>
        <w:widowControl w:val="0"/>
        <w:autoSpaceDE w:val="0"/>
        <w:autoSpaceDN w:val="0"/>
        <w:adjustRightInd w:val="0"/>
        <w:ind w:left="640" w:hanging="640"/>
        <w:rPr>
          <w:noProof/>
        </w:rPr>
      </w:pPr>
      <w:r w:rsidRPr="00480E90">
        <w:rPr>
          <w:noProof/>
        </w:rPr>
        <w:t>[148]</w:t>
      </w:r>
      <w:r w:rsidRPr="00480E90">
        <w:rPr>
          <w:noProof/>
        </w:rPr>
        <w:tab/>
        <w:t>I. Koprinska, D. Wu, and Z. Wang, “Convolutional Neural Networks for Energy Time Series Forecasting,” 2018, doi: 10.1109/IJCNN.2018.8489399.</w:t>
      </w:r>
    </w:p>
    <w:p w14:paraId="1D84E227" w14:textId="77777777" w:rsidR="00480E90" w:rsidRPr="00480E90" w:rsidRDefault="00480E90" w:rsidP="00480E90">
      <w:pPr>
        <w:widowControl w:val="0"/>
        <w:autoSpaceDE w:val="0"/>
        <w:autoSpaceDN w:val="0"/>
        <w:adjustRightInd w:val="0"/>
        <w:ind w:left="640" w:hanging="640"/>
        <w:rPr>
          <w:noProof/>
        </w:rPr>
      </w:pPr>
      <w:r w:rsidRPr="00480E90">
        <w:rPr>
          <w:noProof/>
        </w:rPr>
        <w:t>[149]</w:t>
      </w:r>
      <w:r w:rsidRPr="00480E90">
        <w:rPr>
          <w:noProof/>
        </w:rPr>
        <w:tab/>
        <w:t>N. Singh, C. Vyjayanthi, and C. Modi, “Multi-step Short-term Electric Load Forecasting using 2D Convolutional Neural Networks,” 2020, doi: 10.1109/HYDCON48903.2020.9242917.</w:t>
      </w:r>
    </w:p>
    <w:p w14:paraId="0DE4BC20" w14:textId="77777777" w:rsidR="00480E90" w:rsidRPr="00480E90" w:rsidRDefault="00480E90" w:rsidP="00480E90">
      <w:pPr>
        <w:widowControl w:val="0"/>
        <w:autoSpaceDE w:val="0"/>
        <w:autoSpaceDN w:val="0"/>
        <w:adjustRightInd w:val="0"/>
        <w:ind w:left="640" w:hanging="640"/>
        <w:rPr>
          <w:noProof/>
        </w:rPr>
      </w:pPr>
      <w:r w:rsidRPr="00480E90">
        <w:rPr>
          <w:noProof/>
        </w:rPr>
        <w:t>[150]</w:t>
      </w:r>
      <w:r w:rsidRPr="00480E90">
        <w:rPr>
          <w:noProof/>
        </w:rPr>
        <w:tab/>
        <w:t xml:space="preserve">R. Fukuoka, H. Suzuki, T. Kitajima, A. Kuwahara, and T. Yasuno, “Wind Speed Prediction Model Using LSTM and 1D-CNN,” </w:t>
      </w:r>
      <w:r w:rsidRPr="00480E90">
        <w:rPr>
          <w:i/>
          <w:iCs/>
          <w:noProof/>
        </w:rPr>
        <w:t>J. Signal Process.</w:t>
      </w:r>
      <w:r w:rsidRPr="00480E90">
        <w:rPr>
          <w:noProof/>
        </w:rPr>
        <w:t>, 2018, doi: 10.2299/jsp.22.207.</w:t>
      </w:r>
    </w:p>
    <w:p w14:paraId="1B11D5D1" w14:textId="77777777" w:rsidR="00480E90" w:rsidRPr="00480E90" w:rsidRDefault="00480E90" w:rsidP="00480E90">
      <w:pPr>
        <w:widowControl w:val="0"/>
        <w:autoSpaceDE w:val="0"/>
        <w:autoSpaceDN w:val="0"/>
        <w:adjustRightInd w:val="0"/>
        <w:ind w:left="640" w:hanging="640"/>
        <w:rPr>
          <w:noProof/>
        </w:rPr>
      </w:pPr>
      <w:r w:rsidRPr="00480E90">
        <w:rPr>
          <w:noProof/>
        </w:rPr>
        <w:t>[151]</w:t>
      </w:r>
      <w:r w:rsidRPr="00480E90">
        <w:rPr>
          <w:noProof/>
        </w:rPr>
        <w:tab/>
        <w:t xml:space="preserve">A. Brunel </w:t>
      </w:r>
      <w:r w:rsidRPr="00480E90">
        <w:rPr>
          <w:i/>
          <w:iCs/>
          <w:noProof/>
        </w:rPr>
        <w:t>et al.</w:t>
      </w:r>
      <w:r w:rsidRPr="00480E90">
        <w:rPr>
          <w:noProof/>
        </w:rPr>
        <w:t xml:space="preserve">, “A CNN adapted to time series for the classification of </w:t>
      </w:r>
      <w:r w:rsidRPr="00480E90">
        <w:rPr>
          <w:noProof/>
        </w:rPr>
        <w:lastRenderedPageBreak/>
        <w:t>Supernovae,” 2019, doi: 10.2352/ISSN.2470-1173.2019.14.COLOR-090.</w:t>
      </w:r>
    </w:p>
    <w:p w14:paraId="164483A0" w14:textId="77777777" w:rsidR="00480E90" w:rsidRPr="00480E90" w:rsidRDefault="00480E90" w:rsidP="00480E90">
      <w:pPr>
        <w:widowControl w:val="0"/>
        <w:autoSpaceDE w:val="0"/>
        <w:autoSpaceDN w:val="0"/>
        <w:adjustRightInd w:val="0"/>
        <w:ind w:left="640" w:hanging="640"/>
        <w:rPr>
          <w:noProof/>
        </w:rPr>
      </w:pPr>
      <w:r w:rsidRPr="00480E90">
        <w:rPr>
          <w:noProof/>
        </w:rPr>
        <w:t>[152]</w:t>
      </w:r>
      <w:r w:rsidRPr="00480E90">
        <w:rPr>
          <w:noProof/>
        </w:rPr>
        <w:tab/>
        <w:t>M. Imani and H. Ghassemian, “Sequence to Image Transform Based Convolutional Neural Network for Load Forecasting,” 2019, doi: 10.1109/IranianCEE.2019.8786456.</w:t>
      </w:r>
    </w:p>
    <w:p w14:paraId="5D7A5CA7" w14:textId="77777777" w:rsidR="00480E90" w:rsidRPr="00480E90" w:rsidRDefault="00480E90" w:rsidP="00480E90">
      <w:pPr>
        <w:widowControl w:val="0"/>
        <w:autoSpaceDE w:val="0"/>
        <w:autoSpaceDN w:val="0"/>
        <w:adjustRightInd w:val="0"/>
        <w:ind w:left="640" w:hanging="640"/>
        <w:rPr>
          <w:noProof/>
        </w:rPr>
      </w:pPr>
      <w:r w:rsidRPr="00480E90">
        <w:rPr>
          <w:noProof/>
        </w:rPr>
        <w:t>[153]</w:t>
      </w:r>
      <w:r w:rsidRPr="00480E90">
        <w:rPr>
          <w:noProof/>
        </w:rPr>
        <w:tab/>
        <w:t>R. Garg, B. G. Vijay Kumar, G. Carneiro, and I. Reid, “Unsupervised CNN for single view depth estimation: Geometry to the rescue,” 2016, doi: 10.1007/978-3-319-46484-8_45.</w:t>
      </w:r>
    </w:p>
    <w:p w14:paraId="3A41501B" w14:textId="77777777" w:rsidR="00480E90" w:rsidRPr="00480E90" w:rsidRDefault="00480E90" w:rsidP="00480E90">
      <w:pPr>
        <w:widowControl w:val="0"/>
        <w:autoSpaceDE w:val="0"/>
        <w:autoSpaceDN w:val="0"/>
        <w:adjustRightInd w:val="0"/>
        <w:ind w:left="640" w:hanging="640"/>
        <w:rPr>
          <w:noProof/>
        </w:rPr>
      </w:pPr>
      <w:r w:rsidRPr="00480E90">
        <w:rPr>
          <w:noProof/>
        </w:rPr>
        <w:t>[154]</w:t>
      </w:r>
      <w:r w:rsidRPr="00480E90">
        <w:rPr>
          <w:noProof/>
        </w:rPr>
        <w:tab/>
        <w:t>T. T. Um, V. Babakeshizadeh, and D. Kulic, “Exercise motion classification from large-scale wearable sensor data using convolutional neural networks,” 2017, doi: 10.1109/IROS.2017.8206051.</w:t>
      </w:r>
    </w:p>
    <w:p w14:paraId="76AAE2B0" w14:textId="77777777" w:rsidR="00480E90" w:rsidRPr="00480E90" w:rsidRDefault="00480E90" w:rsidP="00480E90">
      <w:pPr>
        <w:widowControl w:val="0"/>
        <w:autoSpaceDE w:val="0"/>
        <w:autoSpaceDN w:val="0"/>
        <w:adjustRightInd w:val="0"/>
        <w:ind w:left="640" w:hanging="640"/>
        <w:rPr>
          <w:noProof/>
        </w:rPr>
      </w:pPr>
      <w:r w:rsidRPr="00480E90">
        <w:rPr>
          <w:noProof/>
        </w:rPr>
        <w:t>[155]</w:t>
      </w:r>
      <w:r w:rsidRPr="00480E90">
        <w:rPr>
          <w:noProof/>
        </w:rPr>
        <w:tab/>
        <w:t>Y. Zhang, S. Roller, and B. C. Wallace, “MGNC-CNN: A simple approach to exploiting multiple word embeddings for sentence classification,” 2016, doi: 10.18653/v1/n16-1178.</w:t>
      </w:r>
    </w:p>
    <w:p w14:paraId="14C773B3" w14:textId="77777777" w:rsidR="00480E90" w:rsidRPr="00480E90" w:rsidRDefault="00480E90" w:rsidP="00480E90">
      <w:pPr>
        <w:widowControl w:val="0"/>
        <w:autoSpaceDE w:val="0"/>
        <w:autoSpaceDN w:val="0"/>
        <w:adjustRightInd w:val="0"/>
        <w:ind w:left="640" w:hanging="640"/>
        <w:rPr>
          <w:noProof/>
        </w:rPr>
      </w:pPr>
      <w:r w:rsidRPr="00480E90">
        <w:rPr>
          <w:noProof/>
        </w:rPr>
        <w:t>[156]</w:t>
      </w:r>
      <w:r w:rsidRPr="00480E90">
        <w:rPr>
          <w:noProof/>
        </w:rPr>
        <w:tab/>
        <w:t xml:space="preserve">E. Gawehn, J. A. Hiss, and G. Schneider, “Deep Learning in Drug Discovery,” </w:t>
      </w:r>
      <w:r w:rsidRPr="00480E90">
        <w:rPr>
          <w:i/>
          <w:iCs/>
          <w:noProof/>
        </w:rPr>
        <w:t>Molecular Informatics</w:t>
      </w:r>
      <w:r w:rsidRPr="00480E90">
        <w:rPr>
          <w:noProof/>
        </w:rPr>
        <w:t>. 2016, doi: 10.1002/minf.201501008.</w:t>
      </w:r>
    </w:p>
    <w:p w14:paraId="42AE53F2" w14:textId="77777777" w:rsidR="00480E90" w:rsidRPr="00480E90" w:rsidRDefault="00480E90" w:rsidP="00480E90">
      <w:pPr>
        <w:widowControl w:val="0"/>
        <w:autoSpaceDE w:val="0"/>
        <w:autoSpaceDN w:val="0"/>
        <w:adjustRightInd w:val="0"/>
        <w:ind w:left="640" w:hanging="640"/>
        <w:rPr>
          <w:noProof/>
        </w:rPr>
      </w:pPr>
      <w:r w:rsidRPr="00480E90">
        <w:rPr>
          <w:noProof/>
        </w:rPr>
        <w:t>[157]</w:t>
      </w:r>
      <w:r w:rsidRPr="00480E90">
        <w:rPr>
          <w:noProof/>
        </w:rPr>
        <w:tab/>
        <w:t xml:space="preserve">S. Shajun Nisha and M. Nagoor Meeral, “Applications of deep learning in biomedical engineering,” </w:t>
      </w:r>
      <w:r w:rsidRPr="00480E90">
        <w:rPr>
          <w:i/>
          <w:iCs/>
          <w:noProof/>
        </w:rPr>
        <w:t>Handb. Deep Learn. Biomed. Eng.</w:t>
      </w:r>
      <w:r w:rsidRPr="00480E90">
        <w:rPr>
          <w:noProof/>
        </w:rPr>
        <w:t>, pp. 245–270, Jan. 2021, doi: 10.1016/B978-0-12-823014-5.00008-9.</w:t>
      </w:r>
    </w:p>
    <w:p w14:paraId="34D7546A" w14:textId="77777777" w:rsidR="00480E90" w:rsidRPr="00480E90" w:rsidRDefault="00480E90" w:rsidP="00480E90">
      <w:pPr>
        <w:widowControl w:val="0"/>
        <w:autoSpaceDE w:val="0"/>
        <w:autoSpaceDN w:val="0"/>
        <w:adjustRightInd w:val="0"/>
        <w:ind w:left="640" w:hanging="640"/>
        <w:rPr>
          <w:noProof/>
        </w:rPr>
      </w:pPr>
      <w:r w:rsidRPr="00480E90">
        <w:rPr>
          <w:noProof/>
        </w:rPr>
        <w:t>[158]</w:t>
      </w:r>
      <w:r w:rsidRPr="00480E90">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43CE36C2" w14:textId="77777777" w:rsidR="00480E90" w:rsidRPr="00480E90" w:rsidRDefault="00480E90" w:rsidP="00480E90">
      <w:pPr>
        <w:widowControl w:val="0"/>
        <w:autoSpaceDE w:val="0"/>
        <w:autoSpaceDN w:val="0"/>
        <w:adjustRightInd w:val="0"/>
        <w:ind w:left="640" w:hanging="640"/>
        <w:rPr>
          <w:noProof/>
        </w:rPr>
      </w:pPr>
      <w:r w:rsidRPr="00480E90">
        <w:rPr>
          <w:noProof/>
        </w:rPr>
        <w:t>[159]</w:t>
      </w:r>
      <w:r w:rsidRPr="00480E90">
        <w:rPr>
          <w:noProof/>
        </w:rPr>
        <w:tab/>
        <w:t xml:space="preserve">“What is max pooling in convolutional neural networks? - Quora,” 2017. </w:t>
      </w:r>
      <w:r w:rsidRPr="00480E90">
        <w:rPr>
          <w:noProof/>
        </w:rPr>
        <w:lastRenderedPageBreak/>
        <w:t>https://www.quora.com/What-is-max-pooling-in-convolutional-neural-networks (accessed Sep. 17, 2021).</w:t>
      </w:r>
    </w:p>
    <w:p w14:paraId="5917788E" w14:textId="77777777" w:rsidR="00480E90" w:rsidRPr="00480E90" w:rsidRDefault="00480E90" w:rsidP="00480E90">
      <w:pPr>
        <w:widowControl w:val="0"/>
        <w:autoSpaceDE w:val="0"/>
        <w:autoSpaceDN w:val="0"/>
        <w:adjustRightInd w:val="0"/>
        <w:ind w:left="640" w:hanging="640"/>
        <w:rPr>
          <w:noProof/>
        </w:rPr>
      </w:pPr>
      <w:r w:rsidRPr="00480E90">
        <w:rPr>
          <w:noProof/>
        </w:rPr>
        <w:t>[160]</w:t>
      </w:r>
      <w:r w:rsidRPr="00480E90">
        <w:rPr>
          <w:noProof/>
        </w:rPr>
        <w:tab/>
        <w:t>“Dispelling the Myth: How Peak Demand REALLY Occurs | Energy Sentry News.” https://energysentry.com/newsletters/dispelling-myth.php (accessed Oct. 24, 2021).</w:t>
      </w:r>
    </w:p>
    <w:p w14:paraId="7478D5BF" w14:textId="77777777" w:rsidR="00480E90" w:rsidRPr="00480E90" w:rsidRDefault="00480E90" w:rsidP="00480E90">
      <w:pPr>
        <w:widowControl w:val="0"/>
        <w:autoSpaceDE w:val="0"/>
        <w:autoSpaceDN w:val="0"/>
        <w:adjustRightInd w:val="0"/>
        <w:ind w:left="640" w:hanging="640"/>
        <w:rPr>
          <w:noProof/>
        </w:rPr>
      </w:pPr>
      <w:r w:rsidRPr="00480E90">
        <w:rPr>
          <w:noProof/>
        </w:rPr>
        <w:t>[161]</w:t>
      </w:r>
      <w:r w:rsidRPr="00480E90">
        <w:rPr>
          <w:noProof/>
        </w:rPr>
        <w:tab/>
        <w:t>“Peak Load &amp; Base Electricity - Understand Differences - EnergyWatch.” https://energywatch-inc.com/peak-load-base-load-electricity/ (accessed Oct. 07, 2021).</w:t>
      </w:r>
    </w:p>
    <w:p w14:paraId="5AACEB62" w14:textId="77777777" w:rsidR="00480E90" w:rsidRPr="00480E90" w:rsidRDefault="00480E90" w:rsidP="00480E90">
      <w:pPr>
        <w:widowControl w:val="0"/>
        <w:autoSpaceDE w:val="0"/>
        <w:autoSpaceDN w:val="0"/>
        <w:adjustRightInd w:val="0"/>
        <w:ind w:left="640" w:hanging="640"/>
        <w:rPr>
          <w:noProof/>
        </w:rPr>
      </w:pPr>
      <w:r w:rsidRPr="00480E90">
        <w:rPr>
          <w:noProof/>
        </w:rPr>
        <w:t>[162]</w:t>
      </w:r>
      <w:r w:rsidRPr="00480E90">
        <w:rPr>
          <w:noProof/>
        </w:rPr>
        <w:tab/>
        <w:t>“Base Load and Peak Load: understanding both concepts.” https://sinovoltaics.com/learning-center/basics/base-load-peak-load/ (accessed Oct. 24, 2021).</w:t>
      </w:r>
    </w:p>
    <w:p w14:paraId="36CEF721" w14:textId="77777777" w:rsidR="00480E90" w:rsidRPr="00480E90" w:rsidRDefault="00480E90" w:rsidP="00480E90">
      <w:pPr>
        <w:widowControl w:val="0"/>
        <w:autoSpaceDE w:val="0"/>
        <w:autoSpaceDN w:val="0"/>
        <w:adjustRightInd w:val="0"/>
        <w:ind w:left="640" w:hanging="640"/>
        <w:rPr>
          <w:noProof/>
        </w:rPr>
      </w:pPr>
      <w:r w:rsidRPr="00480E90">
        <w:rPr>
          <w:noProof/>
        </w:rPr>
        <w:t>[163]</w:t>
      </w:r>
      <w:r w:rsidRPr="00480E90">
        <w:rPr>
          <w:noProof/>
        </w:rPr>
        <w:tab/>
        <w:t>“What is Peak Load? | Aquicore.” https://aquicore.com/blog/what-is-peak-load/ (accessed Oct. 07, 2021).</w:t>
      </w:r>
    </w:p>
    <w:p w14:paraId="3CEB6F60" w14:textId="77777777" w:rsidR="00480E90" w:rsidRPr="00480E90" w:rsidRDefault="00480E90" w:rsidP="00480E90">
      <w:pPr>
        <w:widowControl w:val="0"/>
        <w:autoSpaceDE w:val="0"/>
        <w:autoSpaceDN w:val="0"/>
        <w:adjustRightInd w:val="0"/>
        <w:ind w:left="640" w:hanging="640"/>
        <w:rPr>
          <w:noProof/>
        </w:rPr>
      </w:pPr>
      <w:r w:rsidRPr="00480E90">
        <w:rPr>
          <w:noProof/>
        </w:rPr>
        <w:t>[164]</w:t>
      </w:r>
      <w:r w:rsidRPr="00480E90">
        <w:rPr>
          <w:noProof/>
        </w:rPr>
        <w:tab/>
        <w:t xml:space="preserve">A. Dedinec, S. Filiposka, A. Dedinec, and L. Kocarev, “Deep belief network based electricity load forecasting: An analysis of Macedonian case,” </w:t>
      </w:r>
      <w:r w:rsidRPr="00480E90">
        <w:rPr>
          <w:i/>
          <w:iCs/>
          <w:noProof/>
        </w:rPr>
        <w:t>Energy</w:t>
      </w:r>
      <w:r w:rsidRPr="00480E90">
        <w:rPr>
          <w:noProof/>
        </w:rPr>
        <w:t>, 2016, doi: 10.1016/j.energy.2016.07.090.</w:t>
      </w:r>
    </w:p>
    <w:p w14:paraId="2F1C8D2B" w14:textId="77777777" w:rsidR="00480E90" w:rsidRPr="00480E90" w:rsidRDefault="00480E90" w:rsidP="00480E90">
      <w:pPr>
        <w:widowControl w:val="0"/>
        <w:autoSpaceDE w:val="0"/>
        <w:autoSpaceDN w:val="0"/>
        <w:adjustRightInd w:val="0"/>
        <w:ind w:left="640" w:hanging="640"/>
        <w:rPr>
          <w:noProof/>
        </w:rPr>
      </w:pPr>
      <w:r w:rsidRPr="00480E90">
        <w:rPr>
          <w:noProof/>
        </w:rPr>
        <w:t>[165]</w:t>
      </w:r>
      <w:r w:rsidRPr="00480E90">
        <w:rPr>
          <w:noProof/>
        </w:rPr>
        <w:tab/>
        <w:t>S. Papadopoulos and I. Karakatsanis, “Short-term electricity load forecasting using time series and ensemble learning methods,” 2015, doi: 10.1109/PECI.2015.7064913.</w:t>
      </w:r>
    </w:p>
    <w:p w14:paraId="7560758C" w14:textId="77777777" w:rsidR="00480E90" w:rsidRPr="00480E90" w:rsidRDefault="00480E90" w:rsidP="00480E90">
      <w:pPr>
        <w:widowControl w:val="0"/>
        <w:autoSpaceDE w:val="0"/>
        <w:autoSpaceDN w:val="0"/>
        <w:adjustRightInd w:val="0"/>
        <w:ind w:left="640" w:hanging="640"/>
        <w:rPr>
          <w:noProof/>
        </w:rPr>
      </w:pPr>
      <w:r w:rsidRPr="00480E90">
        <w:rPr>
          <w:noProof/>
        </w:rPr>
        <w:t>[166]</w:t>
      </w:r>
      <w:r w:rsidRPr="00480E90">
        <w:rPr>
          <w:noProof/>
        </w:rPr>
        <w:tab/>
        <w:t xml:space="preserve">W. Kim, Y. Han, K. J. Kim, and K. W. Song, “Electricity load forecasting using advanced feature selection and optimal deep learning model for the variable refrigerant flow systems,” </w:t>
      </w:r>
      <w:r w:rsidRPr="00480E90">
        <w:rPr>
          <w:i/>
          <w:iCs/>
          <w:noProof/>
        </w:rPr>
        <w:t>Energy Reports</w:t>
      </w:r>
      <w:r w:rsidRPr="00480E90">
        <w:rPr>
          <w:noProof/>
        </w:rPr>
        <w:t>, 2020, doi: 10.1016/j.egyr.2020.09.019.</w:t>
      </w:r>
    </w:p>
    <w:p w14:paraId="108A6E47" w14:textId="77777777" w:rsidR="00480E90" w:rsidRPr="00480E90" w:rsidRDefault="00480E90" w:rsidP="00480E90">
      <w:pPr>
        <w:widowControl w:val="0"/>
        <w:autoSpaceDE w:val="0"/>
        <w:autoSpaceDN w:val="0"/>
        <w:adjustRightInd w:val="0"/>
        <w:ind w:left="640" w:hanging="640"/>
        <w:rPr>
          <w:noProof/>
        </w:rPr>
      </w:pPr>
      <w:r w:rsidRPr="00480E90">
        <w:rPr>
          <w:noProof/>
        </w:rPr>
        <w:t>[167]</w:t>
      </w:r>
      <w:r w:rsidRPr="00480E90">
        <w:rPr>
          <w:noProof/>
        </w:rPr>
        <w:tab/>
        <w:t>“Independent Electricity System Operator - Hourly Zonal Demand Report.” http://reports.ieso.ca/public/DemandZonal/ (accessed Jun. 05, 2021).</w:t>
      </w:r>
    </w:p>
    <w:p w14:paraId="29B55B5B"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[168]</w:t>
      </w:r>
      <w:r w:rsidRPr="00480E90">
        <w:rPr>
          <w:noProof/>
        </w:rPr>
        <w:tab/>
        <w:t>“Historical Climate Data - Climate - Environment and Climate Change Canada.” https://climate.weather.gc.ca/ (accessed Jan. 05, 2021).</w:t>
      </w:r>
    </w:p>
    <w:p w14:paraId="2D7E896D" w14:textId="77777777" w:rsidR="00480E90" w:rsidRPr="00480E90" w:rsidRDefault="00480E90" w:rsidP="00480E90">
      <w:pPr>
        <w:widowControl w:val="0"/>
        <w:autoSpaceDE w:val="0"/>
        <w:autoSpaceDN w:val="0"/>
        <w:adjustRightInd w:val="0"/>
        <w:ind w:left="640" w:hanging="640"/>
        <w:rPr>
          <w:noProof/>
        </w:rPr>
      </w:pPr>
      <w:r w:rsidRPr="00480E90">
        <w:rPr>
          <w:noProof/>
        </w:rPr>
        <w:t>[169]</w:t>
      </w:r>
      <w:r w:rsidRPr="00480E90">
        <w:rPr>
          <w:noProof/>
        </w:rPr>
        <w:tab/>
        <w:t xml:space="preserve">D. C. Wu, B. Bahrami Asl, A. Razban, and J. Chen, “Air compressor load forecasting using artificial neural network,” </w:t>
      </w:r>
      <w:r w:rsidRPr="00480E90">
        <w:rPr>
          <w:i/>
          <w:iCs/>
          <w:noProof/>
        </w:rPr>
        <w:t>Expert Syst. Appl.</w:t>
      </w:r>
      <w:r w:rsidRPr="00480E90">
        <w:rPr>
          <w:noProof/>
        </w:rPr>
        <w:t>, 2021, doi: 10.1016/j.eswa.2020.114209.</w:t>
      </w:r>
    </w:p>
    <w:p w14:paraId="6A6AEC7E" w14:textId="77777777" w:rsidR="00480E90" w:rsidRPr="00480E90" w:rsidRDefault="00480E90" w:rsidP="00480E90">
      <w:pPr>
        <w:widowControl w:val="0"/>
        <w:autoSpaceDE w:val="0"/>
        <w:autoSpaceDN w:val="0"/>
        <w:adjustRightInd w:val="0"/>
        <w:ind w:left="640" w:hanging="640"/>
        <w:rPr>
          <w:noProof/>
        </w:rPr>
      </w:pPr>
      <w:r w:rsidRPr="00480E90">
        <w:rPr>
          <w:noProof/>
        </w:rPr>
        <w:t>[170]</w:t>
      </w:r>
      <w:r w:rsidRPr="00480E90">
        <w:rPr>
          <w:noProof/>
        </w:rPr>
        <w:tab/>
        <w:t xml:space="preserve">L. Kuan </w:t>
      </w:r>
      <w:r w:rsidRPr="00480E90">
        <w:rPr>
          <w:i/>
          <w:iCs/>
          <w:noProof/>
        </w:rPr>
        <w:t>et al.</w:t>
      </w:r>
      <w:r w:rsidRPr="00480E90">
        <w:rPr>
          <w:noProof/>
        </w:rPr>
        <w:t>, “Short-term electricity load forecasting method based on multilayered self-normalizing GRU network,” 2017, doi: 10.1109/EI2.2017.8245330.</w:t>
      </w:r>
    </w:p>
    <w:p w14:paraId="22FF8C12" w14:textId="77777777" w:rsidR="00480E90" w:rsidRPr="00480E90" w:rsidRDefault="00480E90" w:rsidP="00480E90">
      <w:pPr>
        <w:widowControl w:val="0"/>
        <w:autoSpaceDE w:val="0"/>
        <w:autoSpaceDN w:val="0"/>
        <w:adjustRightInd w:val="0"/>
        <w:ind w:left="640" w:hanging="640"/>
        <w:rPr>
          <w:noProof/>
        </w:rPr>
      </w:pPr>
      <w:r w:rsidRPr="00480E90">
        <w:rPr>
          <w:noProof/>
        </w:rPr>
        <w:t>[171]</w:t>
      </w:r>
      <w:r w:rsidRPr="00480E90">
        <w:rPr>
          <w:noProof/>
        </w:rPr>
        <w:tab/>
        <w:t>L. Li, K. Ota, and M. Dong, “Everything is image: CNN-based short-term electrical load forecasting for smart grid,” 2017, doi: 10.1109/ISPAN-FCST-ISCC.2017.78.</w:t>
      </w:r>
    </w:p>
    <w:p w14:paraId="40AD5067" w14:textId="77777777" w:rsidR="00480E90" w:rsidRPr="00480E90" w:rsidRDefault="00480E90" w:rsidP="00480E90">
      <w:pPr>
        <w:widowControl w:val="0"/>
        <w:autoSpaceDE w:val="0"/>
        <w:autoSpaceDN w:val="0"/>
        <w:adjustRightInd w:val="0"/>
        <w:ind w:left="640" w:hanging="640"/>
        <w:rPr>
          <w:noProof/>
        </w:rPr>
      </w:pPr>
      <w:r w:rsidRPr="00480E90">
        <w:rPr>
          <w:noProof/>
        </w:rPr>
        <w:t>[172]</w:t>
      </w:r>
      <w:r w:rsidRPr="00480E90">
        <w:rPr>
          <w:noProof/>
        </w:rPr>
        <w:tab/>
        <w:t xml:space="preserve">M. Dong and L. Grumbach, “A Hybrid Distribution Feeder Long-Term Load Forecasting Method Based on Sequence Prediction,” </w:t>
      </w:r>
      <w:r w:rsidRPr="00480E90">
        <w:rPr>
          <w:i/>
          <w:iCs/>
          <w:noProof/>
        </w:rPr>
        <w:t>IEEE Trans. Smart Grid</w:t>
      </w:r>
      <w:r w:rsidRPr="00480E90">
        <w:rPr>
          <w:noProof/>
        </w:rPr>
        <w:t>, 2020, doi: 10.1109/TSG.2019.2924183.</w:t>
      </w:r>
    </w:p>
    <w:p w14:paraId="53F24C4B" w14:textId="77777777" w:rsidR="00480E90" w:rsidRPr="00480E90" w:rsidRDefault="00480E90" w:rsidP="00480E90">
      <w:pPr>
        <w:widowControl w:val="0"/>
        <w:autoSpaceDE w:val="0"/>
        <w:autoSpaceDN w:val="0"/>
        <w:adjustRightInd w:val="0"/>
        <w:ind w:left="640" w:hanging="640"/>
        <w:rPr>
          <w:noProof/>
        </w:rPr>
      </w:pPr>
      <w:r w:rsidRPr="00480E90">
        <w:rPr>
          <w:noProof/>
        </w:rPr>
        <w:t>[173]</w:t>
      </w:r>
      <w:r w:rsidRPr="00480E90">
        <w:rPr>
          <w:noProof/>
        </w:rPr>
        <w:tab/>
        <w:t xml:space="preserve">L. Yin and J. Xie, “Multi-temporal-spatial-scale temporal convolution network for short-term load forecasting of power systems,” </w:t>
      </w:r>
      <w:r w:rsidRPr="00480E90">
        <w:rPr>
          <w:i/>
          <w:iCs/>
          <w:noProof/>
        </w:rPr>
        <w:t>Appl. Energy</w:t>
      </w:r>
      <w:r w:rsidRPr="00480E90">
        <w:rPr>
          <w:noProof/>
        </w:rPr>
        <w:t>, 2021, doi: 10.1016/j.apenergy.2020.116328.</w:t>
      </w:r>
    </w:p>
    <w:p w14:paraId="1165C106" w14:textId="77777777" w:rsidR="00480E90" w:rsidRPr="00480E90" w:rsidRDefault="00480E90" w:rsidP="00480E90">
      <w:pPr>
        <w:widowControl w:val="0"/>
        <w:autoSpaceDE w:val="0"/>
        <w:autoSpaceDN w:val="0"/>
        <w:adjustRightInd w:val="0"/>
        <w:ind w:left="640" w:hanging="640"/>
        <w:rPr>
          <w:noProof/>
        </w:rPr>
      </w:pPr>
      <w:r w:rsidRPr="00480E90">
        <w:rPr>
          <w:noProof/>
        </w:rPr>
        <w:t>[174]</w:t>
      </w:r>
      <w:r w:rsidRPr="00480E90">
        <w:rPr>
          <w:noProof/>
        </w:rPr>
        <w:tab/>
        <w:t xml:space="preserve">S. Panigrahi, Y. Karali, and H. S. Behera, “Normalize Time Series and Forecast using Evolutionary Neural Network,” </w:t>
      </w:r>
      <w:r w:rsidRPr="00480E90">
        <w:rPr>
          <w:i/>
          <w:iCs/>
          <w:noProof/>
        </w:rPr>
        <w:t>Int. J. Comput. Appl.</w:t>
      </w:r>
      <w:r w:rsidRPr="00480E90">
        <w:rPr>
          <w:noProof/>
        </w:rPr>
        <w:t>, 2013.</w:t>
      </w:r>
    </w:p>
    <w:p w14:paraId="07AACC9D" w14:textId="77777777" w:rsidR="00480E90" w:rsidRPr="00480E90" w:rsidRDefault="00480E90" w:rsidP="00480E90">
      <w:pPr>
        <w:widowControl w:val="0"/>
        <w:autoSpaceDE w:val="0"/>
        <w:autoSpaceDN w:val="0"/>
        <w:adjustRightInd w:val="0"/>
        <w:ind w:left="640" w:hanging="640"/>
        <w:rPr>
          <w:noProof/>
        </w:rPr>
      </w:pPr>
      <w:r w:rsidRPr="00480E90">
        <w:rPr>
          <w:noProof/>
        </w:rPr>
        <w:t>[175]</w:t>
      </w:r>
      <w:r w:rsidRPr="00480E90">
        <w:rPr>
          <w:noProof/>
        </w:rPr>
        <w:tab/>
        <w:t xml:space="preserve">M. H. Beale, M. T. Hagan, and H. B. Demuth, </w:t>
      </w:r>
      <w:r w:rsidRPr="00480E90">
        <w:rPr>
          <w:i/>
          <w:iCs/>
          <w:noProof/>
        </w:rPr>
        <w:t xml:space="preserve">Neural Network Toolbox </w:t>
      </w:r>
      <w:r w:rsidRPr="00480E90">
        <w:rPr>
          <w:i/>
          <w:iCs/>
          <w:noProof/>
          <w:vertAlign w:val="superscript"/>
        </w:rPr>
        <w:t>TM</w:t>
      </w:r>
      <w:r w:rsidRPr="00480E90">
        <w:rPr>
          <w:i/>
          <w:iCs/>
          <w:noProof/>
        </w:rPr>
        <w:t xml:space="preserve"> 7 User ’ s Guide</w:t>
      </w:r>
      <w:r w:rsidRPr="00480E90">
        <w:rPr>
          <w:noProof/>
        </w:rPr>
        <w:t>. 2010.</w:t>
      </w:r>
    </w:p>
    <w:p w14:paraId="3E7856D0" w14:textId="77777777" w:rsidR="00480E90" w:rsidRPr="00480E90" w:rsidRDefault="00480E90" w:rsidP="00480E90">
      <w:pPr>
        <w:widowControl w:val="0"/>
        <w:autoSpaceDE w:val="0"/>
        <w:autoSpaceDN w:val="0"/>
        <w:adjustRightInd w:val="0"/>
        <w:ind w:left="640" w:hanging="640"/>
        <w:rPr>
          <w:noProof/>
        </w:rPr>
      </w:pPr>
      <w:r w:rsidRPr="00480E90">
        <w:rPr>
          <w:noProof/>
        </w:rPr>
        <w:t>[176]</w:t>
      </w:r>
      <w:r w:rsidRPr="00480E90">
        <w:rPr>
          <w:noProof/>
        </w:rPr>
        <w:tab/>
        <w:t>“Long short-term memory (LSTM) layer - MATLAB.” https://www.mathworks.com/help/deeplearning/ref/nnet.cnn.layer.lstmlayer.html (accessed Oct. 21, 2021).</w:t>
      </w:r>
    </w:p>
    <w:p w14:paraId="29A730BF"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[177]</w:t>
      </w:r>
      <w:r w:rsidRPr="00480E90">
        <w:rPr>
          <w:noProof/>
        </w:rPr>
        <w:tab/>
        <w:t xml:space="preserve">I. K. M. Jais, A. R. Ismail, and S. Q. Nisa, “Adam Optimization Algorithm for Wide and Deep Neural Network,” </w:t>
      </w:r>
      <w:r w:rsidRPr="00480E90">
        <w:rPr>
          <w:i/>
          <w:iCs/>
          <w:noProof/>
        </w:rPr>
        <w:t>Knowl. Eng. Data Sci.</w:t>
      </w:r>
      <w:r w:rsidRPr="00480E90">
        <w:rPr>
          <w:noProof/>
        </w:rPr>
        <w:t>, 2019, doi: 10.17977/um018v2i12019p41-46.</w:t>
      </w:r>
    </w:p>
    <w:p w14:paraId="0E05D84C" w14:textId="77777777" w:rsidR="00480E90" w:rsidRPr="00480E90" w:rsidRDefault="00480E90" w:rsidP="00480E90">
      <w:pPr>
        <w:widowControl w:val="0"/>
        <w:autoSpaceDE w:val="0"/>
        <w:autoSpaceDN w:val="0"/>
        <w:adjustRightInd w:val="0"/>
        <w:ind w:left="640" w:hanging="640"/>
        <w:rPr>
          <w:noProof/>
        </w:rPr>
      </w:pPr>
      <w:r w:rsidRPr="00480E90">
        <w:rPr>
          <w:noProof/>
        </w:rPr>
        <w:t>[178]</w:t>
      </w:r>
      <w:r w:rsidRPr="00480E90">
        <w:rPr>
          <w:noProof/>
        </w:rPr>
        <w:tab/>
        <w:t xml:space="preserve">M. Barman and N. B. Dev Choudhury, “Season specific approach for short-term load forecasting based on hybrid FA-SVM and similarity concept,” </w:t>
      </w:r>
      <w:r w:rsidRPr="00480E90">
        <w:rPr>
          <w:i/>
          <w:iCs/>
          <w:noProof/>
        </w:rPr>
        <w:t>Energy</w:t>
      </w:r>
      <w:r w:rsidRPr="00480E90">
        <w:rPr>
          <w:noProof/>
        </w:rPr>
        <w:t>, 2019, doi: 10.1016/j.energy.2019.03.010.</w:t>
      </w:r>
    </w:p>
    <w:p w14:paraId="40867144" w14:textId="1368621E" w:rsidR="00287359" w:rsidRDefault="00287359" w:rsidP="00287359">
      <w:pPr>
        <w:sectPr w:rsidR="00287359" w:rsidSect="00CF19C9">
          <w:headerReference w:type="default" r:id="rId167"/>
          <w:footerReference w:type="default" r:id="rId168"/>
          <w:pgSz w:w="12240" w:h="15840" w:code="1"/>
          <w:pgMar w:top="1440" w:right="1440" w:bottom="1440" w:left="2160" w:header="720" w:footer="720" w:gutter="0"/>
          <w:pgNumType w:start="1"/>
          <w:cols w:space="720"/>
          <w:docGrid w:linePitch="360"/>
        </w:sectPr>
      </w:pPr>
      <w:r>
        <w:fldChar w:fldCharType="end"/>
      </w:r>
    </w:p>
    <w:p w14:paraId="00B415E6" w14:textId="5463A99D" w:rsidR="00654DE3" w:rsidRDefault="00AF67B7" w:rsidP="00C92783">
      <w:pPr>
        <w:pStyle w:val="Appendix"/>
      </w:pPr>
      <w:bookmarkStart w:id="489" w:name="_Toc88140655"/>
      <w:r>
        <w:lastRenderedPageBreak/>
        <w:t>Appendix</w:t>
      </w:r>
      <w:bookmarkEnd w:id="489"/>
    </w:p>
    <w:p w14:paraId="187013F8" w14:textId="555EE5A8" w:rsidR="00E93B16" w:rsidRDefault="006143E0" w:rsidP="006438F6">
      <w:pPr>
        <w:pStyle w:val="Heading2"/>
      </w:pPr>
      <w:bookmarkStart w:id="490" w:name="_Toc88140656"/>
      <w:r>
        <w:t xml:space="preserve">1.1 </w:t>
      </w:r>
      <w:r w:rsidR="00B91A69" w:rsidRPr="00B91A69">
        <w:t>The Toronto Dataset's Overall Performance Metrics</w:t>
      </w:r>
      <w:bookmarkEnd w:id="490"/>
    </w:p>
    <w:p w14:paraId="5473D86A" w14:textId="77777777" w:rsidR="00175B13" w:rsidRDefault="00175B13" w:rsidP="00175B13">
      <w:pPr>
        <w:keepNext/>
        <w:jc w:val="center"/>
      </w:pPr>
      <w:r w:rsidRPr="00175B13">
        <w:rPr>
          <w:noProof/>
        </w:rPr>
        <w:drawing>
          <wp:inline distT="0" distB="0" distL="0" distR="0" wp14:anchorId="711AB9BC" wp14:editId="05B832A4">
            <wp:extent cx="5457825" cy="149749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67608" cy="1500183"/>
                    </a:xfrm>
                    <a:prstGeom prst="rect">
                      <a:avLst/>
                    </a:prstGeom>
                    <a:noFill/>
                    <a:ln>
                      <a:noFill/>
                    </a:ln>
                  </pic:spPr>
                </pic:pic>
              </a:graphicData>
            </a:graphic>
          </wp:inline>
        </w:drawing>
      </w:r>
    </w:p>
    <w:p w14:paraId="4E35F579" w14:textId="7E11C6A3" w:rsidR="006143E0" w:rsidRDefault="00175B13" w:rsidP="00175B13">
      <w:pPr>
        <w:pStyle w:val="Caption"/>
        <w:jc w:val="center"/>
      </w:pPr>
      <w:bookmarkStart w:id="491" w:name="_Toc88140672"/>
      <w:r>
        <w:t xml:space="preserve">Table </w:t>
      </w:r>
      <w:r w:rsidR="005D3519">
        <w:fldChar w:fldCharType="begin"/>
      </w:r>
      <w:r w:rsidR="005D3519">
        <w:instrText xml:space="preserve"> SEQ Table \* ARA</w:instrText>
      </w:r>
      <w:r w:rsidR="005D3519">
        <w:instrText xml:space="preserve">BIC </w:instrText>
      </w:r>
      <w:r w:rsidR="005D3519">
        <w:fldChar w:fldCharType="separate"/>
      </w:r>
      <w:r w:rsidR="009A363C">
        <w:rPr>
          <w:noProof/>
        </w:rPr>
        <w:t>14</w:t>
      </w:r>
      <w:r w:rsidR="005D3519">
        <w:rPr>
          <w:noProof/>
        </w:rPr>
        <w:fldChar w:fldCharType="end"/>
      </w:r>
      <w:r>
        <w:t xml:space="preserve"> – The Overall Performance Metrics – Toronto Dataset</w:t>
      </w:r>
      <w:bookmarkEnd w:id="491"/>
    </w:p>
    <w:p w14:paraId="55F5D20F" w14:textId="1433A4DE" w:rsidR="00175B13" w:rsidRDefault="00175B13" w:rsidP="006438F6">
      <w:pPr>
        <w:pStyle w:val="Heading2"/>
      </w:pPr>
      <w:bookmarkStart w:id="492" w:name="_Toc88140657"/>
      <w:r>
        <w:t xml:space="preserve">1.2 </w:t>
      </w:r>
      <w:r w:rsidR="006438F6" w:rsidRPr="00B91A69">
        <w:t xml:space="preserve">The </w:t>
      </w:r>
      <w:r w:rsidR="006438F6">
        <w:t>Ottawa</w:t>
      </w:r>
      <w:r w:rsidR="006438F6" w:rsidRPr="00B91A69">
        <w:t xml:space="preserve"> Dataset's Overall Performance Metrics</w:t>
      </w:r>
      <w:bookmarkEnd w:id="492"/>
    </w:p>
    <w:p w14:paraId="7CB3CE0D" w14:textId="13E1D0E0" w:rsidR="00174E49" w:rsidRDefault="003162DE" w:rsidP="00174E49">
      <w:pPr>
        <w:keepNext/>
        <w:jc w:val="center"/>
      </w:pPr>
      <w:r w:rsidRPr="003162DE">
        <w:rPr>
          <w:noProof/>
        </w:rPr>
        <w:drawing>
          <wp:inline distT="0" distB="0" distL="0" distR="0" wp14:anchorId="6EFD5B51" wp14:editId="1DECAFA9">
            <wp:extent cx="5519700" cy="151447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19700" cy="1514475"/>
                    </a:xfrm>
                    <a:prstGeom prst="rect">
                      <a:avLst/>
                    </a:prstGeom>
                    <a:noFill/>
                    <a:ln>
                      <a:noFill/>
                    </a:ln>
                  </pic:spPr>
                </pic:pic>
              </a:graphicData>
            </a:graphic>
          </wp:inline>
        </w:drawing>
      </w:r>
    </w:p>
    <w:p w14:paraId="09DE96B7" w14:textId="4017B22B" w:rsidR="00175B13" w:rsidRDefault="00174E49" w:rsidP="00174E49">
      <w:pPr>
        <w:pStyle w:val="Caption"/>
        <w:jc w:val="center"/>
      </w:pPr>
      <w:bookmarkStart w:id="493" w:name="_Toc88140673"/>
      <w:r>
        <w:t xml:space="preserve">Table </w:t>
      </w:r>
      <w:r w:rsidR="005D3519">
        <w:fldChar w:fldCharType="begin"/>
      </w:r>
      <w:r w:rsidR="005D3519">
        <w:instrText xml:space="preserve"> SEQ Table \* ARABIC </w:instrText>
      </w:r>
      <w:r w:rsidR="005D3519">
        <w:fldChar w:fldCharType="separate"/>
      </w:r>
      <w:r w:rsidR="009A363C">
        <w:rPr>
          <w:noProof/>
        </w:rPr>
        <w:t>15</w:t>
      </w:r>
      <w:r w:rsidR="005D3519">
        <w:rPr>
          <w:noProof/>
        </w:rPr>
        <w:fldChar w:fldCharType="end"/>
      </w:r>
      <w:r>
        <w:t xml:space="preserve"> - The Overall Performance Metrics – Ottawa Dataset</w:t>
      </w:r>
      <w:bookmarkEnd w:id="493"/>
    </w:p>
    <w:p w14:paraId="4D938477" w14:textId="4875A973" w:rsidR="00033DD7" w:rsidRDefault="00033DD7" w:rsidP="00207C96">
      <w:pPr>
        <w:pStyle w:val="Heading2"/>
      </w:pPr>
      <w:bookmarkStart w:id="494" w:name="_Toc88140658"/>
      <w:r>
        <w:t xml:space="preserve">1.3 </w:t>
      </w:r>
      <w:r w:rsidR="006438F6" w:rsidRPr="00B91A69">
        <w:t xml:space="preserve">The </w:t>
      </w:r>
      <w:r w:rsidR="006438F6">
        <w:t>Saint John</w:t>
      </w:r>
      <w:r w:rsidR="006438F6" w:rsidRPr="00B91A69">
        <w:t xml:space="preserve"> Dataset's Overall Performance Metrics</w:t>
      </w:r>
      <w:bookmarkEnd w:id="494"/>
    </w:p>
    <w:p w14:paraId="06BABDE6" w14:textId="77777777" w:rsidR="003162DE" w:rsidRDefault="003162DE" w:rsidP="003162DE">
      <w:pPr>
        <w:keepNext/>
        <w:jc w:val="center"/>
      </w:pPr>
      <w:r w:rsidRPr="003162DE">
        <w:rPr>
          <w:noProof/>
        </w:rPr>
        <w:drawing>
          <wp:inline distT="0" distB="0" distL="0" distR="0" wp14:anchorId="177FE484" wp14:editId="2942A7F1">
            <wp:extent cx="5276693" cy="14478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82236" cy="1449321"/>
                    </a:xfrm>
                    <a:prstGeom prst="rect">
                      <a:avLst/>
                    </a:prstGeom>
                    <a:noFill/>
                    <a:ln>
                      <a:noFill/>
                    </a:ln>
                  </pic:spPr>
                </pic:pic>
              </a:graphicData>
            </a:graphic>
          </wp:inline>
        </w:drawing>
      </w:r>
    </w:p>
    <w:p w14:paraId="09D84CAA" w14:textId="5FD66728" w:rsidR="00175B13" w:rsidRDefault="003162DE" w:rsidP="00546FAC">
      <w:pPr>
        <w:pStyle w:val="Caption"/>
        <w:jc w:val="center"/>
        <w:rPr>
          <w:highlight w:val="cyan"/>
        </w:rPr>
      </w:pPr>
      <w:bookmarkStart w:id="495" w:name="_Toc88140674"/>
      <w:r>
        <w:t xml:space="preserve">Table </w:t>
      </w:r>
      <w:r w:rsidR="005D3519">
        <w:fldChar w:fldCharType="begin"/>
      </w:r>
      <w:r w:rsidR="005D3519">
        <w:instrText xml:space="preserve"> SEQ Table \* ARABIC </w:instrText>
      </w:r>
      <w:r w:rsidR="005D3519">
        <w:fldChar w:fldCharType="separate"/>
      </w:r>
      <w:r w:rsidR="009A363C">
        <w:rPr>
          <w:noProof/>
        </w:rPr>
        <w:t>16</w:t>
      </w:r>
      <w:r w:rsidR="005D3519">
        <w:rPr>
          <w:noProof/>
        </w:rPr>
        <w:fldChar w:fldCharType="end"/>
      </w:r>
      <w:r>
        <w:t xml:space="preserve"> - The Overall Performance Metrics – Saint John Dataset</w:t>
      </w:r>
      <w:bookmarkEnd w:id="495"/>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496" w:name="_Toc172013004"/>
      <w:r w:rsidRPr="006269F5">
        <w:rPr>
          <w:b/>
          <w:sz w:val="28"/>
        </w:rPr>
        <w:lastRenderedPageBreak/>
        <w:t>Curriculum Vitae</w:t>
      </w:r>
      <w:bookmarkEnd w:id="496"/>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72"/>
      <w:headerReference w:type="default" r:id="rId173"/>
      <w:footerReference w:type="default" r:id="rId174"/>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lulope Olugbenga" w:date="2021-11-17T13:58:00Z" w:initials="TO">
    <w:p w14:paraId="3BA3DE0B" w14:textId="20F11AAE" w:rsidR="00E81BA8" w:rsidRDefault="00E81BA8">
      <w:pPr>
        <w:pStyle w:val="CommentText"/>
      </w:pPr>
      <w:r>
        <w:rPr>
          <w:rStyle w:val="CommentReference"/>
        </w:rPr>
        <w:annotationRef/>
      </w:r>
      <w:r>
        <w:t>DM - Do we need this objective?  Can we not move directly to compare performance?</w:t>
      </w:r>
    </w:p>
  </w:comment>
  <w:comment w:id="12" w:author="Tolulope Olugbenga" w:date="2021-11-17T13:58:00Z" w:initials="TO">
    <w:p w14:paraId="34DE7E67" w14:textId="6A7030F4" w:rsidR="00E81BA8" w:rsidRDefault="00E81BA8">
      <w:pPr>
        <w:pStyle w:val="CommentText"/>
      </w:pPr>
      <w:r>
        <w:rPr>
          <w:rStyle w:val="CommentReference"/>
        </w:rPr>
        <w:annotationRef/>
      </w:r>
      <w:r w:rsidRPr="00E81BA8">
        <w:t>I believe we could leave it in for the time being; it provides context for the reader regarding the datasets we are analyzing and why. We may have to remove it in the future if necessary.</w:t>
      </w:r>
    </w:p>
  </w:comment>
  <w:comment w:id="15" w:author="Dawn MacIsaac" w:date="2021-11-17T07:44:00Z" w:initials="DM">
    <w:p w14:paraId="618551A9" w14:textId="021A6762" w:rsidR="009F156F" w:rsidRDefault="009F156F">
      <w:pPr>
        <w:pStyle w:val="CommentText"/>
      </w:pPr>
      <w:r>
        <w:rPr>
          <w:rStyle w:val="CommentReference"/>
        </w:rPr>
        <w:annotationRef/>
      </w:r>
      <w:r>
        <w:t>Why does this matter?  Can you put this into the context of what the operator needs to manage and how prediction/forecasting can help?  I am not convinced you need a different section for each factor…perhaps just a new paragraph for each?</w:t>
      </w:r>
    </w:p>
  </w:comment>
  <w:comment w:id="16" w:author="Tolulope Olugbenga" w:date="2021-11-18T09:44:00Z" w:initials="TO">
    <w:p w14:paraId="20A7FA88" w14:textId="38D7CFA7" w:rsidR="00845954" w:rsidRDefault="00845954">
      <w:pPr>
        <w:pStyle w:val="CommentText"/>
      </w:pPr>
      <w:r>
        <w:rPr>
          <w:rStyle w:val="CommentReference"/>
        </w:rPr>
        <w:annotationRef/>
      </w:r>
      <w:r w:rsidRPr="00845954">
        <w:t>I believe that having distinct chapters helps the content appear more organized, rather than just a collection of paragraphs discussing various topics. If, however, we choose to condense the content of each section, one paragraph per section may suffice.</w:t>
      </w:r>
    </w:p>
  </w:comment>
  <w:comment w:id="24" w:author="Dawn MacIsaac" w:date="2021-11-17T07:58:00Z" w:initials="DM">
    <w:p w14:paraId="7AF409D2" w14:textId="2C8169D1" w:rsidR="00076604" w:rsidRDefault="00076604">
      <w:pPr>
        <w:pStyle w:val="CommentText"/>
      </w:pPr>
      <w:r>
        <w:rPr>
          <w:rStyle w:val="CommentReference"/>
        </w:rPr>
        <w:annotationRef/>
      </w:r>
      <w:r>
        <w:t>Same as previous section – do we need individualized sections for each of these, or do paragraphs suffice to separate them.</w:t>
      </w:r>
    </w:p>
  </w:comment>
  <w:comment w:id="56" w:author="Dawn MacIsaac" w:date="2021-11-17T07:49:00Z" w:initials="DM">
    <w:p w14:paraId="6BB20B1D" w14:textId="77777777" w:rsidR="004737B0" w:rsidRDefault="004737B0" w:rsidP="004737B0">
      <w:pPr>
        <w:pStyle w:val="CommentText"/>
      </w:pPr>
      <w:r>
        <w:rPr>
          <w:rStyle w:val="CommentReference"/>
        </w:rPr>
        <w:annotationRef/>
      </w:r>
      <w:r>
        <w:t>We need to talk about this – I am not sure what you mean by cycle time…and why you have specified 15 minutes?</w:t>
      </w:r>
    </w:p>
  </w:comment>
  <w:comment w:id="64" w:author="Dawn MacIsaac" w:date="2021-11-19T04:16:00Z" w:initials="DM">
    <w:p w14:paraId="59D50165" w14:textId="42B18831" w:rsidR="00E14926" w:rsidRDefault="00E14926">
      <w:pPr>
        <w:pStyle w:val="CommentText"/>
      </w:pPr>
      <w:r>
        <w:rPr>
          <w:rStyle w:val="CommentReference"/>
        </w:rPr>
        <w:annotationRef/>
      </w:r>
      <w:r>
        <w:t>Start time, end time, duration?  Actually, we probably don’t need the last sentence here – we will explain it in our methods anyways.</w:t>
      </w:r>
    </w:p>
  </w:comment>
  <w:comment w:id="79" w:author="Dawn MacIsaac" w:date="2021-11-19T04:18:00Z" w:initials="DM">
    <w:p w14:paraId="2FF58D59" w14:textId="5F52D4F9" w:rsidR="00E14926" w:rsidRDefault="00E14926">
      <w:pPr>
        <w:pStyle w:val="CommentText"/>
      </w:pPr>
      <w:r>
        <w:rPr>
          <w:rStyle w:val="CommentReference"/>
        </w:rPr>
        <w:annotationRef/>
      </w:r>
      <w:r>
        <w:t>Data is plural, so its always ‘data are…’  But set is singular, so its ‘the data set is….’  But, remember – what you did should be in past tense.  Thus, this should be ‘these data were included…’, or ‘this data set was included…’</w:t>
      </w:r>
    </w:p>
  </w:comment>
  <w:comment w:id="90" w:author="Dawn MacIsaac" w:date="2021-11-19T04:28:00Z" w:initials="DM">
    <w:p w14:paraId="0693695F" w14:textId="4EDEA3D5" w:rsidR="00E95CD8" w:rsidRDefault="00E95CD8">
      <w:pPr>
        <w:pStyle w:val="CommentText"/>
      </w:pPr>
      <w:r>
        <w:rPr>
          <w:rStyle w:val="CommentReference"/>
        </w:rPr>
        <w:annotationRef/>
      </w:r>
      <w:r>
        <w:t>Choose a sample rate where we can see the data (its not all blurred together)</w:t>
      </w:r>
    </w:p>
  </w:comment>
  <w:comment w:id="102" w:author="Dawn MacIsaac" w:date="2021-11-19T04:33:00Z" w:initials="DM">
    <w:p w14:paraId="2AFC0551" w14:textId="77777777" w:rsidR="00D93A74" w:rsidRDefault="00D93A74">
      <w:pPr>
        <w:pStyle w:val="CommentText"/>
      </w:pPr>
      <w:r>
        <w:rPr>
          <w:rStyle w:val="CommentReference"/>
        </w:rPr>
        <w:annotationRef/>
      </w:r>
      <w:r>
        <w:t>In general your equations seem to be very large.  Can we change them so that the font matches the size of your regular text</w:t>
      </w:r>
      <w:r w:rsidR="001C30F5">
        <w:t xml:space="preserve">  (EVERYWHERE in the document)</w:t>
      </w:r>
      <w:r>
        <w:t xml:space="preserve">?  Also </w:t>
      </w:r>
      <w:proofErr w:type="spellStart"/>
      <w:r>
        <w:t>actv</w:t>
      </w:r>
      <w:proofErr w:type="spellEnd"/>
      <w:r>
        <w:t xml:space="preserve"> is italics but </w:t>
      </w:r>
      <w:proofErr w:type="spellStart"/>
      <w:r>
        <w:t>minv</w:t>
      </w:r>
      <w:proofErr w:type="spellEnd"/>
      <w:r>
        <w:t xml:space="preserve"> and </w:t>
      </w:r>
      <w:proofErr w:type="spellStart"/>
      <w:r>
        <w:t>maxv</w:t>
      </w:r>
      <w:proofErr w:type="spellEnd"/>
      <w:r>
        <w:t xml:space="preserve"> are not, AND v is separated from min and max, but not act.  Adjust for </w:t>
      </w:r>
      <w:r w:rsidR="001C30F5">
        <w:t>consistency.</w:t>
      </w:r>
    </w:p>
    <w:p w14:paraId="7B6352E6" w14:textId="77777777" w:rsidR="001C30F5" w:rsidRDefault="001C30F5">
      <w:pPr>
        <w:pStyle w:val="CommentText"/>
      </w:pPr>
    </w:p>
    <w:p w14:paraId="0CFB9FF6" w14:textId="111CD4AF" w:rsidR="001C30F5" w:rsidRDefault="001C30F5">
      <w:pPr>
        <w:pStyle w:val="CommentText"/>
      </w:pPr>
      <w:r>
        <w:t>And also, can we move the equation number further over to the right?</w:t>
      </w:r>
    </w:p>
  </w:comment>
  <w:comment w:id="116" w:author="Dawn MacIsaac" w:date="2021-11-19T04:40:00Z" w:initials="DM">
    <w:p w14:paraId="259DFD3A" w14:textId="77777777" w:rsidR="001C30F5" w:rsidRDefault="001C30F5">
      <w:pPr>
        <w:pStyle w:val="CommentText"/>
      </w:pPr>
      <w:r>
        <w:rPr>
          <w:rStyle w:val="CommentReference"/>
        </w:rPr>
        <w:annotationRef/>
      </w:r>
      <w:r>
        <w:t xml:space="preserve">How many…be </w:t>
      </w:r>
      <w:proofErr w:type="spellStart"/>
      <w:r>
        <w:t>specific.</w:t>
      </w:r>
      <w:r w:rsidR="005B102C">
        <w:t>we</w:t>
      </w:r>
      <w:proofErr w:type="spellEnd"/>
      <w:r w:rsidR="005B102C">
        <w:t xml:space="preserve"> may need to talk for me to understand this…did your predicting series keep getting longer, or did you shift your start sample, or something else?  If it is forecaster specific (which I think it is), we shouldn’t start with these details (since we can’t actually provide them).  You could simply say something like:</w:t>
      </w:r>
    </w:p>
    <w:p w14:paraId="59EBAE84" w14:textId="77777777" w:rsidR="005B102C" w:rsidRDefault="005B102C">
      <w:pPr>
        <w:pStyle w:val="CommentText"/>
      </w:pPr>
    </w:p>
    <w:p w14:paraId="1E35FFF7" w14:textId="5E68D232" w:rsidR="005B102C" w:rsidRDefault="00856EF5">
      <w:pPr>
        <w:pStyle w:val="CommentText"/>
      </w:pPr>
      <w:r>
        <w:t xml:space="preserve">Detailed configurations for each of the benchmark forecasters are described below.  </w:t>
      </w:r>
      <w:r w:rsidR="005B102C">
        <w:t xml:space="preserve">All forecasters were </w:t>
      </w:r>
      <w:r>
        <w:t>configured</w:t>
      </w:r>
      <w:r w:rsidR="005B102C">
        <w:t xml:space="preserve"> to </w:t>
      </w:r>
      <w:r>
        <w:t xml:space="preserve">make 1 day ahead forecasts.  </w:t>
      </w:r>
    </w:p>
  </w:comment>
  <w:comment w:id="128" w:author="Dawn MacIsaac" w:date="2021-11-19T04:52:00Z" w:initials="DM">
    <w:p w14:paraId="329190DD" w14:textId="083E5DC6" w:rsidR="008431D3" w:rsidRDefault="008431D3">
      <w:pPr>
        <w:pStyle w:val="CommentText"/>
      </w:pPr>
      <w:r>
        <w:rPr>
          <w:rStyle w:val="CommentReference"/>
        </w:rPr>
        <w:annotationRef/>
      </w:r>
      <w:r>
        <w:t>Use whatever variable you use to specify lag.  Be consistent across forecasters if you can, but let commonly used variable names for each forecaster be your priority.</w:t>
      </w:r>
    </w:p>
  </w:comment>
  <w:comment w:id="138" w:author="Dawn MacIsaac" w:date="2021-11-19T07:41:00Z" w:initials="DM">
    <w:p w14:paraId="04891CA1" w14:textId="22DD40ED" w:rsidR="009216E5" w:rsidRDefault="009216E5">
      <w:pPr>
        <w:pStyle w:val="CommentText"/>
      </w:pPr>
      <w:r>
        <w:rPr>
          <w:rStyle w:val="CommentReference"/>
        </w:rPr>
        <w:annotationRef/>
      </w:r>
      <w:r>
        <w:t>Is this right and represented in a typical way?  Add an equation number.</w:t>
      </w:r>
    </w:p>
  </w:comment>
  <w:comment w:id="178" w:author="Dawn MacIsaac" w:date="2021-11-19T04:56:00Z" w:initials="DM">
    <w:p w14:paraId="2A46D65B" w14:textId="0705EEED" w:rsidR="00E13127" w:rsidRDefault="00E13127">
      <w:pPr>
        <w:pStyle w:val="CommentText"/>
      </w:pPr>
      <w:r>
        <w:rPr>
          <w:rStyle w:val="CommentReference"/>
        </w:rPr>
        <w:annotationRef/>
      </w:r>
      <w:r>
        <w:t>Hourly lag variables:  descriptions should say ‘Load demand lag value for lag = 24 hours (1 day) ’ and ‘Load demand lag value for lag = 168 hours (1 week) ’</w:t>
      </w:r>
    </w:p>
  </w:comment>
  <w:comment w:id="179" w:author="Dawn MacIsaac" w:date="2021-11-19T07:44:00Z" w:initials="DM">
    <w:p w14:paraId="254E5CD3" w14:textId="5654551C" w:rsidR="001349C4" w:rsidRDefault="001349C4">
      <w:pPr>
        <w:pStyle w:val="CommentText"/>
      </w:pPr>
      <w:r>
        <w:rPr>
          <w:rStyle w:val="CommentReference"/>
        </w:rPr>
        <w:annotationRef/>
      </w:r>
      <w:r>
        <w:t>You can include the variable used to represent the factor in the equation, in the table.</w:t>
      </w:r>
    </w:p>
  </w:comment>
  <w:comment w:id="229" w:author="Dawn MacIsaac" w:date="2021-11-19T08:16:00Z" w:initials="DM">
    <w:p w14:paraId="7F37C765" w14:textId="685B593C" w:rsidR="00C90009" w:rsidRDefault="00C90009">
      <w:pPr>
        <w:pStyle w:val="CommentText"/>
      </w:pPr>
      <w:r>
        <w:rPr>
          <w:rStyle w:val="CommentReference"/>
        </w:rPr>
        <w:annotationRef/>
      </w:r>
      <w:r>
        <w:t xml:space="preserve">Remember – make the </w:t>
      </w:r>
      <w:proofErr w:type="spellStart"/>
      <w:r>
        <w:t>parrameters</w:t>
      </w:r>
      <w:proofErr w:type="spellEnd"/>
      <w:r>
        <w:t xml:space="preserve"> in your equations smaller,</w:t>
      </w:r>
    </w:p>
  </w:comment>
  <w:comment w:id="266" w:author="Dawn MacIsaac" w:date="2021-11-19T05:15:00Z" w:initials="DM">
    <w:p w14:paraId="22484E4E" w14:textId="0836E135" w:rsidR="00595010" w:rsidRDefault="00A1123B">
      <w:pPr>
        <w:pStyle w:val="CommentText"/>
      </w:pPr>
      <w:r>
        <w:rPr>
          <w:rStyle w:val="CommentReference"/>
        </w:rPr>
        <w:annotationRef/>
      </w:r>
      <w:r>
        <w:t xml:space="preserve">Don’t use pictures for your tables…just insert a table.  This way we can keep their format </w:t>
      </w:r>
      <w:r w:rsidR="00595010">
        <w:t>consistent.</w:t>
      </w:r>
    </w:p>
  </w:comment>
  <w:comment w:id="277" w:author="Dawn MacIsaac" w:date="2021-11-19T07:07:00Z" w:initials="DM">
    <w:p w14:paraId="49803580" w14:textId="0A05771E" w:rsidR="00FD7B39" w:rsidRDefault="00FD7B39">
      <w:pPr>
        <w:pStyle w:val="CommentText"/>
      </w:pPr>
      <w:r>
        <w:rPr>
          <w:rStyle w:val="CommentReference"/>
        </w:rPr>
        <w:annotationRef/>
      </w:r>
      <w:r>
        <w:t>I would like to meet to discuss these…I am still not convinced you have the right differencing order…you will need to convince me.  Once I am convinced, you can explain your parameter choice based on the plots you show.</w:t>
      </w:r>
    </w:p>
  </w:comment>
  <w:comment w:id="267" w:author="Dawn MacIsaac" w:date="2021-11-19T08:12:00Z" w:initials="DM">
    <w:p w14:paraId="5355F744" w14:textId="5BA639B8" w:rsidR="00EF0903" w:rsidRDefault="00EF0903">
      <w:pPr>
        <w:pStyle w:val="CommentText"/>
      </w:pPr>
      <w:r>
        <w:rPr>
          <w:rStyle w:val="CommentReference"/>
        </w:rPr>
        <w:annotationRef/>
      </w:r>
      <w:r>
        <w:t>Let’s move this to an appendix.  It needs some work before I am convinced we have the right model parameters.</w:t>
      </w:r>
    </w:p>
  </w:comment>
  <w:comment w:id="301" w:author="Dawn MacIsaac" w:date="2021-11-19T08:28:00Z" w:initials="DM">
    <w:p w14:paraId="6C3FA377" w14:textId="630656BC" w:rsidR="00D94F79" w:rsidRDefault="00D94F79">
      <w:pPr>
        <w:pStyle w:val="CommentText"/>
      </w:pPr>
      <w:r>
        <w:rPr>
          <w:rStyle w:val="CommentReference"/>
        </w:rPr>
        <w:annotationRef/>
      </w:r>
      <w:r>
        <w:t xml:space="preserve">Can we provide a diagram for one or both of these?  I suspect only 1 is necessary because they are both </w:t>
      </w:r>
      <w:r w:rsidR="00361535">
        <w:t>very similar.  We don’t need the full details, just something to help the reader remember what the inputs are, what the output layer looks like (activation function), and that the hidden layer isn’t fully connected (what activation functions are used here, and how are the connections set up?)</w:t>
      </w:r>
    </w:p>
  </w:comment>
  <w:comment w:id="312" w:author="Dawn MacIsaac" w:date="2021-11-19T08:26:00Z" w:initials="DM">
    <w:p w14:paraId="4A3BF06A" w14:textId="54D97AD5" w:rsidR="00D94F79" w:rsidRDefault="00D94F79">
      <w:pPr>
        <w:pStyle w:val="CommentText"/>
      </w:pPr>
      <w:r>
        <w:rPr>
          <w:rStyle w:val="CommentReference"/>
        </w:rPr>
        <w:annotationRef/>
      </w:r>
      <w:r>
        <w:rPr>
          <w:rStyle w:val="CommentReference"/>
        </w:rPr>
        <w:t>See if you can move the reference into the section in Chapter 2.</w:t>
      </w:r>
    </w:p>
  </w:comment>
  <w:comment w:id="315" w:author="Dawn MacIsaac" w:date="2021-11-19T08:34:00Z" w:initials="DM">
    <w:p w14:paraId="4C476C04" w14:textId="1D235578" w:rsidR="00361535" w:rsidRDefault="00361535">
      <w:pPr>
        <w:pStyle w:val="CommentText"/>
      </w:pPr>
      <w:r>
        <w:rPr>
          <w:rStyle w:val="CommentReference"/>
        </w:rPr>
        <w:annotationRef/>
      </w:r>
      <w:r>
        <w:t>Just add a sentence in at the end indicating that</w:t>
      </w:r>
      <w:r w:rsidR="00B11C6E">
        <w:t xml:space="preserve"> the configuration was fine tuned at the end, by taking into consideration…then list all the comparisons you made (</w:t>
      </w:r>
      <w:proofErr w:type="spellStart"/>
      <w:r w:rsidR="00B11C6E">
        <w:t>trainign</w:t>
      </w:r>
      <w:proofErr w:type="spellEnd"/>
      <w:r w:rsidR="00B11C6E">
        <w:t xml:space="preserve"> method, activation functions, and anything else)</w:t>
      </w:r>
    </w:p>
  </w:comment>
  <w:comment w:id="316" w:author="Dawn MacIsaac" w:date="2021-11-19T08:31:00Z" w:initials="DM">
    <w:p w14:paraId="0142EB62" w14:textId="6F48F2FE" w:rsidR="00361535" w:rsidRDefault="00361535">
      <w:pPr>
        <w:pStyle w:val="CommentText"/>
      </w:pPr>
      <w:r>
        <w:rPr>
          <w:rStyle w:val="CommentReference"/>
        </w:rPr>
        <w:annotationRef/>
      </w:r>
      <w:r>
        <w:t xml:space="preserve">So its not fully connected!  This is in 1 of the </w:t>
      </w:r>
      <w:proofErr w:type="spellStart"/>
      <w:r>
        <w:t>ANNs</w:t>
      </w:r>
      <w:proofErr w:type="spellEnd"/>
      <w:r>
        <w:t>, not in total, right?</w:t>
      </w:r>
    </w:p>
  </w:comment>
  <w:comment w:id="317" w:author="Dawn MacIsaac" w:date="2021-11-19T08:35:00Z" w:initials="DM">
    <w:p w14:paraId="2287D807" w14:textId="6A135896" w:rsidR="00B11C6E" w:rsidRDefault="00B11C6E">
      <w:pPr>
        <w:pStyle w:val="CommentText"/>
      </w:pPr>
      <w:r>
        <w:rPr>
          <w:rStyle w:val="CommentReference"/>
        </w:rPr>
        <w:annotationRef/>
      </w:r>
      <w:r>
        <w:t>See comment above</w:t>
      </w:r>
    </w:p>
  </w:comment>
  <w:comment w:id="318" w:author="Dawn MacIsaac" w:date="2021-11-19T08:47:00Z" w:initials="DM">
    <w:p w14:paraId="74F93DAA" w14:textId="05FA970B" w:rsidR="008A0FF1" w:rsidRDefault="008A0FF1">
      <w:pPr>
        <w:pStyle w:val="CommentText"/>
      </w:pPr>
      <w:r>
        <w:rPr>
          <w:rStyle w:val="CommentReference"/>
        </w:rPr>
        <w:annotationRef/>
      </w:r>
      <w:r>
        <w:t xml:space="preserve">We don’t include the </w:t>
      </w:r>
      <w:proofErr w:type="spellStart"/>
      <w:r>
        <w:t>coeeficient</w:t>
      </w:r>
      <w:proofErr w:type="spellEnd"/>
      <w:r>
        <w:t xml:space="preserve"> estimates for the previous models, so I am not sure why we are including these here.  Having said that, I think it may be prudent to include that information…but let’s put it in a appendix – Appendix B:  Fully Specified </w:t>
      </w:r>
      <w:r w:rsidR="00E22DDD">
        <w:t xml:space="preserve">Forecaster </w:t>
      </w:r>
      <w:r>
        <w:t>Models.</w:t>
      </w:r>
    </w:p>
  </w:comment>
  <w:comment w:id="321" w:author="Dawn MacIsaac" w:date="2021-11-19T08:44:00Z" w:initials="DM">
    <w:p w14:paraId="6E77EBD0" w14:textId="0A4DDC8C" w:rsidR="009916F7" w:rsidRDefault="009916F7">
      <w:pPr>
        <w:pStyle w:val="CommentText"/>
      </w:pPr>
      <w:r>
        <w:rPr>
          <w:rStyle w:val="CommentReference"/>
        </w:rPr>
        <w:annotationRef/>
      </w:r>
      <w:r>
        <w:t>So I guess this is the diagram I was asking for at the start of this section</w:t>
      </w:r>
      <w:r w:rsidR="008A0FF1">
        <w:t>.  I’d prefer a more custom one…this is a bulky diagram and doesn’t really express that much…In the very least, could we annotate it to include more information?  We should talk to figure out what to add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A3DE0B" w15:done="0"/>
  <w15:commentEx w15:paraId="34DE7E67" w15:paraIdParent="3BA3DE0B" w15:done="0"/>
  <w15:commentEx w15:paraId="618551A9" w15:done="0"/>
  <w15:commentEx w15:paraId="20A7FA88" w15:paraIdParent="618551A9" w15:done="0"/>
  <w15:commentEx w15:paraId="7AF409D2" w15:done="0"/>
  <w15:commentEx w15:paraId="6BB20B1D" w15:done="0"/>
  <w15:commentEx w15:paraId="59D50165" w15:done="0"/>
  <w15:commentEx w15:paraId="2FF58D59" w15:done="0"/>
  <w15:commentEx w15:paraId="0693695F" w15:done="0"/>
  <w15:commentEx w15:paraId="0CFB9FF6" w15:done="0"/>
  <w15:commentEx w15:paraId="1E35FFF7" w15:done="0"/>
  <w15:commentEx w15:paraId="329190DD" w15:done="0"/>
  <w15:commentEx w15:paraId="04891CA1" w15:done="0"/>
  <w15:commentEx w15:paraId="2A46D65B" w15:done="0"/>
  <w15:commentEx w15:paraId="254E5CD3" w15:done="0"/>
  <w15:commentEx w15:paraId="7F37C765" w15:done="0"/>
  <w15:commentEx w15:paraId="22484E4E" w15:done="0"/>
  <w15:commentEx w15:paraId="49803580" w15:done="0"/>
  <w15:commentEx w15:paraId="5355F744" w15:done="0"/>
  <w15:commentEx w15:paraId="6C3FA377" w15:done="0"/>
  <w15:commentEx w15:paraId="4A3BF06A" w15:done="0"/>
  <w15:commentEx w15:paraId="4C476C04" w15:done="0"/>
  <w15:commentEx w15:paraId="0142EB62" w15:done="0"/>
  <w15:commentEx w15:paraId="2287D807" w15:done="0"/>
  <w15:commentEx w15:paraId="74F93DAA" w15:done="0"/>
  <w15:commentEx w15:paraId="6E77EB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8909" w16cex:dateUtc="2021-11-17T17:58:00Z"/>
  <w16cex:commentExtensible w16cex:durableId="253F890C" w16cex:dateUtc="2021-11-17T17:58:00Z"/>
  <w16cex:commentExtensible w16cex:durableId="253F314A" w16cex:dateUtc="2021-11-17T11:44:00Z"/>
  <w16cex:commentExtensible w16cex:durableId="25409EE5" w16cex:dateUtc="2021-11-18T13:44:00Z"/>
  <w16cex:commentExtensible w16cex:durableId="253F34A9" w16cex:dateUtc="2021-11-17T11:58:00Z"/>
  <w16cex:commentExtensible w16cex:durableId="253F3298" w16cex:dateUtc="2021-11-17T11:49:00Z"/>
  <w16cex:commentExtensible w16cex:durableId="2541A3AF" w16cex:dateUtc="2021-11-19T08:16:00Z"/>
  <w16cex:commentExtensible w16cex:durableId="2541A412" w16cex:dateUtc="2021-11-19T08:18:00Z"/>
  <w16cex:commentExtensible w16cex:durableId="2541A659" w16cex:dateUtc="2021-11-19T08:28:00Z"/>
  <w16cex:commentExtensible w16cex:durableId="2541A797" w16cex:dateUtc="2021-11-19T08:33:00Z"/>
  <w16cex:commentExtensible w16cex:durableId="2541A929" w16cex:dateUtc="2021-11-19T08:40:00Z"/>
  <w16cex:commentExtensible w16cex:durableId="2541AC0C" w16cex:dateUtc="2021-11-19T08:52:00Z"/>
  <w16cex:commentExtensible w16cex:durableId="2541D3B1" w16cex:dateUtc="2021-11-19T11:41:00Z"/>
  <w16cex:commentExtensible w16cex:durableId="2541ACE5" w16cex:dateUtc="2021-11-19T08:56:00Z"/>
  <w16cex:commentExtensible w16cex:durableId="2541D46D" w16cex:dateUtc="2021-11-19T11:44:00Z"/>
  <w16cex:commentExtensible w16cex:durableId="2541DBE1" w16cex:dateUtc="2021-11-19T12:16:00Z"/>
  <w16cex:commentExtensible w16cex:durableId="2541B18C" w16cex:dateUtc="2021-11-19T09:15:00Z"/>
  <w16cex:commentExtensible w16cex:durableId="2541CB9D" w16cex:dateUtc="2021-11-19T11:07:00Z"/>
  <w16cex:commentExtensible w16cex:durableId="2541DB07" w16cex:dateUtc="2021-11-19T12:12:00Z"/>
  <w16cex:commentExtensible w16cex:durableId="2541DEC0" w16cex:dateUtc="2021-11-19T12:28:00Z"/>
  <w16cex:commentExtensible w16cex:durableId="2541DE23" w16cex:dateUtc="2021-11-19T12:26:00Z"/>
  <w16cex:commentExtensible w16cex:durableId="2541E002" w16cex:dateUtc="2021-11-19T12:34:00Z"/>
  <w16cex:commentExtensible w16cex:durableId="2541DF64" w16cex:dateUtc="2021-11-19T12:31:00Z"/>
  <w16cex:commentExtensible w16cex:durableId="2541E04D" w16cex:dateUtc="2021-11-19T12:35:00Z"/>
  <w16cex:commentExtensible w16cex:durableId="2541E331" w16cex:dateUtc="2021-11-19T12:47:00Z"/>
  <w16cex:commentExtensible w16cex:durableId="2541E26D" w16cex:dateUtc="2021-11-19T1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A3DE0B" w16cid:durableId="253F8909"/>
  <w16cid:commentId w16cid:paraId="34DE7E67" w16cid:durableId="253F890C"/>
  <w16cid:commentId w16cid:paraId="618551A9" w16cid:durableId="253F314A"/>
  <w16cid:commentId w16cid:paraId="20A7FA88" w16cid:durableId="25409EE5"/>
  <w16cid:commentId w16cid:paraId="7AF409D2" w16cid:durableId="253F34A9"/>
  <w16cid:commentId w16cid:paraId="6BB20B1D" w16cid:durableId="253F3298"/>
  <w16cid:commentId w16cid:paraId="59D50165" w16cid:durableId="2541A3AF"/>
  <w16cid:commentId w16cid:paraId="2FF58D59" w16cid:durableId="2541A412"/>
  <w16cid:commentId w16cid:paraId="0693695F" w16cid:durableId="2541A659"/>
  <w16cid:commentId w16cid:paraId="0CFB9FF6" w16cid:durableId="2541A797"/>
  <w16cid:commentId w16cid:paraId="1E35FFF7" w16cid:durableId="2541A929"/>
  <w16cid:commentId w16cid:paraId="329190DD" w16cid:durableId="2541AC0C"/>
  <w16cid:commentId w16cid:paraId="04891CA1" w16cid:durableId="2541D3B1"/>
  <w16cid:commentId w16cid:paraId="2A46D65B" w16cid:durableId="2541ACE5"/>
  <w16cid:commentId w16cid:paraId="254E5CD3" w16cid:durableId="2541D46D"/>
  <w16cid:commentId w16cid:paraId="7F37C765" w16cid:durableId="2541DBE1"/>
  <w16cid:commentId w16cid:paraId="22484E4E" w16cid:durableId="2541B18C"/>
  <w16cid:commentId w16cid:paraId="49803580" w16cid:durableId="2541CB9D"/>
  <w16cid:commentId w16cid:paraId="5355F744" w16cid:durableId="2541DB07"/>
  <w16cid:commentId w16cid:paraId="6C3FA377" w16cid:durableId="2541DEC0"/>
  <w16cid:commentId w16cid:paraId="4A3BF06A" w16cid:durableId="2541DE23"/>
  <w16cid:commentId w16cid:paraId="4C476C04" w16cid:durableId="2541E002"/>
  <w16cid:commentId w16cid:paraId="0142EB62" w16cid:durableId="2541DF64"/>
  <w16cid:commentId w16cid:paraId="2287D807" w16cid:durableId="2541E04D"/>
  <w16cid:commentId w16cid:paraId="74F93DAA" w16cid:durableId="2541E331"/>
  <w16cid:commentId w16cid:paraId="6E77EBD0" w16cid:durableId="2541E2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5744C" w14:textId="77777777" w:rsidR="005D3519" w:rsidRDefault="005D3519">
      <w:r>
        <w:separator/>
      </w:r>
    </w:p>
    <w:p w14:paraId="0D3B64F9" w14:textId="77777777" w:rsidR="005D3519" w:rsidRDefault="005D3519"/>
    <w:p w14:paraId="3A9D645F" w14:textId="77777777" w:rsidR="005D3519" w:rsidRDefault="005D3519"/>
    <w:p w14:paraId="43206807" w14:textId="77777777" w:rsidR="005D3519" w:rsidRDefault="005D3519"/>
    <w:p w14:paraId="4D43B460" w14:textId="77777777" w:rsidR="005D3519" w:rsidRDefault="005D3519"/>
    <w:p w14:paraId="396BACEE" w14:textId="77777777" w:rsidR="005D3519" w:rsidRDefault="005D3519"/>
    <w:p w14:paraId="72D5E912" w14:textId="77777777" w:rsidR="005D3519" w:rsidRDefault="005D3519"/>
    <w:p w14:paraId="135B43BD" w14:textId="77777777" w:rsidR="005D3519" w:rsidRDefault="005D3519"/>
    <w:p w14:paraId="2F42683A" w14:textId="77777777" w:rsidR="005D3519" w:rsidRDefault="005D3519"/>
  </w:endnote>
  <w:endnote w:type="continuationSeparator" w:id="0">
    <w:p w14:paraId="5C84BC2C" w14:textId="77777777" w:rsidR="005D3519" w:rsidRDefault="005D3519">
      <w:r>
        <w:continuationSeparator/>
      </w:r>
    </w:p>
    <w:p w14:paraId="6B33C34A" w14:textId="77777777" w:rsidR="005D3519" w:rsidRDefault="005D3519"/>
    <w:p w14:paraId="3BD7EFE2" w14:textId="77777777" w:rsidR="005D3519" w:rsidRDefault="005D3519"/>
    <w:p w14:paraId="661A90A2" w14:textId="77777777" w:rsidR="005D3519" w:rsidRDefault="005D3519"/>
    <w:p w14:paraId="242B8765" w14:textId="77777777" w:rsidR="005D3519" w:rsidRDefault="005D3519"/>
    <w:p w14:paraId="34F600CA" w14:textId="77777777" w:rsidR="005D3519" w:rsidRDefault="005D3519"/>
    <w:p w14:paraId="5C8909B7" w14:textId="77777777" w:rsidR="005D3519" w:rsidRDefault="005D3519"/>
    <w:p w14:paraId="1046A480" w14:textId="77777777" w:rsidR="005D3519" w:rsidRDefault="005D3519"/>
    <w:p w14:paraId="01216F03" w14:textId="77777777" w:rsidR="005D3519" w:rsidRDefault="005D35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8836E" w14:textId="77777777" w:rsidR="005D3519" w:rsidRDefault="005D3519">
      <w:r>
        <w:separator/>
      </w:r>
    </w:p>
    <w:p w14:paraId="12B6D9EC" w14:textId="77777777" w:rsidR="005D3519" w:rsidRDefault="005D3519"/>
  </w:footnote>
  <w:footnote w:type="continuationSeparator" w:id="0">
    <w:p w14:paraId="34EA9662" w14:textId="77777777" w:rsidR="005D3519" w:rsidRDefault="005D3519">
      <w:r>
        <w:continuationSeparator/>
      </w:r>
    </w:p>
    <w:p w14:paraId="26981082" w14:textId="77777777" w:rsidR="005D3519" w:rsidRDefault="005D3519"/>
  </w:footnote>
  <w:footnote w:type="continuationNotice" w:id="1">
    <w:p w14:paraId="4247DE5E" w14:textId="77777777" w:rsidR="005D3519" w:rsidRPr="00C92783" w:rsidRDefault="005D3519" w:rsidP="00C92783">
      <w:pPr>
        <w:pStyle w:val="Footer"/>
      </w:pPr>
    </w:p>
    <w:p w14:paraId="5A2A9157" w14:textId="77777777" w:rsidR="005D3519" w:rsidRDefault="005D35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5"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2"/>
  </w:num>
  <w:num w:numId="12">
    <w:abstractNumId w:val="20"/>
  </w:num>
  <w:num w:numId="13">
    <w:abstractNumId w:val="36"/>
  </w:num>
  <w:num w:numId="14">
    <w:abstractNumId w:val="27"/>
  </w:num>
  <w:num w:numId="15">
    <w:abstractNumId w:val="18"/>
  </w:num>
  <w:num w:numId="16">
    <w:abstractNumId w:val="37"/>
  </w:num>
  <w:num w:numId="17">
    <w:abstractNumId w:val="40"/>
  </w:num>
  <w:num w:numId="18">
    <w:abstractNumId w:val="26"/>
  </w:num>
  <w:num w:numId="19">
    <w:abstractNumId w:val="34"/>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6"/>
  </w:num>
  <w:num w:numId="27">
    <w:abstractNumId w:val="38"/>
  </w:num>
  <w:num w:numId="28">
    <w:abstractNumId w:val="44"/>
  </w:num>
  <w:num w:numId="29">
    <w:abstractNumId w:val="17"/>
  </w:num>
  <w:num w:numId="30">
    <w:abstractNumId w:val="30"/>
  </w:num>
  <w:num w:numId="31">
    <w:abstractNumId w:val="39"/>
  </w:num>
  <w:num w:numId="32">
    <w:abstractNumId w:val="13"/>
  </w:num>
  <w:num w:numId="33">
    <w:abstractNumId w:val="32"/>
  </w:num>
  <w:num w:numId="34">
    <w:abstractNumId w:val="35"/>
  </w:num>
  <w:num w:numId="35">
    <w:abstractNumId w:val="22"/>
  </w:num>
  <w:num w:numId="36">
    <w:abstractNumId w:val="21"/>
  </w:num>
  <w:num w:numId="37">
    <w:abstractNumId w:val="15"/>
  </w:num>
  <w:num w:numId="38">
    <w:abstractNumId w:val="12"/>
  </w:num>
  <w:num w:numId="39">
    <w:abstractNumId w:val="24"/>
  </w:num>
  <w:num w:numId="40">
    <w:abstractNumId w:val="43"/>
  </w:num>
  <w:num w:numId="41">
    <w:abstractNumId w:val="28"/>
  </w:num>
  <w:num w:numId="42">
    <w:abstractNumId w:val="31"/>
  </w:num>
  <w:num w:numId="43">
    <w:abstractNumId w:val="41"/>
  </w:num>
  <w:num w:numId="44">
    <w:abstractNumId w:val="16"/>
  </w:num>
  <w:num w:numId="45">
    <w:abstractNumId w:val="33"/>
  </w:num>
  <w:num w:numId="46">
    <w:abstractNumId w:val="25"/>
  </w:num>
  <w:num w:numId="47">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lulope Olugbenga">
    <w15:presenceInfo w15:providerId="Windows Live" w15:userId="2b6513319c3ec8db"/>
  </w15:person>
  <w15:person w15:author="Dawn MacIsaac">
    <w15:presenceInfo w15:providerId="AD" w15:userId="S::dmac@unb.ca::04f604b3-34bc-430e-a023-d159ba488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a8FAE9665UtAAAA"/>
  </w:docVars>
  <w:rsids>
    <w:rsidRoot w:val="008C4389"/>
    <w:rsid w:val="00001230"/>
    <w:rsid w:val="00001AB6"/>
    <w:rsid w:val="00002690"/>
    <w:rsid w:val="00002A22"/>
    <w:rsid w:val="00003AED"/>
    <w:rsid w:val="00003D0F"/>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971"/>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75A"/>
    <w:rsid w:val="00050D22"/>
    <w:rsid w:val="00051B56"/>
    <w:rsid w:val="00051D04"/>
    <w:rsid w:val="0005318D"/>
    <w:rsid w:val="00054300"/>
    <w:rsid w:val="00054D25"/>
    <w:rsid w:val="00055946"/>
    <w:rsid w:val="000559FB"/>
    <w:rsid w:val="00056CED"/>
    <w:rsid w:val="0005712F"/>
    <w:rsid w:val="00060729"/>
    <w:rsid w:val="000609CB"/>
    <w:rsid w:val="00060E43"/>
    <w:rsid w:val="00062BBE"/>
    <w:rsid w:val="00064CC3"/>
    <w:rsid w:val="00065BAC"/>
    <w:rsid w:val="00065E97"/>
    <w:rsid w:val="00066B36"/>
    <w:rsid w:val="00066CAF"/>
    <w:rsid w:val="000672A0"/>
    <w:rsid w:val="0006755F"/>
    <w:rsid w:val="00070492"/>
    <w:rsid w:val="000705F4"/>
    <w:rsid w:val="0007061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3A00"/>
    <w:rsid w:val="00083EEB"/>
    <w:rsid w:val="00084775"/>
    <w:rsid w:val="00085058"/>
    <w:rsid w:val="00085109"/>
    <w:rsid w:val="00085CF4"/>
    <w:rsid w:val="00087018"/>
    <w:rsid w:val="0008758E"/>
    <w:rsid w:val="000904D6"/>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C36"/>
    <w:rsid w:val="000B1138"/>
    <w:rsid w:val="000B209D"/>
    <w:rsid w:val="000B213C"/>
    <w:rsid w:val="000B32A1"/>
    <w:rsid w:val="000B46F1"/>
    <w:rsid w:val="000B4A17"/>
    <w:rsid w:val="000B4DF9"/>
    <w:rsid w:val="000B57A7"/>
    <w:rsid w:val="000B5951"/>
    <w:rsid w:val="000B5D4C"/>
    <w:rsid w:val="000B6682"/>
    <w:rsid w:val="000B6A34"/>
    <w:rsid w:val="000B6B7A"/>
    <w:rsid w:val="000B7A5A"/>
    <w:rsid w:val="000B7D78"/>
    <w:rsid w:val="000C0298"/>
    <w:rsid w:val="000C1535"/>
    <w:rsid w:val="000C19D2"/>
    <w:rsid w:val="000C22DD"/>
    <w:rsid w:val="000C320D"/>
    <w:rsid w:val="000C3614"/>
    <w:rsid w:val="000C3947"/>
    <w:rsid w:val="000C480B"/>
    <w:rsid w:val="000C575A"/>
    <w:rsid w:val="000C57BB"/>
    <w:rsid w:val="000C65FE"/>
    <w:rsid w:val="000C6874"/>
    <w:rsid w:val="000C704E"/>
    <w:rsid w:val="000C7391"/>
    <w:rsid w:val="000D0515"/>
    <w:rsid w:val="000D07CB"/>
    <w:rsid w:val="000D17B6"/>
    <w:rsid w:val="000D280C"/>
    <w:rsid w:val="000D2A41"/>
    <w:rsid w:val="000D4110"/>
    <w:rsid w:val="000D4162"/>
    <w:rsid w:val="000D4540"/>
    <w:rsid w:val="000D46B0"/>
    <w:rsid w:val="000D4AAE"/>
    <w:rsid w:val="000D5076"/>
    <w:rsid w:val="000D5A1D"/>
    <w:rsid w:val="000D662F"/>
    <w:rsid w:val="000D78E7"/>
    <w:rsid w:val="000E0567"/>
    <w:rsid w:val="000E13C8"/>
    <w:rsid w:val="000E1DCC"/>
    <w:rsid w:val="000E2104"/>
    <w:rsid w:val="000E478D"/>
    <w:rsid w:val="000E5A42"/>
    <w:rsid w:val="000E7939"/>
    <w:rsid w:val="000F035F"/>
    <w:rsid w:val="000F09C0"/>
    <w:rsid w:val="000F0BDB"/>
    <w:rsid w:val="000F156C"/>
    <w:rsid w:val="000F2742"/>
    <w:rsid w:val="000F3D48"/>
    <w:rsid w:val="000F42B2"/>
    <w:rsid w:val="000F4580"/>
    <w:rsid w:val="000F4654"/>
    <w:rsid w:val="000F4EF8"/>
    <w:rsid w:val="000F62DF"/>
    <w:rsid w:val="000F6966"/>
    <w:rsid w:val="000F72A8"/>
    <w:rsid w:val="0010026B"/>
    <w:rsid w:val="00100391"/>
    <w:rsid w:val="001004CE"/>
    <w:rsid w:val="00101567"/>
    <w:rsid w:val="00103328"/>
    <w:rsid w:val="001042B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C1B"/>
    <w:rsid w:val="00130E7E"/>
    <w:rsid w:val="001316D0"/>
    <w:rsid w:val="0013197E"/>
    <w:rsid w:val="00132553"/>
    <w:rsid w:val="001331BA"/>
    <w:rsid w:val="001349C4"/>
    <w:rsid w:val="001350B8"/>
    <w:rsid w:val="00135693"/>
    <w:rsid w:val="00135BBA"/>
    <w:rsid w:val="00136209"/>
    <w:rsid w:val="00136262"/>
    <w:rsid w:val="001365CD"/>
    <w:rsid w:val="00136FC3"/>
    <w:rsid w:val="0014008E"/>
    <w:rsid w:val="00140391"/>
    <w:rsid w:val="00142014"/>
    <w:rsid w:val="00142447"/>
    <w:rsid w:val="001436DE"/>
    <w:rsid w:val="00143A19"/>
    <w:rsid w:val="00143B9A"/>
    <w:rsid w:val="00144873"/>
    <w:rsid w:val="00144E96"/>
    <w:rsid w:val="00144FD7"/>
    <w:rsid w:val="0014554C"/>
    <w:rsid w:val="00150161"/>
    <w:rsid w:val="00150CBA"/>
    <w:rsid w:val="00150CDF"/>
    <w:rsid w:val="0015144D"/>
    <w:rsid w:val="00151630"/>
    <w:rsid w:val="001525A0"/>
    <w:rsid w:val="00152BA6"/>
    <w:rsid w:val="00152F39"/>
    <w:rsid w:val="0015352E"/>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1D2"/>
    <w:rsid w:val="00177B9E"/>
    <w:rsid w:val="00177C24"/>
    <w:rsid w:val="0018165C"/>
    <w:rsid w:val="0018208B"/>
    <w:rsid w:val="0018271C"/>
    <w:rsid w:val="00182828"/>
    <w:rsid w:val="0018400D"/>
    <w:rsid w:val="00184570"/>
    <w:rsid w:val="0018476A"/>
    <w:rsid w:val="00184782"/>
    <w:rsid w:val="00185A6C"/>
    <w:rsid w:val="00186CA4"/>
    <w:rsid w:val="001878B4"/>
    <w:rsid w:val="0019073F"/>
    <w:rsid w:val="00190842"/>
    <w:rsid w:val="00190EAC"/>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8B1"/>
    <w:rsid w:val="001A2C40"/>
    <w:rsid w:val="001A2C58"/>
    <w:rsid w:val="001A3586"/>
    <w:rsid w:val="001A3FAF"/>
    <w:rsid w:val="001A469E"/>
    <w:rsid w:val="001A6047"/>
    <w:rsid w:val="001A64D6"/>
    <w:rsid w:val="001A66F3"/>
    <w:rsid w:val="001A7F97"/>
    <w:rsid w:val="001B00BF"/>
    <w:rsid w:val="001B0ADC"/>
    <w:rsid w:val="001B0E0D"/>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8AD"/>
    <w:rsid w:val="001B7B59"/>
    <w:rsid w:val="001C03AD"/>
    <w:rsid w:val="001C0B29"/>
    <w:rsid w:val="001C0BF5"/>
    <w:rsid w:val="001C183F"/>
    <w:rsid w:val="001C1B28"/>
    <w:rsid w:val="001C274B"/>
    <w:rsid w:val="001C30F5"/>
    <w:rsid w:val="001C331C"/>
    <w:rsid w:val="001C3509"/>
    <w:rsid w:val="001C43D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99F"/>
    <w:rsid w:val="001F59E9"/>
    <w:rsid w:val="001F5B49"/>
    <w:rsid w:val="001F6129"/>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3183"/>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6EC7"/>
    <w:rsid w:val="0023778C"/>
    <w:rsid w:val="00237994"/>
    <w:rsid w:val="002401EE"/>
    <w:rsid w:val="00242C55"/>
    <w:rsid w:val="00242D30"/>
    <w:rsid w:val="002441D8"/>
    <w:rsid w:val="002456BD"/>
    <w:rsid w:val="002456F0"/>
    <w:rsid w:val="00246988"/>
    <w:rsid w:val="00246BD4"/>
    <w:rsid w:val="0025001F"/>
    <w:rsid w:val="002500F6"/>
    <w:rsid w:val="0025042C"/>
    <w:rsid w:val="00250B8B"/>
    <w:rsid w:val="00250F08"/>
    <w:rsid w:val="002512A4"/>
    <w:rsid w:val="00251923"/>
    <w:rsid w:val="00251D3C"/>
    <w:rsid w:val="00252BCC"/>
    <w:rsid w:val="00253CE3"/>
    <w:rsid w:val="0025420C"/>
    <w:rsid w:val="00254904"/>
    <w:rsid w:val="002553FB"/>
    <w:rsid w:val="00257257"/>
    <w:rsid w:val="002611DF"/>
    <w:rsid w:val="00261586"/>
    <w:rsid w:val="00261696"/>
    <w:rsid w:val="002625C8"/>
    <w:rsid w:val="00263132"/>
    <w:rsid w:val="0026398F"/>
    <w:rsid w:val="00263D41"/>
    <w:rsid w:val="002676EB"/>
    <w:rsid w:val="00267C70"/>
    <w:rsid w:val="002706A3"/>
    <w:rsid w:val="00270A42"/>
    <w:rsid w:val="00270DD1"/>
    <w:rsid w:val="00270EBE"/>
    <w:rsid w:val="002710D3"/>
    <w:rsid w:val="00271B3F"/>
    <w:rsid w:val="0027211A"/>
    <w:rsid w:val="002724A8"/>
    <w:rsid w:val="002745CD"/>
    <w:rsid w:val="002745F8"/>
    <w:rsid w:val="00274A18"/>
    <w:rsid w:val="00274CC7"/>
    <w:rsid w:val="00276B5E"/>
    <w:rsid w:val="00276F6C"/>
    <w:rsid w:val="00280222"/>
    <w:rsid w:val="002804B8"/>
    <w:rsid w:val="00280636"/>
    <w:rsid w:val="00282546"/>
    <w:rsid w:val="00283179"/>
    <w:rsid w:val="00283641"/>
    <w:rsid w:val="00284194"/>
    <w:rsid w:val="0028529A"/>
    <w:rsid w:val="00285A48"/>
    <w:rsid w:val="00286290"/>
    <w:rsid w:val="002866AD"/>
    <w:rsid w:val="00287359"/>
    <w:rsid w:val="002876F1"/>
    <w:rsid w:val="00290393"/>
    <w:rsid w:val="00290471"/>
    <w:rsid w:val="0029084A"/>
    <w:rsid w:val="00290E63"/>
    <w:rsid w:val="00290F67"/>
    <w:rsid w:val="0029125C"/>
    <w:rsid w:val="00291E03"/>
    <w:rsid w:val="002936FA"/>
    <w:rsid w:val="00293FF8"/>
    <w:rsid w:val="00294512"/>
    <w:rsid w:val="00295109"/>
    <w:rsid w:val="00295C05"/>
    <w:rsid w:val="00296752"/>
    <w:rsid w:val="00296FEC"/>
    <w:rsid w:val="00297A2D"/>
    <w:rsid w:val="002A0FC0"/>
    <w:rsid w:val="002A11E6"/>
    <w:rsid w:val="002A1213"/>
    <w:rsid w:val="002A1846"/>
    <w:rsid w:val="002A1878"/>
    <w:rsid w:val="002A1917"/>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10CA"/>
    <w:rsid w:val="002B1763"/>
    <w:rsid w:val="002B1F03"/>
    <w:rsid w:val="002B24A1"/>
    <w:rsid w:val="002B2BE3"/>
    <w:rsid w:val="002B3474"/>
    <w:rsid w:val="002B37C0"/>
    <w:rsid w:val="002B38C2"/>
    <w:rsid w:val="002B3F78"/>
    <w:rsid w:val="002B44AF"/>
    <w:rsid w:val="002B48B4"/>
    <w:rsid w:val="002B4E80"/>
    <w:rsid w:val="002B5A03"/>
    <w:rsid w:val="002B69C3"/>
    <w:rsid w:val="002B792E"/>
    <w:rsid w:val="002C03D8"/>
    <w:rsid w:val="002C08CE"/>
    <w:rsid w:val="002C131F"/>
    <w:rsid w:val="002C178D"/>
    <w:rsid w:val="002C1B91"/>
    <w:rsid w:val="002C1F47"/>
    <w:rsid w:val="002C2129"/>
    <w:rsid w:val="002C22F8"/>
    <w:rsid w:val="002C2942"/>
    <w:rsid w:val="002C392C"/>
    <w:rsid w:val="002C3B55"/>
    <w:rsid w:val="002C4587"/>
    <w:rsid w:val="002C758E"/>
    <w:rsid w:val="002D00EF"/>
    <w:rsid w:val="002D053F"/>
    <w:rsid w:val="002D15E6"/>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E90"/>
    <w:rsid w:val="00333F34"/>
    <w:rsid w:val="00333F55"/>
    <w:rsid w:val="00335059"/>
    <w:rsid w:val="0033580D"/>
    <w:rsid w:val="00335811"/>
    <w:rsid w:val="00335BD7"/>
    <w:rsid w:val="00336356"/>
    <w:rsid w:val="00336FE9"/>
    <w:rsid w:val="003377A3"/>
    <w:rsid w:val="00337A5A"/>
    <w:rsid w:val="00340110"/>
    <w:rsid w:val="00341DDD"/>
    <w:rsid w:val="00343213"/>
    <w:rsid w:val="00343DF7"/>
    <w:rsid w:val="00344ADD"/>
    <w:rsid w:val="00345BEB"/>
    <w:rsid w:val="00346FB7"/>
    <w:rsid w:val="0034707F"/>
    <w:rsid w:val="0034751B"/>
    <w:rsid w:val="003475BD"/>
    <w:rsid w:val="0035051A"/>
    <w:rsid w:val="00350C8C"/>
    <w:rsid w:val="00353469"/>
    <w:rsid w:val="003536FD"/>
    <w:rsid w:val="00353ADF"/>
    <w:rsid w:val="00353E3C"/>
    <w:rsid w:val="003545F4"/>
    <w:rsid w:val="0035494C"/>
    <w:rsid w:val="003550EC"/>
    <w:rsid w:val="00355361"/>
    <w:rsid w:val="00356002"/>
    <w:rsid w:val="0035621F"/>
    <w:rsid w:val="00356293"/>
    <w:rsid w:val="00357CA6"/>
    <w:rsid w:val="0036025F"/>
    <w:rsid w:val="00361535"/>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2984"/>
    <w:rsid w:val="003733DA"/>
    <w:rsid w:val="00373662"/>
    <w:rsid w:val="003753AA"/>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2B7F"/>
    <w:rsid w:val="003A3005"/>
    <w:rsid w:val="003A386A"/>
    <w:rsid w:val="003A3B39"/>
    <w:rsid w:val="003A407E"/>
    <w:rsid w:val="003A4E4E"/>
    <w:rsid w:val="003A5669"/>
    <w:rsid w:val="003A58FB"/>
    <w:rsid w:val="003A59E6"/>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6AAD"/>
    <w:rsid w:val="003C6E56"/>
    <w:rsid w:val="003C7542"/>
    <w:rsid w:val="003C792A"/>
    <w:rsid w:val="003C7939"/>
    <w:rsid w:val="003D0652"/>
    <w:rsid w:val="003D0C79"/>
    <w:rsid w:val="003D23CD"/>
    <w:rsid w:val="003D349E"/>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16B"/>
    <w:rsid w:val="00425998"/>
    <w:rsid w:val="00425E3F"/>
    <w:rsid w:val="00425F7F"/>
    <w:rsid w:val="0042690A"/>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D56"/>
    <w:rsid w:val="004422D5"/>
    <w:rsid w:val="00443401"/>
    <w:rsid w:val="00443C9D"/>
    <w:rsid w:val="00444173"/>
    <w:rsid w:val="004462E0"/>
    <w:rsid w:val="0044749C"/>
    <w:rsid w:val="00447506"/>
    <w:rsid w:val="00447A6E"/>
    <w:rsid w:val="00450AD3"/>
    <w:rsid w:val="00451254"/>
    <w:rsid w:val="00453436"/>
    <w:rsid w:val="00455487"/>
    <w:rsid w:val="0045553E"/>
    <w:rsid w:val="00455BEB"/>
    <w:rsid w:val="00456BF7"/>
    <w:rsid w:val="00460284"/>
    <w:rsid w:val="00460E1D"/>
    <w:rsid w:val="004627E3"/>
    <w:rsid w:val="00464FB6"/>
    <w:rsid w:val="00465D89"/>
    <w:rsid w:val="004666A0"/>
    <w:rsid w:val="00466A36"/>
    <w:rsid w:val="00470E05"/>
    <w:rsid w:val="004712E5"/>
    <w:rsid w:val="00471E7D"/>
    <w:rsid w:val="0047279F"/>
    <w:rsid w:val="004736A1"/>
    <w:rsid w:val="004737B0"/>
    <w:rsid w:val="00473FA9"/>
    <w:rsid w:val="00474544"/>
    <w:rsid w:val="00474DF6"/>
    <w:rsid w:val="00474E55"/>
    <w:rsid w:val="00475097"/>
    <w:rsid w:val="004752C5"/>
    <w:rsid w:val="00475877"/>
    <w:rsid w:val="004763A5"/>
    <w:rsid w:val="00476E53"/>
    <w:rsid w:val="0048024F"/>
    <w:rsid w:val="00480959"/>
    <w:rsid w:val="00480E90"/>
    <w:rsid w:val="0048185E"/>
    <w:rsid w:val="00481896"/>
    <w:rsid w:val="00481CDE"/>
    <w:rsid w:val="00482A41"/>
    <w:rsid w:val="00482B33"/>
    <w:rsid w:val="00482D45"/>
    <w:rsid w:val="00483304"/>
    <w:rsid w:val="00483B15"/>
    <w:rsid w:val="00484DDD"/>
    <w:rsid w:val="00484FFF"/>
    <w:rsid w:val="00485AA2"/>
    <w:rsid w:val="00486100"/>
    <w:rsid w:val="0048674A"/>
    <w:rsid w:val="00487928"/>
    <w:rsid w:val="004879E6"/>
    <w:rsid w:val="00490D6A"/>
    <w:rsid w:val="00490F5F"/>
    <w:rsid w:val="00491545"/>
    <w:rsid w:val="00491F59"/>
    <w:rsid w:val="00492AEB"/>
    <w:rsid w:val="0049506F"/>
    <w:rsid w:val="0049564F"/>
    <w:rsid w:val="00495ACC"/>
    <w:rsid w:val="00495C28"/>
    <w:rsid w:val="00496395"/>
    <w:rsid w:val="00496903"/>
    <w:rsid w:val="00496FA2"/>
    <w:rsid w:val="0049763C"/>
    <w:rsid w:val="004A07B1"/>
    <w:rsid w:val="004A0973"/>
    <w:rsid w:val="004A190C"/>
    <w:rsid w:val="004A1D66"/>
    <w:rsid w:val="004A24AA"/>
    <w:rsid w:val="004A25BC"/>
    <w:rsid w:val="004A48B8"/>
    <w:rsid w:val="004A4981"/>
    <w:rsid w:val="004A49DB"/>
    <w:rsid w:val="004A59DA"/>
    <w:rsid w:val="004A59E0"/>
    <w:rsid w:val="004A5BA8"/>
    <w:rsid w:val="004A5D46"/>
    <w:rsid w:val="004B0540"/>
    <w:rsid w:val="004B0638"/>
    <w:rsid w:val="004B1551"/>
    <w:rsid w:val="004B18D4"/>
    <w:rsid w:val="004B2625"/>
    <w:rsid w:val="004B4806"/>
    <w:rsid w:val="004B52E9"/>
    <w:rsid w:val="004B573A"/>
    <w:rsid w:val="004B5E17"/>
    <w:rsid w:val="004B6527"/>
    <w:rsid w:val="004B76FD"/>
    <w:rsid w:val="004B7D6B"/>
    <w:rsid w:val="004C07CB"/>
    <w:rsid w:val="004C0B5A"/>
    <w:rsid w:val="004C1C0D"/>
    <w:rsid w:val="004C1E34"/>
    <w:rsid w:val="004C2350"/>
    <w:rsid w:val="004C3437"/>
    <w:rsid w:val="004C34C5"/>
    <w:rsid w:val="004C351F"/>
    <w:rsid w:val="004C52EE"/>
    <w:rsid w:val="004C5E63"/>
    <w:rsid w:val="004C61BB"/>
    <w:rsid w:val="004C63F7"/>
    <w:rsid w:val="004C66BE"/>
    <w:rsid w:val="004C7482"/>
    <w:rsid w:val="004C777A"/>
    <w:rsid w:val="004C7A30"/>
    <w:rsid w:val="004C7C47"/>
    <w:rsid w:val="004D16D9"/>
    <w:rsid w:val="004D2C96"/>
    <w:rsid w:val="004D30A7"/>
    <w:rsid w:val="004D373E"/>
    <w:rsid w:val="004D381C"/>
    <w:rsid w:val="004D3E89"/>
    <w:rsid w:val="004D4030"/>
    <w:rsid w:val="004D4D3D"/>
    <w:rsid w:val="004D5D24"/>
    <w:rsid w:val="004D61CC"/>
    <w:rsid w:val="004D62F7"/>
    <w:rsid w:val="004D71E2"/>
    <w:rsid w:val="004D74A9"/>
    <w:rsid w:val="004D7EF4"/>
    <w:rsid w:val="004E0AE9"/>
    <w:rsid w:val="004E1C26"/>
    <w:rsid w:val="004E480B"/>
    <w:rsid w:val="004E4A40"/>
    <w:rsid w:val="004E4C3E"/>
    <w:rsid w:val="004E66C3"/>
    <w:rsid w:val="004E7647"/>
    <w:rsid w:val="004F00AD"/>
    <w:rsid w:val="004F1056"/>
    <w:rsid w:val="004F130B"/>
    <w:rsid w:val="004F3420"/>
    <w:rsid w:val="004F407A"/>
    <w:rsid w:val="004F5305"/>
    <w:rsid w:val="004F5D4F"/>
    <w:rsid w:val="004F62C4"/>
    <w:rsid w:val="004F63E5"/>
    <w:rsid w:val="004F710A"/>
    <w:rsid w:val="004F7377"/>
    <w:rsid w:val="004F744F"/>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F05"/>
    <w:rsid w:val="00535E27"/>
    <w:rsid w:val="0053699A"/>
    <w:rsid w:val="005370EA"/>
    <w:rsid w:val="00537953"/>
    <w:rsid w:val="00537995"/>
    <w:rsid w:val="005402F9"/>
    <w:rsid w:val="00540C3A"/>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FD3"/>
    <w:rsid w:val="005610FE"/>
    <w:rsid w:val="005614DD"/>
    <w:rsid w:val="00561C52"/>
    <w:rsid w:val="00561ECC"/>
    <w:rsid w:val="0056248B"/>
    <w:rsid w:val="005625A9"/>
    <w:rsid w:val="00562983"/>
    <w:rsid w:val="00562D90"/>
    <w:rsid w:val="00562DD0"/>
    <w:rsid w:val="0056361D"/>
    <w:rsid w:val="005637F4"/>
    <w:rsid w:val="0056500B"/>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5010"/>
    <w:rsid w:val="005968D5"/>
    <w:rsid w:val="005A056F"/>
    <w:rsid w:val="005A10AB"/>
    <w:rsid w:val="005A13E8"/>
    <w:rsid w:val="005A1913"/>
    <w:rsid w:val="005A1B24"/>
    <w:rsid w:val="005A1C88"/>
    <w:rsid w:val="005A2E9A"/>
    <w:rsid w:val="005A35EA"/>
    <w:rsid w:val="005A3C7B"/>
    <w:rsid w:val="005A497A"/>
    <w:rsid w:val="005A4EE3"/>
    <w:rsid w:val="005A4FC5"/>
    <w:rsid w:val="005A6358"/>
    <w:rsid w:val="005A642B"/>
    <w:rsid w:val="005A698D"/>
    <w:rsid w:val="005A7CDB"/>
    <w:rsid w:val="005A7F02"/>
    <w:rsid w:val="005B102C"/>
    <w:rsid w:val="005B119B"/>
    <w:rsid w:val="005B1688"/>
    <w:rsid w:val="005B1E68"/>
    <w:rsid w:val="005B275F"/>
    <w:rsid w:val="005B2917"/>
    <w:rsid w:val="005B2C53"/>
    <w:rsid w:val="005B3372"/>
    <w:rsid w:val="005B4CAE"/>
    <w:rsid w:val="005B5429"/>
    <w:rsid w:val="005B6C66"/>
    <w:rsid w:val="005B7608"/>
    <w:rsid w:val="005C10D8"/>
    <w:rsid w:val="005C1760"/>
    <w:rsid w:val="005C2006"/>
    <w:rsid w:val="005C2B64"/>
    <w:rsid w:val="005C38F6"/>
    <w:rsid w:val="005C399B"/>
    <w:rsid w:val="005C422F"/>
    <w:rsid w:val="005C44FC"/>
    <w:rsid w:val="005C4F27"/>
    <w:rsid w:val="005C5901"/>
    <w:rsid w:val="005C72F2"/>
    <w:rsid w:val="005D131F"/>
    <w:rsid w:val="005D3519"/>
    <w:rsid w:val="005D3E95"/>
    <w:rsid w:val="005D3FD1"/>
    <w:rsid w:val="005D4417"/>
    <w:rsid w:val="005D5040"/>
    <w:rsid w:val="005D529B"/>
    <w:rsid w:val="005D5CF6"/>
    <w:rsid w:val="005D616F"/>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A70"/>
    <w:rsid w:val="005F309E"/>
    <w:rsid w:val="005F3309"/>
    <w:rsid w:val="005F34D3"/>
    <w:rsid w:val="005F395B"/>
    <w:rsid w:val="005F3A58"/>
    <w:rsid w:val="005F400D"/>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BA7"/>
    <w:rsid w:val="006305CB"/>
    <w:rsid w:val="0063066F"/>
    <w:rsid w:val="00630EA9"/>
    <w:rsid w:val="00630EBC"/>
    <w:rsid w:val="0063121B"/>
    <w:rsid w:val="0063322B"/>
    <w:rsid w:val="00633AC4"/>
    <w:rsid w:val="00634870"/>
    <w:rsid w:val="00634A27"/>
    <w:rsid w:val="00634CD3"/>
    <w:rsid w:val="006353DC"/>
    <w:rsid w:val="00635B46"/>
    <w:rsid w:val="00635EF5"/>
    <w:rsid w:val="00636394"/>
    <w:rsid w:val="00636F18"/>
    <w:rsid w:val="00637712"/>
    <w:rsid w:val="006409BA"/>
    <w:rsid w:val="006410C5"/>
    <w:rsid w:val="00642028"/>
    <w:rsid w:val="00643841"/>
    <w:rsid w:val="006438F6"/>
    <w:rsid w:val="00643C34"/>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9F9"/>
    <w:rsid w:val="00655E04"/>
    <w:rsid w:val="00656E68"/>
    <w:rsid w:val="00657499"/>
    <w:rsid w:val="006576F0"/>
    <w:rsid w:val="00657F03"/>
    <w:rsid w:val="00660715"/>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9F2"/>
    <w:rsid w:val="006919E0"/>
    <w:rsid w:val="006920A9"/>
    <w:rsid w:val="006924C3"/>
    <w:rsid w:val="00692ECD"/>
    <w:rsid w:val="006935CB"/>
    <w:rsid w:val="00694B7C"/>
    <w:rsid w:val="006954BA"/>
    <w:rsid w:val="006963BD"/>
    <w:rsid w:val="00696804"/>
    <w:rsid w:val="00696FD2"/>
    <w:rsid w:val="00697691"/>
    <w:rsid w:val="00697789"/>
    <w:rsid w:val="00697DE6"/>
    <w:rsid w:val="006A02FE"/>
    <w:rsid w:val="006A0A9A"/>
    <w:rsid w:val="006A1F68"/>
    <w:rsid w:val="006A223F"/>
    <w:rsid w:val="006A26D3"/>
    <w:rsid w:val="006A3294"/>
    <w:rsid w:val="006A3E4D"/>
    <w:rsid w:val="006A438D"/>
    <w:rsid w:val="006A529A"/>
    <w:rsid w:val="006A5AD7"/>
    <w:rsid w:val="006A6505"/>
    <w:rsid w:val="006A69EC"/>
    <w:rsid w:val="006A6F53"/>
    <w:rsid w:val="006A7159"/>
    <w:rsid w:val="006A74A9"/>
    <w:rsid w:val="006A7D71"/>
    <w:rsid w:val="006B01A8"/>
    <w:rsid w:val="006B0F80"/>
    <w:rsid w:val="006B18C3"/>
    <w:rsid w:val="006B213D"/>
    <w:rsid w:val="006B2C51"/>
    <w:rsid w:val="006B36D5"/>
    <w:rsid w:val="006B4B6F"/>
    <w:rsid w:val="006B5DD7"/>
    <w:rsid w:val="006B6164"/>
    <w:rsid w:val="006B70E4"/>
    <w:rsid w:val="006B73D4"/>
    <w:rsid w:val="006C0791"/>
    <w:rsid w:val="006C09B7"/>
    <w:rsid w:val="006C103A"/>
    <w:rsid w:val="006C136D"/>
    <w:rsid w:val="006C1B7F"/>
    <w:rsid w:val="006C2046"/>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F1"/>
    <w:rsid w:val="006F0C14"/>
    <w:rsid w:val="006F0C4D"/>
    <w:rsid w:val="006F1115"/>
    <w:rsid w:val="006F1CC2"/>
    <w:rsid w:val="006F3967"/>
    <w:rsid w:val="006F51CD"/>
    <w:rsid w:val="006F5730"/>
    <w:rsid w:val="006F7877"/>
    <w:rsid w:val="006F7E24"/>
    <w:rsid w:val="00701964"/>
    <w:rsid w:val="00701F08"/>
    <w:rsid w:val="00702042"/>
    <w:rsid w:val="00702285"/>
    <w:rsid w:val="00702903"/>
    <w:rsid w:val="00702C42"/>
    <w:rsid w:val="00702E7B"/>
    <w:rsid w:val="00704037"/>
    <w:rsid w:val="00704BB5"/>
    <w:rsid w:val="0070550A"/>
    <w:rsid w:val="0070662B"/>
    <w:rsid w:val="007068A4"/>
    <w:rsid w:val="00706BBA"/>
    <w:rsid w:val="00707ADD"/>
    <w:rsid w:val="00707D40"/>
    <w:rsid w:val="00707D68"/>
    <w:rsid w:val="00707EBA"/>
    <w:rsid w:val="00710561"/>
    <w:rsid w:val="00710759"/>
    <w:rsid w:val="0071287A"/>
    <w:rsid w:val="00712FFB"/>
    <w:rsid w:val="00713BE3"/>
    <w:rsid w:val="0071499A"/>
    <w:rsid w:val="00714E2D"/>
    <w:rsid w:val="007163FB"/>
    <w:rsid w:val="0071680C"/>
    <w:rsid w:val="00716CAA"/>
    <w:rsid w:val="00716CD7"/>
    <w:rsid w:val="00717368"/>
    <w:rsid w:val="00717D9A"/>
    <w:rsid w:val="007203DF"/>
    <w:rsid w:val="007204C4"/>
    <w:rsid w:val="00720BD7"/>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25E"/>
    <w:rsid w:val="00731CB2"/>
    <w:rsid w:val="00731DE8"/>
    <w:rsid w:val="00731F37"/>
    <w:rsid w:val="00732D1E"/>
    <w:rsid w:val="007338DA"/>
    <w:rsid w:val="00734860"/>
    <w:rsid w:val="0073564A"/>
    <w:rsid w:val="0073777B"/>
    <w:rsid w:val="0074103D"/>
    <w:rsid w:val="007416F9"/>
    <w:rsid w:val="0074244B"/>
    <w:rsid w:val="00742952"/>
    <w:rsid w:val="00742E80"/>
    <w:rsid w:val="007443A6"/>
    <w:rsid w:val="007444C4"/>
    <w:rsid w:val="00744571"/>
    <w:rsid w:val="0074559A"/>
    <w:rsid w:val="007456C5"/>
    <w:rsid w:val="007459FC"/>
    <w:rsid w:val="00746E1E"/>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3351"/>
    <w:rsid w:val="007733DC"/>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4000"/>
    <w:rsid w:val="007945E3"/>
    <w:rsid w:val="007963B5"/>
    <w:rsid w:val="007965A6"/>
    <w:rsid w:val="0079781D"/>
    <w:rsid w:val="00797ECA"/>
    <w:rsid w:val="007A0CA5"/>
    <w:rsid w:val="007A1A10"/>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B7F90"/>
    <w:rsid w:val="007C0C31"/>
    <w:rsid w:val="007C0D2F"/>
    <w:rsid w:val="007C0EC0"/>
    <w:rsid w:val="007C121E"/>
    <w:rsid w:val="007C129C"/>
    <w:rsid w:val="007C1CE5"/>
    <w:rsid w:val="007C29CA"/>
    <w:rsid w:val="007C32D2"/>
    <w:rsid w:val="007C4301"/>
    <w:rsid w:val="007C46C8"/>
    <w:rsid w:val="007C487D"/>
    <w:rsid w:val="007C4AA1"/>
    <w:rsid w:val="007C507C"/>
    <w:rsid w:val="007C551D"/>
    <w:rsid w:val="007C569A"/>
    <w:rsid w:val="007C6821"/>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409F"/>
    <w:rsid w:val="007E4603"/>
    <w:rsid w:val="007E630E"/>
    <w:rsid w:val="007E63D1"/>
    <w:rsid w:val="007E66CA"/>
    <w:rsid w:val="007E6A36"/>
    <w:rsid w:val="007E701B"/>
    <w:rsid w:val="007E791F"/>
    <w:rsid w:val="007F1ADC"/>
    <w:rsid w:val="007F2450"/>
    <w:rsid w:val="007F2676"/>
    <w:rsid w:val="007F2D41"/>
    <w:rsid w:val="007F2F94"/>
    <w:rsid w:val="007F3120"/>
    <w:rsid w:val="007F386D"/>
    <w:rsid w:val="007F4177"/>
    <w:rsid w:val="007F477C"/>
    <w:rsid w:val="007F4B8F"/>
    <w:rsid w:val="007F4DB1"/>
    <w:rsid w:val="0080222C"/>
    <w:rsid w:val="00803203"/>
    <w:rsid w:val="00803729"/>
    <w:rsid w:val="00803ABA"/>
    <w:rsid w:val="008051B5"/>
    <w:rsid w:val="00806465"/>
    <w:rsid w:val="00806E1A"/>
    <w:rsid w:val="00806F26"/>
    <w:rsid w:val="008071D7"/>
    <w:rsid w:val="008110CE"/>
    <w:rsid w:val="00811406"/>
    <w:rsid w:val="0081143A"/>
    <w:rsid w:val="008115F2"/>
    <w:rsid w:val="00812B52"/>
    <w:rsid w:val="00812DCF"/>
    <w:rsid w:val="008144AE"/>
    <w:rsid w:val="00814784"/>
    <w:rsid w:val="00815685"/>
    <w:rsid w:val="008209A7"/>
    <w:rsid w:val="008213A7"/>
    <w:rsid w:val="00821553"/>
    <w:rsid w:val="008223C2"/>
    <w:rsid w:val="008226D4"/>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989"/>
    <w:rsid w:val="008531EA"/>
    <w:rsid w:val="00854971"/>
    <w:rsid w:val="00855331"/>
    <w:rsid w:val="00856529"/>
    <w:rsid w:val="00856EF5"/>
    <w:rsid w:val="00856F28"/>
    <w:rsid w:val="0085726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531"/>
    <w:rsid w:val="0087641C"/>
    <w:rsid w:val="008774DA"/>
    <w:rsid w:val="00877876"/>
    <w:rsid w:val="00880967"/>
    <w:rsid w:val="0088139E"/>
    <w:rsid w:val="0088211B"/>
    <w:rsid w:val="00882C49"/>
    <w:rsid w:val="00882D7B"/>
    <w:rsid w:val="008845FA"/>
    <w:rsid w:val="00884B8F"/>
    <w:rsid w:val="00884BBC"/>
    <w:rsid w:val="00885082"/>
    <w:rsid w:val="00886D25"/>
    <w:rsid w:val="00887D23"/>
    <w:rsid w:val="00890072"/>
    <w:rsid w:val="008911FA"/>
    <w:rsid w:val="008914C4"/>
    <w:rsid w:val="0089180D"/>
    <w:rsid w:val="00891A51"/>
    <w:rsid w:val="008923C4"/>
    <w:rsid w:val="0089255F"/>
    <w:rsid w:val="00892A6E"/>
    <w:rsid w:val="00893A7C"/>
    <w:rsid w:val="0089482A"/>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CA8"/>
    <w:rsid w:val="008A5431"/>
    <w:rsid w:val="008A58E1"/>
    <w:rsid w:val="008A5CF0"/>
    <w:rsid w:val="008A6FFF"/>
    <w:rsid w:val="008A7CBB"/>
    <w:rsid w:val="008B069F"/>
    <w:rsid w:val="008B088E"/>
    <w:rsid w:val="008B0B15"/>
    <w:rsid w:val="008B0ED6"/>
    <w:rsid w:val="008B12D7"/>
    <w:rsid w:val="008B1CA8"/>
    <w:rsid w:val="008B25E5"/>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C82"/>
    <w:rsid w:val="008D3706"/>
    <w:rsid w:val="008D3904"/>
    <w:rsid w:val="008D49B1"/>
    <w:rsid w:val="008D5AD1"/>
    <w:rsid w:val="008D75BE"/>
    <w:rsid w:val="008D7D87"/>
    <w:rsid w:val="008D7EF5"/>
    <w:rsid w:val="008E1ED1"/>
    <w:rsid w:val="008E20E6"/>
    <w:rsid w:val="008E288C"/>
    <w:rsid w:val="008E3AB3"/>
    <w:rsid w:val="008E4260"/>
    <w:rsid w:val="008E4CE6"/>
    <w:rsid w:val="008E4D4A"/>
    <w:rsid w:val="008E5AE5"/>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ADA"/>
    <w:rsid w:val="008F5CFD"/>
    <w:rsid w:val="008F5F2A"/>
    <w:rsid w:val="008F63D4"/>
    <w:rsid w:val="008F68AB"/>
    <w:rsid w:val="008F6D19"/>
    <w:rsid w:val="0090132C"/>
    <w:rsid w:val="00901600"/>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734"/>
    <w:rsid w:val="00914772"/>
    <w:rsid w:val="00917157"/>
    <w:rsid w:val="00917267"/>
    <w:rsid w:val="00917591"/>
    <w:rsid w:val="0091762B"/>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718A"/>
    <w:rsid w:val="00937A20"/>
    <w:rsid w:val="00940339"/>
    <w:rsid w:val="009405E2"/>
    <w:rsid w:val="00942014"/>
    <w:rsid w:val="009427AE"/>
    <w:rsid w:val="009428FA"/>
    <w:rsid w:val="00943E59"/>
    <w:rsid w:val="009440FB"/>
    <w:rsid w:val="00944399"/>
    <w:rsid w:val="00944C61"/>
    <w:rsid w:val="00944E77"/>
    <w:rsid w:val="009451EE"/>
    <w:rsid w:val="0094529A"/>
    <w:rsid w:val="009465AB"/>
    <w:rsid w:val="00946656"/>
    <w:rsid w:val="00946A05"/>
    <w:rsid w:val="00946DEA"/>
    <w:rsid w:val="009474A1"/>
    <w:rsid w:val="00950025"/>
    <w:rsid w:val="00950B08"/>
    <w:rsid w:val="00950F3A"/>
    <w:rsid w:val="0095248B"/>
    <w:rsid w:val="0095256E"/>
    <w:rsid w:val="009530D8"/>
    <w:rsid w:val="0095326B"/>
    <w:rsid w:val="0095403F"/>
    <w:rsid w:val="00956C61"/>
    <w:rsid w:val="00956F0B"/>
    <w:rsid w:val="00957973"/>
    <w:rsid w:val="00957C6B"/>
    <w:rsid w:val="00957D6A"/>
    <w:rsid w:val="00957E3C"/>
    <w:rsid w:val="0096054B"/>
    <w:rsid w:val="00960EEE"/>
    <w:rsid w:val="00961F36"/>
    <w:rsid w:val="0096205B"/>
    <w:rsid w:val="009635BD"/>
    <w:rsid w:val="009654EB"/>
    <w:rsid w:val="00966033"/>
    <w:rsid w:val="00966CEC"/>
    <w:rsid w:val="009670BD"/>
    <w:rsid w:val="00967C0A"/>
    <w:rsid w:val="00967D52"/>
    <w:rsid w:val="0097009E"/>
    <w:rsid w:val="0097017B"/>
    <w:rsid w:val="009706EE"/>
    <w:rsid w:val="00970C8A"/>
    <w:rsid w:val="00970FB8"/>
    <w:rsid w:val="00972082"/>
    <w:rsid w:val="0097343A"/>
    <w:rsid w:val="0097384F"/>
    <w:rsid w:val="00973AE9"/>
    <w:rsid w:val="0097412C"/>
    <w:rsid w:val="009748A1"/>
    <w:rsid w:val="00974BC1"/>
    <w:rsid w:val="00976ECF"/>
    <w:rsid w:val="009770AE"/>
    <w:rsid w:val="00977954"/>
    <w:rsid w:val="00977AD1"/>
    <w:rsid w:val="00977DF0"/>
    <w:rsid w:val="00980717"/>
    <w:rsid w:val="00981142"/>
    <w:rsid w:val="009811EE"/>
    <w:rsid w:val="009816F8"/>
    <w:rsid w:val="0098236B"/>
    <w:rsid w:val="00983A4C"/>
    <w:rsid w:val="00983AB5"/>
    <w:rsid w:val="00984776"/>
    <w:rsid w:val="009847F8"/>
    <w:rsid w:val="00985544"/>
    <w:rsid w:val="0098561F"/>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A00AE"/>
    <w:rsid w:val="009A02A0"/>
    <w:rsid w:val="009A03DA"/>
    <w:rsid w:val="009A0619"/>
    <w:rsid w:val="009A0F2F"/>
    <w:rsid w:val="009A1465"/>
    <w:rsid w:val="009A26D0"/>
    <w:rsid w:val="009A3260"/>
    <w:rsid w:val="009A34D6"/>
    <w:rsid w:val="009A363C"/>
    <w:rsid w:val="009A3FDA"/>
    <w:rsid w:val="009A5054"/>
    <w:rsid w:val="009A60AE"/>
    <w:rsid w:val="009A6153"/>
    <w:rsid w:val="009A7722"/>
    <w:rsid w:val="009B0808"/>
    <w:rsid w:val="009B18A6"/>
    <w:rsid w:val="009B1B6D"/>
    <w:rsid w:val="009B2338"/>
    <w:rsid w:val="009B2F8B"/>
    <w:rsid w:val="009B32AB"/>
    <w:rsid w:val="009B3AFD"/>
    <w:rsid w:val="009B3C57"/>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D0C90"/>
    <w:rsid w:val="009D0F61"/>
    <w:rsid w:val="009D17C2"/>
    <w:rsid w:val="009D1945"/>
    <w:rsid w:val="009D2865"/>
    <w:rsid w:val="009D2E90"/>
    <w:rsid w:val="009D35AB"/>
    <w:rsid w:val="009D397C"/>
    <w:rsid w:val="009D39CB"/>
    <w:rsid w:val="009D3CC5"/>
    <w:rsid w:val="009D45CF"/>
    <w:rsid w:val="009D4693"/>
    <w:rsid w:val="009D5440"/>
    <w:rsid w:val="009D5751"/>
    <w:rsid w:val="009D6770"/>
    <w:rsid w:val="009D694E"/>
    <w:rsid w:val="009D6E17"/>
    <w:rsid w:val="009D772D"/>
    <w:rsid w:val="009D7837"/>
    <w:rsid w:val="009D7DDB"/>
    <w:rsid w:val="009D7ED2"/>
    <w:rsid w:val="009E0A8B"/>
    <w:rsid w:val="009E0BEB"/>
    <w:rsid w:val="009E1064"/>
    <w:rsid w:val="009E1E24"/>
    <w:rsid w:val="009E275E"/>
    <w:rsid w:val="009E32E2"/>
    <w:rsid w:val="009E35A6"/>
    <w:rsid w:val="009E3A02"/>
    <w:rsid w:val="009E409F"/>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D11"/>
    <w:rsid w:val="00A01EFD"/>
    <w:rsid w:val="00A02DB8"/>
    <w:rsid w:val="00A031F4"/>
    <w:rsid w:val="00A039C8"/>
    <w:rsid w:val="00A03B66"/>
    <w:rsid w:val="00A041A8"/>
    <w:rsid w:val="00A04923"/>
    <w:rsid w:val="00A05818"/>
    <w:rsid w:val="00A07476"/>
    <w:rsid w:val="00A075F3"/>
    <w:rsid w:val="00A07775"/>
    <w:rsid w:val="00A10B8F"/>
    <w:rsid w:val="00A1123B"/>
    <w:rsid w:val="00A11E5B"/>
    <w:rsid w:val="00A1204B"/>
    <w:rsid w:val="00A13E93"/>
    <w:rsid w:val="00A14770"/>
    <w:rsid w:val="00A1554A"/>
    <w:rsid w:val="00A155C1"/>
    <w:rsid w:val="00A162BA"/>
    <w:rsid w:val="00A16C57"/>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6D1"/>
    <w:rsid w:val="00A36DDF"/>
    <w:rsid w:val="00A378DD"/>
    <w:rsid w:val="00A37B7A"/>
    <w:rsid w:val="00A37D39"/>
    <w:rsid w:val="00A406F0"/>
    <w:rsid w:val="00A40862"/>
    <w:rsid w:val="00A40875"/>
    <w:rsid w:val="00A414FB"/>
    <w:rsid w:val="00A41838"/>
    <w:rsid w:val="00A43472"/>
    <w:rsid w:val="00A438D6"/>
    <w:rsid w:val="00A43BC1"/>
    <w:rsid w:val="00A44227"/>
    <w:rsid w:val="00A443B5"/>
    <w:rsid w:val="00A445DB"/>
    <w:rsid w:val="00A454C6"/>
    <w:rsid w:val="00A456C9"/>
    <w:rsid w:val="00A45F27"/>
    <w:rsid w:val="00A45F59"/>
    <w:rsid w:val="00A461E3"/>
    <w:rsid w:val="00A47871"/>
    <w:rsid w:val="00A50162"/>
    <w:rsid w:val="00A50D26"/>
    <w:rsid w:val="00A50EA8"/>
    <w:rsid w:val="00A51CFD"/>
    <w:rsid w:val="00A52156"/>
    <w:rsid w:val="00A5227C"/>
    <w:rsid w:val="00A52802"/>
    <w:rsid w:val="00A52D34"/>
    <w:rsid w:val="00A5406A"/>
    <w:rsid w:val="00A54585"/>
    <w:rsid w:val="00A546D6"/>
    <w:rsid w:val="00A54F2A"/>
    <w:rsid w:val="00A54F3F"/>
    <w:rsid w:val="00A54F81"/>
    <w:rsid w:val="00A554B8"/>
    <w:rsid w:val="00A559B0"/>
    <w:rsid w:val="00A55CE4"/>
    <w:rsid w:val="00A55D41"/>
    <w:rsid w:val="00A56CB4"/>
    <w:rsid w:val="00A5750B"/>
    <w:rsid w:val="00A57D4A"/>
    <w:rsid w:val="00A601BC"/>
    <w:rsid w:val="00A6137A"/>
    <w:rsid w:val="00A6173D"/>
    <w:rsid w:val="00A61A73"/>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2C3F"/>
    <w:rsid w:val="00A747F7"/>
    <w:rsid w:val="00A74D31"/>
    <w:rsid w:val="00A75156"/>
    <w:rsid w:val="00A75E19"/>
    <w:rsid w:val="00A7603A"/>
    <w:rsid w:val="00A7649A"/>
    <w:rsid w:val="00A765A1"/>
    <w:rsid w:val="00A77AEC"/>
    <w:rsid w:val="00A80573"/>
    <w:rsid w:val="00A80A0E"/>
    <w:rsid w:val="00A82BD0"/>
    <w:rsid w:val="00A83FB6"/>
    <w:rsid w:val="00A84021"/>
    <w:rsid w:val="00A84B08"/>
    <w:rsid w:val="00A87675"/>
    <w:rsid w:val="00A8795C"/>
    <w:rsid w:val="00A87991"/>
    <w:rsid w:val="00A9087F"/>
    <w:rsid w:val="00A90C0D"/>
    <w:rsid w:val="00A9128E"/>
    <w:rsid w:val="00A91442"/>
    <w:rsid w:val="00A91B7E"/>
    <w:rsid w:val="00A93AD9"/>
    <w:rsid w:val="00A945E6"/>
    <w:rsid w:val="00A95F52"/>
    <w:rsid w:val="00A96202"/>
    <w:rsid w:val="00A9654F"/>
    <w:rsid w:val="00A9791B"/>
    <w:rsid w:val="00A97D1E"/>
    <w:rsid w:val="00AA1757"/>
    <w:rsid w:val="00AA2BF6"/>
    <w:rsid w:val="00AA4237"/>
    <w:rsid w:val="00AA4CFF"/>
    <w:rsid w:val="00AA5385"/>
    <w:rsid w:val="00AA5624"/>
    <w:rsid w:val="00AA6279"/>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576"/>
    <w:rsid w:val="00AC4BD5"/>
    <w:rsid w:val="00AC5264"/>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391D"/>
    <w:rsid w:val="00AE4400"/>
    <w:rsid w:val="00AE4AFD"/>
    <w:rsid w:val="00AE4ECF"/>
    <w:rsid w:val="00AE6C72"/>
    <w:rsid w:val="00AF02BC"/>
    <w:rsid w:val="00AF0844"/>
    <w:rsid w:val="00AF0B4B"/>
    <w:rsid w:val="00AF0E34"/>
    <w:rsid w:val="00AF1B23"/>
    <w:rsid w:val="00AF1BCD"/>
    <w:rsid w:val="00AF1C88"/>
    <w:rsid w:val="00AF2700"/>
    <w:rsid w:val="00AF3580"/>
    <w:rsid w:val="00AF67B7"/>
    <w:rsid w:val="00AF7EB3"/>
    <w:rsid w:val="00B000F3"/>
    <w:rsid w:val="00B00970"/>
    <w:rsid w:val="00B00F6F"/>
    <w:rsid w:val="00B02CB1"/>
    <w:rsid w:val="00B02FFC"/>
    <w:rsid w:val="00B03E1E"/>
    <w:rsid w:val="00B05165"/>
    <w:rsid w:val="00B066EE"/>
    <w:rsid w:val="00B06997"/>
    <w:rsid w:val="00B06A7F"/>
    <w:rsid w:val="00B06C64"/>
    <w:rsid w:val="00B06C82"/>
    <w:rsid w:val="00B07A88"/>
    <w:rsid w:val="00B10BC0"/>
    <w:rsid w:val="00B11079"/>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C31"/>
    <w:rsid w:val="00B314B3"/>
    <w:rsid w:val="00B31879"/>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AB1"/>
    <w:rsid w:val="00B41CDB"/>
    <w:rsid w:val="00B41D9D"/>
    <w:rsid w:val="00B422E3"/>
    <w:rsid w:val="00B42AB6"/>
    <w:rsid w:val="00B43DC9"/>
    <w:rsid w:val="00B447BF"/>
    <w:rsid w:val="00B448E2"/>
    <w:rsid w:val="00B44CCB"/>
    <w:rsid w:val="00B4717C"/>
    <w:rsid w:val="00B4767A"/>
    <w:rsid w:val="00B47E25"/>
    <w:rsid w:val="00B50682"/>
    <w:rsid w:val="00B50D3A"/>
    <w:rsid w:val="00B520FD"/>
    <w:rsid w:val="00B52EDA"/>
    <w:rsid w:val="00B55453"/>
    <w:rsid w:val="00B554EE"/>
    <w:rsid w:val="00B56DB6"/>
    <w:rsid w:val="00B57588"/>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6072"/>
    <w:rsid w:val="00B76527"/>
    <w:rsid w:val="00B7751C"/>
    <w:rsid w:val="00B778A0"/>
    <w:rsid w:val="00B778D3"/>
    <w:rsid w:val="00B77901"/>
    <w:rsid w:val="00B8089D"/>
    <w:rsid w:val="00B817E4"/>
    <w:rsid w:val="00B81937"/>
    <w:rsid w:val="00B81BE1"/>
    <w:rsid w:val="00B82DE6"/>
    <w:rsid w:val="00B837DA"/>
    <w:rsid w:val="00B83A5E"/>
    <w:rsid w:val="00B8425D"/>
    <w:rsid w:val="00B87D42"/>
    <w:rsid w:val="00B9064B"/>
    <w:rsid w:val="00B90669"/>
    <w:rsid w:val="00B90D62"/>
    <w:rsid w:val="00B911F1"/>
    <w:rsid w:val="00B91A69"/>
    <w:rsid w:val="00B91F8E"/>
    <w:rsid w:val="00B920CE"/>
    <w:rsid w:val="00B93B63"/>
    <w:rsid w:val="00B93EB2"/>
    <w:rsid w:val="00B94143"/>
    <w:rsid w:val="00B943A5"/>
    <w:rsid w:val="00B944A8"/>
    <w:rsid w:val="00B94F66"/>
    <w:rsid w:val="00B955C0"/>
    <w:rsid w:val="00B96075"/>
    <w:rsid w:val="00B967D1"/>
    <w:rsid w:val="00B97DBA"/>
    <w:rsid w:val="00BA1B20"/>
    <w:rsid w:val="00BA1BC9"/>
    <w:rsid w:val="00BA229A"/>
    <w:rsid w:val="00BA2E9A"/>
    <w:rsid w:val="00BA3986"/>
    <w:rsid w:val="00BA3F19"/>
    <w:rsid w:val="00BA4793"/>
    <w:rsid w:val="00BA4859"/>
    <w:rsid w:val="00BA6AF4"/>
    <w:rsid w:val="00BA6DFB"/>
    <w:rsid w:val="00BA71B3"/>
    <w:rsid w:val="00BA74F6"/>
    <w:rsid w:val="00BA7945"/>
    <w:rsid w:val="00BB13D7"/>
    <w:rsid w:val="00BB1750"/>
    <w:rsid w:val="00BB286D"/>
    <w:rsid w:val="00BB383F"/>
    <w:rsid w:val="00BB6092"/>
    <w:rsid w:val="00BC01B2"/>
    <w:rsid w:val="00BC06CE"/>
    <w:rsid w:val="00BC0838"/>
    <w:rsid w:val="00BC0F8E"/>
    <w:rsid w:val="00BC12A7"/>
    <w:rsid w:val="00BC16AC"/>
    <w:rsid w:val="00BC1FF0"/>
    <w:rsid w:val="00BC27A4"/>
    <w:rsid w:val="00BC3618"/>
    <w:rsid w:val="00BC3B4F"/>
    <w:rsid w:val="00BC3DF5"/>
    <w:rsid w:val="00BC46C7"/>
    <w:rsid w:val="00BC5532"/>
    <w:rsid w:val="00BC600A"/>
    <w:rsid w:val="00BC69BD"/>
    <w:rsid w:val="00BC6AD9"/>
    <w:rsid w:val="00BC6BC0"/>
    <w:rsid w:val="00BD02B8"/>
    <w:rsid w:val="00BD068E"/>
    <w:rsid w:val="00BD0F8C"/>
    <w:rsid w:val="00BD1688"/>
    <w:rsid w:val="00BD3251"/>
    <w:rsid w:val="00BD37AA"/>
    <w:rsid w:val="00BD4CA4"/>
    <w:rsid w:val="00BD4D4B"/>
    <w:rsid w:val="00BD4E34"/>
    <w:rsid w:val="00BD4E89"/>
    <w:rsid w:val="00BD5AE4"/>
    <w:rsid w:val="00BD7E95"/>
    <w:rsid w:val="00BE040D"/>
    <w:rsid w:val="00BE12BC"/>
    <w:rsid w:val="00BE1C69"/>
    <w:rsid w:val="00BE284C"/>
    <w:rsid w:val="00BE320A"/>
    <w:rsid w:val="00BE3F01"/>
    <w:rsid w:val="00BE4070"/>
    <w:rsid w:val="00BE4300"/>
    <w:rsid w:val="00BE441B"/>
    <w:rsid w:val="00BE46B7"/>
    <w:rsid w:val="00BE4AB9"/>
    <w:rsid w:val="00BE5983"/>
    <w:rsid w:val="00BE5F2A"/>
    <w:rsid w:val="00BE7616"/>
    <w:rsid w:val="00BE7973"/>
    <w:rsid w:val="00BE7A44"/>
    <w:rsid w:val="00BF0B70"/>
    <w:rsid w:val="00BF11C6"/>
    <w:rsid w:val="00BF1EEA"/>
    <w:rsid w:val="00BF2250"/>
    <w:rsid w:val="00BF244D"/>
    <w:rsid w:val="00BF2713"/>
    <w:rsid w:val="00BF299D"/>
    <w:rsid w:val="00BF30AD"/>
    <w:rsid w:val="00BF3A29"/>
    <w:rsid w:val="00BF3BD5"/>
    <w:rsid w:val="00BF3BFA"/>
    <w:rsid w:val="00BF4AE5"/>
    <w:rsid w:val="00BF6708"/>
    <w:rsid w:val="00BF731E"/>
    <w:rsid w:val="00BF751C"/>
    <w:rsid w:val="00BF7599"/>
    <w:rsid w:val="00BF7D36"/>
    <w:rsid w:val="00BF7EE0"/>
    <w:rsid w:val="00C001F8"/>
    <w:rsid w:val="00C02C1C"/>
    <w:rsid w:val="00C03272"/>
    <w:rsid w:val="00C032BF"/>
    <w:rsid w:val="00C03390"/>
    <w:rsid w:val="00C03553"/>
    <w:rsid w:val="00C04AA4"/>
    <w:rsid w:val="00C058C2"/>
    <w:rsid w:val="00C05F89"/>
    <w:rsid w:val="00C05FA8"/>
    <w:rsid w:val="00C0606B"/>
    <w:rsid w:val="00C076AB"/>
    <w:rsid w:val="00C07A6C"/>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54FB"/>
    <w:rsid w:val="00C16507"/>
    <w:rsid w:val="00C167AE"/>
    <w:rsid w:val="00C2019E"/>
    <w:rsid w:val="00C212DC"/>
    <w:rsid w:val="00C21506"/>
    <w:rsid w:val="00C2242B"/>
    <w:rsid w:val="00C233D8"/>
    <w:rsid w:val="00C254DF"/>
    <w:rsid w:val="00C262DB"/>
    <w:rsid w:val="00C263B6"/>
    <w:rsid w:val="00C2668A"/>
    <w:rsid w:val="00C27B93"/>
    <w:rsid w:val="00C3000C"/>
    <w:rsid w:val="00C3033D"/>
    <w:rsid w:val="00C30915"/>
    <w:rsid w:val="00C31319"/>
    <w:rsid w:val="00C31598"/>
    <w:rsid w:val="00C31C01"/>
    <w:rsid w:val="00C31C54"/>
    <w:rsid w:val="00C321F4"/>
    <w:rsid w:val="00C3224B"/>
    <w:rsid w:val="00C32AC5"/>
    <w:rsid w:val="00C32B37"/>
    <w:rsid w:val="00C32C31"/>
    <w:rsid w:val="00C33787"/>
    <w:rsid w:val="00C33A77"/>
    <w:rsid w:val="00C33BF3"/>
    <w:rsid w:val="00C33D76"/>
    <w:rsid w:val="00C33E87"/>
    <w:rsid w:val="00C3423A"/>
    <w:rsid w:val="00C35B7D"/>
    <w:rsid w:val="00C367F3"/>
    <w:rsid w:val="00C36D63"/>
    <w:rsid w:val="00C37692"/>
    <w:rsid w:val="00C3778C"/>
    <w:rsid w:val="00C37D20"/>
    <w:rsid w:val="00C400C8"/>
    <w:rsid w:val="00C4083B"/>
    <w:rsid w:val="00C4119D"/>
    <w:rsid w:val="00C42401"/>
    <w:rsid w:val="00C43FAB"/>
    <w:rsid w:val="00C44CB9"/>
    <w:rsid w:val="00C44DEE"/>
    <w:rsid w:val="00C453E5"/>
    <w:rsid w:val="00C462B1"/>
    <w:rsid w:val="00C47413"/>
    <w:rsid w:val="00C47B30"/>
    <w:rsid w:val="00C502B5"/>
    <w:rsid w:val="00C50FFE"/>
    <w:rsid w:val="00C52938"/>
    <w:rsid w:val="00C52AF2"/>
    <w:rsid w:val="00C54186"/>
    <w:rsid w:val="00C5432D"/>
    <w:rsid w:val="00C54EA8"/>
    <w:rsid w:val="00C54F67"/>
    <w:rsid w:val="00C55E9E"/>
    <w:rsid w:val="00C56866"/>
    <w:rsid w:val="00C5741E"/>
    <w:rsid w:val="00C577F2"/>
    <w:rsid w:val="00C57A60"/>
    <w:rsid w:val="00C607C1"/>
    <w:rsid w:val="00C6222C"/>
    <w:rsid w:val="00C62F1D"/>
    <w:rsid w:val="00C6391D"/>
    <w:rsid w:val="00C6474C"/>
    <w:rsid w:val="00C64D5D"/>
    <w:rsid w:val="00C65444"/>
    <w:rsid w:val="00C655B8"/>
    <w:rsid w:val="00C66986"/>
    <w:rsid w:val="00C66ECD"/>
    <w:rsid w:val="00C672B8"/>
    <w:rsid w:val="00C67613"/>
    <w:rsid w:val="00C703AE"/>
    <w:rsid w:val="00C70582"/>
    <w:rsid w:val="00C728EC"/>
    <w:rsid w:val="00C73B65"/>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739"/>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815"/>
    <w:rsid w:val="00D05F76"/>
    <w:rsid w:val="00D065EB"/>
    <w:rsid w:val="00D06EF9"/>
    <w:rsid w:val="00D07066"/>
    <w:rsid w:val="00D10519"/>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944"/>
    <w:rsid w:val="00D17173"/>
    <w:rsid w:val="00D175ED"/>
    <w:rsid w:val="00D17C49"/>
    <w:rsid w:val="00D207B7"/>
    <w:rsid w:val="00D217C3"/>
    <w:rsid w:val="00D2237F"/>
    <w:rsid w:val="00D23931"/>
    <w:rsid w:val="00D242E0"/>
    <w:rsid w:val="00D26067"/>
    <w:rsid w:val="00D2696F"/>
    <w:rsid w:val="00D27EC3"/>
    <w:rsid w:val="00D30C33"/>
    <w:rsid w:val="00D30DE7"/>
    <w:rsid w:val="00D31286"/>
    <w:rsid w:val="00D33303"/>
    <w:rsid w:val="00D33390"/>
    <w:rsid w:val="00D33F47"/>
    <w:rsid w:val="00D353C0"/>
    <w:rsid w:val="00D36B1A"/>
    <w:rsid w:val="00D37659"/>
    <w:rsid w:val="00D37D53"/>
    <w:rsid w:val="00D37FE1"/>
    <w:rsid w:val="00D40384"/>
    <w:rsid w:val="00D4053E"/>
    <w:rsid w:val="00D4054A"/>
    <w:rsid w:val="00D408AA"/>
    <w:rsid w:val="00D41153"/>
    <w:rsid w:val="00D4132E"/>
    <w:rsid w:val="00D4188F"/>
    <w:rsid w:val="00D43188"/>
    <w:rsid w:val="00D43307"/>
    <w:rsid w:val="00D43DCF"/>
    <w:rsid w:val="00D46B1D"/>
    <w:rsid w:val="00D51EC2"/>
    <w:rsid w:val="00D51F06"/>
    <w:rsid w:val="00D51F31"/>
    <w:rsid w:val="00D52423"/>
    <w:rsid w:val="00D52889"/>
    <w:rsid w:val="00D52BDD"/>
    <w:rsid w:val="00D547A3"/>
    <w:rsid w:val="00D55704"/>
    <w:rsid w:val="00D55A80"/>
    <w:rsid w:val="00D55DF8"/>
    <w:rsid w:val="00D567DD"/>
    <w:rsid w:val="00D56B65"/>
    <w:rsid w:val="00D5761F"/>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24DE"/>
    <w:rsid w:val="00D729BD"/>
    <w:rsid w:val="00D729D0"/>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F7"/>
    <w:rsid w:val="00D90C48"/>
    <w:rsid w:val="00D90CD3"/>
    <w:rsid w:val="00D91912"/>
    <w:rsid w:val="00D926B1"/>
    <w:rsid w:val="00D93528"/>
    <w:rsid w:val="00D93A74"/>
    <w:rsid w:val="00D93CA5"/>
    <w:rsid w:val="00D943BB"/>
    <w:rsid w:val="00D943D5"/>
    <w:rsid w:val="00D94CD2"/>
    <w:rsid w:val="00D94F50"/>
    <w:rsid w:val="00D94F79"/>
    <w:rsid w:val="00D966EA"/>
    <w:rsid w:val="00D968C1"/>
    <w:rsid w:val="00D96D8D"/>
    <w:rsid w:val="00DA0141"/>
    <w:rsid w:val="00DA259E"/>
    <w:rsid w:val="00DA3295"/>
    <w:rsid w:val="00DA4601"/>
    <w:rsid w:val="00DA57D7"/>
    <w:rsid w:val="00DA5ABF"/>
    <w:rsid w:val="00DA6064"/>
    <w:rsid w:val="00DA6A49"/>
    <w:rsid w:val="00DA7490"/>
    <w:rsid w:val="00DA7728"/>
    <w:rsid w:val="00DA784A"/>
    <w:rsid w:val="00DA7EC7"/>
    <w:rsid w:val="00DB131C"/>
    <w:rsid w:val="00DB196B"/>
    <w:rsid w:val="00DB1BAC"/>
    <w:rsid w:val="00DB468F"/>
    <w:rsid w:val="00DB4C59"/>
    <w:rsid w:val="00DB4D8E"/>
    <w:rsid w:val="00DB560F"/>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66A1"/>
    <w:rsid w:val="00DE68A3"/>
    <w:rsid w:val="00DE6AC4"/>
    <w:rsid w:val="00DE7065"/>
    <w:rsid w:val="00DE70E6"/>
    <w:rsid w:val="00DE710A"/>
    <w:rsid w:val="00DE7507"/>
    <w:rsid w:val="00DE75BA"/>
    <w:rsid w:val="00DE7C7E"/>
    <w:rsid w:val="00DF0901"/>
    <w:rsid w:val="00DF0955"/>
    <w:rsid w:val="00DF1D48"/>
    <w:rsid w:val="00DF1E1F"/>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448"/>
    <w:rsid w:val="00E041F3"/>
    <w:rsid w:val="00E0481A"/>
    <w:rsid w:val="00E04868"/>
    <w:rsid w:val="00E05454"/>
    <w:rsid w:val="00E063C6"/>
    <w:rsid w:val="00E07399"/>
    <w:rsid w:val="00E10139"/>
    <w:rsid w:val="00E10228"/>
    <w:rsid w:val="00E102FD"/>
    <w:rsid w:val="00E10706"/>
    <w:rsid w:val="00E10F15"/>
    <w:rsid w:val="00E11B67"/>
    <w:rsid w:val="00E12170"/>
    <w:rsid w:val="00E13127"/>
    <w:rsid w:val="00E13618"/>
    <w:rsid w:val="00E13B21"/>
    <w:rsid w:val="00E141F5"/>
    <w:rsid w:val="00E14926"/>
    <w:rsid w:val="00E14F9E"/>
    <w:rsid w:val="00E14FAE"/>
    <w:rsid w:val="00E1632A"/>
    <w:rsid w:val="00E1671C"/>
    <w:rsid w:val="00E16EE1"/>
    <w:rsid w:val="00E20144"/>
    <w:rsid w:val="00E20952"/>
    <w:rsid w:val="00E21F51"/>
    <w:rsid w:val="00E224C6"/>
    <w:rsid w:val="00E22DDD"/>
    <w:rsid w:val="00E23780"/>
    <w:rsid w:val="00E2397B"/>
    <w:rsid w:val="00E25300"/>
    <w:rsid w:val="00E264D5"/>
    <w:rsid w:val="00E265E1"/>
    <w:rsid w:val="00E275CB"/>
    <w:rsid w:val="00E2764A"/>
    <w:rsid w:val="00E279DB"/>
    <w:rsid w:val="00E27A07"/>
    <w:rsid w:val="00E27DAC"/>
    <w:rsid w:val="00E32744"/>
    <w:rsid w:val="00E32C59"/>
    <w:rsid w:val="00E3498F"/>
    <w:rsid w:val="00E3607B"/>
    <w:rsid w:val="00E3623B"/>
    <w:rsid w:val="00E36338"/>
    <w:rsid w:val="00E37A63"/>
    <w:rsid w:val="00E37F41"/>
    <w:rsid w:val="00E4077F"/>
    <w:rsid w:val="00E41079"/>
    <w:rsid w:val="00E41163"/>
    <w:rsid w:val="00E41785"/>
    <w:rsid w:val="00E41BC8"/>
    <w:rsid w:val="00E41D27"/>
    <w:rsid w:val="00E42201"/>
    <w:rsid w:val="00E42E16"/>
    <w:rsid w:val="00E43144"/>
    <w:rsid w:val="00E4314E"/>
    <w:rsid w:val="00E43665"/>
    <w:rsid w:val="00E4438C"/>
    <w:rsid w:val="00E446CC"/>
    <w:rsid w:val="00E44B3F"/>
    <w:rsid w:val="00E45020"/>
    <w:rsid w:val="00E45D1C"/>
    <w:rsid w:val="00E46049"/>
    <w:rsid w:val="00E4629E"/>
    <w:rsid w:val="00E46656"/>
    <w:rsid w:val="00E51A25"/>
    <w:rsid w:val="00E5242C"/>
    <w:rsid w:val="00E525F8"/>
    <w:rsid w:val="00E527F8"/>
    <w:rsid w:val="00E52CC8"/>
    <w:rsid w:val="00E537C2"/>
    <w:rsid w:val="00E54C4C"/>
    <w:rsid w:val="00E54CD4"/>
    <w:rsid w:val="00E5509A"/>
    <w:rsid w:val="00E55447"/>
    <w:rsid w:val="00E5625D"/>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19C9"/>
    <w:rsid w:val="00E73CF9"/>
    <w:rsid w:val="00E73D72"/>
    <w:rsid w:val="00E75626"/>
    <w:rsid w:val="00E76966"/>
    <w:rsid w:val="00E769D7"/>
    <w:rsid w:val="00E77BEE"/>
    <w:rsid w:val="00E80159"/>
    <w:rsid w:val="00E80869"/>
    <w:rsid w:val="00E81453"/>
    <w:rsid w:val="00E81BA8"/>
    <w:rsid w:val="00E81C9E"/>
    <w:rsid w:val="00E8278B"/>
    <w:rsid w:val="00E82945"/>
    <w:rsid w:val="00E82E82"/>
    <w:rsid w:val="00E83A2E"/>
    <w:rsid w:val="00E83F88"/>
    <w:rsid w:val="00E84FB7"/>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5527"/>
    <w:rsid w:val="00EA6010"/>
    <w:rsid w:val="00EA60E2"/>
    <w:rsid w:val="00EA6A37"/>
    <w:rsid w:val="00EA6B5B"/>
    <w:rsid w:val="00EA6F42"/>
    <w:rsid w:val="00EA7281"/>
    <w:rsid w:val="00EB0C76"/>
    <w:rsid w:val="00EB0D5B"/>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314"/>
    <w:rsid w:val="00EB64C9"/>
    <w:rsid w:val="00EC02A8"/>
    <w:rsid w:val="00EC0579"/>
    <w:rsid w:val="00EC1D68"/>
    <w:rsid w:val="00EC2424"/>
    <w:rsid w:val="00EC37E8"/>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A01"/>
    <w:rsid w:val="00F00B1E"/>
    <w:rsid w:val="00F01821"/>
    <w:rsid w:val="00F01F18"/>
    <w:rsid w:val="00F02791"/>
    <w:rsid w:val="00F039ED"/>
    <w:rsid w:val="00F03A03"/>
    <w:rsid w:val="00F03F83"/>
    <w:rsid w:val="00F04D0F"/>
    <w:rsid w:val="00F04E64"/>
    <w:rsid w:val="00F05615"/>
    <w:rsid w:val="00F05AE1"/>
    <w:rsid w:val="00F06101"/>
    <w:rsid w:val="00F06187"/>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40B8"/>
    <w:rsid w:val="00F46745"/>
    <w:rsid w:val="00F46C28"/>
    <w:rsid w:val="00F4738E"/>
    <w:rsid w:val="00F50CB1"/>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BD6"/>
    <w:rsid w:val="00F70F89"/>
    <w:rsid w:val="00F714D0"/>
    <w:rsid w:val="00F7164A"/>
    <w:rsid w:val="00F719F0"/>
    <w:rsid w:val="00F7246F"/>
    <w:rsid w:val="00F724F4"/>
    <w:rsid w:val="00F7261A"/>
    <w:rsid w:val="00F727C3"/>
    <w:rsid w:val="00F729CC"/>
    <w:rsid w:val="00F73427"/>
    <w:rsid w:val="00F73C18"/>
    <w:rsid w:val="00F75072"/>
    <w:rsid w:val="00F7571F"/>
    <w:rsid w:val="00F75C6F"/>
    <w:rsid w:val="00F800AB"/>
    <w:rsid w:val="00F8021B"/>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2282"/>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C7D78"/>
    <w:rsid w:val="00FD09F2"/>
    <w:rsid w:val="00FD0C38"/>
    <w:rsid w:val="00FD0C42"/>
    <w:rsid w:val="00FD0EB4"/>
    <w:rsid w:val="00FD1B5F"/>
    <w:rsid w:val="00FD2C1B"/>
    <w:rsid w:val="00FD3313"/>
    <w:rsid w:val="00FD43F2"/>
    <w:rsid w:val="00FD47CF"/>
    <w:rsid w:val="00FD4DC2"/>
    <w:rsid w:val="00FD4EB7"/>
    <w:rsid w:val="00FD51FC"/>
    <w:rsid w:val="00FD5248"/>
    <w:rsid w:val="00FD52FC"/>
    <w:rsid w:val="00FD7130"/>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F03FD"/>
    <w:rsid w:val="00FF058A"/>
    <w:rsid w:val="00FF0B8D"/>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1" Type="http://schemas.openxmlformats.org/officeDocument/2006/relationships/image" Target="media/image4.wmf"/><Relationship Id="rId42" Type="http://schemas.openxmlformats.org/officeDocument/2006/relationships/image" Target="media/image14.png"/><Relationship Id="rId63" Type="http://schemas.openxmlformats.org/officeDocument/2006/relationships/oleObject" Target="embeddings/oleObject21.bin"/><Relationship Id="rId84" Type="http://schemas.openxmlformats.org/officeDocument/2006/relationships/image" Target="media/image45.emf"/><Relationship Id="rId138" Type="http://schemas.openxmlformats.org/officeDocument/2006/relationships/image" Target="media/image99.emf"/><Relationship Id="rId159" Type="http://schemas.openxmlformats.org/officeDocument/2006/relationships/image" Target="media/image120.emf"/><Relationship Id="rId170" Type="http://schemas.openxmlformats.org/officeDocument/2006/relationships/image" Target="media/image129.emf"/><Relationship Id="rId107" Type="http://schemas.openxmlformats.org/officeDocument/2006/relationships/image" Target="media/image68.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3.wmf"/><Relationship Id="rId74" Type="http://schemas.openxmlformats.org/officeDocument/2006/relationships/image" Target="media/image35.emf"/><Relationship Id="rId128" Type="http://schemas.openxmlformats.org/officeDocument/2006/relationships/image" Target="media/image89.emf"/><Relationship Id="rId149" Type="http://schemas.openxmlformats.org/officeDocument/2006/relationships/image" Target="media/image110.emf"/><Relationship Id="rId5" Type="http://schemas.openxmlformats.org/officeDocument/2006/relationships/webSettings" Target="webSettings.xml"/><Relationship Id="rId95" Type="http://schemas.openxmlformats.org/officeDocument/2006/relationships/image" Target="media/image56.emf"/><Relationship Id="rId160" Type="http://schemas.openxmlformats.org/officeDocument/2006/relationships/image" Target="media/image121.emf"/><Relationship Id="rId22" Type="http://schemas.openxmlformats.org/officeDocument/2006/relationships/oleObject" Target="embeddings/oleObject4.bin"/><Relationship Id="rId43" Type="http://schemas.openxmlformats.org/officeDocument/2006/relationships/image" Target="media/image15.png"/><Relationship Id="rId64" Type="http://schemas.openxmlformats.org/officeDocument/2006/relationships/image" Target="media/image29.wmf"/><Relationship Id="rId118" Type="http://schemas.openxmlformats.org/officeDocument/2006/relationships/image" Target="media/image79.emf"/><Relationship Id="rId139" Type="http://schemas.openxmlformats.org/officeDocument/2006/relationships/image" Target="media/image100.emf"/><Relationship Id="rId85" Type="http://schemas.openxmlformats.org/officeDocument/2006/relationships/image" Target="media/image46.emf"/><Relationship Id="rId150" Type="http://schemas.openxmlformats.org/officeDocument/2006/relationships/image" Target="media/image111.emf"/><Relationship Id="rId171" Type="http://schemas.openxmlformats.org/officeDocument/2006/relationships/image" Target="media/image130.emf"/><Relationship Id="rId12" Type="http://schemas.microsoft.com/office/2011/relationships/commentsExtended" Target="commentsExtended.xml"/><Relationship Id="rId33" Type="http://schemas.openxmlformats.org/officeDocument/2006/relationships/image" Target="media/image10.wmf"/><Relationship Id="rId108" Type="http://schemas.openxmlformats.org/officeDocument/2006/relationships/image" Target="media/image69.emf"/><Relationship Id="rId129" Type="http://schemas.openxmlformats.org/officeDocument/2006/relationships/image" Target="media/image90.emf"/><Relationship Id="rId54" Type="http://schemas.openxmlformats.org/officeDocument/2006/relationships/oleObject" Target="embeddings/oleObject17.bin"/><Relationship Id="rId75" Type="http://schemas.openxmlformats.org/officeDocument/2006/relationships/image" Target="media/image36.png"/><Relationship Id="rId96" Type="http://schemas.openxmlformats.org/officeDocument/2006/relationships/image" Target="media/image57.emf"/><Relationship Id="rId140" Type="http://schemas.openxmlformats.org/officeDocument/2006/relationships/image" Target="media/image101.emf"/><Relationship Id="rId161" Type="http://schemas.openxmlformats.org/officeDocument/2006/relationships/image" Target="media/image122.emf"/><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21.wmf"/><Relationship Id="rId114" Type="http://schemas.openxmlformats.org/officeDocument/2006/relationships/image" Target="media/image75.emf"/><Relationship Id="rId119" Type="http://schemas.openxmlformats.org/officeDocument/2006/relationships/image" Target="media/image80.emf"/><Relationship Id="rId44" Type="http://schemas.openxmlformats.org/officeDocument/2006/relationships/image" Target="media/image16.png"/><Relationship Id="rId60" Type="http://schemas.openxmlformats.org/officeDocument/2006/relationships/image" Target="media/image27.wmf"/><Relationship Id="rId65" Type="http://schemas.openxmlformats.org/officeDocument/2006/relationships/oleObject" Target="embeddings/oleObject22.bin"/><Relationship Id="rId81" Type="http://schemas.openxmlformats.org/officeDocument/2006/relationships/image" Target="media/image42.emf"/><Relationship Id="rId86" Type="http://schemas.openxmlformats.org/officeDocument/2006/relationships/image" Target="media/image47.emf"/><Relationship Id="rId130" Type="http://schemas.openxmlformats.org/officeDocument/2006/relationships/image" Target="media/image91.emf"/><Relationship Id="rId135" Type="http://schemas.openxmlformats.org/officeDocument/2006/relationships/image" Target="media/image96.emf"/><Relationship Id="rId151" Type="http://schemas.openxmlformats.org/officeDocument/2006/relationships/image" Target="media/image112.emf"/><Relationship Id="rId156" Type="http://schemas.openxmlformats.org/officeDocument/2006/relationships/image" Target="media/image117.emf"/><Relationship Id="rId177" Type="http://schemas.openxmlformats.org/officeDocument/2006/relationships/theme" Target="theme/theme1.xml"/><Relationship Id="rId172" Type="http://schemas.openxmlformats.org/officeDocument/2006/relationships/header" Target="header3.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oleObject" Target="embeddings/oleObject13.bin"/><Relationship Id="rId109" Type="http://schemas.openxmlformats.org/officeDocument/2006/relationships/image" Target="media/image70.emf"/><Relationship Id="rId34" Type="http://schemas.openxmlformats.org/officeDocument/2006/relationships/oleObject" Target="embeddings/oleObject10.bin"/><Relationship Id="rId50" Type="http://schemas.openxmlformats.org/officeDocument/2006/relationships/oleObject" Target="embeddings/oleObject15.bin"/><Relationship Id="rId55" Type="http://schemas.openxmlformats.org/officeDocument/2006/relationships/image" Target="media/image24.wmf"/><Relationship Id="rId76" Type="http://schemas.openxmlformats.org/officeDocument/2006/relationships/image" Target="media/image37.emf"/><Relationship Id="rId97" Type="http://schemas.openxmlformats.org/officeDocument/2006/relationships/image" Target="media/image58.emf"/><Relationship Id="rId104" Type="http://schemas.openxmlformats.org/officeDocument/2006/relationships/image" Target="media/image65.emf"/><Relationship Id="rId120" Type="http://schemas.openxmlformats.org/officeDocument/2006/relationships/image" Target="media/image81.emf"/><Relationship Id="rId125" Type="http://schemas.openxmlformats.org/officeDocument/2006/relationships/image" Target="media/image86.emf"/><Relationship Id="rId141" Type="http://schemas.openxmlformats.org/officeDocument/2006/relationships/image" Target="media/image102.emf"/><Relationship Id="rId146" Type="http://schemas.openxmlformats.org/officeDocument/2006/relationships/image" Target="media/image107.emf"/><Relationship Id="rId16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53.emf"/><Relationship Id="rId162" Type="http://schemas.openxmlformats.org/officeDocument/2006/relationships/image" Target="media/image123.emf"/><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image" Target="media/image13.wmf"/><Relationship Id="rId45" Type="http://schemas.openxmlformats.org/officeDocument/2006/relationships/image" Target="media/image17.jpeg"/><Relationship Id="rId66" Type="http://schemas.openxmlformats.org/officeDocument/2006/relationships/image" Target="media/image30.wmf"/><Relationship Id="rId87" Type="http://schemas.openxmlformats.org/officeDocument/2006/relationships/image" Target="media/image48.emf"/><Relationship Id="rId110" Type="http://schemas.openxmlformats.org/officeDocument/2006/relationships/image" Target="media/image71.emf"/><Relationship Id="rId115" Type="http://schemas.openxmlformats.org/officeDocument/2006/relationships/image" Target="media/image76.emf"/><Relationship Id="rId131" Type="http://schemas.openxmlformats.org/officeDocument/2006/relationships/image" Target="media/image92.emf"/><Relationship Id="rId136" Type="http://schemas.openxmlformats.org/officeDocument/2006/relationships/image" Target="media/image97.emf"/><Relationship Id="rId157" Type="http://schemas.openxmlformats.org/officeDocument/2006/relationships/image" Target="media/image118.emf"/><Relationship Id="rId61" Type="http://schemas.openxmlformats.org/officeDocument/2006/relationships/oleObject" Target="embeddings/oleObject20.bin"/><Relationship Id="rId82" Type="http://schemas.openxmlformats.org/officeDocument/2006/relationships/image" Target="media/image43.emf"/><Relationship Id="rId152" Type="http://schemas.openxmlformats.org/officeDocument/2006/relationships/image" Target="media/image113.emf"/><Relationship Id="rId173" Type="http://schemas.openxmlformats.org/officeDocument/2006/relationships/header" Target="header4.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8.emf"/><Relationship Id="rId100" Type="http://schemas.openxmlformats.org/officeDocument/2006/relationships/image" Target="media/image61.emf"/><Relationship Id="rId105" Type="http://schemas.openxmlformats.org/officeDocument/2006/relationships/image" Target="media/image66.emf"/><Relationship Id="rId126" Type="http://schemas.openxmlformats.org/officeDocument/2006/relationships/image" Target="media/image87.emf"/><Relationship Id="rId147" Type="http://schemas.openxmlformats.org/officeDocument/2006/relationships/image" Target="media/image108.emf"/><Relationship Id="rId168"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22.wmf"/><Relationship Id="rId72" Type="http://schemas.openxmlformats.org/officeDocument/2006/relationships/image" Target="media/image33.emf"/><Relationship Id="rId93" Type="http://schemas.openxmlformats.org/officeDocument/2006/relationships/image" Target="media/image54.emf"/><Relationship Id="rId98" Type="http://schemas.openxmlformats.org/officeDocument/2006/relationships/image" Target="media/image59.emf"/><Relationship Id="rId121" Type="http://schemas.openxmlformats.org/officeDocument/2006/relationships/image" Target="media/image82.emf"/><Relationship Id="rId142" Type="http://schemas.openxmlformats.org/officeDocument/2006/relationships/image" Target="media/image103.emf"/><Relationship Id="rId163" Type="http://schemas.openxmlformats.org/officeDocument/2006/relationships/image" Target="media/image124.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image" Target="media/image18.png"/><Relationship Id="rId67" Type="http://schemas.openxmlformats.org/officeDocument/2006/relationships/oleObject" Target="embeddings/oleObject23.bin"/><Relationship Id="rId116" Type="http://schemas.openxmlformats.org/officeDocument/2006/relationships/image" Target="media/image77.emf"/><Relationship Id="rId137" Type="http://schemas.openxmlformats.org/officeDocument/2006/relationships/image" Target="media/image98.emf"/><Relationship Id="rId158" Type="http://schemas.openxmlformats.org/officeDocument/2006/relationships/image" Target="media/image119.emf"/><Relationship Id="rId20" Type="http://schemas.openxmlformats.org/officeDocument/2006/relationships/oleObject" Target="embeddings/oleObject3.bin"/><Relationship Id="rId41" Type="http://schemas.openxmlformats.org/officeDocument/2006/relationships/oleObject" Target="embeddings/oleObject14.bin"/><Relationship Id="rId62" Type="http://schemas.openxmlformats.org/officeDocument/2006/relationships/image" Target="media/image28.wmf"/><Relationship Id="rId83" Type="http://schemas.openxmlformats.org/officeDocument/2006/relationships/image" Target="media/image44.emf"/><Relationship Id="rId88" Type="http://schemas.openxmlformats.org/officeDocument/2006/relationships/image" Target="media/image49.emf"/><Relationship Id="rId111" Type="http://schemas.openxmlformats.org/officeDocument/2006/relationships/image" Target="media/image72.emf"/><Relationship Id="rId132" Type="http://schemas.openxmlformats.org/officeDocument/2006/relationships/image" Target="media/image93.emf"/><Relationship Id="rId153" Type="http://schemas.openxmlformats.org/officeDocument/2006/relationships/image" Target="media/image114.emf"/><Relationship Id="rId174" Type="http://schemas.openxmlformats.org/officeDocument/2006/relationships/footer" Target="footer4.xml"/><Relationship Id="rId15" Type="http://schemas.openxmlformats.org/officeDocument/2006/relationships/image" Target="media/image1.wmf"/><Relationship Id="rId36" Type="http://schemas.openxmlformats.org/officeDocument/2006/relationships/image" Target="media/image11.wmf"/><Relationship Id="rId57" Type="http://schemas.openxmlformats.org/officeDocument/2006/relationships/image" Target="media/image25.emf"/><Relationship Id="rId106" Type="http://schemas.openxmlformats.org/officeDocument/2006/relationships/image" Target="media/image67.emf"/><Relationship Id="rId127" Type="http://schemas.openxmlformats.org/officeDocument/2006/relationships/image" Target="media/image88.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6.bin"/><Relationship Id="rId73" Type="http://schemas.openxmlformats.org/officeDocument/2006/relationships/image" Target="media/image34.emf"/><Relationship Id="rId78" Type="http://schemas.openxmlformats.org/officeDocument/2006/relationships/image" Target="media/image39.emf"/><Relationship Id="rId94" Type="http://schemas.openxmlformats.org/officeDocument/2006/relationships/image" Target="media/image55.emf"/><Relationship Id="rId99" Type="http://schemas.openxmlformats.org/officeDocument/2006/relationships/image" Target="media/image60.emf"/><Relationship Id="rId101" Type="http://schemas.openxmlformats.org/officeDocument/2006/relationships/image" Target="media/image62.emf"/><Relationship Id="rId122" Type="http://schemas.openxmlformats.org/officeDocument/2006/relationships/image" Target="media/image83.emf"/><Relationship Id="rId143" Type="http://schemas.openxmlformats.org/officeDocument/2006/relationships/image" Target="media/image104.emf"/><Relationship Id="rId148" Type="http://schemas.openxmlformats.org/officeDocument/2006/relationships/image" Target="media/image109.emf"/><Relationship Id="rId164" Type="http://schemas.openxmlformats.org/officeDocument/2006/relationships/image" Target="media/image125.emf"/><Relationship Id="rId169" Type="http://schemas.openxmlformats.org/officeDocument/2006/relationships/image" Target="media/image128.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9.jpeg"/><Relationship Id="rId68" Type="http://schemas.openxmlformats.org/officeDocument/2006/relationships/oleObject" Target="embeddings/oleObject24.bin"/><Relationship Id="rId89" Type="http://schemas.openxmlformats.org/officeDocument/2006/relationships/image" Target="media/image50.emf"/><Relationship Id="rId112" Type="http://schemas.openxmlformats.org/officeDocument/2006/relationships/image" Target="media/image73.emf"/><Relationship Id="rId133" Type="http://schemas.openxmlformats.org/officeDocument/2006/relationships/image" Target="media/image94.emf"/><Relationship Id="rId154" Type="http://schemas.openxmlformats.org/officeDocument/2006/relationships/image" Target="media/image115.emf"/><Relationship Id="rId175" Type="http://schemas.openxmlformats.org/officeDocument/2006/relationships/fontTable" Target="fontTable.xml"/><Relationship Id="rId16" Type="http://schemas.openxmlformats.org/officeDocument/2006/relationships/oleObject" Target="embeddings/oleObject1.bin"/><Relationship Id="rId37" Type="http://schemas.openxmlformats.org/officeDocument/2006/relationships/oleObject" Target="embeddings/oleObject12.bin"/><Relationship Id="rId58" Type="http://schemas.openxmlformats.org/officeDocument/2006/relationships/image" Target="media/image26.wmf"/><Relationship Id="rId79" Type="http://schemas.openxmlformats.org/officeDocument/2006/relationships/image" Target="media/image40.emf"/><Relationship Id="rId102" Type="http://schemas.openxmlformats.org/officeDocument/2006/relationships/image" Target="media/image63.emf"/><Relationship Id="rId123" Type="http://schemas.openxmlformats.org/officeDocument/2006/relationships/image" Target="media/image84.emf"/><Relationship Id="rId144" Type="http://schemas.openxmlformats.org/officeDocument/2006/relationships/image" Target="media/image105.emf"/><Relationship Id="rId90" Type="http://schemas.openxmlformats.org/officeDocument/2006/relationships/image" Target="media/image51.emf"/><Relationship Id="rId165" Type="http://schemas.openxmlformats.org/officeDocument/2006/relationships/image" Target="media/image126.emf"/><Relationship Id="rId27" Type="http://schemas.openxmlformats.org/officeDocument/2006/relationships/image" Target="media/image7.wmf"/><Relationship Id="rId48" Type="http://schemas.openxmlformats.org/officeDocument/2006/relationships/image" Target="media/image20.jpeg"/><Relationship Id="rId69" Type="http://schemas.openxmlformats.org/officeDocument/2006/relationships/image" Target="media/image31.emf"/><Relationship Id="rId113" Type="http://schemas.openxmlformats.org/officeDocument/2006/relationships/image" Target="media/image74.emf"/><Relationship Id="rId134" Type="http://schemas.openxmlformats.org/officeDocument/2006/relationships/image" Target="media/image95.emf"/><Relationship Id="rId80" Type="http://schemas.openxmlformats.org/officeDocument/2006/relationships/image" Target="media/image41.emf"/><Relationship Id="rId155" Type="http://schemas.openxmlformats.org/officeDocument/2006/relationships/image" Target="media/image116.emf"/><Relationship Id="rId176" Type="http://schemas.microsoft.com/office/2011/relationships/people" Target="people.xml"/><Relationship Id="rId17" Type="http://schemas.openxmlformats.org/officeDocument/2006/relationships/image" Target="media/image2.wmf"/><Relationship Id="rId38" Type="http://schemas.openxmlformats.org/officeDocument/2006/relationships/image" Target="media/image12.wmf"/><Relationship Id="rId59" Type="http://schemas.openxmlformats.org/officeDocument/2006/relationships/oleObject" Target="embeddings/oleObject19.bin"/><Relationship Id="rId103" Type="http://schemas.openxmlformats.org/officeDocument/2006/relationships/image" Target="media/image64.emf"/><Relationship Id="rId124" Type="http://schemas.openxmlformats.org/officeDocument/2006/relationships/image" Target="media/image85.emf"/><Relationship Id="rId70" Type="http://schemas.openxmlformats.org/officeDocument/2006/relationships/oleObject" Target="embeddings/oleObject25.bin"/><Relationship Id="rId91" Type="http://schemas.openxmlformats.org/officeDocument/2006/relationships/image" Target="media/image52.emf"/><Relationship Id="rId145" Type="http://schemas.openxmlformats.org/officeDocument/2006/relationships/image" Target="media/image106.emf"/><Relationship Id="rId166" Type="http://schemas.openxmlformats.org/officeDocument/2006/relationships/image" Target="media/image127.emf"/><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0</TotalTime>
  <Pages>1</Pages>
  <Words>111449</Words>
  <Characters>635265</Characters>
  <Application>Microsoft Office Word</Application>
  <DocSecurity>0</DocSecurity>
  <Lines>5293</Lines>
  <Paragraphs>1490</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745224</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3</cp:revision>
  <cp:lastPrinted>2021-10-18T22:15:00Z</cp:lastPrinted>
  <dcterms:created xsi:type="dcterms:W3CDTF">2021-11-19T12:51:00Z</dcterms:created>
  <dcterms:modified xsi:type="dcterms:W3CDTF">2021-11-19T12:51:00Z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