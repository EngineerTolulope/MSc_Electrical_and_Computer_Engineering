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1C35DA80" w14:textId="77777777" w:rsidR="00190EAC" w:rsidRDefault="00190EAC"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88405933"/>
      <w:r>
        <w:lastRenderedPageBreak/>
        <w:t>ABSTRACT</w:t>
      </w:r>
      <w:bookmarkEnd w:id="0"/>
    </w:p>
    <w:p w14:paraId="0D4D0C58" w14:textId="0BB43356" w:rsidR="00DC0405" w:rsidRPr="00FF058A" w:rsidRDefault="00322962" w:rsidP="0093718A">
      <w:pPr>
        <w:ind w:firstLine="288"/>
      </w:pPr>
      <w:r w:rsidRPr="00322962">
        <w:t xml:space="preserve">Load forecasting is critical for power system operators to maintain a safe and efficient network. By ensuring that consumers receive an adequate amount of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88405934"/>
      <w:r>
        <w:t>DEDICATION</w:t>
      </w:r>
      <w:bookmarkEnd w:id="1"/>
      <w:r>
        <w:t xml:space="preserve"> </w:t>
      </w:r>
    </w:p>
    <w:p w14:paraId="66B0A80A" w14:textId="0E32EBB2"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a</w:t>
      </w:r>
      <w:r w:rsidR="00E525F8" w:rsidRPr="00914772">
        <w:t>re going to become.</w:t>
      </w:r>
      <w:r w:rsidR="00F03A03">
        <w:br w:type="page"/>
      </w:r>
    </w:p>
    <w:p w14:paraId="475BE643" w14:textId="58B8318D" w:rsidR="003819CA" w:rsidRPr="00DC0405" w:rsidRDefault="00C262DB" w:rsidP="00DC0405">
      <w:pPr>
        <w:pStyle w:val="Heading1"/>
      </w:pPr>
      <w:bookmarkStart w:id="2" w:name="_Ref86061658"/>
      <w:bookmarkStart w:id="3" w:name="_Toc88405935"/>
      <w:r>
        <w:lastRenderedPageBreak/>
        <w:t>ACKNOWLEDGEMENTS</w:t>
      </w:r>
      <w:bookmarkEnd w:id="2"/>
      <w:bookmarkEnd w:id="3"/>
      <w:r>
        <w:t xml:space="preserve"> </w:t>
      </w:r>
    </w:p>
    <w:p w14:paraId="27A66795" w14:textId="7D0D58F5" w:rsidR="00BC16AC" w:rsidRDefault="008D75BE" w:rsidP="008D75BE">
      <w:pPr>
        <w:ind w:firstLine="288"/>
      </w:pPr>
      <w:r w:rsidRPr="008D75BE">
        <w:t xml:space="preserve">This is without a doubt one of the most difficult journeys I've ever undertaken. It has shown me how much I am capable of growing and accomplishing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be able to complete it.</w:t>
      </w:r>
    </w:p>
    <w:p w14:paraId="195C1071" w14:textId="03B0C4D9" w:rsidR="00B678CA" w:rsidRDefault="00B678CA" w:rsidP="00B678CA">
      <w:pPr>
        <w:ind w:firstLine="288"/>
      </w:pPr>
      <w:r w:rsidRPr="00B678CA">
        <w:t>I would like to express my gratitude to my supervisors, Dr. Dawn MacIsaac and Dr. Julian Cardenas; without them, I would not have been able to complete this program. I appreciate your patience and encouraging words, which reminded me that anything is possible if I just keep going. I</w:t>
      </w:r>
      <w:r w:rsidR="00BF751C">
        <w:t xml:space="preserve"> woul</w:t>
      </w:r>
      <w:r w:rsidRPr="00B678CA">
        <w:t>d also like to express my gratitude to my family for always being there for me and motivating me to complete this program.</w:t>
      </w:r>
    </w:p>
    <w:p w14:paraId="657F84D3" w14:textId="7A153E93" w:rsidR="00CB319A" w:rsidRPr="00E279DB" w:rsidRDefault="00B678CA" w:rsidP="00B678C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without it, I would not be the man I am today.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88405936"/>
      <w:r>
        <w:lastRenderedPageBreak/>
        <w:t>Table of Contents</w:t>
      </w:r>
      <w:bookmarkEnd w:id="4"/>
    </w:p>
    <w:p w14:paraId="3B2575BE" w14:textId="4086B49A" w:rsidR="00FF0D7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88405933" w:history="1">
        <w:r w:rsidR="00FF0D77" w:rsidRPr="00132480">
          <w:rPr>
            <w:rStyle w:val="Hyperlink"/>
            <w:noProof/>
          </w:rPr>
          <w:t>ABSTRACT</w:t>
        </w:r>
        <w:r w:rsidR="00FF0D77">
          <w:rPr>
            <w:noProof/>
            <w:webHidden/>
          </w:rPr>
          <w:tab/>
        </w:r>
        <w:r w:rsidR="00FF0D77">
          <w:rPr>
            <w:noProof/>
            <w:webHidden/>
          </w:rPr>
          <w:fldChar w:fldCharType="begin"/>
        </w:r>
        <w:r w:rsidR="00FF0D77">
          <w:rPr>
            <w:noProof/>
            <w:webHidden/>
          </w:rPr>
          <w:instrText xml:space="preserve"> PAGEREF _Toc88405933 \h </w:instrText>
        </w:r>
        <w:r w:rsidR="00FF0D77">
          <w:rPr>
            <w:noProof/>
            <w:webHidden/>
          </w:rPr>
        </w:r>
        <w:r w:rsidR="00FF0D77">
          <w:rPr>
            <w:noProof/>
            <w:webHidden/>
          </w:rPr>
          <w:fldChar w:fldCharType="separate"/>
        </w:r>
        <w:r w:rsidR="00FF0D77">
          <w:rPr>
            <w:noProof/>
            <w:webHidden/>
          </w:rPr>
          <w:t>ii</w:t>
        </w:r>
        <w:r w:rsidR="00FF0D77">
          <w:rPr>
            <w:noProof/>
            <w:webHidden/>
          </w:rPr>
          <w:fldChar w:fldCharType="end"/>
        </w:r>
      </w:hyperlink>
    </w:p>
    <w:p w14:paraId="2722BB37" w14:textId="461D4051" w:rsidR="00FF0D77" w:rsidRDefault="00FF0D77">
      <w:pPr>
        <w:pStyle w:val="TOC1"/>
        <w:rPr>
          <w:rFonts w:asciiTheme="minorHAnsi" w:eastAsiaTheme="minorEastAsia" w:hAnsiTheme="minorHAnsi" w:cstheme="minorBidi"/>
          <w:noProof/>
          <w:sz w:val="22"/>
          <w:szCs w:val="22"/>
          <w:lang w:eastAsia="en-CA"/>
        </w:rPr>
      </w:pPr>
      <w:hyperlink w:anchor="_Toc88405934" w:history="1">
        <w:r w:rsidRPr="00132480">
          <w:rPr>
            <w:rStyle w:val="Hyperlink"/>
            <w:noProof/>
          </w:rPr>
          <w:t>DEDICATION</w:t>
        </w:r>
        <w:r>
          <w:rPr>
            <w:noProof/>
            <w:webHidden/>
          </w:rPr>
          <w:tab/>
        </w:r>
        <w:r>
          <w:rPr>
            <w:noProof/>
            <w:webHidden/>
          </w:rPr>
          <w:fldChar w:fldCharType="begin"/>
        </w:r>
        <w:r>
          <w:rPr>
            <w:noProof/>
            <w:webHidden/>
          </w:rPr>
          <w:instrText xml:space="preserve"> PAGEREF _Toc88405934 \h </w:instrText>
        </w:r>
        <w:r>
          <w:rPr>
            <w:noProof/>
            <w:webHidden/>
          </w:rPr>
        </w:r>
        <w:r>
          <w:rPr>
            <w:noProof/>
            <w:webHidden/>
          </w:rPr>
          <w:fldChar w:fldCharType="separate"/>
        </w:r>
        <w:r>
          <w:rPr>
            <w:noProof/>
            <w:webHidden/>
          </w:rPr>
          <w:t>iii</w:t>
        </w:r>
        <w:r>
          <w:rPr>
            <w:noProof/>
            <w:webHidden/>
          </w:rPr>
          <w:fldChar w:fldCharType="end"/>
        </w:r>
      </w:hyperlink>
    </w:p>
    <w:p w14:paraId="7A74E181" w14:textId="6A4DEBBE" w:rsidR="00FF0D77" w:rsidRDefault="00FF0D77">
      <w:pPr>
        <w:pStyle w:val="TOC1"/>
        <w:rPr>
          <w:rFonts w:asciiTheme="minorHAnsi" w:eastAsiaTheme="minorEastAsia" w:hAnsiTheme="minorHAnsi" w:cstheme="minorBidi"/>
          <w:noProof/>
          <w:sz w:val="22"/>
          <w:szCs w:val="22"/>
          <w:lang w:eastAsia="en-CA"/>
        </w:rPr>
      </w:pPr>
      <w:hyperlink w:anchor="_Toc88405935" w:history="1">
        <w:r w:rsidRPr="00132480">
          <w:rPr>
            <w:rStyle w:val="Hyperlink"/>
            <w:noProof/>
          </w:rPr>
          <w:t>ACKNOWLEDGEMENTS</w:t>
        </w:r>
        <w:r>
          <w:rPr>
            <w:noProof/>
            <w:webHidden/>
          </w:rPr>
          <w:tab/>
        </w:r>
        <w:r>
          <w:rPr>
            <w:noProof/>
            <w:webHidden/>
          </w:rPr>
          <w:fldChar w:fldCharType="begin"/>
        </w:r>
        <w:r>
          <w:rPr>
            <w:noProof/>
            <w:webHidden/>
          </w:rPr>
          <w:instrText xml:space="preserve"> PAGEREF _Toc88405935 \h </w:instrText>
        </w:r>
        <w:r>
          <w:rPr>
            <w:noProof/>
            <w:webHidden/>
          </w:rPr>
        </w:r>
        <w:r>
          <w:rPr>
            <w:noProof/>
            <w:webHidden/>
          </w:rPr>
          <w:fldChar w:fldCharType="separate"/>
        </w:r>
        <w:r>
          <w:rPr>
            <w:noProof/>
            <w:webHidden/>
          </w:rPr>
          <w:t>iv</w:t>
        </w:r>
        <w:r>
          <w:rPr>
            <w:noProof/>
            <w:webHidden/>
          </w:rPr>
          <w:fldChar w:fldCharType="end"/>
        </w:r>
      </w:hyperlink>
    </w:p>
    <w:p w14:paraId="70FBF85D" w14:textId="5D534F75" w:rsidR="00FF0D77" w:rsidRDefault="00FF0D77">
      <w:pPr>
        <w:pStyle w:val="TOC1"/>
        <w:rPr>
          <w:rFonts w:asciiTheme="minorHAnsi" w:eastAsiaTheme="minorEastAsia" w:hAnsiTheme="minorHAnsi" w:cstheme="minorBidi"/>
          <w:noProof/>
          <w:sz w:val="22"/>
          <w:szCs w:val="22"/>
          <w:lang w:eastAsia="en-CA"/>
        </w:rPr>
      </w:pPr>
      <w:hyperlink w:anchor="_Toc88405936" w:history="1">
        <w:r w:rsidRPr="00132480">
          <w:rPr>
            <w:rStyle w:val="Hyperlink"/>
            <w:noProof/>
          </w:rPr>
          <w:t>Table of Contents</w:t>
        </w:r>
        <w:r>
          <w:rPr>
            <w:noProof/>
            <w:webHidden/>
          </w:rPr>
          <w:tab/>
        </w:r>
        <w:r>
          <w:rPr>
            <w:noProof/>
            <w:webHidden/>
          </w:rPr>
          <w:fldChar w:fldCharType="begin"/>
        </w:r>
        <w:r>
          <w:rPr>
            <w:noProof/>
            <w:webHidden/>
          </w:rPr>
          <w:instrText xml:space="preserve"> PAGEREF _Toc88405936 \h </w:instrText>
        </w:r>
        <w:r>
          <w:rPr>
            <w:noProof/>
            <w:webHidden/>
          </w:rPr>
        </w:r>
        <w:r>
          <w:rPr>
            <w:noProof/>
            <w:webHidden/>
          </w:rPr>
          <w:fldChar w:fldCharType="separate"/>
        </w:r>
        <w:r>
          <w:rPr>
            <w:noProof/>
            <w:webHidden/>
          </w:rPr>
          <w:t>v</w:t>
        </w:r>
        <w:r>
          <w:rPr>
            <w:noProof/>
            <w:webHidden/>
          </w:rPr>
          <w:fldChar w:fldCharType="end"/>
        </w:r>
      </w:hyperlink>
    </w:p>
    <w:p w14:paraId="0D73F436" w14:textId="1A5D1FF4" w:rsidR="00FF0D77" w:rsidRDefault="00FF0D77">
      <w:pPr>
        <w:pStyle w:val="TOC1"/>
        <w:rPr>
          <w:rFonts w:asciiTheme="minorHAnsi" w:eastAsiaTheme="minorEastAsia" w:hAnsiTheme="minorHAnsi" w:cstheme="minorBidi"/>
          <w:noProof/>
          <w:sz w:val="22"/>
          <w:szCs w:val="22"/>
          <w:lang w:eastAsia="en-CA"/>
        </w:rPr>
      </w:pPr>
      <w:hyperlink w:anchor="_Toc88405937" w:history="1">
        <w:r w:rsidRPr="00132480">
          <w:rPr>
            <w:rStyle w:val="Hyperlink"/>
            <w:noProof/>
          </w:rPr>
          <w:t>List of Tables</w:t>
        </w:r>
        <w:r>
          <w:rPr>
            <w:noProof/>
            <w:webHidden/>
          </w:rPr>
          <w:tab/>
        </w:r>
        <w:r>
          <w:rPr>
            <w:noProof/>
            <w:webHidden/>
          </w:rPr>
          <w:fldChar w:fldCharType="begin"/>
        </w:r>
        <w:r>
          <w:rPr>
            <w:noProof/>
            <w:webHidden/>
          </w:rPr>
          <w:instrText xml:space="preserve"> PAGEREF _Toc88405937 \h </w:instrText>
        </w:r>
        <w:r>
          <w:rPr>
            <w:noProof/>
            <w:webHidden/>
          </w:rPr>
        </w:r>
        <w:r>
          <w:rPr>
            <w:noProof/>
            <w:webHidden/>
          </w:rPr>
          <w:fldChar w:fldCharType="separate"/>
        </w:r>
        <w:r>
          <w:rPr>
            <w:noProof/>
            <w:webHidden/>
          </w:rPr>
          <w:t>x</w:t>
        </w:r>
        <w:r>
          <w:rPr>
            <w:noProof/>
            <w:webHidden/>
          </w:rPr>
          <w:fldChar w:fldCharType="end"/>
        </w:r>
      </w:hyperlink>
    </w:p>
    <w:p w14:paraId="346C68CD" w14:textId="62D5A905" w:rsidR="00FF0D77" w:rsidRDefault="00FF0D77">
      <w:pPr>
        <w:pStyle w:val="TOC1"/>
        <w:rPr>
          <w:rFonts w:asciiTheme="minorHAnsi" w:eastAsiaTheme="minorEastAsia" w:hAnsiTheme="minorHAnsi" w:cstheme="minorBidi"/>
          <w:noProof/>
          <w:sz w:val="22"/>
          <w:szCs w:val="22"/>
          <w:lang w:eastAsia="en-CA"/>
        </w:rPr>
      </w:pPr>
      <w:hyperlink w:anchor="_Toc88405938" w:history="1">
        <w:r w:rsidRPr="00132480">
          <w:rPr>
            <w:rStyle w:val="Hyperlink"/>
            <w:noProof/>
          </w:rPr>
          <w:t>List of Figures</w:t>
        </w:r>
        <w:r>
          <w:rPr>
            <w:noProof/>
            <w:webHidden/>
          </w:rPr>
          <w:tab/>
        </w:r>
        <w:r>
          <w:rPr>
            <w:noProof/>
            <w:webHidden/>
          </w:rPr>
          <w:fldChar w:fldCharType="begin"/>
        </w:r>
        <w:r>
          <w:rPr>
            <w:noProof/>
            <w:webHidden/>
          </w:rPr>
          <w:instrText xml:space="preserve"> PAGEREF _Toc88405938 \h </w:instrText>
        </w:r>
        <w:r>
          <w:rPr>
            <w:noProof/>
            <w:webHidden/>
          </w:rPr>
        </w:r>
        <w:r>
          <w:rPr>
            <w:noProof/>
            <w:webHidden/>
          </w:rPr>
          <w:fldChar w:fldCharType="separate"/>
        </w:r>
        <w:r>
          <w:rPr>
            <w:noProof/>
            <w:webHidden/>
          </w:rPr>
          <w:t>xi</w:t>
        </w:r>
        <w:r>
          <w:rPr>
            <w:noProof/>
            <w:webHidden/>
          </w:rPr>
          <w:fldChar w:fldCharType="end"/>
        </w:r>
      </w:hyperlink>
    </w:p>
    <w:p w14:paraId="3DFD4841" w14:textId="4641FC73" w:rsidR="00FF0D77" w:rsidRDefault="00FF0D77">
      <w:pPr>
        <w:pStyle w:val="TOC1"/>
        <w:rPr>
          <w:rFonts w:asciiTheme="minorHAnsi" w:eastAsiaTheme="minorEastAsia" w:hAnsiTheme="minorHAnsi" w:cstheme="minorBidi"/>
          <w:noProof/>
          <w:sz w:val="22"/>
          <w:szCs w:val="22"/>
          <w:lang w:eastAsia="en-CA"/>
        </w:rPr>
      </w:pPr>
      <w:hyperlink w:anchor="_Toc88405939" w:history="1">
        <w:r w:rsidRPr="00132480">
          <w:rPr>
            <w:rStyle w:val="Hyperlink"/>
            <w:noProof/>
          </w:rPr>
          <w:t>List of Abbreviations</w:t>
        </w:r>
        <w:r>
          <w:rPr>
            <w:noProof/>
            <w:webHidden/>
          </w:rPr>
          <w:tab/>
        </w:r>
        <w:r>
          <w:rPr>
            <w:noProof/>
            <w:webHidden/>
          </w:rPr>
          <w:fldChar w:fldCharType="begin"/>
        </w:r>
        <w:r>
          <w:rPr>
            <w:noProof/>
            <w:webHidden/>
          </w:rPr>
          <w:instrText xml:space="preserve"> PAGEREF _Toc88405939 \h </w:instrText>
        </w:r>
        <w:r>
          <w:rPr>
            <w:noProof/>
            <w:webHidden/>
          </w:rPr>
        </w:r>
        <w:r>
          <w:rPr>
            <w:noProof/>
            <w:webHidden/>
          </w:rPr>
          <w:fldChar w:fldCharType="separate"/>
        </w:r>
        <w:r>
          <w:rPr>
            <w:noProof/>
            <w:webHidden/>
          </w:rPr>
          <w:t>xvi</w:t>
        </w:r>
        <w:r>
          <w:rPr>
            <w:noProof/>
            <w:webHidden/>
          </w:rPr>
          <w:fldChar w:fldCharType="end"/>
        </w:r>
      </w:hyperlink>
    </w:p>
    <w:p w14:paraId="38C9BFE7" w14:textId="22186CB3" w:rsidR="00FF0D77" w:rsidRDefault="00FF0D77">
      <w:pPr>
        <w:pStyle w:val="TOC1"/>
        <w:rPr>
          <w:rFonts w:asciiTheme="minorHAnsi" w:eastAsiaTheme="minorEastAsia" w:hAnsiTheme="minorHAnsi" w:cstheme="minorBidi"/>
          <w:noProof/>
          <w:sz w:val="22"/>
          <w:szCs w:val="22"/>
          <w:lang w:eastAsia="en-CA"/>
        </w:rPr>
      </w:pPr>
      <w:hyperlink w:anchor="_Toc88405940" w:history="1">
        <w:r w:rsidRPr="00132480">
          <w:rPr>
            <w:rStyle w:val="Hyperlink"/>
            <w:noProof/>
          </w:rPr>
          <w:t>1 Introduction</w:t>
        </w:r>
        <w:r>
          <w:rPr>
            <w:noProof/>
            <w:webHidden/>
          </w:rPr>
          <w:tab/>
        </w:r>
        <w:r>
          <w:rPr>
            <w:noProof/>
            <w:webHidden/>
          </w:rPr>
          <w:fldChar w:fldCharType="begin"/>
        </w:r>
        <w:r>
          <w:rPr>
            <w:noProof/>
            <w:webHidden/>
          </w:rPr>
          <w:instrText xml:space="preserve"> PAGEREF _Toc88405940 \h </w:instrText>
        </w:r>
        <w:r>
          <w:rPr>
            <w:noProof/>
            <w:webHidden/>
          </w:rPr>
        </w:r>
        <w:r>
          <w:rPr>
            <w:noProof/>
            <w:webHidden/>
          </w:rPr>
          <w:fldChar w:fldCharType="separate"/>
        </w:r>
        <w:r>
          <w:rPr>
            <w:noProof/>
            <w:webHidden/>
          </w:rPr>
          <w:t>1</w:t>
        </w:r>
        <w:r>
          <w:rPr>
            <w:noProof/>
            <w:webHidden/>
          </w:rPr>
          <w:fldChar w:fldCharType="end"/>
        </w:r>
      </w:hyperlink>
    </w:p>
    <w:p w14:paraId="2ED3D60A" w14:textId="5C97F14E"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41" w:history="1">
        <w:r w:rsidRPr="00132480">
          <w:rPr>
            <w:rStyle w:val="Hyperlink"/>
            <w:noProof/>
          </w:rPr>
          <w:t>1.1 Objectives</w:t>
        </w:r>
        <w:r>
          <w:rPr>
            <w:noProof/>
            <w:webHidden/>
          </w:rPr>
          <w:tab/>
        </w:r>
        <w:r>
          <w:rPr>
            <w:noProof/>
            <w:webHidden/>
          </w:rPr>
          <w:fldChar w:fldCharType="begin"/>
        </w:r>
        <w:r>
          <w:rPr>
            <w:noProof/>
            <w:webHidden/>
          </w:rPr>
          <w:instrText xml:space="preserve"> PAGEREF _Toc88405941 \h </w:instrText>
        </w:r>
        <w:r>
          <w:rPr>
            <w:noProof/>
            <w:webHidden/>
          </w:rPr>
        </w:r>
        <w:r>
          <w:rPr>
            <w:noProof/>
            <w:webHidden/>
          </w:rPr>
          <w:fldChar w:fldCharType="separate"/>
        </w:r>
        <w:r>
          <w:rPr>
            <w:noProof/>
            <w:webHidden/>
          </w:rPr>
          <w:t>3</w:t>
        </w:r>
        <w:r>
          <w:rPr>
            <w:noProof/>
            <w:webHidden/>
          </w:rPr>
          <w:fldChar w:fldCharType="end"/>
        </w:r>
      </w:hyperlink>
    </w:p>
    <w:p w14:paraId="0FC6FE4D" w14:textId="0C72EBC0" w:rsidR="00FF0D77" w:rsidRDefault="00FF0D77">
      <w:pPr>
        <w:pStyle w:val="TOC1"/>
        <w:rPr>
          <w:rFonts w:asciiTheme="minorHAnsi" w:eastAsiaTheme="minorEastAsia" w:hAnsiTheme="minorHAnsi" w:cstheme="minorBidi"/>
          <w:noProof/>
          <w:sz w:val="22"/>
          <w:szCs w:val="22"/>
          <w:lang w:eastAsia="en-CA"/>
        </w:rPr>
      </w:pPr>
      <w:hyperlink w:anchor="_Toc88405942" w:history="1">
        <w:r w:rsidRPr="00132480">
          <w:rPr>
            <w:rStyle w:val="Hyperlink"/>
            <w:noProof/>
          </w:rPr>
          <w:t>2 Overview of Load Forecasting</w:t>
        </w:r>
        <w:r>
          <w:rPr>
            <w:noProof/>
            <w:webHidden/>
          </w:rPr>
          <w:tab/>
        </w:r>
        <w:r>
          <w:rPr>
            <w:noProof/>
            <w:webHidden/>
          </w:rPr>
          <w:fldChar w:fldCharType="begin"/>
        </w:r>
        <w:r>
          <w:rPr>
            <w:noProof/>
            <w:webHidden/>
          </w:rPr>
          <w:instrText xml:space="preserve"> PAGEREF _Toc88405942 \h </w:instrText>
        </w:r>
        <w:r>
          <w:rPr>
            <w:noProof/>
            <w:webHidden/>
          </w:rPr>
        </w:r>
        <w:r>
          <w:rPr>
            <w:noProof/>
            <w:webHidden/>
          </w:rPr>
          <w:fldChar w:fldCharType="separate"/>
        </w:r>
        <w:r>
          <w:rPr>
            <w:noProof/>
            <w:webHidden/>
          </w:rPr>
          <w:t>6</w:t>
        </w:r>
        <w:r>
          <w:rPr>
            <w:noProof/>
            <w:webHidden/>
          </w:rPr>
          <w:fldChar w:fldCharType="end"/>
        </w:r>
      </w:hyperlink>
    </w:p>
    <w:p w14:paraId="60167A15" w14:textId="775260E4"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43" w:history="1">
        <w:r w:rsidRPr="00132480">
          <w:rPr>
            <w:rStyle w:val="Hyperlink"/>
            <w:noProof/>
          </w:rPr>
          <w:t>2.1 Factors That Affect the Load Demand</w:t>
        </w:r>
        <w:r>
          <w:rPr>
            <w:noProof/>
            <w:webHidden/>
          </w:rPr>
          <w:tab/>
        </w:r>
        <w:r>
          <w:rPr>
            <w:noProof/>
            <w:webHidden/>
          </w:rPr>
          <w:fldChar w:fldCharType="begin"/>
        </w:r>
        <w:r>
          <w:rPr>
            <w:noProof/>
            <w:webHidden/>
          </w:rPr>
          <w:instrText xml:space="preserve"> PAGEREF _Toc88405943 \h </w:instrText>
        </w:r>
        <w:r>
          <w:rPr>
            <w:noProof/>
            <w:webHidden/>
          </w:rPr>
        </w:r>
        <w:r>
          <w:rPr>
            <w:noProof/>
            <w:webHidden/>
          </w:rPr>
          <w:fldChar w:fldCharType="separate"/>
        </w:r>
        <w:r>
          <w:rPr>
            <w:noProof/>
            <w:webHidden/>
          </w:rPr>
          <w:t>6</w:t>
        </w:r>
        <w:r>
          <w:rPr>
            <w:noProof/>
            <w:webHidden/>
          </w:rPr>
          <w:fldChar w:fldCharType="end"/>
        </w:r>
      </w:hyperlink>
    </w:p>
    <w:p w14:paraId="5956549D" w14:textId="0B21A794"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44" w:history="1">
        <w:r w:rsidRPr="00132480">
          <w:rPr>
            <w:rStyle w:val="Hyperlink"/>
            <w:noProof/>
          </w:rPr>
          <w:t>2.1.1 Historical Load</w:t>
        </w:r>
        <w:r>
          <w:rPr>
            <w:noProof/>
            <w:webHidden/>
          </w:rPr>
          <w:tab/>
        </w:r>
        <w:r>
          <w:rPr>
            <w:noProof/>
            <w:webHidden/>
          </w:rPr>
          <w:fldChar w:fldCharType="begin"/>
        </w:r>
        <w:r>
          <w:rPr>
            <w:noProof/>
            <w:webHidden/>
          </w:rPr>
          <w:instrText xml:space="preserve"> PAGEREF _Toc88405944 \h </w:instrText>
        </w:r>
        <w:r>
          <w:rPr>
            <w:noProof/>
            <w:webHidden/>
          </w:rPr>
        </w:r>
        <w:r>
          <w:rPr>
            <w:noProof/>
            <w:webHidden/>
          </w:rPr>
          <w:fldChar w:fldCharType="separate"/>
        </w:r>
        <w:r>
          <w:rPr>
            <w:noProof/>
            <w:webHidden/>
          </w:rPr>
          <w:t>6</w:t>
        </w:r>
        <w:r>
          <w:rPr>
            <w:noProof/>
            <w:webHidden/>
          </w:rPr>
          <w:fldChar w:fldCharType="end"/>
        </w:r>
      </w:hyperlink>
    </w:p>
    <w:p w14:paraId="5FF8F4D5" w14:textId="3AB631F8"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45" w:history="1">
        <w:r w:rsidRPr="00132480">
          <w:rPr>
            <w:rStyle w:val="Hyperlink"/>
            <w:noProof/>
          </w:rPr>
          <w:t>2.1.2 Economic Factors</w:t>
        </w:r>
        <w:r>
          <w:rPr>
            <w:noProof/>
            <w:webHidden/>
          </w:rPr>
          <w:tab/>
        </w:r>
        <w:r>
          <w:rPr>
            <w:noProof/>
            <w:webHidden/>
          </w:rPr>
          <w:fldChar w:fldCharType="begin"/>
        </w:r>
        <w:r>
          <w:rPr>
            <w:noProof/>
            <w:webHidden/>
          </w:rPr>
          <w:instrText xml:space="preserve"> PAGEREF _Toc88405945 \h </w:instrText>
        </w:r>
        <w:r>
          <w:rPr>
            <w:noProof/>
            <w:webHidden/>
          </w:rPr>
        </w:r>
        <w:r>
          <w:rPr>
            <w:noProof/>
            <w:webHidden/>
          </w:rPr>
          <w:fldChar w:fldCharType="separate"/>
        </w:r>
        <w:r>
          <w:rPr>
            <w:noProof/>
            <w:webHidden/>
          </w:rPr>
          <w:t>7</w:t>
        </w:r>
        <w:r>
          <w:rPr>
            <w:noProof/>
            <w:webHidden/>
          </w:rPr>
          <w:fldChar w:fldCharType="end"/>
        </w:r>
      </w:hyperlink>
    </w:p>
    <w:p w14:paraId="6CD57B7F" w14:textId="06F8F356"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46" w:history="1">
        <w:r w:rsidRPr="00132480">
          <w:rPr>
            <w:rStyle w:val="Hyperlink"/>
            <w:noProof/>
          </w:rPr>
          <w:t>2.1.3 Chronological Factors</w:t>
        </w:r>
        <w:r>
          <w:rPr>
            <w:noProof/>
            <w:webHidden/>
          </w:rPr>
          <w:tab/>
        </w:r>
        <w:r>
          <w:rPr>
            <w:noProof/>
            <w:webHidden/>
          </w:rPr>
          <w:fldChar w:fldCharType="begin"/>
        </w:r>
        <w:r>
          <w:rPr>
            <w:noProof/>
            <w:webHidden/>
          </w:rPr>
          <w:instrText xml:space="preserve"> PAGEREF _Toc88405946 \h </w:instrText>
        </w:r>
        <w:r>
          <w:rPr>
            <w:noProof/>
            <w:webHidden/>
          </w:rPr>
        </w:r>
        <w:r>
          <w:rPr>
            <w:noProof/>
            <w:webHidden/>
          </w:rPr>
          <w:fldChar w:fldCharType="separate"/>
        </w:r>
        <w:r>
          <w:rPr>
            <w:noProof/>
            <w:webHidden/>
          </w:rPr>
          <w:t>7</w:t>
        </w:r>
        <w:r>
          <w:rPr>
            <w:noProof/>
            <w:webHidden/>
          </w:rPr>
          <w:fldChar w:fldCharType="end"/>
        </w:r>
      </w:hyperlink>
    </w:p>
    <w:p w14:paraId="54EFBB76" w14:textId="4A1451B1"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47" w:history="1">
        <w:r w:rsidRPr="00132480">
          <w:rPr>
            <w:rStyle w:val="Hyperlink"/>
            <w:noProof/>
          </w:rPr>
          <w:t>2.1.4 Meteorological Factors</w:t>
        </w:r>
        <w:r>
          <w:rPr>
            <w:noProof/>
            <w:webHidden/>
          </w:rPr>
          <w:tab/>
        </w:r>
        <w:r>
          <w:rPr>
            <w:noProof/>
            <w:webHidden/>
          </w:rPr>
          <w:fldChar w:fldCharType="begin"/>
        </w:r>
        <w:r>
          <w:rPr>
            <w:noProof/>
            <w:webHidden/>
          </w:rPr>
          <w:instrText xml:space="preserve"> PAGEREF _Toc88405947 \h </w:instrText>
        </w:r>
        <w:r>
          <w:rPr>
            <w:noProof/>
            <w:webHidden/>
          </w:rPr>
        </w:r>
        <w:r>
          <w:rPr>
            <w:noProof/>
            <w:webHidden/>
          </w:rPr>
          <w:fldChar w:fldCharType="separate"/>
        </w:r>
        <w:r>
          <w:rPr>
            <w:noProof/>
            <w:webHidden/>
          </w:rPr>
          <w:t>8</w:t>
        </w:r>
        <w:r>
          <w:rPr>
            <w:noProof/>
            <w:webHidden/>
          </w:rPr>
          <w:fldChar w:fldCharType="end"/>
        </w:r>
      </w:hyperlink>
    </w:p>
    <w:p w14:paraId="0BF76F51" w14:textId="094FDFA3"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48" w:history="1">
        <w:r w:rsidRPr="00132480">
          <w:rPr>
            <w:rStyle w:val="Hyperlink"/>
            <w:noProof/>
          </w:rPr>
          <w:t>2.1.5 Random Factors</w:t>
        </w:r>
        <w:r>
          <w:rPr>
            <w:noProof/>
            <w:webHidden/>
          </w:rPr>
          <w:tab/>
        </w:r>
        <w:r>
          <w:rPr>
            <w:noProof/>
            <w:webHidden/>
          </w:rPr>
          <w:fldChar w:fldCharType="begin"/>
        </w:r>
        <w:r>
          <w:rPr>
            <w:noProof/>
            <w:webHidden/>
          </w:rPr>
          <w:instrText xml:space="preserve"> PAGEREF _Toc88405948 \h </w:instrText>
        </w:r>
        <w:r>
          <w:rPr>
            <w:noProof/>
            <w:webHidden/>
          </w:rPr>
        </w:r>
        <w:r>
          <w:rPr>
            <w:noProof/>
            <w:webHidden/>
          </w:rPr>
          <w:fldChar w:fldCharType="separate"/>
        </w:r>
        <w:r>
          <w:rPr>
            <w:noProof/>
            <w:webHidden/>
          </w:rPr>
          <w:t>10</w:t>
        </w:r>
        <w:r>
          <w:rPr>
            <w:noProof/>
            <w:webHidden/>
          </w:rPr>
          <w:fldChar w:fldCharType="end"/>
        </w:r>
      </w:hyperlink>
    </w:p>
    <w:p w14:paraId="2E763AE9" w14:textId="1863077F"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49" w:history="1">
        <w:r w:rsidRPr="00132480">
          <w:rPr>
            <w:rStyle w:val="Hyperlink"/>
            <w:noProof/>
          </w:rPr>
          <w:t>2.2 Load Forecasting Horizons</w:t>
        </w:r>
        <w:r>
          <w:rPr>
            <w:noProof/>
            <w:webHidden/>
          </w:rPr>
          <w:tab/>
        </w:r>
        <w:r>
          <w:rPr>
            <w:noProof/>
            <w:webHidden/>
          </w:rPr>
          <w:fldChar w:fldCharType="begin"/>
        </w:r>
        <w:r>
          <w:rPr>
            <w:noProof/>
            <w:webHidden/>
          </w:rPr>
          <w:instrText xml:space="preserve"> PAGEREF _Toc88405949 \h </w:instrText>
        </w:r>
        <w:r>
          <w:rPr>
            <w:noProof/>
            <w:webHidden/>
          </w:rPr>
        </w:r>
        <w:r>
          <w:rPr>
            <w:noProof/>
            <w:webHidden/>
          </w:rPr>
          <w:fldChar w:fldCharType="separate"/>
        </w:r>
        <w:r>
          <w:rPr>
            <w:noProof/>
            <w:webHidden/>
          </w:rPr>
          <w:t>10</w:t>
        </w:r>
        <w:r>
          <w:rPr>
            <w:noProof/>
            <w:webHidden/>
          </w:rPr>
          <w:fldChar w:fldCharType="end"/>
        </w:r>
      </w:hyperlink>
    </w:p>
    <w:p w14:paraId="08BED73D" w14:textId="2B8E44C4"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0" w:history="1">
        <w:r w:rsidRPr="00132480">
          <w:rPr>
            <w:rStyle w:val="Hyperlink"/>
            <w:noProof/>
          </w:rPr>
          <w:t>2.2.1 Very Short-Term Load Forecasting (VSTLF)</w:t>
        </w:r>
        <w:r>
          <w:rPr>
            <w:noProof/>
            <w:webHidden/>
          </w:rPr>
          <w:tab/>
        </w:r>
        <w:r>
          <w:rPr>
            <w:noProof/>
            <w:webHidden/>
          </w:rPr>
          <w:fldChar w:fldCharType="begin"/>
        </w:r>
        <w:r>
          <w:rPr>
            <w:noProof/>
            <w:webHidden/>
          </w:rPr>
          <w:instrText xml:space="preserve"> PAGEREF _Toc88405950 \h </w:instrText>
        </w:r>
        <w:r>
          <w:rPr>
            <w:noProof/>
            <w:webHidden/>
          </w:rPr>
        </w:r>
        <w:r>
          <w:rPr>
            <w:noProof/>
            <w:webHidden/>
          </w:rPr>
          <w:fldChar w:fldCharType="separate"/>
        </w:r>
        <w:r>
          <w:rPr>
            <w:noProof/>
            <w:webHidden/>
          </w:rPr>
          <w:t>11</w:t>
        </w:r>
        <w:r>
          <w:rPr>
            <w:noProof/>
            <w:webHidden/>
          </w:rPr>
          <w:fldChar w:fldCharType="end"/>
        </w:r>
      </w:hyperlink>
    </w:p>
    <w:p w14:paraId="1C53E36E" w14:textId="7F4FB9D7"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1" w:history="1">
        <w:r w:rsidRPr="00132480">
          <w:rPr>
            <w:rStyle w:val="Hyperlink"/>
            <w:noProof/>
          </w:rPr>
          <w:t>2.2.2 Short Term Load Forecasting (STLF)</w:t>
        </w:r>
        <w:r>
          <w:rPr>
            <w:noProof/>
            <w:webHidden/>
          </w:rPr>
          <w:tab/>
        </w:r>
        <w:r>
          <w:rPr>
            <w:noProof/>
            <w:webHidden/>
          </w:rPr>
          <w:fldChar w:fldCharType="begin"/>
        </w:r>
        <w:r>
          <w:rPr>
            <w:noProof/>
            <w:webHidden/>
          </w:rPr>
          <w:instrText xml:space="preserve"> PAGEREF _Toc88405951 \h </w:instrText>
        </w:r>
        <w:r>
          <w:rPr>
            <w:noProof/>
            <w:webHidden/>
          </w:rPr>
        </w:r>
        <w:r>
          <w:rPr>
            <w:noProof/>
            <w:webHidden/>
          </w:rPr>
          <w:fldChar w:fldCharType="separate"/>
        </w:r>
        <w:r>
          <w:rPr>
            <w:noProof/>
            <w:webHidden/>
          </w:rPr>
          <w:t>12</w:t>
        </w:r>
        <w:r>
          <w:rPr>
            <w:noProof/>
            <w:webHidden/>
          </w:rPr>
          <w:fldChar w:fldCharType="end"/>
        </w:r>
      </w:hyperlink>
    </w:p>
    <w:p w14:paraId="5948A323" w14:textId="52F01F89"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2" w:history="1">
        <w:r w:rsidRPr="00132480">
          <w:rPr>
            <w:rStyle w:val="Hyperlink"/>
            <w:noProof/>
          </w:rPr>
          <w:t>2.2.3 Medium-Term Load Forecasting (MTLF)</w:t>
        </w:r>
        <w:r>
          <w:rPr>
            <w:noProof/>
            <w:webHidden/>
          </w:rPr>
          <w:tab/>
        </w:r>
        <w:r>
          <w:rPr>
            <w:noProof/>
            <w:webHidden/>
          </w:rPr>
          <w:fldChar w:fldCharType="begin"/>
        </w:r>
        <w:r>
          <w:rPr>
            <w:noProof/>
            <w:webHidden/>
          </w:rPr>
          <w:instrText xml:space="preserve"> PAGEREF _Toc88405952 \h </w:instrText>
        </w:r>
        <w:r>
          <w:rPr>
            <w:noProof/>
            <w:webHidden/>
          </w:rPr>
        </w:r>
        <w:r>
          <w:rPr>
            <w:noProof/>
            <w:webHidden/>
          </w:rPr>
          <w:fldChar w:fldCharType="separate"/>
        </w:r>
        <w:r>
          <w:rPr>
            <w:noProof/>
            <w:webHidden/>
          </w:rPr>
          <w:t>13</w:t>
        </w:r>
        <w:r>
          <w:rPr>
            <w:noProof/>
            <w:webHidden/>
          </w:rPr>
          <w:fldChar w:fldCharType="end"/>
        </w:r>
      </w:hyperlink>
    </w:p>
    <w:p w14:paraId="52A76E0D" w14:textId="46784E71"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3" w:history="1">
        <w:r w:rsidRPr="00132480">
          <w:rPr>
            <w:rStyle w:val="Hyperlink"/>
            <w:noProof/>
          </w:rPr>
          <w:t>2.2.4 Long Term Load Forecasting (LTLF)</w:t>
        </w:r>
        <w:r>
          <w:rPr>
            <w:noProof/>
            <w:webHidden/>
          </w:rPr>
          <w:tab/>
        </w:r>
        <w:r>
          <w:rPr>
            <w:noProof/>
            <w:webHidden/>
          </w:rPr>
          <w:fldChar w:fldCharType="begin"/>
        </w:r>
        <w:r>
          <w:rPr>
            <w:noProof/>
            <w:webHidden/>
          </w:rPr>
          <w:instrText xml:space="preserve"> PAGEREF _Toc88405953 \h </w:instrText>
        </w:r>
        <w:r>
          <w:rPr>
            <w:noProof/>
            <w:webHidden/>
          </w:rPr>
        </w:r>
        <w:r>
          <w:rPr>
            <w:noProof/>
            <w:webHidden/>
          </w:rPr>
          <w:fldChar w:fldCharType="separate"/>
        </w:r>
        <w:r>
          <w:rPr>
            <w:noProof/>
            <w:webHidden/>
          </w:rPr>
          <w:t>13</w:t>
        </w:r>
        <w:r>
          <w:rPr>
            <w:noProof/>
            <w:webHidden/>
          </w:rPr>
          <w:fldChar w:fldCharType="end"/>
        </w:r>
      </w:hyperlink>
    </w:p>
    <w:p w14:paraId="7C35B79E" w14:textId="2FE112F9"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54" w:history="1">
        <w:r w:rsidRPr="00132480">
          <w:rPr>
            <w:rStyle w:val="Hyperlink"/>
            <w:noProof/>
          </w:rPr>
          <w:t>2.3 The Benchmark Forecasters</w:t>
        </w:r>
        <w:r>
          <w:rPr>
            <w:noProof/>
            <w:webHidden/>
          </w:rPr>
          <w:tab/>
        </w:r>
        <w:r>
          <w:rPr>
            <w:noProof/>
            <w:webHidden/>
          </w:rPr>
          <w:fldChar w:fldCharType="begin"/>
        </w:r>
        <w:r>
          <w:rPr>
            <w:noProof/>
            <w:webHidden/>
          </w:rPr>
          <w:instrText xml:space="preserve"> PAGEREF _Toc88405954 \h </w:instrText>
        </w:r>
        <w:r>
          <w:rPr>
            <w:noProof/>
            <w:webHidden/>
          </w:rPr>
        </w:r>
        <w:r>
          <w:rPr>
            <w:noProof/>
            <w:webHidden/>
          </w:rPr>
          <w:fldChar w:fldCharType="separate"/>
        </w:r>
        <w:r>
          <w:rPr>
            <w:noProof/>
            <w:webHidden/>
          </w:rPr>
          <w:t>14</w:t>
        </w:r>
        <w:r>
          <w:rPr>
            <w:noProof/>
            <w:webHidden/>
          </w:rPr>
          <w:fldChar w:fldCharType="end"/>
        </w:r>
      </w:hyperlink>
    </w:p>
    <w:p w14:paraId="33D232DE" w14:textId="04E0E667"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5" w:history="1">
        <w:r w:rsidRPr="00132480">
          <w:rPr>
            <w:rStyle w:val="Hyperlink"/>
            <w:noProof/>
          </w:rPr>
          <w:t>2.3.1 The Seasonal Naïve Forecaster (SNF)</w:t>
        </w:r>
        <w:r>
          <w:rPr>
            <w:noProof/>
            <w:webHidden/>
          </w:rPr>
          <w:tab/>
        </w:r>
        <w:r>
          <w:rPr>
            <w:noProof/>
            <w:webHidden/>
          </w:rPr>
          <w:fldChar w:fldCharType="begin"/>
        </w:r>
        <w:r>
          <w:rPr>
            <w:noProof/>
            <w:webHidden/>
          </w:rPr>
          <w:instrText xml:space="preserve"> PAGEREF _Toc88405955 \h </w:instrText>
        </w:r>
        <w:r>
          <w:rPr>
            <w:noProof/>
            <w:webHidden/>
          </w:rPr>
        </w:r>
        <w:r>
          <w:rPr>
            <w:noProof/>
            <w:webHidden/>
          </w:rPr>
          <w:fldChar w:fldCharType="separate"/>
        </w:r>
        <w:r>
          <w:rPr>
            <w:noProof/>
            <w:webHidden/>
          </w:rPr>
          <w:t>15</w:t>
        </w:r>
        <w:r>
          <w:rPr>
            <w:noProof/>
            <w:webHidden/>
          </w:rPr>
          <w:fldChar w:fldCharType="end"/>
        </w:r>
      </w:hyperlink>
    </w:p>
    <w:p w14:paraId="21F63BE7" w14:textId="412EE860"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6" w:history="1">
        <w:r w:rsidRPr="00132480">
          <w:rPr>
            <w:rStyle w:val="Hyperlink"/>
            <w:noProof/>
          </w:rPr>
          <w:t>2.3.2 The Multiple Linear Regression Forecaster (MLR)</w:t>
        </w:r>
        <w:r>
          <w:rPr>
            <w:noProof/>
            <w:webHidden/>
          </w:rPr>
          <w:tab/>
        </w:r>
        <w:r>
          <w:rPr>
            <w:noProof/>
            <w:webHidden/>
          </w:rPr>
          <w:fldChar w:fldCharType="begin"/>
        </w:r>
        <w:r>
          <w:rPr>
            <w:noProof/>
            <w:webHidden/>
          </w:rPr>
          <w:instrText xml:space="preserve"> PAGEREF _Toc88405956 \h </w:instrText>
        </w:r>
        <w:r>
          <w:rPr>
            <w:noProof/>
            <w:webHidden/>
          </w:rPr>
        </w:r>
        <w:r>
          <w:rPr>
            <w:noProof/>
            <w:webHidden/>
          </w:rPr>
          <w:fldChar w:fldCharType="separate"/>
        </w:r>
        <w:r>
          <w:rPr>
            <w:noProof/>
            <w:webHidden/>
          </w:rPr>
          <w:t>16</w:t>
        </w:r>
        <w:r>
          <w:rPr>
            <w:noProof/>
            <w:webHidden/>
          </w:rPr>
          <w:fldChar w:fldCharType="end"/>
        </w:r>
      </w:hyperlink>
    </w:p>
    <w:p w14:paraId="7E64CACE" w14:textId="03B2D386"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7" w:history="1">
        <w:r w:rsidRPr="00132480">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_Toc88405957 \h </w:instrText>
        </w:r>
        <w:r>
          <w:rPr>
            <w:noProof/>
            <w:webHidden/>
          </w:rPr>
        </w:r>
        <w:r>
          <w:rPr>
            <w:noProof/>
            <w:webHidden/>
          </w:rPr>
          <w:fldChar w:fldCharType="separate"/>
        </w:r>
        <w:r>
          <w:rPr>
            <w:noProof/>
            <w:webHidden/>
          </w:rPr>
          <w:t>17</w:t>
        </w:r>
        <w:r>
          <w:rPr>
            <w:noProof/>
            <w:webHidden/>
          </w:rPr>
          <w:fldChar w:fldCharType="end"/>
        </w:r>
      </w:hyperlink>
    </w:p>
    <w:p w14:paraId="7BC54262" w14:textId="3DF8426F"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58" w:history="1">
        <w:r w:rsidRPr="00132480">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_Toc88405958 \h </w:instrText>
        </w:r>
        <w:r>
          <w:rPr>
            <w:noProof/>
            <w:webHidden/>
          </w:rPr>
        </w:r>
        <w:r>
          <w:rPr>
            <w:noProof/>
            <w:webHidden/>
          </w:rPr>
          <w:fldChar w:fldCharType="separate"/>
        </w:r>
        <w:r>
          <w:rPr>
            <w:noProof/>
            <w:webHidden/>
          </w:rPr>
          <w:t>20</w:t>
        </w:r>
        <w:r>
          <w:rPr>
            <w:noProof/>
            <w:webHidden/>
          </w:rPr>
          <w:fldChar w:fldCharType="end"/>
        </w:r>
      </w:hyperlink>
    </w:p>
    <w:p w14:paraId="5990AC0D" w14:textId="5142AF55"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59" w:history="1">
        <w:r w:rsidRPr="00132480">
          <w:rPr>
            <w:rStyle w:val="Hyperlink"/>
            <w:noProof/>
          </w:rPr>
          <w:t>2.4 Deep Learning Techniques</w:t>
        </w:r>
        <w:r>
          <w:rPr>
            <w:noProof/>
            <w:webHidden/>
          </w:rPr>
          <w:tab/>
        </w:r>
        <w:r>
          <w:rPr>
            <w:noProof/>
            <w:webHidden/>
          </w:rPr>
          <w:fldChar w:fldCharType="begin"/>
        </w:r>
        <w:r>
          <w:rPr>
            <w:noProof/>
            <w:webHidden/>
          </w:rPr>
          <w:instrText xml:space="preserve"> PAGEREF _Toc88405959 \h </w:instrText>
        </w:r>
        <w:r>
          <w:rPr>
            <w:noProof/>
            <w:webHidden/>
          </w:rPr>
        </w:r>
        <w:r>
          <w:rPr>
            <w:noProof/>
            <w:webHidden/>
          </w:rPr>
          <w:fldChar w:fldCharType="separate"/>
        </w:r>
        <w:r>
          <w:rPr>
            <w:noProof/>
            <w:webHidden/>
          </w:rPr>
          <w:t>23</w:t>
        </w:r>
        <w:r>
          <w:rPr>
            <w:noProof/>
            <w:webHidden/>
          </w:rPr>
          <w:fldChar w:fldCharType="end"/>
        </w:r>
      </w:hyperlink>
    </w:p>
    <w:p w14:paraId="1E2551B5" w14:textId="7FB9BFE5"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60" w:history="1">
        <w:r w:rsidRPr="00132480">
          <w:rPr>
            <w:rStyle w:val="Hyperlink"/>
            <w:noProof/>
          </w:rPr>
          <w:t>2.4.1 The Long Short Term Memory Forecaster (LSTM)</w:t>
        </w:r>
        <w:r>
          <w:rPr>
            <w:noProof/>
            <w:webHidden/>
          </w:rPr>
          <w:tab/>
        </w:r>
        <w:r>
          <w:rPr>
            <w:noProof/>
            <w:webHidden/>
          </w:rPr>
          <w:fldChar w:fldCharType="begin"/>
        </w:r>
        <w:r>
          <w:rPr>
            <w:noProof/>
            <w:webHidden/>
          </w:rPr>
          <w:instrText xml:space="preserve"> PAGEREF _Toc88405960 \h </w:instrText>
        </w:r>
        <w:r>
          <w:rPr>
            <w:noProof/>
            <w:webHidden/>
          </w:rPr>
        </w:r>
        <w:r>
          <w:rPr>
            <w:noProof/>
            <w:webHidden/>
          </w:rPr>
          <w:fldChar w:fldCharType="separate"/>
        </w:r>
        <w:r>
          <w:rPr>
            <w:noProof/>
            <w:webHidden/>
          </w:rPr>
          <w:t>26</w:t>
        </w:r>
        <w:r>
          <w:rPr>
            <w:noProof/>
            <w:webHidden/>
          </w:rPr>
          <w:fldChar w:fldCharType="end"/>
        </w:r>
      </w:hyperlink>
    </w:p>
    <w:p w14:paraId="18BC3E36" w14:textId="01B9064E"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61" w:history="1">
        <w:r w:rsidRPr="00132480">
          <w:rPr>
            <w:rStyle w:val="Hyperlink"/>
            <w:noProof/>
          </w:rPr>
          <w:t>2.4.2 The Convolutional Neural Network Forecaster (CNN)</w:t>
        </w:r>
        <w:r>
          <w:rPr>
            <w:noProof/>
            <w:webHidden/>
          </w:rPr>
          <w:tab/>
        </w:r>
        <w:r>
          <w:rPr>
            <w:noProof/>
            <w:webHidden/>
          </w:rPr>
          <w:fldChar w:fldCharType="begin"/>
        </w:r>
        <w:r>
          <w:rPr>
            <w:noProof/>
            <w:webHidden/>
          </w:rPr>
          <w:instrText xml:space="preserve"> PAGEREF _Toc88405961 \h </w:instrText>
        </w:r>
        <w:r>
          <w:rPr>
            <w:noProof/>
            <w:webHidden/>
          </w:rPr>
        </w:r>
        <w:r>
          <w:rPr>
            <w:noProof/>
            <w:webHidden/>
          </w:rPr>
          <w:fldChar w:fldCharType="separate"/>
        </w:r>
        <w:r>
          <w:rPr>
            <w:noProof/>
            <w:webHidden/>
          </w:rPr>
          <w:t>29</w:t>
        </w:r>
        <w:r>
          <w:rPr>
            <w:noProof/>
            <w:webHidden/>
          </w:rPr>
          <w:fldChar w:fldCharType="end"/>
        </w:r>
      </w:hyperlink>
    </w:p>
    <w:p w14:paraId="08AB4C9A" w14:textId="7965C530"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62" w:history="1">
        <w:r w:rsidRPr="00132480">
          <w:rPr>
            <w:rStyle w:val="Hyperlink"/>
            <w:noProof/>
          </w:rPr>
          <w:t>2.5 The Myth of Finding the One Size Fits All Technique</w:t>
        </w:r>
        <w:r>
          <w:rPr>
            <w:noProof/>
            <w:webHidden/>
          </w:rPr>
          <w:tab/>
        </w:r>
        <w:r>
          <w:rPr>
            <w:noProof/>
            <w:webHidden/>
          </w:rPr>
          <w:fldChar w:fldCharType="begin"/>
        </w:r>
        <w:r>
          <w:rPr>
            <w:noProof/>
            <w:webHidden/>
          </w:rPr>
          <w:instrText xml:space="preserve"> PAGEREF _Toc88405962 \h </w:instrText>
        </w:r>
        <w:r>
          <w:rPr>
            <w:noProof/>
            <w:webHidden/>
          </w:rPr>
        </w:r>
        <w:r>
          <w:rPr>
            <w:noProof/>
            <w:webHidden/>
          </w:rPr>
          <w:fldChar w:fldCharType="separate"/>
        </w:r>
        <w:r>
          <w:rPr>
            <w:noProof/>
            <w:webHidden/>
          </w:rPr>
          <w:t>32</w:t>
        </w:r>
        <w:r>
          <w:rPr>
            <w:noProof/>
            <w:webHidden/>
          </w:rPr>
          <w:fldChar w:fldCharType="end"/>
        </w:r>
      </w:hyperlink>
    </w:p>
    <w:p w14:paraId="2EA65F27" w14:textId="242541FB"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63" w:history="1">
        <w:r w:rsidRPr="00132480">
          <w:rPr>
            <w:rStyle w:val="Hyperlink"/>
            <w:noProof/>
          </w:rPr>
          <w:t>2.6 Peak Load</w:t>
        </w:r>
        <w:r>
          <w:rPr>
            <w:noProof/>
            <w:webHidden/>
          </w:rPr>
          <w:tab/>
        </w:r>
        <w:r>
          <w:rPr>
            <w:noProof/>
            <w:webHidden/>
          </w:rPr>
          <w:fldChar w:fldCharType="begin"/>
        </w:r>
        <w:r>
          <w:rPr>
            <w:noProof/>
            <w:webHidden/>
          </w:rPr>
          <w:instrText xml:space="preserve"> PAGEREF _Toc88405963 \h </w:instrText>
        </w:r>
        <w:r>
          <w:rPr>
            <w:noProof/>
            <w:webHidden/>
          </w:rPr>
        </w:r>
        <w:r>
          <w:rPr>
            <w:noProof/>
            <w:webHidden/>
          </w:rPr>
          <w:fldChar w:fldCharType="separate"/>
        </w:r>
        <w:r>
          <w:rPr>
            <w:noProof/>
            <w:webHidden/>
          </w:rPr>
          <w:t>33</w:t>
        </w:r>
        <w:r>
          <w:rPr>
            <w:noProof/>
            <w:webHidden/>
          </w:rPr>
          <w:fldChar w:fldCharType="end"/>
        </w:r>
      </w:hyperlink>
    </w:p>
    <w:p w14:paraId="3F9D1F47" w14:textId="033F2D47"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64" w:history="1">
        <w:r w:rsidRPr="00132480">
          <w:rPr>
            <w:rStyle w:val="Hyperlink"/>
            <w:noProof/>
          </w:rPr>
          <w:t>2.7 Performance Metrics</w:t>
        </w:r>
        <w:r>
          <w:rPr>
            <w:noProof/>
            <w:webHidden/>
          </w:rPr>
          <w:tab/>
        </w:r>
        <w:r>
          <w:rPr>
            <w:noProof/>
            <w:webHidden/>
          </w:rPr>
          <w:fldChar w:fldCharType="begin"/>
        </w:r>
        <w:r>
          <w:rPr>
            <w:noProof/>
            <w:webHidden/>
          </w:rPr>
          <w:instrText xml:space="preserve"> PAGEREF _Toc88405964 \h </w:instrText>
        </w:r>
        <w:r>
          <w:rPr>
            <w:noProof/>
            <w:webHidden/>
          </w:rPr>
        </w:r>
        <w:r>
          <w:rPr>
            <w:noProof/>
            <w:webHidden/>
          </w:rPr>
          <w:fldChar w:fldCharType="separate"/>
        </w:r>
        <w:r>
          <w:rPr>
            <w:noProof/>
            <w:webHidden/>
          </w:rPr>
          <w:t>35</w:t>
        </w:r>
        <w:r>
          <w:rPr>
            <w:noProof/>
            <w:webHidden/>
          </w:rPr>
          <w:fldChar w:fldCharType="end"/>
        </w:r>
      </w:hyperlink>
    </w:p>
    <w:p w14:paraId="09C5C4E8" w14:textId="36531B02" w:rsidR="00FF0D77" w:rsidRDefault="00FF0D77">
      <w:pPr>
        <w:pStyle w:val="TOC1"/>
        <w:rPr>
          <w:rFonts w:asciiTheme="minorHAnsi" w:eastAsiaTheme="minorEastAsia" w:hAnsiTheme="minorHAnsi" w:cstheme="minorBidi"/>
          <w:noProof/>
          <w:sz w:val="22"/>
          <w:szCs w:val="22"/>
          <w:lang w:eastAsia="en-CA"/>
        </w:rPr>
      </w:pPr>
      <w:hyperlink w:anchor="_Toc88405965" w:history="1">
        <w:r w:rsidRPr="00132480">
          <w:rPr>
            <w:rStyle w:val="Hyperlink"/>
            <w:noProof/>
          </w:rPr>
          <w:t>3 Investigation</w:t>
        </w:r>
        <w:r>
          <w:rPr>
            <w:noProof/>
            <w:webHidden/>
          </w:rPr>
          <w:tab/>
        </w:r>
        <w:r>
          <w:rPr>
            <w:noProof/>
            <w:webHidden/>
          </w:rPr>
          <w:fldChar w:fldCharType="begin"/>
        </w:r>
        <w:r>
          <w:rPr>
            <w:noProof/>
            <w:webHidden/>
          </w:rPr>
          <w:instrText xml:space="preserve"> PAGEREF _Toc88405965 \h </w:instrText>
        </w:r>
        <w:r>
          <w:rPr>
            <w:noProof/>
            <w:webHidden/>
          </w:rPr>
        </w:r>
        <w:r>
          <w:rPr>
            <w:noProof/>
            <w:webHidden/>
          </w:rPr>
          <w:fldChar w:fldCharType="separate"/>
        </w:r>
        <w:r>
          <w:rPr>
            <w:noProof/>
            <w:webHidden/>
          </w:rPr>
          <w:t>38</w:t>
        </w:r>
        <w:r>
          <w:rPr>
            <w:noProof/>
            <w:webHidden/>
          </w:rPr>
          <w:fldChar w:fldCharType="end"/>
        </w:r>
      </w:hyperlink>
    </w:p>
    <w:p w14:paraId="031FB128" w14:textId="20A2522E"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66" w:history="1">
        <w:r w:rsidRPr="00132480">
          <w:rPr>
            <w:rStyle w:val="Hyperlink"/>
            <w:noProof/>
          </w:rPr>
          <w:t>3.1 Methods</w:t>
        </w:r>
        <w:r>
          <w:rPr>
            <w:noProof/>
            <w:webHidden/>
          </w:rPr>
          <w:tab/>
        </w:r>
        <w:r>
          <w:rPr>
            <w:noProof/>
            <w:webHidden/>
          </w:rPr>
          <w:fldChar w:fldCharType="begin"/>
        </w:r>
        <w:r>
          <w:rPr>
            <w:noProof/>
            <w:webHidden/>
          </w:rPr>
          <w:instrText xml:space="preserve"> PAGEREF _Toc88405966 \h </w:instrText>
        </w:r>
        <w:r>
          <w:rPr>
            <w:noProof/>
            <w:webHidden/>
          </w:rPr>
        </w:r>
        <w:r>
          <w:rPr>
            <w:noProof/>
            <w:webHidden/>
          </w:rPr>
          <w:fldChar w:fldCharType="separate"/>
        </w:r>
        <w:r>
          <w:rPr>
            <w:noProof/>
            <w:webHidden/>
          </w:rPr>
          <w:t>38</w:t>
        </w:r>
        <w:r>
          <w:rPr>
            <w:noProof/>
            <w:webHidden/>
          </w:rPr>
          <w:fldChar w:fldCharType="end"/>
        </w:r>
      </w:hyperlink>
    </w:p>
    <w:p w14:paraId="71DBF9D6" w14:textId="67591716"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67" w:history="1">
        <w:r w:rsidRPr="00132480">
          <w:rPr>
            <w:rStyle w:val="Hyperlink"/>
            <w:noProof/>
          </w:rPr>
          <w:t>3.1.1 Preparation of the Datasets</w:t>
        </w:r>
        <w:r>
          <w:rPr>
            <w:noProof/>
            <w:webHidden/>
          </w:rPr>
          <w:tab/>
        </w:r>
        <w:r>
          <w:rPr>
            <w:noProof/>
            <w:webHidden/>
          </w:rPr>
          <w:fldChar w:fldCharType="begin"/>
        </w:r>
        <w:r>
          <w:rPr>
            <w:noProof/>
            <w:webHidden/>
          </w:rPr>
          <w:instrText xml:space="preserve"> PAGEREF _Toc88405967 \h </w:instrText>
        </w:r>
        <w:r>
          <w:rPr>
            <w:noProof/>
            <w:webHidden/>
          </w:rPr>
        </w:r>
        <w:r>
          <w:rPr>
            <w:noProof/>
            <w:webHidden/>
          </w:rPr>
          <w:fldChar w:fldCharType="separate"/>
        </w:r>
        <w:r>
          <w:rPr>
            <w:noProof/>
            <w:webHidden/>
          </w:rPr>
          <w:t>38</w:t>
        </w:r>
        <w:r>
          <w:rPr>
            <w:noProof/>
            <w:webHidden/>
          </w:rPr>
          <w:fldChar w:fldCharType="end"/>
        </w:r>
      </w:hyperlink>
    </w:p>
    <w:p w14:paraId="1F0C6A54" w14:textId="5DA9CBDD"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68" w:history="1">
        <w:r w:rsidRPr="00132480">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_Toc88405968 \h </w:instrText>
        </w:r>
        <w:r>
          <w:rPr>
            <w:noProof/>
            <w:webHidden/>
          </w:rPr>
        </w:r>
        <w:r>
          <w:rPr>
            <w:noProof/>
            <w:webHidden/>
          </w:rPr>
          <w:fldChar w:fldCharType="separate"/>
        </w:r>
        <w:r>
          <w:rPr>
            <w:noProof/>
            <w:webHidden/>
          </w:rPr>
          <w:t>40</w:t>
        </w:r>
        <w:r>
          <w:rPr>
            <w:noProof/>
            <w:webHidden/>
          </w:rPr>
          <w:fldChar w:fldCharType="end"/>
        </w:r>
      </w:hyperlink>
    </w:p>
    <w:p w14:paraId="3A57CBFE" w14:textId="0D921A81"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69" w:history="1">
        <w:r w:rsidRPr="00132480">
          <w:rPr>
            <w:rStyle w:val="Hyperlink"/>
            <w:noProof/>
          </w:rPr>
          <w:t>3.2.1 The Seasonal Naïve Forecaster (SNF)</w:t>
        </w:r>
        <w:r>
          <w:rPr>
            <w:noProof/>
            <w:webHidden/>
          </w:rPr>
          <w:tab/>
        </w:r>
        <w:r>
          <w:rPr>
            <w:noProof/>
            <w:webHidden/>
          </w:rPr>
          <w:fldChar w:fldCharType="begin"/>
        </w:r>
        <w:r>
          <w:rPr>
            <w:noProof/>
            <w:webHidden/>
          </w:rPr>
          <w:instrText xml:space="preserve"> PAGEREF _Toc88405969 \h </w:instrText>
        </w:r>
        <w:r>
          <w:rPr>
            <w:noProof/>
            <w:webHidden/>
          </w:rPr>
        </w:r>
        <w:r>
          <w:rPr>
            <w:noProof/>
            <w:webHidden/>
          </w:rPr>
          <w:fldChar w:fldCharType="separate"/>
        </w:r>
        <w:r>
          <w:rPr>
            <w:noProof/>
            <w:webHidden/>
          </w:rPr>
          <w:t>41</w:t>
        </w:r>
        <w:r>
          <w:rPr>
            <w:noProof/>
            <w:webHidden/>
          </w:rPr>
          <w:fldChar w:fldCharType="end"/>
        </w:r>
      </w:hyperlink>
    </w:p>
    <w:p w14:paraId="5539A0F2" w14:textId="718C03DB"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0" w:history="1">
        <w:r w:rsidRPr="00132480">
          <w:rPr>
            <w:rStyle w:val="Hyperlink"/>
            <w:noProof/>
          </w:rPr>
          <w:t>3.2.2 The Multiple Linear Regression Forecaster (MLR)</w:t>
        </w:r>
        <w:r>
          <w:rPr>
            <w:noProof/>
            <w:webHidden/>
          </w:rPr>
          <w:tab/>
        </w:r>
        <w:r>
          <w:rPr>
            <w:noProof/>
            <w:webHidden/>
          </w:rPr>
          <w:fldChar w:fldCharType="begin"/>
        </w:r>
        <w:r>
          <w:rPr>
            <w:noProof/>
            <w:webHidden/>
          </w:rPr>
          <w:instrText xml:space="preserve"> PAGEREF _Toc88405970 \h </w:instrText>
        </w:r>
        <w:r>
          <w:rPr>
            <w:noProof/>
            <w:webHidden/>
          </w:rPr>
        </w:r>
        <w:r>
          <w:rPr>
            <w:noProof/>
            <w:webHidden/>
          </w:rPr>
          <w:fldChar w:fldCharType="separate"/>
        </w:r>
        <w:r>
          <w:rPr>
            <w:noProof/>
            <w:webHidden/>
          </w:rPr>
          <w:t>41</w:t>
        </w:r>
        <w:r>
          <w:rPr>
            <w:noProof/>
            <w:webHidden/>
          </w:rPr>
          <w:fldChar w:fldCharType="end"/>
        </w:r>
      </w:hyperlink>
    </w:p>
    <w:p w14:paraId="1EE03D4E" w14:textId="1AAEB0EB"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1" w:history="1">
        <w:r w:rsidRPr="00132480">
          <w:rPr>
            <w:rStyle w:val="Hyperlink"/>
            <w:noProof/>
          </w:rPr>
          <w:t>3.2.3 The Auto-Regressive Integrated Moving Average Forecaster (ARIMA)</w:t>
        </w:r>
        <w:r>
          <w:rPr>
            <w:noProof/>
            <w:webHidden/>
          </w:rPr>
          <w:tab/>
        </w:r>
        <w:r>
          <w:rPr>
            <w:noProof/>
            <w:webHidden/>
          </w:rPr>
          <w:fldChar w:fldCharType="begin"/>
        </w:r>
        <w:r>
          <w:rPr>
            <w:noProof/>
            <w:webHidden/>
          </w:rPr>
          <w:instrText xml:space="preserve"> PAGEREF _Toc88405971 \h </w:instrText>
        </w:r>
        <w:r>
          <w:rPr>
            <w:noProof/>
            <w:webHidden/>
          </w:rPr>
        </w:r>
        <w:r>
          <w:rPr>
            <w:noProof/>
            <w:webHidden/>
          </w:rPr>
          <w:fldChar w:fldCharType="separate"/>
        </w:r>
        <w:r>
          <w:rPr>
            <w:noProof/>
            <w:webHidden/>
          </w:rPr>
          <w:t>42</w:t>
        </w:r>
        <w:r>
          <w:rPr>
            <w:noProof/>
            <w:webHidden/>
          </w:rPr>
          <w:fldChar w:fldCharType="end"/>
        </w:r>
      </w:hyperlink>
    </w:p>
    <w:p w14:paraId="1B9CA790" w14:textId="35890909"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2" w:history="1">
        <w:r w:rsidRPr="00132480">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_Toc88405972 \h </w:instrText>
        </w:r>
        <w:r>
          <w:rPr>
            <w:noProof/>
            <w:webHidden/>
          </w:rPr>
        </w:r>
        <w:r>
          <w:rPr>
            <w:noProof/>
            <w:webHidden/>
          </w:rPr>
          <w:fldChar w:fldCharType="separate"/>
        </w:r>
        <w:r>
          <w:rPr>
            <w:noProof/>
            <w:webHidden/>
          </w:rPr>
          <w:t>43</w:t>
        </w:r>
        <w:r>
          <w:rPr>
            <w:noProof/>
            <w:webHidden/>
          </w:rPr>
          <w:fldChar w:fldCharType="end"/>
        </w:r>
      </w:hyperlink>
    </w:p>
    <w:p w14:paraId="63D50B10" w14:textId="4AC0D928"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73" w:history="1">
        <w:r w:rsidRPr="00132480">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_Toc88405973 \h </w:instrText>
        </w:r>
        <w:r>
          <w:rPr>
            <w:noProof/>
            <w:webHidden/>
          </w:rPr>
        </w:r>
        <w:r>
          <w:rPr>
            <w:noProof/>
            <w:webHidden/>
          </w:rPr>
          <w:fldChar w:fldCharType="separate"/>
        </w:r>
        <w:r>
          <w:rPr>
            <w:noProof/>
            <w:webHidden/>
          </w:rPr>
          <w:t>44</w:t>
        </w:r>
        <w:r>
          <w:rPr>
            <w:noProof/>
            <w:webHidden/>
          </w:rPr>
          <w:fldChar w:fldCharType="end"/>
        </w:r>
      </w:hyperlink>
    </w:p>
    <w:p w14:paraId="7F165726" w14:textId="60DFD216"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4" w:history="1">
        <w:r w:rsidRPr="00132480">
          <w:rPr>
            <w:rStyle w:val="Hyperlink"/>
            <w:noProof/>
          </w:rPr>
          <w:t>3.3.1 The Long Short Term Memory Forecaster (LSTM)</w:t>
        </w:r>
        <w:r>
          <w:rPr>
            <w:noProof/>
            <w:webHidden/>
          </w:rPr>
          <w:tab/>
        </w:r>
        <w:r>
          <w:rPr>
            <w:noProof/>
            <w:webHidden/>
          </w:rPr>
          <w:fldChar w:fldCharType="begin"/>
        </w:r>
        <w:r>
          <w:rPr>
            <w:noProof/>
            <w:webHidden/>
          </w:rPr>
          <w:instrText xml:space="preserve"> PAGEREF _Toc88405974 \h </w:instrText>
        </w:r>
        <w:r>
          <w:rPr>
            <w:noProof/>
            <w:webHidden/>
          </w:rPr>
        </w:r>
        <w:r>
          <w:rPr>
            <w:noProof/>
            <w:webHidden/>
          </w:rPr>
          <w:fldChar w:fldCharType="separate"/>
        </w:r>
        <w:r>
          <w:rPr>
            <w:noProof/>
            <w:webHidden/>
          </w:rPr>
          <w:t>44</w:t>
        </w:r>
        <w:r>
          <w:rPr>
            <w:noProof/>
            <w:webHidden/>
          </w:rPr>
          <w:fldChar w:fldCharType="end"/>
        </w:r>
      </w:hyperlink>
    </w:p>
    <w:p w14:paraId="171A540E" w14:textId="5FD4167F"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5" w:history="1">
        <w:r w:rsidRPr="00132480">
          <w:rPr>
            <w:rStyle w:val="Hyperlink"/>
            <w:noProof/>
          </w:rPr>
          <w:t>3.3.2 The Convolutional Neural Network Forecaster (CNN)</w:t>
        </w:r>
        <w:r>
          <w:rPr>
            <w:noProof/>
            <w:webHidden/>
          </w:rPr>
          <w:tab/>
        </w:r>
        <w:r>
          <w:rPr>
            <w:noProof/>
            <w:webHidden/>
          </w:rPr>
          <w:fldChar w:fldCharType="begin"/>
        </w:r>
        <w:r>
          <w:rPr>
            <w:noProof/>
            <w:webHidden/>
          </w:rPr>
          <w:instrText xml:space="preserve"> PAGEREF _Toc88405975 \h </w:instrText>
        </w:r>
        <w:r>
          <w:rPr>
            <w:noProof/>
            <w:webHidden/>
          </w:rPr>
        </w:r>
        <w:r>
          <w:rPr>
            <w:noProof/>
            <w:webHidden/>
          </w:rPr>
          <w:fldChar w:fldCharType="separate"/>
        </w:r>
        <w:r>
          <w:rPr>
            <w:noProof/>
            <w:webHidden/>
          </w:rPr>
          <w:t>45</w:t>
        </w:r>
        <w:r>
          <w:rPr>
            <w:noProof/>
            <w:webHidden/>
          </w:rPr>
          <w:fldChar w:fldCharType="end"/>
        </w:r>
      </w:hyperlink>
    </w:p>
    <w:p w14:paraId="68174B51" w14:textId="37CF6C0F"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76" w:history="1">
        <w:r w:rsidRPr="00132480">
          <w:rPr>
            <w:rStyle w:val="Hyperlink"/>
            <w:noProof/>
          </w:rPr>
          <w:t>3.4 Method Analysis</w:t>
        </w:r>
        <w:r>
          <w:rPr>
            <w:noProof/>
            <w:webHidden/>
          </w:rPr>
          <w:tab/>
        </w:r>
        <w:r>
          <w:rPr>
            <w:noProof/>
            <w:webHidden/>
          </w:rPr>
          <w:fldChar w:fldCharType="begin"/>
        </w:r>
        <w:r>
          <w:rPr>
            <w:noProof/>
            <w:webHidden/>
          </w:rPr>
          <w:instrText xml:space="preserve"> PAGEREF _Toc88405976 \h </w:instrText>
        </w:r>
        <w:r>
          <w:rPr>
            <w:noProof/>
            <w:webHidden/>
          </w:rPr>
        </w:r>
        <w:r>
          <w:rPr>
            <w:noProof/>
            <w:webHidden/>
          </w:rPr>
          <w:fldChar w:fldCharType="separate"/>
        </w:r>
        <w:r>
          <w:rPr>
            <w:noProof/>
            <w:webHidden/>
          </w:rPr>
          <w:t>46</w:t>
        </w:r>
        <w:r>
          <w:rPr>
            <w:noProof/>
            <w:webHidden/>
          </w:rPr>
          <w:fldChar w:fldCharType="end"/>
        </w:r>
      </w:hyperlink>
    </w:p>
    <w:p w14:paraId="60B13F09" w14:textId="4C377D47"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7" w:history="1">
        <w:r w:rsidRPr="00132480">
          <w:rPr>
            <w:rStyle w:val="Hyperlink"/>
            <w:noProof/>
          </w:rPr>
          <w:t>3.4.1 A Brief Note on Peak Detection Accuracy</w:t>
        </w:r>
        <w:r>
          <w:rPr>
            <w:noProof/>
            <w:webHidden/>
          </w:rPr>
          <w:tab/>
        </w:r>
        <w:r>
          <w:rPr>
            <w:noProof/>
            <w:webHidden/>
          </w:rPr>
          <w:fldChar w:fldCharType="begin"/>
        </w:r>
        <w:r>
          <w:rPr>
            <w:noProof/>
            <w:webHidden/>
          </w:rPr>
          <w:instrText xml:space="preserve"> PAGEREF _Toc88405977 \h </w:instrText>
        </w:r>
        <w:r>
          <w:rPr>
            <w:noProof/>
            <w:webHidden/>
          </w:rPr>
        </w:r>
        <w:r>
          <w:rPr>
            <w:noProof/>
            <w:webHidden/>
          </w:rPr>
          <w:fldChar w:fldCharType="separate"/>
        </w:r>
        <w:r>
          <w:rPr>
            <w:noProof/>
            <w:webHidden/>
          </w:rPr>
          <w:t>46</w:t>
        </w:r>
        <w:r>
          <w:rPr>
            <w:noProof/>
            <w:webHidden/>
          </w:rPr>
          <w:fldChar w:fldCharType="end"/>
        </w:r>
      </w:hyperlink>
    </w:p>
    <w:p w14:paraId="0ACC2998" w14:textId="40CC2F78"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78" w:history="1">
        <w:r w:rsidRPr="00132480">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_Toc88405978 \h </w:instrText>
        </w:r>
        <w:r>
          <w:rPr>
            <w:noProof/>
            <w:webHidden/>
          </w:rPr>
        </w:r>
        <w:r>
          <w:rPr>
            <w:noProof/>
            <w:webHidden/>
          </w:rPr>
          <w:fldChar w:fldCharType="separate"/>
        </w:r>
        <w:r>
          <w:rPr>
            <w:noProof/>
            <w:webHidden/>
          </w:rPr>
          <w:t>48</w:t>
        </w:r>
        <w:r>
          <w:rPr>
            <w:noProof/>
            <w:webHidden/>
          </w:rPr>
          <w:fldChar w:fldCharType="end"/>
        </w:r>
      </w:hyperlink>
    </w:p>
    <w:p w14:paraId="55646038" w14:textId="7F5680F1"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79" w:history="1">
        <w:r w:rsidRPr="00132480">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_Toc88405979 \h </w:instrText>
        </w:r>
        <w:r>
          <w:rPr>
            <w:noProof/>
            <w:webHidden/>
          </w:rPr>
        </w:r>
        <w:r>
          <w:rPr>
            <w:noProof/>
            <w:webHidden/>
          </w:rPr>
          <w:fldChar w:fldCharType="separate"/>
        </w:r>
        <w:r>
          <w:rPr>
            <w:noProof/>
            <w:webHidden/>
          </w:rPr>
          <w:t>49</w:t>
        </w:r>
        <w:r>
          <w:rPr>
            <w:noProof/>
            <w:webHidden/>
          </w:rPr>
          <w:fldChar w:fldCharType="end"/>
        </w:r>
      </w:hyperlink>
    </w:p>
    <w:p w14:paraId="06CC206F" w14:textId="65194453"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80" w:history="1">
        <w:r w:rsidRPr="00132480">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_Toc88405980 \h </w:instrText>
        </w:r>
        <w:r>
          <w:rPr>
            <w:noProof/>
            <w:webHidden/>
          </w:rPr>
        </w:r>
        <w:r>
          <w:rPr>
            <w:noProof/>
            <w:webHidden/>
          </w:rPr>
          <w:fldChar w:fldCharType="separate"/>
        </w:r>
        <w:r>
          <w:rPr>
            <w:noProof/>
            <w:webHidden/>
          </w:rPr>
          <w:t>50</w:t>
        </w:r>
        <w:r>
          <w:rPr>
            <w:noProof/>
            <w:webHidden/>
          </w:rPr>
          <w:fldChar w:fldCharType="end"/>
        </w:r>
      </w:hyperlink>
    </w:p>
    <w:p w14:paraId="6004FEDD" w14:textId="79F2597B"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81" w:history="1">
        <w:r w:rsidRPr="00132480">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_Toc88405981 \h </w:instrText>
        </w:r>
        <w:r>
          <w:rPr>
            <w:noProof/>
            <w:webHidden/>
          </w:rPr>
        </w:r>
        <w:r>
          <w:rPr>
            <w:noProof/>
            <w:webHidden/>
          </w:rPr>
          <w:fldChar w:fldCharType="separate"/>
        </w:r>
        <w:r>
          <w:rPr>
            <w:noProof/>
            <w:webHidden/>
          </w:rPr>
          <w:t>52</w:t>
        </w:r>
        <w:r>
          <w:rPr>
            <w:noProof/>
            <w:webHidden/>
          </w:rPr>
          <w:fldChar w:fldCharType="end"/>
        </w:r>
      </w:hyperlink>
    </w:p>
    <w:p w14:paraId="3AB25B7F" w14:textId="5498DAE5"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82" w:history="1">
        <w:r w:rsidRPr="00132480">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_Toc88405982 \h </w:instrText>
        </w:r>
        <w:r>
          <w:rPr>
            <w:noProof/>
            <w:webHidden/>
          </w:rPr>
        </w:r>
        <w:r>
          <w:rPr>
            <w:noProof/>
            <w:webHidden/>
          </w:rPr>
          <w:fldChar w:fldCharType="separate"/>
        </w:r>
        <w:r>
          <w:rPr>
            <w:noProof/>
            <w:webHidden/>
          </w:rPr>
          <w:t>52</w:t>
        </w:r>
        <w:r>
          <w:rPr>
            <w:noProof/>
            <w:webHidden/>
          </w:rPr>
          <w:fldChar w:fldCharType="end"/>
        </w:r>
      </w:hyperlink>
    </w:p>
    <w:p w14:paraId="676CF099" w14:textId="7B7CECE2"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83" w:history="1">
        <w:r w:rsidRPr="00132480">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_Toc88405983 \h </w:instrText>
        </w:r>
        <w:r>
          <w:rPr>
            <w:noProof/>
            <w:webHidden/>
          </w:rPr>
        </w:r>
        <w:r>
          <w:rPr>
            <w:noProof/>
            <w:webHidden/>
          </w:rPr>
          <w:fldChar w:fldCharType="separate"/>
        </w:r>
        <w:r>
          <w:rPr>
            <w:noProof/>
            <w:webHidden/>
          </w:rPr>
          <w:t>54</w:t>
        </w:r>
        <w:r>
          <w:rPr>
            <w:noProof/>
            <w:webHidden/>
          </w:rPr>
          <w:fldChar w:fldCharType="end"/>
        </w:r>
      </w:hyperlink>
    </w:p>
    <w:p w14:paraId="59571923" w14:textId="73DCEC07"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84" w:history="1">
        <w:r w:rsidRPr="00132480">
          <w:rPr>
            <w:rStyle w:val="Hyperlink"/>
            <w:noProof/>
          </w:rPr>
          <w:t>3.8 Conclusion</w:t>
        </w:r>
        <w:r>
          <w:rPr>
            <w:noProof/>
            <w:webHidden/>
          </w:rPr>
          <w:tab/>
        </w:r>
        <w:r>
          <w:rPr>
            <w:noProof/>
            <w:webHidden/>
          </w:rPr>
          <w:fldChar w:fldCharType="begin"/>
        </w:r>
        <w:r>
          <w:rPr>
            <w:noProof/>
            <w:webHidden/>
          </w:rPr>
          <w:instrText xml:space="preserve"> PAGEREF _Toc88405984 \h </w:instrText>
        </w:r>
        <w:r>
          <w:rPr>
            <w:noProof/>
            <w:webHidden/>
          </w:rPr>
        </w:r>
        <w:r>
          <w:rPr>
            <w:noProof/>
            <w:webHidden/>
          </w:rPr>
          <w:fldChar w:fldCharType="separate"/>
        </w:r>
        <w:r>
          <w:rPr>
            <w:noProof/>
            <w:webHidden/>
          </w:rPr>
          <w:t>54</w:t>
        </w:r>
        <w:r>
          <w:rPr>
            <w:noProof/>
            <w:webHidden/>
          </w:rPr>
          <w:fldChar w:fldCharType="end"/>
        </w:r>
      </w:hyperlink>
    </w:p>
    <w:p w14:paraId="7D6C41B5" w14:textId="0A5F0126" w:rsidR="00FF0D77" w:rsidRDefault="00FF0D77">
      <w:pPr>
        <w:pStyle w:val="TOC1"/>
        <w:rPr>
          <w:rFonts w:asciiTheme="minorHAnsi" w:eastAsiaTheme="minorEastAsia" w:hAnsiTheme="minorHAnsi" w:cstheme="minorBidi"/>
          <w:noProof/>
          <w:sz w:val="22"/>
          <w:szCs w:val="22"/>
          <w:lang w:eastAsia="en-CA"/>
        </w:rPr>
      </w:pPr>
      <w:hyperlink w:anchor="_Toc88405985" w:history="1">
        <w:r w:rsidRPr="00132480">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_Toc88405985 \h </w:instrText>
        </w:r>
        <w:r>
          <w:rPr>
            <w:noProof/>
            <w:webHidden/>
          </w:rPr>
        </w:r>
        <w:r>
          <w:rPr>
            <w:noProof/>
            <w:webHidden/>
          </w:rPr>
          <w:fldChar w:fldCharType="separate"/>
        </w:r>
        <w:r>
          <w:rPr>
            <w:noProof/>
            <w:webHidden/>
          </w:rPr>
          <w:t>56</w:t>
        </w:r>
        <w:r>
          <w:rPr>
            <w:noProof/>
            <w:webHidden/>
          </w:rPr>
          <w:fldChar w:fldCharType="end"/>
        </w:r>
      </w:hyperlink>
    </w:p>
    <w:p w14:paraId="3D21AF78" w14:textId="34B1C385"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86" w:history="1">
        <w:r w:rsidRPr="00132480">
          <w:rPr>
            <w:rStyle w:val="Hyperlink"/>
            <w:noProof/>
          </w:rPr>
          <w:t>4.1 The Toronto Dataset</w:t>
        </w:r>
        <w:r>
          <w:rPr>
            <w:noProof/>
            <w:webHidden/>
          </w:rPr>
          <w:tab/>
        </w:r>
        <w:r>
          <w:rPr>
            <w:noProof/>
            <w:webHidden/>
          </w:rPr>
          <w:fldChar w:fldCharType="begin"/>
        </w:r>
        <w:r>
          <w:rPr>
            <w:noProof/>
            <w:webHidden/>
          </w:rPr>
          <w:instrText xml:space="preserve"> PAGEREF _Toc88405986 \h </w:instrText>
        </w:r>
        <w:r>
          <w:rPr>
            <w:noProof/>
            <w:webHidden/>
          </w:rPr>
        </w:r>
        <w:r>
          <w:rPr>
            <w:noProof/>
            <w:webHidden/>
          </w:rPr>
          <w:fldChar w:fldCharType="separate"/>
        </w:r>
        <w:r>
          <w:rPr>
            <w:noProof/>
            <w:webHidden/>
          </w:rPr>
          <w:t>57</w:t>
        </w:r>
        <w:r>
          <w:rPr>
            <w:noProof/>
            <w:webHidden/>
          </w:rPr>
          <w:fldChar w:fldCharType="end"/>
        </w:r>
      </w:hyperlink>
    </w:p>
    <w:p w14:paraId="50556C07" w14:textId="13C66F8E"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87" w:history="1">
        <w:r w:rsidRPr="00132480">
          <w:rPr>
            <w:rStyle w:val="Hyperlink"/>
            <w:noProof/>
          </w:rPr>
          <w:t>4.1.1 The Hourly Performance</w:t>
        </w:r>
        <w:r>
          <w:rPr>
            <w:noProof/>
            <w:webHidden/>
          </w:rPr>
          <w:tab/>
        </w:r>
        <w:r>
          <w:rPr>
            <w:noProof/>
            <w:webHidden/>
          </w:rPr>
          <w:fldChar w:fldCharType="begin"/>
        </w:r>
        <w:r>
          <w:rPr>
            <w:noProof/>
            <w:webHidden/>
          </w:rPr>
          <w:instrText xml:space="preserve"> PAGEREF _Toc88405987 \h </w:instrText>
        </w:r>
        <w:r>
          <w:rPr>
            <w:noProof/>
            <w:webHidden/>
          </w:rPr>
        </w:r>
        <w:r>
          <w:rPr>
            <w:noProof/>
            <w:webHidden/>
          </w:rPr>
          <w:fldChar w:fldCharType="separate"/>
        </w:r>
        <w:r>
          <w:rPr>
            <w:noProof/>
            <w:webHidden/>
          </w:rPr>
          <w:t>57</w:t>
        </w:r>
        <w:r>
          <w:rPr>
            <w:noProof/>
            <w:webHidden/>
          </w:rPr>
          <w:fldChar w:fldCharType="end"/>
        </w:r>
      </w:hyperlink>
    </w:p>
    <w:p w14:paraId="781E35C9" w14:textId="4FF0009B"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88" w:history="1">
        <w:r w:rsidRPr="00132480">
          <w:rPr>
            <w:rStyle w:val="Hyperlink"/>
            <w:noProof/>
          </w:rPr>
          <w:t>4.1.2 The Daily Performance</w:t>
        </w:r>
        <w:r>
          <w:rPr>
            <w:noProof/>
            <w:webHidden/>
          </w:rPr>
          <w:tab/>
        </w:r>
        <w:r>
          <w:rPr>
            <w:noProof/>
            <w:webHidden/>
          </w:rPr>
          <w:fldChar w:fldCharType="begin"/>
        </w:r>
        <w:r>
          <w:rPr>
            <w:noProof/>
            <w:webHidden/>
          </w:rPr>
          <w:instrText xml:space="preserve"> PAGEREF _Toc88405988 \h </w:instrText>
        </w:r>
        <w:r>
          <w:rPr>
            <w:noProof/>
            <w:webHidden/>
          </w:rPr>
        </w:r>
        <w:r>
          <w:rPr>
            <w:noProof/>
            <w:webHidden/>
          </w:rPr>
          <w:fldChar w:fldCharType="separate"/>
        </w:r>
        <w:r>
          <w:rPr>
            <w:noProof/>
            <w:webHidden/>
          </w:rPr>
          <w:t>62</w:t>
        </w:r>
        <w:r>
          <w:rPr>
            <w:noProof/>
            <w:webHidden/>
          </w:rPr>
          <w:fldChar w:fldCharType="end"/>
        </w:r>
      </w:hyperlink>
    </w:p>
    <w:p w14:paraId="3A0259C7" w14:textId="0BB22524"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89" w:history="1">
        <w:r w:rsidRPr="00132480">
          <w:rPr>
            <w:rStyle w:val="Hyperlink"/>
            <w:noProof/>
          </w:rPr>
          <w:t>4.1.4 Performance During the Seasons</w:t>
        </w:r>
        <w:r>
          <w:rPr>
            <w:noProof/>
            <w:webHidden/>
          </w:rPr>
          <w:tab/>
        </w:r>
        <w:r>
          <w:rPr>
            <w:noProof/>
            <w:webHidden/>
          </w:rPr>
          <w:fldChar w:fldCharType="begin"/>
        </w:r>
        <w:r>
          <w:rPr>
            <w:noProof/>
            <w:webHidden/>
          </w:rPr>
          <w:instrText xml:space="preserve"> PAGEREF _Toc88405989 \h </w:instrText>
        </w:r>
        <w:r>
          <w:rPr>
            <w:noProof/>
            <w:webHidden/>
          </w:rPr>
        </w:r>
        <w:r>
          <w:rPr>
            <w:noProof/>
            <w:webHidden/>
          </w:rPr>
          <w:fldChar w:fldCharType="separate"/>
        </w:r>
        <w:r>
          <w:rPr>
            <w:noProof/>
            <w:webHidden/>
          </w:rPr>
          <w:t>72</w:t>
        </w:r>
        <w:r>
          <w:rPr>
            <w:noProof/>
            <w:webHidden/>
          </w:rPr>
          <w:fldChar w:fldCharType="end"/>
        </w:r>
      </w:hyperlink>
    </w:p>
    <w:p w14:paraId="073B0794" w14:textId="5EEF98BD"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0" w:history="1">
        <w:r w:rsidRPr="00132480">
          <w:rPr>
            <w:rStyle w:val="Hyperlink"/>
            <w:noProof/>
          </w:rPr>
          <w:t>4.1.5 Comprehensive Analysis Discussion</w:t>
        </w:r>
        <w:r>
          <w:rPr>
            <w:noProof/>
            <w:webHidden/>
          </w:rPr>
          <w:tab/>
        </w:r>
        <w:r>
          <w:rPr>
            <w:noProof/>
            <w:webHidden/>
          </w:rPr>
          <w:fldChar w:fldCharType="begin"/>
        </w:r>
        <w:r>
          <w:rPr>
            <w:noProof/>
            <w:webHidden/>
          </w:rPr>
          <w:instrText xml:space="preserve"> PAGEREF _Toc88405990 \h </w:instrText>
        </w:r>
        <w:r>
          <w:rPr>
            <w:noProof/>
            <w:webHidden/>
          </w:rPr>
        </w:r>
        <w:r>
          <w:rPr>
            <w:noProof/>
            <w:webHidden/>
          </w:rPr>
          <w:fldChar w:fldCharType="separate"/>
        </w:r>
        <w:r>
          <w:rPr>
            <w:noProof/>
            <w:webHidden/>
          </w:rPr>
          <w:t>72</w:t>
        </w:r>
        <w:r>
          <w:rPr>
            <w:noProof/>
            <w:webHidden/>
          </w:rPr>
          <w:fldChar w:fldCharType="end"/>
        </w:r>
      </w:hyperlink>
    </w:p>
    <w:p w14:paraId="7E9E7BE6" w14:textId="3FC9FC73"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91" w:history="1">
        <w:r w:rsidRPr="00132480">
          <w:rPr>
            <w:rStyle w:val="Hyperlink"/>
            <w:noProof/>
          </w:rPr>
          <w:t>4.2 The Ottawa Dataset</w:t>
        </w:r>
        <w:r>
          <w:rPr>
            <w:noProof/>
            <w:webHidden/>
          </w:rPr>
          <w:tab/>
        </w:r>
        <w:r>
          <w:rPr>
            <w:noProof/>
            <w:webHidden/>
          </w:rPr>
          <w:fldChar w:fldCharType="begin"/>
        </w:r>
        <w:r>
          <w:rPr>
            <w:noProof/>
            <w:webHidden/>
          </w:rPr>
          <w:instrText xml:space="preserve"> PAGEREF _Toc88405991 \h </w:instrText>
        </w:r>
        <w:r>
          <w:rPr>
            <w:noProof/>
            <w:webHidden/>
          </w:rPr>
        </w:r>
        <w:r>
          <w:rPr>
            <w:noProof/>
            <w:webHidden/>
          </w:rPr>
          <w:fldChar w:fldCharType="separate"/>
        </w:r>
        <w:r>
          <w:rPr>
            <w:noProof/>
            <w:webHidden/>
          </w:rPr>
          <w:t>74</w:t>
        </w:r>
        <w:r>
          <w:rPr>
            <w:noProof/>
            <w:webHidden/>
          </w:rPr>
          <w:fldChar w:fldCharType="end"/>
        </w:r>
      </w:hyperlink>
    </w:p>
    <w:p w14:paraId="21041D2B" w14:textId="6BB6857D"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2" w:history="1">
        <w:r w:rsidRPr="00132480">
          <w:rPr>
            <w:rStyle w:val="Hyperlink"/>
            <w:noProof/>
          </w:rPr>
          <w:t>4.2.1 The Hourly Performance</w:t>
        </w:r>
        <w:r>
          <w:rPr>
            <w:noProof/>
            <w:webHidden/>
          </w:rPr>
          <w:tab/>
        </w:r>
        <w:r>
          <w:rPr>
            <w:noProof/>
            <w:webHidden/>
          </w:rPr>
          <w:fldChar w:fldCharType="begin"/>
        </w:r>
        <w:r>
          <w:rPr>
            <w:noProof/>
            <w:webHidden/>
          </w:rPr>
          <w:instrText xml:space="preserve"> PAGEREF _Toc88405992 \h </w:instrText>
        </w:r>
        <w:r>
          <w:rPr>
            <w:noProof/>
            <w:webHidden/>
          </w:rPr>
        </w:r>
        <w:r>
          <w:rPr>
            <w:noProof/>
            <w:webHidden/>
          </w:rPr>
          <w:fldChar w:fldCharType="separate"/>
        </w:r>
        <w:r>
          <w:rPr>
            <w:noProof/>
            <w:webHidden/>
          </w:rPr>
          <w:t>75</w:t>
        </w:r>
        <w:r>
          <w:rPr>
            <w:noProof/>
            <w:webHidden/>
          </w:rPr>
          <w:fldChar w:fldCharType="end"/>
        </w:r>
      </w:hyperlink>
    </w:p>
    <w:p w14:paraId="35DFC2C7" w14:textId="0C615E0F"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3" w:history="1">
        <w:r w:rsidRPr="00132480">
          <w:rPr>
            <w:rStyle w:val="Hyperlink"/>
            <w:noProof/>
          </w:rPr>
          <w:t>4.2.2 The Daily Performance</w:t>
        </w:r>
        <w:r>
          <w:rPr>
            <w:noProof/>
            <w:webHidden/>
          </w:rPr>
          <w:tab/>
        </w:r>
        <w:r>
          <w:rPr>
            <w:noProof/>
            <w:webHidden/>
          </w:rPr>
          <w:fldChar w:fldCharType="begin"/>
        </w:r>
        <w:r>
          <w:rPr>
            <w:noProof/>
            <w:webHidden/>
          </w:rPr>
          <w:instrText xml:space="preserve"> PAGEREF _Toc88405993 \h </w:instrText>
        </w:r>
        <w:r>
          <w:rPr>
            <w:noProof/>
            <w:webHidden/>
          </w:rPr>
        </w:r>
        <w:r>
          <w:rPr>
            <w:noProof/>
            <w:webHidden/>
          </w:rPr>
          <w:fldChar w:fldCharType="separate"/>
        </w:r>
        <w:r>
          <w:rPr>
            <w:noProof/>
            <w:webHidden/>
          </w:rPr>
          <w:t>80</w:t>
        </w:r>
        <w:r>
          <w:rPr>
            <w:noProof/>
            <w:webHidden/>
          </w:rPr>
          <w:fldChar w:fldCharType="end"/>
        </w:r>
      </w:hyperlink>
    </w:p>
    <w:p w14:paraId="6440230F" w14:textId="14DF890D"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4" w:history="1">
        <w:r w:rsidRPr="00132480">
          <w:rPr>
            <w:rStyle w:val="Hyperlink"/>
            <w:noProof/>
          </w:rPr>
          <w:t>4.2.3 The Monthly Performance</w:t>
        </w:r>
        <w:r>
          <w:rPr>
            <w:noProof/>
            <w:webHidden/>
          </w:rPr>
          <w:tab/>
        </w:r>
        <w:r>
          <w:rPr>
            <w:noProof/>
            <w:webHidden/>
          </w:rPr>
          <w:fldChar w:fldCharType="begin"/>
        </w:r>
        <w:r>
          <w:rPr>
            <w:noProof/>
            <w:webHidden/>
          </w:rPr>
          <w:instrText xml:space="preserve"> PAGEREF _Toc88405994 \h </w:instrText>
        </w:r>
        <w:r>
          <w:rPr>
            <w:noProof/>
            <w:webHidden/>
          </w:rPr>
        </w:r>
        <w:r>
          <w:rPr>
            <w:noProof/>
            <w:webHidden/>
          </w:rPr>
          <w:fldChar w:fldCharType="separate"/>
        </w:r>
        <w:r>
          <w:rPr>
            <w:noProof/>
            <w:webHidden/>
          </w:rPr>
          <w:t>84</w:t>
        </w:r>
        <w:r>
          <w:rPr>
            <w:noProof/>
            <w:webHidden/>
          </w:rPr>
          <w:fldChar w:fldCharType="end"/>
        </w:r>
      </w:hyperlink>
    </w:p>
    <w:p w14:paraId="0B8DDD54" w14:textId="143C4BE0"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5" w:history="1">
        <w:r w:rsidRPr="00132480">
          <w:rPr>
            <w:rStyle w:val="Hyperlink"/>
            <w:noProof/>
          </w:rPr>
          <w:t>4.2.4 Performance During the Seasons</w:t>
        </w:r>
        <w:r>
          <w:rPr>
            <w:noProof/>
            <w:webHidden/>
          </w:rPr>
          <w:tab/>
        </w:r>
        <w:r>
          <w:rPr>
            <w:noProof/>
            <w:webHidden/>
          </w:rPr>
          <w:fldChar w:fldCharType="begin"/>
        </w:r>
        <w:r>
          <w:rPr>
            <w:noProof/>
            <w:webHidden/>
          </w:rPr>
          <w:instrText xml:space="preserve"> PAGEREF _Toc88405995 \h </w:instrText>
        </w:r>
        <w:r>
          <w:rPr>
            <w:noProof/>
            <w:webHidden/>
          </w:rPr>
        </w:r>
        <w:r>
          <w:rPr>
            <w:noProof/>
            <w:webHidden/>
          </w:rPr>
          <w:fldChar w:fldCharType="separate"/>
        </w:r>
        <w:r>
          <w:rPr>
            <w:noProof/>
            <w:webHidden/>
          </w:rPr>
          <w:t>89</w:t>
        </w:r>
        <w:r>
          <w:rPr>
            <w:noProof/>
            <w:webHidden/>
          </w:rPr>
          <w:fldChar w:fldCharType="end"/>
        </w:r>
      </w:hyperlink>
    </w:p>
    <w:p w14:paraId="5C70A20D" w14:textId="28E0D7ED"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6" w:history="1">
        <w:r w:rsidRPr="00132480">
          <w:rPr>
            <w:rStyle w:val="Hyperlink"/>
            <w:noProof/>
          </w:rPr>
          <w:t>4.2.5 Comprehensive Analysis Discussion</w:t>
        </w:r>
        <w:r>
          <w:rPr>
            <w:noProof/>
            <w:webHidden/>
          </w:rPr>
          <w:tab/>
        </w:r>
        <w:r>
          <w:rPr>
            <w:noProof/>
            <w:webHidden/>
          </w:rPr>
          <w:fldChar w:fldCharType="begin"/>
        </w:r>
        <w:r>
          <w:rPr>
            <w:noProof/>
            <w:webHidden/>
          </w:rPr>
          <w:instrText xml:space="preserve"> PAGEREF _Toc88405996 \h </w:instrText>
        </w:r>
        <w:r>
          <w:rPr>
            <w:noProof/>
            <w:webHidden/>
          </w:rPr>
        </w:r>
        <w:r>
          <w:rPr>
            <w:noProof/>
            <w:webHidden/>
          </w:rPr>
          <w:fldChar w:fldCharType="separate"/>
        </w:r>
        <w:r>
          <w:rPr>
            <w:noProof/>
            <w:webHidden/>
          </w:rPr>
          <w:t>90</w:t>
        </w:r>
        <w:r>
          <w:rPr>
            <w:noProof/>
            <w:webHidden/>
          </w:rPr>
          <w:fldChar w:fldCharType="end"/>
        </w:r>
      </w:hyperlink>
    </w:p>
    <w:p w14:paraId="6805B1F3" w14:textId="558D9E21"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5997" w:history="1">
        <w:r w:rsidRPr="00132480">
          <w:rPr>
            <w:rStyle w:val="Hyperlink"/>
            <w:noProof/>
          </w:rPr>
          <w:t>4.3 The Saint John Dataset</w:t>
        </w:r>
        <w:r>
          <w:rPr>
            <w:noProof/>
            <w:webHidden/>
          </w:rPr>
          <w:tab/>
        </w:r>
        <w:r>
          <w:rPr>
            <w:noProof/>
            <w:webHidden/>
          </w:rPr>
          <w:fldChar w:fldCharType="begin"/>
        </w:r>
        <w:r>
          <w:rPr>
            <w:noProof/>
            <w:webHidden/>
          </w:rPr>
          <w:instrText xml:space="preserve"> PAGEREF _Toc88405997 \h </w:instrText>
        </w:r>
        <w:r>
          <w:rPr>
            <w:noProof/>
            <w:webHidden/>
          </w:rPr>
        </w:r>
        <w:r>
          <w:rPr>
            <w:noProof/>
            <w:webHidden/>
          </w:rPr>
          <w:fldChar w:fldCharType="separate"/>
        </w:r>
        <w:r>
          <w:rPr>
            <w:noProof/>
            <w:webHidden/>
          </w:rPr>
          <w:t>92</w:t>
        </w:r>
        <w:r>
          <w:rPr>
            <w:noProof/>
            <w:webHidden/>
          </w:rPr>
          <w:fldChar w:fldCharType="end"/>
        </w:r>
      </w:hyperlink>
    </w:p>
    <w:p w14:paraId="3D88A054" w14:textId="22A110EE"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8" w:history="1">
        <w:r w:rsidRPr="00132480">
          <w:rPr>
            <w:rStyle w:val="Hyperlink"/>
            <w:noProof/>
          </w:rPr>
          <w:t>4.3.1 The Hourly Performance</w:t>
        </w:r>
        <w:r>
          <w:rPr>
            <w:noProof/>
            <w:webHidden/>
          </w:rPr>
          <w:tab/>
        </w:r>
        <w:r>
          <w:rPr>
            <w:noProof/>
            <w:webHidden/>
          </w:rPr>
          <w:fldChar w:fldCharType="begin"/>
        </w:r>
        <w:r>
          <w:rPr>
            <w:noProof/>
            <w:webHidden/>
          </w:rPr>
          <w:instrText xml:space="preserve"> PAGEREF _Toc88405998 \h </w:instrText>
        </w:r>
        <w:r>
          <w:rPr>
            <w:noProof/>
            <w:webHidden/>
          </w:rPr>
        </w:r>
        <w:r>
          <w:rPr>
            <w:noProof/>
            <w:webHidden/>
          </w:rPr>
          <w:fldChar w:fldCharType="separate"/>
        </w:r>
        <w:r>
          <w:rPr>
            <w:noProof/>
            <w:webHidden/>
          </w:rPr>
          <w:t>92</w:t>
        </w:r>
        <w:r>
          <w:rPr>
            <w:noProof/>
            <w:webHidden/>
          </w:rPr>
          <w:fldChar w:fldCharType="end"/>
        </w:r>
      </w:hyperlink>
    </w:p>
    <w:p w14:paraId="3D7B8351" w14:textId="6262FFA6"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5999" w:history="1">
        <w:r w:rsidRPr="00132480">
          <w:rPr>
            <w:rStyle w:val="Hyperlink"/>
            <w:noProof/>
          </w:rPr>
          <w:t>4.3.2 The Daily Performance</w:t>
        </w:r>
        <w:r>
          <w:rPr>
            <w:noProof/>
            <w:webHidden/>
          </w:rPr>
          <w:tab/>
        </w:r>
        <w:r>
          <w:rPr>
            <w:noProof/>
            <w:webHidden/>
          </w:rPr>
          <w:fldChar w:fldCharType="begin"/>
        </w:r>
        <w:r>
          <w:rPr>
            <w:noProof/>
            <w:webHidden/>
          </w:rPr>
          <w:instrText xml:space="preserve"> PAGEREF _Toc88405999 \h </w:instrText>
        </w:r>
        <w:r>
          <w:rPr>
            <w:noProof/>
            <w:webHidden/>
          </w:rPr>
        </w:r>
        <w:r>
          <w:rPr>
            <w:noProof/>
            <w:webHidden/>
          </w:rPr>
          <w:fldChar w:fldCharType="separate"/>
        </w:r>
        <w:r>
          <w:rPr>
            <w:noProof/>
            <w:webHidden/>
          </w:rPr>
          <w:t>97</w:t>
        </w:r>
        <w:r>
          <w:rPr>
            <w:noProof/>
            <w:webHidden/>
          </w:rPr>
          <w:fldChar w:fldCharType="end"/>
        </w:r>
      </w:hyperlink>
    </w:p>
    <w:p w14:paraId="46699B3C" w14:textId="3C7F29B3"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6000" w:history="1">
        <w:r w:rsidRPr="00132480">
          <w:rPr>
            <w:rStyle w:val="Hyperlink"/>
            <w:noProof/>
          </w:rPr>
          <w:t>4.3.3 The Monthly Performance</w:t>
        </w:r>
        <w:r>
          <w:rPr>
            <w:noProof/>
            <w:webHidden/>
          </w:rPr>
          <w:tab/>
        </w:r>
        <w:r>
          <w:rPr>
            <w:noProof/>
            <w:webHidden/>
          </w:rPr>
          <w:fldChar w:fldCharType="begin"/>
        </w:r>
        <w:r>
          <w:rPr>
            <w:noProof/>
            <w:webHidden/>
          </w:rPr>
          <w:instrText xml:space="preserve"> PAGEREF _Toc88406000 \h </w:instrText>
        </w:r>
        <w:r>
          <w:rPr>
            <w:noProof/>
            <w:webHidden/>
          </w:rPr>
        </w:r>
        <w:r>
          <w:rPr>
            <w:noProof/>
            <w:webHidden/>
          </w:rPr>
          <w:fldChar w:fldCharType="separate"/>
        </w:r>
        <w:r>
          <w:rPr>
            <w:noProof/>
            <w:webHidden/>
          </w:rPr>
          <w:t>101</w:t>
        </w:r>
        <w:r>
          <w:rPr>
            <w:noProof/>
            <w:webHidden/>
          </w:rPr>
          <w:fldChar w:fldCharType="end"/>
        </w:r>
      </w:hyperlink>
    </w:p>
    <w:p w14:paraId="5C751A59" w14:textId="1F2C08A7"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6001" w:history="1">
        <w:r w:rsidRPr="00132480">
          <w:rPr>
            <w:rStyle w:val="Hyperlink"/>
            <w:noProof/>
          </w:rPr>
          <w:t>4.3.4 Performance During the Seasons</w:t>
        </w:r>
        <w:r>
          <w:rPr>
            <w:noProof/>
            <w:webHidden/>
          </w:rPr>
          <w:tab/>
        </w:r>
        <w:r>
          <w:rPr>
            <w:noProof/>
            <w:webHidden/>
          </w:rPr>
          <w:fldChar w:fldCharType="begin"/>
        </w:r>
        <w:r>
          <w:rPr>
            <w:noProof/>
            <w:webHidden/>
          </w:rPr>
          <w:instrText xml:space="preserve"> PAGEREF _Toc88406001 \h </w:instrText>
        </w:r>
        <w:r>
          <w:rPr>
            <w:noProof/>
            <w:webHidden/>
          </w:rPr>
        </w:r>
        <w:r>
          <w:rPr>
            <w:noProof/>
            <w:webHidden/>
          </w:rPr>
          <w:fldChar w:fldCharType="separate"/>
        </w:r>
        <w:r>
          <w:rPr>
            <w:noProof/>
            <w:webHidden/>
          </w:rPr>
          <w:t>107</w:t>
        </w:r>
        <w:r>
          <w:rPr>
            <w:noProof/>
            <w:webHidden/>
          </w:rPr>
          <w:fldChar w:fldCharType="end"/>
        </w:r>
      </w:hyperlink>
    </w:p>
    <w:p w14:paraId="1380A219" w14:textId="3B5E3122"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6002" w:history="1">
        <w:r w:rsidRPr="00132480">
          <w:rPr>
            <w:rStyle w:val="Hyperlink"/>
            <w:noProof/>
          </w:rPr>
          <w:t>4.3.5 Comprehensive Analysis Discussion</w:t>
        </w:r>
        <w:r>
          <w:rPr>
            <w:noProof/>
            <w:webHidden/>
          </w:rPr>
          <w:tab/>
        </w:r>
        <w:r>
          <w:rPr>
            <w:noProof/>
            <w:webHidden/>
          </w:rPr>
          <w:fldChar w:fldCharType="begin"/>
        </w:r>
        <w:r>
          <w:rPr>
            <w:noProof/>
            <w:webHidden/>
          </w:rPr>
          <w:instrText xml:space="preserve"> PAGEREF _Toc88406002 \h </w:instrText>
        </w:r>
        <w:r>
          <w:rPr>
            <w:noProof/>
            <w:webHidden/>
          </w:rPr>
        </w:r>
        <w:r>
          <w:rPr>
            <w:noProof/>
            <w:webHidden/>
          </w:rPr>
          <w:fldChar w:fldCharType="separate"/>
        </w:r>
        <w:r>
          <w:rPr>
            <w:noProof/>
            <w:webHidden/>
          </w:rPr>
          <w:t>108</w:t>
        </w:r>
        <w:r>
          <w:rPr>
            <w:noProof/>
            <w:webHidden/>
          </w:rPr>
          <w:fldChar w:fldCharType="end"/>
        </w:r>
      </w:hyperlink>
    </w:p>
    <w:p w14:paraId="48D763C9" w14:textId="2797C805" w:rsidR="00FF0D77" w:rsidRDefault="00FF0D77">
      <w:pPr>
        <w:pStyle w:val="TOC1"/>
        <w:rPr>
          <w:rFonts w:asciiTheme="minorHAnsi" w:eastAsiaTheme="minorEastAsia" w:hAnsiTheme="minorHAnsi" w:cstheme="minorBidi"/>
          <w:noProof/>
          <w:sz w:val="22"/>
          <w:szCs w:val="22"/>
          <w:lang w:eastAsia="en-CA"/>
        </w:rPr>
      </w:pPr>
      <w:hyperlink w:anchor="_Toc88406003" w:history="1">
        <w:r w:rsidRPr="00132480">
          <w:rPr>
            <w:rStyle w:val="Hyperlink"/>
            <w:noProof/>
          </w:rPr>
          <w:t>5 Conclusion</w:t>
        </w:r>
        <w:r>
          <w:rPr>
            <w:noProof/>
            <w:webHidden/>
          </w:rPr>
          <w:tab/>
        </w:r>
        <w:r>
          <w:rPr>
            <w:noProof/>
            <w:webHidden/>
          </w:rPr>
          <w:fldChar w:fldCharType="begin"/>
        </w:r>
        <w:r>
          <w:rPr>
            <w:noProof/>
            <w:webHidden/>
          </w:rPr>
          <w:instrText xml:space="preserve"> PAGEREF _Toc88406003 \h </w:instrText>
        </w:r>
        <w:r>
          <w:rPr>
            <w:noProof/>
            <w:webHidden/>
          </w:rPr>
        </w:r>
        <w:r>
          <w:rPr>
            <w:noProof/>
            <w:webHidden/>
          </w:rPr>
          <w:fldChar w:fldCharType="separate"/>
        </w:r>
        <w:r>
          <w:rPr>
            <w:noProof/>
            <w:webHidden/>
          </w:rPr>
          <w:t>110</w:t>
        </w:r>
        <w:r>
          <w:rPr>
            <w:noProof/>
            <w:webHidden/>
          </w:rPr>
          <w:fldChar w:fldCharType="end"/>
        </w:r>
      </w:hyperlink>
    </w:p>
    <w:p w14:paraId="0A1BF389" w14:textId="3D4B7465"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04" w:history="1">
        <w:r w:rsidRPr="00132480">
          <w:rPr>
            <w:rStyle w:val="Hyperlink"/>
            <w:noProof/>
          </w:rPr>
          <w:t>5.1 Summary</w:t>
        </w:r>
        <w:r>
          <w:rPr>
            <w:noProof/>
            <w:webHidden/>
          </w:rPr>
          <w:tab/>
        </w:r>
        <w:r>
          <w:rPr>
            <w:noProof/>
            <w:webHidden/>
          </w:rPr>
          <w:fldChar w:fldCharType="begin"/>
        </w:r>
        <w:r>
          <w:rPr>
            <w:noProof/>
            <w:webHidden/>
          </w:rPr>
          <w:instrText xml:space="preserve"> PAGEREF _Toc88406004 \h </w:instrText>
        </w:r>
        <w:r>
          <w:rPr>
            <w:noProof/>
            <w:webHidden/>
          </w:rPr>
        </w:r>
        <w:r>
          <w:rPr>
            <w:noProof/>
            <w:webHidden/>
          </w:rPr>
          <w:fldChar w:fldCharType="separate"/>
        </w:r>
        <w:r>
          <w:rPr>
            <w:noProof/>
            <w:webHidden/>
          </w:rPr>
          <w:t>110</w:t>
        </w:r>
        <w:r>
          <w:rPr>
            <w:noProof/>
            <w:webHidden/>
          </w:rPr>
          <w:fldChar w:fldCharType="end"/>
        </w:r>
      </w:hyperlink>
    </w:p>
    <w:p w14:paraId="6D5A7641" w14:textId="1D13E6C7"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05" w:history="1">
        <w:r w:rsidRPr="00132480">
          <w:rPr>
            <w:rStyle w:val="Hyperlink"/>
            <w:noProof/>
          </w:rPr>
          <w:t>5.2 Contributions</w:t>
        </w:r>
        <w:r>
          <w:rPr>
            <w:noProof/>
            <w:webHidden/>
          </w:rPr>
          <w:tab/>
        </w:r>
        <w:r>
          <w:rPr>
            <w:noProof/>
            <w:webHidden/>
          </w:rPr>
          <w:fldChar w:fldCharType="begin"/>
        </w:r>
        <w:r>
          <w:rPr>
            <w:noProof/>
            <w:webHidden/>
          </w:rPr>
          <w:instrText xml:space="preserve"> PAGEREF _Toc88406005 \h </w:instrText>
        </w:r>
        <w:r>
          <w:rPr>
            <w:noProof/>
            <w:webHidden/>
          </w:rPr>
        </w:r>
        <w:r>
          <w:rPr>
            <w:noProof/>
            <w:webHidden/>
          </w:rPr>
          <w:fldChar w:fldCharType="separate"/>
        </w:r>
        <w:r>
          <w:rPr>
            <w:noProof/>
            <w:webHidden/>
          </w:rPr>
          <w:t>111</w:t>
        </w:r>
        <w:r>
          <w:rPr>
            <w:noProof/>
            <w:webHidden/>
          </w:rPr>
          <w:fldChar w:fldCharType="end"/>
        </w:r>
      </w:hyperlink>
    </w:p>
    <w:p w14:paraId="42779140" w14:textId="1C7BB607"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06" w:history="1">
        <w:r w:rsidRPr="00132480">
          <w:rPr>
            <w:rStyle w:val="Hyperlink"/>
            <w:noProof/>
          </w:rPr>
          <w:t>5.3 Future Work</w:t>
        </w:r>
        <w:r>
          <w:rPr>
            <w:noProof/>
            <w:webHidden/>
          </w:rPr>
          <w:tab/>
        </w:r>
        <w:r>
          <w:rPr>
            <w:noProof/>
            <w:webHidden/>
          </w:rPr>
          <w:fldChar w:fldCharType="begin"/>
        </w:r>
        <w:r>
          <w:rPr>
            <w:noProof/>
            <w:webHidden/>
          </w:rPr>
          <w:instrText xml:space="preserve"> PAGEREF _Toc88406006 \h </w:instrText>
        </w:r>
        <w:r>
          <w:rPr>
            <w:noProof/>
            <w:webHidden/>
          </w:rPr>
        </w:r>
        <w:r>
          <w:rPr>
            <w:noProof/>
            <w:webHidden/>
          </w:rPr>
          <w:fldChar w:fldCharType="separate"/>
        </w:r>
        <w:r>
          <w:rPr>
            <w:noProof/>
            <w:webHidden/>
          </w:rPr>
          <w:t>111</w:t>
        </w:r>
        <w:r>
          <w:rPr>
            <w:noProof/>
            <w:webHidden/>
          </w:rPr>
          <w:fldChar w:fldCharType="end"/>
        </w:r>
      </w:hyperlink>
    </w:p>
    <w:p w14:paraId="000C24FD" w14:textId="28355783" w:rsidR="00FF0D77" w:rsidRDefault="00FF0D77">
      <w:pPr>
        <w:pStyle w:val="TOC1"/>
        <w:rPr>
          <w:rFonts w:asciiTheme="minorHAnsi" w:eastAsiaTheme="minorEastAsia" w:hAnsiTheme="minorHAnsi" w:cstheme="minorBidi"/>
          <w:noProof/>
          <w:sz w:val="22"/>
          <w:szCs w:val="22"/>
          <w:lang w:eastAsia="en-CA"/>
        </w:rPr>
      </w:pPr>
      <w:hyperlink w:anchor="_Toc88406007" w:history="1">
        <w:r w:rsidRPr="00132480">
          <w:rPr>
            <w:rStyle w:val="Hyperlink"/>
            <w:noProof/>
          </w:rPr>
          <w:t>Bibliography</w:t>
        </w:r>
        <w:r>
          <w:rPr>
            <w:noProof/>
            <w:webHidden/>
          </w:rPr>
          <w:tab/>
        </w:r>
        <w:r>
          <w:rPr>
            <w:noProof/>
            <w:webHidden/>
          </w:rPr>
          <w:fldChar w:fldCharType="begin"/>
        </w:r>
        <w:r>
          <w:rPr>
            <w:noProof/>
            <w:webHidden/>
          </w:rPr>
          <w:instrText xml:space="preserve"> PAGEREF _Toc88406007 \h </w:instrText>
        </w:r>
        <w:r>
          <w:rPr>
            <w:noProof/>
            <w:webHidden/>
          </w:rPr>
        </w:r>
        <w:r>
          <w:rPr>
            <w:noProof/>
            <w:webHidden/>
          </w:rPr>
          <w:fldChar w:fldCharType="separate"/>
        </w:r>
        <w:r>
          <w:rPr>
            <w:noProof/>
            <w:webHidden/>
          </w:rPr>
          <w:t>113</w:t>
        </w:r>
        <w:r>
          <w:rPr>
            <w:noProof/>
            <w:webHidden/>
          </w:rPr>
          <w:fldChar w:fldCharType="end"/>
        </w:r>
      </w:hyperlink>
    </w:p>
    <w:p w14:paraId="6CF39E20" w14:textId="68280864" w:rsidR="00FF0D77" w:rsidRDefault="00FF0D77">
      <w:pPr>
        <w:pStyle w:val="TOC1"/>
        <w:rPr>
          <w:rFonts w:asciiTheme="minorHAnsi" w:eastAsiaTheme="minorEastAsia" w:hAnsiTheme="minorHAnsi" w:cstheme="minorBidi"/>
          <w:noProof/>
          <w:sz w:val="22"/>
          <w:szCs w:val="22"/>
          <w:lang w:eastAsia="en-CA"/>
        </w:rPr>
      </w:pPr>
      <w:hyperlink w:anchor="_Toc88406008" w:history="1">
        <w:r w:rsidRPr="00132480">
          <w:rPr>
            <w:rStyle w:val="Hyperlink"/>
            <w:noProof/>
          </w:rPr>
          <w:t>Appendix A</w:t>
        </w:r>
        <w:r>
          <w:rPr>
            <w:noProof/>
            <w:webHidden/>
          </w:rPr>
          <w:tab/>
        </w:r>
        <w:r>
          <w:rPr>
            <w:noProof/>
            <w:webHidden/>
          </w:rPr>
          <w:fldChar w:fldCharType="begin"/>
        </w:r>
        <w:r>
          <w:rPr>
            <w:noProof/>
            <w:webHidden/>
          </w:rPr>
          <w:instrText xml:space="preserve"> PAGEREF _Toc88406008 \h </w:instrText>
        </w:r>
        <w:r>
          <w:rPr>
            <w:noProof/>
            <w:webHidden/>
          </w:rPr>
        </w:r>
        <w:r>
          <w:rPr>
            <w:noProof/>
            <w:webHidden/>
          </w:rPr>
          <w:fldChar w:fldCharType="separate"/>
        </w:r>
        <w:r>
          <w:rPr>
            <w:noProof/>
            <w:webHidden/>
          </w:rPr>
          <w:t>134</w:t>
        </w:r>
        <w:r>
          <w:rPr>
            <w:noProof/>
            <w:webHidden/>
          </w:rPr>
          <w:fldChar w:fldCharType="end"/>
        </w:r>
      </w:hyperlink>
    </w:p>
    <w:p w14:paraId="590635E0" w14:textId="3ED1D60F"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09" w:history="1">
        <w:r w:rsidRPr="00132480">
          <w:rPr>
            <w:rStyle w:val="Hyperlink"/>
            <w:noProof/>
          </w:rPr>
          <w:t>1.1 Determining the ARIMA Model's Optimal Parameters</w:t>
        </w:r>
        <w:r>
          <w:rPr>
            <w:noProof/>
            <w:webHidden/>
          </w:rPr>
          <w:tab/>
        </w:r>
        <w:r>
          <w:rPr>
            <w:noProof/>
            <w:webHidden/>
          </w:rPr>
          <w:fldChar w:fldCharType="begin"/>
        </w:r>
        <w:r>
          <w:rPr>
            <w:noProof/>
            <w:webHidden/>
          </w:rPr>
          <w:instrText xml:space="preserve"> PAGEREF _Toc88406009 \h </w:instrText>
        </w:r>
        <w:r>
          <w:rPr>
            <w:noProof/>
            <w:webHidden/>
          </w:rPr>
        </w:r>
        <w:r>
          <w:rPr>
            <w:noProof/>
            <w:webHidden/>
          </w:rPr>
          <w:fldChar w:fldCharType="separate"/>
        </w:r>
        <w:r>
          <w:rPr>
            <w:noProof/>
            <w:webHidden/>
          </w:rPr>
          <w:t>134</w:t>
        </w:r>
        <w:r>
          <w:rPr>
            <w:noProof/>
            <w:webHidden/>
          </w:rPr>
          <w:fldChar w:fldCharType="end"/>
        </w:r>
      </w:hyperlink>
    </w:p>
    <w:p w14:paraId="5E4DAA6A" w14:textId="4310AB7E"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6010" w:history="1">
        <w:r w:rsidRPr="00132480">
          <w:rPr>
            <w:rStyle w:val="Hyperlink"/>
            <w:noProof/>
          </w:rPr>
          <w:t>1.1.1 The Toronto Dataset's PACF and ACF Plots – Parameters (24, 2, 25)</w:t>
        </w:r>
        <w:r>
          <w:rPr>
            <w:noProof/>
            <w:webHidden/>
          </w:rPr>
          <w:tab/>
        </w:r>
        <w:r>
          <w:rPr>
            <w:noProof/>
            <w:webHidden/>
          </w:rPr>
          <w:fldChar w:fldCharType="begin"/>
        </w:r>
        <w:r>
          <w:rPr>
            <w:noProof/>
            <w:webHidden/>
          </w:rPr>
          <w:instrText xml:space="preserve"> PAGEREF _Toc88406010 \h </w:instrText>
        </w:r>
        <w:r>
          <w:rPr>
            <w:noProof/>
            <w:webHidden/>
          </w:rPr>
        </w:r>
        <w:r>
          <w:rPr>
            <w:noProof/>
            <w:webHidden/>
          </w:rPr>
          <w:fldChar w:fldCharType="separate"/>
        </w:r>
        <w:r>
          <w:rPr>
            <w:noProof/>
            <w:webHidden/>
          </w:rPr>
          <w:t>135</w:t>
        </w:r>
        <w:r>
          <w:rPr>
            <w:noProof/>
            <w:webHidden/>
          </w:rPr>
          <w:fldChar w:fldCharType="end"/>
        </w:r>
      </w:hyperlink>
    </w:p>
    <w:p w14:paraId="648F8EC1" w14:textId="20D4C736"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6011" w:history="1">
        <w:r w:rsidRPr="00132480">
          <w:rPr>
            <w:rStyle w:val="Hyperlink"/>
            <w:noProof/>
          </w:rPr>
          <w:t>1.1.2 The Ottawa Dataset's PACF and ACF Plots – Parameters (23, 2, 24)</w:t>
        </w:r>
        <w:r>
          <w:rPr>
            <w:noProof/>
            <w:webHidden/>
          </w:rPr>
          <w:tab/>
        </w:r>
        <w:r>
          <w:rPr>
            <w:noProof/>
            <w:webHidden/>
          </w:rPr>
          <w:fldChar w:fldCharType="begin"/>
        </w:r>
        <w:r>
          <w:rPr>
            <w:noProof/>
            <w:webHidden/>
          </w:rPr>
          <w:instrText xml:space="preserve"> PAGEREF _Toc88406011 \h </w:instrText>
        </w:r>
        <w:r>
          <w:rPr>
            <w:noProof/>
            <w:webHidden/>
          </w:rPr>
        </w:r>
        <w:r>
          <w:rPr>
            <w:noProof/>
            <w:webHidden/>
          </w:rPr>
          <w:fldChar w:fldCharType="separate"/>
        </w:r>
        <w:r>
          <w:rPr>
            <w:noProof/>
            <w:webHidden/>
          </w:rPr>
          <w:t>136</w:t>
        </w:r>
        <w:r>
          <w:rPr>
            <w:noProof/>
            <w:webHidden/>
          </w:rPr>
          <w:fldChar w:fldCharType="end"/>
        </w:r>
      </w:hyperlink>
    </w:p>
    <w:p w14:paraId="726471AE" w14:textId="3936A310" w:rsidR="00FF0D77" w:rsidRDefault="00FF0D77">
      <w:pPr>
        <w:pStyle w:val="TOC3"/>
        <w:tabs>
          <w:tab w:val="right" w:leader="dot" w:pos="8630"/>
        </w:tabs>
        <w:rPr>
          <w:rFonts w:asciiTheme="minorHAnsi" w:eastAsiaTheme="minorEastAsia" w:hAnsiTheme="minorHAnsi" w:cstheme="minorBidi"/>
          <w:noProof/>
          <w:sz w:val="22"/>
          <w:szCs w:val="22"/>
          <w:lang w:eastAsia="en-CA"/>
        </w:rPr>
      </w:pPr>
      <w:hyperlink w:anchor="_Toc88406012" w:history="1">
        <w:r w:rsidRPr="00132480">
          <w:rPr>
            <w:rStyle w:val="Hyperlink"/>
            <w:noProof/>
          </w:rPr>
          <w:t>1.1.2 The Saint John Dataset's PACF and ACF Plots – Parameters (24, 2, 25)</w:t>
        </w:r>
        <w:r>
          <w:rPr>
            <w:noProof/>
            <w:webHidden/>
          </w:rPr>
          <w:tab/>
        </w:r>
        <w:r>
          <w:rPr>
            <w:noProof/>
            <w:webHidden/>
          </w:rPr>
          <w:fldChar w:fldCharType="begin"/>
        </w:r>
        <w:r>
          <w:rPr>
            <w:noProof/>
            <w:webHidden/>
          </w:rPr>
          <w:instrText xml:space="preserve"> PAGEREF _Toc88406012 \h </w:instrText>
        </w:r>
        <w:r>
          <w:rPr>
            <w:noProof/>
            <w:webHidden/>
          </w:rPr>
        </w:r>
        <w:r>
          <w:rPr>
            <w:noProof/>
            <w:webHidden/>
          </w:rPr>
          <w:fldChar w:fldCharType="separate"/>
        </w:r>
        <w:r>
          <w:rPr>
            <w:noProof/>
            <w:webHidden/>
          </w:rPr>
          <w:t>137</w:t>
        </w:r>
        <w:r>
          <w:rPr>
            <w:noProof/>
            <w:webHidden/>
          </w:rPr>
          <w:fldChar w:fldCharType="end"/>
        </w:r>
      </w:hyperlink>
    </w:p>
    <w:p w14:paraId="126A0BD0" w14:textId="01DDADA6" w:rsidR="00FF0D77" w:rsidRDefault="00FF0D77">
      <w:pPr>
        <w:pStyle w:val="TOC1"/>
        <w:rPr>
          <w:rFonts w:asciiTheme="minorHAnsi" w:eastAsiaTheme="minorEastAsia" w:hAnsiTheme="minorHAnsi" w:cstheme="minorBidi"/>
          <w:noProof/>
          <w:sz w:val="22"/>
          <w:szCs w:val="22"/>
          <w:lang w:eastAsia="en-CA"/>
        </w:rPr>
      </w:pPr>
      <w:hyperlink w:anchor="_Toc88406013" w:history="1">
        <w:r w:rsidRPr="00132480">
          <w:rPr>
            <w:rStyle w:val="Hyperlink"/>
            <w:noProof/>
          </w:rPr>
          <w:t>Appendix B</w:t>
        </w:r>
        <w:r>
          <w:rPr>
            <w:noProof/>
            <w:webHidden/>
          </w:rPr>
          <w:tab/>
        </w:r>
        <w:r>
          <w:rPr>
            <w:noProof/>
            <w:webHidden/>
          </w:rPr>
          <w:fldChar w:fldCharType="begin"/>
        </w:r>
        <w:r>
          <w:rPr>
            <w:noProof/>
            <w:webHidden/>
          </w:rPr>
          <w:instrText xml:space="preserve"> PAGEREF _Toc88406013 \h </w:instrText>
        </w:r>
        <w:r>
          <w:rPr>
            <w:noProof/>
            <w:webHidden/>
          </w:rPr>
        </w:r>
        <w:r>
          <w:rPr>
            <w:noProof/>
            <w:webHidden/>
          </w:rPr>
          <w:fldChar w:fldCharType="separate"/>
        </w:r>
        <w:r>
          <w:rPr>
            <w:noProof/>
            <w:webHidden/>
          </w:rPr>
          <w:t>139</w:t>
        </w:r>
        <w:r>
          <w:rPr>
            <w:noProof/>
            <w:webHidden/>
          </w:rPr>
          <w:fldChar w:fldCharType="end"/>
        </w:r>
      </w:hyperlink>
    </w:p>
    <w:p w14:paraId="0953D7BF" w14:textId="437BC7C0"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14" w:history="1">
        <w:r w:rsidRPr="00132480">
          <w:rPr>
            <w:rStyle w:val="Hyperlink"/>
            <w:noProof/>
          </w:rPr>
          <w:t>1.1 The Toronto Dataset's Overall Performance Metrics</w:t>
        </w:r>
        <w:r>
          <w:rPr>
            <w:noProof/>
            <w:webHidden/>
          </w:rPr>
          <w:tab/>
        </w:r>
        <w:r>
          <w:rPr>
            <w:noProof/>
            <w:webHidden/>
          </w:rPr>
          <w:fldChar w:fldCharType="begin"/>
        </w:r>
        <w:r>
          <w:rPr>
            <w:noProof/>
            <w:webHidden/>
          </w:rPr>
          <w:instrText xml:space="preserve"> PAGEREF _Toc88406014 \h </w:instrText>
        </w:r>
        <w:r>
          <w:rPr>
            <w:noProof/>
            <w:webHidden/>
          </w:rPr>
        </w:r>
        <w:r>
          <w:rPr>
            <w:noProof/>
            <w:webHidden/>
          </w:rPr>
          <w:fldChar w:fldCharType="separate"/>
        </w:r>
        <w:r>
          <w:rPr>
            <w:noProof/>
            <w:webHidden/>
          </w:rPr>
          <w:t>139</w:t>
        </w:r>
        <w:r>
          <w:rPr>
            <w:noProof/>
            <w:webHidden/>
          </w:rPr>
          <w:fldChar w:fldCharType="end"/>
        </w:r>
      </w:hyperlink>
    </w:p>
    <w:p w14:paraId="7088822A" w14:textId="41DAEB3E"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15" w:history="1">
        <w:r w:rsidRPr="00132480">
          <w:rPr>
            <w:rStyle w:val="Hyperlink"/>
            <w:noProof/>
          </w:rPr>
          <w:t>1.2 The Ottawa Dataset's Overall Performance Metrics</w:t>
        </w:r>
        <w:r>
          <w:rPr>
            <w:noProof/>
            <w:webHidden/>
          </w:rPr>
          <w:tab/>
        </w:r>
        <w:r>
          <w:rPr>
            <w:noProof/>
            <w:webHidden/>
          </w:rPr>
          <w:fldChar w:fldCharType="begin"/>
        </w:r>
        <w:r>
          <w:rPr>
            <w:noProof/>
            <w:webHidden/>
          </w:rPr>
          <w:instrText xml:space="preserve"> PAGEREF _Toc88406015 \h </w:instrText>
        </w:r>
        <w:r>
          <w:rPr>
            <w:noProof/>
            <w:webHidden/>
          </w:rPr>
        </w:r>
        <w:r>
          <w:rPr>
            <w:noProof/>
            <w:webHidden/>
          </w:rPr>
          <w:fldChar w:fldCharType="separate"/>
        </w:r>
        <w:r>
          <w:rPr>
            <w:noProof/>
            <w:webHidden/>
          </w:rPr>
          <w:t>139</w:t>
        </w:r>
        <w:r>
          <w:rPr>
            <w:noProof/>
            <w:webHidden/>
          </w:rPr>
          <w:fldChar w:fldCharType="end"/>
        </w:r>
      </w:hyperlink>
    </w:p>
    <w:p w14:paraId="3FF685E9" w14:textId="0699B413" w:rsidR="00FF0D77" w:rsidRDefault="00FF0D77">
      <w:pPr>
        <w:pStyle w:val="TOC2"/>
        <w:tabs>
          <w:tab w:val="right" w:leader="dot" w:pos="8630"/>
        </w:tabs>
        <w:rPr>
          <w:rFonts w:asciiTheme="minorHAnsi" w:eastAsiaTheme="minorEastAsia" w:hAnsiTheme="minorHAnsi" w:cstheme="minorBidi"/>
          <w:noProof/>
          <w:sz w:val="22"/>
          <w:szCs w:val="22"/>
          <w:lang w:eastAsia="en-CA"/>
        </w:rPr>
      </w:pPr>
      <w:hyperlink w:anchor="_Toc88406016" w:history="1">
        <w:r w:rsidRPr="00132480">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_Toc88406016 \h </w:instrText>
        </w:r>
        <w:r>
          <w:rPr>
            <w:noProof/>
            <w:webHidden/>
          </w:rPr>
        </w:r>
        <w:r>
          <w:rPr>
            <w:noProof/>
            <w:webHidden/>
          </w:rPr>
          <w:fldChar w:fldCharType="separate"/>
        </w:r>
        <w:r>
          <w:rPr>
            <w:noProof/>
            <w:webHidden/>
          </w:rPr>
          <w:t>139</w:t>
        </w:r>
        <w:r>
          <w:rPr>
            <w:noProof/>
            <w:webHidden/>
          </w:rPr>
          <w:fldChar w:fldCharType="end"/>
        </w:r>
      </w:hyperlink>
    </w:p>
    <w:p w14:paraId="43376AB8" w14:textId="6F7C10D6" w:rsidR="003819CA" w:rsidRDefault="00AF2700" w:rsidP="00E85A44">
      <w:pPr>
        <w:spacing w:before="120"/>
      </w:pPr>
      <w:r>
        <w:fldChar w:fldCharType="end"/>
      </w:r>
      <w:r w:rsidR="00E85A44" w:rsidRPr="006269F5">
        <w:t>Curriculum Vitae</w:t>
      </w:r>
    </w:p>
    <w:p w14:paraId="709A5F3D" w14:textId="77777777" w:rsidR="005413B6" w:rsidRDefault="005413B6">
      <w:pPr>
        <w:spacing w:line="240" w:lineRule="auto"/>
        <w:rPr>
          <w:b/>
          <w:sz w:val="28"/>
        </w:rPr>
      </w:pPr>
      <w:r>
        <w:br w:type="page"/>
      </w:r>
    </w:p>
    <w:p w14:paraId="1D5ED8CD" w14:textId="1131DC11" w:rsidR="003819CA" w:rsidRDefault="00C262DB" w:rsidP="00FD52FC">
      <w:pPr>
        <w:pStyle w:val="TableList"/>
      </w:pPr>
      <w:bookmarkStart w:id="5" w:name="_Toc88405937"/>
      <w:r>
        <w:lastRenderedPageBreak/>
        <w:t>List of Tables</w:t>
      </w:r>
      <w:bookmarkEnd w:id="5"/>
      <w:r>
        <w:t xml:space="preserve"> </w:t>
      </w:r>
    </w:p>
    <w:p w14:paraId="0558E47B" w14:textId="46501E92" w:rsidR="00FF0D7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88406017" w:history="1">
        <w:r w:rsidR="00FF0D77" w:rsidRPr="00EA4D53">
          <w:rPr>
            <w:rStyle w:val="Hyperlink"/>
            <w:noProof/>
          </w:rPr>
          <w:t>Table 1 - Formulas for Several Frequently Used Performance Metrics</w:t>
        </w:r>
        <w:r w:rsidR="00FF0D77">
          <w:rPr>
            <w:noProof/>
            <w:webHidden/>
          </w:rPr>
          <w:tab/>
        </w:r>
        <w:r w:rsidR="00FF0D77">
          <w:rPr>
            <w:noProof/>
            <w:webHidden/>
          </w:rPr>
          <w:fldChar w:fldCharType="begin"/>
        </w:r>
        <w:r w:rsidR="00FF0D77">
          <w:rPr>
            <w:noProof/>
            <w:webHidden/>
          </w:rPr>
          <w:instrText xml:space="preserve"> PAGEREF _Toc88406017 \h </w:instrText>
        </w:r>
        <w:r w:rsidR="00FF0D77">
          <w:rPr>
            <w:noProof/>
            <w:webHidden/>
          </w:rPr>
        </w:r>
        <w:r w:rsidR="00FF0D77">
          <w:rPr>
            <w:noProof/>
            <w:webHidden/>
          </w:rPr>
          <w:fldChar w:fldCharType="separate"/>
        </w:r>
        <w:r w:rsidR="00FF0D77">
          <w:rPr>
            <w:noProof/>
            <w:webHidden/>
          </w:rPr>
          <w:t>35</w:t>
        </w:r>
        <w:r w:rsidR="00FF0D77">
          <w:rPr>
            <w:noProof/>
            <w:webHidden/>
          </w:rPr>
          <w:fldChar w:fldCharType="end"/>
        </w:r>
      </w:hyperlink>
    </w:p>
    <w:p w14:paraId="3E41E3A7" w14:textId="03A279E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18" w:history="1">
        <w:r w:rsidRPr="00EA4D53">
          <w:rPr>
            <w:rStyle w:val="Hyperlink"/>
            <w:noProof/>
          </w:rPr>
          <w:t>Table 2 - The MLR Forecaster's Independent Variables</w:t>
        </w:r>
        <w:r>
          <w:rPr>
            <w:noProof/>
            <w:webHidden/>
          </w:rPr>
          <w:tab/>
        </w:r>
        <w:r>
          <w:rPr>
            <w:noProof/>
            <w:webHidden/>
          </w:rPr>
          <w:fldChar w:fldCharType="begin"/>
        </w:r>
        <w:r>
          <w:rPr>
            <w:noProof/>
            <w:webHidden/>
          </w:rPr>
          <w:instrText xml:space="preserve"> PAGEREF _Toc88406018 \h </w:instrText>
        </w:r>
        <w:r>
          <w:rPr>
            <w:noProof/>
            <w:webHidden/>
          </w:rPr>
        </w:r>
        <w:r>
          <w:rPr>
            <w:noProof/>
            <w:webHidden/>
          </w:rPr>
          <w:fldChar w:fldCharType="separate"/>
        </w:r>
        <w:r>
          <w:rPr>
            <w:noProof/>
            <w:webHidden/>
          </w:rPr>
          <w:t>42</w:t>
        </w:r>
        <w:r>
          <w:rPr>
            <w:noProof/>
            <w:webHidden/>
          </w:rPr>
          <w:fldChar w:fldCharType="end"/>
        </w:r>
      </w:hyperlink>
    </w:p>
    <w:p w14:paraId="00C75484" w14:textId="721D18C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19" w:history="1">
        <w:r w:rsidRPr="00EA4D53">
          <w:rPr>
            <w:rStyle w:val="Hyperlink"/>
            <w:noProof/>
          </w:rPr>
          <w:t>Table 3 - The ARIMA hyperparameters that were used across all datasets</w:t>
        </w:r>
        <w:r>
          <w:rPr>
            <w:noProof/>
            <w:webHidden/>
          </w:rPr>
          <w:tab/>
        </w:r>
        <w:r>
          <w:rPr>
            <w:noProof/>
            <w:webHidden/>
          </w:rPr>
          <w:fldChar w:fldCharType="begin"/>
        </w:r>
        <w:r>
          <w:rPr>
            <w:noProof/>
            <w:webHidden/>
          </w:rPr>
          <w:instrText xml:space="preserve"> PAGEREF _Toc88406019 \h </w:instrText>
        </w:r>
        <w:r>
          <w:rPr>
            <w:noProof/>
            <w:webHidden/>
          </w:rPr>
        </w:r>
        <w:r>
          <w:rPr>
            <w:noProof/>
            <w:webHidden/>
          </w:rPr>
          <w:fldChar w:fldCharType="separate"/>
        </w:r>
        <w:r>
          <w:rPr>
            <w:noProof/>
            <w:webHidden/>
          </w:rPr>
          <w:t>42</w:t>
        </w:r>
        <w:r>
          <w:rPr>
            <w:noProof/>
            <w:webHidden/>
          </w:rPr>
          <w:fldChar w:fldCharType="end"/>
        </w:r>
      </w:hyperlink>
    </w:p>
    <w:p w14:paraId="7A01ED11" w14:textId="7E7679F5"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0" w:history="1">
        <w:r w:rsidRPr="00EA4D53">
          <w:rPr>
            <w:rStyle w:val="Hyperlink"/>
            <w:noProof/>
          </w:rPr>
          <w:t>Table 4 – Final Weights for the Toronto Dataset Generated Using the RLS Combiner</w:t>
        </w:r>
        <w:r>
          <w:rPr>
            <w:noProof/>
            <w:webHidden/>
          </w:rPr>
          <w:tab/>
        </w:r>
        <w:r>
          <w:rPr>
            <w:noProof/>
            <w:webHidden/>
          </w:rPr>
          <w:fldChar w:fldCharType="begin"/>
        </w:r>
        <w:r>
          <w:rPr>
            <w:noProof/>
            <w:webHidden/>
          </w:rPr>
          <w:instrText xml:space="preserve"> PAGEREF _Toc88406020 \h </w:instrText>
        </w:r>
        <w:r>
          <w:rPr>
            <w:noProof/>
            <w:webHidden/>
          </w:rPr>
        </w:r>
        <w:r>
          <w:rPr>
            <w:noProof/>
            <w:webHidden/>
          </w:rPr>
          <w:fldChar w:fldCharType="separate"/>
        </w:r>
        <w:r>
          <w:rPr>
            <w:noProof/>
            <w:webHidden/>
          </w:rPr>
          <w:t>43</w:t>
        </w:r>
        <w:r>
          <w:rPr>
            <w:noProof/>
            <w:webHidden/>
          </w:rPr>
          <w:fldChar w:fldCharType="end"/>
        </w:r>
      </w:hyperlink>
    </w:p>
    <w:p w14:paraId="36F0B052" w14:textId="1DD2B0C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1" w:history="1">
        <w:r w:rsidRPr="00EA4D53">
          <w:rPr>
            <w:rStyle w:val="Hyperlink"/>
            <w:noProof/>
          </w:rPr>
          <w:t>Table 5 - Overall MAPE and RMSE for Each Forecaster – Toronto Dataset</w:t>
        </w:r>
        <w:r>
          <w:rPr>
            <w:noProof/>
            <w:webHidden/>
          </w:rPr>
          <w:tab/>
        </w:r>
        <w:r>
          <w:rPr>
            <w:noProof/>
            <w:webHidden/>
          </w:rPr>
          <w:fldChar w:fldCharType="begin"/>
        </w:r>
        <w:r>
          <w:rPr>
            <w:noProof/>
            <w:webHidden/>
          </w:rPr>
          <w:instrText xml:space="preserve"> PAGEREF _Toc88406021 \h </w:instrText>
        </w:r>
        <w:r>
          <w:rPr>
            <w:noProof/>
            <w:webHidden/>
          </w:rPr>
        </w:r>
        <w:r>
          <w:rPr>
            <w:noProof/>
            <w:webHidden/>
          </w:rPr>
          <w:fldChar w:fldCharType="separate"/>
        </w:r>
        <w:r>
          <w:rPr>
            <w:noProof/>
            <w:webHidden/>
          </w:rPr>
          <w:t>48</w:t>
        </w:r>
        <w:r>
          <w:rPr>
            <w:noProof/>
            <w:webHidden/>
          </w:rPr>
          <w:fldChar w:fldCharType="end"/>
        </w:r>
      </w:hyperlink>
    </w:p>
    <w:p w14:paraId="4AA904A4" w14:textId="186B9ED1"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2" w:history="1">
        <w:r w:rsidRPr="00EA4D53">
          <w:rPr>
            <w:rStyle w:val="Hyperlink"/>
            <w:noProof/>
          </w:rPr>
          <w:t>Table 6 - Matrix Analysis of Peak Values and Time Difference – Toronto Dataset</w:t>
        </w:r>
        <w:r>
          <w:rPr>
            <w:noProof/>
            <w:webHidden/>
          </w:rPr>
          <w:tab/>
        </w:r>
        <w:r>
          <w:rPr>
            <w:noProof/>
            <w:webHidden/>
          </w:rPr>
          <w:fldChar w:fldCharType="begin"/>
        </w:r>
        <w:r>
          <w:rPr>
            <w:noProof/>
            <w:webHidden/>
          </w:rPr>
          <w:instrText xml:space="preserve"> PAGEREF _Toc88406022 \h </w:instrText>
        </w:r>
        <w:r>
          <w:rPr>
            <w:noProof/>
            <w:webHidden/>
          </w:rPr>
        </w:r>
        <w:r>
          <w:rPr>
            <w:noProof/>
            <w:webHidden/>
          </w:rPr>
          <w:fldChar w:fldCharType="separate"/>
        </w:r>
        <w:r>
          <w:rPr>
            <w:noProof/>
            <w:webHidden/>
          </w:rPr>
          <w:t>49</w:t>
        </w:r>
        <w:r>
          <w:rPr>
            <w:noProof/>
            <w:webHidden/>
          </w:rPr>
          <w:fldChar w:fldCharType="end"/>
        </w:r>
      </w:hyperlink>
    </w:p>
    <w:p w14:paraId="5123F306" w14:textId="168DDD9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3" w:history="1">
        <w:r w:rsidRPr="00EA4D53">
          <w:rPr>
            <w:rStyle w:val="Hyperlink"/>
            <w:noProof/>
          </w:rPr>
          <w:t>Table 7 - Overall MAPE and RMSE for Each Forecaster – Ottawa Dataset</w:t>
        </w:r>
        <w:r>
          <w:rPr>
            <w:noProof/>
            <w:webHidden/>
          </w:rPr>
          <w:tab/>
        </w:r>
        <w:r>
          <w:rPr>
            <w:noProof/>
            <w:webHidden/>
          </w:rPr>
          <w:fldChar w:fldCharType="begin"/>
        </w:r>
        <w:r>
          <w:rPr>
            <w:noProof/>
            <w:webHidden/>
          </w:rPr>
          <w:instrText xml:space="preserve"> PAGEREF _Toc88406023 \h </w:instrText>
        </w:r>
        <w:r>
          <w:rPr>
            <w:noProof/>
            <w:webHidden/>
          </w:rPr>
        </w:r>
        <w:r>
          <w:rPr>
            <w:noProof/>
            <w:webHidden/>
          </w:rPr>
          <w:fldChar w:fldCharType="separate"/>
        </w:r>
        <w:r>
          <w:rPr>
            <w:noProof/>
            <w:webHidden/>
          </w:rPr>
          <w:t>50</w:t>
        </w:r>
        <w:r>
          <w:rPr>
            <w:noProof/>
            <w:webHidden/>
          </w:rPr>
          <w:fldChar w:fldCharType="end"/>
        </w:r>
      </w:hyperlink>
    </w:p>
    <w:p w14:paraId="6B2F1926" w14:textId="481C13F5"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4" w:history="1">
        <w:r w:rsidRPr="00EA4D53">
          <w:rPr>
            <w:rStyle w:val="Hyperlink"/>
            <w:noProof/>
          </w:rPr>
          <w:t>Table 8 - Matrix Analysis of Peak Values and Time Difference – Ottawa Dataset</w:t>
        </w:r>
        <w:r>
          <w:rPr>
            <w:noProof/>
            <w:webHidden/>
          </w:rPr>
          <w:tab/>
        </w:r>
        <w:r>
          <w:rPr>
            <w:noProof/>
            <w:webHidden/>
          </w:rPr>
          <w:fldChar w:fldCharType="begin"/>
        </w:r>
        <w:r>
          <w:rPr>
            <w:noProof/>
            <w:webHidden/>
          </w:rPr>
          <w:instrText xml:space="preserve"> PAGEREF _Toc88406024 \h </w:instrText>
        </w:r>
        <w:r>
          <w:rPr>
            <w:noProof/>
            <w:webHidden/>
          </w:rPr>
        </w:r>
        <w:r>
          <w:rPr>
            <w:noProof/>
            <w:webHidden/>
          </w:rPr>
          <w:fldChar w:fldCharType="separate"/>
        </w:r>
        <w:r>
          <w:rPr>
            <w:noProof/>
            <w:webHidden/>
          </w:rPr>
          <w:t>50</w:t>
        </w:r>
        <w:r>
          <w:rPr>
            <w:noProof/>
            <w:webHidden/>
          </w:rPr>
          <w:fldChar w:fldCharType="end"/>
        </w:r>
      </w:hyperlink>
    </w:p>
    <w:p w14:paraId="08E4BD32" w14:textId="5249C87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5" w:history="1">
        <w:r w:rsidRPr="00EA4D53">
          <w:rPr>
            <w:rStyle w:val="Hyperlink"/>
            <w:noProof/>
          </w:rPr>
          <w:t>Table 9 - Overall MAPE and RMSE for Each Forecaster – Saint John Dataset</w:t>
        </w:r>
        <w:r>
          <w:rPr>
            <w:noProof/>
            <w:webHidden/>
          </w:rPr>
          <w:tab/>
        </w:r>
        <w:r>
          <w:rPr>
            <w:noProof/>
            <w:webHidden/>
          </w:rPr>
          <w:fldChar w:fldCharType="begin"/>
        </w:r>
        <w:r>
          <w:rPr>
            <w:noProof/>
            <w:webHidden/>
          </w:rPr>
          <w:instrText xml:space="preserve"> PAGEREF _Toc88406025 \h </w:instrText>
        </w:r>
        <w:r>
          <w:rPr>
            <w:noProof/>
            <w:webHidden/>
          </w:rPr>
        </w:r>
        <w:r>
          <w:rPr>
            <w:noProof/>
            <w:webHidden/>
          </w:rPr>
          <w:fldChar w:fldCharType="separate"/>
        </w:r>
        <w:r>
          <w:rPr>
            <w:noProof/>
            <w:webHidden/>
          </w:rPr>
          <w:t>52</w:t>
        </w:r>
        <w:r>
          <w:rPr>
            <w:noProof/>
            <w:webHidden/>
          </w:rPr>
          <w:fldChar w:fldCharType="end"/>
        </w:r>
      </w:hyperlink>
    </w:p>
    <w:p w14:paraId="4A3ADA57" w14:textId="507FA12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6" w:history="1">
        <w:r w:rsidRPr="00EA4D53">
          <w:rPr>
            <w:rStyle w:val="Hyperlink"/>
            <w:noProof/>
          </w:rPr>
          <w:t>Table 10 - Matrix Analysis of Peak Values and Time Difference – Saint John Dataset</w:t>
        </w:r>
        <w:r>
          <w:rPr>
            <w:noProof/>
            <w:webHidden/>
          </w:rPr>
          <w:tab/>
        </w:r>
        <w:r>
          <w:rPr>
            <w:noProof/>
            <w:webHidden/>
          </w:rPr>
          <w:fldChar w:fldCharType="begin"/>
        </w:r>
        <w:r>
          <w:rPr>
            <w:noProof/>
            <w:webHidden/>
          </w:rPr>
          <w:instrText xml:space="preserve"> PAGEREF _Toc88406026 \h </w:instrText>
        </w:r>
        <w:r>
          <w:rPr>
            <w:noProof/>
            <w:webHidden/>
          </w:rPr>
        </w:r>
        <w:r>
          <w:rPr>
            <w:noProof/>
            <w:webHidden/>
          </w:rPr>
          <w:fldChar w:fldCharType="separate"/>
        </w:r>
        <w:r>
          <w:rPr>
            <w:noProof/>
            <w:webHidden/>
          </w:rPr>
          <w:t>54</w:t>
        </w:r>
        <w:r>
          <w:rPr>
            <w:noProof/>
            <w:webHidden/>
          </w:rPr>
          <w:fldChar w:fldCharType="end"/>
        </w:r>
      </w:hyperlink>
    </w:p>
    <w:p w14:paraId="4ED717C4" w14:textId="199600A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7" w:history="1">
        <w:r w:rsidRPr="00EA4D53">
          <w:rPr>
            <w:rStyle w:val="Hyperlink"/>
            <w:noProof/>
          </w:rPr>
          <w:t>Table 11 - Seasonal MAPE and RMSE for the Toronto Dataset</w:t>
        </w:r>
        <w:r>
          <w:rPr>
            <w:noProof/>
            <w:webHidden/>
          </w:rPr>
          <w:tab/>
        </w:r>
        <w:r>
          <w:rPr>
            <w:noProof/>
            <w:webHidden/>
          </w:rPr>
          <w:fldChar w:fldCharType="begin"/>
        </w:r>
        <w:r>
          <w:rPr>
            <w:noProof/>
            <w:webHidden/>
          </w:rPr>
          <w:instrText xml:space="preserve"> PAGEREF _Toc88406027 \h </w:instrText>
        </w:r>
        <w:r>
          <w:rPr>
            <w:noProof/>
            <w:webHidden/>
          </w:rPr>
        </w:r>
        <w:r>
          <w:rPr>
            <w:noProof/>
            <w:webHidden/>
          </w:rPr>
          <w:fldChar w:fldCharType="separate"/>
        </w:r>
        <w:r>
          <w:rPr>
            <w:noProof/>
            <w:webHidden/>
          </w:rPr>
          <w:t>72</w:t>
        </w:r>
        <w:r>
          <w:rPr>
            <w:noProof/>
            <w:webHidden/>
          </w:rPr>
          <w:fldChar w:fldCharType="end"/>
        </w:r>
      </w:hyperlink>
    </w:p>
    <w:p w14:paraId="2CB7A414" w14:textId="100AA4D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8" w:history="1">
        <w:r w:rsidRPr="00EA4D53">
          <w:rPr>
            <w:rStyle w:val="Hyperlink"/>
            <w:noProof/>
          </w:rPr>
          <w:t>Table 12 - Seasonal MAPE and RMSE for the Ottawa Dataset</w:t>
        </w:r>
        <w:r>
          <w:rPr>
            <w:noProof/>
            <w:webHidden/>
          </w:rPr>
          <w:tab/>
        </w:r>
        <w:r>
          <w:rPr>
            <w:noProof/>
            <w:webHidden/>
          </w:rPr>
          <w:fldChar w:fldCharType="begin"/>
        </w:r>
        <w:r>
          <w:rPr>
            <w:noProof/>
            <w:webHidden/>
          </w:rPr>
          <w:instrText xml:space="preserve"> PAGEREF _Toc88406028 \h </w:instrText>
        </w:r>
        <w:r>
          <w:rPr>
            <w:noProof/>
            <w:webHidden/>
          </w:rPr>
        </w:r>
        <w:r>
          <w:rPr>
            <w:noProof/>
            <w:webHidden/>
          </w:rPr>
          <w:fldChar w:fldCharType="separate"/>
        </w:r>
        <w:r>
          <w:rPr>
            <w:noProof/>
            <w:webHidden/>
          </w:rPr>
          <w:t>90</w:t>
        </w:r>
        <w:r>
          <w:rPr>
            <w:noProof/>
            <w:webHidden/>
          </w:rPr>
          <w:fldChar w:fldCharType="end"/>
        </w:r>
      </w:hyperlink>
    </w:p>
    <w:p w14:paraId="1C1E5FFF" w14:textId="2DE3960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29" w:history="1">
        <w:r w:rsidRPr="00EA4D53">
          <w:rPr>
            <w:rStyle w:val="Hyperlink"/>
            <w:noProof/>
          </w:rPr>
          <w:t>Table 13 - Seasonal MAPE and RMSE for the Saint John Dataset</w:t>
        </w:r>
        <w:r>
          <w:rPr>
            <w:noProof/>
            <w:webHidden/>
          </w:rPr>
          <w:tab/>
        </w:r>
        <w:r>
          <w:rPr>
            <w:noProof/>
            <w:webHidden/>
          </w:rPr>
          <w:fldChar w:fldCharType="begin"/>
        </w:r>
        <w:r>
          <w:rPr>
            <w:noProof/>
            <w:webHidden/>
          </w:rPr>
          <w:instrText xml:space="preserve"> PAGEREF _Toc88406029 \h </w:instrText>
        </w:r>
        <w:r>
          <w:rPr>
            <w:noProof/>
            <w:webHidden/>
          </w:rPr>
        </w:r>
        <w:r>
          <w:rPr>
            <w:noProof/>
            <w:webHidden/>
          </w:rPr>
          <w:fldChar w:fldCharType="separate"/>
        </w:r>
        <w:r>
          <w:rPr>
            <w:noProof/>
            <w:webHidden/>
          </w:rPr>
          <w:t>107</w:t>
        </w:r>
        <w:r>
          <w:rPr>
            <w:noProof/>
            <w:webHidden/>
          </w:rPr>
          <w:fldChar w:fldCharType="end"/>
        </w:r>
      </w:hyperlink>
    </w:p>
    <w:p w14:paraId="54556D1D" w14:textId="4DC15A0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0" w:history="1">
        <w:r w:rsidRPr="00EA4D53">
          <w:rPr>
            <w:rStyle w:val="Hyperlink"/>
            <w:noProof/>
          </w:rPr>
          <w:t>Table 14 – The Overall Performance Metrics – Toronto Dataset</w:t>
        </w:r>
        <w:r>
          <w:rPr>
            <w:noProof/>
            <w:webHidden/>
          </w:rPr>
          <w:tab/>
        </w:r>
        <w:r>
          <w:rPr>
            <w:noProof/>
            <w:webHidden/>
          </w:rPr>
          <w:fldChar w:fldCharType="begin"/>
        </w:r>
        <w:r>
          <w:rPr>
            <w:noProof/>
            <w:webHidden/>
          </w:rPr>
          <w:instrText xml:space="preserve"> PAGEREF _Toc88406030 \h </w:instrText>
        </w:r>
        <w:r>
          <w:rPr>
            <w:noProof/>
            <w:webHidden/>
          </w:rPr>
        </w:r>
        <w:r>
          <w:rPr>
            <w:noProof/>
            <w:webHidden/>
          </w:rPr>
          <w:fldChar w:fldCharType="separate"/>
        </w:r>
        <w:r>
          <w:rPr>
            <w:noProof/>
            <w:webHidden/>
          </w:rPr>
          <w:t>139</w:t>
        </w:r>
        <w:r>
          <w:rPr>
            <w:noProof/>
            <w:webHidden/>
          </w:rPr>
          <w:fldChar w:fldCharType="end"/>
        </w:r>
      </w:hyperlink>
    </w:p>
    <w:p w14:paraId="6C47C334" w14:textId="4CCAE5B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1" w:history="1">
        <w:r w:rsidRPr="00EA4D53">
          <w:rPr>
            <w:rStyle w:val="Hyperlink"/>
            <w:noProof/>
          </w:rPr>
          <w:t>Table 15 - The Overall Performance Metrics – Ottawa Dataset</w:t>
        </w:r>
        <w:r>
          <w:rPr>
            <w:noProof/>
            <w:webHidden/>
          </w:rPr>
          <w:tab/>
        </w:r>
        <w:r>
          <w:rPr>
            <w:noProof/>
            <w:webHidden/>
          </w:rPr>
          <w:fldChar w:fldCharType="begin"/>
        </w:r>
        <w:r>
          <w:rPr>
            <w:noProof/>
            <w:webHidden/>
          </w:rPr>
          <w:instrText xml:space="preserve"> PAGEREF _Toc88406031 \h </w:instrText>
        </w:r>
        <w:r>
          <w:rPr>
            <w:noProof/>
            <w:webHidden/>
          </w:rPr>
        </w:r>
        <w:r>
          <w:rPr>
            <w:noProof/>
            <w:webHidden/>
          </w:rPr>
          <w:fldChar w:fldCharType="separate"/>
        </w:r>
        <w:r>
          <w:rPr>
            <w:noProof/>
            <w:webHidden/>
          </w:rPr>
          <w:t>139</w:t>
        </w:r>
        <w:r>
          <w:rPr>
            <w:noProof/>
            <w:webHidden/>
          </w:rPr>
          <w:fldChar w:fldCharType="end"/>
        </w:r>
      </w:hyperlink>
    </w:p>
    <w:p w14:paraId="1818A1A5" w14:textId="74D3E99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2" w:history="1">
        <w:r w:rsidRPr="00EA4D53">
          <w:rPr>
            <w:rStyle w:val="Hyperlink"/>
            <w:noProof/>
          </w:rPr>
          <w:t>Table 16 - The Overall Performance Metrics – Saint John Dataset</w:t>
        </w:r>
        <w:r>
          <w:rPr>
            <w:noProof/>
            <w:webHidden/>
          </w:rPr>
          <w:tab/>
        </w:r>
        <w:r>
          <w:rPr>
            <w:noProof/>
            <w:webHidden/>
          </w:rPr>
          <w:fldChar w:fldCharType="begin"/>
        </w:r>
        <w:r>
          <w:rPr>
            <w:noProof/>
            <w:webHidden/>
          </w:rPr>
          <w:instrText xml:space="preserve"> PAGEREF _Toc88406032 \h </w:instrText>
        </w:r>
        <w:r>
          <w:rPr>
            <w:noProof/>
            <w:webHidden/>
          </w:rPr>
        </w:r>
        <w:r>
          <w:rPr>
            <w:noProof/>
            <w:webHidden/>
          </w:rPr>
          <w:fldChar w:fldCharType="separate"/>
        </w:r>
        <w:r>
          <w:rPr>
            <w:noProof/>
            <w:webHidden/>
          </w:rPr>
          <w:t>139</w:t>
        </w:r>
        <w:r>
          <w:rPr>
            <w:noProof/>
            <w:webHidden/>
          </w:rPr>
          <w:fldChar w:fldCharType="end"/>
        </w:r>
      </w:hyperlink>
    </w:p>
    <w:p w14:paraId="41310AC4" w14:textId="03FE053F"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88405938"/>
      <w:r>
        <w:lastRenderedPageBreak/>
        <w:t>List of Figures</w:t>
      </w:r>
      <w:bookmarkEnd w:id="6"/>
      <w:r>
        <w:t xml:space="preserve"> </w:t>
      </w:r>
    </w:p>
    <w:p w14:paraId="1ACCDA30" w14:textId="0D265CFB" w:rsidR="00FF0D7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88406033" w:history="1">
        <w:r w:rsidR="00FF0D77" w:rsidRPr="00A13D4C">
          <w:rPr>
            <w:rStyle w:val="Hyperlink"/>
            <w:noProof/>
          </w:rPr>
          <w:t>Figure 1 - The Block Diagram of the Third Generation ANNSTLF [39]</w:t>
        </w:r>
        <w:r w:rsidR="00FF0D77">
          <w:rPr>
            <w:noProof/>
            <w:webHidden/>
          </w:rPr>
          <w:tab/>
        </w:r>
        <w:r w:rsidR="00FF0D77">
          <w:rPr>
            <w:noProof/>
            <w:webHidden/>
          </w:rPr>
          <w:fldChar w:fldCharType="begin"/>
        </w:r>
        <w:r w:rsidR="00FF0D77">
          <w:rPr>
            <w:noProof/>
            <w:webHidden/>
          </w:rPr>
          <w:instrText xml:space="preserve"> PAGEREF _Toc88406033 \h </w:instrText>
        </w:r>
        <w:r w:rsidR="00FF0D77">
          <w:rPr>
            <w:noProof/>
            <w:webHidden/>
          </w:rPr>
        </w:r>
        <w:r w:rsidR="00FF0D77">
          <w:rPr>
            <w:noProof/>
            <w:webHidden/>
          </w:rPr>
          <w:fldChar w:fldCharType="separate"/>
        </w:r>
        <w:r w:rsidR="00FF0D77">
          <w:rPr>
            <w:noProof/>
            <w:webHidden/>
          </w:rPr>
          <w:t>20</w:t>
        </w:r>
        <w:r w:rsidR="00FF0D77">
          <w:rPr>
            <w:noProof/>
            <w:webHidden/>
          </w:rPr>
          <w:fldChar w:fldCharType="end"/>
        </w:r>
      </w:hyperlink>
    </w:p>
    <w:p w14:paraId="3FDB26A6" w14:textId="5FB6C61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4" w:history="1">
        <w:r w:rsidRPr="00A13D4C">
          <w:rPr>
            <w:rStyle w:val="Hyperlink"/>
            <w:noProof/>
          </w:rPr>
          <w:t>Figure 2 - The Structure of a Simple Feed-forward ANN</w:t>
        </w:r>
        <w:r>
          <w:rPr>
            <w:noProof/>
            <w:webHidden/>
          </w:rPr>
          <w:tab/>
        </w:r>
        <w:r>
          <w:rPr>
            <w:noProof/>
            <w:webHidden/>
          </w:rPr>
          <w:fldChar w:fldCharType="begin"/>
        </w:r>
        <w:r>
          <w:rPr>
            <w:noProof/>
            <w:webHidden/>
          </w:rPr>
          <w:instrText xml:space="preserve"> PAGEREF _Toc88406034 \h </w:instrText>
        </w:r>
        <w:r>
          <w:rPr>
            <w:noProof/>
            <w:webHidden/>
          </w:rPr>
        </w:r>
        <w:r>
          <w:rPr>
            <w:noProof/>
            <w:webHidden/>
          </w:rPr>
          <w:fldChar w:fldCharType="separate"/>
        </w:r>
        <w:r>
          <w:rPr>
            <w:noProof/>
            <w:webHidden/>
          </w:rPr>
          <w:t>21</w:t>
        </w:r>
        <w:r>
          <w:rPr>
            <w:noProof/>
            <w:webHidden/>
          </w:rPr>
          <w:fldChar w:fldCharType="end"/>
        </w:r>
      </w:hyperlink>
    </w:p>
    <w:p w14:paraId="55668585" w14:textId="6B54DC0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5" w:history="1">
        <w:r w:rsidRPr="00A13D4C">
          <w:rPr>
            <w:rStyle w:val="Hyperlink"/>
            <w:noProof/>
          </w:rPr>
          <w:t>Figure 3 - The Block of Long-Term Short-Term Memory [143]</w:t>
        </w:r>
        <w:r>
          <w:rPr>
            <w:noProof/>
            <w:webHidden/>
          </w:rPr>
          <w:tab/>
        </w:r>
        <w:r>
          <w:rPr>
            <w:noProof/>
            <w:webHidden/>
          </w:rPr>
          <w:fldChar w:fldCharType="begin"/>
        </w:r>
        <w:r>
          <w:rPr>
            <w:noProof/>
            <w:webHidden/>
          </w:rPr>
          <w:instrText xml:space="preserve"> PAGEREF _Toc88406035 \h </w:instrText>
        </w:r>
        <w:r>
          <w:rPr>
            <w:noProof/>
            <w:webHidden/>
          </w:rPr>
        </w:r>
        <w:r>
          <w:rPr>
            <w:noProof/>
            <w:webHidden/>
          </w:rPr>
          <w:fldChar w:fldCharType="separate"/>
        </w:r>
        <w:r>
          <w:rPr>
            <w:noProof/>
            <w:webHidden/>
          </w:rPr>
          <w:t>27</w:t>
        </w:r>
        <w:r>
          <w:rPr>
            <w:noProof/>
            <w:webHidden/>
          </w:rPr>
          <w:fldChar w:fldCharType="end"/>
        </w:r>
      </w:hyperlink>
    </w:p>
    <w:p w14:paraId="591D29A3" w14:textId="37A51B2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6" w:history="1">
        <w:r w:rsidRPr="00A13D4C">
          <w:rPr>
            <w:rStyle w:val="Hyperlink"/>
            <w:noProof/>
          </w:rPr>
          <w:t xml:space="preserve">Figure 4 - </w:t>
        </w:r>
        <w:r w:rsidRPr="00A13D4C">
          <w:rPr>
            <w:rStyle w:val="Hyperlink"/>
            <w:rFonts w:cstheme="minorHAnsi"/>
            <w:noProof/>
          </w:rPr>
          <w:t>An Illustration of a Typical CNN Network's Workflow [157]</w:t>
        </w:r>
        <w:r>
          <w:rPr>
            <w:noProof/>
            <w:webHidden/>
          </w:rPr>
          <w:tab/>
        </w:r>
        <w:r>
          <w:rPr>
            <w:noProof/>
            <w:webHidden/>
          </w:rPr>
          <w:fldChar w:fldCharType="begin"/>
        </w:r>
        <w:r>
          <w:rPr>
            <w:noProof/>
            <w:webHidden/>
          </w:rPr>
          <w:instrText xml:space="preserve"> PAGEREF _Toc88406036 \h </w:instrText>
        </w:r>
        <w:r>
          <w:rPr>
            <w:noProof/>
            <w:webHidden/>
          </w:rPr>
        </w:r>
        <w:r>
          <w:rPr>
            <w:noProof/>
            <w:webHidden/>
          </w:rPr>
          <w:fldChar w:fldCharType="separate"/>
        </w:r>
        <w:r>
          <w:rPr>
            <w:noProof/>
            <w:webHidden/>
          </w:rPr>
          <w:t>30</w:t>
        </w:r>
        <w:r>
          <w:rPr>
            <w:noProof/>
            <w:webHidden/>
          </w:rPr>
          <w:fldChar w:fldCharType="end"/>
        </w:r>
      </w:hyperlink>
    </w:p>
    <w:p w14:paraId="4ED348C0" w14:textId="616A9CB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7" w:history="1">
        <w:r w:rsidRPr="00A13D4C">
          <w:rPr>
            <w:rStyle w:val="Hyperlink"/>
            <w:noProof/>
          </w:rPr>
          <w:t>Figure 5 – The Rectified Linear Unit Activation Function [158]</w:t>
        </w:r>
        <w:r>
          <w:rPr>
            <w:noProof/>
            <w:webHidden/>
          </w:rPr>
          <w:tab/>
        </w:r>
        <w:r>
          <w:rPr>
            <w:noProof/>
            <w:webHidden/>
          </w:rPr>
          <w:fldChar w:fldCharType="begin"/>
        </w:r>
        <w:r>
          <w:rPr>
            <w:noProof/>
            <w:webHidden/>
          </w:rPr>
          <w:instrText xml:space="preserve"> PAGEREF _Toc88406037 \h </w:instrText>
        </w:r>
        <w:r>
          <w:rPr>
            <w:noProof/>
            <w:webHidden/>
          </w:rPr>
        </w:r>
        <w:r>
          <w:rPr>
            <w:noProof/>
            <w:webHidden/>
          </w:rPr>
          <w:fldChar w:fldCharType="separate"/>
        </w:r>
        <w:r>
          <w:rPr>
            <w:noProof/>
            <w:webHidden/>
          </w:rPr>
          <w:t>31</w:t>
        </w:r>
        <w:r>
          <w:rPr>
            <w:noProof/>
            <w:webHidden/>
          </w:rPr>
          <w:fldChar w:fldCharType="end"/>
        </w:r>
      </w:hyperlink>
    </w:p>
    <w:p w14:paraId="1A9AD53B" w14:textId="5CA428D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8" w:history="1">
        <w:r w:rsidRPr="00A13D4C">
          <w:rPr>
            <w:rStyle w:val="Hyperlink"/>
            <w:noProof/>
          </w:rPr>
          <w:t>Figure 6 – Examples of Max and Average Pooling [159]</w:t>
        </w:r>
        <w:r>
          <w:rPr>
            <w:noProof/>
            <w:webHidden/>
          </w:rPr>
          <w:tab/>
        </w:r>
        <w:r>
          <w:rPr>
            <w:noProof/>
            <w:webHidden/>
          </w:rPr>
          <w:fldChar w:fldCharType="begin"/>
        </w:r>
        <w:r>
          <w:rPr>
            <w:noProof/>
            <w:webHidden/>
          </w:rPr>
          <w:instrText xml:space="preserve"> PAGEREF _Toc88406038 \h </w:instrText>
        </w:r>
        <w:r>
          <w:rPr>
            <w:noProof/>
            <w:webHidden/>
          </w:rPr>
        </w:r>
        <w:r>
          <w:rPr>
            <w:noProof/>
            <w:webHidden/>
          </w:rPr>
          <w:fldChar w:fldCharType="separate"/>
        </w:r>
        <w:r>
          <w:rPr>
            <w:noProof/>
            <w:webHidden/>
          </w:rPr>
          <w:t>31</w:t>
        </w:r>
        <w:r>
          <w:rPr>
            <w:noProof/>
            <w:webHidden/>
          </w:rPr>
          <w:fldChar w:fldCharType="end"/>
        </w:r>
      </w:hyperlink>
    </w:p>
    <w:p w14:paraId="40F2E5FE" w14:textId="353C530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39" w:history="1">
        <w:r w:rsidRPr="00A13D4C">
          <w:rPr>
            <w:rStyle w:val="Hyperlink"/>
            <w:noProof/>
          </w:rPr>
          <w:t>Figure 7 – Peak Load vs Base Load [161]</w:t>
        </w:r>
        <w:r>
          <w:rPr>
            <w:noProof/>
            <w:webHidden/>
          </w:rPr>
          <w:tab/>
        </w:r>
        <w:r>
          <w:rPr>
            <w:noProof/>
            <w:webHidden/>
          </w:rPr>
          <w:fldChar w:fldCharType="begin"/>
        </w:r>
        <w:r>
          <w:rPr>
            <w:noProof/>
            <w:webHidden/>
          </w:rPr>
          <w:instrText xml:space="preserve"> PAGEREF _Toc88406039 \h </w:instrText>
        </w:r>
        <w:r>
          <w:rPr>
            <w:noProof/>
            <w:webHidden/>
          </w:rPr>
        </w:r>
        <w:r>
          <w:rPr>
            <w:noProof/>
            <w:webHidden/>
          </w:rPr>
          <w:fldChar w:fldCharType="separate"/>
        </w:r>
        <w:r>
          <w:rPr>
            <w:noProof/>
            <w:webHidden/>
          </w:rPr>
          <w:t>33</w:t>
        </w:r>
        <w:r>
          <w:rPr>
            <w:noProof/>
            <w:webHidden/>
          </w:rPr>
          <w:fldChar w:fldCharType="end"/>
        </w:r>
      </w:hyperlink>
    </w:p>
    <w:p w14:paraId="416E0589" w14:textId="638337F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0" w:history="1">
        <w:r w:rsidRPr="00A13D4C">
          <w:rPr>
            <w:rStyle w:val="Hyperlink"/>
            <w:noProof/>
          </w:rPr>
          <w:t>Figure 8 – 2019 Average Daily Demand for Loads Across All Datasets</w:t>
        </w:r>
        <w:r>
          <w:rPr>
            <w:noProof/>
            <w:webHidden/>
          </w:rPr>
          <w:tab/>
        </w:r>
        <w:r>
          <w:rPr>
            <w:noProof/>
            <w:webHidden/>
          </w:rPr>
          <w:fldChar w:fldCharType="begin"/>
        </w:r>
        <w:r>
          <w:rPr>
            <w:noProof/>
            <w:webHidden/>
          </w:rPr>
          <w:instrText xml:space="preserve"> PAGEREF _Toc88406040 \h </w:instrText>
        </w:r>
        <w:r>
          <w:rPr>
            <w:noProof/>
            <w:webHidden/>
          </w:rPr>
        </w:r>
        <w:r>
          <w:rPr>
            <w:noProof/>
            <w:webHidden/>
          </w:rPr>
          <w:fldChar w:fldCharType="separate"/>
        </w:r>
        <w:r>
          <w:rPr>
            <w:noProof/>
            <w:webHidden/>
          </w:rPr>
          <w:t>39</w:t>
        </w:r>
        <w:r>
          <w:rPr>
            <w:noProof/>
            <w:webHidden/>
          </w:rPr>
          <w:fldChar w:fldCharType="end"/>
        </w:r>
      </w:hyperlink>
    </w:p>
    <w:p w14:paraId="34D71E74" w14:textId="2884036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1" w:history="1">
        <w:r w:rsidRPr="00A13D4C">
          <w:rPr>
            <w:rStyle w:val="Hyperlink"/>
            <w:noProof/>
          </w:rPr>
          <w:t>Figure 9 – The Structure of the BLF and CLF Network</w:t>
        </w:r>
        <w:r>
          <w:rPr>
            <w:noProof/>
            <w:webHidden/>
          </w:rPr>
          <w:tab/>
        </w:r>
        <w:r>
          <w:rPr>
            <w:noProof/>
            <w:webHidden/>
          </w:rPr>
          <w:fldChar w:fldCharType="begin"/>
        </w:r>
        <w:r>
          <w:rPr>
            <w:noProof/>
            <w:webHidden/>
          </w:rPr>
          <w:instrText xml:space="preserve"> PAGEREF _Toc88406041 \h </w:instrText>
        </w:r>
        <w:r>
          <w:rPr>
            <w:noProof/>
            <w:webHidden/>
          </w:rPr>
        </w:r>
        <w:r>
          <w:rPr>
            <w:noProof/>
            <w:webHidden/>
          </w:rPr>
          <w:fldChar w:fldCharType="separate"/>
        </w:r>
        <w:r>
          <w:rPr>
            <w:noProof/>
            <w:webHidden/>
          </w:rPr>
          <w:t>44</w:t>
        </w:r>
        <w:r>
          <w:rPr>
            <w:noProof/>
            <w:webHidden/>
          </w:rPr>
          <w:fldChar w:fldCharType="end"/>
        </w:r>
      </w:hyperlink>
    </w:p>
    <w:p w14:paraId="3BB81F22" w14:textId="6469BE4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2" w:history="1">
        <w:r w:rsidRPr="00A13D4C">
          <w:rPr>
            <w:rStyle w:val="Hyperlink"/>
            <w:noProof/>
          </w:rPr>
          <w:t>Figure 10 - Load Demand on March 11, 2019, and CNN Forecast – Toronto Dataset</w:t>
        </w:r>
        <w:r>
          <w:rPr>
            <w:noProof/>
            <w:webHidden/>
          </w:rPr>
          <w:tab/>
        </w:r>
        <w:r>
          <w:rPr>
            <w:noProof/>
            <w:webHidden/>
          </w:rPr>
          <w:fldChar w:fldCharType="begin"/>
        </w:r>
        <w:r>
          <w:rPr>
            <w:noProof/>
            <w:webHidden/>
          </w:rPr>
          <w:instrText xml:space="preserve"> PAGEREF _Toc88406042 \h </w:instrText>
        </w:r>
        <w:r>
          <w:rPr>
            <w:noProof/>
            <w:webHidden/>
          </w:rPr>
        </w:r>
        <w:r>
          <w:rPr>
            <w:noProof/>
            <w:webHidden/>
          </w:rPr>
          <w:fldChar w:fldCharType="separate"/>
        </w:r>
        <w:r>
          <w:rPr>
            <w:noProof/>
            <w:webHidden/>
          </w:rPr>
          <w:t>47</w:t>
        </w:r>
        <w:r>
          <w:rPr>
            <w:noProof/>
            <w:webHidden/>
          </w:rPr>
          <w:fldChar w:fldCharType="end"/>
        </w:r>
      </w:hyperlink>
    </w:p>
    <w:p w14:paraId="218F30C6" w14:textId="0FF5D7B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3" w:history="1">
        <w:r w:rsidRPr="00A13D4C">
          <w:rPr>
            <w:rStyle w:val="Hyperlink"/>
            <w:noProof/>
          </w:rPr>
          <w:t>Figure 11 - Actual and Forecasted Load Demand for July 17</w:t>
        </w:r>
        <w:r w:rsidRPr="00A13D4C">
          <w:rPr>
            <w:rStyle w:val="Hyperlink"/>
            <w:noProof/>
            <w:vertAlign w:val="superscript"/>
          </w:rPr>
          <w:t>th</w:t>
        </w:r>
        <w:r w:rsidRPr="00A13D4C">
          <w:rPr>
            <w:rStyle w:val="Hyperlink"/>
            <w:noProof/>
          </w:rPr>
          <w:t xml:space="preserve"> - 21</w:t>
        </w:r>
        <w:r w:rsidRPr="00A13D4C">
          <w:rPr>
            <w:rStyle w:val="Hyperlink"/>
            <w:noProof/>
            <w:vertAlign w:val="superscript"/>
          </w:rPr>
          <w:t>st</w:t>
        </w:r>
        <w:r w:rsidRPr="00A13D4C">
          <w:rPr>
            <w:rStyle w:val="Hyperlink"/>
            <w:noProof/>
          </w:rPr>
          <w:t xml:space="preserve">   - Toronto Dataset</w:t>
        </w:r>
        <w:r>
          <w:rPr>
            <w:noProof/>
            <w:webHidden/>
          </w:rPr>
          <w:tab/>
        </w:r>
        <w:r>
          <w:rPr>
            <w:noProof/>
            <w:webHidden/>
          </w:rPr>
          <w:fldChar w:fldCharType="begin"/>
        </w:r>
        <w:r>
          <w:rPr>
            <w:noProof/>
            <w:webHidden/>
          </w:rPr>
          <w:instrText xml:space="preserve"> PAGEREF _Toc88406043 \h </w:instrText>
        </w:r>
        <w:r>
          <w:rPr>
            <w:noProof/>
            <w:webHidden/>
          </w:rPr>
        </w:r>
        <w:r>
          <w:rPr>
            <w:noProof/>
            <w:webHidden/>
          </w:rPr>
          <w:fldChar w:fldCharType="separate"/>
        </w:r>
        <w:r>
          <w:rPr>
            <w:noProof/>
            <w:webHidden/>
          </w:rPr>
          <w:t>48</w:t>
        </w:r>
        <w:r>
          <w:rPr>
            <w:noProof/>
            <w:webHidden/>
          </w:rPr>
          <w:fldChar w:fldCharType="end"/>
        </w:r>
      </w:hyperlink>
    </w:p>
    <w:p w14:paraId="0D4ED21B" w14:textId="143D004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4" w:history="1">
        <w:r w:rsidRPr="00A13D4C">
          <w:rPr>
            <w:rStyle w:val="Hyperlink"/>
            <w:noProof/>
          </w:rPr>
          <w:t>Figure 12 - Overall Error Distribution for All Forecasters – Toronto Dataset</w:t>
        </w:r>
        <w:r>
          <w:rPr>
            <w:noProof/>
            <w:webHidden/>
          </w:rPr>
          <w:tab/>
        </w:r>
        <w:r>
          <w:rPr>
            <w:noProof/>
            <w:webHidden/>
          </w:rPr>
          <w:fldChar w:fldCharType="begin"/>
        </w:r>
        <w:r>
          <w:rPr>
            <w:noProof/>
            <w:webHidden/>
          </w:rPr>
          <w:instrText xml:space="preserve"> PAGEREF _Toc88406044 \h </w:instrText>
        </w:r>
        <w:r>
          <w:rPr>
            <w:noProof/>
            <w:webHidden/>
          </w:rPr>
        </w:r>
        <w:r>
          <w:rPr>
            <w:noProof/>
            <w:webHidden/>
          </w:rPr>
          <w:fldChar w:fldCharType="separate"/>
        </w:r>
        <w:r>
          <w:rPr>
            <w:noProof/>
            <w:webHidden/>
          </w:rPr>
          <w:t>49</w:t>
        </w:r>
        <w:r>
          <w:rPr>
            <w:noProof/>
            <w:webHidden/>
          </w:rPr>
          <w:fldChar w:fldCharType="end"/>
        </w:r>
      </w:hyperlink>
    </w:p>
    <w:p w14:paraId="23DF15CD" w14:textId="4E9F005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5" w:history="1">
        <w:r w:rsidRPr="00A13D4C">
          <w:rPr>
            <w:rStyle w:val="Hyperlink"/>
            <w:noProof/>
          </w:rPr>
          <w:t>Figure 13 - Actual and Forecasted Load Demand for July 17</w:t>
        </w:r>
        <w:r w:rsidRPr="00A13D4C">
          <w:rPr>
            <w:rStyle w:val="Hyperlink"/>
            <w:noProof/>
            <w:vertAlign w:val="superscript"/>
          </w:rPr>
          <w:t>th</w:t>
        </w:r>
        <w:r w:rsidRPr="00A13D4C">
          <w:rPr>
            <w:rStyle w:val="Hyperlink"/>
            <w:noProof/>
          </w:rPr>
          <w:t xml:space="preserve"> - 21</w:t>
        </w:r>
        <w:r w:rsidRPr="00A13D4C">
          <w:rPr>
            <w:rStyle w:val="Hyperlink"/>
            <w:noProof/>
            <w:vertAlign w:val="superscript"/>
          </w:rPr>
          <w:t>st</w:t>
        </w:r>
        <w:r w:rsidRPr="00A13D4C">
          <w:rPr>
            <w:rStyle w:val="Hyperlink"/>
            <w:noProof/>
          </w:rPr>
          <w:t xml:space="preserve">   - Ottawa Dataset</w:t>
        </w:r>
        <w:r>
          <w:rPr>
            <w:noProof/>
            <w:webHidden/>
          </w:rPr>
          <w:tab/>
        </w:r>
        <w:r>
          <w:rPr>
            <w:noProof/>
            <w:webHidden/>
          </w:rPr>
          <w:fldChar w:fldCharType="begin"/>
        </w:r>
        <w:r>
          <w:rPr>
            <w:noProof/>
            <w:webHidden/>
          </w:rPr>
          <w:instrText xml:space="preserve"> PAGEREF _Toc88406045 \h </w:instrText>
        </w:r>
        <w:r>
          <w:rPr>
            <w:noProof/>
            <w:webHidden/>
          </w:rPr>
        </w:r>
        <w:r>
          <w:rPr>
            <w:noProof/>
            <w:webHidden/>
          </w:rPr>
          <w:fldChar w:fldCharType="separate"/>
        </w:r>
        <w:r>
          <w:rPr>
            <w:noProof/>
            <w:webHidden/>
          </w:rPr>
          <w:t>51</w:t>
        </w:r>
        <w:r>
          <w:rPr>
            <w:noProof/>
            <w:webHidden/>
          </w:rPr>
          <w:fldChar w:fldCharType="end"/>
        </w:r>
      </w:hyperlink>
    </w:p>
    <w:p w14:paraId="40541198" w14:textId="6B3E6F6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6" w:history="1">
        <w:r w:rsidRPr="00A13D4C">
          <w:rPr>
            <w:rStyle w:val="Hyperlink"/>
            <w:noProof/>
          </w:rPr>
          <w:t>Figure 14 - Overall Error Distribution for All Forecasters – Ottawa Dataset</w:t>
        </w:r>
        <w:r>
          <w:rPr>
            <w:noProof/>
            <w:webHidden/>
          </w:rPr>
          <w:tab/>
        </w:r>
        <w:r>
          <w:rPr>
            <w:noProof/>
            <w:webHidden/>
          </w:rPr>
          <w:fldChar w:fldCharType="begin"/>
        </w:r>
        <w:r>
          <w:rPr>
            <w:noProof/>
            <w:webHidden/>
          </w:rPr>
          <w:instrText xml:space="preserve"> PAGEREF _Toc88406046 \h </w:instrText>
        </w:r>
        <w:r>
          <w:rPr>
            <w:noProof/>
            <w:webHidden/>
          </w:rPr>
        </w:r>
        <w:r>
          <w:rPr>
            <w:noProof/>
            <w:webHidden/>
          </w:rPr>
          <w:fldChar w:fldCharType="separate"/>
        </w:r>
        <w:r>
          <w:rPr>
            <w:noProof/>
            <w:webHidden/>
          </w:rPr>
          <w:t>51</w:t>
        </w:r>
        <w:r>
          <w:rPr>
            <w:noProof/>
            <w:webHidden/>
          </w:rPr>
          <w:fldChar w:fldCharType="end"/>
        </w:r>
      </w:hyperlink>
    </w:p>
    <w:p w14:paraId="7433CFEE" w14:textId="09B568B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7" w:history="1">
        <w:r w:rsidRPr="00A13D4C">
          <w:rPr>
            <w:rStyle w:val="Hyperlink"/>
            <w:noProof/>
          </w:rPr>
          <w:t>Figure 15 - Actual and Forecasted Load Demand for December 17</w:t>
        </w:r>
        <w:r w:rsidRPr="00A13D4C">
          <w:rPr>
            <w:rStyle w:val="Hyperlink"/>
            <w:noProof/>
            <w:vertAlign w:val="superscript"/>
          </w:rPr>
          <w:t>th</w:t>
        </w:r>
        <w:r w:rsidRPr="00A13D4C">
          <w:rPr>
            <w:rStyle w:val="Hyperlink"/>
            <w:noProof/>
          </w:rPr>
          <w:t xml:space="preserve"> - 21</w:t>
        </w:r>
        <w:r w:rsidRPr="00A13D4C">
          <w:rPr>
            <w:rStyle w:val="Hyperlink"/>
            <w:noProof/>
            <w:vertAlign w:val="superscript"/>
          </w:rPr>
          <w:t>st</w:t>
        </w:r>
        <w:r w:rsidRPr="00A13D4C">
          <w:rPr>
            <w:rStyle w:val="Hyperlink"/>
            <w:noProof/>
          </w:rPr>
          <w:t xml:space="preserve">   - Saint John Dataset</w:t>
        </w:r>
        <w:r>
          <w:rPr>
            <w:noProof/>
            <w:webHidden/>
          </w:rPr>
          <w:tab/>
        </w:r>
        <w:r>
          <w:rPr>
            <w:noProof/>
            <w:webHidden/>
          </w:rPr>
          <w:fldChar w:fldCharType="begin"/>
        </w:r>
        <w:r>
          <w:rPr>
            <w:noProof/>
            <w:webHidden/>
          </w:rPr>
          <w:instrText xml:space="preserve"> PAGEREF _Toc88406047 \h </w:instrText>
        </w:r>
        <w:r>
          <w:rPr>
            <w:noProof/>
            <w:webHidden/>
          </w:rPr>
        </w:r>
        <w:r>
          <w:rPr>
            <w:noProof/>
            <w:webHidden/>
          </w:rPr>
          <w:fldChar w:fldCharType="separate"/>
        </w:r>
        <w:r>
          <w:rPr>
            <w:noProof/>
            <w:webHidden/>
          </w:rPr>
          <w:t>53</w:t>
        </w:r>
        <w:r>
          <w:rPr>
            <w:noProof/>
            <w:webHidden/>
          </w:rPr>
          <w:fldChar w:fldCharType="end"/>
        </w:r>
      </w:hyperlink>
    </w:p>
    <w:p w14:paraId="02BCC3E4" w14:textId="6D651F52"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8" w:history="1">
        <w:r w:rsidRPr="00A13D4C">
          <w:rPr>
            <w:rStyle w:val="Hyperlink"/>
            <w:noProof/>
          </w:rPr>
          <w:t>Figure 16 - Overall Error Distribution for All Forecasters – Saint John Dataset</w:t>
        </w:r>
        <w:r>
          <w:rPr>
            <w:noProof/>
            <w:webHidden/>
          </w:rPr>
          <w:tab/>
        </w:r>
        <w:r>
          <w:rPr>
            <w:noProof/>
            <w:webHidden/>
          </w:rPr>
          <w:fldChar w:fldCharType="begin"/>
        </w:r>
        <w:r>
          <w:rPr>
            <w:noProof/>
            <w:webHidden/>
          </w:rPr>
          <w:instrText xml:space="preserve"> PAGEREF _Toc88406048 \h </w:instrText>
        </w:r>
        <w:r>
          <w:rPr>
            <w:noProof/>
            <w:webHidden/>
          </w:rPr>
        </w:r>
        <w:r>
          <w:rPr>
            <w:noProof/>
            <w:webHidden/>
          </w:rPr>
          <w:fldChar w:fldCharType="separate"/>
        </w:r>
        <w:r>
          <w:rPr>
            <w:noProof/>
            <w:webHidden/>
          </w:rPr>
          <w:t>53</w:t>
        </w:r>
        <w:r>
          <w:rPr>
            <w:noProof/>
            <w:webHidden/>
          </w:rPr>
          <w:fldChar w:fldCharType="end"/>
        </w:r>
      </w:hyperlink>
    </w:p>
    <w:p w14:paraId="1EB3C0FF" w14:textId="6D0B8BD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49" w:history="1">
        <w:r w:rsidRPr="00A13D4C">
          <w:rPr>
            <w:rStyle w:val="Hyperlink"/>
            <w:noProof/>
          </w:rPr>
          <w:t>Figure 17 - The Hourly Average Demand for Each Hour - Toronto Dataset</w:t>
        </w:r>
        <w:r>
          <w:rPr>
            <w:noProof/>
            <w:webHidden/>
          </w:rPr>
          <w:tab/>
        </w:r>
        <w:r>
          <w:rPr>
            <w:noProof/>
            <w:webHidden/>
          </w:rPr>
          <w:fldChar w:fldCharType="begin"/>
        </w:r>
        <w:r>
          <w:rPr>
            <w:noProof/>
            <w:webHidden/>
          </w:rPr>
          <w:instrText xml:space="preserve"> PAGEREF _Toc88406049 \h </w:instrText>
        </w:r>
        <w:r>
          <w:rPr>
            <w:noProof/>
            <w:webHidden/>
          </w:rPr>
        </w:r>
        <w:r>
          <w:rPr>
            <w:noProof/>
            <w:webHidden/>
          </w:rPr>
          <w:fldChar w:fldCharType="separate"/>
        </w:r>
        <w:r>
          <w:rPr>
            <w:noProof/>
            <w:webHidden/>
          </w:rPr>
          <w:t>57</w:t>
        </w:r>
        <w:r>
          <w:rPr>
            <w:noProof/>
            <w:webHidden/>
          </w:rPr>
          <w:fldChar w:fldCharType="end"/>
        </w:r>
      </w:hyperlink>
    </w:p>
    <w:p w14:paraId="70FFAED5" w14:textId="2E7318F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0" w:history="1">
        <w:r w:rsidRPr="00A13D4C">
          <w:rPr>
            <w:rStyle w:val="Hyperlink"/>
            <w:noProof/>
          </w:rPr>
          <w:t>Figure 18 - Hourly MAPE for the Forecasters – Toronto Dataset</w:t>
        </w:r>
        <w:r>
          <w:rPr>
            <w:noProof/>
            <w:webHidden/>
          </w:rPr>
          <w:tab/>
        </w:r>
        <w:r>
          <w:rPr>
            <w:noProof/>
            <w:webHidden/>
          </w:rPr>
          <w:fldChar w:fldCharType="begin"/>
        </w:r>
        <w:r>
          <w:rPr>
            <w:noProof/>
            <w:webHidden/>
          </w:rPr>
          <w:instrText xml:space="preserve"> PAGEREF _Toc88406050 \h </w:instrText>
        </w:r>
        <w:r>
          <w:rPr>
            <w:noProof/>
            <w:webHidden/>
          </w:rPr>
        </w:r>
        <w:r>
          <w:rPr>
            <w:noProof/>
            <w:webHidden/>
          </w:rPr>
          <w:fldChar w:fldCharType="separate"/>
        </w:r>
        <w:r>
          <w:rPr>
            <w:noProof/>
            <w:webHidden/>
          </w:rPr>
          <w:t>58</w:t>
        </w:r>
        <w:r>
          <w:rPr>
            <w:noProof/>
            <w:webHidden/>
          </w:rPr>
          <w:fldChar w:fldCharType="end"/>
        </w:r>
      </w:hyperlink>
    </w:p>
    <w:p w14:paraId="1BE31B11" w14:textId="19E155B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1" w:history="1">
        <w:r w:rsidRPr="00A13D4C">
          <w:rPr>
            <w:rStyle w:val="Hyperlink"/>
            <w:noProof/>
          </w:rPr>
          <w:t>Figure 19 - Hourly Error Distribution for the CNN Forecaster – Toronto Dataset</w:t>
        </w:r>
        <w:r>
          <w:rPr>
            <w:noProof/>
            <w:webHidden/>
          </w:rPr>
          <w:tab/>
        </w:r>
        <w:r>
          <w:rPr>
            <w:noProof/>
            <w:webHidden/>
          </w:rPr>
          <w:fldChar w:fldCharType="begin"/>
        </w:r>
        <w:r>
          <w:rPr>
            <w:noProof/>
            <w:webHidden/>
          </w:rPr>
          <w:instrText xml:space="preserve"> PAGEREF _Toc88406051 \h </w:instrText>
        </w:r>
        <w:r>
          <w:rPr>
            <w:noProof/>
            <w:webHidden/>
          </w:rPr>
        </w:r>
        <w:r>
          <w:rPr>
            <w:noProof/>
            <w:webHidden/>
          </w:rPr>
          <w:fldChar w:fldCharType="separate"/>
        </w:r>
        <w:r>
          <w:rPr>
            <w:noProof/>
            <w:webHidden/>
          </w:rPr>
          <w:t>58</w:t>
        </w:r>
        <w:r>
          <w:rPr>
            <w:noProof/>
            <w:webHidden/>
          </w:rPr>
          <w:fldChar w:fldCharType="end"/>
        </w:r>
      </w:hyperlink>
    </w:p>
    <w:p w14:paraId="72920E0D" w14:textId="21C01B8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2" w:history="1">
        <w:r w:rsidRPr="00A13D4C">
          <w:rPr>
            <w:rStyle w:val="Hyperlink"/>
            <w:noProof/>
          </w:rPr>
          <w:t>Figure 20 - Hourly Error Distribution for the LSTM Forecaster – Toronto Dataset</w:t>
        </w:r>
        <w:r>
          <w:rPr>
            <w:noProof/>
            <w:webHidden/>
          </w:rPr>
          <w:tab/>
        </w:r>
        <w:r>
          <w:rPr>
            <w:noProof/>
            <w:webHidden/>
          </w:rPr>
          <w:fldChar w:fldCharType="begin"/>
        </w:r>
        <w:r>
          <w:rPr>
            <w:noProof/>
            <w:webHidden/>
          </w:rPr>
          <w:instrText xml:space="preserve"> PAGEREF _Toc88406052 \h </w:instrText>
        </w:r>
        <w:r>
          <w:rPr>
            <w:noProof/>
            <w:webHidden/>
          </w:rPr>
        </w:r>
        <w:r>
          <w:rPr>
            <w:noProof/>
            <w:webHidden/>
          </w:rPr>
          <w:fldChar w:fldCharType="separate"/>
        </w:r>
        <w:r>
          <w:rPr>
            <w:noProof/>
            <w:webHidden/>
          </w:rPr>
          <w:t>59</w:t>
        </w:r>
        <w:r>
          <w:rPr>
            <w:noProof/>
            <w:webHidden/>
          </w:rPr>
          <w:fldChar w:fldCharType="end"/>
        </w:r>
      </w:hyperlink>
    </w:p>
    <w:p w14:paraId="6831EF5F" w14:textId="744BA32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3" w:history="1">
        <w:r w:rsidRPr="00A13D4C">
          <w:rPr>
            <w:rStyle w:val="Hyperlink"/>
            <w:noProof/>
          </w:rPr>
          <w:t>Figure 21 - Hourly Error Distribution for the ANN Forecaster – Toronto Dataset</w:t>
        </w:r>
        <w:r>
          <w:rPr>
            <w:noProof/>
            <w:webHidden/>
          </w:rPr>
          <w:tab/>
        </w:r>
        <w:r>
          <w:rPr>
            <w:noProof/>
            <w:webHidden/>
          </w:rPr>
          <w:fldChar w:fldCharType="begin"/>
        </w:r>
        <w:r>
          <w:rPr>
            <w:noProof/>
            <w:webHidden/>
          </w:rPr>
          <w:instrText xml:space="preserve"> PAGEREF _Toc88406053 \h </w:instrText>
        </w:r>
        <w:r>
          <w:rPr>
            <w:noProof/>
            <w:webHidden/>
          </w:rPr>
        </w:r>
        <w:r>
          <w:rPr>
            <w:noProof/>
            <w:webHidden/>
          </w:rPr>
          <w:fldChar w:fldCharType="separate"/>
        </w:r>
        <w:r>
          <w:rPr>
            <w:noProof/>
            <w:webHidden/>
          </w:rPr>
          <w:t>59</w:t>
        </w:r>
        <w:r>
          <w:rPr>
            <w:noProof/>
            <w:webHidden/>
          </w:rPr>
          <w:fldChar w:fldCharType="end"/>
        </w:r>
      </w:hyperlink>
    </w:p>
    <w:p w14:paraId="5EB90A05" w14:textId="17C5510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4" w:history="1">
        <w:r w:rsidRPr="00A13D4C">
          <w:rPr>
            <w:rStyle w:val="Hyperlink"/>
            <w:noProof/>
          </w:rPr>
          <w:t>Figure 22 - Hourly Error Distribution for the MLR Forecaster – Toronto Dataset</w:t>
        </w:r>
        <w:r>
          <w:rPr>
            <w:noProof/>
            <w:webHidden/>
          </w:rPr>
          <w:tab/>
        </w:r>
        <w:r>
          <w:rPr>
            <w:noProof/>
            <w:webHidden/>
          </w:rPr>
          <w:fldChar w:fldCharType="begin"/>
        </w:r>
        <w:r>
          <w:rPr>
            <w:noProof/>
            <w:webHidden/>
          </w:rPr>
          <w:instrText xml:space="preserve"> PAGEREF _Toc88406054 \h </w:instrText>
        </w:r>
        <w:r>
          <w:rPr>
            <w:noProof/>
            <w:webHidden/>
          </w:rPr>
        </w:r>
        <w:r>
          <w:rPr>
            <w:noProof/>
            <w:webHidden/>
          </w:rPr>
          <w:fldChar w:fldCharType="separate"/>
        </w:r>
        <w:r>
          <w:rPr>
            <w:noProof/>
            <w:webHidden/>
          </w:rPr>
          <w:t>60</w:t>
        </w:r>
        <w:r>
          <w:rPr>
            <w:noProof/>
            <w:webHidden/>
          </w:rPr>
          <w:fldChar w:fldCharType="end"/>
        </w:r>
      </w:hyperlink>
    </w:p>
    <w:p w14:paraId="7BC23AFA" w14:textId="4A355CA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5" w:history="1">
        <w:r w:rsidRPr="00A13D4C">
          <w:rPr>
            <w:rStyle w:val="Hyperlink"/>
            <w:noProof/>
          </w:rPr>
          <w:t>Figure 23 - Hourly Error Distribution for the ARIMA Forecaster – Toronto Dataset</w:t>
        </w:r>
        <w:r>
          <w:rPr>
            <w:noProof/>
            <w:webHidden/>
          </w:rPr>
          <w:tab/>
        </w:r>
        <w:r>
          <w:rPr>
            <w:noProof/>
            <w:webHidden/>
          </w:rPr>
          <w:fldChar w:fldCharType="begin"/>
        </w:r>
        <w:r>
          <w:rPr>
            <w:noProof/>
            <w:webHidden/>
          </w:rPr>
          <w:instrText xml:space="preserve"> PAGEREF _Toc88406055 \h </w:instrText>
        </w:r>
        <w:r>
          <w:rPr>
            <w:noProof/>
            <w:webHidden/>
          </w:rPr>
        </w:r>
        <w:r>
          <w:rPr>
            <w:noProof/>
            <w:webHidden/>
          </w:rPr>
          <w:fldChar w:fldCharType="separate"/>
        </w:r>
        <w:r>
          <w:rPr>
            <w:noProof/>
            <w:webHidden/>
          </w:rPr>
          <w:t>60</w:t>
        </w:r>
        <w:r>
          <w:rPr>
            <w:noProof/>
            <w:webHidden/>
          </w:rPr>
          <w:fldChar w:fldCharType="end"/>
        </w:r>
      </w:hyperlink>
    </w:p>
    <w:p w14:paraId="655D8EDD" w14:textId="15654DB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6" w:history="1">
        <w:r w:rsidRPr="00A13D4C">
          <w:rPr>
            <w:rStyle w:val="Hyperlink"/>
            <w:noProof/>
          </w:rPr>
          <w:t>Figure 24 - Hourly Error Distribution for the SNF Forecaster – Toronto Dataset</w:t>
        </w:r>
        <w:r>
          <w:rPr>
            <w:noProof/>
            <w:webHidden/>
          </w:rPr>
          <w:tab/>
        </w:r>
        <w:r>
          <w:rPr>
            <w:noProof/>
            <w:webHidden/>
          </w:rPr>
          <w:fldChar w:fldCharType="begin"/>
        </w:r>
        <w:r>
          <w:rPr>
            <w:noProof/>
            <w:webHidden/>
          </w:rPr>
          <w:instrText xml:space="preserve"> PAGEREF _Toc88406056 \h </w:instrText>
        </w:r>
        <w:r>
          <w:rPr>
            <w:noProof/>
            <w:webHidden/>
          </w:rPr>
        </w:r>
        <w:r>
          <w:rPr>
            <w:noProof/>
            <w:webHidden/>
          </w:rPr>
          <w:fldChar w:fldCharType="separate"/>
        </w:r>
        <w:r>
          <w:rPr>
            <w:noProof/>
            <w:webHidden/>
          </w:rPr>
          <w:t>61</w:t>
        </w:r>
        <w:r>
          <w:rPr>
            <w:noProof/>
            <w:webHidden/>
          </w:rPr>
          <w:fldChar w:fldCharType="end"/>
        </w:r>
      </w:hyperlink>
    </w:p>
    <w:p w14:paraId="513EB2D7" w14:textId="33BB95C1"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7" w:history="1">
        <w:r w:rsidRPr="00A13D4C">
          <w:rPr>
            <w:rStyle w:val="Hyperlink"/>
            <w:noProof/>
          </w:rPr>
          <w:t>Figure 25 - The Weekly Average Demand for Each Day - Toronto Dataset</w:t>
        </w:r>
        <w:r>
          <w:rPr>
            <w:noProof/>
            <w:webHidden/>
          </w:rPr>
          <w:tab/>
        </w:r>
        <w:r>
          <w:rPr>
            <w:noProof/>
            <w:webHidden/>
          </w:rPr>
          <w:fldChar w:fldCharType="begin"/>
        </w:r>
        <w:r>
          <w:rPr>
            <w:noProof/>
            <w:webHidden/>
          </w:rPr>
          <w:instrText xml:space="preserve"> PAGEREF _Toc88406057 \h </w:instrText>
        </w:r>
        <w:r>
          <w:rPr>
            <w:noProof/>
            <w:webHidden/>
          </w:rPr>
        </w:r>
        <w:r>
          <w:rPr>
            <w:noProof/>
            <w:webHidden/>
          </w:rPr>
          <w:fldChar w:fldCharType="separate"/>
        </w:r>
        <w:r>
          <w:rPr>
            <w:noProof/>
            <w:webHidden/>
          </w:rPr>
          <w:t>62</w:t>
        </w:r>
        <w:r>
          <w:rPr>
            <w:noProof/>
            <w:webHidden/>
          </w:rPr>
          <w:fldChar w:fldCharType="end"/>
        </w:r>
      </w:hyperlink>
    </w:p>
    <w:p w14:paraId="6D5FB3ED" w14:textId="2D7CCB1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8" w:history="1">
        <w:r w:rsidRPr="00A13D4C">
          <w:rPr>
            <w:rStyle w:val="Hyperlink"/>
            <w:noProof/>
          </w:rPr>
          <w:t>Figure 26 - Daily MAPE for the Forecasters – Toronto Dataset</w:t>
        </w:r>
        <w:r>
          <w:rPr>
            <w:noProof/>
            <w:webHidden/>
          </w:rPr>
          <w:tab/>
        </w:r>
        <w:r>
          <w:rPr>
            <w:noProof/>
            <w:webHidden/>
          </w:rPr>
          <w:fldChar w:fldCharType="begin"/>
        </w:r>
        <w:r>
          <w:rPr>
            <w:noProof/>
            <w:webHidden/>
          </w:rPr>
          <w:instrText xml:space="preserve"> PAGEREF _Toc88406058 \h </w:instrText>
        </w:r>
        <w:r>
          <w:rPr>
            <w:noProof/>
            <w:webHidden/>
          </w:rPr>
        </w:r>
        <w:r>
          <w:rPr>
            <w:noProof/>
            <w:webHidden/>
          </w:rPr>
          <w:fldChar w:fldCharType="separate"/>
        </w:r>
        <w:r>
          <w:rPr>
            <w:noProof/>
            <w:webHidden/>
          </w:rPr>
          <w:t>63</w:t>
        </w:r>
        <w:r>
          <w:rPr>
            <w:noProof/>
            <w:webHidden/>
          </w:rPr>
          <w:fldChar w:fldCharType="end"/>
        </w:r>
      </w:hyperlink>
    </w:p>
    <w:p w14:paraId="0B86726D" w14:textId="6CE7FF5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59" w:history="1">
        <w:r w:rsidRPr="00A13D4C">
          <w:rPr>
            <w:rStyle w:val="Hyperlink"/>
            <w:noProof/>
          </w:rPr>
          <w:t>Figure 27 - Daily Error Distribution for the CNN Forecaster – Toronto Dataset</w:t>
        </w:r>
        <w:r>
          <w:rPr>
            <w:noProof/>
            <w:webHidden/>
          </w:rPr>
          <w:tab/>
        </w:r>
        <w:r>
          <w:rPr>
            <w:noProof/>
            <w:webHidden/>
          </w:rPr>
          <w:fldChar w:fldCharType="begin"/>
        </w:r>
        <w:r>
          <w:rPr>
            <w:noProof/>
            <w:webHidden/>
          </w:rPr>
          <w:instrText xml:space="preserve"> PAGEREF _Toc88406059 \h </w:instrText>
        </w:r>
        <w:r>
          <w:rPr>
            <w:noProof/>
            <w:webHidden/>
          </w:rPr>
        </w:r>
        <w:r>
          <w:rPr>
            <w:noProof/>
            <w:webHidden/>
          </w:rPr>
          <w:fldChar w:fldCharType="separate"/>
        </w:r>
        <w:r>
          <w:rPr>
            <w:noProof/>
            <w:webHidden/>
          </w:rPr>
          <w:t>63</w:t>
        </w:r>
        <w:r>
          <w:rPr>
            <w:noProof/>
            <w:webHidden/>
          </w:rPr>
          <w:fldChar w:fldCharType="end"/>
        </w:r>
      </w:hyperlink>
    </w:p>
    <w:p w14:paraId="3FE085A8" w14:textId="5DB51E7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0" w:history="1">
        <w:r w:rsidRPr="00A13D4C">
          <w:rPr>
            <w:rStyle w:val="Hyperlink"/>
            <w:noProof/>
          </w:rPr>
          <w:t>Figure 28 - Daily Error Distribution for the LSTM Forecaster – Toronto Dataset</w:t>
        </w:r>
        <w:r>
          <w:rPr>
            <w:noProof/>
            <w:webHidden/>
          </w:rPr>
          <w:tab/>
        </w:r>
        <w:r>
          <w:rPr>
            <w:noProof/>
            <w:webHidden/>
          </w:rPr>
          <w:fldChar w:fldCharType="begin"/>
        </w:r>
        <w:r>
          <w:rPr>
            <w:noProof/>
            <w:webHidden/>
          </w:rPr>
          <w:instrText xml:space="preserve"> PAGEREF _Toc88406060 \h </w:instrText>
        </w:r>
        <w:r>
          <w:rPr>
            <w:noProof/>
            <w:webHidden/>
          </w:rPr>
        </w:r>
        <w:r>
          <w:rPr>
            <w:noProof/>
            <w:webHidden/>
          </w:rPr>
          <w:fldChar w:fldCharType="separate"/>
        </w:r>
        <w:r>
          <w:rPr>
            <w:noProof/>
            <w:webHidden/>
          </w:rPr>
          <w:t>64</w:t>
        </w:r>
        <w:r>
          <w:rPr>
            <w:noProof/>
            <w:webHidden/>
          </w:rPr>
          <w:fldChar w:fldCharType="end"/>
        </w:r>
      </w:hyperlink>
    </w:p>
    <w:p w14:paraId="23745181" w14:textId="47F21F7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1" w:history="1">
        <w:r w:rsidRPr="00A13D4C">
          <w:rPr>
            <w:rStyle w:val="Hyperlink"/>
            <w:noProof/>
          </w:rPr>
          <w:t>Figure 29 - Daily Error Distribution for the ANN Forecaster – Toronto Dataset</w:t>
        </w:r>
        <w:r>
          <w:rPr>
            <w:noProof/>
            <w:webHidden/>
          </w:rPr>
          <w:tab/>
        </w:r>
        <w:r>
          <w:rPr>
            <w:noProof/>
            <w:webHidden/>
          </w:rPr>
          <w:fldChar w:fldCharType="begin"/>
        </w:r>
        <w:r>
          <w:rPr>
            <w:noProof/>
            <w:webHidden/>
          </w:rPr>
          <w:instrText xml:space="preserve"> PAGEREF _Toc88406061 \h </w:instrText>
        </w:r>
        <w:r>
          <w:rPr>
            <w:noProof/>
            <w:webHidden/>
          </w:rPr>
        </w:r>
        <w:r>
          <w:rPr>
            <w:noProof/>
            <w:webHidden/>
          </w:rPr>
          <w:fldChar w:fldCharType="separate"/>
        </w:r>
        <w:r>
          <w:rPr>
            <w:noProof/>
            <w:webHidden/>
          </w:rPr>
          <w:t>64</w:t>
        </w:r>
        <w:r>
          <w:rPr>
            <w:noProof/>
            <w:webHidden/>
          </w:rPr>
          <w:fldChar w:fldCharType="end"/>
        </w:r>
      </w:hyperlink>
    </w:p>
    <w:p w14:paraId="406782AD" w14:textId="2239EEE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2" w:history="1">
        <w:r w:rsidRPr="00A13D4C">
          <w:rPr>
            <w:rStyle w:val="Hyperlink"/>
            <w:noProof/>
          </w:rPr>
          <w:t>Figure 30 - Daily Error Distribution for the MLR Forecaster – Toronto Dataset</w:t>
        </w:r>
        <w:r>
          <w:rPr>
            <w:noProof/>
            <w:webHidden/>
          </w:rPr>
          <w:tab/>
        </w:r>
        <w:r>
          <w:rPr>
            <w:noProof/>
            <w:webHidden/>
          </w:rPr>
          <w:fldChar w:fldCharType="begin"/>
        </w:r>
        <w:r>
          <w:rPr>
            <w:noProof/>
            <w:webHidden/>
          </w:rPr>
          <w:instrText xml:space="preserve"> PAGEREF _Toc88406062 \h </w:instrText>
        </w:r>
        <w:r>
          <w:rPr>
            <w:noProof/>
            <w:webHidden/>
          </w:rPr>
        </w:r>
        <w:r>
          <w:rPr>
            <w:noProof/>
            <w:webHidden/>
          </w:rPr>
          <w:fldChar w:fldCharType="separate"/>
        </w:r>
        <w:r>
          <w:rPr>
            <w:noProof/>
            <w:webHidden/>
          </w:rPr>
          <w:t>65</w:t>
        </w:r>
        <w:r>
          <w:rPr>
            <w:noProof/>
            <w:webHidden/>
          </w:rPr>
          <w:fldChar w:fldCharType="end"/>
        </w:r>
      </w:hyperlink>
    </w:p>
    <w:p w14:paraId="5E0D0541" w14:textId="5C2E872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3" w:history="1">
        <w:r w:rsidRPr="00A13D4C">
          <w:rPr>
            <w:rStyle w:val="Hyperlink"/>
            <w:noProof/>
          </w:rPr>
          <w:t>Figure 31 - Daily Error Distribution for the ARIMA Forecaster – Toronto Dataset</w:t>
        </w:r>
        <w:r>
          <w:rPr>
            <w:noProof/>
            <w:webHidden/>
          </w:rPr>
          <w:tab/>
        </w:r>
        <w:r>
          <w:rPr>
            <w:noProof/>
            <w:webHidden/>
          </w:rPr>
          <w:fldChar w:fldCharType="begin"/>
        </w:r>
        <w:r>
          <w:rPr>
            <w:noProof/>
            <w:webHidden/>
          </w:rPr>
          <w:instrText xml:space="preserve"> PAGEREF _Toc88406063 \h </w:instrText>
        </w:r>
        <w:r>
          <w:rPr>
            <w:noProof/>
            <w:webHidden/>
          </w:rPr>
        </w:r>
        <w:r>
          <w:rPr>
            <w:noProof/>
            <w:webHidden/>
          </w:rPr>
          <w:fldChar w:fldCharType="separate"/>
        </w:r>
        <w:r>
          <w:rPr>
            <w:noProof/>
            <w:webHidden/>
          </w:rPr>
          <w:t>65</w:t>
        </w:r>
        <w:r>
          <w:rPr>
            <w:noProof/>
            <w:webHidden/>
          </w:rPr>
          <w:fldChar w:fldCharType="end"/>
        </w:r>
      </w:hyperlink>
    </w:p>
    <w:p w14:paraId="348F89B9" w14:textId="16C69F3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4" w:history="1">
        <w:r w:rsidRPr="00A13D4C">
          <w:rPr>
            <w:rStyle w:val="Hyperlink"/>
            <w:noProof/>
          </w:rPr>
          <w:t>Figure 32 - Daily Error Distribution for the SNF Forecaster – Toronto Dataset</w:t>
        </w:r>
        <w:r>
          <w:rPr>
            <w:noProof/>
            <w:webHidden/>
          </w:rPr>
          <w:tab/>
        </w:r>
        <w:r>
          <w:rPr>
            <w:noProof/>
            <w:webHidden/>
          </w:rPr>
          <w:fldChar w:fldCharType="begin"/>
        </w:r>
        <w:r>
          <w:rPr>
            <w:noProof/>
            <w:webHidden/>
          </w:rPr>
          <w:instrText xml:space="preserve"> PAGEREF _Toc88406064 \h </w:instrText>
        </w:r>
        <w:r>
          <w:rPr>
            <w:noProof/>
            <w:webHidden/>
          </w:rPr>
        </w:r>
        <w:r>
          <w:rPr>
            <w:noProof/>
            <w:webHidden/>
          </w:rPr>
          <w:fldChar w:fldCharType="separate"/>
        </w:r>
        <w:r>
          <w:rPr>
            <w:noProof/>
            <w:webHidden/>
          </w:rPr>
          <w:t>66</w:t>
        </w:r>
        <w:r>
          <w:rPr>
            <w:noProof/>
            <w:webHidden/>
          </w:rPr>
          <w:fldChar w:fldCharType="end"/>
        </w:r>
      </w:hyperlink>
    </w:p>
    <w:p w14:paraId="01A34265" w14:textId="34B2220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5" w:history="1">
        <w:r w:rsidRPr="00A13D4C">
          <w:rPr>
            <w:rStyle w:val="Hyperlink"/>
            <w:noProof/>
          </w:rPr>
          <w:t>Figure 33 - The Monthly Average Demand for Each Month – Toronto Dataset</w:t>
        </w:r>
        <w:r>
          <w:rPr>
            <w:noProof/>
            <w:webHidden/>
          </w:rPr>
          <w:tab/>
        </w:r>
        <w:r>
          <w:rPr>
            <w:noProof/>
            <w:webHidden/>
          </w:rPr>
          <w:fldChar w:fldCharType="begin"/>
        </w:r>
        <w:r>
          <w:rPr>
            <w:noProof/>
            <w:webHidden/>
          </w:rPr>
          <w:instrText xml:space="preserve"> PAGEREF _Toc88406065 \h </w:instrText>
        </w:r>
        <w:r>
          <w:rPr>
            <w:noProof/>
            <w:webHidden/>
          </w:rPr>
        </w:r>
        <w:r>
          <w:rPr>
            <w:noProof/>
            <w:webHidden/>
          </w:rPr>
          <w:fldChar w:fldCharType="separate"/>
        </w:r>
        <w:r>
          <w:rPr>
            <w:noProof/>
            <w:webHidden/>
          </w:rPr>
          <w:t>67</w:t>
        </w:r>
        <w:r>
          <w:rPr>
            <w:noProof/>
            <w:webHidden/>
          </w:rPr>
          <w:fldChar w:fldCharType="end"/>
        </w:r>
      </w:hyperlink>
    </w:p>
    <w:p w14:paraId="6F36DB67" w14:textId="7830A86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6" w:history="1">
        <w:r w:rsidRPr="00A13D4C">
          <w:rPr>
            <w:rStyle w:val="Hyperlink"/>
            <w:noProof/>
          </w:rPr>
          <w:t>Figure 34 - Monthly MAPE for Each Forecaster – Toronto Dataset</w:t>
        </w:r>
        <w:r>
          <w:rPr>
            <w:noProof/>
            <w:webHidden/>
          </w:rPr>
          <w:tab/>
        </w:r>
        <w:r>
          <w:rPr>
            <w:noProof/>
            <w:webHidden/>
          </w:rPr>
          <w:fldChar w:fldCharType="begin"/>
        </w:r>
        <w:r>
          <w:rPr>
            <w:noProof/>
            <w:webHidden/>
          </w:rPr>
          <w:instrText xml:space="preserve"> PAGEREF _Toc88406066 \h </w:instrText>
        </w:r>
        <w:r>
          <w:rPr>
            <w:noProof/>
            <w:webHidden/>
          </w:rPr>
        </w:r>
        <w:r>
          <w:rPr>
            <w:noProof/>
            <w:webHidden/>
          </w:rPr>
          <w:fldChar w:fldCharType="separate"/>
        </w:r>
        <w:r>
          <w:rPr>
            <w:noProof/>
            <w:webHidden/>
          </w:rPr>
          <w:t>68</w:t>
        </w:r>
        <w:r>
          <w:rPr>
            <w:noProof/>
            <w:webHidden/>
          </w:rPr>
          <w:fldChar w:fldCharType="end"/>
        </w:r>
      </w:hyperlink>
    </w:p>
    <w:p w14:paraId="268BFFE6" w14:textId="12C4356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7" w:history="1">
        <w:r w:rsidRPr="00A13D4C">
          <w:rPr>
            <w:rStyle w:val="Hyperlink"/>
            <w:noProof/>
          </w:rPr>
          <w:t>Figure 35 - Monthly Error Distribution for CNN Forecaster – Toronto Dataset</w:t>
        </w:r>
        <w:r>
          <w:rPr>
            <w:noProof/>
            <w:webHidden/>
          </w:rPr>
          <w:tab/>
        </w:r>
        <w:r>
          <w:rPr>
            <w:noProof/>
            <w:webHidden/>
          </w:rPr>
          <w:fldChar w:fldCharType="begin"/>
        </w:r>
        <w:r>
          <w:rPr>
            <w:noProof/>
            <w:webHidden/>
          </w:rPr>
          <w:instrText xml:space="preserve"> PAGEREF _Toc88406067 \h </w:instrText>
        </w:r>
        <w:r>
          <w:rPr>
            <w:noProof/>
            <w:webHidden/>
          </w:rPr>
        </w:r>
        <w:r>
          <w:rPr>
            <w:noProof/>
            <w:webHidden/>
          </w:rPr>
          <w:fldChar w:fldCharType="separate"/>
        </w:r>
        <w:r>
          <w:rPr>
            <w:noProof/>
            <w:webHidden/>
          </w:rPr>
          <w:t>69</w:t>
        </w:r>
        <w:r>
          <w:rPr>
            <w:noProof/>
            <w:webHidden/>
          </w:rPr>
          <w:fldChar w:fldCharType="end"/>
        </w:r>
      </w:hyperlink>
    </w:p>
    <w:p w14:paraId="63E4D4C6" w14:textId="6C84328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8" w:history="1">
        <w:r w:rsidRPr="00A13D4C">
          <w:rPr>
            <w:rStyle w:val="Hyperlink"/>
            <w:noProof/>
          </w:rPr>
          <w:t>Figure 36 - Monthly Error Distribution for LSTM Forecaster – Toronto Dataset</w:t>
        </w:r>
        <w:r>
          <w:rPr>
            <w:noProof/>
            <w:webHidden/>
          </w:rPr>
          <w:tab/>
        </w:r>
        <w:r>
          <w:rPr>
            <w:noProof/>
            <w:webHidden/>
          </w:rPr>
          <w:fldChar w:fldCharType="begin"/>
        </w:r>
        <w:r>
          <w:rPr>
            <w:noProof/>
            <w:webHidden/>
          </w:rPr>
          <w:instrText xml:space="preserve"> PAGEREF _Toc88406068 \h </w:instrText>
        </w:r>
        <w:r>
          <w:rPr>
            <w:noProof/>
            <w:webHidden/>
          </w:rPr>
        </w:r>
        <w:r>
          <w:rPr>
            <w:noProof/>
            <w:webHidden/>
          </w:rPr>
          <w:fldChar w:fldCharType="separate"/>
        </w:r>
        <w:r>
          <w:rPr>
            <w:noProof/>
            <w:webHidden/>
          </w:rPr>
          <w:t>69</w:t>
        </w:r>
        <w:r>
          <w:rPr>
            <w:noProof/>
            <w:webHidden/>
          </w:rPr>
          <w:fldChar w:fldCharType="end"/>
        </w:r>
      </w:hyperlink>
    </w:p>
    <w:p w14:paraId="5CC38EF0" w14:textId="4ED59235"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69" w:history="1">
        <w:r w:rsidRPr="00A13D4C">
          <w:rPr>
            <w:rStyle w:val="Hyperlink"/>
            <w:noProof/>
          </w:rPr>
          <w:t>Figure 37 - Monthly Error Distribution for ANN Forecaster– Toronto Dataset</w:t>
        </w:r>
        <w:r>
          <w:rPr>
            <w:noProof/>
            <w:webHidden/>
          </w:rPr>
          <w:tab/>
        </w:r>
        <w:r>
          <w:rPr>
            <w:noProof/>
            <w:webHidden/>
          </w:rPr>
          <w:fldChar w:fldCharType="begin"/>
        </w:r>
        <w:r>
          <w:rPr>
            <w:noProof/>
            <w:webHidden/>
          </w:rPr>
          <w:instrText xml:space="preserve"> PAGEREF _Toc88406069 \h </w:instrText>
        </w:r>
        <w:r>
          <w:rPr>
            <w:noProof/>
            <w:webHidden/>
          </w:rPr>
        </w:r>
        <w:r>
          <w:rPr>
            <w:noProof/>
            <w:webHidden/>
          </w:rPr>
          <w:fldChar w:fldCharType="separate"/>
        </w:r>
        <w:r>
          <w:rPr>
            <w:noProof/>
            <w:webHidden/>
          </w:rPr>
          <w:t>70</w:t>
        </w:r>
        <w:r>
          <w:rPr>
            <w:noProof/>
            <w:webHidden/>
          </w:rPr>
          <w:fldChar w:fldCharType="end"/>
        </w:r>
      </w:hyperlink>
    </w:p>
    <w:p w14:paraId="554F7350" w14:textId="07FA0B7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0" w:history="1">
        <w:r w:rsidRPr="00A13D4C">
          <w:rPr>
            <w:rStyle w:val="Hyperlink"/>
            <w:noProof/>
          </w:rPr>
          <w:t>Figure 38 - Monthly Error Distribution for MLR Forecaster– Toronto Dataset</w:t>
        </w:r>
        <w:r>
          <w:rPr>
            <w:noProof/>
            <w:webHidden/>
          </w:rPr>
          <w:tab/>
        </w:r>
        <w:r>
          <w:rPr>
            <w:noProof/>
            <w:webHidden/>
          </w:rPr>
          <w:fldChar w:fldCharType="begin"/>
        </w:r>
        <w:r>
          <w:rPr>
            <w:noProof/>
            <w:webHidden/>
          </w:rPr>
          <w:instrText xml:space="preserve"> PAGEREF _Toc88406070 \h </w:instrText>
        </w:r>
        <w:r>
          <w:rPr>
            <w:noProof/>
            <w:webHidden/>
          </w:rPr>
        </w:r>
        <w:r>
          <w:rPr>
            <w:noProof/>
            <w:webHidden/>
          </w:rPr>
          <w:fldChar w:fldCharType="separate"/>
        </w:r>
        <w:r>
          <w:rPr>
            <w:noProof/>
            <w:webHidden/>
          </w:rPr>
          <w:t>70</w:t>
        </w:r>
        <w:r>
          <w:rPr>
            <w:noProof/>
            <w:webHidden/>
          </w:rPr>
          <w:fldChar w:fldCharType="end"/>
        </w:r>
      </w:hyperlink>
    </w:p>
    <w:p w14:paraId="6407B401" w14:textId="14F8B81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1" w:history="1">
        <w:r w:rsidRPr="00A13D4C">
          <w:rPr>
            <w:rStyle w:val="Hyperlink"/>
            <w:noProof/>
          </w:rPr>
          <w:t>Figure 39 - Monthly Error Distribution for ARIMA Forecaster– Toronto Dataset</w:t>
        </w:r>
        <w:r>
          <w:rPr>
            <w:noProof/>
            <w:webHidden/>
          </w:rPr>
          <w:tab/>
        </w:r>
        <w:r>
          <w:rPr>
            <w:noProof/>
            <w:webHidden/>
          </w:rPr>
          <w:fldChar w:fldCharType="begin"/>
        </w:r>
        <w:r>
          <w:rPr>
            <w:noProof/>
            <w:webHidden/>
          </w:rPr>
          <w:instrText xml:space="preserve"> PAGEREF _Toc88406071 \h </w:instrText>
        </w:r>
        <w:r>
          <w:rPr>
            <w:noProof/>
            <w:webHidden/>
          </w:rPr>
        </w:r>
        <w:r>
          <w:rPr>
            <w:noProof/>
            <w:webHidden/>
          </w:rPr>
          <w:fldChar w:fldCharType="separate"/>
        </w:r>
        <w:r>
          <w:rPr>
            <w:noProof/>
            <w:webHidden/>
          </w:rPr>
          <w:t>71</w:t>
        </w:r>
        <w:r>
          <w:rPr>
            <w:noProof/>
            <w:webHidden/>
          </w:rPr>
          <w:fldChar w:fldCharType="end"/>
        </w:r>
      </w:hyperlink>
    </w:p>
    <w:p w14:paraId="16917271" w14:textId="5A9CB59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2" w:history="1">
        <w:r w:rsidRPr="00A13D4C">
          <w:rPr>
            <w:rStyle w:val="Hyperlink"/>
            <w:noProof/>
          </w:rPr>
          <w:t>Figure 40 - Monthly Error Distribution for SNF Forecaster– Toronto Dataset</w:t>
        </w:r>
        <w:r>
          <w:rPr>
            <w:noProof/>
            <w:webHidden/>
          </w:rPr>
          <w:tab/>
        </w:r>
        <w:r>
          <w:rPr>
            <w:noProof/>
            <w:webHidden/>
          </w:rPr>
          <w:fldChar w:fldCharType="begin"/>
        </w:r>
        <w:r>
          <w:rPr>
            <w:noProof/>
            <w:webHidden/>
          </w:rPr>
          <w:instrText xml:space="preserve"> PAGEREF _Toc88406072 \h </w:instrText>
        </w:r>
        <w:r>
          <w:rPr>
            <w:noProof/>
            <w:webHidden/>
          </w:rPr>
        </w:r>
        <w:r>
          <w:rPr>
            <w:noProof/>
            <w:webHidden/>
          </w:rPr>
          <w:fldChar w:fldCharType="separate"/>
        </w:r>
        <w:r>
          <w:rPr>
            <w:noProof/>
            <w:webHidden/>
          </w:rPr>
          <w:t>71</w:t>
        </w:r>
        <w:r>
          <w:rPr>
            <w:noProof/>
            <w:webHidden/>
          </w:rPr>
          <w:fldChar w:fldCharType="end"/>
        </w:r>
      </w:hyperlink>
    </w:p>
    <w:p w14:paraId="64E017FD" w14:textId="5F459363"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3" w:history="1">
        <w:r w:rsidRPr="00A13D4C">
          <w:rPr>
            <w:rStyle w:val="Hyperlink"/>
            <w:noProof/>
          </w:rPr>
          <w:t>Figure 41 - Scatter Plot of Load Demand versus Temperature – Toronto Dataset</w:t>
        </w:r>
        <w:r>
          <w:rPr>
            <w:noProof/>
            <w:webHidden/>
          </w:rPr>
          <w:tab/>
        </w:r>
        <w:r>
          <w:rPr>
            <w:noProof/>
            <w:webHidden/>
          </w:rPr>
          <w:fldChar w:fldCharType="begin"/>
        </w:r>
        <w:r>
          <w:rPr>
            <w:noProof/>
            <w:webHidden/>
          </w:rPr>
          <w:instrText xml:space="preserve"> PAGEREF _Toc88406073 \h </w:instrText>
        </w:r>
        <w:r>
          <w:rPr>
            <w:noProof/>
            <w:webHidden/>
          </w:rPr>
        </w:r>
        <w:r>
          <w:rPr>
            <w:noProof/>
            <w:webHidden/>
          </w:rPr>
          <w:fldChar w:fldCharType="separate"/>
        </w:r>
        <w:r>
          <w:rPr>
            <w:noProof/>
            <w:webHidden/>
          </w:rPr>
          <w:t>73</w:t>
        </w:r>
        <w:r>
          <w:rPr>
            <w:noProof/>
            <w:webHidden/>
          </w:rPr>
          <w:fldChar w:fldCharType="end"/>
        </w:r>
      </w:hyperlink>
    </w:p>
    <w:p w14:paraId="040534EF" w14:textId="7CAE81F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4" w:history="1">
        <w:r w:rsidRPr="00A13D4C">
          <w:rPr>
            <w:rStyle w:val="Hyperlink"/>
            <w:noProof/>
          </w:rPr>
          <w:t>Figure 42 - The Hourly Average Demand for Each Hour - Ottawa Dataset</w:t>
        </w:r>
        <w:r>
          <w:rPr>
            <w:noProof/>
            <w:webHidden/>
          </w:rPr>
          <w:tab/>
        </w:r>
        <w:r>
          <w:rPr>
            <w:noProof/>
            <w:webHidden/>
          </w:rPr>
          <w:fldChar w:fldCharType="begin"/>
        </w:r>
        <w:r>
          <w:rPr>
            <w:noProof/>
            <w:webHidden/>
          </w:rPr>
          <w:instrText xml:space="preserve"> PAGEREF _Toc88406074 \h </w:instrText>
        </w:r>
        <w:r>
          <w:rPr>
            <w:noProof/>
            <w:webHidden/>
          </w:rPr>
        </w:r>
        <w:r>
          <w:rPr>
            <w:noProof/>
            <w:webHidden/>
          </w:rPr>
          <w:fldChar w:fldCharType="separate"/>
        </w:r>
        <w:r>
          <w:rPr>
            <w:noProof/>
            <w:webHidden/>
          </w:rPr>
          <w:t>75</w:t>
        </w:r>
        <w:r>
          <w:rPr>
            <w:noProof/>
            <w:webHidden/>
          </w:rPr>
          <w:fldChar w:fldCharType="end"/>
        </w:r>
      </w:hyperlink>
    </w:p>
    <w:p w14:paraId="56CC5724" w14:textId="1055AB5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5" w:history="1">
        <w:r w:rsidRPr="00A13D4C">
          <w:rPr>
            <w:rStyle w:val="Hyperlink"/>
            <w:noProof/>
          </w:rPr>
          <w:t>Figure 43 - Hourly MAPE for the Forecasters - Ottawa Dataset</w:t>
        </w:r>
        <w:r>
          <w:rPr>
            <w:noProof/>
            <w:webHidden/>
          </w:rPr>
          <w:tab/>
        </w:r>
        <w:r>
          <w:rPr>
            <w:noProof/>
            <w:webHidden/>
          </w:rPr>
          <w:fldChar w:fldCharType="begin"/>
        </w:r>
        <w:r>
          <w:rPr>
            <w:noProof/>
            <w:webHidden/>
          </w:rPr>
          <w:instrText xml:space="preserve"> PAGEREF _Toc88406075 \h </w:instrText>
        </w:r>
        <w:r>
          <w:rPr>
            <w:noProof/>
            <w:webHidden/>
          </w:rPr>
        </w:r>
        <w:r>
          <w:rPr>
            <w:noProof/>
            <w:webHidden/>
          </w:rPr>
          <w:fldChar w:fldCharType="separate"/>
        </w:r>
        <w:r>
          <w:rPr>
            <w:noProof/>
            <w:webHidden/>
          </w:rPr>
          <w:t>76</w:t>
        </w:r>
        <w:r>
          <w:rPr>
            <w:noProof/>
            <w:webHidden/>
          </w:rPr>
          <w:fldChar w:fldCharType="end"/>
        </w:r>
      </w:hyperlink>
    </w:p>
    <w:p w14:paraId="7837E142" w14:textId="7192226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6" w:history="1">
        <w:r w:rsidRPr="00A13D4C">
          <w:rPr>
            <w:rStyle w:val="Hyperlink"/>
            <w:noProof/>
          </w:rPr>
          <w:t>Figure 44 - Hourly Error Distribution for the CNN Forecaster – Ottawa Dataset</w:t>
        </w:r>
        <w:r>
          <w:rPr>
            <w:noProof/>
            <w:webHidden/>
          </w:rPr>
          <w:tab/>
        </w:r>
        <w:r>
          <w:rPr>
            <w:noProof/>
            <w:webHidden/>
          </w:rPr>
          <w:fldChar w:fldCharType="begin"/>
        </w:r>
        <w:r>
          <w:rPr>
            <w:noProof/>
            <w:webHidden/>
          </w:rPr>
          <w:instrText xml:space="preserve"> PAGEREF _Toc88406076 \h </w:instrText>
        </w:r>
        <w:r>
          <w:rPr>
            <w:noProof/>
            <w:webHidden/>
          </w:rPr>
        </w:r>
        <w:r>
          <w:rPr>
            <w:noProof/>
            <w:webHidden/>
          </w:rPr>
          <w:fldChar w:fldCharType="separate"/>
        </w:r>
        <w:r>
          <w:rPr>
            <w:noProof/>
            <w:webHidden/>
          </w:rPr>
          <w:t>76</w:t>
        </w:r>
        <w:r>
          <w:rPr>
            <w:noProof/>
            <w:webHidden/>
          </w:rPr>
          <w:fldChar w:fldCharType="end"/>
        </w:r>
      </w:hyperlink>
    </w:p>
    <w:p w14:paraId="12C9915F" w14:textId="0BB0B12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7" w:history="1">
        <w:r w:rsidRPr="00A13D4C">
          <w:rPr>
            <w:rStyle w:val="Hyperlink"/>
            <w:noProof/>
          </w:rPr>
          <w:t>Figure 45 - Hourly Error Distribution for the LSTM Forecaster – Ottawa Dataset</w:t>
        </w:r>
        <w:r>
          <w:rPr>
            <w:noProof/>
            <w:webHidden/>
          </w:rPr>
          <w:tab/>
        </w:r>
        <w:r>
          <w:rPr>
            <w:noProof/>
            <w:webHidden/>
          </w:rPr>
          <w:fldChar w:fldCharType="begin"/>
        </w:r>
        <w:r>
          <w:rPr>
            <w:noProof/>
            <w:webHidden/>
          </w:rPr>
          <w:instrText xml:space="preserve"> PAGEREF _Toc88406077 \h </w:instrText>
        </w:r>
        <w:r>
          <w:rPr>
            <w:noProof/>
            <w:webHidden/>
          </w:rPr>
        </w:r>
        <w:r>
          <w:rPr>
            <w:noProof/>
            <w:webHidden/>
          </w:rPr>
          <w:fldChar w:fldCharType="separate"/>
        </w:r>
        <w:r>
          <w:rPr>
            <w:noProof/>
            <w:webHidden/>
          </w:rPr>
          <w:t>77</w:t>
        </w:r>
        <w:r>
          <w:rPr>
            <w:noProof/>
            <w:webHidden/>
          </w:rPr>
          <w:fldChar w:fldCharType="end"/>
        </w:r>
      </w:hyperlink>
    </w:p>
    <w:p w14:paraId="59DAAEAB" w14:textId="114DD78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8" w:history="1">
        <w:r w:rsidRPr="00A13D4C">
          <w:rPr>
            <w:rStyle w:val="Hyperlink"/>
            <w:noProof/>
          </w:rPr>
          <w:t>Figure 46 - Hourly Error Distribution for the ANN Forecaster – Ottawa Dataset</w:t>
        </w:r>
        <w:r>
          <w:rPr>
            <w:noProof/>
            <w:webHidden/>
          </w:rPr>
          <w:tab/>
        </w:r>
        <w:r>
          <w:rPr>
            <w:noProof/>
            <w:webHidden/>
          </w:rPr>
          <w:fldChar w:fldCharType="begin"/>
        </w:r>
        <w:r>
          <w:rPr>
            <w:noProof/>
            <w:webHidden/>
          </w:rPr>
          <w:instrText xml:space="preserve"> PAGEREF _Toc88406078 \h </w:instrText>
        </w:r>
        <w:r>
          <w:rPr>
            <w:noProof/>
            <w:webHidden/>
          </w:rPr>
        </w:r>
        <w:r>
          <w:rPr>
            <w:noProof/>
            <w:webHidden/>
          </w:rPr>
          <w:fldChar w:fldCharType="separate"/>
        </w:r>
        <w:r>
          <w:rPr>
            <w:noProof/>
            <w:webHidden/>
          </w:rPr>
          <w:t>77</w:t>
        </w:r>
        <w:r>
          <w:rPr>
            <w:noProof/>
            <w:webHidden/>
          </w:rPr>
          <w:fldChar w:fldCharType="end"/>
        </w:r>
      </w:hyperlink>
    </w:p>
    <w:p w14:paraId="356BC910" w14:textId="48F5C17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79" w:history="1">
        <w:r w:rsidRPr="00A13D4C">
          <w:rPr>
            <w:rStyle w:val="Hyperlink"/>
            <w:noProof/>
          </w:rPr>
          <w:t>Figure 47 - Hourly Error Distribution for the MLR Forecaster – Ottawa Dataset</w:t>
        </w:r>
        <w:r>
          <w:rPr>
            <w:noProof/>
            <w:webHidden/>
          </w:rPr>
          <w:tab/>
        </w:r>
        <w:r>
          <w:rPr>
            <w:noProof/>
            <w:webHidden/>
          </w:rPr>
          <w:fldChar w:fldCharType="begin"/>
        </w:r>
        <w:r>
          <w:rPr>
            <w:noProof/>
            <w:webHidden/>
          </w:rPr>
          <w:instrText xml:space="preserve"> PAGEREF _Toc88406079 \h </w:instrText>
        </w:r>
        <w:r>
          <w:rPr>
            <w:noProof/>
            <w:webHidden/>
          </w:rPr>
        </w:r>
        <w:r>
          <w:rPr>
            <w:noProof/>
            <w:webHidden/>
          </w:rPr>
          <w:fldChar w:fldCharType="separate"/>
        </w:r>
        <w:r>
          <w:rPr>
            <w:noProof/>
            <w:webHidden/>
          </w:rPr>
          <w:t>78</w:t>
        </w:r>
        <w:r>
          <w:rPr>
            <w:noProof/>
            <w:webHidden/>
          </w:rPr>
          <w:fldChar w:fldCharType="end"/>
        </w:r>
      </w:hyperlink>
    </w:p>
    <w:p w14:paraId="030D36B8" w14:textId="2672307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0" w:history="1">
        <w:r w:rsidRPr="00A13D4C">
          <w:rPr>
            <w:rStyle w:val="Hyperlink"/>
            <w:noProof/>
          </w:rPr>
          <w:t>Figure 48 - Hourly Error Distribution for the ARIMA Forecaster – Ottawa Dataset</w:t>
        </w:r>
        <w:r>
          <w:rPr>
            <w:noProof/>
            <w:webHidden/>
          </w:rPr>
          <w:tab/>
        </w:r>
        <w:r>
          <w:rPr>
            <w:noProof/>
            <w:webHidden/>
          </w:rPr>
          <w:fldChar w:fldCharType="begin"/>
        </w:r>
        <w:r>
          <w:rPr>
            <w:noProof/>
            <w:webHidden/>
          </w:rPr>
          <w:instrText xml:space="preserve"> PAGEREF _Toc88406080 \h </w:instrText>
        </w:r>
        <w:r>
          <w:rPr>
            <w:noProof/>
            <w:webHidden/>
          </w:rPr>
        </w:r>
        <w:r>
          <w:rPr>
            <w:noProof/>
            <w:webHidden/>
          </w:rPr>
          <w:fldChar w:fldCharType="separate"/>
        </w:r>
        <w:r>
          <w:rPr>
            <w:noProof/>
            <w:webHidden/>
          </w:rPr>
          <w:t>78</w:t>
        </w:r>
        <w:r>
          <w:rPr>
            <w:noProof/>
            <w:webHidden/>
          </w:rPr>
          <w:fldChar w:fldCharType="end"/>
        </w:r>
      </w:hyperlink>
    </w:p>
    <w:p w14:paraId="2CF8E465" w14:textId="7FE5C3F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1" w:history="1">
        <w:r w:rsidRPr="00A13D4C">
          <w:rPr>
            <w:rStyle w:val="Hyperlink"/>
            <w:noProof/>
          </w:rPr>
          <w:t>Figure 49 - Hourly Error Distribution for the SNF Forecaster – Ottawa Dataset</w:t>
        </w:r>
        <w:r>
          <w:rPr>
            <w:noProof/>
            <w:webHidden/>
          </w:rPr>
          <w:tab/>
        </w:r>
        <w:r>
          <w:rPr>
            <w:noProof/>
            <w:webHidden/>
          </w:rPr>
          <w:fldChar w:fldCharType="begin"/>
        </w:r>
        <w:r>
          <w:rPr>
            <w:noProof/>
            <w:webHidden/>
          </w:rPr>
          <w:instrText xml:space="preserve"> PAGEREF _Toc88406081 \h </w:instrText>
        </w:r>
        <w:r>
          <w:rPr>
            <w:noProof/>
            <w:webHidden/>
          </w:rPr>
        </w:r>
        <w:r>
          <w:rPr>
            <w:noProof/>
            <w:webHidden/>
          </w:rPr>
          <w:fldChar w:fldCharType="separate"/>
        </w:r>
        <w:r>
          <w:rPr>
            <w:noProof/>
            <w:webHidden/>
          </w:rPr>
          <w:t>79</w:t>
        </w:r>
        <w:r>
          <w:rPr>
            <w:noProof/>
            <w:webHidden/>
          </w:rPr>
          <w:fldChar w:fldCharType="end"/>
        </w:r>
      </w:hyperlink>
    </w:p>
    <w:p w14:paraId="635ECF55" w14:textId="37FE7EE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2" w:history="1">
        <w:r w:rsidRPr="00A13D4C">
          <w:rPr>
            <w:rStyle w:val="Hyperlink"/>
            <w:noProof/>
          </w:rPr>
          <w:t>Figure 50 - The Weekly Average Demand for Each Day – Ottawa Dataset</w:t>
        </w:r>
        <w:r>
          <w:rPr>
            <w:noProof/>
            <w:webHidden/>
          </w:rPr>
          <w:tab/>
        </w:r>
        <w:r>
          <w:rPr>
            <w:noProof/>
            <w:webHidden/>
          </w:rPr>
          <w:fldChar w:fldCharType="begin"/>
        </w:r>
        <w:r>
          <w:rPr>
            <w:noProof/>
            <w:webHidden/>
          </w:rPr>
          <w:instrText xml:space="preserve"> PAGEREF _Toc88406082 \h </w:instrText>
        </w:r>
        <w:r>
          <w:rPr>
            <w:noProof/>
            <w:webHidden/>
          </w:rPr>
        </w:r>
        <w:r>
          <w:rPr>
            <w:noProof/>
            <w:webHidden/>
          </w:rPr>
          <w:fldChar w:fldCharType="separate"/>
        </w:r>
        <w:r>
          <w:rPr>
            <w:noProof/>
            <w:webHidden/>
          </w:rPr>
          <w:t>80</w:t>
        </w:r>
        <w:r>
          <w:rPr>
            <w:noProof/>
            <w:webHidden/>
          </w:rPr>
          <w:fldChar w:fldCharType="end"/>
        </w:r>
      </w:hyperlink>
    </w:p>
    <w:p w14:paraId="4744DC26" w14:textId="5DAA05A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3" w:history="1">
        <w:r w:rsidRPr="00A13D4C">
          <w:rPr>
            <w:rStyle w:val="Hyperlink"/>
            <w:noProof/>
          </w:rPr>
          <w:t>Figure 51 - Daily MAPE for the Forecasters – Ottawa Dataset</w:t>
        </w:r>
        <w:r>
          <w:rPr>
            <w:noProof/>
            <w:webHidden/>
          </w:rPr>
          <w:tab/>
        </w:r>
        <w:r>
          <w:rPr>
            <w:noProof/>
            <w:webHidden/>
          </w:rPr>
          <w:fldChar w:fldCharType="begin"/>
        </w:r>
        <w:r>
          <w:rPr>
            <w:noProof/>
            <w:webHidden/>
          </w:rPr>
          <w:instrText xml:space="preserve"> PAGEREF _Toc88406083 \h </w:instrText>
        </w:r>
        <w:r>
          <w:rPr>
            <w:noProof/>
            <w:webHidden/>
          </w:rPr>
        </w:r>
        <w:r>
          <w:rPr>
            <w:noProof/>
            <w:webHidden/>
          </w:rPr>
          <w:fldChar w:fldCharType="separate"/>
        </w:r>
        <w:r>
          <w:rPr>
            <w:noProof/>
            <w:webHidden/>
          </w:rPr>
          <w:t>81</w:t>
        </w:r>
        <w:r>
          <w:rPr>
            <w:noProof/>
            <w:webHidden/>
          </w:rPr>
          <w:fldChar w:fldCharType="end"/>
        </w:r>
      </w:hyperlink>
    </w:p>
    <w:p w14:paraId="37BE89B4" w14:textId="7F294690"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4" w:history="1">
        <w:r w:rsidRPr="00A13D4C">
          <w:rPr>
            <w:rStyle w:val="Hyperlink"/>
            <w:noProof/>
          </w:rPr>
          <w:t>Figure 52 - Daily Error Distribution for the CNN Forecaster – Ottawa Dataset</w:t>
        </w:r>
        <w:r>
          <w:rPr>
            <w:noProof/>
            <w:webHidden/>
          </w:rPr>
          <w:tab/>
        </w:r>
        <w:r>
          <w:rPr>
            <w:noProof/>
            <w:webHidden/>
          </w:rPr>
          <w:fldChar w:fldCharType="begin"/>
        </w:r>
        <w:r>
          <w:rPr>
            <w:noProof/>
            <w:webHidden/>
          </w:rPr>
          <w:instrText xml:space="preserve"> PAGEREF _Toc88406084 \h </w:instrText>
        </w:r>
        <w:r>
          <w:rPr>
            <w:noProof/>
            <w:webHidden/>
          </w:rPr>
        </w:r>
        <w:r>
          <w:rPr>
            <w:noProof/>
            <w:webHidden/>
          </w:rPr>
          <w:fldChar w:fldCharType="separate"/>
        </w:r>
        <w:r>
          <w:rPr>
            <w:noProof/>
            <w:webHidden/>
          </w:rPr>
          <w:t>81</w:t>
        </w:r>
        <w:r>
          <w:rPr>
            <w:noProof/>
            <w:webHidden/>
          </w:rPr>
          <w:fldChar w:fldCharType="end"/>
        </w:r>
      </w:hyperlink>
    </w:p>
    <w:p w14:paraId="23B58773" w14:textId="64BF83D1"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5" w:history="1">
        <w:r w:rsidRPr="00A13D4C">
          <w:rPr>
            <w:rStyle w:val="Hyperlink"/>
            <w:noProof/>
          </w:rPr>
          <w:t>Figure 53 - Daily Error Distribution for the LSTM Forecaster – Ottawa Dataset</w:t>
        </w:r>
        <w:r>
          <w:rPr>
            <w:noProof/>
            <w:webHidden/>
          </w:rPr>
          <w:tab/>
        </w:r>
        <w:r>
          <w:rPr>
            <w:noProof/>
            <w:webHidden/>
          </w:rPr>
          <w:fldChar w:fldCharType="begin"/>
        </w:r>
        <w:r>
          <w:rPr>
            <w:noProof/>
            <w:webHidden/>
          </w:rPr>
          <w:instrText xml:space="preserve"> PAGEREF _Toc88406085 \h </w:instrText>
        </w:r>
        <w:r>
          <w:rPr>
            <w:noProof/>
            <w:webHidden/>
          </w:rPr>
        </w:r>
        <w:r>
          <w:rPr>
            <w:noProof/>
            <w:webHidden/>
          </w:rPr>
          <w:fldChar w:fldCharType="separate"/>
        </w:r>
        <w:r>
          <w:rPr>
            <w:noProof/>
            <w:webHidden/>
          </w:rPr>
          <w:t>82</w:t>
        </w:r>
        <w:r>
          <w:rPr>
            <w:noProof/>
            <w:webHidden/>
          </w:rPr>
          <w:fldChar w:fldCharType="end"/>
        </w:r>
      </w:hyperlink>
    </w:p>
    <w:p w14:paraId="0619FE14" w14:textId="1FEFE8F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6" w:history="1">
        <w:r w:rsidRPr="00A13D4C">
          <w:rPr>
            <w:rStyle w:val="Hyperlink"/>
            <w:noProof/>
          </w:rPr>
          <w:t>Figure 54 - Daily Error Distribution for the ANN Forecaster – Ottawa Dataset</w:t>
        </w:r>
        <w:r>
          <w:rPr>
            <w:noProof/>
            <w:webHidden/>
          </w:rPr>
          <w:tab/>
        </w:r>
        <w:r>
          <w:rPr>
            <w:noProof/>
            <w:webHidden/>
          </w:rPr>
          <w:fldChar w:fldCharType="begin"/>
        </w:r>
        <w:r>
          <w:rPr>
            <w:noProof/>
            <w:webHidden/>
          </w:rPr>
          <w:instrText xml:space="preserve"> PAGEREF _Toc88406086 \h </w:instrText>
        </w:r>
        <w:r>
          <w:rPr>
            <w:noProof/>
            <w:webHidden/>
          </w:rPr>
        </w:r>
        <w:r>
          <w:rPr>
            <w:noProof/>
            <w:webHidden/>
          </w:rPr>
          <w:fldChar w:fldCharType="separate"/>
        </w:r>
        <w:r>
          <w:rPr>
            <w:noProof/>
            <w:webHidden/>
          </w:rPr>
          <w:t>82</w:t>
        </w:r>
        <w:r>
          <w:rPr>
            <w:noProof/>
            <w:webHidden/>
          </w:rPr>
          <w:fldChar w:fldCharType="end"/>
        </w:r>
      </w:hyperlink>
    </w:p>
    <w:p w14:paraId="2E34FAB1" w14:textId="7657E635"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7" w:history="1">
        <w:r w:rsidRPr="00A13D4C">
          <w:rPr>
            <w:rStyle w:val="Hyperlink"/>
            <w:noProof/>
          </w:rPr>
          <w:t>Figure 55 - Daily Error Distribution for the MLR Forecaster – Ottawa Dataset</w:t>
        </w:r>
        <w:r>
          <w:rPr>
            <w:noProof/>
            <w:webHidden/>
          </w:rPr>
          <w:tab/>
        </w:r>
        <w:r>
          <w:rPr>
            <w:noProof/>
            <w:webHidden/>
          </w:rPr>
          <w:fldChar w:fldCharType="begin"/>
        </w:r>
        <w:r>
          <w:rPr>
            <w:noProof/>
            <w:webHidden/>
          </w:rPr>
          <w:instrText xml:space="preserve"> PAGEREF _Toc88406087 \h </w:instrText>
        </w:r>
        <w:r>
          <w:rPr>
            <w:noProof/>
            <w:webHidden/>
          </w:rPr>
        </w:r>
        <w:r>
          <w:rPr>
            <w:noProof/>
            <w:webHidden/>
          </w:rPr>
          <w:fldChar w:fldCharType="separate"/>
        </w:r>
        <w:r>
          <w:rPr>
            <w:noProof/>
            <w:webHidden/>
          </w:rPr>
          <w:t>83</w:t>
        </w:r>
        <w:r>
          <w:rPr>
            <w:noProof/>
            <w:webHidden/>
          </w:rPr>
          <w:fldChar w:fldCharType="end"/>
        </w:r>
      </w:hyperlink>
    </w:p>
    <w:p w14:paraId="41821F55" w14:textId="65E805C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8" w:history="1">
        <w:r w:rsidRPr="00A13D4C">
          <w:rPr>
            <w:rStyle w:val="Hyperlink"/>
            <w:noProof/>
          </w:rPr>
          <w:t>Figure 56 - Daily Error Distribution for the ARIMA Forecaster – Ottawa Dataset</w:t>
        </w:r>
        <w:r>
          <w:rPr>
            <w:noProof/>
            <w:webHidden/>
          </w:rPr>
          <w:tab/>
        </w:r>
        <w:r>
          <w:rPr>
            <w:noProof/>
            <w:webHidden/>
          </w:rPr>
          <w:fldChar w:fldCharType="begin"/>
        </w:r>
        <w:r>
          <w:rPr>
            <w:noProof/>
            <w:webHidden/>
          </w:rPr>
          <w:instrText xml:space="preserve"> PAGEREF _Toc88406088 \h </w:instrText>
        </w:r>
        <w:r>
          <w:rPr>
            <w:noProof/>
            <w:webHidden/>
          </w:rPr>
        </w:r>
        <w:r>
          <w:rPr>
            <w:noProof/>
            <w:webHidden/>
          </w:rPr>
          <w:fldChar w:fldCharType="separate"/>
        </w:r>
        <w:r>
          <w:rPr>
            <w:noProof/>
            <w:webHidden/>
          </w:rPr>
          <w:t>83</w:t>
        </w:r>
        <w:r>
          <w:rPr>
            <w:noProof/>
            <w:webHidden/>
          </w:rPr>
          <w:fldChar w:fldCharType="end"/>
        </w:r>
      </w:hyperlink>
    </w:p>
    <w:p w14:paraId="37F8E136" w14:textId="263B28E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89" w:history="1">
        <w:r w:rsidRPr="00A13D4C">
          <w:rPr>
            <w:rStyle w:val="Hyperlink"/>
            <w:noProof/>
          </w:rPr>
          <w:t>Figure 57 - Daily Error Distribution for the SNF Forecaster – Ottawa Dataset</w:t>
        </w:r>
        <w:r>
          <w:rPr>
            <w:noProof/>
            <w:webHidden/>
          </w:rPr>
          <w:tab/>
        </w:r>
        <w:r>
          <w:rPr>
            <w:noProof/>
            <w:webHidden/>
          </w:rPr>
          <w:fldChar w:fldCharType="begin"/>
        </w:r>
        <w:r>
          <w:rPr>
            <w:noProof/>
            <w:webHidden/>
          </w:rPr>
          <w:instrText xml:space="preserve"> PAGEREF _Toc88406089 \h </w:instrText>
        </w:r>
        <w:r>
          <w:rPr>
            <w:noProof/>
            <w:webHidden/>
          </w:rPr>
        </w:r>
        <w:r>
          <w:rPr>
            <w:noProof/>
            <w:webHidden/>
          </w:rPr>
          <w:fldChar w:fldCharType="separate"/>
        </w:r>
        <w:r>
          <w:rPr>
            <w:noProof/>
            <w:webHidden/>
          </w:rPr>
          <w:t>84</w:t>
        </w:r>
        <w:r>
          <w:rPr>
            <w:noProof/>
            <w:webHidden/>
          </w:rPr>
          <w:fldChar w:fldCharType="end"/>
        </w:r>
      </w:hyperlink>
    </w:p>
    <w:p w14:paraId="61E4AC95" w14:textId="412AB81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0" w:history="1">
        <w:r w:rsidRPr="00A13D4C">
          <w:rPr>
            <w:rStyle w:val="Hyperlink"/>
            <w:noProof/>
          </w:rPr>
          <w:t>Figure 58 - The Monthly Average Demand for Each Month – Ottawa Dataset</w:t>
        </w:r>
        <w:r>
          <w:rPr>
            <w:noProof/>
            <w:webHidden/>
          </w:rPr>
          <w:tab/>
        </w:r>
        <w:r>
          <w:rPr>
            <w:noProof/>
            <w:webHidden/>
          </w:rPr>
          <w:fldChar w:fldCharType="begin"/>
        </w:r>
        <w:r>
          <w:rPr>
            <w:noProof/>
            <w:webHidden/>
          </w:rPr>
          <w:instrText xml:space="preserve"> PAGEREF _Toc88406090 \h </w:instrText>
        </w:r>
        <w:r>
          <w:rPr>
            <w:noProof/>
            <w:webHidden/>
          </w:rPr>
        </w:r>
        <w:r>
          <w:rPr>
            <w:noProof/>
            <w:webHidden/>
          </w:rPr>
          <w:fldChar w:fldCharType="separate"/>
        </w:r>
        <w:r>
          <w:rPr>
            <w:noProof/>
            <w:webHidden/>
          </w:rPr>
          <w:t>85</w:t>
        </w:r>
        <w:r>
          <w:rPr>
            <w:noProof/>
            <w:webHidden/>
          </w:rPr>
          <w:fldChar w:fldCharType="end"/>
        </w:r>
      </w:hyperlink>
    </w:p>
    <w:p w14:paraId="1CBDB369" w14:textId="2616C1C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1" w:history="1">
        <w:r w:rsidRPr="00A13D4C">
          <w:rPr>
            <w:rStyle w:val="Hyperlink"/>
            <w:noProof/>
          </w:rPr>
          <w:t>Figure 59 - Monthly MAPE for Each Forecaster – Ottawa Dataset</w:t>
        </w:r>
        <w:r>
          <w:rPr>
            <w:noProof/>
            <w:webHidden/>
          </w:rPr>
          <w:tab/>
        </w:r>
        <w:r>
          <w:rPr>
            <w:noProof/>
            <w:webHidden/>
          </w:rPr>
          <w:fldChar w:fldCharType="begin"/>
        </w:r>
        <w:r>
          <w:rPr>
            <w:noProof/>
            <w:webHidden/>
          </w:rPr>
          <w:instrText xml:space="preserve"> PAGEREF _Toc88406091 \h </w:instrText>
        </w:r>
        <w:r>
          <w:rPr>
            <w:noProof/>
            <w:webHidden/>
          </w:rPr>
        </w:r>
        <w:r>
          <w:rPr>
            <w:noProof/>
            <w:webHidden/>
          </w:rPr>
          <w:fldChar w:fldCharType="separate"/>
        </w:r>
        <w:r>
          <w:rPr>
            <w:noProof/>
            <w:webHidden/>
          </w:rPr>
          <w:t>85</w:t>
        </w:r>
        <w:r>
          <w:rPr>
            <w:noProof/>
            <w:webHidden/>
          </w:rPr>
          <w:fldChar w:fldCharType="end"/>
        </w:r>
      </w:hyperlink>
    </w:p>
    <w:p w14:paraId="34989079" w14:textId="57281E35"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2" w:history="1">
        <w:r w:rsidRPr="00A13D4C">
          <w:rPr>
            <w:rStyle w:val="Hyperlink"/>
            <w:noProof/>
          </w:rPr>
          <w:t>Figure 60 - Monthly Error Distribution for CNN Forecaster – Ottawa Dataset</w:t>
        </w:r>
        <w:r>
          <w:rPr>
            <w:noProof/>
            <w:webHidden/>
          </w:rPr>
          <w:tab/>
        </w:r>
        <w:r>
          <w:rPr>
            <w:noProof/>
            <w:webHidden/>
          </w:rPr>
          <w:fldChar w:fldCharType="begin"/>
        </w:r>
        <w:r>
          <w:rPr>
            <w:noProof/>
            <w:webHidden/>
          </w:rPr>
          <w:instrText xml:space="preserve"> PAGEREF _Toc88406092 \h </w:instrText>
        </w:r>
        <w:r>
          <w:rPr>
            <w:noProof/>
            <w:webHidden/>
          </w:rPr>
        </w:r>
        <w:r>
          <w:rPr>
            <w:noProof/>
            <w:webHidden/>
          </w:rPr>
          <w:fldChar w:fldCharType="separate"/>
        </w:r>
        <w:r>
          <w:rPr>
            <w:noProof/>
            <w:webHidden/>
          </w:rPr>
          <w:t>86</w:t>
        </w:r>
        <w:r>
          <w:rPr>
            <w:noProof/>
            <w:webHidden/>
          </w:rPr>
          <w:fldChar w:fldCharType="end"/>
        </w:r>
      </w:hyperlink>
    </w:p>
    <w:p w14:paraId="5BEB36D1" w14:textId="59876C2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3" w:history="1">
        <w:r w:rsidRPr="00A13D4C">
          <w:rPr>
            <w:rStyle w:val="Hyperlink"/>
            <w:noProof/>
          </w:rPr>
          <w:t>Figure 61 - Monthly Error Distribution for LSTM Forecaster – Ottawa Dataset</w:t>
        </w:r>
        <w:r>
          <w:rPr>
            <w:noProof/>
            <w:webHidden/>
          </w:rPr>
          <w:tab/>
        </w:r>
        <w:r>
          <w:rPr>
            <w:noProof/>
            <w:webHidden/>
          </w:rPr>
          <w:fldChar w:fldCharType="begin"/>
        </w:r>
        <w:r>
          <w:rPr>
            <w:noProof/>
            <w:webHidden/>
          </w:rPr>
          <w:instrText xml:space="preserve"> PAGEREF _Toc88406093 \h </w:instrText>
        </w:r>
        <w:r>
          <w:rPr>
            <w:noProof/>
            <w:webHidden/>
          </w:rPr>
        </w:r>
        <w:r>
          <w:rPr>
            <w:noProof/>
            <w:webHidden/>
          </w:rPr>
          <w:fldChar w:fldCharType="separate"/>
        </w:r>
        <w:r>
          <w:rPr>
            <w:noProof/>
            <w:webHidden/>
          </w:rPr>
          <w:t>86</w:t>
        </w:r>
        <w:r>
          <w:rPr>
            <w:noProof/>
            <w:webHidden/>
          </w:rPr>
          <w:fldChar w:fldCharType="end"/>
        </w:r>
      </w:hyperlink>
    </w:p>
    <w:p w14:paraId="69A2C6FE" w14:textId="0F44155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4" w:history="1">
        <w:r w:rsidRPr="00A13D4C">
          <w:rPr>
            <w:rStyle w:val="Hyperlink"/>
            <w:noProof/>
          </w:rPr>
          <w:t>Figure 62 - Monthly Error Distribution for ANN Forecaster – Ottawa Dataset</w:t>
        </w:r>
        <w:r>
          <w:rPr>
            <w:noProof/>
            <w:webHidden/>
          </w:rPr>
          <w:tab/>
        </w:r>
        <w:r>
          <w:rPr>
            <w:noProof/>
            <w:webHidden/>
          </w:rPr>
          <w:fldChar w:fldCharType="begin"/>
        </w:r>
        <w:r>
          <w:rPr>
            <w:noProof/>
            <w:webHidden/>
          </w:rPr>
          <w:instrText xml:space="preserve"> PAGEREF _Toc88406094 \h </w:instrText>
        </w:r>
        <w:r>
          <w:rPr>
            <w:noProof/>
            <w:webHidden/>
          </w:rPr>
        </w:r>
        <w:r>
          <w:rPr>
            <w:noProof/>
            <w:webHidden/>
          </w:rPr>
          <w:fldChar w:fldCharType="separate"/>
        </w:r>
        <w:r>
          <w:rPr>
            <w:noProof/>
            <w:webHidden/>
          </w:rPr>
          <w:t>87</w:t>
        </w:r>
        <w:r>
          <w:rPr>
            <w:noProof/>
            <w:webHidden/>
          </w:rPr>
          <w:fldChar w:fldCharType="end"/>
        </w:r>
      </w:hyperlink>
    </w:p>
    <w:p w14:paraId="24B8DAA9" w14:textId="2F9B1B5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5" w:history="1">
        <w:r w:rsidRPr="00A13D4C">
          <w:rPr>
            <w:rStyle w:val="Hyperlink"/>
            <w:noProof/>
          </w:rPr>
          <w:t>Figure 63 - Monthly Error Distribution for MLR Forecaster – Ottawa Dataset</w:t>
        </w:r>
        <w:r>
          <w:rPr>
            <w:noProof/>
            <w:webHidden/>
          </w:rPr>
          <w:tab/>
        </w:r>
        <w:r>
          <w:rPr>
            <w:noProof/>
            <w:webHidden/>
          </w:rPr>
          <w:fldChar w:fldCharType="begin"/>
        </w:r>
        <w:r>
          <w:rPr>
            <w:noProof/>
            <w:webHidden/>
          </w:rPr>
          <w:instrText xml:space="preserve"> PAGEREF _Toc88406095 \h </w:instrText>
        </w:r>
        <w:r>
          <w:rPr>
            <w:noProof/>
            <w:webHidden/>
          </w:rPr>
        </w:r>
        <w:r>
          <w:rPr>
            <w:noProof/>
            <w:webHidden/>
          </w:rPr>
          <w:fldChar w:fldCharType="separate"/>
        </w:r>
        <w:r>
          <w:rPr>
            <w:noProof/>
            <w:webHidden/>
          </w:rPr>
          <w:t>87</w:t>
        </w:r>
        <w:r>
          <w:rPr>
            <w:noProof/>
            <w:webHidden/>
          </w:rPr>
          <w:fldChar w:fldCharType="end"/>
        </w:r>
      </w:hyperlink>
    </w:p>
    <w:p w14:paraId="62A95DCF" w14:textId="35B99B9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6" w:history="1">
        <w:r w:rsidRPr="00A13D4C">
          <w:rPr>
            <w:rStyle w:val="Hyperlink"/>
            <w:noProof/>
          </w:rPr>
          <w:t>Figure 64 - Monthly Error Distribution for ARIMA Forecaster – Ottawa Dataset</w:t>
        </w:r>
        <w:r>
          <w:rPr>
            <w:noProof/>
            <w:webHidden/>
          </w:rPr>
          <w:tab/>
        </w:r>
        <w:r>
          <w:rPr>
            <w:noProof/>
            <w:webHidden/>
          </w:rPr>
          <w:fldChar w:fldCharType="begin"/>
        </w:r>
        <w:r>
          <w:rPr>
            <w:noProof/>
            <w:webHidden/>
          </w:rPr>
          <w:instrText xml:space="preserve"> PAGEREF _Toc88406096 \h </w:instrText>
        </w:r>
        <w:r>
          <w:rPr>
            <w:noProof/>
            <w:webHidden/>
          </w:rPr>
        </w:r>
        <w:r>
          <w:rPr>
            <w:noProof/>
            <w:webHidden/>
          </w:rPr>
          <w:fldChar w:fldCharType="separate"/>
        </w:r>
        <w:r>
          <w:rPr>
            <w:noProof/>
            <w:webHidden/>
          </w:rPr>
          <w:t>88</w:t>
        </w:r>
        <w:r>
          <w:rPr>
            <w:noProof/>
            <w:webHidden/>
          </w:rPr>
          <w:fldChar w:fldCharType="end"/>
        </w:r>
      </w:hyperlink>
    </w:p>
    <w:p w14:paraId="1680B4EE" w14:textId="042726C0"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7" w:history="1">
        <w:r w:rsidRPr="00A13D4C">
          <w:rPr>
            <w:rStyle w:val="Hyperlink"/>
            <w:noProof/>
          </w:rPr>
          <w:t>Figure 65 - Monthly Error Distribution for SNF Forecaster – Ottawa Dataset</w:t>
        </w:r>
        <w:r>
          <w:rPr>
            <w:noProof/>
            <w:webHidden/>
          </w:rPr>
          <w:tab/>
        </w:r>
        <w:r>
          <w:rPr>
            <w:noProof/>
            <w:webHidden/>
          </w:rPr>
          <w:fldChar w:fldCharType="begin"/>
        </w:r>
        <w:r>
          <w:rPr>
            <w:noProof/>
            <w:webHidden/>
          </w:rPr>
          <w:instrText xml:space="preserve"> PAGEREF _Toc88406097 \h </w:instrText>
        </w:r>
        <w:r>
          <w:rPr>
            <w:noProof/>
            <w:webHidden/>
          </w:rPr>
        </w:r>
        <w:r>
          <w:rPr>
            <w:noProof/>
            <w:webHidden/>
          </w:rPr>
          <w:fldChar w:fldCharType="separate"/>
        </w:r>
        <w:r>
          <w:rPr>
            <w:noProof/>
            <w:webHidden/>
          </w:rPr>
          <w:t>88</w:t>
        </w:r>
        <w:r>
          <w:rPr>
            <w:noProof/>
            <w:webHidden/>
          </w:rPr>
          <w:fldChar w:fldCharType="end"/>
        </w:r>
      </w:hyperlink>
    </w:p>
    <w:p w14:paraId="62A9C30F" w14:textId="2E19CBFE"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8" w:history="1">
        <w:r w:rsidRPr="00A13D4C">
          <w:rPr>
            <w:rStyle w:val="Hyperlink"/>
            <w:noProof/>
          </w:rPr>
          <w:t>Figure 66 - Scatter Plot of Load Demand versus Temperature – Ottawa Dataset</w:t>
        </w:r>
        <w:r>
          <w:rPr>
            <w:noProof/>
            <w:webHidden/>
          </w:rPr>
          <w:tab/>
        </w:r>
        <w:r>
          <w:rPr>
            <w:noProof/>
            <w:webHidden/>
          </w:rPr>
          <w:fldChar w:fldCharType="begin"/>
        </w:r>
        <w:r>
          <w:rPr>
            <w:noProof/>
            <w:webHidden/>
          </w:rPr>
          <w:instrText xml:space="preserve"> PAGEREF _Toc88406098 \h </w:instrText>
        </w:r>
        <w:r>
          <w:rPr>
            <w:noProof/>
            <w:webHidden/>
          </w:rPr>
        </w:r>
        <w:r>
          <w:rPr>
            <w:noProof/>
            <w:webHidden/>
          </w:rPr>
          <w:fldChar w:fldCharType="separate"/>
        </w:r>
        <w:r>
          <w:rPr>
            <w:noProof/>
            <w:webHidden/>
          </w:rPr>
          <w:t>91</w:t>
        </w:r>
        <w:r>
          <w:rPr>
            <w:noProof/>
            <w:webHidden/>
          </w:rPr>
          <w:fldChar w:fldCharType="end"/>
        </w:r>
      </w:hyperlink>
    </w:p>
    <w:p w14:paraId="25AD03EC" w14:textId="6737320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099" w:history="1">
        <w:r w:rsidRPr="00A13D4C">
          <w:rPr>
            <w:rStyle w:val="Hyperlink"/>
            <w:noProof/>
          </w:rPr>
          <w:t>Figure 67 - The Hourly Average Demand for Each Hour – Saint John Dataset</w:t>
        </w:r>
        <w:r>
          <w:rPr>
            <w:noProof/>
            <w:webHidden/>
          </w:rPr>
          <w:tab/>
        </w:r>
        <w:r>
          <w:rPr>
            <w:noProof/>
            <w:webHidden/>
          </w:rPr>
          <w:fldChar w:fldCharType="begin"/>
        </w:r>
        <w:r>
          <w:rPr>
            <w:noProof/>
            <w:webHidden/>
          </w:rPr>
          <w:instrText xml:space="preserve"> PAGEREF _Toc88406099 \h </w:instrText>
        </w:r>
        <w:r>
          <w:rPr>
            <w:noProof/>
            <w:webHidden/>
          </w:rPr>
        </w:r>
        <w:r>
          <w:rPr>
            <w:noProof/>
            <w:webHidden/>
          </w:rPr>
          <w:fldChar w:fldCharType="separate"/>
        </w:r>
        <w:r>
          <w:rPr>
            <w:noProof/>
            <w:webHidden/>
          </w:rPr>
          <w:t>92</w:t>
        </w:r>
        <w:r>
          <w:rPr>
            <w:noProof/>
            <w:webHidden/>
          </w:rPr>
          <w:fldChar w:fldCharType="end"/>
        </w:r>
      </w:hyperlink>
    </w:p>
    <w:p w14:paraId="797C36AB" w14:textId="47070B8F"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0" w:history="1">
        <w:r w:rsidRPr="00A13D4C">
          <w:rPr>
            <w:rStyle w:val="Hyperlink"/>
            <w:noProof/>
          </w:rPr>
          <w:t>Figure 68 - Hourly MAPE for the Forecasters – Saint John Dataset</w:t>
        </w:r>
        <w:r>
          <w:rPr>
            <w:noProof/>
            <w:webHidden/>
          </w:rPr>
          <w:tab/>
        </w:r>
        <w:r>
          <w:rPr>
            <w:noProof/>
            <w:webHidden/>
          </w:rPr>
          <w:fldChar w:fldCharType="begin"/>
        </w:r>
        <w:r>
          <w:rPr>
            <w:noProof/>
            <w:webHidden/>
          </w:rPr>
          <w:instrText xml:space="preserve"> PAGEREF _Toc88406100 \h </w:instrText>
        </w:r>
        <w:r>
          <w:rPr>
            <w:noProof/>
            <w:webHidden/>
          </w:rPr>
        </w:r>
        <w:r>
          <w:rPr>
            <w:noProof/>
            <w:webHidden/>
          </w:rPr>
          <w:fldChar w:fldCharType="separate"/>
        </w:r>
        <w:r>
          <w:rPr>
            <w:noProof/>
            <w:webHidden/>
          </w:rPr>
          <w:t>93</w:t>
        </w:r>
        <w:r>
          <w:rPr>
            <w:noProof/>
            <w:webHidden/>
          </w:rPr>
          <w:fldChar w:fldCharType="end"/>
        </w:r>
      </w:hyperlink>
    </w:p>
    <w:p w14:paraId="2D4A3855" w14:textId="29CEBC8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1" w:history="1">
        <w:r w:rsidRPr="00A13D4C">
          <w:rPr>
            <w:rStyle w:val="Hyperlink"/>
            <w:noProof/>
          </w:rPr>
          <w:t>Figure 69 - Hourly Error Distribution for the CNN Forecaster – Saint John Dataset</w:t>
        </w:r>
        <w:r>
          <w:rPr>
            <w:noProof/>
            <w:webHidden/>
          </w:rPr>
          <w:tab/>
        </w:r>
        <w:r>
          <w:rPr>
            <w:noProof/>
            <w:webHidden/>
          </w:rPr>
          <w:fldChar w:fldCharType="begin"/>
        </w:r>
        <w:r>
          <w:rPr>
            <w:noProof/>
            <w:webHidden/>
          </w:rPr>
          <w:instrText xml:space="preserve"> PAGEREF _Toc88406101 \h </w:instrText>
        </w:r>
        <w:r>
          <w:rPr>
            <w:noProof/>
            <w:webHidden/>
          </w:rPr>
        </w:r>
        <w:r>
          <w:rPr>
            <w:noProof/>
            <w:webHidden/>
          </w:rPr>
          <w:fldChar w:fldCharType="separate"/>
        </w:r>
        <w:r>
          <w:rPr>
            <w:noProof/>
            <w:webHidden/>
          </w:rPr>
          <w:t>93</w:t>
        </w:r>
        <w:r>
          <w:rPr>
            <w:noProof/>
            <w:webHidden/>
          </w:rPr>
          <w:fldChar w:fldCharType="end"/>
        </w:r>
      </w:hyperlink>
    </w:p>
    <w:p w14:paraId="135FD240" w14:textId="0A4198E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2" w:history="1">
        <w:r w:rsidRPr="00A13D4C">
          <w:rPr>
            <w:rStyle w:val="Hyperlink"/>
            <w:noProof/>
          </w:rPr>
          <w:t>Figure 70 - Hourly Error Distribution for the LSTM Forecaster – Saint John Dataset</w:t>
        </w:r>
        <w:r>
          <w:rPr>
            <w:noProof/>
            <w:webHidden/>
          </w:rPr>
          <w:tab/>
        </w:r>
        <w:r>
          <w:rPr>
            <w:noProof/>
            <w:webHidden/>
          </w:rPr>
          <w:fldChar w:fldCharType="begin"/>
        </w:r>
        <w:r>
          <w:rPr>
            <w:noProof/>
            <w:webHidden/>
          </w:rPr>
          <w:instrText xml:space="preserve"> PAGEREF _Toc88406102 \h </w:instrText>
        </w:r>
        <w:r>
          <w:rPr>
            <w:noProof/>
            <w:webHidden/>
          </w:rPr>
        </w:r>
        <w:r>
          <w:rPr>
            <w:noProof/>
            <w:webHidden/>
          </w:rPr>
          <w:fldChar w:fldCharType="separate"/>
        </w:r>
        <w:r>
          <w:rPr>
            <w:noProof/>
            <w:webHidden/>
          </w:rPr>
          <w:t>94</w:t>
        </w:r>
        <w:r>
          <w:rPr>
            <w:noProof/>
            <w:webHidden/>
          </w:rPr>
          <w:fldChar w:fldCharType="end"/>
        </w:r>
      </w:hyperlink>
    </w:p>
    <w:p w14:paraId="5E118BA8" w14:textId="471DBA3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3" w:history="1">
        <w:r w:rsidRPr="00A13D4C">
          <w:rPr>
            <w:rStyle w:val="Hyperlink"/>
            <w:noProof/>
          </w:rPr>
          <w:t>Figure 71 - Hourly Error Distribution for the ANN Forecaster – Saint John Dataset</w:t>
        </w:r>
        <w:r>
          <w:rPr>
            <w:noProof/>
            <w:webHidden/>
          </w:rPr>
          <w:tab/>
        </w:r>
        <w:r>
          <w:rPr>
            <w:noProof/>
            <w:webHidden/>
          </w:rPr>
          <w:fldChar w:fldCharType="begin"/>
        </w:r>
        <w:r>
          <w:rPr>
            <w:noProof/>
            <w:webHidden/>
          </w:rPr>
          <w:instrText xml:space="preserve"> PAGEREF _Toc88406103 \h </w:instrText>
        </w:r>
        <w:r>
          <w:rPr>
            <w:noProof/>
            <w:webHidden/>
          </w:rPr>
        </w:r>
        <w:r>
          <w:rPr>
            <w:noProof/>
            <w:webHidden/>
          </w:rPr>
          <w:fldChar w:fldCharType="separate"/>
        </w:r>
        <w:r>
          <w:rPr>
            <w:noProof/>
            <w:webHidden/>
          </w:rPr>
          <w:t>94</w:t>
        </w:r>
        <w:r>
          <w:rPr>
            <w:noProof/>
            <w:webHidden/>
          </w:rPr>
          <w:fldChar w:fldCharType="end"/>
        </w:r>
      </w:hyperlink>
    </w:p>
    <w:p w14:paraId="6227A4E4" w14:textId="7428726A"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4" w:history="1">
        <w:r w:rsidRPr="00A13D4C">
          <w:rPr>
            <w:rStyle w:val="Hyperlink"/>
            <w:noProof/>
          </w:rPr>
          <w:t>Figure 72 - Hourly Error Distribution for the MLR Forecaster – Saint John Dataset</w:t>
        </w:r>
        <w:r>
          <w:rPr>
            <w:noProof/>
            <w:webHidden/>
          </w:rPr>
          <w:tab/>
        </w:r>
        <w:r>
          <w:rPr>
            <w:noProof/>
            <w:webHidden/>
          </w:rPr>
          <w:fldChar w:fldCharType="begin"/>
        </w:r>
        <w:r>
          <w:rPr>
            <w:noProof/>
            <w:webHidden/>
          </w:rPr>
          <w:instrText xml:space="preserve"> PAGEREF _Toc88406104 \h </w:instrText>
        </w:r>
        <w:r>
          <w:rPr>
            <w:noProof/>
            <w:webHidden/>
          </w:rPr>
        </w:r>
        <w:r>
          <w:rPr>
            <w:noProof/>
            <w:webHidden/>
          </w:rPr>
          <w:fldChar w:fldCharType="separate"/>
        </w:r>
        <w:r>
          <w:rPr>
            <w:noProof/>
            <w:webHidden/>
          </w:rPr>
          <w:t>95</w:t>
        </w:r>
        <w:r>
          <w:rPr>
            <w:noProof/>
            <w:webHidden/>
          </w:rPr>
          <w:fldChar w:fldCharType="end"/>
        </w:r>
      </w:hyperlink>
    </w:p>
    <w:p w14:paraId="25ED9825" w14:textId="3471654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5" w:history="1">
        <w:r w:rsidRPr="00A13D4C">
          <w:rPr>
            <w:rStyle w:val="Hyperlink"/>
            <w:noProof/>
          </w:rPr>
          <w:t>Figure 73 - Hourly Error Distribution for the ARIMA Forecaster – Saint John Dataset</w:t>
        </w:r>
        <w:r>
          <w:rPr>
            <w:noProof/>
            <w:webHidden/>
          </w:rPr>
          <w:tab/>
        </w:r>
        <w:r>
          <w:rPr>
            <w:noProof/>
            <w:webHidden/>
          </w:rPr>
          <w:fldChar w:fldCharType="begin"/>
        </w:r>
        <w:r>
          <w:rPr>
            <w:noProof/>
            <w:webHidden/>
          </w:rPr>
          <w:instrText xml:space="preserve"> PAGEREF _Toc88406105 \h </w:instrText>
        </w:r>
        <w:r>
          <w:rPr>
            <w:noProof/>
            <w:webHidden/>
          </w:rPr>
        </w:r>
        <w:r>
          <w:rPr>
            <w:noProof/>
            <w:webHidden/>
          </w:rPr>
          <w:fldChar w:fldCharType="separate"/>
        </w:r>
        <w:r>
          <w:rPr>
            <w:noProof/>
            <w:webHidden/>
          </w:rPr>
          <w:t>95</w:t>
        </w:r>
        <w:r>
          <w:rPr>
            <w:noProof/>
            <w:webHidden/>
          </w:rPr>
          <w:fldChar w:fldCharType="end"/>
        </w:r>
      </w:hyperlink>
    </w:p>
    <w:p w14:paraId="26F28AB3" w14:textId="0757225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6" w:history="1">
        <w:r w:rsidRPr="00A13D4C">
          <w:rPr>
            <w:rStyle w:val="Hyperlink"/>
            <w:noProof/>
          </w:rPr>
          <w:t>Figure 74 - Hourly Error Distribution for the SNF Forecaster – Saint John Dataset</w:t>
        </w:r>
        <w:r>
          <w:rPr>
            <w:noProof/>
            <w:webHidden/>
          </w:rPr>
          <w:tab/>
        </w:r>
        <w:r>
          <w:rPr>
            <w:noProof/>
            <w:webHidden/>
          </w:rPr>
          <w:fldChar w:fldCharType="begin"/>
        </w:r>
        <w:r>
          <w:rPr>
            <w:noProof/>
            <w:webHidden/>
          </w:rPr>
          <w:instrText xml:space="preserve"> PAGEREF _Toc88406106 \h </w:instrText>
        </w:r>
        <w:r>
          <w:rPr>
            <w:noProof/>
            <w:webHidden/>
          </w:rPr>
        </w:r>
        <w:r>
          <w:rPr>
            <w:noProof/>
            <w:webHidden/>
          </w:rPr>
          <w:fldChar w:fldCharType="separate"/>
        </w:r>
        <w:r>
          <w:rPr>
            <w:noProof/>
            <w:webHidden/>
          </w:rPr>
          <w:t>96</w:t>
        </w:r>
        <w:r>
          <w:rPr>
            <w:noProof/>
            <w:webHidden/>
          </w:rPr>
          <w:fldChar w:fldCharType="end"/>
        </w:r>
      </w:hyperlink>
    </w:p>
    <w:p w14:paraId="41BFC4E7" w14:textId="648468B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7" w:history="1">
        <w:r w:rsidRPr="00A13D4C">
          <w:rPr>
            <w:rStyle w:val="Hyperlink"/>
            <w:noProof/>
          </w:rPr>
          <w:t>Figure 75 - The Weekly Average Demand for Each Day – Saint John Dataset</w:t>
        </w:r>
        <w:r>
          <w:rPr>
            <w:noProof/>
            <w:webHidden/>
          </w:rPr>
          <w:tab/>
        </w:r>
        <w:r>
          <w:rPr>
            <w:noProof/>
            <w:webHidden/>
          </w:rPr>
          <w:fldChar w:fldCharType="begin"/>
        </w:r>
        <w:r>
          <w:rPr>
            <w:noProof/>
            <w:webHidden/>
          </w:rPr>
          <w:instrText xml:space="preserve"> PAGEREF _Toc88406107 \h </w:instrText>
        </w:r>
        <w:r>
          <w:rPr>
            <w:noProof/>
            <w:webHidden/>
          </w:rPr>
        </w:r>
        <w:r>
          <w:rPr>
            <w:noProof/>
            <w:webHidden/>
          </w:rPr>
          <w:fldChar w:fldCharType="separate"/>
        </w:r>
        <w:r>
          <w:rPr>
            <w:noProof/>
            <w:webHidden/>
          </w:rPr>
          <w:t>97</w:t>
        </w:r>
        <w:r>
          <w:rPr>
            <w:noProof/>
            <w:webHidden/>
          </w:rPr>
          <w:fldChar w:fldCharType="end"/>
        </w:r>
      </w:hyperlink>
    </w:p>
    <w:p w14:paraId="74F19D85" w14:textId="06EB9493"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8" w:history="1">
        <w:r w:rsidRPr="00A13D4C">
          <w:rPr>
            <w:rStyle w:val="Hyperlink"/>
            <w:noProof/>
          </w:rPr>
          <w:t>Figure 76 - Daily MAPE for the Forecasters – Saint John Dataset</w:t>
        </w:r>
        <w:r>
          <w:rPr>
            <w:noProof/>
            <w:webHidden/>
          </w:rPr>
          <w:tab/>
        </w:r>
        <w:r>
          <w:rPr>
            <w:noProof/>
            <w:webHidden/>
          </w:rPr>
          <w:fldChar w:fldCharType="begin"/>
        </w:r>
        <w:r>
          <w:rPr>
            <w:noProof/>
            <w:webHidden/>
          </w:rPr>
          <w:instrText xml:space="preserve"> PAGEREF _Toc88406108 \h </w:instrText>
        </w:r>
        <w:r>
          <w:rPr>
            <w:noProof/>
            <w:webHidden/>
          </w:rPr>
        </w:r>
        <w:r>
          <w:rPr>
            <w:noProof/>
            <w:webHidden/>
          </w:rPr>
          <w:fldChar w:fldCharType="separate"/>
        </w:r>
        <w:r>
          <w:rPr>
            <w:noProof/>
            <w:webHidden/>
          </w:rPr>
          <w:t>98</w:t>
        </w:r>
        <w:r>
          <w:rPr>
            <w:noProof/>
            <w:webHidden/>
          </w:rPr>
          <w:fldChar w:fldCharType="end"/>
        </w:r>
      </w:hyperlink>
    </w:p>
    <w:p w14:paraId="7434DBB8" w14:textId="3236B7E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09" w:history="1">
        <w:r w:rsidRPr="00A13D4C">
          <w:rPr>
            <w:rStyle w:val="Hyperlink"/>
            <w:noProof/>
          </w:rPr>
          <w:t>Figure 77 - Daily Error Distribution for the CNN Forecaster – Saint John Dataset</w:t>
        </w:r>
        <w:r>
          <w:rPr>
            <w:noProof/>
            <w:webHidden/>
          </w:rPr>
          <w:tab/>
        </w:r>
        <w:r>
          <w:rPr>
            <w:noProof/>
            <w:webHidden/>
          </w:rPr>
          <w:fldChar w:fldCharType="begin"/>
        </w:r>
        <w:r>
          <w:rPr>
            <w:noProof/>
            <w:webHidden/>
          </w:rPr>
          <w:instrText xml:space="preserve"> PAGEREF _Toc88406109 \h </w:instrText>
        </w:r>
        <w:r>
          <w:rPr>
            <w:noProof/>
            <w:webHidden/>
          </w:rPr>
        </w:r>
        <w:r>
          <w:rPr>
            <w:noProof/>
            <w:webHidden/>
          </w:rPr>
          <w:fldChar w:fldCharType="separate"/>
        </w:r>
        <w:r>
          <w:rPr>
            <w:noProof/>
            <w:webHidden/>
          </w:rPr>
          <w:t>98</w:t>
        </w:r>
        <w:r>
          <w:rPr>
            <w:noProof/>
            <w:webHidden/>
          </w:rPr>
          <w:fldChar w:fldCharType="end"/>
        </w:r>
      </w:hyperlink>
    </w:p>
    <w:p w14:paraId="2ADE0AF8" w14:textId="012BC88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0" w:history="1">
        <w:r w:rsidRPr="00A13D4C">
          <w:rPr>
            <w:rStyle w:val="Hyperlink"/>
            <w:noProof/>
          </w:rPr>
          <w:t>Figure 78 - Daily Error Distribution for the LSTM Forecaster – Saint John Dataset</w:t>
        </w:r>
        <w:r>
          <w:rPr>
            <w:noProof/>
            <w:webHidden/>
          </w:rPr>
          <w:tab/>
        </w:r>
        <w:r>
          <w:rPr>
            <w:noProof/>
            <w:webHidden/>
          </w:rPr>
          <w:fldChar w:fldCharType="begin"/>
        </w:r>
        <w:r>
          <w:rPr>
            <w:noProof/>
            <w:webHidden/>
          </w:rPr>
          <w:instrText xml:space="preserve"> PAGEREF _Toc88406110 \h </w:instrText>
        </w:r>
        <w:r>
          <w:rPr>
            <w:noProof/>
            <w:webHidden/>
          </w:rPr>
        </w:r>
        <w:r>
          <w:rPr>
            <w:noProof/>
            <w:webHidden/>
          </w:rPr>
          <w:fldChar w:fldCharType="separate"/>
        </w:r>
        <w:r>
          <w:rPr>
            <w:noProof/>
            <w:webHidden/>
          </w:rPr>
          <w:t>99</w:t>
        </w:r>
        <w:r>
          <w:rPr>
            <w:noProof/>
            <w:webHidden/>
          </w:rPr>
          <w:fldChar w:fldCharType="end"/>
        </w:r>
      </w:hyperlink>
    </w:p>
    <w:p w14:paraId="23579FF1" w14:textId="022FF2E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1" w:history="1">
        <w:r w:rsidRPr="00A13D4C">
          <w:rPr>
            <w:rStyle w:val="Hyperlink"/>
            <w:noProof/>
          </w:rPr>
          <w:t>Figure 79 - Daily Error Distribution for the ANN Forecaster – Saint John Dataset</w:t>
        </w:r>
        <w:r>
          <w:rPr>
            <w:noProof/>
            <w:webHidden/>
          </w:rPr>
          <w:tab/>
        </w:r>
        <w:r>
          <w:rPr>
            <w:noProof/>
            <w:webHidden/>
          </w:rPr>
          <w:fldChar w:fldCharType="begin"/>
        </w:r>
        <w:r>
          <w:rPr>
            <w:noProof/>
            <w:webHidden/>
          </w:rPr>
          <w:instrText xml:space="preserve"> PAGEREF _Toc88406111 \h </w:instrText>
        </w:r>
        <w:r>
          <w:rPr>
            <w:noProof/>
            <w:webHidden/>
          </w:rPr>
        </w:r>
        <w:r>
          <w:rPr>
            <w:noProof/>
            <w:webHidden/>
          </w:rPr>
          <w:fldChar w:fldCharType="separate"/>
        </w:r>
        <w:r>
          <w:rPr>
            <w:noProof/>
            <w:webHidden/>
          </w:rPr>
          <w:t>99</w:t>
        </w:r>
        <w:r>
          <w:rPr>
            <w:noProof/>
            <w:webHidden/>
          </w:rPr>
          <w:fldChar w:fldCharType="end"/>
        </w:r>
      </w:hyperlink>
    </w:p>
    <w:p w14:paraId="739F9DD7" w14:textId="4EF5341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2" w:history="1">
        <w:r w:rsidRPr="00A13D4C">
          <w:rPr>
            <w:rStyle w:val="Hyperlink"/>
            <w:noProof/>
          </w:rPr>
          <w:t>Figure 80 - Daily Error Distribution for the MLR Forecaster – Saint John Dataset</w:t>
        </w:r>
        <w:r>
          <w:rPr>
            <w:noProof/>
            <w:webHidden/>
          </w:rPr>
          <w:tab/>
        </w:r>
        <w:r>
          <w:rPr>
            <w:noProof/>
            <w:webHidden/>
          </w:rPr>
          <w:fldChar w:fldCharType="begin"/>
        </w:r>
        <w:r>
          <w:rPr>
            <w:noProof/>
            <w:webHidden/>
          </w:rPr>
          <w:instrText xml:space="preserve"> PAGEREF _Toc88406112 \h </w:instrText>
        </w:r>
        <w:r>
          <w:rPr>
            <w:noProof/>
            <w:webHidden/>
          </w:rPr>
        </w:r>
        <w:r>
          <w:rPr>
            <w:noProof/>
            <w:webHidden/>
          </w:rPr>
          <w:fldChar w:fldCharType="separate"/>
        </w:r>
        <w:r>
          <w:rPr>
            <w:noProof/>
            <w:webHidden/>
          </w:rPr>
          <w:t>100</w:t>
        </w:r>
        <w:r>
          <w:rPr>
            <w:noProof/>
            <w:webHidden/>
          </w:rPr>
          <w:fldChar w:fldCharType="end"/>
        </w:r>
      </w:hyperlink>
    </w:p>
    <w:p w14:paraId="4D773146" w14:textId="2A1CDCE8"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3" w:history="1">
        <w:r w:rsidRPr="00A13D4C">
          <w:rPr>
            <w:rStyle w:val="Hyperlink"/>
            <w:noProof/>
          </w:rPr>
          <w:t>Figure 81 - Daily Error Distribution for the ARIMA Forecaster – Saint John Dataset</w:t>
        </w:r>
        <w:r>
          <w:rPr>
            <w:noProof/>
            <w:webHidden/>
          </w:rPr>
          <w:tab/>
        </w:r>
        <w:r>
          <w:rPr>
            <w:noProof/>
            <w:webHidden/>
          </w:rPr>
          <w:fldChar w:fldCharType="begin"/>
        </w:r>
        <w:r>
          <w:rPr>
            <w:noProof/>
            <w:webHidden/>
          </w:rPr>
          <w:instrText xml:space="preserve"> PAGEREF _Toc88406113 \h </w:instrText>
        </w:r>
        <w:r>
          <w:rPr>
            <w:noProof/>
            <w:webHidden/>
          </w:rPr>
        </w:r>
        <w:r>
          <w:rPr>
            <w:noProof/>
            <w:webHidden/>
          </w:rPr>
          <w:fldChar w:fldCharType="separate"/>
        </w:r>
        <w:r>
          <w:rPr>
            <w:noProof/>
            <w:webHidden/>
          </w:rPr>
          <w:t>100</w:t>
        </w:r>
        <w:r>
          <w:rPr>
            <w:noProof/>
            <w:webHidden/>
          </w:rPr>
          <w:fldChar w:fldCharType="end"/>
        </w:r>
      </w:hyperlink>
    </w:p>
    <w:p w14:paraId="70AA211E" w14:textId="67C5C29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4" w:history="1">
        <w:r w:rsidRPr="00A13D4C">
          <w:rPr>
            <w:rStyle w:val="Hyperlink"/>
            <w:noProof/>
          </w:rPr>
          <w:t>Figure 82 - Daily Error Distribution for the SNF Forecaster – Saint John Dataset</w:t>
        </w:r>
        <w:r>
          <w:rPr>
            <w:noProof/>
            <w:webHidden/>
          </w:rPr>
          <w:tab/>
        </w:r>
        <w:r>
          <w:rPr>
            <w:noProof/>
            <w:webHidden/>
          </w:rPr>
          <w:fldChar w:fldCharType="begin"/>
        </w:r>
        <w:r>
          <w:rPr>
            <w:noProof/>
            <w:webHidden/>
          </w:rPr>
          <w:instrText xml:space="preserve"> PAGEREF _Toc88406114 \h </w:instrText>
        </w:r>
        <w:r>
          <w:rPr>
            <w:noProof/>
            <w:webHidden/>
          </w:rPr>
        </w:r>
        <w:r>
          <w:rPr>
            <w:noProof/>
            <w:webHidden/>
          </w:rPr>
          <w:fldChar w:fldCharType="separate"/>
        </w:r>
        <w:r>
          <w:rPr>
            <w:noProof/>
            <w:webHidden/>
          </w:rPr>
          <w:t>101</w:t>
        </w:r>
        <w:r>
          <w:rPr>
            <w:noProof/>
            <w:webHidden/>
          </w:rPr>
          <w:fldChar w:fldCharType="end"/>
        </w:r>
      </w:hyperlink>
    </w:p>
    <w:p w14:paraId="49C5822B" w14:textId="39066567"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5" w:history="1">
        <w:r w:rsidRPr="00A13D4C">
          <w:rPr>
            <w:rStyle w:val="Hyperlink"/>
            <w:noProof/>
          </w:rPr>
          <w:t>Figure 83 - The Monthly Average Demand for Each Month – Saint John Dataset</w:t>
        </w:r>
        <w:r>
          <w:rPr>
            <w:noProof/>
            <w:webHidden/>
          </w:rPr>
          <w:tab/>
        </w:r>
        <w:r>
          <w:rPr>
            <w:noProof/>
            <w:webHidden/>
          </w:rPr>
          <w:fldChar w:fldCharType="begin"/>
        </w:r>
        <w:r>
          <w:rPr>
            <w:noProof/>
            <w:webHidden/>
          </w:rPr>
          <w:instrText xml:space="preserve"> PAGEREF _Toc88406115 \h </w:instrText>
        </w:r>
        <w:r>
          <w:rPr>
            <w:noProof/>
            <w:webHidden/>
          </w:rPr>
        </w:r>
        <w:r>
          <w:rPr>
            <w:noProof/>
            <w:webHidden/>
          </w:rPr>
          <w:fldChar w:fldCharType="separate"/>
        </w:r>
        <w:r>
          <w:rPr>
            <w:noProof/>
            <w:webHidden/>
          </w:rPr>
          <w:t>102</w:t>
        </w:r>
        <w:r>
          <w:rPr>
            <w:noProof/>
            <w:webHidden/>
          </w:rPr>
          <w:fldChar w:fldCharType="end"/>
        </w:r>
      </w:hyperlink>
    </w:p>
    <w:p w14:paraId="391F98A4" w14:textId="30EB855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6" w:history="1">
        <w:r w:rsidRPr="00A13D4C">
          <w:rPr>
            <w:rStyle w:val="Hyperlink"/>
            <w:noProof/>
          </w:rPr>
          <w:t>Figure 84 - Monthly MAPE for Each Forecaster – Saint John Dataset</w:t>
        </w:r>
        <w:r>
          <w:rPr>
            <w:noProof/>
            <w:webHidden/>
          </w:rPr>
          <w:tab/>
        </w:r>
        <w:r>
          <w:rPr>
            <w:noProof/>
            <w:webHidden/>
          </w:rPr>
          <w:fldChar w:fldCharType="begin"/>
        </w:r>
        <w:r>
          <w:rPr>
            <w:noProof/>
            <w:webHidden/>
          </w:rPr>
          <w:instrText xml:space="preserve"> PAGEREF _Toc88406116 \h </w:instrText>
        </w:r>
        <w:r>
          <w:rPr>
            <w:noProof/>
            <w:webHidden/>
          </w:rPr>
        </w:r>
        <w:r>
          <w:rPr>
            <w:noProof/>
            <w:webHidden/>
          </w:rPr>
          <w:fldChar w:fldCharType="separate"/>
        </w:r>
        <w:r>
          <w:rPr>
            <w:noProof/>
            <w:webHidden/>
          </w:rPr>
          <w:t>103</w:t>
        </w:r>
        <w:r>
          <w:rPr>
            <w:noProof/>
            <w:webHidden/>
          </w:rPr>
          <w:fldChar w:fldCharType="end"/>
        </w:r>
      </w:hyperlink>
    </w:p>
    <w:p w14:paraId="0C2FB06F" w14:textId="34DAFD71"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7" w:history="1">
        <w:r w:rsidRPr="00A13D4C">
          <w:rPr>
            <w:rStyle w:val="Hyperlink"/>
            <w:noProof/>
          </w:rPr>
          <w:t>Figure 85 - Monthly Error Distribution for CNN Forecaster – Saint John Dataset</w:t>
        </w:r>
        <w:r>
          <w:rPr>
            <w:noProof/>
            <w:webHidden/>
          </w:rPr>
          <w:tab/>
        </w:r>
        <w:r>
          <w:rPr>
            <w:noProof/>
            <w:webHidden/>
          </w:rPr>
          <w:fldChar w:fldCharType="begin"/>
        </w:r>
        <w:r>
          <w:rPr>
            <w:noProof/>
            <w:webHidden/>
          </w:rPr>
          <w:instrText xml:space="preserve"> PAGEREF _Toc88406117 \h </w:instrText>
        </w:r>
        <w:r>
          <w:rPr>
            <w:noProof/>
            <w:webHidden/>
          </w:rPr>
        </w:r>
        <w:r>
          <w:rPr>
            <w:noProof/>
            <w:webHidden/>
          </w:rPr>
          <w:fldChar w:fldCharType="separate"/>
        </w:r>
        <w:r>
          <w:rPr>
            <w:noProof/>
            <w:webHidden/>
          </w:rPr>
          <w:t>104</w:t>
        </w:r>
        <w:r>
          <w:rPr>
            <w:noProof/>
            <w:webHidden/>
          </w:rPr>
          <w:fldChar w:fldCharType="end"/>
        </w:r>
      </w:hyperlink>
    </w:p>
    <w:p w14:paraId="1C905889" w14:textId="007FE6E3"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8" w:history="1">
        <w:r w:rsidRPr="00A13D4C">
          <w:rPr>
            <w:rStyle w:val="Hyperlink"/>
            <w:noProof/>
          </w:rPr>
          <w:t>Figure 86 - Monthly Error Distribution for LSTM Forecaster – Saint John Dataset</w:t>
        </w:r>
        <w:r>
          <w:rPr>
            <w:noProof/>
            <w:webHidden/>
          </w:rPr>
          <w:tab/>
        </w:r>
        <w:r>
          <w:rPr>
            <w:noProof/>
            <w:webHidden/>
          </w:rPr>
          <w:fldChar w:fldCharType="begin"/>
        </w:r>
        <w:r>
          <w:rPr>
            <w:noProof/>
            <w:webHidden/>
          </w:rPr>
          <w:instrText xml:space="preserve"> PAGEREF _Toc88406118 \h </w:instrText>
        </w:r>
        <w:r>
          <w:rPr>
            <w:noProof/>
            <w:webHidden/>
          </w:rPr>
        </w:r>
        <w:r>
          <w:rPr>
            <w:noProof/>
            <w:webHidden/>
          </w:rPr>
          <w:fldChar w:fldCharType="separate"/>
        </w:r>
        <w:r>
          <w:rPr>
            <w:noProof/>
            <w:webHidden/>
          </w:rPr>
          <w:t>104</w:t>
        </w:r>
        <w:r>
          <w:rPr>
            <w:noProof/>
            <w:webHidden/>
          </w:rPr>
          <w:fldChar w:fldCharType="end"/>
        </w:r>
      </w:hyperlink>
    </w:p>
    <w:p w14:paraId="68A13AD0" w14:textId="55CFBCA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19" w:history="1">
        <w:r w:rsidRPr="00A13D4C">
          <w:rPr>
            <w:rStyle w:val="Hyperlink"/>
            <w:noProof/>
          </w:rPr>
          <w:t>Figure 87 - Monthly Error Distribution for ANN Forecaster – Saint John Dataset</w:t>
        </w:r>
        <w:r>
          <w:rPr>
            <w:noProof/>
            <w:webHidden/>
          </w:rPr>
          <w:tab/>
        </w:r>
        <w:r>
          <w:rPr>
            <w:noProof/>
            <w:webHidden/>
          </w:rPr>
          <w:fldChar w:fldCharType="begin"/>
        </w:r>
        <w:r>
          <w:rPr>
            <w:noProof/>
            <w:webHidden/>
          </w:rPr>
          <w:instrText xml:space="preserve"> PAGEREF _Toc88406119 \h </w:instrText>
        </w:r>
        <w:r>
          <w:rPr>
            <w:noProof/>
            <w:webHidden/>
          </w:rPr>
        </w:r>
        <w:r>
          <w:rPr>
            <w:noProof/>
            <w:webHidden/>
          </w:rPr>
          <w:fldChar w:fldCharType="separate"/>
        </w:r>
        <w:r>
          <w:rPr>
            <w:noProof/>
            <w:webHidden/>
          </w:rPr>
          <w:t>105</w:t>
        </w:r>
        <w:r>
          <w:rPr>
            <w:noProof/>
            <w:webHidden/>
          </w:rPr>
          <w:fldChar w:fldCharType="end"/>
        </w:r>
      </w:hyperlink>
    </w:p>
    <w:p w14:paraId="0C5A1C80" w14:textId="6FD50B6B"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0" w:history="1">
        <w:r w:rsidRPr="00A13D4C">
          <w:rPr>
            <w:rStyle w:val="Hyperlink"/>
            <w:noProof/>
          </w:rPr>
          <w:t>Figure 88 - Monthly Error Distribution for MLR Forecaster – Saint John Dataset</w:t>
        </w:r>
        <w:r>
          <w:rPr>
            <w:noProof/>
            <w:webHidden/>
          </w:rPr>
          <w:tab/>
        </w:r>
        <w:r>
          <w:rPr>
            <w:noProof/>
            <w:webHidden/>
          </w:rPr>
          <w:fldChar w:fldCharType="begin"/>
        </w:r>
        <w:r>
          <w:rPr>
            <w:noProof/>
            <w:webHidden/>
          </w:rPr>
          <w:instrText xml:space="preserve"> PAGEREF _Toc88406120 \h </w:instrText>
        </w:r>
        <w:r>
          <w:rPr>
            <w:noProof/>
            <w:webHidden/>
          </w:rPr>
        </w:r>
        <w:r>
          <w:rPr>
            <w:noProof/>
            <w:webHidden/>
          </w:rPr>
          <w:fldChar w:fldCharType="separate"/>
        </w:r>
        <w:r>
          <w:rPr>
            <w:noProof/>
            <w:webHidden/>
          </w:rPr>
          <w:t>105</w:t>
        </w:r>
        <w:r>
          <w:rPr>
            <w:noProof/>
            <w:webHidden/>
          </w:rPr>
          <w:fldChar w:fldCharType="end"/>
        </w:r>
      </w:hyperlink>
    </w:p>
    <w:p w14:paraId="7804134B" w14:textId="21E41082"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1" w:history="1">
        <w:r w:rsidRPr="00A13D4C">
          <w:rPr>
            <w:rStyle w:val="Hyperlink"/>
            <w:noProof/>
          </w:rPr>
          <w:t>Figure 89 - Monthly Error Distribution for ARIMA Forecaster – Saint John Dataset</w:t>
        </w:r>
        <w:r>
          <w:rPr>
            <w:noProof/>
            <w:webHidden/>
          </w:rPr>
          <w:tab/>
        </w:r>
        <w:r>
          <w:rPr>
            <w:noProof/>
            <w:webHidden/>
          </w:rPr>
          <w:fldChar w:fldCharType="begin"/>
        </w:r>
        <w:r>
          <w:rPr>
            <w:noProof/>
            <w:webHidden/>
          </w:rPr>
          <w:instrText xml:space="preserve"> PAGEREF _Toc88406121 \h </w:instrText>
        </w:r>
        <w:r>
          <w:rPr>
            <w:noProof/>
            <w:webHidden/>
          </w:rPr>
        </w:r>
        <w:r>
          <w:rPr>
            <w:noProof/>
            <w:webHidden/>
          </w:rPr>
          <w:fldChar w:fldCharType="separate"/>
        </w:r>
        <w:r>
          <w:rPr>
            <w:noProof/>
            <w:webHidden/>
          </w:rPr>
          <w:t>106</w:t>
        </w:r>
        <w:r>
          <w:rPr>
            <w:noProof/>
            <w:webHidden/>
          </w:rPr>
          <w:fldChar w:fldCharType="end"/>
        </w:r>
      </w:hyperlink>
    </w:p>
    <w:p w14:paraId="4F65184F" w14:textId="5451C414"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2" w:history="1">
        <w:r w:rsidRPr="00A13D4C">
          <w:rPr>
            <w:rStyle w:val="Hyperlink"/>
            <w:noProof/>
          </w:rPr>
          <w:t>Figure 90 - Monthly Error Distribution for SNF Forecaster – Saint John Dataset</w:t>
        </w:r>
        <w:r>
          <w:rPr>
            <w:noProof/>
            <w:webHidden/>
          </w:rPr>
          <w:tab/>
        </w:r>
        <w:r>
          <w:rPr>
            <w:noProof/>
            <w:webHidden/>
          </w:rPr>
          <w:fldChar w:fldCharType="begin"/>
        </w:r>
        <w:r>
          <w:rPr>
            <w:noProof/>
            <w:webHidden/>
          </w:rPr>
          <w:instrText xml:space="preserve"> PAGEREF _Toc88406122 \h </w:instrText>
        </w:r>
        <w:r>
          <w:rPr>
            <w:noProof/>
            <w:webHidden/>
          </w:rPr>
        </w:r>
        <w:r>
          <w:rPr>
            <w:noProof/>
            <w:webHidden/>
          </w:rPr>
          <w:fldChar w:fldCharType="separate"/>
        </w:r>
        <w:r>
          <w:rPr>
            <w:noProof/>
            <w:webHidden/>
          </w:rPr>
          <w:t>106</w:t>
        </w:r>
        <w:r>
          <w:rPr>
            <w:noProof/>
            <w:webHidden/>
          </w:rPr>
          <w:fldChar w:fldCharType="end"/>
        </w:r>
      </w:hyperlink>
    </w:p>
    <w:p w14:paraId="74627679" w14:textId="35542846"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3" w:history="1">
        <w:r w:rsidRPr="00A13D4C">
          <w:rPr>
            <w:rStyle w:val="Hyperlink"/>
            <w:noProof/>
          </w:rPr>
          <w:t>Figure 91 - Scatter Plot of Load Demand versus Temperature – Saint John Dataset</w:t>
        </w:r>
        <w:r>
          <w:rPr>
            <w:noProof/>
            <w:webHidden/>
          </w:rPr>
          <w:tab/>
        </w:r>
        <w:r>
          <w:rPr>
            <w:noProof/>
            <w:webHidden/>
          </w:rPr>
          <w:fldChar w:fldCharType="begin"/>
        </w:r>
        <w:r>
          <w:rPr>
            <w:noProof/>
            <w:webHidden/>
          </w:rPr>
          <w:instrText xml:space="preserve"> PAGEREF _Toc88406123 \h </w:instrText>
        </w:r>
        <w:r>
          <w:rPr>
            <w:noProof/>
            <w:webHidden/>
          </w:rPr>
        </w:r>
        <w:r>
          <w:rPr>
            <w:noProof/>
            <w:webHidden/>
          </w:rPr>
          <w:fldChar w:fldCharType="separate"/>
        </w:r>
        <w:r>
          <w:rPr>
            <w:noProof/>
            <w:webHidden/>
          </w:rPr>
          <w:t>108</w:t>
        </w:r>
        <w:r>
          <w:rPr>
            <w:noProof/>
            <w:webHidden/>
          </w:rPr>
          <w:fldChar w:fldCharType="end"/>
        </w:r>
      </w:hyperlink>
    </w:p>
    <w:p w14:paraId="0067EFC1" w14:textId="6344F393"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4" w:history="1">
        <w:r w:rsidRPr="00A13D4C">
          <w:rPr>
            <w:rStyle w:val="Hyperlink"/>
            <w:noProof/>
          </w:rPr>
          <w:t>Figure 92 – The Partial Autocorrelation Plot – Toronto Dataset</w:t>
        </w:r>
        <w:r>
          <w:rPr>
            <w:noProof/>
            <w:webHidden/>
          </w:rPr>
          <w:tab/>
        </w:r>
        <w:r>
          <w:rPr>
            <w:noProof/>
            <w:webHidden/>
          </w:rPr>
          <w:fldChar w:fldCharType="begin"/>
        </w:r>
        <w:r>
          <w:rPr>
            <w:noProof/>
            <w:webHidden/>
          </w:rPr>
          <w:instrText xml:space="preserve"> PAGEREF _Toc88406124 \h </w:instrText>
        </w:r>
        <w:r>
          <w:rPr>
            <w:noProof/>
            <w:webHidden/>
          </w:rPr>
        </w:r>
        <w:r>
          <w:rPr>
            <w:noProof/>
            <w:webHidden/>
          </w:rPr>
          <w:fldChar w:fldCharType="separate"/>
        </w:r>
        <w:r>
          <w:rPr>
            <w:noProof/>
            <w:webHidden/>
          </w:rPr>
          <w:t>135</w:t>
        </w:r>
        <w:r>
          <w:rPr>
            <w:noProof/>
            <w:webHidden/>
          </w:rPr>
          <w:fldChar w:fldCharType="end"/>
        </w:r>
      </w:hyperlink>
    </w:p>
    <w:p w14:paraId="2E6572E4" w14:textId="19B97989"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5" w:history="1">
        <w:r w:rsidRPr="00A13D4C">
          <w:rPr>
            <w:rStyle w:val="Hyperlink"/>
            <w:noProof/>
          </w:rPr>
          <w:t>Figure 93 – The Autocorrelation Plot – Toronto Dataset</w:t>
        </w:r>
        <w:r>
          <w:rPr>
            <w:noProof/>
            <w:webHidden/>
          </w:rPr>
          <w:tab/>
        </w:r>
        <w:r>
          <w:rPr>
            <w:noProof/>
            <w:webHidden/>
          </w:rPr>
          <w:fldChar w:fldCharType="begin"/>
        </w:r>
        <w:r>
          <w:rPr>
            <w:noProof/>
            <w:webHidden/>
          </w:rPr>
          <w:instrText xml:space="preserve"> PAGEREF _Toc88406125 \h </w:instrText>
        </w:r>
        <w:r>
          <w:rPr>
            <w:noProof/>
            <w:webHidden/>
          </w:rPr>
        </w:r>
        <w:r>
          <w:rPr>
            <w:noProof/>
            <w:webHidden/>
          </w:rPr>
          <w:fldChar w:fldCharType="separate"/>
        </w:r>
        <w:r>
          <w:rPr>
            <w:noProof/>
            <w:webHidden/>
          </w:rPr>
          <w:t>136</w:t>
        </w:r>
        <w:r>
          <w:rPr>
            <w:noProof/>
            <w:webHidden/>
          </w:rPr>
          <w:fldChar w:fldCharType="end"/>
        </w:r>
      </w:hyperlink>
    </w:p>
    <w:p w14:paraId="04F55C04" w14:textId="653FC67C"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6" w:history="1">
        <w:r w:rsidRPr="00A13D4C">
          <w:rPr>
            <w:rStyle w:val="Hyperlink"/>
            <w:noProof/>
          </w:rPr>
          <w:t>Figure 94 - The Partial Autocorrelation Plot – Ottawa Dataset</w:t>
        </w:r>
        <w:r>
          <w:rPr>
            <w:noProof/>
            <w:webHidden/>
          </w:rPr>
          <w:tab/>
        </w:r>
        <w:r>
          <w:rPr>
            <w:noProof/>
            <w:webHidden/>
          </w:rPr>
          <w:fldChar w:fldCharType="begin"/>
        </w:r>
        <w:r>
          <w:rPr>
            <w:noProof/>
            <w:webHidden/>
          </w:rPr>
          <w:instrText xml:space="preserve"> PAGEREF _Toc88406126 \h </w:instrText>
        </w:r>
        <w:r>
          <w:rPr>
            <w:noProof/>
            <w:webHidden/>
          </w:rPr>
        </w:r>
        <w:r>
          <w:rPr>
            <w:noProof/>
            <w:webHidden/>
          </w:rPr>
          <w:fldChar w:fldCharType="separate"/>
        </w:r>
        <w:r>
          <w:rPr>
            <w:noProof/>
            <w:webHidden/>
          </w:rPr>
          <w:t>136</w:t>
        </w:r>
        <w:r>
          <w:rPr>
            <w:noProof/>
            <w:webHidden/>
          </w:rPr>
          <w:fldChar w:fldCharType="end"/>
        </w:r>
      </w:hyperlink>
    </w:p>
    <w:p w14:paraId="53D7B661" w14:textId="053FCF53"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7" w:history="1">
        <w:r w:rsidRPr="00A13D4C">
          <w:rPr>
            <w:rStyle w:val="Hyperlink"/>
            <w:noProof/>
          </w:rPr>
          <w:t>Figure 95 - The Autocorrelation Plot – Ottawa Dataset</w:t>
        </w:r>
        <w:r>
          <w:rPr>
            <w:noProof/>
            <w:webHidden/>
          </w:rPr>
          <w:tab/>
        </w:r>
        <w:r>
          <w:rPr>
            <w:noProof/>
            <w:webHidden/>
          </w:rPr>
          <w:fldChar w:fldCharType="begin"/>
        </w:r>
        <w:r>
          <w:rPr>
            <w:noProof/>
            <w:webHidden/>
          </w:rPr>
          <w:instrText xml:space="preserve"> PAGEREF _Toc88406127 \h </w:instrText>
        </w:r>
        <w:r>
          <w:rPr>
            <w:noProof/>
            <w:webHidden/>
          </w:rPr>
        </w:r>
        <w:r>
          <w:rPr>
            <w:noProof/>
            <w:webHidden/>
          </w:rPr>
          <w:fldChar w:fldCharType="separate"/>
        </w:r>
        <w:r>
          <w:rPr>
            <w:noProof/>
            <w:webHidden/>
          </w:rPr>
          <w:t>137</w:t>
        </w:r>
        <w:r>
          <w:rPr>
            <w:noProof/>
            <w:webHidden/>
          </w:rPr>
          <w:fldChar w:fldCharType="end"/>
        </w:r>
      </w:hyperlink>
    </w:p>
    <w:p w14:paraId="157C9888" w14:textId="12144D2D"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8" w:history="1">
        <w:r w:rsidRPr="00A13D4C">
          <w:rPr>
            <w:rStyle w:val="Hyperlink"/>
            <w:noProof/>
          </w:rPr>
          <w:t>Figure 96 - The Partial Autocorrelation Plot – Saint John Dataset</w:t>
        </w:r>
        <w:r>
          <w:rPr>
            <w:noProof/>
            <w:webHidden/>
          </w:rPr>
          <w:tab/>
        </w:r>
        <w:r>
          <w:rPr>
            <w:noProof/>
            <w:webHidden/>
          </w:rPr>
          <w:fldChar w:fldCharType="begin"/>
        </w:r>
        <w:r>
          <w:rPr>
            <w:noProof/>
            <w:webHidden/>
          </w:rPr>
          <w:instrText xml:space="preserve"> PAGEREF _Toc88406128 \h </w:instrText>
        </w:r>
        <w:r>
          <w:rPr>
            <w:noProof/>
            <w:webHidden/>
          </w:rPr>
        </w:r>
        <w:r>
          <w:rPr>
            <w:noProof/>
            <w:webHidden/>
          </w:rPr>
          <w:fldChar w:fldCharType="separate"/>
        </w:r>
        <w:r>
          <w:rPr>
            <w:noProof/>
            <w:webHidden/>
          </w:rPr>
          <w:t>137</w:t>
        </w:r>
        <w:r>
          <w:rPr>
            <w:noProof/>
            <w:webHidden/>
          </w:rPr>
          <w:fldChar w:fldCharType="end"/>
        </w:r>
      </w:hyperlink>
    </w:p>
    <w:p w14:paraId="67F46575" w14:textId="136CE3E3" w:rsidR="00FF0D77" w:rsidRDefault="00FF0D77">
      <w:pPr>
        <w:pStyle w:val="TableofFigures"/>
        <w:tabs>
          <w:tab w:val="right" w:leader="dot" w:pos="8630"/>
        </w:tabs>
        <w:rPr>
          <w:rFonts w:asciiTheme="minorHAnsi" w:eastAsiaTheme="minorEastAsia" w:hAnsiTheme="minorHAnsi" w:cstheme="minorBidi"/>
          <w:noProof/>
          <w:sz w:val="22"/>
          <w:szCs w:val="22"/>
          <w:lang w:eastAsia="en-CA"/>
        </w:rPr>
      </w:pPr>
      <w:hyperlink w:anchor="_Toc88406129" w:history="1">
        <w:r w:rsidRPr="00A13D4C">
          <w:rPr>
            <w:rStyle w:val="Hyperlink"/>
            <w:noProof/>
          </w:rPr>
          <w:t>Figure 97 - The Autocorrelation Plot – Saint John Dataset</w:t>
        </w:r>
        <w:r>
          <w:rPr>
            <w:noProof/>
            <w:webHidden/>
          </w:rPr>
          <w:tab/>
        </w:r>
        <w:r>
          <w:rPr>
            <w:noProof/>
            <w:webHidden/>
          </w:rPr>
          <w:fldChar w:fldCharType="begin"/>
        </w:r>
        <w:r>
          <w:rPr>
            <w:noProof/>
            <w:webHidden/>
          </w:rPr>
          <w:instrText xml:space="preserve"> PAGEREF _Toc88406129 \h </w:instrText>
        </w:r>
        <w:r>
          <w:rPr>
            <w:noProof/>
            <w:webHidden/>
          </w:rPr>
        </w:r>
        <w:r>
          <w:rPr>
            <w:noProof/>
            <w:webHidden/>
          </w:rPr>
          <w:fldChar w:fldCharType="separate"/>
        </w:r>
        <w:r>
          <w:rPr>
            <w:noProof/>
            <w:webHidden/>
          </w:rPr>
          <w:t>138</w:t>
        </w:r>
        <w:r>
          <w:rPr>
            <w:noProof/>
            <w:webHidden/>
          </w:rPr>
          <w:fldChar w:fldCharType="end"/>
        </w:r>
      </w:hyperlink>
    </w:p>
    <w:p w14:paraId="4B85F338" w14:textId="25E5215B"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88405939"/>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r>
        <w:t>ANNSTLF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r>
        <w:t>ACF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r>
        <w:t xml:space="preserve">ICDAR - </w:t>
      </w:r>
      <w:r w:rsidRPr="00451254">
        <w:t>International Conference on Document Analysis and Recognition</w:t>
      </w:r>
    </w:p>
    <w:p w14:paraId="35C79FEA" w14:textId="77777777" w:rsidR="009C29D6" w:rsidRDefault="009C29D6" w:rsidP="009C29D6">
      <w:r>
        <w:t>ILSVRC - ImageNet Large Scale Visual Recognition Challenge</w:t>
      </w:r>
    </w:p>
    <w:p w14:paraId="464E9D83" w14:textId="77777777" w:rsidR="009C29D6" w:rsidRDefault="009C29D6" w:rsidP="009C29D6">
      <w:r>
        <w:t>ISBI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r>
        <w:t>LTLF – Long Term Load Forecasting</w:t>
      </w:r>
      <w:r>
        <w:tab/>
      </w:r>
    </w:p>
    <w:p w14:paraId="5466DCA2" w14:textId="77777777" w:rsidR="009C29D6" w:rsidRDefault="009C29D6" w:rsidP="009C29D6">
      <w:r>
        <w:t>MAE – Mean Absolute Error</w:t>
      </w:r>
    </w:p>
    <w:p w14:paraId="092B256C" w14:textId="3B6DE656" w:rsidR="009C29D6" w:rsidRDefault="009C29D6" w:rsidP="009C29D6">
      <w:r>
        <w:t>MAPE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77777777" w:rsidR="009C29D6" w:rsidRDefault="009C29D6" w:rsidP="009C29D6">
      <w:r>
        <w:t>MICCAI – Medical Image Computing and Computer Assisted Intervention Society</w:t>
      </w:r>
    </w:p>
    <w:p w14:paraId="008A81F9" w14:textId="77777777" w:rsidR="009C29D6" w:rsidRDefault="009C29D6" w:rsidP="009C29D6">
      <w:r>
        <w:t>ML - Machine Learning</w:t>
      </w:r>
      <w:r>
        <w:tab/>
      </w:r>
    </w:p>
    <w:p w14:paraId="5CA8EFFE" w14:textId="77777777" w:rsidR="009C29D6" w:rsidRDefault="009C29D6" w:rsidP="009C29D6">
      <w:r>
        <w:t>MLP – Multilayer Perceptron</w:t>
      </w:r>
      <w:r>
        <w:tab/>
      </w:r>
    </w:p>
    <w:p w14:paraId="5717CB03" w14:textId="77777777" w:rsidR="009C29D6" w:rsidRDefault="009C29D6" w:rsidP="009C29D6">
      <w:r>
        <w:t>MLR – Multiple Linear Regression</w:t>
      </w:r>
      <w:r>
        <w:tab/>
      </w:r>
    </w:p>
    <w:p w14:paraId="46D41D3D" w14:textId="77777777" w:rsidR="009C29D6" w:rsidRDefault="009C29D6" w:rsidP="009C29D6">
      <w:r>
        <w:lastRenderedPageBreak/>
        <w:t>MSE – Mean Squared Error</w:t>
      </w:r>
    </w:p>
    <w:p w14:paraId="52727D42" w14:textId="77777777" w:rsidR="009C29D6" w:rsidRDefault="009C29D6" w:rsidP="009C29D6">
      <w:r>
        <w:t>MTLF – Medium-Term Load Forecasting</w:t>
      </w:r>
      <w:r>
        <w:tab/>
      </w:r>
    </w:p>
    <w:p w14:paraId="0D3C2D7D" w14:textId="3EAE413A" w:rsidR="009C29D6" w:rsidRDefault="009C29D6" w:rsidP="009C29D6">
      <w:r>
        <w:t>MW – Mega-Watt</w:t>
      </w:r>
    </w:p>
    <w:p w14:paraId="3E092643" w14:textId="25811340" w:rsidR="000559FB" w:rsidRDefault="000559FB" w:rsidP="009C29D6">
      <w:r>
        <w:t>PACF – Partial Auto Correlation Function</w:t>
      </w:r>
    </w:p>
    <w:p w14:paraId="58A9C616" w14:textId="77777777" w:rsidR="009C29D6" w:rsidRDefault="009C29D6" w:rsidP="009C29D6">
      <w:r>
        <w:t>ReLU – Rectified Linear Unit</w:t>
      </w:r>
      <w:r>
        <w:tab/>
      </w:r>
    </w:p>
    <w:p w14:paraId="0421243F" w14:textId="77777777" w:rsidR="009C29D6" w:rsidRDefault="009C29D6" w:rsidP="009C29D6">
      <w:r>
        <w:t xml:space="preserve">RLS – Recursive Least Squares </w:t>
      </w:r>
      <w:r>
        <w:tab/>
      </w:r>
    </w:p>
    <w:p w14:paraId="067827BB" w14:textId="77777777" w:rsidR="009C29D6" w:rsidRDefault="009C29D6" w:rsidP="009C29D6">
      <w:r>
        <w:t>RMSE – Root Mean Square Error</w:t>
      </w:r>
    </w:p>
    <w:p w14:paraId="4A98F62B" w14:textId="50DBA790" w:rsidR="009C29D6" w:rsidRDefault="009C29D6" w:rsidP="009C29D6">
      <w:r>
        <w:t>RNN – Recurrent Neural Networks</w:t>
      </w:r>
      <w:r>
        <w:tab/>
      </w:r>
    </w:p>
    <w:p w14:paraId="15B80D9E" w14:textId="73B7EE5E" w:rsidR="00D57F92" w:rsidRDefault="00D57F92" w:rsidP="009C29D6">
      <w:r>
        <w:t>SARIMAX -</w:t>
      </w:r>
      <w:r w:rsidRPr="00D57F92">
        <w:t xml:space="preserve"> Seasonal Auto Regressive Integrated Moving Average </w:t>
      </w:r>
      <w:r w:rsidR="00532DA3" w:rsidRPr="00D57F92">
        <w:t>with</w:t>
      </w:r>
      <w:r w:rsidRPr="00D57F92">
        <w:t xml:space="preserve"> Exogenous </w:t>
      </w:r>
      <w:r w:rsidR="00DD552E">
        <w:t>Variables</w:t>
      </w:r>
    </w:p>
    <w:p w14:paraId="6928A32A" w14:textId="77777777" w:rsidR="009C29D6" w:rsidRDefault="009C29D6" w:rsidP="009C29D6">
      <w:r>
        <w:t>SD – Standard Deviation</w:t>
      </w:r>
    </w:p>
    <w:p w14:paraId="57087067" w14:textId="77777777" w:rsidR="009C29D6" w:rsidRDefault="009C29D6" w:rsidP="009C29D6">
      <w:r>
        <w:t>SNF – Seasonal Naïve Forecaster</w:t>
      </w:r>
      <w:r>
        <w:tab/>
      </w:r>
    </w:p>
    <w:p w14:paraId="79CCF9B4" w14:textId="77777777" w:rsidR="009C29D6" w:rsidRDefault="009C29D6" w:rsidP="009C29D6">
      <w:r>
        <w:t>STLF – Short Term Load Forecasting</w:t>
      </w:r>
      <w:r>
        <w:tab/>
      </w:r>
    </w:p>
    <w:p w14:paraId="479469DF" w14:textId="77777777" w:rsidR="009C29D6" w:rsidRDefault="009C29D6" w:rsidP="009C29D6">
      <w:r>
        <w:t>SVM – Support Vector Machine</w:t>
      </w:r>
    </w:p>
    <w:p w14:paraId="23AE770A" w14:textId="77777777" w:rsidR="009C29D6" w:rsidRDefault="009C29D6" w:rsidP="009C29D6">
      <w:r>
        <w:t>UNB – University of New Brunswick</w:t>
      </w:r>
    </w:p>
    <w:p w14:paraId="2036A644" w14:textId="571A3037" w:rsidR="009C29D6" w:rsidRDefault="009C29D6" w:rsidP="00451254">
      <w:r>
        <w:t>VMD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r>
        <w:t xml:space="preserve">VSTLF – Very </w:t>
      </w:r>
      <w:r w:rsidR="0059387D">
        <w:t>Short-Term</w:t>
      </w:r>
      <w:r>
        <w:t xml:space="preserve"> Load Forecasting</w:t>
      </w:r>
    </w:p>
    <w:p w14:paraId="115B70B3" w14:textId="200339FA" w:rsidR="00FF1E34" w:rsidRDefault="006052A7" w:rsidP="00CF19C9">
      <w:pPr>
        <w:pStyle w:val="Heading1"/>
      </w:pPr>
      <w:bookmarkStart w:id="9" w:name="_Toc88405940"/>
      <w:r>
        <w:lastRenderedPageBreak/>
        <w:t xml:space="preserve">1 </w:t>
      </w:r>
      <w:r w:rsidR="0056500B" w:rsidRPr="00CF19C9">
        <w:t>Introduction</w:t>
      </w:r>
      <w:bookmarkEnd w:id="9"/>
    </w:p>
    <w:p w14:paraId="6D7E2E65" w14:textId="610B235A"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managed safely and efficiently</w:t>
      </w:r>
      <w:r w:rsidR="00C12576" w:rsidRPr="00C12576">
        <w:t>. A</w:t>
      </w:r>
      <w:r w:rsidR="00185A6C">
        <w:t>n</w:t>
      </w:r>
      <w:r w:rsidR="00C12576" w:rsidRPr="00C12576">
        <w:t xml:space="preserve"> important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F5FA2D8" w:rsidR="00F70BD6" w:rsidRDefault="005C72F2" w:rsidP="00F70BD6">
      <w:pPr>
        <w:ind w:firstLine="288"/>
      </w:pPr>
      <w:r w:rsidRPr="005C72F2">
        <w:t>Over the last decade, there has been a surge in the adoption of renewable energy and distributed generation sources</w:t>
      </w:r>
      <w:r w:rsidR="00830B80">
        <w:t xml:space="preserve"> and </w:t>
      </w:r>
      <w:r w:rsidR="00B920CE">
        <w:t xml:space="preserve">in </w:t>
      </w:r>
      <w:r w:rsidR="00830B80">
        <w:t>the</w:t>
      </w:r>
      <w:r w:rsidRPr="005C72F2">
        <w:t xml:space="preserve"> advancement and implementation of smart grids and buildings to </w:t>
      </w:r>
      <w:r w:rsidR="00830B80">
        <w:t>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 xml:space="preserve">eveloping a forecasting model appropriate for a particular power network is not a simple </w:t>
      </w:r>
      <w:r w:rsidR="00BA3F19" w:rsidRPr="00D60826">
        <w:lastRenderedPageBreak/>
        <w:t>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result</w:t>
      </w:r>
      <w:r w:rsidR="001A1B12">
        <w:t>s</w:t>
      </w:r>
      <w:r w:rsidR="00D96D8D" w:rsidRPr="00D96D8D">
        <w:t xml:space="preserve"> </w:t>
      </w:r>
      <w:r w:rsidR="001A1B12">
        <w:t xml:space="preserve">in </w:t>
      </w:r>
      <w:r w:rsidR="00D96D8D" w:rsidRPr="00D96D8D">
        <w:t xml:space="preserve">electricity deficit. When this occurs, the system operator is forced to purchase potentially pricey peaking power to cover the difference </w:t>
      </w:r>
      <w:r w:rsidR="001A1B12">
        <w:t xml:space="preserve">at </w:t>
      </w:r>
      <w:r w:rsidR="00D96D8D" w:rsidRPr="00D96D8D">
        <w:t xml:space="preserve">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3639B9C" w:rsidR="00D1555D" w:rsidRDefault="00E719C9" w:rsidP="00FE1556">
      <w:pPr>
        <w:ind w:firstLine="288"/>
      </w:pPr>
      <w:r w:rsidRPr="00E719C9">
        <w:t>In February 2008, the Texas Electric Reliability Council documented a power system incident that prompted them to respond to a faster-than-expected evening load ramp-up in order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also alleviated demand by relying on willing power consumers to act as temporary curtailment loads during the event.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7EE7104A"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In comparison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5C05ECE2"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The purpose of this study was to compare these deep learning forecasting techniques to some conventional forecasting techniques that have been used and implemented by various utilities in order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 xml:space="preserve">benefit Saint John Energy, a municipally owned utility reseller that collaborates with UNB's Smart Grid Technologies team. They are looking for better ways to improve their forecasting performance, </w:t>
      </w:r>
      <w:r w:rsidR="00FC7D78">
        <w:t>including</w:t>
      </w:r>
      <w:r w:rsidR="00EA7281" w:rsidRPr="00EA7281">
        <w:t xml:space="preserve"> 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88405941"/>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5F753108" w:rsidR="00425998" w:rsidRDefault="00425998" w:rsidP="00744571">
      <w:pPr>
        <w:pStyle w:val="ListParagraph"/>
        <w:numPr>
          <w:ilvl w:val="0"/>
          <w:numId w:val="44"/>
        </w:numPr>
      </w:pPr>
      <w:r w:rsidRPr="00425998">
        <w:t xml:space="preserve">Identification and implementation of </w:t>
      </w:r>
      <w:r>
        <w:t>benchmark</w:t>
      </w:r>
      <w:r w:rsidRPr="00425998">
        <w:t xml:space="preserve"> forecasters</w:t>
      </w:r>
      <w:r>
        <w:t>.</w:t>
      </w:r>
      <w:r w:rsidRPr="00425998">
        <w:t xml:space="preserve"> Forecasters were chosen in such a way that they represented both statistical and machine learning techniques, as well as the most widely used techniques among researchers and </w:t>
      </w:r>
      <w:r w:rsidRPr="00425998">
        <w:lastRenderedPageBreak/>
        <w:t xml:space="preserve">utilities. The selection criteria were also 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3EB35CD2" w:rsidR="00425998" w:rsidRDefault="00425998" w:rsidP="00744571">
      <w:pPr>
        <w:pStyle w:val="ListParagraph"/>
        <w:numPr>
          <w:ilvl w:val="0"/>
          <w:numId w:val="44"/>
        </w:numPr>
      </w:pPr>
      <w:r w:rsidRPr="00425998">
        <w:t xml:space="preserve">Identification and implementation of two deep learning forecasters. The selection criteria included the use of </w:t>
      </w:r>
      <w:r w:rsidR="004F3420">
        <w:t>forecasters</w:t>
      </w:r>
      <w:r w:rsidRPr="00425998">
        <w:t xml:space="preserve"> that have recently demonstrated promising results in the literature on load forecasting. The </w:t>
      </w:r>
      <w:r w:rsidR="004F3420">
        <w:t>forecasters</w:t>
      </w:r>
      <w:r w:rsidRPr="00425998">
        <w:t xml:space="preserve"> are described in Chapter 2, and the details of their implementation are described in Chapter 3.</w:t>
      </w:r>
    </w:p>
    <w:p w14:paraId="55583932" w14:textId="3F6A9F33" w:rsidR="00580F47" w:rsidRDefault="00580F47" w:rsidP="00744571">
      <w:pPr>
        <w:pStyle w:val="ListParagraph"/>
        <w:numPr>
          <w:ilvl w:val="0"/>
          <w:numId w:val="44"/>
        </w:numPr>
      </w:pPr>
      <w:commentRangeStart w:id="11"/>
      <w:commentRangeStart w:id="12"/>
      <w:r w:rsidRPr="00580F47">
        <w:t xml:space="preserve">To evaluate </w:t>
      </w:r>
      <w:commentRangeEnd w:id="11"/>
      <w:r w:rsidR="00E81BA8">
        <w:rPr>
          <w:rStyle w:val="CommentReference"/>
        </w:rPr>
        <w:commentReference w:id="11"/>
      </w:r>
      <w:commentRangeEnd w:id="12"/>
      <w:r w:rsidR="00E81BA8">
        <w:rPr>
          <w:rStyle w:val="CommentReference"/>
        </w:rPr>
        <w:commentReference w:id="12"/>
      </w:r>
      <w:r w:rsidRPr="00580F47">
        <w:t>the proposed benchmark and deep learning forecasters on three distinct datasets from three distinct cities. Saint John Energy provided one data set in order to assess the potential benefits for this reseller directly. Two additional data sets from Ottawa and Toronto were included to standardize assessment and improve comprehension of performance across data sets. Due to the fact that the last two data sets are publicly available, their inclusion aids in the reproducibility of this work. Chapter 3 provides information about the datasets.</w:t>
      </w:r>
    </w:p>
    <w:p w14:paraId="752432B4" w14:textId="2A0D78EE" w:rsidR="0039248D" w:rsidRDefault="0039248D" w:rsidP="00094A49">
      <w:pPr>
        <w:pStyle w:val="ListParagraph"/>
        <w:numPr>
          <w:ilvl w:val="0"/>
          <w:numId w:val="44"/>
        </w:numPr>
      </w:pPr>
      <w:r w:rsidRPr="0039248D">
        <w:t>To compare forecasters' performance. We examined the overall accuracy and daily load demand peak prediction. Chapter 3 discusses the results of the overall comparison.</w:t>
      </w:r>
    </w:p>
    <w:p w14:paraId="61E50C90" w14:textId="34D53E3D" w:rsidR="008C4D99" w:rsidRDefault="008C4D99" w:rsidP="00094A49">
      <w:pPr>
        <w:pStyle w:val="ListParagraph"/>
        <w:numPr>
          <w:ilvl w:val="0"/>
          <w:numId w:val="44"/>
        </w:numPr>
      </w:pPr>
      <w:r w:rsidRPr="008C4D99">
        <w:t xml:space="preserve">To conduct an in-depth analysis of performance across hours, days, months, and seasons. The goal here was to see if certain </w:t>
      </w:r>
      <w:r w:rsidR="00B911F1">
        <w:t>forecaster</w:t>
      </w:r>
      <w:r w:rsidRPr="008C4D99">
        <w:t>s performed better or worse at different times of day, days of the week, months of the year, or seasons. The results of this in-depth analysis are presented in Chapter 4.</w:t>
      </w:r>
    </w:p>
    <w:p w14:paraId="4D2EE70C" w14:textId="6ED5FDE4" w:rsidR="00970FB8" w:rsidRPr="00B50682" w:rsidRDefault="00C54F67" w:rsidP="00B4717C">
      <w:pPr>
        <w:ind w:firstLine="288"/>
      </w:pPr>
      <w:r w:rsidRPr="00C54F67">
        <w:t xml:space="preserve">In March 2021, Saint John Energy experienced its highest peak demand of the year, dating all the way back to January. Our smart grid team was approached to forecast the day </w:t>
      </w:r>
      <w:r w:rsidRPr="00C54F67">
        <w:lastRenderedPageBreak/>
        <w:t xml:space="preserve">and time of the peak; among all forecasters compared, CNN was the only one that could accurately predict the exact time of the peak. This is another reason we decided to conduct additional research on deep learning </w:t>
      </w:r>
      <w:r w:rsidR="00B911F1">
        <w:t>technique</w:t>
      </w:r>
      <w:r w:rsidRPr="00C54F67">
        <w:t xml:space="preserve">s. Additionally, this work contributes to the maturation of deep learning </w:t>
      </w:r>
      <w:r w:rsidR="002A1213">
        <w:t>techniques</w:t>
      </w:r>
      <w:r w:rsidRPr="00C54F67">
        <w:t>' integration into load forecasting. Our comparison demonstrates how</w:t>
      </w:r>
      <w:r w:rsidR="00B911F1">
        <w:t xml:space="preserve"> much</w:t>
      </w:r>
      <w:r w:rsidRPr="00C54F67">
        <w:t xml:space="preserve"> deep learning </w:t>
      </w:r>
      <w:r w:rsidR="00425E3F">
        <w:t>forecaster</w:t>
      </w:r>
      <w:r w:rsidRPr="00C54F67">
        <w:t xml:space="preserve">s outperform well-established benchmark </w:t>
      </w:r>
      <w:r w:rsidR="00425E3F">
        <w:t>forecaster</w:t>
      </w:r>
      <w:r w:rsidRPr="00C54F67">
        <w:t>s. This work is intended to be reproducible and to serve as a model for future research conducted by our smart-grid team and others.</w:t>
      </w:r>
      <w:r w:rsidR="00970FB8">
        <w:br w:type="page"/>
      </w:r>
    </w:p>
    <w:p w14:paraId="53981F3B" w14:textId="05B5E54C" w:rsidR="00DE6AC4" w:rsidRDefault="00CC7F1A" w:rsidP="00DE6AC4">
      <w:pPr>
        <w:pStyle w:val="Heading1"/>
      </w:pPr>
      <w:bookmarkStart w:id="13" w:name="_Toc88405942"/>
      <w:r>
        <w:lastRenderedPageBreak/>
        <w:t xml:space="preserve">2 </w:t>
      </w:r>
      <w:r w:rsidRPr="00CC7F1A">
        <w:t>Overview of Load Forecasting</w:t>
      </w:r>
      <w:bookmarkEnd w:id="13"/>
    </w:p>
    <w:p w14:paraId="2E2A3B80" w14:textId="23F1C26F" w:rsidR="00002A22" w:rsidRPr="00002A22" w:rsidRDefault="00EA6F42" w:rsidP="00EA6F42">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and the performance metrics used in our evaluation.</w:t>
      </w:r>
      <w:r w:rsidR="00002A22">
        <w:t xml:space="preserve"> </w:t>
      </w:r>
    </w:p>
    <w:p w14:paraId="5A15065A" w14:textId="4DF819B5" w:rsidR="00295109" w:rsidRPr="00DE6AC4" w:rsidRDefault="00295109" w:rsidP="00295109">
      <w:pPr>
        <w:pStyle w:val="Heading2"/>
      </w:pPr>
      <w:bookmarkStart w:id="14" w:name="_Toc88405943"/>
      <w:commentRangeStart w:id="15"/>
      <w:commentRangeStart w:id="16"/>
      <w:r>
        <w:t>2.</w:t>
      </w:r>
      <w:r w:rsidR="00FF2743">
        <w:t>1</w:t>
      </w:r>
      <w:r>
        <w:t xml:space="preserve"> </w:t>
      </w:r>
      <w:r w:rsidRPr="003E1694">
        <w:t>Factors That Affect the Load Demand</w:t>
      </w:r>
      <w:commentRangeEnd w:id="15"/>
      <w:r w:rsidR="009F156F">
        <w:rPr>
          <w:rStyle w:val="CommentReference"/>
          <w:rFonts w:cs="Times New Roman"/>
          <w:b w:val="0"/>
          <w:bCs w:val="0"/>
          <w:iCs w:val="0"/>
        </w:rPr>
        <w:commentReference w:id="15"/>
      </w:r>
      <w:commentRangeEnd w:id="16"/>
      <w:r w:rsidR="00845954">
        <w:rPr>
          <w:rStyle w:val="CommentReference"/>
          <w:rFonts w:cs="Times New Roman"/>
          <w:b w:val="0"/>
          <w:bCs w:val="0"/>
          <w:iCs w:val="0"/>
        </w:rPr>
        <w:commentReference w:id="16"/>
      </w:r>
      <w:bookmarkEnd w:id="14"/>
    </w:p>
    <w:p w14:paraId="73A19FA8" w14:textId="7193C498" w:rsidR="00295109" w:rsidRDefault="00295109" w:rsidP="00295109">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t>five</w:t>
      </w:r>
      <w:r w:rsidRPr="00DE6AC4">
        <w:t xml:space="preserve"> distinct categories:</w:t>
      </w:r>
      <w:r>
        <w:t xml:space="preserve"> historical load,</w:t>
      </w:r>
      <w:r w:rsidRPr="00DE6AC4">
        <w:t xml:space="preserve"> economic, chronological, meteorological, and random.</w:t>
      </w:r>
    </w:p>
    <w:p w14:paraId="1A76DEA1" w14:textId="1442177C" w:rsidR="00295109" w:rsidRDefault="00295109" w:rsidP="00295109">
      <w:pPr>
        <w:pStyle w:val="Heading3"/>
      </w:pPr>
      <w:bookmarkStart w:id="17" w:name="_Toc88405944"/>
      <w:r>
        <w:t>2.</w:t>
      </w:r>
      <w:r w:rsidR="00A87991">
        <w:t>1</w:t>
      </w:r>
      <w:r>
        <w:t>.1 Historical Load</w:t>
      </w:r>
      <w:bookmarkEnd w:id="17"/>
    </w:p>
    <w:p w14:paraId="5D477DDC" w14:textId="2954684C" w:rsidR="00295109" w:rsidRDefault="00295109" w:rsidP="00295109">
      <w:pPr>
        <w:ind w:firstLine="288"/>
      </w:pPr>
      <w:r w:rsidRPr="00812DCF">
        <w:t>Hippert et al. stated in</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t xml:space="preserve"> </w:t>
      </w:r>
      <w:r w:rsidRPr="00812DCF">
        <w:t>that forecasting load is difficult because the load series is complex and exhibits multiple levels of seasonality: the load at a given hour is dependent not only on the load at the previous hour, but also on the load at the same hour the previous day and on the load at the same hour on the previous week's day with the same denomination. As a result, historical load data is used as input to models for forecasting short-term load</w:t>
      </w:r>
      <w:r>
        <w:t xml:space="preserve">. </w:t>
      </w:r>
      <w:r w:rsidRPr="00812DCF">
        <w:t>The literature makes extensive use of multiple input variables.</w:t>
      </w:r>
      <w:r>
        <w:t xml:space="preserve"> </w:t>
      </w:r>
    </w:p>
    <w:p w14:paraId="1AB443AE" w14:textId="22E7F6FB" w:rsidR="00295109" w:rsidRDefault="00295109" w:rsidP="00295109">
      <w:pPr>
        <w:ind w:firstLine="288"/>
      </w:pPr>
      <w:r>
        <w:t xml:space="preserve">For example, Houimli et al.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mendeley":{"formattedCitation":"[22]","plainTextFormattedCitation":"[22]","previouslyFormattedCitation":"[22]"},"properties":{"noteIndex":0},"schema":"https://github.com/citation-style-language/schema/raw/master/csl-citation.json"}</w:instrText>
      </w:r>
      <w:r>
        <w:fldChar w:fldCharType="separate"/>
      </w:r>
      <w:r w:rsidR="00B42AB6" w:rsidRPr="00B42AB6">
        <w:rPr>
          <w:noProof/>
        </w:rPr>
        <w:t>[22]</w:t>
      </w:r>
      <w:r>
        <w:fldChar w:fldCharType="end"/>
      </w:r>
      <w:r>
        <w:t xml:space="preserve"> forecasted the subsequent 48 half-hourly loads using the previous 48 half-hourly loads, Park et al.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mendeley":{"formattedCitation":"[23]","plainTextFormattedCitation":"[23]","previouslyFormattedCitation":"[23]"},"properties":{"noteIndex":0},"schema":"https://github.com/citation-style-language/schema/raw/master/csl-citation.json"}</w:instrText>
      </w:r>
      <w:r>
        <w:fldChar w:fldCharType="separate"/>
      </w:r>
      <w:r w:rsidR="00B42AB6" w:rsidRPr="00B42AB6">
        <w:rPr>
          <w:noProof/>
        </w:rPr>
        <w:t>[23]</w:t>
      </w:r>
      <w:r>
        <w:fldChar w:fldCharType="end"/>
      </w:r>
      <w:r>
        <w:t xml:space="preserve"> used the previous two hours of load data to forecast the next hour, Bakirtzis et al. </w:t>
      </w:r>
      <w:r>
        <w:fldChar w:fldCharType="begin" w:fldLock="1"/>
      </w:r>
      <w:r w:rsidR="00DB560F">
        <w:instrText>ADDIN CSL_CITATION {"citationItems":[{"id":"ITEM-1","itemData":{"DOI":"10.1109/59.496166","ISSN":"08858950","abstract":"This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Systems","id":"ITEM-1","issued":{"date-parts":[["1996"]]},"title":"A neural network short term load forecasting model for the greek power system","type":"article-journal"},"uris":["http://www.mendeley.com/documents/?uuid=456dddda-a72a-4b9f-9cad-6ea34687b92b"]}],"mendeley":{"formattedCitation":"[24]","plainTextFormattedCitation":"[24]","previouslyFormattedCitation":"[24]"},"properties":{"noteIndex":0},"schema":"https://github.com/citation-style-language/schema/raw/master/csl-citation.json"}</w:instrText>
      </w:r>
      <w:r>
        <w:fldChar w:fldCharType="separate"/>
      </w:r>
      <w:r w:rsidR="00B42AB6" w:rsidRPr="00B42AB6">
        <w:rPr>
          <w:noProof/>
        </w:rPr>
        <w:t>[24]</w:t>
      </w:r>
      <w:r>
        <w:fldChar w:fldCharType="end"/>
      </w:r>
      <w:r>
        <w:t xml:space="preserve"> used the previous two days of hourly load </w:t>
      </w:r>
      <w:r>
        <w:lastRenderedPageBreak/>
        <w:t xml:space="preserve">data to forecast the next day's hourly load, and Velasco et al. </w:t>
      </w:r>
      <w:r>
        <w:fldChar w:fldCharType="begin" w:fldLock="1"/>
      </w:r>
      <w:r w:rsidR="00DB560F">
        <w:instrText>ADDIN CSL_CITATION {"citationItems":[{"id":"ITEM-1","itemData":{"DOI":"10.1109/HNICEM.2015.7393166","ISBN":"9781509003594","abstract":"The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2015","id":"ITEM-1","issued":{"date-parts":[["2016"]]},"title":"Next day electric load forecasting using Artificial Neural Networks","type":"paper-conference"},"uris":["http://www.mendeley.com/documents/?uuid=12680df7-986c-407d-a6fa-e0dbbc4eeb91"]}],"mendeley":{"formattedCitation":"[25]","plainTextFormattedCitation":"[25]","previouslyFormattedCitation":"[25]"},"properties":{"noteIndex":0},"schema":"https://github.com/citation-style-language/schema/raw/master/csl-citation.json"}</w:instrText>
      </w:r>
      <w:r>
        <w:fldChar w:fldCharType="separate"/>
      </w:r>
      <w:r w:rsidR="00B42AB6" w:rsidRPr="00B42AB6">
        <w:rPr>
          <w:noProof/>
        </w:rPr>
        <w:t>[25]</w:t>
      </w:r>
      <w:r>
        <w:fldChar w:fldCharType="end"/>
      </w:r>
      <w:r>
        <w:t xml:space="preserve"> used the previous 24 hours of load data to forecast the next. As demonstrated, the literature uses a wide variety of historical load input data, but there is agreement that some sort of historical load input is necessary.</w:t>
      </w:r>
    </w:p>
    <w:p w14:paraId="10952D20" w14:textId="61169B40" w:rsidR="00295109" w:rsidRDefault="00295109" w:rsidP="00295109">
      <w:pPr>
        <w:pStyle w:val="Heading3"/>
      </w:pPr>
      <w:bookmarkStart w:id="18" w:name="_Toc88405945"/>
      <w:r>
        <w:t>2.</w:t>
      </w:r>
      <w:r w:rsidR="00803729">
        <w:t>1</w:t>
      </w:r>
      <w:r>
        <w:t>.2 Economic Factors</w:t>
      </w:r>
      <w:bookmarkEnd w:id="18"/>
    </w:p>
    <w:p w14:paraId="45F0DFF8" w14:textId="292B2BA4" w:rsidR="00295109" w:rsidRDefault="00295109" w:rsidP="00295109">
      <w:pPr>
        <w:ind w:firstLine="288"/>
      </w:pPr>
      <w:r w:rsidRPr="00EB3414">
        <w:t xml:space="preserve">Economic factors include capital expenditure in the facility's infrastructure </w:t>
      </w:r>
      <w:r>
        <w:t>by constructing</w:t>
      </w:r>
      <w:r w:rsidRPr="00EB3414">
        <w:t xml:space="preserve"> new buildings, laboratories, and experiments that increase </w:t>
      </w:r>
      <w:r>
        <w:t xml:space="preserve">the </w:t>
      </w:r>
      <w:r w:rsidRPr="00EB3414">
        <w:t xml:space="preserve">load to the electric grid. The location's funding profile dictates what equipment, processes, and experiments can be conducted and when. Demand pricing and demand management programs influence how customers use electricity during system peaking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EB3414">
        <w:t xml:space="preserve">. Economic factors will have little effect on </w:t>
      </w:r>
      <w:r>
        <w:t>short-</w:t>
      </w:r>
      <w:r w:rsidRPr="00EB3414">
        <w:t xml:space="preserve">term load forecasting because they </w:t>
      </w:r>
      <w:r>
        <w:t>usu</w:t>
      </w:r>
      <w:r w:rsidRPr="00EB3414">
        <w:t xml:space="preserve">ally affect consumption patterns over a </w:t>
      </w:r>
      <w:r>
        <w:t>more extended</w:t>
      </w:r>
      <w:r w:rsidRPr="00EB3414">
        <w:t xml:space="preserve"> period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EB3414">
        <w:t>. However, economic factors might serve as an impetus for examining a system's load pattern and adopting load reduction strategies.</w:t>
      </w:r>
    </w:p>
    <w:p w14:paraId="44CD018A" w14:textId="3F0E6FC4" w:rsidR="00295109" w:rsidRDefault="00295109" w:rsidP="00295109">
      <w:pPr>
        <w:pStyle w:val="Heading3"/>
      </w:pPr>
      <w:bookmarkStart w:id="19" w:name="_Toc88405946"/>
      <w:r>
        <w:t>2.</w:t>
      </w:r>
      <w:r w:rsidR="00084775">
        <w:t>1</w:t>
      </w:r>
      <w:r>
        <w:t xml:space="preserve">.3 </w:t>
      </w:r>
      <w:r w:rsidRPr="00DE6AC4">
        <w:t>Chronological</w:t>
      </w:r>
      <w:r>
        <w:t xml:space="preserve"> Factors</w:t>
      </w:r>
      <w:bookmarkEnd w:id="19"/>
    </w:p>
    <w:p w14:paraId="07C0D9D0" w14:textId="48432640" w:rsidR="00295109" w:rsidRDefault="00295109" w:rsidP="00295109">
      <w:pPr>
        <w:ind w:firstLine="288"/>
      </w:pPr>
      <w:r>
        <w:t xml:space="preserve">Seasonal, weekly, and daily cycles and holidays can influence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Tour","type":"chapter"},"uris":["http://www.mendeley.com/documents/?uuid=5dda9d41-8e44-449c-95a9-68dbbf915508"]}],"mendeley":{"formattedCitation":"[26], [27]","plainTextFormattedCitation":"[26], [27]","previouslyFormattedCitation":"[26], [27]"},"properties":{"noteIndex":0},"schema":"https://github.com/citation-style-language/schema/raw/master/csl-citation.json"}</w:instrText>
      </w:r>
      <w:r>
        <w:fldChar w:fldCharType="separate"/>
      </w:r>
      <w:r w:rsidR="00B42AB6" w:rsidRPr="00B42AB6">
        <w:rPr>
          <w:noProof/>
        </w:rPr>
        <w:t>[26], [27]</w:t>
      </w:r>
      <w:r>
        <w:fldChar w:fldCharType="end"/>
      </w:r>
      <w:r>
        <w:t xml:space="preserve">. Autumn and spring often have a lower load. Weekdays differ from weekends, with weekends having a lighter load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-2","issued":{"date-parts":[["2010"]]},"title":"Short-term Forecasting in Power Systems: A Guided Tour","type":"chapter"},"uris":["http://www.mendeley.com/documents/?uuid=5dda9d41-8e44-449c-95a9-68dbbf915508"]}],"mendeley":{"formattedCitation":"[21], [27]","plainTextFormattedCitation":"[21], [27]","previouslyFormattedCitation":"[21], [27]"},"properties":{"noteIndex":0},"schema":"https://github.com/citation-style-language/schema/raw/master/csl-citation.json"}</w:instrText>
      </w:r>
      <w:r>
        <w:fldChar w:fldCharType="separate"/>
      </w:r>
      <w:r w:rsidR="00B42AB6" w:rsidRPr="00B42AB6">
        <w:rPr>
          <w:noProof/>
        </w:rPr>
        <w:t>[21], [27]</w:t>
      </w:r>
      <w:r>
        <w:fldChar w:fldCharType="end"/>
      </w:r>
      <w:r>
        <w:t xml:space="preserve">. In general, public holidays have a lower load than weekdays and are more comparable to weekends. The load on days immediately preceding and following the holiday is also impacted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t xml:space="preserve">. Because time influences how electricity is used, it is incorporated into load forecast models using calendar data </w:t>
      </w:r>
      <w:r>
        <w:fldChar w:fldCharType="begin" w:fldLock="1"/>
      </w:r>
      <w:r w:rsidR="00DB560F">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mendeley":{"formattedCitation":"[28]","plainTextFormattedCitation":"[28]","previouslyFormattedCitation":"[28]"},"properties":{"noteIndex":0},"schema":"https://github.com/citation-style-language/schema/raw/master/csl-citation.json"}</w:instrText>
      </w:r>
      <w:r>
        <w:fldChar w:fldCharType="separate"/>
      </w:r>
      <w:r w:rsidR="00B42AB6" w:rsidRPr="00B42AB6">
        <w:rPr>
          <w:noProof/>
        </w:rPr>
        <w:t>[28]</w:t>
      </w:r>
      <w:r>
        <w:fldChar w:fldCharType="end"/>
      </w:r>
      <w:r>
        <w:t xml:space="preserve">. Some, or all, of the patterns, might be considered. The pattern of weekday-weekend/holiday can be explained </w:t>
      </w:r>
      <w:r>
        <w:lastRenderedPageBreak/>
        <w:t xml:space="preserve">by establishing distinct models for each category </w:t>
      </w:r>
      <w:r>
        <w:fldChar w:fldCharType="begin" w:fldLock="1"/>
      </w:r>
      <w:r w:rsidR="00DB560F">
        <w:instrText>ADDIN CSL_CITATION {"citationItems":[{"id":"ITEM-1","itemData":{"DOI":"10.1109/icsmc.1995.538416","ISSN":"08843627","abstract":"Economically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Cybernetics","id":"ITEM-1","issued":{"date-parts":[["1995"]]},"title":"Survey of hybrid fuzzy neural approaches to electric load forecasting","type":"paper-conference"},"uris":["http://www.mendeley.com/documents/?uuid=3a69f549-179e-4d37-b1e9-73153d601a13"]}],"mendeley":{"formattedCitation":"[29]","plainTextFormattedCitation":"[29]","previouslyFormattedCitation":"[29]"},"properties":{"noteIndex":0},"schema":"https://github.com/citation-style-language/schema/raw/master/csl-citation.json"}</w:instrText>
      </w:r>
      <w:r>
        <w:fldChar w:fldCharType="separate"/>
      </w:r>
      <w:r w:rsidR="00B42AB6" w:rsidRPr="00B42AB6">
        <w:rPr>
          <w:noProof/>
        </w:rPr>
        <w:t>[29]</w:t>
      </w:r>
      <w:r>
        <w:fldChar w:fldCharType="end"/>
      </w:r>
      <w:r>
        <w:t xml:space="preserve">. Alternatively, many indicator variables could be used </w:t>
      </w:r>
      <w:r>
        <w:fldChar w:fldCharType="begin" w:fldLock="1"/>
      </w:r>
      <w:r w:rsidR="00DB560F">
        <w:instrText>ADDIN CSL_CITATION {"citationItems":[{"id":"ITEM-1","itemData":{"DOI":"10.1109/ICIIP.2017.8313703","ISBN":"9781509067343","abstract":"Short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2017","id":"ITEM-1","issued":{"date-parts":[["2018"]]},"page":"159-163","title":"Short term load forecasting using artificial neural network","type":"paper-conference"},"uris":["http://www.mendeley.com/documents/?uuid=41e30944-66ed-42a8-8466-2bd8ec556f5e"]},{"id":"ITEM-2","itemData":{"DOI":"10.1109/HNICEM.2015.7393166","ISBN":"9781509003594","abstract":"The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Networks","type":"paper-conference"},"uris":["http://www.mendeley.com/documents/?uuid=12680df7-986c-407d-a6fa-e0dbbc4eeb91"]}],"mendeley":{"formattedCitation":"[9], [25]","plainTextFormattedCitation":"[9], [25]","previouslyFormattedCitation":"[9], [25]"},"properties":{"noteIndex":0},"schema":"https://github.com/citation-style-language/schema/raw/master/csl-citation.json"}</w:instrText>
      </w:r>
      <w:r>
        <w:fldChar w:fldCharType="separate"/>
      </w:r>
      <w:r w:rsidR="00B42AB6" w:rsidRPr="00B42AB6">
        <w:rPr>
          <w:noProof/>
        </w:rPr>
        <w:t>[9], [25]</w:t>
      </w:r>
      <w:r>
        <w:fldChar w:fldCharType="end"/>
      </w:r>
      <w:r>
        <w:t xml:space="preserve">. Weekends and holidays are particularly difficult for studies that do not differentiate between these days  </w:t>
      </w:r>
      <w:r>
        <w:fldChar w:fldCharType="begin" w:fldLock="1"/>
      </w:r>
      <w:r w:rsidR="00DB560F">
        <w:instrText>ADDIN CSL_CITATION {"citationItems":[{"id":"ITEM-1","itemData":{"DOI":"10.1109/59.221223","ISSN":"15580679","abstract":"The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Systems","id":"ITEM-1","issued":{"date-parts":[["1993"]]},"title":"Neural Network Based Short Term Load Forecasting","type":"article-journal"},"uris":["http://www.mendeley.com/documents/?uuid=5a54d13e-9265-40c7-a3f7-ead5cef48d69"]}],"mendeley":{"formattedCitation":"[30]","plainTextFormattedCitation":"[30]","previouslyFormattedCitation":"[30]"},"properties":{"noteIndex":0},"schema":"https://github.com/citation-style-language/schema/raw/master/csl-citation.json"}</w:instrText>
      </w:r>
      <w:r>
        <w:fldChar w:fldCharType="separate"/>
      </w:r>
      <w:r w:rsidR="00B42AB6" w:rsidRPr="00B42AB6">
        <w:rPr>
          <w:noProof/>
        </w:rPr>
        <w:t>[30]</w:t>
      </w:r>
      <w:r>
        <w:fldChar w:fldCharType="end"/>
      </w:r>
      <w:r>
        <w:t xml:space="preserve">. Other patterns are accounted for using variables such as the hour of the day, the day of the week, the month, and the week number </w:t>
      </w:r>
      <w:r>
        <w:fldChar w:fldCharType="begin" w:fldLock="1"/>
      </w:r>
      <w:r w:rsidR="00DB560F">
        <w:instrText>ADDIN CSL_CITATION {"citationItems":[{"id":"ITEM-1","itemData":{"DOI":"10.1007/s12667-019-00324-4","ISSN":"18683975","abstract":"The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Systems","id":"ITEM-1","issued":{"date-parts":[["2020"]]},"title":"Short-term electric load forecasting in Tunisia using artificial neural networks","type":"article-journal"},"uris":["http://www.mendeley.com/documents/?uuid=c8d2684d-3071-43ef-adaa-f26af78f6f1c"]},{"id":"ITEM-2","itemData":{"DOI":"10.1109/HNICEM.2015.7393166","ISBN":"9781509003594","abstract":"The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2015","id":"ITEM-2","issued":{"date-parts":[["2016"]]},"title":"Next day electric load forecasting using Artificial Neural Networks","type":"paper-conference"},"uris":["http://www.mendeley.com/documents/?uuid=12680df7-986c-407d-a6fa-e0dbbc4eeb91"]},{"id":"ITEM-3","itemData":{"DOI":"10.1109/ICIIP.2017.8313703","ISBN":"9781509067343","abstract":"Short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2017","id":"ITEM-3","issued":{"date-parts":[["2018"]]},"page":"159-163","title":"Short term load forecasting using artificial neural network","type":"paper-conference"},"uris":["http://www.mendeley.com/documents/?uuid=41e30944-66ed-42a8-8466-2bd8ec556f5e"]}],"mendeley":{"formattedCitation":"[9], [22], [25]","plainTextFormattedCitation":"[9], [22], [25]","previouslyFormattedCitation":"[9], [22], [25]"},"properties":{"noteIndex":0},"schema":"https://github.com/citation-style-language/schema/raw/master/csl-citation.json"}</w:instrText>
      </w:r>
      <w:r>
        <w:fldChar w:fldCharType="separate"/>
      </w:r>
      <w:r w:rsidR="00B42AB6" w:rsidRPr="00B42AB6">
        <w:rPr>
          <w:noProof/>
        </w:rPr>
        <w:t>[9], [22], [25]</w:t>
      </w:r>
      <w:r>
        <w:fldChar w:fldCharType="end"/>
      </w:r>
    </w:p>
    <w:p w14:paraId="0C70A967" w14:textId="7EAB4A9F" w:rsidR="00295109" w:rsidRDefault="00295109" w:rsidP="00295109">
      <w:pPr>
        <w:pStyle w:val="Heading3"/>
      </w:pPr>
      <w:bookmarkStart w:id="20" w:name="_Toc88405947"/>
      <w:r>
        <w:t>2.</w:t>
      </w:r>
      <w:r w:rsidR="0064614F">
        <w:t>1</w:t>
      </w:r>
      <w:r>
        <w:t>.4 M</w:t>
      </w:r>
      <w:r w:rsidRPr="00DE6AC4">
        <w:t>eteorological</w:t>
      </w:r>
      <w:r>
        <w:t xml:space="preserve"> Factors</w:t>
      </w:r>
      <w:bookmarkEnd w:id="20"/>
    </w:p>
    <w:p w14:paraId="591F87AB" w14:textId="2FFD4E2C" w:rsidR="00295109" w:rsidRDefault="00295109" w:rsidP="00295109">
      <w:r>
        <w:tab/>
      </w:r>
      <w:r w:rsidRPr="00F02791">
        <w:t xml:space="preserve">The most frequently used and most significant weather variable is temperature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dissertation","type":"article-journal"},"uris":["http://www.mendeley.com/documents/?uuid=198918e7-1c69-4cc5-a630-d2f92115df84"]}],"mendeley":{"formattedCitation":"[21], [23], [26], [31], [32]","plainTextFormattedCitation":"[21], [23], [26], [31], [32]","previouslyFormattedCitation":"[21], [23], [26], [31], [32]"},"properties":{"noteIndex":0},"schema":"https://github.com/citation-style-language/schema/raw/master/csl-citation.json"}</w:instrText>
      </w:r>
      <w:r>
        <w:fldChar w:fldCharType="separate"/>
      </w:r>
      <w:r w:rsidR="00B42AB6" w:rsidRPr="00B42AB6">
        <w:rPr>
          <w:noProof/>
        </w:rPr>
        <w:t>[21], [23], [26], [31], [32]</w:t>
      </w:r>
      <w:r>
        <w:fldChar w:fldCharType="end"/>
      </w:r>
      <w:r>
        <w:t>.</w:t>
      </w:r>
      <w:r w:rsidRPr="00F02791">
        <w:t xml:space="preserve"> </w:t>
      </w:r>
      <w:r w:rsidRPr="00CC5DBA">
        <w:t>The majority of load forecasting models incorporate one or more temperature-related variables</w:t>
      </w:r>
      <w:r>
        <w:t xml:space="preserve"> </w:t>
      </w:r>
      <w:r>
        <w:fldChar w:fldCharType="begin" w:fldLock="1"/>
      </w:r>
      <w:r w:rsidR="00DB560F">
        <w:instrText>ADDIN CSL_CITATION {"citationItems":[{"id":"ITEM-1","itemData":{"author":[{"dropping-particle":"","family":"Foster","given":"Judith","non-dropping-particle":"","parse-names":false,"suffix":""}],"id":"ITEM-1","issued":{"date-parts":[["2020"]]},"publisher":"Queen’s University","title":"Electric load forecasting with increased embedded renewable generation","type":"thesis"},"uris":["http://www.mendeley.com/documents/?uuid=ab848f68-1c28-39df-a1f6-83371f9953ec"]}],"mendeley":{"formattedCitation":"[33]","plainTextFormattedCitation":"[33]","previouslyFormattedCitation":"[33]"},"properties":{"noteIndex":0},"schema":"https://github.com/citation-style-language/schema/raw/master/csl-citation.json"}</w:instrText>
      </w:r>
      <w:r>
        <w:fldChar w:fldCharType="separate"/>
      </w:r>
      <w:r w:rsidR="00B42AB6" w:rsidRPr="00B42AB6">
        <w:rPr>
          <w:noProof/>
        </w:rPr>
        <w:t>[33]</w:t>
      </w:r>
      <w:r>
        <w:fldChar w:fldCharType="end"/>
      </w:r>
      <w:r w:rsidRPr="00CC5DBA">
        <w:t>.</w:t>
      </w:r>
      <w:r>
        <w:t xml:space="preserve"> </w:t>
      </w:r>
      <w:r w:rsidRPr="00F02791">
        <w:t>The relation</w:t>
      </w:r>
      <w:r>
        <w:t>ship</w:t>
      </w:r>
      <w:r w:rsidRPr="00F02791">
        <w:t xml:space="preserve"> between temperature and load is non-linear.</w:t>
      </w:r>
      <w:r>
        <w:t xml:space="preserve"> A</w:t>
      </w:r>
      <w:r w:rsidRPr="00CA11EE">
        <w:t xml:space="preserve">ccording to Hong and Shahidehpour </w:t>
      </w:r>
      <w:r>
        <w:fldChar w:fldCharType="begin" w:fldLock="1"/>
      </w:r>
      <w:r w:rsidR="00DB560F">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00B42AB6" w:rsidRPr="00B42AB6">
        <w:rPr>
          <w:noProof/>
        </w:rPr>
        <w:t>[34]</w:t>
      </w:r>
      <w:r>
        <w:fldChar w:fldCharType="end"/>
      </w:r>
      <w:r w:rsidRPr="00CA11EE">
        <w:t>, temperature factors alone can account for more than 70% of the variability in load.</w:t>
      </w:r>
      <w:r>
        <w:t xml:space="preserve"> </w:t>
      </w:r>
      <w:r w:rsidRPr="00F02791">
        <w:t xml:space="preserve">This nonlinear relationship contributes to the widespread use of nonlinear </w:t>
      </w:r>
      <w:r w:rsidR="00772C52">
        <w:t>techniqu</w:t>
      </w:r>
      <w:r w:rsidRPr="00F02791">
        <w:t xml:space="preserve">es for load forecasting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B42AB6" w:rsidRPr="00B42AB6">
        <w:rPr>
          <w:noProof/>
        </w:rPr>
        <w:t>[1], [21]</w:t>
      </w:r>
      <w:r>
        <w:fldChar w:fldCharType="end"/>
      </w:r>
      <w:r>
        <w:t xml:space="preserve">. </w:t>
      </w:r>
      <w:r w:rsidRPr="002004B1">
        <w:t>Since the early 1930s, the relation between temperature and load has been recognized</w:t>
      </w:r>
      <w:r>
        <w:t xml:space="preserve">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004B1">
        <w:t>.</w:t>
      </w:r>
    </w:p>
    <w:p w14:paraId="29A48E41" w14:textId="22B79110" w:rsidR="00295109" w:rsidRDefault="00295109" w:rsidP="00295109">
      <w:pPr>
        <w:ind w:firstLine="288"/>
      </w:pPr>
      <w:r w:rsidRPr="00DE3A0A">
        <w:t>Humidity, solar irradiance, wind speed, barometric pressure, and precipitation are other weather variables that might alter the electric hourly load profile. Days with high humidity require cooling equipment to operate at a higher duty cycle to remove surplus moisture from the conditioned air</w:t>
      </w:r>
      <w:r>
        <w:t xml:space="preserve"> </w:t>
      </w:r>
      <w:r>
        <w:fldChar w:fldCharType="begin" w:fldLock="1"/>
      </w:r>
      <w:r w:rsidR="00DB560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mendeley":{"formattedCitation":"[35]","plainTextFormattedCitation":"[35]","previouslyFormattedCitation":"[35]"},"properties":{"noteIndex":0},"schema":"https://github.com/citation-style-language/schema/raw/master/csl-citation.json"}</w:instrText>
      </w:r>
      <w:r>
        <w:fldChar w:fldCharType="separate"/>
      </w:r>
      <w:r w:rsidR="00B42AB6" w:rsidRPr="00B42AB6">
        <w:rPr>
          <w:noProof/>
        </w:rPr>
        <w:t>[35]</w:t>
      </w:r>
      <w:r>
        <w:fldChar w:fldCharType="end"/>
      </w:r>
      <w:r w:rsidRPr="00DE3A0A">
        <w:t xml:space="preserve">. Long periods of high sun irradiation will radiantly heat the interiors of buildings, requiring cooling systems to run longer and with less diversity. Precipitation has a propensity to chill the air, hence decreasing the cooling load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DE3A0A">
        <w:t>. Wind speed and barometric pressure can also influence the hourly load profile and frequently do so in conjunction with other variables such as precipitation.</w:t>
      </w:r>
      <w:r>
        <w:t xml:space="preserve"> </w:t>
      </w:r>
      <w:r w:rsidRPr="001634DB">
        <w:t xml:space="preserve">Wind speeds may amplify the effect of low temperatures, resulting in a greater wind chill index as well as increased </w:t>
      </w:r>
      <w:r w:rsidRPr="001634DB">
        <w:lastRenderedPageBreak/>
        <w:t>demand. Wind speeds greater than 15 mph generate renewable energy, reducing the reliance on central sources of generation.</w:t>
      </w:r>
    </w:p>
    <w:p w14:paraId="28F21301" w14:textId="3CA434A9" w:rsidR="00295109" w:rsidRDefault="00295109" w:rsidP="00295109">
      <w:r>
        <w:tab/>
      </w:r>
      <w:r w:rsidRPr="00453436">
        <w:t>Janicki provides an in-depth description of the many types of meteorological variables that are utilized in load forecasting, as well as instances of their application in the literature</w:t>
      </w:r>
      <w:r>
        <w:t xml:space="preserve"> </w:t>
      </w:r>
      <w:r>
        <w:fldChar w:fldCharType="begin" w:fldLock="1"/>
      </w:r>
      <w:r w:rsidR="00DB560F">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mendeley":{"formattedCitation":"[36]","plainTextFormattedCitation":"[36]","previouslyFormattedCitation":"[36]"},"properties":{"noteIndex":0},"schema":"https://github.com/citation-style-language/schema/raw/master/csl-citation.json"}</w:instrText>
      </w:r>
      <w:r>
        <w:fldChar w:fldCharType="separate"/>
      </w:r>
      <w:r w:rsidR="00B42AB6" w:rsidRPr="00B42AB6">
        <w:rPr>
          <w:noProof/>
        </w:rPr>
        <w:t>[36]</w:t>
      </w:r>
      <w:r>
        <w:fldChar w:fldCharType="end"/>
      </w:r>
      <w:r>
        <w:t xml:space="preserve">. The efficacy of these variables in forecasting load varies according to geographic location, industry, and regional climate. Friedrich and Afshari </w:t>
      </w:r>
      <w:r>
        <w:fldChar w:fldCharType="begin" w:fldLock="1"/>
      </w:r>
      <w:r w:rsidR="00DB560F">
        <w:instrText>ADDIN CSL_CITATION {"citationItems":[{"id":"ITEM-1","itemData":{"DOI":"10.1016/j.egypro.2015.07.616","ISSN":"18766102","abstract":"Short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Procedia","id":"ITEM-1","issued":{"date-parts":[["2015"]]},"title":"Short-term Forecasting of the Abu Dhabi Electricity Load Using Multiple Weather Variables","type":"paper-conference"},"uris":["http://www.mendeley.com/documents/?uuid=0806e8b1-246c-4f91-b6bd-6386a94f96ab"]}],"mendeley":{"formattedCitation":"[37]","plainTextFormattedCitation":"[37]","previouslyFormattedCitation":"[37]"},"properties":{"noteIndex":0},"schema":"https://github.com/citation-style-language/schema/raw/master/csl-citation.json"}</w:instrText>
      </w:r>
      <w:r>
        <w:fldChar w:fldCharType="separate"/>
      </w:r>
      <w:r w:rsidR="00B42AB6" w:rsidRPr="00B42AB6">
        <w:rPr>
          <w:noProof/>
        </w:rPr>
        <w:t>[37]</w:t>
      </w:r>
      <w:r>
        <w:fldChar w:fldCharType="end"/>
      </w:r>
      <w:r>
        <w:t xml:space="preserve"> discovered that incorporating four meteorological variables (temperature, specific humidity, wind speed, and sun irradiation) produced more accurate findings than relying solely on temperature. This was not a direct comparison because the models were of two distinct types (ANN vs. transfer function). </w:t>
      </w:r>
    </w:p>
    <w:p w14:paraId="69CFDA76" w14:textId="717164E4" w:rsidR="00295109" w:rsidRDefault="00295109" w:rsidP="00295109">
      <w:pPr>
        <w:ind w:firstLine="288"/>
      </w:pPr>
      <w:r>
        <w:t xml:space="preserve">Taylor and Buizza </w:t>
      </w:r>
      <w:r>
        <w:fldChar w:fldCharType="begin" w:fldLock="1"/>
      </w:r>
      <w:r w:rsidR="00DB560F">
        <w:instrText>ADDIN CSL_CITATION {"citationItems":[{"id":"ITEM-1","itemData":{"DOI":"10.1109/TPWRS.2002.800906","ISSN":"08858950","abstract":"In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Systems","id":"ITEM-1","issued":{"date-parts":[["2002"]]},"title":"Neural network load forecasting with weather ensemble predictions","type":"article-journal"},"uris":["http://www.mendeley.com/documents/?uuid=0cd215ba-db31-49b2-992c-902a094262cd"]}],"mendeley":{"formattedCitation":"[38]","plainTextFormattedCitation":"[38]","previouslyFormattedCitation":"[38]"},"properties":{"noteIndex":0},"schema":"https://github.com/citation-style-language/schema/raw/master/csl-citation.json"}</w:instrText>
      </w:r>
      <w:r>
        <w:fldChar w:fldCharType="separate"/>
      </w:r>
      <w:r w:rsidR="00B42AB6" w:rsidRPr="00B42AB6">
        <w:rPr>
          <w:noProof/>
        </w:rPr>
        <w:t>[38]</w:t>
      </w:r>
      <w:r>
        <w:fldChar w:fldCharType="end"/>
      </w:r>
      <w:r>
        <w:t xml:space="preserve"> employ a variety of meteorological factors. They modify the model's temperature, wind speed, and cloud cover to employ effective temperature, wind cooling power, and lighting. They do not make comparisons to a model based solely on temperature. Khotanzad et al. </w:t>
      </w:r>
      <w:r>
        <w:fldChar w:fldCharType="begin" w:fldLock="1"/>
      </w:r>
      <w:r w:rsidR="00DB560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00B42AB6" w:rsidRPr="00B42AB6">
        <w:rPr>
          <w:noProof/>
        </w:rPr>
        <w:t>[39]</w:t>
      </w:r>
      <w:r>
        <w:fldChar w:fldCharType="end"/>
      </w:r>
      <w:r>
        <w:t xml:space="preserve"> use an effective temperature to adjust for humidity and wind speed. Specific</w:t>
      </w:r>
      <w:r w:rsidRPr="001F59E9">
        <w:t xml:space="preserve"> studies </w:t>
      </w:r>
      <w:r>
        <w:t>concentrating</w:t>
      </w:r>
      <w:r w:rsidRPr="001F59E9">
        <w:t xml:space="preserve"> exclusively on temperature imply that additional weather variables could be incorporated to improve forecasts</w:t>
      </w:r>
      <w:r>
        <w:t xml:space="preserve"> </w:t>
      </w:r>
      <w:r>
        <w:fldChar w:fldCharType="begin" w:fldLock="1"/>
      </w:r>
      <w:r w:rsidR="00DB560F">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network","type":"paper-conference"},"uris":["http://www.mendeley.com/documents/?uuid=41e30944-66ed-42a8-8466-2bd8ec556f5e"]}],"mendeley":{"formattedCitation":"[9], [23]","plainTextFormattedCitation":"[9], [23]","previouslyFormattedCitation":"[9], [23]"},"properties":{"noteIndex":0},"schema":"https://github.com/citation-style-language/schema/raw/master/csl-citation.json"}</w:instrText>
      </w:r>
      <w:r>
        <w:fldChar w:fldCharType="separate"/>
      </w:r>
      <w:r w:rsidR="00B42AB6" w:rsidRPr="00B42AB6">
        <w:rPr>
          <w:noProof/>
        </w:rPr>
        <w:t>[9], [23]</w:t>
      </w:r>
      <w:r>
        <w:fldChar w:fldCharType="end"/>
      </w:r>
      <w:r>
        <w:t>.</w:t>
      </w:r>
    </w:p>
    <w:p w14:paraId="65FCDD8C" w14:textId="326161DC" w:rsidR="00295109" w:rsidRDefault="00295109" w:rsidP="00295109">
      <w:r>
        <w:tab/>
      </w:r>
      <w:r w:rsidRPr="00957973">
        <w:t xml:space="preserve">For load forecasting, the location of the weather data input must be determined. Forecasting loads can be </w:t>
      </w:r>
      <w:r>
        <w:t>pretty</w:t>
      </w:r>
      <w:r w:rsidRPr="00957973">
        <w:t xml:space="preserve"> location-specific, such as forecasting for individual buildings or local regions. This form of forecasting is possible due to the availability of smart grid data, although system load forecasting is still required. Utilizing weather data for a significant load center is one approach of selecting weather data (e.g., Toronto used for Ontario). Weather stations located throughout a region can</w:t>
      </w:r>
      <w:r>
        <w:t xml:space="preserve"> also</w:t>
      </w:r>
      <w:r w:rsidRPr="00957973">
        <w:t xml:space="preserve"> be averaged to provide a single input variable </w:t>
      </w:r>
      <w:r>
        <w:fldChar w:fldCharType="begin" w:fldLock="1"/>
      </w:r>
      <w:r w:rsidR="00DB560F">
        <w:instrText>ADDIN CSL_CITATION {"citationItems":[{"id":"ITEM-1","itemData":{"DOI":"10.3390/en12081510","ISSN":"19961073","abstract":"Weather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-1","issued":{"date-parts":[["2019"]]},"title":"Combining weather stations for electric load forecasting","type":"article-journal"},"uris":["http://www.mendeley.com/documents/?uuid=e04dc322-d606-42af-95b2-e73ac743d892"]}],"mendeley":{"formattedCitation":"[40]","plainTextFormattedCitation":"[40]","previouslyFormattedCitation":"[40]"},"properties":{"noteIndex":0},"schema":"https://github.com/citation-style-language/schema/raw/master/csl-citation.json"}</w:instrText>
      </w:r>
      <w:r>
        <w:fldChar w:fldCharType="separate"/>
      </w:r>
      <w:r w:rsidR="00B42AB6" w:rsidRPr="00B42AB6">
        <w:rPr>
          <w:noProof/>
        </w:rPr>
        <w:t>[40]</w:t>
      </w:r>
      <w:r>
        <w:fldChar w:fldCharType="end"/>
      </w:r>
      <w:r>
        <w:t>.</w:t>
      </w:r>
      <w:r w:rsidRPr="00957973">
        <w:t xml:space="preserve"> Additionally, weather station selection can be used to discover </w:t>
      </w:r>
      <w:r w:rsidRPr="00957973">
        <w:lastRenderedPageBreak/>
        <w:t xml:space="preserve">which stations are the most accurate predictors of load </w:t>
      </w:r>
      <w:r>
        <w:fldChar w:fldCharType="begin" w:fldLock="1"/>
      </w:r>
      <w:r w:rsidR="00DB560F">
        <w:instrText>ADDIN CSL_CITATION {"citationItems":[{"id":"ITEM-1","itemData":{"DOI":"10.1016/j.ijforecast.2014.07.001","ISSN":"01692070","abstract":"Weather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Forecasting","id":"ITEM-1","issued":{"date-parts":[["2015"]]},"title":"Weather station selection for electric load forecasting","type":"article-journal"},"uris":["http://www.mendeley.com/documents/?uuid=a6e42d11-0e25-43f3-bda7-3447f17927ab"]},{"id":"ITEM-2","itemData":{"DOI":"10.3390/en12030393","ISSN":"19961073","abstract":"Electricity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wing","non-dropping-particle":"","parse-names":false,"suffix":""}],"container-title":"Energies","id":"ITEM-2","issued":{"date-parts":[["2019"]]},"title":"Computational intelligence on short-term load forecasting: A methodological overview","type":"article"},"uris":["http://www.mendeley.com/documents/?uuid=e025f865-9b57-417a-be42-cd54c381e2b4"]},{"id":"ITEM-3","itemData":{"DOI":"10.1016/j.ijforecast.2019.08.008","ISSN":"01692070","abstract":"Demand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Forecasting","id":"ITEM-3","issued":{"date-parts":[["2020"]]},"title":"Rethinking weather station selection for electric load forecasting using genetic algorithms","type":"article-journal"},"uris":["http://www.mendeley.com/documents/?uuid=5ce4f603-c6aa-42bb-a326-585a9e79c8a2"]}],"mendeley":{"formattedCitation":"[41]–[43]","plainTextFormattedCitation":"[41]–[43]","previouslyFormattedCitation":"[41]–[43]"},"properties":{"noteIndex":0},"schema":"https://github.com/citation-style-language/schema/raw/master/csl-citation.json"}</w:instrText>
      </w:r>
      <w:r>
        <w:fldChar w:fldCharType="separate"/>
      </w:r>
      <w:r w:rsidR="00B42AB6" w:rsidRPr="00B42AB6">
        <w:rPr>
          <w:noProof/>
        </w:rPr>
        <w:t>[41]–[43]</w:t>
      </w:r>
      <w:r>
        <w:fldChar w:fldCharType="end"/>
      </w:r>
      <w:r>
        <w:t>.</w:t>
      </w:r>
      <w:r w:rsidRPr="00957973">
        <w:t xml:space="preserve"> Distributed or multi-region forecasting is a technique for anticipating load by utilizing meteorological data from different locations</w:t>
      </w:r>
      <w:r>
        <w:t xml:space="preserve"> </w:t>
      </w:r>
      <w:r>
        <w:fldChar w:fldCharType="begin" w:fldLock="1"/>
      </w:r>
      <w:r w:rsidR="00DB560F">
        <w:instrText>ADDIN CSL_CITATION {"citationItems":[{"id":"ITEM-1","itemData":{"DOI":"10.1109/ICPS.2008.4606287","ISBN":"9781424420940","abstract":"In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Conference","id":"ITEM-1","issued":{"date-parts":[["2008"]]},"title":"Multi-area load forecasting for system with large geographical area","type":"paper-conference"},"uris":["http://www.mendeley.com/documents/?uuid=65c2d67f-f83b-4e2c-8a4f-2f77f2b89379"]}],"mendeley":{"formattedCitation":"[44]","plainTextFormattedCitation":"[44]","previouslyFormattedCitation":"[44]"},"properties":{"noteIndex":0},"schema":"https://github.com/citation-style-language/schema/raw/master/csl-citation.json"}</w:instrText>
      </w:r>
      <w:r>
        <w:fldChar w:fldCharType="separate"/>
      </w:r>
      <w:r w:rsidR="00B42AB6" w:rsidRPr="00B42AB6">
        <w:rPr>
          <w:noProof/>
        </w:rPr>
        <w:t>[44]</w:t>
      </w:r>
      <w:r>
        <w:fldChar w:fldCharType="end"/>
      </w:r>
      <w:r>
        <w:t xml:space="preserve">, </w:t>
      </w:r>
      <w:r w:rsidRPr="00957973">
        <w:t>which is particularly useful in vast geographic areas.</w:t>
      </w:r>
    </w:p>
    <w:p w14:paraId="30CC274A" w14:textId="2FDB9130" w:rsidR="00295109" w:rsidRDefault="00295109" w:rsidP="00295109">
      <w:pPr>
        <w:pStyle w:val="Heading3"/>
      </w:pPr>
      <w:bookmarkStart w:id="21" w:name="_Toc88405948"/>
      <w:r>
        <w:t>2.</w:t>
      </w:r>
      <w:r w:rsidR="00C96906">
        <w:t>1</w:t>
      </w:r>
      <w:r>
        <w:t>.5 Random Factors</w:t>
      </w:r>
      <w:bookmarkEnd w:id="21"/>
    </w:p>
    <w:p w14:paraId="689E6EF4" w14:textId="5789EBE1" w:rsidR="00FE1D6A" w:rsidRDefault="00295109" w:rsidP="00956C61">
      <w:pPr>
        <w:ind w:firstLine="288"/>
      </w:pPr>
      <w:r w:rsidRPr="005F7F3D">
        <w:t xml:space="preserve">Random factors affecting the electrical load profile are other random disruptions in the load pattern that cannot be described by the preceding factors </w:t>
      </w:r>
      <w:r>
        <w:fldChar w:fldCharType="begin" w:fldLock="1"/>
      </w:r>
      <w:r w:rsidR="00DB560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[26]","plainTextFormattedCitation":"[26]","previouslyFormattedCitation":"[26]"},"properties":{"noteIndex":0},"schema":"https://github.com/citation-style-language/schema/raw/master/csl-citation.json"}</w:instrText>
      </w:r>
      <w:r>
        <w:fldChar w:fldCharType="separate"/>
      </w:r>
      <w:r w:rsidR="00B42AB6" w:rsidRPr="00B42AB6">
        <w:rPr>
          <w:noProof/>
        </w:rPr>
        <w:t>[26]</w:t>
      </w:r>
      <w:r>
        <w:fldChar w:fldCharType="end"/>
      </w:r>
      <w:r w:rsidRPr="005F7F3D">
        <w:t>. These disturbances might include considerable loads that operate on an ad hoc basis, making prediction impossible</w:t>
      </w:r>
      <w:r>
        <w:t xml:space="preserve"> </w:t>
      </w:r>
      <w:r>
        <w:fldChar w:fldCharType="begin" w:fldLock="1"/>
      </w:r>
      <w:r w:rsidR="00DB560F">
        <w:instrText>ADDIN CSL_CITATION {"citationItems":[{"id":"ITEM-1","itemData":{"author":[{"dropping-particle":"","family":"Taylor","given":"Eric Lynn","non-dropping-particle":"","parse-names":false,"suffix":""}],"id":"ITEM-1","issued":{"date-parts":[["2013"]]},"publisher":"University of Tennessee","title":"Short-term Electrical Load Forecasting for an Institutional/ Industrial Power System Using an Artificial Neural Network","type":"thesis"},"uris":["http://www.mendeley.com/documents/?uuid=39a9403a-6386-3193-a820-7d021daafeea"]}],"mendeley":{"formattedCitation":"[45]","plainTextFormattedCitation":"[45]","previouslyFormattedCitation":"[45]"},"properties":{"noteIndex":0},"schema":"https://github.com/citation-style-language/schema/raw/master/csl-citation.json"}</w:instrText>
      </w:r>
      <w:r>
        <w:fldChar w:fldCharType="separate"/>
      </w:r>
      <w:r w:rsidR="00B42AB6" w:rsidRPr="00B42AB6">
        <w:rPr>
          <w:noProof/>
        </w:rPr>
        <w:t>[45]</w:t>
      </w:r>
      <w:r>
        <w:fldChar w:fldCharType="end"/>
      </w:r>
      <w:r w:rsidRPr="005F7F3D">
        <w:t xml:space="preserve">. Other disruptions, such as extensive employee absenteeism (due to illness, severe weather, etc.) and planned or unforeseen power system outages can </w:t>
      </w:r>
      <w:r>
        <w:t>substantially impact the facility's load profile</w:t>
      </w:r>
      <w:r w:rsidRPr="005F7F3D">
        <w:t>.</w:t>
      </w:r>
    </w:p>
    <w:p w14:paraId="5860BA2E" w14:textId="74D82FFB" w:rsidR="00F83023" w:rsidRDefault="00F83023" w:rsidP="00F83023">
      <w:pPr>
        <w:pStyle w:val="Heading2"/>
      </w:pPr>
      <w:bookmarkStart w:id="22" w:name="_Toc88405949"/>
      <w:r>
        <w:t>2.</w:t>
      </w:r>
      <w:r w:rsidR="00443401">
        <w:t>2</w:t>
      </w:r>
      <w:r>
        <w:t xml:space="preserve"> Load Forecasting Horizons</w:t>
      </w:r>
      <w:bookmarkEnd w:id="22"/>
    </w:p>
    <w:p w14:paraId="11D35679" w14:textId="36F6B844" w:rsidR="00F83023" w:rsidRDefault="00F83023" w:rsidP="00F83023">
      <w:pPr>
        <w:ind w:firstLine="288"/>
      </w:pPr>
      <w:r>
        <w:t xml:space="preserve">Electricity demand can be assessed periodically - hourly, daily, weekly, monthly, or yearly and forecasting can be applied to various horizons: very short-term load forecasting (VSTLF, &lt;1-day), short-term load forecasting (STLF, &lt;2-weeks), medium-term load forecasting (MTLF &lt;3-years), and long-term load forecasting (LTLF &gt;3years)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t>. Short-term forecasting has been the focus in most current research, concentrating on horizons of less than two weeks; it</w:t>
      </w:r>
      <w:r w:rsidRPr="0093495E">
        <w:t xml:space="preserve"> is critical in the areas of planning, contingency analysis, load flow assessment, and power system planning and maintenance</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information","type":"article-journal","volume":"5"},"uris":["http://www.mendeley.com/documents/?uuid=3d2f3b02-12fc-417c-a746-0bb1d4ba5f98"]}],"mendeley":{"formattedCitation":"[1], [46], [47]","plainTextFormattedCitation":"[1], [46], [47]","previouslyFormattedCitation":"[1], [46], [47]"},"properties":{"noteIndex":0},"schema":"https://github.com/citation-style-language/schema/raw/master/csl-citation.json"}</w:instrText>
      </w:r>
      <w:r>
        <w:fldChar w:fldCharType="separate"/>
      </w:r>
      <w:r w:rsidR="001A7F97" w:rsidRPr="001A7F97">
        <w:rPr>
          <w:noProof/>
        </w:rPr>
        <w:t>[1], [46], [47]</w:t>
      </w:r>
      <w:r>
        <w:fldChar w:fldCharType="end"/>
      </w:r>
      <w:r>
        <w:t>. D</w:t>
      </w:r>
      <w:r w:rsidRPr="001D0821">
        <w:t>isparities in time horizon</w:t>
      </w:r>
      <w:r>
        <w:t>s</w:t>
      </w:r>
      <w:r w:rsidRPr="001D0821">
        <w:t xml:space="preserve"> have implications for the models and methodologies used</w:t>
      </w:r>
      <w:r>
        <w:t xml:space="preserve"> in forecasting, and</w:t>
      </w:r>
      <w:r w:rsidRPr="001D0821">
        <w:t xml:space="preserve"> </w:t>
      </w:r>
      <w:r>
        <w:t xml:space="preserve">for what is available and selected for </w:t>
      </w:r>
      <w:r w:rsidRPr="001D0821">
        <w:t xml:space="preserve">input data. </w:t>
      </w:r>
      <w:r w:rsidRPr="0093495E">
        <w:t>The analyst must determine the most appropriate model type and the critical external factors that must be taken into account in order to obtain the most precise forecast</w:t>
      </w:r>
      <w:r>
        <w:t xml:space="preserve"> </w:t>
      </w:r>
      <w:r>
        <w:fldChar w:fldCharType="begin" w:fldLock="1"/>
      </w:r>
      <w:r w:rsidR="00DB560F">
        <w:instrText>ADDIN CSL_CITATION {"citationItems":[{"id":"ITEM-1","itemData":{"DOI":"10.1016/j.ejor.2009.01.062","ISSN":"03772217","abstract":"For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Research","id":"ITEM-1","issued":{"date-parts":[["2009"]]},"title":"Electric load forecasting methods: Tools for decision making","type":"article-journal"},"uris":["http://www.mendeley.com/documents/?uuid=cd146fe5-13af-49bb-a2d9-13f6d5133645"]}],"mendeley":{"formattedCitation":"[31]","plainTextFormattedCitation":"[31]","previouslyFormattedCitation":"[31]"},"properties":{"noteIndex":0},"schema":"https://github.com/citation-style-language/schema/raw/master/csl-citation.json"}</w:instrText>
      </w:r>
      <w:r>
        <w:fldChar w:fldCharType="separate"/>
      </w:r>
      <w:r w:rsidR="00B42AB6" w:rsidRPr="00B42AB6">
        <w:rPr>
          <w:noProof/>
        </w:rPr>
        <w:t>[31]</w:t>
      </w:r>
      <w:r>
        <w:fldChar w:fldCharType="end"/>
      </w:r>
      <w:r w:rsidRPr="001D0821">
        <w:t>.</w:t>
      </w:r>
    </w:p>
    <w:p w14:paraId="73A918AD" w14:textId="4AD1CEA8" w:rsidR="00F83023" w:rsidRDefault="00F83023" w:rsidP="00F83023">
      <w:pPr>
        <w:pStyle w:val="Heading3"/>
      </w:pPr>
      <w:bookmarkStart w:id="23" w:name="_Toc88405950"/>
      <w:commentRangeStart w:id="24"/>
      <w:r>
        <w:lastRenderedPageBreak/>
        <w:t>2.</w:t>
      </w:r>
      <w:r w:rsidR="00443401">
        <w:t>2</w:t>
      </w:r>
      <w:r>
        <w:t>.1 Very Short-Term Load Forecasting (VSTLF)</w:t>
      </w:r>
      <w:commentRangeEnd w:id="24"/>
      <w:r w:rsidR="00076604">
        <w:rPr>
          <w:rStyle w:val="CommentReference"/>
          <w:rFonts w:cs="Times New Roman"/>
          <w:b w:val="0"/>
          <w:bCs w:val="0"/>
        </w:rPr>
        <w:commentReference w:id="24"/>
      </w:r>
      <w:bookmarkEnd w:id="23"/>
    </w:p>
    <w:p w14:paraId="392491F2" w14:textId="77777777" w:rsidR="00F83023" w:rsidRDefault="00F83023" w:rsidP="00F83023">
      <w:pPr>
        <w:ind w:firstLine="288"/>
      </w:pPr>
      <w:r>
        <w:t>VSTLF generates forecasts for loads up to one day in the future. Throughout the power industry, utilities and grid operators typically use such forecasts for real-time scheduling of electricity generation, load frequency control, and demand response. Very short-term load forecasts are also critical to retailers, power marketers, and trading firms' operations. VSTLF</w:t>
      </w:r>
      <w:r w:rsidRPr="00A211C1">
        <w:t xml:space="preserve"> contribute</w:t>
      </w:r>
      <w:r>
        <w:t>s</w:t>
      </w:r>
      <w:r w:rsidRPr="00A211C1">
        <w:t xml:space="preserve"> to the immediate balancing of supply and demand. Trading in power markets is another application that </w:t>
      </w:r>
      <w:r>
        <w:t xml:space="preserve">relies on </w:t>
      </w:r>
      <w:r w:rsidRPr="00A211C1">
        <w:t xml:space="preserve">this type of forecasting. </w:t>
      </w:r>
      <w:r>
        <w:t xml:space="preserve">VSTLF is frequently viewed as a subproblem of short-term load forecasting (STLF) because both can use weather forecasts as forecasting period inputs. However, to achieve high accuracy over a very short time horizon, it is necessary to recognize the practical distinction between VSTLF and STLF. </w:t>
      </w:r>
    </w:p>
    <w:p w14:paraId="138B098D" w14:textId="56E757C2" w:rsidR="00856F28" w:rsidRDefault="00F83023" w:rsidP="00F83023">
      <w:pPr>
        <w:ind w:firstLine="288"/>
      </w:pPr>
      <w:r>
        <w:t xml:space="preserve">From a modelling perspective, VSTLF models can incorporate lagged load as an independent variable in addition to those commonly used in STLF, such as weather and calendar variables (ex…). VSTLF, from an implementation standpoint, requires the model to be estimated quickly to produce the forecast on time. Additionally, the short lead time complicates the data collection process. </w:t>
      </w:r>
      <w:r w:rsidRPr="000252E2">
        <w:t>While smart grid technologies have enabled the transmission of recent load data to the operation room, many power companies still lack access to high-quality load data for the most recent hour(s) when predicting the next hour's load</w:t>
      </w:r>
      <w:r>
        <w:t xml:space="preserve"> </w:t>
      </w:r>
      <w:r>
        <w:fldChar w:fldCharType="begin" w:fldLock="1"/>
      </w:r>
      <w:r w:rsidR="00A55D41">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mendeley":{"formattedCitation":"[48]","plainTextFormattedCitation":"[48]","previouslyFormattedCitation":"[48]"},"properties":{"noteIndex":0},"schema":"https://github.com/citation-style-language/schema/raw/master/csl-citation.json"}</w:instrText>
      </w:r>
      <w:r>
        <w:fldChar w:fldCharType="separate"/>
      </w:r>
      <w:r w:rsidR="001A7F97" w:rsidRPr="001A7F97">
        <w:rPr>
          <w:noProof/>
        </w:rPr>
        <w:t>[48]</w:t>
      </w:r>
      <w:r>
        <w:fldChar w:fldCharType="end"/>
      </w:r>
      <w:r>
        <w:t xml:space="preserve">. </w:t>
      </w:r>
    </w:p>
    <w:p w14:paraId="4F0442F6" w14:textId="2896B2CC" w:rsidR="00F83023" w:rsidRDefault="00F83023" w:rsidP="00F83023">
      <w:pPr>
        <w:ind w:firstLine="288"/>
      </w:pPr>
      <w:r>
        <w:t xml:space="preserve">The VSTLF literature has primarily focused on the modelling aspect. Researchers have experimented with a variety of techniques for forecasting the next few minutes to hours' load. Liu et al. compared five VSTLF techniques in </w:t>
      </w:r>
      <w:r>
        <w:fldChar w:fldCharType="begin" w:fldLock="1"/>
      </w:r>
      <w:r w:rsidR="00A55D41">
        <w:instrText>ADDIN CSL_CITATION {"citationItems":[{"id":"ITEM-1","itemData":{"DOI":"10.1109/59.496169","ISSN":"08858950","abstract":"Three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Systems","id":"ITEM-1","issued":{"date-parts":[["1996"]]},"title":"Comparison of very short-term load forecasting techniques","type":"article-journal"},"uris":["http://www.mendeley.com/documents/?uuid=d42fe7b3-b612-4fed-ab35-20684c41bb13"]}],"mendeley":{"formattedCitation":"[49]","plainTextFormattedCitation":"[49]","previouslyFormattedCitation":"[49]"},"properties":{"noteIndex":0},"schema":"https://github.com/citation-style-language/schema/raw/master/csl-citation.json"}</w:instrText>
      </w:r>
      <w:r>
        <w:fldChar w:fldCharType="separate"/>
      </w:r>
      <w:r w:rsidR="001A7F97" w:rsidRPr="001A7F97">
        <w:rPr>
          <w:noProof/>
        </w:rPr>
        <w:t>[49]</w:t>
      </w:r>
      <w:r>
        <w:fldChar w:fldCharType="end"/>
      </w:r>
      <w:r>
        <w:t xml:space="preserve">. </w:t>
      </w:r>
      <w:r w:rsidRPr="007204C4">
        <w:t xml:space="preserve">The study concluded that it is possible to develop a simple, satisfactory dynamic forecaster capable of online prediction </w:t>
      </w:r>
      <w:r w:rsidRPr="007204C4">
        <w:lastRenderedPageBreak/>
        <w:t>of very short-term load trends, and that Fuzzy Logic (FL) and Neural Networks (NN) are suitable candidates.</w:t>
      </w:r>
      <w:r>
        <w:t xml:space="preserve"> Charytoniuk and Chen proposed an approach based on using a set of ANNs to model load dynamics rather than actual loads; t</w:t>
      </w:r>
      <w:r w:rsidRPr="005E4019">
        <w:t>hey noted that it results in increased precision and reliability</w:t>
      </w:r>
      <w:r>
        <w:t xml:space="preserve"> </w:t>
      </w:r>
      <w:r>
        <w:fldChar w:fldCharType="begin" w:fldLock="1"/>
      </w:r>
      <w:r w:rsidR="00A55D41">
        <w:instrText>ADDIN CSL_CITATION {"citationItems":[{"id":"ITEM-1","itemData":{"DOI":"10.1109/59.852131","ISSN":"08858950","abstract":"In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Systems","id":"ITEM-1","issued":{"date-parts":[["2000"]]},"title":"Very short-term load forecasting using artificial neural networks","type":"article-journal"},"uris":["http://www.mendeley.com/documents/?uuid=d170de19-5cf5-47a5-a488-bd31a1320651"]}],"mendeley":{"formattedCitation":"[50]","plainTextFormattedCitation":"[50]","previouslyFormattedCitation":"[50]"},"properties":{"noteIndex":0},"schema":"https://github.com/citation-style-language/schema/raw/master/csl-citation.json"}</w:instrText>
      </w:r>
      <w:r>
        <w:fldChar w:fldCharType="separate"/>
      </w:r>
      <w:r w:rsidR="001A7F97" w:rsidRPr="001A7F97">
        <w:rPr>
          <w:noProof/>
        </w:rPr>
        <w:t>[50]</w:t>
      </w:r>
      <w:r>
        <w:fldChar w:fldCharType="end"/>
      </w:r>
      <w:r>
        <w:t xml:space="preserve">. Taylor evaluated various methods for VSTLF using minute-by-minute observations of British electricity demand. </w:t>
      </w:r>
      <w:r w:rsidRPr="005E4019">
        <w:t>The optimal results were obtained by combining the Holt-Winters' adaptation and a novel intraday cycle exponential smoothing method</w:t>
      </w:r>
      <w:r>
        <w:t xml:space="preserve"> </w:t>
      </w:r>
      <w:r>
        <w:fldChar w:fldCharType="begin" w:fldLock="1"/>
      </w:r>
      <w:r w:rsidR="00A55D41">
        <w:instrText>ADDIN CSL_CITATION {"citationItems":[{"id":"ITEM-1","itemData":{"DOI":"10.1016/j.ijforecast.2008.07.007","ISSN":"01692070","abstract":"This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Forecasting","id":"ITEM-1","issued":{"date-parts":[["2008"]]},"title":"An evaluation of methods for very short-term load forecasting using minute-by-minute British data","type":"article-journal"},"uris":["http://www.mendeley.com/documents/?uuid=bf7906ed-c3f3-410b-9b48-f2cea52afb00"]}],"mendeley":{"formattedCitation":"[51]","plainTextFormattedCitation":"[51]","previouslyFormattedCitation":"[51]"},"properties":{"noteIndex":0},"schema":"https://github.com/citation-style-language/schema/raw/master/csl-citation.json"}</w:instrText>
      </w:r>
      <w:r>
        <w:fldChar w:fldCharType="separate"/>
      </w:r>
      <w:r w:rsidR="001A7F97" w:rsidRPr="001A7F97">
        <w:rPr>
          <w:noProof/>
        </w:rPr>
        <w:t>[51]</w:t>
      </w:r>
      <w:r>
        <w:fldChar w:fldCharType="end"/>
      </w:r>
      <w:r>
        <w:t>. </w:t>
      </w:r>
    </w:p>
    <w:p w14:paraId="7189B925" w14:textId="6135A955" w:rsidR="00F83023" w:rsidRDefault="00F83023" w:rsidP="00F83023">
      <w:pPr>
        <w:pStyle w:val="Heading3"/>
      </w:pPr>
      <w:bookmarkStart w:id="25" w:name="_Toc88405951"/>
      <w:r>
        <w:t>2.</w:t>
      </w:r>
      <w:r w:rsidR="00443401">
        <w:t>2</w:t>
      </w:r>
      <w:r>
        <w:t>.2 Short Term Load Forecasting (STLF)</w:t>
      </w:r>
      <w:bookmarkEnd w:id="25"/>
    </w:p>
    <w:p w14:paraId="4B90C238" w14:textId="3C66B5FD" w:rsidR="00F83023" w:rsidRDefault="00F83023" w:rsidP="00F83023">
      <w:pPr>
        <w:ind w:firstLine="288"/>
      </w:pPr>
      <w:r w:rsidRPr="0036322B">
        <w:t>According to Mandal et al.</w:t>
      </w:r>
      <w:r>
        <w:t xml:space="preserve"> </w:t>
      </w:r>
      <w:r>
        <w:fldChar w:fldCharType="begin" w:fldLock="1"/>
      </w:r>
      <w:r w:rsidR="00A55D41">
        <w:instrText>ADDIN CSL_CITATION {"citationItems":[{"id":"ITEM-1","itemData":{"DOI":"10.1016/j.ijepes.2005.12.007","ISSN":"01420615","abstract":"This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Systems","id":"ITEM-1","issued":{"date-parts":[["2006"]]},"title":"A neural network based several-hour-ahead electric load forecasting using similar days approach","type":"article-journal"},"uris":["http://www.mendeley.com/documents/?uuid=a524ef33-0b2f-4770-9624-8d21490db803"]}],"mendeley":{"formattedCitation":"[52]","plainTextFormattedCitation":"[52]","previouslyFormattedCitation":"[52]"},"properties":{"noteIndex":0},"schema":"https://github.com/citation-style-language/schema/raw/master/csl-citation.json"}</w:instrText>
      </w:r>
      <w:r>
        <w:fldChar w:fldCharType="separate"/>
      </w:r>
      <w:r w:rsidR="001A7F97" w:rsidRPr="001A7F97">
        <w:rPr>
          <w:noProof/>
        </w:rPr>
        <w:t>[52]</w:t>
      </w:r>
      <w:r>
        <w:fldChar w:fldCharType="end"/>
      </w:r>
      <w:r w:rsidRPr="0036322B">
        <w:t xml:space="preserve">, STLF is a critical instrument in </w:t>
      </w:r>
      <w:r>
        <w:t>a</w:t>
      </w:r>
      <w:r w:rsidRPr="0036322B">
        <w:t xml:space="preserve"> utility system</w:t>
      </w:r>
      <w:r>
        <w:t>’</w:t>
      </w:r>
      <w:r w:rsidRPr="0036322B">
        <w:t xml:space="preserve">s day-to-day operations and planning activities, such as energy transactions, </w:t>
      </w:r>
      <w:r w:rsidRPr="00FE54B6">
        <w:t>hydrothermal coordination</w:t>
      </w:r>
      <w:r>
        <w:t xml:space="preserve">, </w:t>
      </w:r>
      <w:r w:rsidRPr="0036322B">
        <w:t xml:space="preserve">unit commitment, </w:t>
      </w:r>
      <w:r w:rsidRPr="00FE54B6">
        <w:t>calculating load flows</w:t>
      </w:r>
      <w:r>
        <w:t xml:space="preserve">, </w:t>
      </w:r>
      <w:r w:rsidRPr="0036322B">
        <w:t>economic dispatch, security analysis, fuel scheduling,</w:t>
      </w:r>
      <w:r>
        <w:t xml:space="preserve"> </w:t>
      </w:r>
      <w:r w:rsidRPr="0036322B">
        <w:t>unit maintenance</w:t>
      </w:r>
      <w:r w:rsidRPr="00FE54B6">
        <w:t>, and making decisions to avoid overloading</w:t>
      </w:r>
      <w:r w:rsidRPr="0036322B">
        <w:t>.</w:t>
      </w:r>
      <w:r w:rsidRPr="00FE54B6">
        <w:t xml:space="preserve"> </w:t>
      </w:r>
      <w:r>
        <w:t>STLF</w:t>
      </w:r>
      <w:r w:rsidRPr="00FE54B6">
        <w:t xml:space="preserve"> estimates load up to two weeks in advance</w:t>
      </w:r>
      <w:r>
        <w:t xml:space="preserve">. </w:t>
      </w:r>
      <w:r w:rsidRPr="002E1480">
        <w:t xml:space="preserve">STLF is a complex process influenced by </w:t>
      </w:r>
      <w:r>
        <w:t>various factors, including economic conditions, time of day, season, weather</w:t>
      </w:r>
      <w:r w:rsidRPr="002E1480">
        <w:t xml:space="preserve">. The </w:t>
      </w:r>
      <w:r>
        <w:t>electricity demand</w:t>
      </w:r>
      <w:r w:rsidRPr="002E1480">
        <w:t xml:space="preserve"> is determined by meteorological variables, human social activities, and industrial activities. </w:t>
      </w:r>
    </w:p>
    <w:p w14:paraId="0B77A8E7" w14:textId="44A1E80E" w:rsidR="00F83023" w:rsidRDefault="00F83023" w:rsidP="00F83023">
      <w:pPr>
        <w:ind w:firstLine="288"/>
      </w:pPr>
      <w:r w:rsidRPr="00FE54B6">
        <w:t xml:space="preserve">This area has become increasingly important in recent years due to two main factors: deregulation of the power systems, which introduces new challenges to the forecasting problem, and the fact that no two utilities are identical, necessitating a detailed case study analysis of the various geographical, meteorological, load type, and social factors affecting load demand </w:t>
      </w:r>
      <w:r>
        <w:fldChar w:fldCharType="begin" w:fldLock="1"/>
      </w:r>
      <w:r w:rsidR="00A55D41">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mendeley":{"formattedCitation":"[53]","plainTextFormattedCitation":"[53]","previouslyFormattedCitation":"[53]"},"properties":{"noteIndex":0},"schema":"https://github.com/citation-style-language/schema/raw/master/csl-citation.json"}</w:instrText>
      </w:r>
      <w:r>
        <w:fldChar w:fldCharType="separate"/>
      </w:r>
      <w:r w:rsidR="001A7F97" w:rsidRPr="001A7F97">
        <w:rPr>
          <w:noProof/>
        </w:rPr>
        <w:t>[53]</w:t>
      </w:r>
      <w:r>
        <w:fldChar w:fldCharType="end"/>
      </w:r>
      <w:r w:rsidRPr="00FE54B6">
        <w:t>.</w:t>
      </w:r>
      <w:r>
        <w:t xml:space="preserve"> </w:t>
      </w:r>
      <w:r w:rsidRPr="002E1480">
        <w:t>Hip</w:t>
      </w:r>
      <w:r>
        <w:t>p</w:t>
      </w:r>
      <w:r w:rsidRPr="002E1480">
        <w:t xml:space="preserve">ert et al. </w:t>
      </w:r>
      <w:r>
        <w:fldChar w:fldCharType="begin" w:fldLock="1"/>
      </w:r>
      <w:r w:rsidR="00DB560F">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mendeley":{"formattedCitation":"[21]","plainTextFormattedCitation":"[21]","previouslyFormattedCitation":"[21]"},"properties":{"noteIndex":0},"schema":"https://github.com/citation-style-language/schema/raw/master/csl-citation.json"}</w:instrText>
      </w:r>
      <w:r>
        <w:fldChar w:fldCharType="separate"/>
      </w:r>
      <w:r w:rsidR="00B42AB6" w:rsidRPr="00B42AB6">
        <w:rPr>
          <w:noProof/>
        </w:rPr>
        <w:t>[21]</w:t>
      </w:r>
      <w:r>
        <w:fldChar w:fldCharType="end"/>
      </w:r>
      <w:r w:rsidRPr="002E1480">
        <w:t xml:space="preserve"> explain that forecasting short-term load becomes complicated when the load at a given hour is dependent not only on the load at the previous </w:t>
      </w:r>
      <w:r w:rsidRPr="002E1480">
        <w:lastRenderedPageBreak/>
        <w:t>hour but also on the load at the same hour on previous days and the load at the same hour on the same denomination day in the previous week</w:t>
      </w:r>
      <w:r>
        <w:t xml:space="preserve"> </w:t>
      </w:r>
      <w:r>
        <w:fldChar w:fldCharType="begin" w:fldLock="1"/>
      </w:r>
      <w:r w:rsidR="00A55D41">
        <w:instrText>ADDIN CSL_CITATION {"citationItems":[{"id":"ITEM-1","itemData":{"DOI":"10.1371/journal.pone.0175915","ISSN":"19326203","PMID":"28426739","abstract":"Load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ONE","id":"ITEM-1","issued":{"date-parts":[["2017"]]},"title":"Artificial neural network and SARIMA based models for power load forecasting in Turkish electricity market Ö","type":"article-journal"},"uris":["http://www.mendeley.com/documents/?uuid=82b1325b-8e83-4465-a571-9f6aea1b4dc1"]}],"mendeley":{"formattedCitation":"[54]","plainTextFormattedCitation":"[54]","previouslyFormattedCitation":"[54]"},"properties":{"noteIndex":0},"schema":"https://github.com/citation-style-language/schema/raw/master/csl-citation.json"}</w:instrText>
      </w:r>
      <w:r>
        <w:fldChar w:fldCharType="separate"/>
      </w:r>
      <w:r w:rsidR="001A7F97" w:rsidRPr="001A7F97">
        <w:rPr>
          <w:noProof/>
        </w:rPr>
        <w:t>[54]</w:t>
      </w:r>
      <w:r>
        <w:fldChar w:fldCharType="end"/>
      </w:r>
      <w:r w:rsidRPr="002E1480">
        <w:t xml:space="preserve">. Additionally, the forecaster must model the relationship between the load and other variables such as weather, leisure activities, </w:t>
      </w:r>
      <w:r>
        <w:t>and so on</w:t>
      </w:r>
      <w:r w:rsidRPr="002E1480">
        <w:t>.</w:t>
      </w:r>
    </w:p>
    <w:p w14:paraId="08974F22" w14:textId="291F7285" w:rsidR="00F83023" w:rsidRDefault="00F83023" w:rsidP="00F83023">
      <w:pPr>
        <w:pStyle w:val="Heading3"/>
      </w:pPr>
      <w:bookmarkStart w:id="26" w:name="_Toc88405952"/>
      <w:r>
        <w:t>2.</w:t>
      </w:r>
      <w:r w:rsidR="00443401">
        <w:t>2</w:t>
      </w:r>
      <w:r>
        <w:t>.3 Medium-Term Load Forecasting (MTLF)</w:t>
      </w:r>
      <w:bookmarkEnd w:id="26"/>
    </w:p>
    <w:p w14:paraId="2FC37B15" w14:textId="1CE062D8" w:rsidR="00F83023" w:rsidRDefault="00F83023" w:rsidP="00F83023">
      <w:pPr>
        <w:ind w:firstLine="288"/>
      </w:pPr>
      <w:r>
        <w:t>MTLF is another type of load forecasting which operates on a longer timescale, ranging from two weeks to three years. The MTLF</w:t>
      </w:r>
      <w:r w:rsidRPr="00FD09F2">
        <w:t xml:space="preserve"> </w:t>
      </w:r>
      <w:r>
        <w:t>guides</w:t>
      </w:r>
      <w:r w:rsidRPr="00FD09F2">
        <w:t xml:space="preserve"> decisions about network operations, </w:t>
      </w:r>
      <w:r>
        <w:t xml:space="preserve">schedule maintenance, </w:t>
      </w:r>
      <w:r w:rsidRPr="00FD09F2">
        <w:t>fuel procurement for power plants, capacity planning and infrastructure development, and financial budgeting</w:t>
      </w:r>
      <w:r>
        <w:t xml:space="preserve"> </w:t>
      </w:r>
      <w:r>
        <w:fldChar w:fldCharType="begin" w:fldLock="1"/>
      </w:r>
      <w:r w:rsidR="00A55D41">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mendeley":{"formattedCitation":"[55]","plainTextFormattedCitation":"[55]","previouslyFormattedCitation":"[55]"},"properties":{"noteIndex":0},"schema":"https://github.com/citation-style-language/schema/raw/master/csl-citation.json"}</w:instrText>
      </w:r>
      <w:r>
        <w:fldChar w:fldCharType="separate"/>
      </w:r>
      <w:r w:rsidR="001A7F97" w:rsidRPr="001A7F97">
        <w:rPr>
          <w:noProof/>
        </w:rPr>
        <w:t>[55]</w:t>
      </w:r>
      <w:r>
        <w:fldChar w:fldCharType="end"/>
      </w:r>
      <w:r>
        <w:t>.</w:t>
      </w:r>
      <w:r w:rsidRPr="00FD09F2">
        <w:t xml:space="preserve"> </w:t>
      </w:r>
      <w:r>
        <w:t xml:space="preserve">Additionally, MTLF enables a company to forecast load demand over a longer time, which can aid in negotiations with other companies. Demographic and economic factors influence MTLF. MTLF typically produces the daily peak and average load </w:t>
      </w:r>
      <w:r>
        <w:fldChar w:fldCharType="begin" w:fldLock="1"/>
      </w:r>
      <w:r w:rsidR="00A55D41">
        <w:instrText>ADDIN CSL_CITATION {"citationItems":[{"id":"ITEM-1","itemData":{"DOI":"10.1109/TPWRS.2005.860926","ISSN":"08858950","abstract":"The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Systems","id":"ITEM-1","issued":{"date-parts":[["2006"]]},"title":"An optimized adaptive neural network for annual midterm energy forecasting","type":"article-journal"},"uris":["http://www.mendeley.com/documents/?uuid=8bae1091-f979-4e67-b33d-4a354f147c29"]},{"id":"ITEM-2","itemData":{"DOI":"10.1109/59.761878","ISSN":"08858950","abstract":"We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Systems","id":"ITEM-2","issued":{"date-parts":[["1999"]]},"title":"Experience with FNN models for medium term power demand predictions","type":"article-journal"},"uris":["http://www.mendeley.com/documents/?uuid=e1410ff9-e108-4c7b-9cca-d14b933940f4"]}],"mendeley":{"formattedCitation":"[56], [57]","plainTextFormattedCitation":"[56], [57]","previouslyFormattedCitation":"[56], [57]"},"properties":{"noteIndex":0},"schema":"https://github.com/citation-style-language/schema/raw/master/csl-citation.json"}</w:instrText>
      </w:r>
      <w:r>
        <w:fldChar w:fldCharType="separate"/>
      </w:r>
      <w:r w:rsidR="001A7F97" w:rsidRPr="001A7F97">
        <w:rPr>
          <w:noProof/>
        </w:rPr>
        <w:t>[56], [57]</w:t>
      </w:r>
      <w:r>
        <w:fldChar w:fldCharType="end"/>
      </w:r>
      <w:r>
        <w:t xml:space="preserve">. </w:t>
      </w:r>
    </w:p>
    <w:p w14:paraId="7955A327" w14:textId="2816DFF6" w:rsidR="00F83023" w:rsidRDefault="00F83023" w:rsidP="00F83023">
      <w:pPr>
        <w:ind w:firstLine="288"/>
      </w:pPr>
      <w:r>
        <w:t xml:space="preserve">MTLF and STLF have a close association; long-term decision-making must be integrated into short-term decision-making. This coordination between different decision-making levels is critical to ensure that specific operational objectives that develop in the medium term are explicitly considered in the short term </w:t>
      </w:r>
      <w:r>
        <w:fldChar w:fldCharType="begin" w:fldLock="1"/>
      </w:r>
      <w:r w:rsidR="00A55D41">
        <w:instrText>ADDIN CSL_CITATION {"citationItems":[{"id":"ITEM-1","itemData":{"DOI":"10.1109/TPWRS.2005.857851","ISSN":"08858950","abstract":"This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Systems","id":"ITEM-1","issued":{"date-parts":[["2006"]]},"title":"Coordination between medium-term generation planning and short-term operation in electricity markets","type":"article-journal"},"uris":["http://www.mendeley.com/documents/?uuid=5f1a5de5-a3b5-4a0c-97a8-936bb410dc0a"]}],"mendeley":{"formattedCitation":"[58]","plainTextFormattedCitation":"[58]","previouslyFormattedCitation":"[58]"},"properties":{"noteIndex":0},"schema":"https://github.com/citation-style-language/schema/raw/master/csl-citation.json"}</w:instrText>
      </w:r>
      <w:r>
        <w:fldChar w:fldCharType="separate"/>
      </w:r>
      <w:r w:rsidR="001A7F97" w:rsidRPr="001A7F97">
        <w:rPr>
          <w:noProof/>
        </w:rPr>
        <w:t>[58]</w:t>
      </w:r>
      <w:r>
        <w:fldChar w:fldCharType="end"/>
      </w:r>
      <w:r>
        <w:t>. Additionally, coordination between decision-making levels has become critical for generation businesses seeking to boost their profitability.</w:t>
      </w:r>
    </w:p>
    <w:p w14:paraId="6560F6CB" w14:textId="1EA3A68A" w:rsidR="00F83023" w:rsidRDefault="00F83023" w:rsidP="00F83023">
      <w:pPr>
        <w:pStyle w:val="Heading3"/>
      </w:pPr>
      <w:bookmarkStart w:id="27" w:name="_Toc88405953"/>
      <w:r>
        <w:t>2.</w:t>
      </w:r>
      <w:r w:rsidR="00443401">
        <w:t>2</w:t>
      </w:r>
      <w:r>
        <w:t>.4 Long Term Load Forecasting (LTLF)</w:t>
      </w:r>
      <w:bookmarkEnd w:id="27"/>
    </w:p>
    <w:p w14:paraId="5B15F8A4" w14:textId="2BE83763" w:rsidR="00F83023" w:rsidRPr="00295109" w:rsidRDefault="00F83023" w:rsidP="000B7D78">
      <w:pPr>
        <w:ind w:firstLine="288"/>
      </w:pPr>
      <w:r>
        <w:t xml:space="preserve">LTLF is the final type of load forecasting. LTLF covers a period of more than three years. LTLF is required for planning purposes, such as constructing new power plants, expanding the transmission system, and electric utility expansion planning. There are </w:t>
      </w:r>
      <w:r>
        <w:lastRenderedPageBreak/>
        <w:t xml:space="preserve">indicators affecting LTLF in terms of demographic and economic development. The population growth, industrial expansion, local area development, gross domestic product, and annual energy consumption in the past are all factors to consider. </w:t>
      </w:r>
      <w:r w:rsidRPr="0054140D">
        <w:t xml:space="preserve">Annual peak load demand and annual energy demand for the years ahead are the outputs of </w:t>
      </w:r>
      <w:r>
        <w:t xml:space="preserve">the LTLF </w:t>
      </w:r>
      <w:r>
        <w:fldChar w:fldCharType="begin" w:fldLock="1"/>
      </w:r>
      <w:r w:rsidR="00A55D41">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001A7F97" w:rsidRPr="001A7F97">
        <w:rPr>
          <w:noProof/>
        </w:rPr>
        <w:t>[59]</w:t>
      </w:r>
      <w:r>
        <w:fldChar w:fldCharType="end"/>
      </w:r>
      <w:r>
        <w:t xml:space="preserve">. </w:t>
      </w:r>
      <w:r w:rsidRPr="00AA5385">
        <w:t>Although these longer-term forecasts receive less attention than their more visible short-term counterparts, their inaccuracy has significant financial consequences</w:t>
      </w:r>
      <w:r>
        <w:t>. It</w:t>
      </w:r>
      <w:r w:rsidRPr="00AA5385">
        <w:t xml:space="preserve"> may result in either wasted investment in new generation facilities or a shortage of supply capability when </w:t>
      </w:r>
      <w:r>
        <w:t xml:space="preserve">there is an </w:t>
      </w:r>
      <w:r w:rsidRPr="00AA5385">
        <w:t>under-forecast.</w:t>
      </w:r>
    </w:p>
    <w:p w14:paraId="35638620" w14:textId="04CFBDFB" w:rsidR="00540C3A" w:rsidRDefault="001A2209" w:rsidP="00540C3A">
      <w:pPr>
        <w:pStyle w:val="Heading2"/>
      </w:pPr>
      <w:bookmarkStart w:id="28" w:name="_Toc88405954"/>
      <w:r>
        <w:t>2</w:t>
      </w:r>
      <w:r w:rsidR="00F83023">
        <w:t>.</w:t>
      </w:r>
      <w:r w:rsidR="00443401">
        <w:t>3</w:t>
      </w:r>
      <w:r>
        <w:t xml:space="preserve"> </w:t>
      </w:r>
      <w:r w:rsidR="00722795">
        <w:t xml:space="preserve">The Benchmark </w:t>
      </w:r>
      <w:r w:rsidR="00076604">
        <w:t>Forecasters</w:t>
      </w:r>
      <w:bookmarkEnd w:id="28"/>
    </w:p>
    <w:p w14:paraId="24D81B06" w14:textId="702A9D77" w:rsidR="00A72C3F" w:rsidRDefault="00B37FDB" w:rsidP="00F22622">
      <w:pPr>
        <w:ind w:firstLine="288"/>
      </w:pPr>
      <w:r>
        <w:t xml:space="preserve">Many publications lack detailed information about their experimental set-ups, making conducting direct comparisons with reported results challenging. </w:t>
      </w:r>
      <w:r w:rsidRPr="00886D25">
        <w:t xml:space="preserve">The benchmark </w:t>
      </w:r>
      <w:r w:rsidR="00092A88">
        <w:t>forecasters</w:t>
      </w:r>
      <w:r w:rsidR="00092A88" w:rsidRPr="00886D25">
        <w:t xml:space="preserve"> </w:t>
      </w:r>
      <w:r w:rsidRPr="00886D25">
        <w:t>proposed in this work were chosen for their relevance and reproducibility; they have been available for many years and have been implemented and used by 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B42AB6" w:rsidRPr="00B42AB6">
        <w:t xml:space="preserve">All benchmark </w:t>
      </w:r>
      <w:r w:rsidR="00092A88">
        <w:t>techniques</w:t>
      </w:r>
      <w:r w:rsidR="00092A88" w:rsidRPr="00B42AB6">
        <w:t xml:space="preserve"> </w:t>
      </w:r>
      <w:r w:rsidR="00B42AB6" w:rsidRPr="00B42AB6">
        <w:t xml:space="preserve">fall into one of two categories: statistical techniques </w:t>
      </w:r>
      <w:r w:rsidR="00092A88">
        <w:t>or</w:t>
      </w:r>
      <w:r w:rsidR="00B42AB6" w:rsidRPr="00B42AB6">
        <w:t xml:space="preserve"> machine learning techniques. Multiple linear regression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exponential smoothing </w:t>
      </w:r>
      <w:r w:rsidR="00B42AB6">
        <w:fldChar w:fldCharType="begin" w:fldLock="1"/>
      </w:r>
      <w:r w:rsidR="00A55D41">
        <w:instrText>ADDIN CSL_CITATION {"citationItems":[{"id":"ITEM-1","itemData":{"DOI":"10.1109/APPEEC.2012.6307555","ISBN":"9781457705472","ISSN":"21574839","abstract":"Exponential smoothing model is one of the main load forecasting models of power systems, the accuracy of the model depends on smoothing coefficient. In this paper, a study on how to seek the best smoothing coefficient is given. The results show that using the principle of weighting more on near data and weighting less on far data to seek the optimal smoothing coefficient can get a better result. Based on the result, a method of how to weight more on near data and weight less on far data is proposed. A practical example of load forecasting with the method is also shown here. © 2012 IEEE.","author":[{"dropping-particle":"","family":"Ji","given":"Peirong","non-dropping-particle":"","parse-names":false,"suffix":""},{"dropping-particle":"","family":"Xiong","given":"Di","non-dropping-particle":"","parse-names":false,"suffix":""},{"dropping-particle":"","family":"Wang","given":"Peng","non-dropping-particle":"","parse-names":false,"suffix":""},{"dropping-particle":"","family":"Chen","given":"Juan","non-dropping-particle":"","parse-names":false,"suffix":""}],"container-title":"Asia-Pacific Power and Energy Engineering Conference, APPEEC","id":"ITEM-1","issued":{"date-parts":[["2012"]]},"title":"A study on exponential smoothing model for load forecasting","type":"paper-conference"},"uris":["http://www.mendeley.com/documents/?uuid=be77df21-3615-4771-90f2-0d2ca40e1ba4"]},{"id":"ITEM-2","itemData":{"DOI":"10.1016/j.ejor.2018.12.013","ISSN":"03772217","abstract":"This article draws from research on ensembles in computational intelligence to propose structural combinations of forecasts, which are point forecast combinations that are based on information from the parameters of the individual models that generated the forecasts. Two types of structural combination are proposed which use seasonal exponential smoothing as base models, and are applied to forecast short-term electricity demand. Although forecasting performance may depend on how ensembles are generated, results show that the proposed combinations can outperform competitive benchmarks. The methods can be used to forecast other seasonal data and be extended to different types of forecasting models.","author":[{"dropping-particle":"","family":"Rendon-Sanchez","given":"Juan F.","non-dropping-particle":"","parse-names":false,"suffix":""},{"dropping-particle":"","family":"Menezes","given":"Lilian M.","non-dropping-particle":"de","parse-names":false,"suffix":""}],"container-title":"European Journal of Operational Research","id":"ITEM-2","issued":{"date-parts":[["2019"]]},"title":"Structural combination of seasonal exponential smoothing forecasts applied to load forecasting","type":"article-journal"},"uris":["http://www.mendeley.com/documents/?uuid=53245019-974b-4e58-9957-513582620681"]}],"mendeley":{"formattedCitation":"[65], [66]","plainTextFormattedCitation":"[65], [66]","previouslyFormattedCitation":"[65], [66]"},"properties":{"noteIndex":0},"schema":"https://github.com/citation-style-language/schema/raw/master/csl-citation.json"}</w:instrText>
      </w:r>
      <w:r w:rsidR="00B42AB6">
        <w:fldChar w:fldCharType="separate"/>
      </w:r>
      <w:r w:rsidR="001A7F97" w:rsidRPr="001A7F97">
        <w:rPr>
          <w:noProof/>
        </w:rPr>
        <w:t>[65], [66]</w:t>
      </w:r>
      <w:r w:rsidR="00B42AB6">
        <w:fldChar w:fldCharType="end"/>
      </w:r>
      <w:r w:rsidR="00B42AB6" w:rsidRPr="00B42AB6">
        <w:t xml:space="preserve">, and auto-regressive integrated moving average (ARIMA) modelling </w:t>
      </w:r>
      <w:r w:rsidR="00B42AB6">
        <w:fldChar w:fldCharType="begin" w:fldLock="1"/>
      </w:r>
      <w:r w:rsidR="00A55D41">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buildings","type":"article-journal"},"uris":["http://www.mendeley.com/documents/?uuid=4b3da0e0-2ae3-40df-a6a1-7ee745710b04"]}],"mendeley":{"formattedCitation":"[67], [68]","plainTextFormattedCitation":"[67], [68]","previouslyFormattedCitation":"[67], [68]"},"properties":{"noteIndex":0},"schema":"https://github.com/citation-style-language/schema/raw/master/csl-citation.json"}</w:instrText>
      </w:r>
      <w:r w:rsidR="00B42AB6">
        <w:fldChar w:fldCharType="separate"/>
      </w:r>
      <w:r w:rsidR="001A7F97" w:rsidRPr="001A7F97">
        <w:rPr>
          <w:noProof/>
        </w:rPr>
        <w:t>[67], [68]</w:t>
      </w:r>
      <w:r w:rsidR="00B42AB6">
        <w:fldChar w:fldCharType="end"/>
      </w:r>
      <w:r w:rsidR="00B42AB6">
        <w:t xml:space="preserve"> </w:t>
      </w:r>
      <w:r w:rsidR="00B42AB6" w:rsidRPr="00B42AB6">
        <w:t>are examples of statistical techniques used in electrical load forecasting</w:t>
      </w:r>
      <w:r w:rsidR="00B42AB6">
        <w:t xml:space="preserve">. </w:t>
      </w:r>
    </w:p>
    <w:p w14:paraId="5AEEC461" w14:textId="45DC9299" w:rsidR="00B42AB6" w:rsidRPr="00B42AB6" w:rsidRDefault="00B42AB6" w:rsidP="00F22622">
      <w:pPr>
        <w:ind w:firstLine="288"/>
      </w:pPr>
      <w:r w:rsidRPr="00B42AB6">
        <w:t xml:space="preserve">In comparison to statistical techniques, machine learning </w:t>
      </w:r>
      <w:r w:rsidR="00425E3F">
        <w:t>technique</w:t>
      </w:r>
      <w:r w:rsidRPr="00B42AB6">
        <w:t xml:space="preserve">s are more intelligent and potentially superior, as they are capable of automatically learning and adapting to the non-linear and complex relationships between load and other influencing factors (e.g., weather, time of day) </w:t>
      </w:r>
      <w:r>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001A7F97" w:rsidRPr="001A7F97">
        <w:rPr>
          <w:noProof/>
        </w:rPr>
        <w:t>[46]</w:t>
      </w:r>
      <w:r>
        <w:fldChar w:fldCharType="end"/>
      </w:r>
      <w:r w:rsidRPr="00B42AB6">
        <w:t xml:space="preserve">. Artificial Neural Networks (ANNs) </w:t>
      </w:r>
      <w:r>
        <w:fldChar w:fldCharType="begin" w:fldLock="1"/>
      </w:r>
      <w:r w:rsidR="00A55D41">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forecasting","type":"article-journal"},"uris":["http://www.mendeley.com/documents/?uuid=e3c847d0-b7c8-4635-b231-a4638120c750"]}],"mendeley":{"formattedCitation":"[69], [70]","plainTextFormattedCitation":"[69], [70]","previouslyFormattedCitation":"[69], [70]"},"properties":{"noteIndex":0},"schema":"https://github.com/citation-style-language/schema/raw/master/csl-citation.json"}</w:instrText>
      </w:r>
      <w:r>
        <w:fldChar w:fldCharType="separate"/>
      </w:r>
      <w:r w:rsidR="001A7F97" w:rsidRPr="001A7F97">
        <w:rPr>
          <w:noProof/>
        </w:rPr>
        <w:t>[69], [70]</w:t>
      </w:r>
      <w:r>
        <w:fldChar w:fldCharType="end"/>
      </w:r>
      <w:r w:rsidRPr="00B42AB6">
        <w:t xml:space="preserve">, Fuzzy </w:t>
      </w:r>
      <w:r w:rsidRPr="00B42AB6">
        <w:lastRenderedPageBreak/>
        <w:t xml:space="preserve">Regression Models </w:t>
      </w:r>
      <w:r>
        <w:fldChar w:fldCharType="begin" w:fldLock="1"/>
      </w:r>
      <w:r w:rsidR="00A55D41">
        <w:instrText>ADDIN CSL_CITATION {"citationItems":[{"id":"ITEM-1","itemData":{"DOI":"10.1007/s10700-013-9166-9","ISSN":"15732908","abstract":"Electric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Making","id":"ITEM-1","issued":{"date-parts":[["2014"]]},"title":"Fuzzy interaction regression for short term load forecasting","type":"article-journal"},"uris":["http://www.mendeley.com/documents/?uuid=eec041b9-acf8-4d1f-810e-4767ab9ce7fb"]},{"id":"ITEM-2","itemData":{"DOI":"10.1109/TPWRS.2010.2048585","ISSN":"08858950","abstract":"This paper presents two hybrid neural networks derived from fuzzy neural networks (FNN): wavelet fuzzy neural network (WFNN) using the fuzzified wavelet features as the inputs to FNN and fuzzy neural network (FNCI) employing the Choquet integral as the outputs of FNN. The learning through FNCI is simplified by the use of q-measure and the speed of convergence of the parameters is increased by reinforced learning. The underlying fuzzy models of these hybrid networks are a modified form of fuzzy rules of Takagi-Sugeno model. The number of fuzzy rules is found from a fuzzy curve corresponding to each input-output by counting the total number of peaks and troughs in the curve. The models can forecast hourly load with a lead time of 1 h as they deal with short-term load forecasting. The results of the two hybrid networks using Indian utility data are compared with ANFIS and other conventional methods. The performance of the proposed WFNN is found superior to all the other compared methods. © 2010 IEEE.","author":[{"dropping-particle":"","family":"Hanmandlu","given":"Madasu","non-dropping-particle":"","parse-names":false,"suffix":""},{"dropping-particle":"","family":"Chauhan","given":"Bhavesh Kumar","non-dropping-particle":"","parse-names":false,"suffix":""}],"container-title":"IEEE Transactions on Power Systems","id":"ITEM-2","issued":{"date-parts":[["2011"]]},"title":"Load forecasting using hybrid models","type":"article-journal"},"uris":["http://www.mendeley.com/documents/?uuid=2df0b6f9-b63b-45fe-b8c5-bc9f3603d5de"]}],"mendeley":{"formattedCitation":"[71], [72]","plainTextFormattedCitation":"[71], [72]","previouslyFormattedCitation":"[71], [72]"},"properties":{"noteIndex":0},"schema":"https://github.com/citation-style-language/schema/raw/master/csl-citation.json"}</w:instrText>
      </w:r>
      <w:r>
        <w:fldChar w:fldCharType="separate"/>
      </w:r>
      <w:r w:rsidR="001A7F97" w:rsidRPr="001A7F97">
        <w:rPr>
          <w:noProof/>
        </w:rPr>
        <w:t>[71], [72]</w:t>
      </w:r>
      <w:r>
        <w:fldChar w:fldCharType="end"/>
      </w:r>
      <w:r w:rsidRPr="00B42AB6">
        <w:t xml:space="preserve">, Support Vector Machines </w:t>
      </w:r>
      <w:r>
        <w:fldChar w:fldCharType="begin" w:fldLock="1"/>
      </w:r>
      <w:r w:rsidR="00A55D41">
        <w:instrText>ADDIN CSL_CITATION {"citationItems":[{"id":"ITEM-1","itemData":{"DOI":"10.1016/j.knosys.2018.08.027","ISSN":"09507051","abstract":"Short-Term Electricity Load Forecasting (STLF) has become one of the hot topics of energy research as it plays a crucial role in electricity markets and power systems. Few researches aim at selecting optimal input features (Feature Selection, FS) when forecasting model is established, although more and more intelligent hybrid models are developed to forecast real-time electricity load. In fact, a good FS is a key factor that influence prediction accuracy. Based on the idea of selecting optimal input features, a hybrid model, AS-GCLSSVM, is developed to forecast electricity load in this research, which combines ACF (AutoCorrelation Function) and LSSVM (Least Squares Support Vector Machines). ACF is applied to select the informative input variables, and LSSVM is for prediction. The parameters in LSSVM are optimized by GWO (Grey Wolf Optimization Algorithm) and CV (Cross Validation). The proposed model is to forecast the half-hour electricity load of the following week. Experimental results show that it is an effective approach that can improve the forecasting accuracy remarkably, compared with the benchmark models.","author":[{"dropping-particle":"","family":"Yang","given":"Ailing","non-dropping-particle":"","parse-names":false,"suffix":""},{"dropping-particle":"","family":"Li","given":"Weide","non-dropping-particle":"","parse-names":false,"suffix":""},{"dropping-particle":"","family":"Yang","given":"Xuan","non-dropping-particle":"","parse-names":false,"suffix":""}],"container-title":"Knowledge-Based Systems","id":"ITEM-1","issued":{"date-parts":[["2019"]]},"title":"Short-term electricity load forecasting based on feature selection and Least Squares Support Vector Machines","type":"article-journal"},"uris":["http://www.mendeley.com/documents/?uuid=2c933dca-4baf-44e4-b650-ef8e41e6ae0e"]}],"mendeley":{"formattedCitation":"[73]","plainTextFormattedCitation":"[73]","previouslyFormattedCitation":"[73]"},"properties":{"noteIndex":0},"schema":"https://github.com/citation-style-language/schema/raw/master/csl-citation.json"}</w:instrText>
      </w:r>
      <w:r>
        <w:fldChar w:fldCharType="separate"/>
      </w:r>
      <w:r w:rsidR="001A7F97" w:rsidRPr="001A7F97">
        <w:rPr>
          <w:noProof/>
        </w:rPr>
        <w:t>[73]</w:t>
      </w:r>
      <w:r>
        <w:fldChar w:fldCharType="end"/>
      </w:r>
      <w:r w:rsidRPr="00B42AB6">
        <w:t>, and Gradient Boosting Machines</w:t>
      </w:r>
      <w:r>
        <w:t xml:space="preserve"> </w:t>
      </w:r>
      <w:r>
        <w:fldChar w:fldCharType="begin" w:fldLock="1"/>
      </w:r>
      <w:r w:rsidR="00A55D41">
        <w:instrText>ADDIN CSL_CITATION {"citationItems":[{"id":"ITEM-1","itemData":{"DOI":"10.1109/LA-CCI.2016.7885697","ISBN":"9781509051052","abstract":"Accurate load forecasts are required in most tasks of energy planning. In this paper we present a hybrid method for short-term load forecasting. We combined Exponential Smoothing, a classical method for time series forecasting, with Gradient Boosting, a powerful machine learning algorithm. The proposed model was tested with real data and the results showed a considerable improvement in forecasting accuracy.","author":[{"dropping-particle":"","family":"Mayrink","given":"Victor","non-dropping-particle":"","parse-names":false,"suffix":""},{"dropping-particle":"","family":"Hippert","given":"Henrique S.","non-dropping-particle":"","parse-names":false,"suffix":""}],"container-title":"2016 IEEE Latin American Conference on Computational Intelligence, LA-CCI 2016 - Proceedings","id":"ITEM-1","issued":{"date-parts":[["2017"]]},"title":"A hybrid method using Exponential Smoothing and Gradient Boosting for electrical short-term load forecasting","type":"paper-conference"},"uris":["http://www.mendeley.com/documents/?uuid=14080106-797e-4e97-b2da-44c5fbd9b1eb"]}],"mendeley":{"formattedCitation":"[74]","plainTextFormattedCitation":"[74]","previouslyFormattedCitation":"[74]"},"properties":{"noteIndex":0},"schema":"https://github.com/citation-style-language/schema/raw/master/csl-citation.json"}</w:instrText>
      </w:r>
      <w:r>
        <w:fldChar w:fldCharType="separate"/>
      </w:r>
      <w:r w:rsidR="001A7F97" w:rsidRPr="001A7F97">
        <w:rPr>
          <w:noProof/>
        </w:rPr>
        <w:t>[74]</w:t>
      </w:r>
      <w:r>
        <w:fldChar w:fldCharType="end"/>
      </w:r>
      <w:r>
        <w:t xml:space="preserve"> </w:t>
      </w:r>
      <w:r w:rsidRPr="00B42AB6">
        <w:t xml:space="preserve">are all examples of </w:t>
      </w:r>
      <w:r w:rsidR="0007198B">
        <w:t xml:space="preserve">machine learning </w:t>
      </w:r>
      <w:r w:rsidRPr="00B42AB6">
        <w:t>techniques that have been applied to forecasting electrical load.</w:t>
      </w:r>
    </w:p>
    <w:p w14:paraId="4C0DDCA0" w14:textId="5EFF16A9" w:rsidR="00AF0B4B" w:rsidRDefault="002050C4" w:rsidP="00A03B66">
      <w:pPr>
        <w:ind w:firstLine="288"/>
      </w:pPr>
      <w:r w:rsidRPr="002050C4">
        <w:t xml:space="preserve">The authors of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mendeley":{"formattedCitation":"[12]","plainTextFormattedCitation":"[12]","previouslyFormattedCitation":"[12]"},"properties":{"noteIndex":0},"schema":"https://github.com/citation-style-language/schema/raw/master/csl-citation.json"}</w:instrText>
      </w:r>
      <w:r>
        <w:fldChar w:fldCharType="separate"/>
      </w:r>
      <w:r w:rsidRPr="00381D4E">
        <w:rPr>
          <w:noProof/>
        </w:rPr>
        <w:t>[12]</w:t>
      </w:r>
      <w:r>
        <w:fldChar w:fldCharType="end"/>
      </w:r>
      <w:r>
        <w:t xml:space="preserve"> </w:t>
      </w:r>
      <w:r w:rsidRPr="002050C4">
        <w:t>discussed a variety of regression-based forecasting techniques for</w:t>
      </w:r>
      <w:r w:rsidR="00364E27">
        <w:t xml:space="preserve"> </w:t>
      </w:r>
      <w:r w:rsidR="00E00FC7">
        <w:t xml:space="preserve">STLF </w:t>
      </w:r>
      <w:r>
        <w:fldChar w:fldCharType="begin" w:fldLock="1"/>
      </w:r>
      <w:r w:rsidR="00A55D41">
        <w:instrText>ADDIN CSL_CITATION {"citationItems":[{"id":"ITEM-1","itemData":{"DOI":"10.1109/SustainIT.2013.6685208","ISBN":"9783901882562","abstract":"The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2013","id":"ITEM-1","issued":{"date-parts":[["2013"]]},"title":"Electricity load forecasting for residential customers: Exploiting aggregation and correlation between households","type":"paper-conference"},"uris":["http://www.mendeley.com/documents/?uuid=15cda80d-070f-46e9-a101-23c2ee38af3e"]}],"mendeley":{"formattedCitation":"[75]","plainTextFormattedCitation":"[75]","previouslyFormattedCitation":"[75]"},"properties":{"noteIndex":0},"schema":"https://github.com/citation-style-language/schema/raw/master/csl-citation.json"}</w:instrText>
      </w:r>
      <w:r>
        <w:fldChar w:fldCharType="separate"/>
      </w:r>
      <w:r w:rsidR="001A7F97" w:rsidRPr="001A7F97">
        <w:rPr>
          <w:noProof/>
        </w:rPr>
        <w:t>[75]</w:t>
      </w:r>
      <w:r>
        <w:fldChar w:fldCharType="end"/>
      </w:r>
      <w:r>
        <w:t xml:space="preserve">. </w:t>
      </w:r>
      <w:r w:rsidRPr="002050C4">
        <w:t xml:space="preserve">Another study </w:t>
      </w:r>
      <w:r>
        <w:fldChar w:fldCharType="begin" w:fldLock="1"/>
      </w:r>
      <w:r w:rsidR="00A55D41">
        <w:instrText>ADDIN CSL_CITATION {"citationItems":[{"id":"ITEM-1","itemData":{"DOI":"10.1016/j.epsr.2015.09.001","ISSN":"03787796","abstract":"In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Research","id":"ITEM-1","issued":{"date-parts":[["2016"]]},"title":"Pattern-based local linear regression models for short-term load forecasting","type":"article-journal"},"uris":["http://www.mendeley.com/documents/?uuid=ae7b4506-1c4f-457c-b602-37506169d0ce"]}],"mendeley":{"formattedCitation":"[76]","plainTextFormattedCitation":"[76]","previouslyFormattedCitation":"[76]"},"properties":{"noteIndex":0},"schema":"https://github.com/citation-style-language/schema/raw/master/csl-citation.json"}</w:instrText>
      </w:r>
      <w:r>
        <w:fldChar w:fldCharType="separate"/>
      </w:r>
      <w:r w:rsidR="001A7F97" w:rsidRPr="001A7F97">
        <w:rPr>
          <w:noProof/>
        </w:rPr>
        <w:t>[76]</w:t>
      </w:r>
      <w:r>
        <w:fldChar w:fldCharType="end"/>
      </w:r>
      <w:r>
        <w:t xml:space="preserve"> </w:t>
      </w:r>
      <w:r w:rsidRPr="002050C4">
        <w:t xml:space="preserve">compared different Multiple Linear Regression (MLR) </w:t>
      </w:r>
      <w:r w:rsidR="00253CE3">
        <w:t>techniques</w:t>
      </w:r>
      <w:r w:rsidRPr="002050C4">
        <w:t xml:space="preserve"> for forecasting load. The ARIMA model is the most frequently used regression model because it consistently produces accurate predictions; for example, in </w:t>
      </w:r>
      <w:r>
        <w:fldChar w:fldCharType="begin" w:fldLock="1"/>
      </w:r>
      <w:r w:rsidR="00A55D41">
        <w:instrText>ADDIN CSL_CITATION {"citationItems":[{"id":"ITEM-1","itemData":{"DOI":"10.1109/59.962429","ISSN":"08858950","abstract":"This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Systems","id":"ITEM-1","issue":"4","issued":{"date-parts":[["2001"]]},"page":"798-805","title":"Short-term hourly load forecasting using time-series modeling with peak load estimation capability","type":"article-journal","volume":"16"},"uris":["http://www.mendeley.com/documents/?uuid=604f5a34-211d-49c3-ada5-a85d840c27db"]}],"mendeley":{"formattedCitation":"[77]","plainTextFormattedCitation":"[77]","previouslyFormattedCitation":"[77]"},"properties":{"noteIndex":0},"schema":"https://github.com/citation-style-language/schema/raw/master/csl-citation.json"}</w:instrText>
      </w:r>
      <w:r>
        <w:fldChar w:fldCharType="separate"/>
      </w:r>
      <w:r w:rsidR="001A7F97" w:rsidRPr="001A7F97">
        <w:rPr>
          <w:noProof/>
        </w:rPr>
        <w:t>[77]</w:t>
      </w:r>
      <w:r>
        <w:fldChar w:fldCharType="end"/>
      </w:r>
      <w:r w:rsidRPr="002050C4">
        <w:t xml:space="preserve">, the author combined ARIMA and Box-Jenkins </w:t>
      </w:r>
      <w:r w:rsidR="00190EAC">
        <w:t>technique</w:t>
      </w:r>
      <w:r w:rsidRPr="002050C4">
        <w:t xml:space="preserve">s to perform hourly forecasting. One limitation of statistical techniques such as ARIMA and MLR is their inability to discover non-linear relationships in data without </w:t>
      </w:r>
      <w:r w:rsidR="00C54EA8">
        <w:t xml:space="preserve">including inputs which </w:t>
      </w:r>
      <w:r w:rsidRPr="002050C4">
        <w:t>explicit</w:t>
      </w:r>
      <w:r w:rsidR="00C54EA8">
        <w:t>ly</w:t>
      </w:r>
      <w:r w:rsidRPr="002050C4">
        <w:t xml:space="preserve"> </w:t>
      </w:r>
      <w:r w:rsidR="00C54EA8">
        <w:t>represent them</w:t>
      </w:r>
      <w:r w:rsidRPr="002050C4">
        <w:t xml:space="preserve">. Additionally, they are incapable of self-adapting to newer factors affecting load demand, such as temperature changes. </w:t>
      </w:r>
    </w:p>
    <w:p w14:paraId="4ECA79C4" w14:textId="7C7753AE" w:rsidR="004A1D66" w:rsidRDefault="004A1D66" w:rsidP="004A1D66">
      <w:pPr>
        <w:pStyle w:val="Heading3"/>
      </w:pPr>
      <w:bookmarkStart w:id="29" w:name="_Toc88405955"/>
      <w:r>
        <w:t>2.</w:t>
      </w:r>
      <w:r w:rsidR="00443401">
        <w:t>3</w:t>
      </w:r>
      <w:r>
        <w:t>.1 The Seasonal Naïve Forecaster (SNF)</w:t>
      </w:r>
      <w:bookmarkEnd w:id="29"/>
    </w:p>
    <w:p w14:paraId="4B214770" w14:textId="436D138B" w:rsidR="001F2627" w:rsidRDefault="004A1D66" w:rsidP="001F2627">
      <w:pPr>
        <w:ind w:firstLine="288"/>
        <w:rPr>
          <w:ins w:id="30" w:author="Tolulope Olugbenga" w:date="2021-11-19T18:02:00Z"/>
        </w:rPr>
      </w:pPr>
      <w:r>
        <w:t xml:space="preserve">The naïve forecaster is a simple forecaster based on a random walk model </w:t>
      </w:r>
      <w:r>
        <w:fldChar w:fldCharType="begin" w:fldLock="1"/>
      </w:r>
      <w:r w:rsidR="00A55D41">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mendeley":{"formattedCitation":"[78]","plainTextFormattedCitation":"[78]","previouslyFormattedCitation":"[78]"},"properties":{"noteIndex":0},"schema":"https://github.com/citation-style-language/schema/raw/master/csl-citation.json"}</w:instrText>
      </w:r>
      <w:r>
        <w:fldChar w:fldCharType="separate"/>
      </w:r>
      <w:r w:rsidR="001A7F97" w:rsidRPr="001A7F97">
        <w:rPr>
          <w:noProof/>
        </w:rPr>
        <w:t>[78]</w:t>
      </w:r>
      <w:r>
        <w:fldChar w:fldCharType="end"/>
      </w:r>
      <w:r>
        <w:t xml:space="preserve">; it has often been implemented as a ground-level benchmark for developing more sophisticated forecasters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Meeting","id":"ITEM-3","issued":{"date-parts":[["2011"]]},"title":"A naïve multiple linear regression benchmark for short term load forecasting","type":"paper-conference"},"uris":["http://www.mendeley.com/documents/?uuid=ef20fc6c-8fa8-4e31-9932-14d87e8c3d7a"]},{"id":"ITEM-4","itemData":{"DOI":"10.1016/j.neucom.2015.12.004","ISSN":"18728286","abstract":"Electricity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-4","issued":{"date-parts":[["2016"]]},"title":"Forecasting electricity load with advanced wavelet neural networks","type":"article-journal"},"uris":["http://www.mendeley.com/documents/?uuid=acd10d2b-73b6-45e9-bef4-4efa9587b92a"]}],"mendeley":{"formattedCitation":"[60], [79]–[81]","plainTextFormattedCitation":"[60], [79]–[81]","previouslyFormattedCitation":"[60], [79]–[81]"},"properties":{"noteIndex":0},"schema":"https://github.com/citation-style-language/schema/raw/master/csl-citation.json"}</w:instrText>
      </w:r>
      <w:r>
        <w:fldChar w:fldCharType="separate"/>
      </w:r>
      <w:r w:rsidR="001A7F97" w:rsidRPr="001A7F97">
        <w:rPr>
          <w:noProof/>
        </w:rPr>
        <w:t>[60], [79]–[81]</w:t>
      </w:r>
      <w:r>
        <w:fldChar w:fldCharType="end"/>
      </w:r>
      <w:r>
        <w:t>.   It is used to demonstrate how much value is added by forecasters under comparison – when a naïve forecaster outperforms a more complex forecasting model, we know that the complex model offers little value</w:t>
      </w:r>
      <w:r w:rsidR="00A33B32">
        <w:t xml:space="preserve">. </w:t>
      </w:r>
      <w:r>
        <w:t xml:space="preserve">Bracale </w:t>
      </w:r>
      <w:r>
        <w:fldChar w:fldCharType="begin" w:fldLock="1"/>
      </w:r>
      <w:r w:rsidR="00A55D41">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[80]","plainTextFormattedCitation":"[80]","previouslyFormattedCitation":"[80]"},"properties":{"noteIndex":0},"schema":"https://github.com/citation-style-language/schema/raw/master/csl-citation.json"}</w:instrText>
      </w:r>
      <w:r>
        <w:fldChar w:fldCharType="separate"/>
      </w:r>
      <w:r w:rsidR="001A7F97" w:rsidRPr="001A7F97">
        <w:rPr>
          <w:noProof/>
        </w:rPr>
        <w:t>[80]</w:t>
      </w:r>
      <w:r>
        <w:fldChar w:fldCharType="end"/>
      </w:r>
      <w:r>
        <w:t xml:space="preserve"> et al. point out that;</w:t>
      </w:r>
      <w:r w:rsidRPr="009E7574">
        <w:t xml:space="preserve"> </w:t>
      </w:r>
      <w:r>
        <w:t>“</w:t>
      </w:r>
      <w:r w:rsidRPr="009E7574">
        <w:t>The simplest method to anticipate the next value in a time series is to assume it will have the same values as the current value.</w:t>
      </w:r>
      <w:r>
        <w:t>”</w:t>
      </w:r>
      <w:r w:rsidRPr="009E7574">
        <w:t xml:space="preserve"> </w:t>
      </w:r>
      <w:r>
        <w:t>which forms the basis of the</w:t>
      </w:r>
      <w:r w:rsidRPr="009E7574">
        <w:t xml:space="preserve"> naive forecaster.</w:t>
      </w:r>
      <w:r>
        <w:t xml:space="preserve">  The Seasonal Naïve Forecaster (SNF) improves the naïve forecaster by </w:t>
      </w:r>
      <w:r>
        <w:lastRenderedPageBreak/>
        <w:t xml:space="preserve">considering seasonal trends </w:t>
      </w:r>
      <w:r>
        <w:fldChar w:fldCharType="begin" w:fldLock="1"/>
      </w:r>
      <w:r w:rsidR="00A55D41">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[82]","plainTextFormattedCitation":"[82]","previouslyFormattedCitation":"[82]"},"properties":{"noteIndex":0},"schema":"https://github.com/citation-style-language/schema/raw/master/csl-citation.json"}</w:instrText>
      </w:r>
      <w:r>
        <w:fldChar w:fldCharType="separate"/>
      </w:r>
      <w:r w:rsidR="001A7F97" w:rsidRPr="001A7F97">
        <w:rPr>
          <w:noProof/>
        </w:rPr>
        <w:t>[82]</w:t>
      </w:r>
      <w:r>
        <w:fldChar w:fldCharType="end"/>
      </w:r>
      <w:r>
        <w:t xml:space="preserve">.  </w:t>
      </w:r>
      <w:r w:rsidRPr="009E6D1D">
        <w:t xml:space="preserve">The SNF can be expressed by the simple mathematical relationship shown </w:t>
      </w:r>
      <w:r>
        <w:t>in (1):</w:t>
      </w:r>
    </w:p>
    <w:p w14:paraId="4A93958F" w14:textId="5DA87EA0"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5" o:title=""/>
          </v:shape>
          <o:OLEObject Type="Embed" ProgID="Equation.DSMT4" ShapeID="_x0000_i1025" DrawAspect="Content" ObjectID="_1699020140"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649BB">
        <w:fldChar w:fldCharType="begin"/>
      </w:r>
      <w:r w:rsidR="00D649BB">
        <w:instrText xml:space="preserve"> SEQ MTEqn \c \* Arabic \* MERGEFORMAT </w:instrText>
      </w:r>
      <w:r w:rsidR="00D649BB">
        <w:fldChar w:fldCharType="separate"/>
      </w:r>
      <w:r w:rsidR="00FF0D77">
        <w:rPr>
          <w:noProof/>
        </w:rPr>
        <w:instrText>1</w:instrText>
      </w:r>
      <w:r w:rsidR="00D649BB">
        <w:rPr>
          <w:noProof/>
        </w:rPr>
        <w:fldChar w:fldCharType="end"/>
      </w:r>
      <w:r>
        <w:instrText>)</w:instrText>
      </w:r>
      <w:r>
        <w:fldChar w:fldCharType="end"/>
      </w:r>
    </w:p>
    <w:p w14:paraId="46FC9602" w14:textId="7D89FF5E"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7" o:title=""/>
          </v:shape>
          <o:OLEObject Type="Embed" ProgID="Equation.DSMT4" ShapeID="_x0000_i1026" DrawAspect="Content" ObjectID="_1699020141" r:id="rId18"/>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9" o:title=""/>
          </v:shape>
          <o:OLEObject Type="Embed" ProgID="Equation.DSMT4" ShapeID="_x0000_i1027" DrawAspect="Content" ObjectID="_1699020142" r:id="rId20"/>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21" o:title=""/>
          </v:shape>
          <o:OLEObject Type="Embed" ProgID="Equation.DSMT4" ShapeID="_x0000_i1028" DrawAspect="Content" ObjectID="_1699020143"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naive formula takes the last observed value as the future value, while the seasonal naive formula takes the value from the previous season. The SNF</w:t>
      </w:r>
      <w:r w:rsidRPr="004F7388">
        <w:t xml:space="preserve"> forecaster is excellent for making short-term forecasts of variables that are generally stable or vary </w:t>
      </w:r>
      <w:r>
        <w:t>consistently. However,</w:t>
      </w:r>
      <w:r w:rsidRPr="004F7388">
        <w:t xml:space="preserve"> it is </w:t>
      </w:r>
      <w:r>
        <w:t>high</w:t>
      </w:r>
      <w:r w:rsidRPr="004F7388">
        <w:t>ly ineffective at forecasting time series data that fluctuate significantly or are susceptible to irregular elements such as temperature</w:t>
      </w:r>
      <w:r>
        <w:t xml:space="preserve"> </w:t>
      </w:r>
      <w:r>
        <w:fldChar w:fldCharType="begin" w:fldLock="1"/>
      </w:r>
      <w:r w:rsidR="00A55D41">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[79]","plainTextFormattedCitation":"[79]","previouslyFormattedCitation":"[79]"},"properties":{"noteIndex":0},"schema":"https://github.com/citation-style-language/schema/raw/master/csl-citation.json"}</w:instrText>
      </w:r>
      <w:r>
        <w:fldChar w:fldCharType="separate"/>
      </w:r>
      <w:r w:rsidR="001A7F97" w:rsidRPr="001A7F97">
        <w:rPr>
          <w:noProof/>
        </w:rPr>
        <w:t>[79]</w:t>
      </w:r>
      <w:r>
        <w:fldChar w:fldCharType="end"/>
      </w:r>
      <w:r w:rsidRPr="004F7388">
        <w:t>.</w:t>
      </w:r>
    </w:p>
    <w:p w14:paraId="6313B353" w14:textId="4966CFFC" w:rsidR="004A1D66" w:rsidRDefault="004A1D66" w:rsidP="004A1D66">
      <w:pPr>
        <w:pStyle w:val="Heading3"/>
      </w:pPr>
      <w:bookmarkStart w:id="31" w:name="_Toc88405956"/>
      <w:r>
        <w:t>2.</w:t>
      </w:r>
      <w:r w:rsidR="00443401">
        <w:t>3</w:t>
      </w:r>
      <w:r>
        <w:t>.2 The Multiple Linear Regression Forecaster (MLR)</w:t>
      </w:r>
      <w:bookmarkEnd w:id="31"/>
    </w:p>
    <w:p w14:paraId="05D366E0" w14:textId="423B6089" w:rsidR="004A1D66" w:rsidRDefault="00160D76" w:rsidP="004A1D66">
      <w:pPr>
        <w:ind w:firstLine="288"/>
      </w:pPr>
      <w:r w:rsidRPr="00160D76">
        <w:t>Multiple linear regression (MLR) is a widely used statistical technique for forecasting load that has been extensively studied in the literature on load forecasting</w:t>
      </w:r>
      <w:r>
        <w:t xml:space="preserve"> </w:t>
      </w:r>
      <w:r w:rsidR="004A1D66">
        <w:fldChar w:fldCharType="begin" w:fldLock="1"/>
      </w:r>
      <w:r w:rsidR="00A55D41">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[71], [76], [83]–[87]","plainTextFormattedCitation":"[47], [60], [64], [71], [76], [83]–[87]","previouslyFormattedCitation":"[47], [60], [64], [71], [76], [83]–[87]"},"properties":{"noteIndex":0},"schema":"https://github.com/citation-style-language/schema/raw/master/csl-citation.json"}</w:instrText>
      </w:r>
      <w:r w:rsidR="004A1D66">
        <w:fldChar w:fldCharType="separate"/>
      </w:r>
      <w:r w:rsidR="001A7F97" w:rsidRPr="001A7F97">
        <w:rPr>
          <w:noProof/>
        </w:rPr>
        <w:t>[47], [60], [64], [71], [76], [83]–[87]</w:t>
      </w:r>
      <w:r w:rsidR="004A1D66">
        <w:fldChar w:fldCharType="end"/>
      </w:r>
      <w:r w:rsidR="004A1D66">
        <w:t xml:space="preserve">. MLR forecasters model the relationships between a continuous dependent variable and one or more independent variables. </w:t>
      </w:r>
      <w:r w:rsidR="004A1D66" w:rsidRPr="00D701C8">
        <w:t xml:space="preserve">An MLR with two independent variables </w:t>
      </w:r>
      <w:r w:rsidR="004A1D66">
        <w:t>can be expressed mathematically as:</w:t>
      </w:r>
    </w:p>
    <w:p w14:paraId="7AF346B3" w14:textId="75CC7018"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23" o:title=""/>
          </v:shape>
          <o:OLEObject Type="Embed" ProgID="Equation.DSMT4" ShapeID="_x0000_i1029" DrawAspect="Content" ObjectID="_1699020144"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F0D77">
          <w:rPr>
            <w:noProof/>
          </w:rPr>
          <w:instrText>2</w:instrText>
        </w:r>
      </w:fldSimple>
      <w:r>
        <w:instrText>)</w:instrText>
      </w:r>
      <w:r>
        <w:fldChar w:fldCharType="end"/>
      </w:r>
    </w:p>
    <w:p w14:paraId="175D7261" w14:textId="298A9E13" w:rsidR="004A1D66"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5" o:title=""/>
          </v:shape>
          <o:OLEObject Type="Embed" ProgID="Equation.DSMT4" ShapeID="_x0000_i1030" DrawAspect="Content" ObjectID="_1699020145"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7" o:title=""/>
          </v:shape>
          <o:OLEObject Type="Embed" ProgID="Equation.DSMT4" ShapeID="_x0000_i1031" DrawAspect="Content" ObjectID="_1699020146" r:id="rId28"/>
        </w:object>
      </w:r>
      <w:r>
        <w:t xml:space="preserve">and </w:t>
      </w:r>
      <w:r w:rsidRPr="006143C7">
        <w:rPr>
          <w:noProof/>
          <w:position w:val="-12"/>
        </w:rPr>
        <w:object w:dxaOrig="260" w:dyaOrig="360" w14:anchorId="7BA4FD4F">
          <v:shape id="_x0000_i1032" type="#_x0000_t75" style="width:12.75pt;height:18.75pt" o:ole="">
            <v:imagedata r:id="rId29" o:title=""/>
          </v:shape>
          <o:OLEObject Type="Embed" ProgID="Equation.DSMT4" ShapeID="_x0000_i1032" DrawAspect="Content" ObjectID="_1699020147" r:id="rId30"/>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31" o:title=""/>
          </v:shape>
          <o:OLEObject Type="Embed" ProgID="Equation.DSMT4" ShapeID="_x0000_i1033" DrawAspect="Content" ObjectID="_1699020148"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pt;height:11.25pt" o:ole="">
            <v:imagedata r:id="rId33" o:title=""/>
          </v:shape>
          <o:OLEObject Type="Embed" ProgID="Equation.DSMT4" ShapeID="_x0000_i1034" DrawAspect="Content" ObjectID="_1699020149" r:id="rId34"/>
        </w:object>
      </w:r>
      <w:r>
        <w:t xml:space="preserve">is an error term. The error term </w:t>
      </w:r>
      <w:r w:rsidRPr="00A40178">
        <w:rPr>
          <w:noProof/>
          <w:position w:val="-6"/>
        </w:rPr>
        <w:object w:dxaOrig="180" w:dyaOrig="220" w14:anchorId="05986154">
          <v:shape id="_x0000_i1035" type="#_x0000_t75" style="width:9pt;height:11.25pt" o:ole="">
            <v:imagedata r:id="rId33" o:title=""/>
          </v:shape>
          <o:OLEObject Type="Embed" ProgID="Equation.DSMT4" ShapeID="_x0000_i1035" DrawAspect="Content" ObjectID="_1699020150" r:id="rId35"/>
        </w:object>
      </w:r>
      <w:r>
        <w:t xml:space="preserve"> is typically assumed to </w:t>
      </w:r>
      <w:r w:rsidRPr="00F95416">
        <w:t>ha</w:t>
      </w:r>
      <w:r>
        <w:t>ve</w:t>
      </w:r>
      <w:r w:rsidRPr="00F95416">
        <w:t xml:space="preserve"> a mean of zero and a constant variance</w:t>
      </w:r>
      <w:r>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MLR models are fitted such that the sum-of-squares of differences </w:t>
      </w:r>
      <w:r>
        <w:lastRenderedPageBreak/>
        <w:t xml:space="preserve">of actual and forecasted values are minimized. </w:t>
      </w:r>
      <w:r w:rsidRPr="00C561A9">
        <w:t>MLRs</w:t>
      </w:r>
      <w:r>
        <w:t>’</w:t>
      </w:r>
      <w:r w:rsidRPr="00C561A9">
        <w:t xml:space="preserve"> accuracy is </w:t>
      </w:r>
      <w:r>
        <w:t>determined mainly</w:t>
      </w:r>
      <w:r w:rsidRPr="00C561A9">
        <w:t xml:space="preserve"> by the relationships between the data and the independent variables included</w:t>
      </w:r>
      <w:r>
        <w:t xml:space="preserve">. </w:t>
      </w:r>
    </w:p>
    <w:p w14:paraId="1A263D11" w14:textId="04DE552F" w:rsidR="00DB560F" w:rsidRDefault="00DB560F" w:rsidP="00DB560F">
      <w:pPr>
        <w:ind w:firstLine="288"/>
      </w:pPr>
      <w:r>
        <w:t xml:space="preserve">According to Amral et al. </w:t>
      </w:r>
      <w:r>
        <w:fldChar w:fldCharType="begin" w:fldLock="1"/>
      </w:r>
      <w:r w:rsidR="00A55D41">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[88]","plainTextFormattedCitation":"[88]","previouslyFormattedCitation":"[88]"},"properties":{"noteIndex":0},"schema":"https://github.com/citation-style-language/schema/raw/master/csl-citation.json"}</w:instrText>
      </w:r>
      <w:r>
        <w:fldChar w:fldCharType="separate"/>
      </w:r>
      <w:r w:rsidR="001A7F97" w:rsidRPr="001A7F97">
        <w:rPr>
          <w:noProof/>
        </w:rPr>
        <w:t>[88]</w:t>
      </w:r>
      <w:r>
        <w:fldChar w:fldCharType="end"/>
      </w:r>
      <w:r>
        <w:t xml:space="preserve">, multi-linear regression models for forecasting short-term load are relatively simple to develop and maintain. Additionally, MLR's primary shortcoming is its reliance on previously recorded load and temperature data, which has a significant impact on the predicted output. While increasing the number of relevant independent variables generally improves predictive accuracy, the improvement eventually becomes negligible. MLRs are capable of simulating non-linear relationships, but only with explicit user specifications </w:t>
      </w:r>
      <w:r>
        <w:fldChar w:fldCharType="begin" w:fldLock="1"/>
      </w:r>
      <w:r w:rsidR="00A55D41">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mendeley":{"formattedCitation":"[89]","plainTextFormattedCitation":"[89]","previouslyFormattedCitation":"[89]"},"properties":{"noteIndex":0},"schema":"https://github.com/citation-style-language/schema/raw/master/csl-citation.json"}</w:instrText>
      </w:r>
      <w:r>
        <w:fldChar w:fldCharType="separate"/>
      </w:r>
      <w:r w:rsidR="001A7F97" w:rsidRPr="001A7F97">
        <w:rPr>
          <w:noProof/>
        </w:rPr>
        <w:t>[89]</w:t>
      </w:r>
      <w:r>
        <w:fldChar w:fldCharType="end"/>
      </w:r>
      <w:r>
        <w:t xml:space="preserve">. Additionally, they are incapable of intelligently learning and adapting to data changes caused by newer factors, such as temperature changes or a plague, such as the coronavirus outbreak that resulted in the global shutdown of numerous operations </w:t>
      </w:r>
      <w:r>
        <w:fldChar w:fldCharType="begin" w:fldLock="1"/>
      </w:r>
      <w:r w:rsidR="00A55D41">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[79], [80], [90], [91]","plainTextFormattedCitation":"[32], [47], [79], [80], [90], [91]","previouslyFormattedCitation":"[32], [47], [79], [80], [90], [91]"},"properties":{"noteIndex":0},"schema":"https://github.com/citation-style-language/schema/raw/master/csl-citation.json"}</w:instrText>
      </w:r>
      <w:r>
        <w:fldChar w:fldCharType="separate"/>
      </w:r>
      <w:r w:rsidR="001A7F97" w:rsidRPr="001A7F97">
        <w:rPr>
          <w:noProof/>
        </w:rPr>
        <w:t>[32], [47], [79], [80], [90], [91]</w:t>
      </w:r>
      <w:r>
        <w:fldChar w:fldCharType="end"/>
      </w:r>
      <w:r>
        <w:t>.</w:t>
      </w:r>
    </w:p>
    <w:p w14:paraId="65A547CF" w14:textId="4B39CD38" w:rsidR="004A1D66" w:rsidRDefault="004A1D66" w:rsidP="004A1D66">
      <w:pPr>
        <w:pStyle w:val="Heading3"/>
      </w:pPr>
      <w:bookmarkStart w:id="32" w:name="_Toc88405957"/>
      <w:r>
        <w:t>2.</w:t>
      </w:r>
      <w:r w:rsidR="00443401">
        <w:t>3</w:t>
      </w:r>
      <w:r>
        <w:t>.3 The Auto-Regressive Integrated Moving Average Forecaster (ARIMA)</w:t>
      </w:r>
      <w:bookmarkEnd w:id="32"/>
    </w:p>
    <w:p w14:paraId="2803AC7D" w14:textId="57B72EB4" w:rsidR="00D05815" w:rsidRDefault="004A1D66" w:rsidP="00A61A73">
      <w:pPr>
        <w:ind w:firstLine="288"/>
      </w:pPr>
      <w:r w:rsidRPr="00A34EE4">
        <w:t xml:space="preserve">In 1970, Box and Jenkins proposed the autoregressive integrated moving average (ARIMA) </w:t>
      </w:r>
      <w:r>
        <w:t>forecaster</w:t>
      </w:r>
      <w:r w:rsidR="00702E7B">
        <w:t xml:space="preserve">, also know as the </w:t>
      </w:r>
      <w:r w:rsidRPr="00A34EE4">
        <w:t xml:space="preserve"> Box-Jenkins mode</w:t>
      </w:r>
      <w:r>
        <w:t xml:space="preserve">l </w:t>
      </w:r>
      <w:r>
        <w:fldChar w:fldCharType="begin" w:fldLock="1"/>
      </w:r>
      <w:r w:rsidR="00A55D41">
        <w:instrText>ADDIN CSL_CITATION {"citationItems":[{"id":"ITEM-1","itemData":{"abstract":"Foresight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Forecasting","id":"ITEM-1","issued":{"date-parts":[["2013"]]},"title":"ARIMA : The Models of Box and Jenkins","type":"article-journal"},"uris":["http://www.mendeley.com/documents/?uuid=5906f809-f301-4ee3-9c89-4430f9563654"]}],"mendeley":{"formattedCitation":"[92]","plainTextFormattedCitation":"[92]","previouslyFormattedCitation":"[92]"},"properties":{"noteIndex":0},"schema":"https://github.com/citation-style-language/schema/raw/master/csl-citation.json"}</w:instrText>
      </w:r>
      <w:r>
        <w:fldChar w:fldCharType="separate"/>
      </w:r>
      <w:r w:rsidR="001A7F97" w:rsidRPr="001A7F97">
        <w:rPr>
          <w:noProof/>
        </w:rPr>
        <w:t>[92]</w:t>
      </w:r>
      <w:r>
        <w:fldChar w:fldCharType="end"/>
      </w:r>
      <w:r w:rsidRPr="00A34EE4">
        <w:t xml:space="preserve">. </w:t>
      </w:r>
      <w:r w:rsidR="000142E6" w:rsidRPr="000142E6">
        <w:t>The ARIMA forecaster is arguably one of the most popular statistical forecasting techniques, with extensive use in the load forecasting literature</w:t>
      </w:r>
      <w:r w:rsidR="000142E6">
        <w:t xml:space="preserve"> </w:t>
      </w:r>
      <w:r w:rsidR="003B2A06">
        <w:fldChar w:fldCharType="begin" w:fldLock="1"/>
      </w:r>
      <w:r w:rsidR="00A55D41">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technique","type":"article-journal"},"uris":["http://www.mendeley.com/documents/?uuid=519b108a-99dc-4e2b-97ea-3e6176f85966"]}],"mendeley":{"formattedCitation":"[3], [92]–[95]","plainTextFormattedCitation":"[3], [92]–[95]","previouslyFormattedCitation":"[3], [92]–[95]"},"properties":{"noteIndex":0},"schema":"https://github.com/citation-style-language/schema/raw/master/csl-citation.json"}</w:instrText>
      </w:r>
      <w:r w:rsidR="003B2A06">
        <w:fldChar w:fldCharType="separate"/>
      </w:r>
      <w:r w:rsidR="001A7F97" w:rsidRPr="001A7F97">
        <w:rPr>
          <w:noProof/>
        </w:rPr>
        <w:t>[3], [92]–[95]</w:t>
      </w:r>
      <w:r w:rsidR="003B2A06">
        <w:fldChar w:fldCharType="end"/>
      </w:r>
      <w:r w:rsidRPr="00037907">
        <w:t>.</w:t>
      </w:r>
      <w:r>
        <w:t xml:space="preserve"> </w:t>
      </w:r>
      <w:r w:rsidR="000142E6" w:rsidRPr="000142E6">
        <w:t xml:space="preserve">The ARIMA model attempts to explain data by using time-series data from previous values and making linear regression predictions. It enables the application of regression techniques to non-stationary data. </w:t>
      </w:r>
      <w:r w:rsidR="00D05815" w:rsidRPr="00D05815">
        <w:t xml:space="preserve">As the name implies, this technique family is composed of three major components: a) a "autoregression" (AR) component; b) a "integrated" (I) component; and c) a "moving average" (MA) component. The result is a linear combination of weighted differentiated </w:t>
      </w:r>
      <w:r w:rsidR="00D05815" w:rsidRPr="00D05815">
        <w:lastRenderedPageBreak/>
        <w:t xml:space="preserve">lagged values and lagged errors, as described in (3) below </w:t>
      </w:r>
      <w:r w:rsidR="00D05815">
        <w:fldChar w:fldCharType="begin" w:fldLock="1"/>
      </w:r>
      <w:r w:rsidR="00A55D41">
        <w:instrText>ADDIN CSL_CITATION {"citationItems":[{"id":"ITEM-1","itemData":{"DOI":"10.35940/ijrte.d7950.118419","abstract":"The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Engineering","id":"ITEM-1","issued":{"date-parts":[["2019"]]},"title":"ARIMAX Model for Short-Term Electrical Load Forecasting","type":"article-journal"},"uris":["http://www.mendeley.com/documents/?uuid=36f88a9c-eeaa-465d-b2a4-a8a4046ad45b"]},{"id":"ITEM-2","itemData":{"DOI":"10.1155/2015/589374","ISSN":"15635147","abstract":"Short-term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Engineering","id":"ITEM-2","issued":{"date-parts":[["2015"]]},"title":"Short-Term City Electric Load Forecasting with Considering Temperature Effects: An Improved ARIMAX Model","type":"article-journal"},"uris":["http://www.mendeley.com/documents/?uuid=dd21ee56-5050-4bc5-9da8-a751a1e00213"]},{"id":"ITEM-3","itemData":{"DOI":"10.14288/1.0391009","author":[{"dropping-particle":"","family":"Shadkam","given":"Arash","non-dropping-particle":"","parse-names":false,"suffix":""}],"id":"ITEM-3","issue":"May","issued":{"date-parts":[["2020"]]},"publisher":"The University of British Columbia","title":"Using SARIMAX to forecast electricity demand and consumption in university buildings","type":"thesis"},"uris":["http://www.mendeley.com/documents/?uuid=6fbff018-ed96-488c-810e-7534312c5bc5"]}],"mendeley":{"formattedCitation":"[96]–[98]","plainTextFormattedCitation":"[96]–[98]","previouslyFormattedCitation":"[96]–[98]"},"properties":{"noteIndex":0},"schema":"https://github.com/citation-style-language/schema/raw/master/csl-citation.json"}</w:instrText>
      </w:r>
      <w:r w:rsidR="00D05815">
        <w:fldChar w:fldCharType="separate"/>
      </w:r>
      <w:r w:rsidR="001A7F97" w:rsidRPr="001A7F97">
        <w:rPr>
          <w:noProof/>
        </w:rPr>
        <w:t>[96]–[98]</w:t>
      </w:r>
      <w:r w:rsidR="00D05815">
        <w:fldChar w:fldCharType="end"/>
      </w:r>
      <w:r w:rsidR="00D05815" w:rsidRPr="00D05815">
        <w:t>. Lags are critical components of time series analysis, which is used to identify relationships between past and future values. For instance, if we want to forecast demand for today t, we can use yesterday's t-1 demand as an indicator.</w:t>
      </w:r>
    </w:p>
    <w:p w14:paraId="29879C0A" w14:textId="4B3E1641" w:rsidR="00634A7D" w:rsidRDefault="00634A7D" w:rsidP="00E3235A">
      <w:pPr>
        <w:pStyle w:val="MTDisplayEquation"/>
        <w:jc w:val="center"/>
      </w:pPr>
      <w:r w:rsidRPr="00634A7D">
        <w:rPr>
          <w:position w:val="-14"/>
        </w:rPr>
        <w:object w:dxaOrig="6100" w:dyaOrig="380" w14:anchorId="23DDD994">
          <v:shape id="_x0000_i1036" type="#_x0000_t75" style="width:305.25pt;height:18.75pt" o:ole="">
            <v:imagedata r:id="rId36" o:title=""/>
          </v:shape>
          <o:OLEObject Type="Embed" ProgID="Equation.DSMT4" ShapeID="_x0000_i1036" DrawAspect="Content" ObjectID="_1699020151" r:id="rId37"/>
        </w:object>
      </w:r>
      <w:r w:rsidR="00C4759D">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F0D77">
          <w:rPr>
            <w:noProof/>
          </w:rPr>
          <w:instrText>3</w:instrText>
        </w:r>
      </w:fldSimple>
      <w:r>
        <w:instrText>)</w:instrText>
      </w:r>
      <w:r>
        <w:fldChar w:fldCharType="end"/>
      </w:r>
    </w:p>
    <w:p w14:paraId="7D2E9646" w14:textId="18D6EF91" w:rsidR="00D46B1D" w:rsidRDefault="00B447BF" w:rsidP="00D46B1D">
      <w:r>
        <w:t>In the equation above,</w:t>
      </w:r>
      <w:r w:rsidR="00A61A73">
        <w:t xml:space="preserve"> </w:t>
      </w:r>
      <w:r w:rsidR="00A61A73" w:rsidRPr="00654149">
        <w:rPr>
          <w:noProof/>
          <w:position w:val="-6"/>
        </w:rPr>
        <w:object w:dxaOrig="240" w:dyaOrig="220" w14:anchorId="34D5F047">
          <v:shape id="_x0000_i1037" type="#_x0000_t75" style="width:12pt;height:11.25pt" o:ole="">
            <v:imagedata r:id="rId38" o:title=""/>
          </v:shape>
          <o:OLEObject Type="Embed" ProgID="Equation.DSMT4" ShapeID="_x0000_i1037" DrawAspect="Content" ObjectID="_1699020152" r:id="rId39"/>
        </w:object>
      </w:r>
      <w:r w:rsidR="00A61A73">
        <w:t xml:space="preserve"> is estimated to account for the average change between consecutive observations, the lag operator </w:t>
      </w:r>
      <m:oMath>
        <m:sSub>
          <m:sSubPr>
            <m:ctrlPr>
              <w:rPr>
                <w:rFonts w:ascii="Cambria Math" w:hAnsi="Cambria Math"/>
                <w:i/>
                <w:noProof/>
              </w:rPr>
            </m:ctrlPr>
          </m:sSubPr>
          <m:e>
            <m:r>
              <w:rPr>
                <w:rFonts w:ascii="Cambria Math"/>
                <w:noProof/>
              </w:rPr>
              <m:t>x</m:t>
            </m:r>
            <m:r>
              <w:rPr>
                <w:rFonts w:ascii="Cambria Math"/>
                <w:noProof/>
              </w:rPr>
              <m:t>'</m:t>
            </m:r>
          </m:e>
          <m:sub>
            <m:r>
              <w:rPr>
                <w:rFonts w:ascii="Cambria Math"/>
                <w:noProof/>
              </w:rPr>
              <m:t>t</m:t>
            </m:r>
            <m:r>
              <w:rPr>
                <w:rFonts w:ascii="Cambria Math"/>
                <w:noProof/>
              </w:rPr>
              <m:t>-</m:t>
            </m:r>
            <m:r>
              <w:rPr>
                <w:rFonts w:ascii="Cambria Math"/>
                <w:noProof/>
              </w:rPr>
              <m:t>n</m:t>
            </m:r>
          </m:sub>
        </m:sSub>
      </m:oMath>
      <w:r w:rsidR="00A61A73">
        <w:t xml:space="preserve"> is the n</w:t>
      </w:r>
      <w:proofErr w:type="spellStart"/>
      <w:r w:rsidR="00A61A73" w:rsidRPr="006C0E9D">
        <w:rPr>
          <w:vertAlign w:val="superscript"/>
        </w:rPr>
        <w:t>th</w:t>
      </w:r>
      <w:proofErr w:type="spellEnd"/>
      <w:r w:rsidR="00A61A73">
        <w:t xml:space="preserve"> differentiated lag value of the time series, </w:t>
      </w:r>
      <m:oMath>
        <m:sSub>
          <m:sSubPr>
            <m:ctrlPr>
              <w:rPr>
                <w:rFonts w:ascii="Cambria Math" w:hAnsi="Cambria Math"/>
                <w:i/>
                <w:noProof/>
              </w:rPr>
            </m:ctrlPr>
          </m:sSubPr>
          <m:e>
            <m:r>
              <w:rPr>
                <w:rFonts w:ascii="Cambria Math"/>
                <w:noProof/>
              </w:rPr>
              <m:t>e</m:t>
            </m:r>
          </m:e>
          <m:sub>
            <m:r>
              <w:rPr>
                <w:rFonts w:ascii="Cambria Math"/>
                <w:noProof/>
              </w:rPr>
              <m:t>t</m:t>
            </m:r>
            <m:r>
              <w:rPr>
                <w:rFonts w:ascii="Cambria Math"/>
                <w:noProof/>
              </w:rPr>
              <m:t>-</m:t>
            </m:r>
            <m:r>
              <w:rPr>
                <w:rFonts w:ascii="Cambria Math"/>
                <w:noProof/>
              </w:rPr>
              <m:t>n</m:t>
            </m:r>
          </m:sub>
        </m:sSub>
      </m:oMath>
      <w:r w:rsidR="00A61A73">
        <w:t xml:space="preserve"> is the n</w:t>
      </w:r>
      <w:proofErr w:type="spellStart"/>
      <w:r w:rsidR="00A61A73" w:rsidRPr="00BE7E05">
        <w:rPr>
          <w:vertAlign w:val="superscript"/>
        </w:rPr>
        <w:t>th</w:t>
      </w:r>
      <w:proofErr w:type="spellEnd"/>
      <w:r w:rsidR="00A61A73">
        <w:t xml:space="preserve"> lag error of the time series, </w:t>
      </w:r>
      <w:r w:rsidR="00A61A73" w:rsidRPr="0050243F">
        <w:rPr>
          <w:position w:val="-12"/>
        </w:rPr>
        <w:object w:dxaOrig="260" w:dyaOrig="360" w14:anchorId="0E6FA8EA">
          <v:shape id="_x0000_i1038" type="#_x0000_t75" style="width:12.75pt;height:18pt" o:ole="">
            <v:imagedata r:id="rId40" o:title=""/>
          </v:shape>
          <o:OLEObject Type="Embed" ProgID="Equation.DSMT4" ShapeID="_x0000_i1038" DrawAspect="Content" ObjectID="_1699020153" r:id="rId41"/>
        </w:object>
      </w:r>
      <w:r w:rsidR="00A61A73">
        <w:t xml:space="preserve"> is the generated forecast. </w:t>
      </w:r>
      <m:oMath>
        <m:sSub>
          <m:sSubPr>
            <m:ctrlPr>
              <w:rPr>
                <w:rFonts w:ascii="Cambria Math" w:hAnsi="Cambria Math"/>
                <w:i/>
                <w:noProof/>
              </w:rPr>
            </m:ctrlPr>
          </m:sSubPr>
          <m:e>
            <m:r>
              <w:rPr>
                <w:rFonts w:ascii="Cambria Math"/>
                <w:noProof/>
              </w:rPr>
              <m:t>β</m:t>
            </m:r>
          </m:e>
          <m:sub>
            <m:r>
              <w:rPr>
                <w:rFonts w:ascii="Cambria Math"/>
                <w:noProof/>
              </w:rPr>
              <m:t>n</m:t>
            </m:r>
          </m:sub>
        </m:sSub>
      </m:oMath>
      <w:r w:rsidR="00A61A73">
        <w:t xml:space="preserve"> and </w:t>
      </w:r>
      <m:oMath>
        <m:sSub>
          <m:sSubPr>
            <m:ctrlPr>
              <w:rPr>
                <w:rFonts w:ascii="Cambria Math" w:hAnsi="Cambria Math"/>
                <w:i/>
              </w:rPr>
            </m:ctrlPr>
          </m:sSubPr>
          <m:e>
            <m:r>
              <w:rPr>
                <w:rFonts w:ascii="Cambria Math" w:hAnsi="Cambria Math"/>
              </w:rPr>
              <m:t>ϕ</m:t>
            </m:r>
          </m:e>
          <m:sub>
            <m:r>
              <w:rPr>
                <w:rFonts w:ascii="Cambria Math" w:hAnsi="Cambria Math"/>
              </w:rPr>
              <m:t>n</m:t>
            </m:r>
          </m:sub>
        </m:sSub>
      </m:oMath>
      <w:r w:rsidR="00A61A73">
        <w:t xml:space="preserve"> respectively are the parameters of the autoregressive and moving average </w:t>
      </w:r>
      <w:r>
        <w:t>components</w:t>
      </w:r>
      <w:r w:rsidR="00A61A73">
        <w:t>; they represent the n</w:t>
      </w:r>
      <w:r w:rsidR="00A61A73" w:rsidRPr="006C0E9D">
        <w:rPr>
          <w:vertAlign w:val="superscript"/>
        </w:rPr>
        <w:t>th</w:t>
      </w:r>
      <w:r w:rsidR="00A61A73">
        <w:t xml:space="preserve"> coefficients of that lag term estimated by the model to minimize the error. </w:t>
      </w:r>
    </w:p>
    <w:p w14:paraId="5A8E67EB" w14:textId="0BBC1DCD" w:rsidR="00D46B1D" w:rsidRDefault="00D46B1D" w:rsidP="00E95F1B">
      <w:pPr>
        <w:ind w:firstLine="288"/>
      </w:pPr>
      <w:r w:rsidRPr="00D46B1D">
        <w:t xml:space="preserve">The "AR" component indicates that the model is dependent on the relationship between the data's current and previous values. In other words, it denotes that the data has been regressed against its historical values (lagged values). The parameter p denotes the number of AR terms or "lag observations"; it is also referred to as the "lag order" because it affects the output of the model by providing lagged data points. The "I" </w:t>
      </w:r>
      <w:r w:rsidR="00866A23">
        <w:t xml:space="preserve">component </w:t>
      </w:r>
      <w:r w:rsidRPr="00D46B1D">
        <w:t xml:space="preserve">indicates that </w:t>
      </w:r>
      <w:r w:rsidR="00866A23">
        <w:t xml:space="preserve">the data </w:t>
      </w:r>
      <w:r w:rsidRPr="00D46B1D">
        <w:t xml:space="preserve">is stationary. Time series data that has been stabilized by subtracting the observations from the prior values is referred to as stationary data. The degree of differentiation is specified by the parameter d; it indicates how many times the lagging indicators have been subtracted from the data to make it stationary. Differencing is necessary because linear regression models perform better on stationary signals </w:t>
      </w:r>
      <w:r>
        <w:fldChar w:fldCharType="begin" w:fldLock="1"/>
      </w:r>
      <w:r w:rsidR="00A55D4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networks","type":"article-journal"},"uris":["http://www.mendeley.com/documents/?uuid=083df887-c886-48fb-a946-67a079b286af"]}],"mendeley":{"formattedCitation":"[87], [99]","plainTextFormattedCitation":"[87], [99]","previouslyFormattedCitation":"[87], [99]"},"properties":{"noteIndex":0},"schema":"https://github.com/citation-style-language/schema/raw/master/csl-citation.json"}</w:instrText>
      </w:r>
      <w:r>
        <w:fldChar w:fldCharType="separate"/>
      </w:r>
      <w:r w:rsidR="001A7F97" w:rsidRPr="001A7F97">
        <w:rPr>
          <w:noProof/>
        </w:rPr>
        <w:t>[87], [99]</w:t>
      </w:r>
      <w:r>
        <w:fldChar w:fldCharType="end"/>
      </w:r>
      <w:r w:rsidRPr="002609B6">
        <w:t>.</w:t>
      </w:r>
      <w:r>
        <w:t xml:space="preserve">  </w:t>
      </w:r>
    </w:p>
    <w:p w14:paraId="69FE2523" w14:textId="06CA3755" w:rsidR="00E95F1B" w:rsidRDefault="00E95F1B" w:rsidP="00E95F1B">
      <w:pPr>
        <w:ind w:firstLine="288"/>
      </w:pPr>
      <w:r w:rsidRPr="00E95F1B">
        <w:lastRenderedPageBreak/>
        <w:t xml:space="preserve">The "MA" component models the forecast as a function of previous forecast errors (lagged forecast errors). This demonstrates that the forecast or outcome of the model is linearly related to its historical values </w:t>
      </w:r>
      <w:r>
        <w:fldChar w:fldCharType="begin" w:fldLock="1"/>
      </w:r>
      <w:r w:rsidR="00A55D41">
        <w:instrText>ADDIN CSL_CITATION {"citationItems":[{"id":"ITEM-1","itemData":{"DOI":"10.1109/ASPCON.2018.8748661","ISBN":"9781538666869","abstract":"One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2018","id":"ITEM-1","issue":"1","issued":{"date-parts":[["2018"]]},"page":"279-282","publisher":"IEEE","title":"Day ahead forecasting and peak load management using multivariate auto regression technique","type":"article-journal"},"uris":["http://www.mendeley.com/documents/?uuid=519b108a-99dc-4e2b-97ea-3e6176f85966"]}],"mendeley":{"formattedCitation":"[95]","plainTextFormattedCitation":"[95]","previouslyFormattedCitation":"[95]"},"properties":{"noteIndex":0},"schema":"https://github.com/citation-style-language/schema/raw/master/csl-citation.json"}</w:instrText>
      </w:r>
      <w:r>
        <w:fldChar w:fldCharType="separate"/>
      </w:r>
      <w:r w:rsidR="001A7F97" w:rsidRPr="001A7F97">
        <w:rPr>
          <w:noProof/>
        </w:rPr>
        <w:t>[95]</w:t>
      </w:r>
      <w:r>
        <w:fldChar w:fldCharType="end"/>
      </w:r>
      <w:r w:rsidRPr="00E95F1B">
        <w:t>. The parameter q denotes the forecast error of the model and is frequently referred to as the window size of the moving average. The final ARIMA model is denoted by ARIMA (p, d, q). Each AR, I, and MA component is represented in the model by the parameters p, d, and q.</w:t>
      </w:r>
    </w:p>
    <w:p w14:paraId="28B1E9CF" w14:textId="3398DC40" w:rsidR="00783786" w:rsidRDefault="00783786" w:rsidP="00783786">
      <w:pPr>
        <w:ind w:firstLine="288"/>
      </w:pPr>
      <w:r>
        <w:t xml:space="preserve">In </w:t>
      </w:r>
      <w:r>
        <w:fldChar w:fldCharType="begin" w:fldLock="1"/>
      </w:r>
      <w:r w:rsidR="00A55D41">
        <w:instrText>ADDIN CSL_CITATION {"citationItems":[{"id":"ITEM-1","itemData":{"DOI":"10.1109/ETFA.2011.6059103","ISBN":"9781457700187","abstract":"The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ETFA","id":"ITEM-1","issued":{"date-parts":[["2011"]]},"title":"Efficient building load forecasting","type":"paper-conference"},"uris":["http://www.mendeley.com/documents/?uuid=3ae45970-e45b-4fb7-a9f7-f11c9a4de779"]}],"mendeley":{"formattedCitation":"[100]","plainTextFormattedCitation":"[100]","previouslyFormattedCitation":"[100]"},"properties":{"noteIndex":0},"schema":"https://github.com/citation-style-language/schema/raw/master/csl-citation.json"}</w:instrText>
      </w:r>
      <w:r>
        <w:fldChar w:fldCharType="separate"/>
      </w:r>
      <w:r w:rsidR="001A7F97" w:rsidRPr="001A7F97">
        <w:rPr>
          <w:noProof/>
        </w:rPr>
        <w:t>[100]</w:t>
      </w:r>
      <w:r>
        <w:fldChar w:fldCharType="end"/>
      </w:r>
      <w:r>
        <w:t xml:space="preserve">, </w:t>
      </w:r>
      <w:r w:rsidRPr="00AC2A22">
        <w:t>Fernandez</w:t>
      </w:r>
      <w:r>
        <w:t xml:space="preserve"> et al.</w:t>
      </w:r>
      <w:r w:rsidRPr="00AC2A22">
        <w:t xml:space="preserve"> forecasted energy load for non-residential buildings using an ARIMA model, a polynomial model, a neural network model, and a support vector machine model. The study analy</w:t>
      </w:r>
      <w:r>
        <w:t>z</w:t>
      </w:r>
      <w:r w:rsidRPr="00AC2A22">
        <w:t>ed energy consumption data from Spain</w:t>
      </w:r>
      <w:r>
        <w:t>’</w:t>
      </w:r>
      <w:r w:rsidRPr="00AC2A22">
        <w:t xml:space="preserve">s University of Deusto in Donostia-San Sebastian. The goal was to forecast six days in advance at hourly intervals. </w:t>
      </w:r>
      <w:r>
        <w:t>C</w:t>
      </w:r>
      <w:r w:rsidRPr="00AC2A22">
        <w:t xml:space="preserve">ompared to the other models, the ARIMA model had the </w:t>
      </w:r>
      <w:r>
        <w:t>highest accuracy among all the models</w:t>
      </w:r>
      <w:r w:rsidRPr="00AC2A22">
        <w:t xml:space="preserve">. Additionally, the authors noted that the ARIMA model runs 200 times quicker than the Support Vector Machine model because </w:t>
      </w:r>
      <w:r>
        <w:t>of</w:t>
      </w:r>
      <w:r w:rsidRPr="00AC2A22">
        <w:t xml:space="preserve"> the lower number of parameters.</w:t>
      </w:r>
      <w:r>
        <w:t xml:space="preserve"> </w:t>
      </w:r>
    </w:p>
    <w:p w14:paraId="36EF563F" w14:textId="205FF266" w:rsidR="00A27DB7" w:rsidRDefault="00A27DB7" w:rsidP="00783786">
      <w:pPr>
        <w:ind w:firstLine="288"/>
      </w:pPr>
      <w:r w:rsidRPr="00A27DB7">
        <w:t xml:space="preserve">ARIMA is heavily reliant on the quality of historical data and data differencing. For the model to produce accurate results and forecasts, it is critical to verify that the data collection was thorough and reliable. While ARIMA models can be accurate and dependable in the right circumstances and with sufficient data, one of the model's primary drawbacks is that the parameters (p, d, and q) </w:t>
      </w:r>
      <w:r w:rsidR="00D729D0">
        <w:t>are usually tuned on a trial-and-error basis</w:t>
      </w:r>
      <w:r w:rsidRPr="00A27DB7">
        <w:t xml:space="preserve">. </w:t>
      </w:r>
      <w:r w:rsidR="00BE12BC">
        <w:t>Favorable</w:t>
      </w:r>
      <w:r w:rsidRPr="00A27DB7">
        <w:t xml:space="preserve"> </w:t>
      </w:r>
      <w:r w:rsidR="00BE12BC">
        <w:t>values</w:t>
      </w:r>
      <w:r w:rsidR="00BE12BC" w:rsidRPr="00A27DB7">
        <w:t xml:space="preserve"> </w:t>
      </w:r>
      <w:r w:rsidR="00BE12BC">
        <w:t xml:space="preserve">will </w:t>
      </w:r>
      <w:r w:rsidRPr="00A27DB7">
        <w:t xml:space="preserve">vary between datasets and forecast time periods. As a result, determining </w:t>
      </w:r>
      <w:r w:rsidR="00BE12BC">
        <w:t>a good</w:t>
      </w:r>
      <w:r w:rsidRPr="00A27DB7">
        <w:t xml:space="preserve"> fit can be </w:t>
      </w:r>
      <w:r w:rsidR="004E4A40" w:rsidRPr="00A27DB7">
        <w:t>time-consuming</w:t>
      </w:r>
      <w:r w:rsidRPr="00A27DB7">
        <w:t>.</w:t>
      </w:r>
    </w:p>
    <w:p w14:paraId="4A2927C1" w14:textId="2D1C971F" w:rsidR="00BE7973" w:rsidRDefault="004A1D66" w:rsidP="002C1B91">
      <w:pPr>
        <w:pStyle w:val="Heading3"/>
      </w:pPr>
      <w:bookmarkStart w:id="33" w:name="_Toc69470498"/>
      <w:bookmarkStart w:id="34" w:name="_Toc69470953"/>
      <w:bookmarkStart w:id="35" w:name="_Toc80892975"/>
      <w:bookmarkStart w:id="36" w:name="_Toc88405958"/>
      <w:r>
        <w:lastRenderedPageBreak/>
        <w:t>2.</w:t>
      </w:r>
      <w:r w:rsidR="00443401">
        <w:t>3</w:t>
      </w:r>
      <w:r>
        <w:t xml:space="preserve">.4 </w:t>
      </w:r>
      <w:r w:rsidR="002C1B91" w:rsidRPr="002C1B91">
        <w:t>Artificial Neural Network Short Term Load Forecaster – Generation Three (ANNSTLF-G3)</w:t>
      </w:r>
      <w:bookmarkEnd w:id="36"/>
    </w:p>
    <w:p w14:paraId="2D85A3D8" w14:textId="626A4761" w:rsidR="007D03D9" w:rsidRDefault="001771D2" w:rsidP="007D03D9">
      <w:pPr>
        <w:ind w:firstLine="288"/>
      </w:pPr>
      <w:r w:rsidRPr="00E769D7">
        <w:t>The ANNSTLF is one of the most popular machine learning-based load forecasters</w:t>
      </w:r>
      <w:r>
        <w:t xml:space="preserve"> </w:t>
      </w:r>
      <w:r>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[87]","plainTextFormattedCitation":"[1], [61], [87]","previouslyFormattedCitation":"[1], [61], [87]"},"properties":{"noteIndex":0},"schema":"https://github.com/citation-style-language/schema/raw/master/csl-citation.json"}</w:instrText>
      </w:r>
      <w:r>
        <w:fldChar w:fldCharType="separate"/>
      </w:r>
      <w:r w:rsidR="001A7F97" w:rsidRPr="001A7F97">
        <w:rPr>
          <w:noProof/>
        </w:rPr>
        <w:t>[1], [61], [87]</w:t>
      </w:r>
      <w:r>
        <w:fldChar w:fldCharType="end"/>
      </w:r>
      <w:r>
        <w:t>.</w:t>
      </w:r>
      <w:r w:rsidR="0034751B">
        <w:t xml:space="preserve"> The configuration of this load forecaster has undergone a few revisions since it was first proposed </w:t>
      </w:r>
      <w:r w:rsidR="0034751B">
        <w:fldChar w:fldCharType="begin" w:fldLock="1"/>
      </w:r>
      <w:r w:rsidR="00A55D41">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system","type":"article-journal"},"uris":["http://www.mendeley.com/documents/?uuid=0f7ac4f2-2042-4051-9946-c4523d9c755c"]}],"mendeley":{"formattedCitation":"[101], [102]","plainTextFormattedCitation":"[101], [102]","previouslyFormattedCitation":"[101], [102]"},"properties":{"noteIndex":0},"schema":"https://github.com/citation-style-language/schema/raw/master/csl-citation.json"}</w:instrText>
      </w:r>
      <w:r w:rsidR="0034751B">
        <w:fldChar w:fldCharType="separate"/>
      </w:r>
      <w:r w:rsidR="001A7F97" w:rsidRPr="001A7F97">
        <w:rPr>
          <w:noProof/>
        </w:rPr>
        <w:t>[101], [102]</w:t>
      </w:r>
      <w:r w:rsidR="0034751B">
        <w:fldChar w:fldCharType="end"/>
      </w:r>
      <w:r w:rsidR="0034751B">
        <w:t xml:space="preserve">, and the focus for this work was the third-generation design (G3) </w:t>
      </w:r>
      <w:r w:rsidR="0034751B">
        <w:fldChar w:fldCharType="begin" w:fldLock="1"/>
      </w:r>
      <w:r w:rsidR="0034751B">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rsidR="0034751B">
        <w:fldChar w:fldCharType="separate"/>
      </w:r>
      <w:r w:rsidR="0034751B" w:rsidRPr="00B42AB6">
        <w:rPr>
          <w:noProof/>
        </w:rPr>
        <w:t>[39]</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r w:rsidR="0034751B">
        <w:t>ANN</w:t>
      </w:r>
      <w:r w:rsidR="003733DA">
        <w:t>s</w:t>
      </w:r>
      <w:r w:rsidR="00D17173">
        <w:t>)</w:t>
      </w:r>
      <w:r w:rsidR="0034751B">
        <w:t xml:space="preserve"> together with a recursive least squares (RLS) combiner to predict short-term load. </w:t>
      </w:r>
      <w:r w:rsidR="0034751B" w:rsidRPr="00854971">
        <w:t>RLS is an adaptive filter algorithm that finds the coefficients that minimize a weighted linear least squares cost function relating to the input signals recursively.</w:t>
      </w:r>
      <w:r w:rsidR="0034751B">
        <w:t xml:space="preserve"> </w:t>
      </w:r>
      <w:r w:rsidR="0034751B" w:rsidRPr="00217A94">
        <w:t xml:space="preserve">Additional information about the RLS algorithm is available in </w:t>
      </w:r>
      <w:r w:rsidR="0034751B">
        <w:fldChar w:fldCharType="begin" w:fldLock="1"/>
      </w:r>
      <w:r w:rsidR="00A55D41">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[103]","plainTextFormattedCitation":"[103]","previouslyFormattedCitation":"[103]"},"properties":{"noteIndex":0},"schema":"https://github.com/citation-style-language/schema/raw/master/csl-citation.json"}</w:instrText>
      </w:r>
      <w:r w:rsidR="0034751B">
        <w:fldChar w:fldCharType="separate"/>
      </w:r>
      <w:r w:rsidR="001A7F97" w:rsidRPr="001A7F97">
        <w:rPr>
          <w:noProof/>
        </w:rPr>
        <w:t>[103]</w:t>
      </w:r>
      <w:r w:rsidR="0034751B">
        <w:fldChar w:fldCharType="end"/>
      </w:r>
      <w:r w:rsidR="0034751B" w:rsidRPr="00217A94">
        <w:t>.</w:t>
      </w:r>
      <w:r w:rsidR="007D03D9">
        <w:t xml:space="preserve"> The figure below shows the block diagram of the system:</w:t>
      </w:r>
    </w:p>
    <w:p w14:paraId="7AEB6784" w14:textId="77777777" w:rsidR="007D03D9" w:rsidRDefault="007D03D9" w:rsidP="007D03D9">
      <w:pPr>
        <w:pStyle w:val="BodyText"/>
        <w:keepNext/>
        <w:spacing w:line="240" w:lineRule="auto"/>
        <w:jc w:val="center"/>
      </w:pPr>
      <w:r>
        <w:rPr>
          <w:noProof/>
        </w:rPr>
        <w:drawing>
          <wp:inline distT="0" distB="0" distL="0" distR="0" wp14:anchorId="054C675D" wp14:editId="5AE1A327">
            <wp:extent cx="4407622" cy="3095625"/>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42" cstate="print">
                      <a:extLst>
                        <a:ext uri="{28A0092B-C50C-407E-A947-70E740481C1C}">
                          <a14:useLocalDpi xmlns:a14="http://schemas.microsoft.com/office/drawing/2010/main" val="0"/>
                        </a:ext>
                      </a:extLst>
                    </a:blip>
                    <a:srcRect t="6057" r="2084" b="1062"/>
                    <a:stretch/>
                  </pic:blipFill>
                  <pic:spPr bwMode="auto">
                    <a:xfrm>
                      <a:off x="0" y="0"/>
                      <a:ext cx="4435660" cy="3115317"/>
                    </a:xfrm>
                    <a:prstGeom prst="rect">
                      <a:avLst/>
                    </a:prstGeom>
                    <a:ln>
                      <a:noFill/>
                    </a:ln>
                    <a:extLst>
                      <a:ext uri="{53640926-AAD7-44D8-BBD7-CCE9431645EC}">
                        <a14:shadowObscured xmlns:a14="http://schemas.microsoft.com/office/drawing/2010/main"/>
                      </a:ext>
                    </a:extLst>
                  </pic:spPr>
                </pic:pic>
              </a:graphicData>
            </a:graphic>
          </wp:inline>
        </w:drawing>
      </w:r>
    </w:p>
    <w:p w14:paraId="152EBDD3" w14:textId="4E0FC473" w:rsidR="00A51CFD" w:rsidRDefault="007D03D9" w:rsidP="00A51CFD">
      <w:pPr>
        <w:pStyle w:val="Caption"/>
        <w:ind w:firstLine="288"/>
        <w:jc w:val="center"/>
      </w:pPr>
      <w:bookmarkStart w:id="37" w:name="_Ref88125738"/>
      <w:bookmarkStart w:id="38" w:name="_Toc88406033"/>
      <w:r>
        <w:t xml:space="preserve">Figure </w:t>
      </w:r>
      <w:fldSimple w:instr=" SEQ Figure \* ARABIC ">
        <w:r w:rsidR="00FF0D77">
          <w:rPr>
            <w:noProof/>
          </w:rPr>
          <w:t>1</w:t>
        </w:r>
      </w:fldSimple>
      <w:bookmarkEnd w:id="37"/>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[39]","plainTextFormattedCitation":"[39]","previouslyFormattedCitation":"[39]"},"properties":{"noteIndex":0},"schema":"https://github.com/citation-style-language/schema/raw/master/csl-citation.json"}</w:instrText>
      </w:r>
      <w:r>
        <w:fldChar w:fldCharType="separate"/>
      </w:r>
      <w:r w:rsidRPr="00B42AB6">
        <w:rPr>
          <w:b w:val="0"/>
          <w:noProof/>
        </w:rPr>
        <w:t>[39]</w:t>
      </w:r>
      <w:bookmarkEnd w:id="38"/>
      <w:r>
        <w:fldChar w:fldCharType="end"/>
      </w:r>
    </w:p>
    <w:p w14:paraId="315B2326" w14:textId="6BD618EE" w:rsidR="001A7F97" w:rsidRDefault="00A51CFD" w:rsidP="001A7F97">
      <w:pPr>
        <w:ind w:firstLine="288"/>
      </w:pPr>
      <w:r w:rsidRPr="00A51CFD">
        <w:t xml:space="preserve">ANNs are neural networks that combine weighted inputs to predict the output. The popularity of neural networks is due to their ability to unearth complex and non-linear </w:t>
      </w:r>
      <w:r w:rsidRPr="00A51CFD">
        <w:lastRenderedPageBreak/>
        <w:t xml:space="preserve">correlations in historical data, which is exceedingly difficult to do using statistical techniques </w:t>
      </w:r>
      <w:r w:rsidR="00A55D41">
        <w:fldChar w:fldCharType="begin" w:fldLock="1"/>
      </w:r>
      <w:r w:rsidR="00D07066">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[104]–[111]","plainTextFormattedCitation":"[14], [104]–[111]","previouslyFormattedCitation":"[14], [104]–[111]"},"properties":{"noteIndex":0},"schema":"https://github.com/citation-style-language/schema/raw/master/csl-citation.json"}</w:instrText>
      </w:r>
      <w:r w:rsidR="00A55D41">
        <w:fldChar w:fldCharType="separate"/>
      </w:r>
      <w:r w:rsidR="00A55D41" w:rsidRPr="00A55D41">
        <w:rPr>
          <w:noProof/>
        </w:rPr>
        <w:t>[14], [104]–[111]</w:t>
      </w:r>
      <w:r w:rsidR="00A55D41">
        <w:fldChar w:fldCharType="end"/>
      </w:r>
      <w:r w:rsidRPr="00A51CFD">
        <w:t>. ANNs work by updating weights in response to training inputs and labeled outputs using a learning algorithm. Once trained, the network generates a prediction model that can be used with new inputs. Therefore, if we train it with yesterday's inputs and the target variable is yesterday's load demand, we can use it to forecast today's load demand when we present it with new inputs for today.</w:t>
      </w:r>
      <w:r w:rsidR="00687AA8">
        <w:t xml:space="preserve"> </w:t>
      </w:r>
      <w:r w:rsidR="007A0F16" w:rsidRPr="007A0F16">
        <w:t xml:space="preserve">As shown in </w:t>
      </w:r>
      <w:r w:rsidR="00A8450F">
        <w:fldChar w:fldCharType="begin"/>
      </w:r>
      <w:r w:rsidR="00A8450F">
        <w:instrText xml:space="preserve"> REF _Ref87447966 \h </w:instrText>
      </w:r>
      <w:r w:rsidR="00A8450F">
        <w:fldChar w:fldCharType="separate"/>
      </w:r>
      <w:r w:rsidR="00FF0D77">
        <w:t xml:space="preserve">Figure </w:t>
      </w:r>
      <w:r w:rsidR="00FF0D77">
        <w:rPr>
          <w:noProof/>
        </w:rPr>
        <w:t>2</w:t>
      </w:r>
      <w:r w:rsidR="00A8450F">
        <w:fldChar w:fldCharType="end"/>
      </w:r>
      <w:r w:rsidR="007A0F16" w:rsidRPr="007A0F16">
        <w:t>, an ANN's neurons can be classified into three layers: input, hidden, and output. Each of the figure's layers contains three neurons</w:t>
      </w:r>
      <w:r w:rsidR="00A8450F">
        <w:t xml:space="preserve">. </w:t>
      </w:r>
      <w:r w:rsidR="001A7F97" w:rsidRPr="00A50EA8">
        <w:t>Typically, linear transfer functions are used in the output layer, and tanh transfer functions are used in the hidden layer.</w:t>
      </w:r>
    </w:p>
    <w:p w14:paraId="1C5167C9" w14:textId="2E5C66A3" w:rsidR="001A7F97" w:rsidRDefault="007A0F16" w:rsidP="001A7F97">
      <w:pPr>
        <w:ind w:firstLine="288"/>
        <w:jc w:val="center"/>
      </w:pPr>
      <w:r>
        <w:rPr>
          <w:noProof/>
        </w:rPr>
        <w:drawing>
          <wp:inline distT="0" distB="0" distL="0" distR="0" wp14:anchorId="02FCC4DD" wp14:editId="263D3DE8">
            <wp:extent cx="3276600" cy="2200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2200275"/>
                    </a:xfrm>
                    <a:prstGeom prst="rect">
                      <a:avLst/>
                    </a:prstGeom>
                    <a:noFill/>
                    <a:ln>
                      <a:noFill/>
                    </a:ln>
                  </pic:spPr>
                </pic:pic>
              </a:graphicData>
            </a:graphic>
          </wp:inline>
        </w:drawing>
      </w:r>
    </w:p>
    <w:p w14:paraId="7A074FB3" w14:textId="593D7DC5" w:rsidR="001A7F97" w:rsidRDefault="001A7F97" w:rsidP="001A7F97">
      <w:pPr>
        <w:pStyle w:val="Caption"/>
        <w:jc w:val="center"/>
      </w:pPr>
      <w:bookmarkStart w:id="39" w:name="_Ref87447966"/>
      <w:bookmarkStart w:id="40" w:name="_Toc88406034"/>
      <w:r>
        <w:t xml:space="preserve">Figure </w:t>
      </w:r>
      <w:fldSimple w:instr=" SEQ Figure \* ARABIC ">
        <w:r w:rsidR="00FF0D77">
          <w:rPr>
            <w:noProof/>
          </w:rPr>
          <w:t>2</w:t>
        </w:r>
      </w:fldSimple>
      <w:bookmarkEnd w:id="39"/>
      <w:r>
        <w:t xml:space="preserve"> - </w:t>
      </w:r>
      <w:r w:rsidRPr="009C510B">
        <w:t>The Structure of a Simple Feed-forward</w:t>
      </w:r>
      <w:r>
        <w:t xml:space="preserve"> ANN</w:t>
      </w:r>
      <w:bookmarkEnd w:id="40"/>
    </w:p>
    <w:p w14:paraId="4E08C01E" w14:textId="444FDCDC" w:rsidR="00AF0844" w:rsidRDefault="00AF0844" w:rsidP="00AF0844">
      <w:pPr>
        <w:ind w:firstLine="288"/>
      </w:pPr>
      <w:r w:rsidRPr="00AF0844">
        <w:t>Both ANN blocks use the error back-propagation algorithm to train a multi-layer perceptron</w:t>
      </w:r>
      <w:r>
        <w:t xml:space="preserve"> (MLP)</w:t>
      </w:r>
      <w:r w:rsidRPr="00AF0844">
        <w:t xml:space="preserve">. </w:t>
      </w:r>
      <w:r w:rsidR="00D94CD2" w:rsidRPr="00D94CD2">
        <w:t>MLPs are a type of neural network that is a subclass of feedforward neural networks</w:t>
      </w:r>
      <w:r w:rsidR="00D94CD2">
        <w:t>.</w:t>
      </w:r>
      <w:r>
        <w:t xml:space="preserve"> </w:t>
      </w:r>
      <w:r w:rsidRPr="00AF0844">
        <w:t xml:space="preserve">The base-load forecaster (BLF) is trained to forecast the regular next-day load, whereas the change-load forecaster (CLF) is trained to forecast daily variations in load demand. The two ANN forecasters complement each other because the BLF places a greater emphasis on normal load patterns and the CLF places a greater emphasis on </w:t>
      </w:r>
      <w:r w:rsidRPr="00AF0844">
        <w:lastRenderedPageBreak/>
        <w:t>yesterday's load. Accuracy is increased by combining these two independent forecasts. This is particularly true in the event of abrupt load changes caused by weather changes. The BLF tends to respond slowly to sudden changes in load. Conversely, because the CLF uses yesterday's load as a baseline and forecasts future changes in that load, it is more responsive to changing conditions</w:t>
      </w:r>
      <w:r>
        <w:t xml:space="preserve"> </w:t>
      </w:r>
      <w:r w:rsidR="00355361">
        <w:fldChar w:fldCharType="begin" w:fldLock="1"/>
      </w:r>
      <w:r w:rsidR="00355361">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forecasting","type":"paper-conference"},"uris":["http://www.mendeley.com/documents/?uuid=a11f2955-4dcd-4a86-8f17-023498d69440"]}],"mendeley":{"formattedCitation":"[87], [113], [114]","plainTextFormattedCitation":"[87], [113], [114]","previouslyFormattedCitation":"[87], [113], [114]"},"properties":{"noteIndex":0},"schema":"https://github.com/citation-style-language/schema/raw/master/csl-citation.json"}</w:instrText>
      </w:r>
      <w:r w:rsidR="00355361">
        <w:fldChar w:fldCharType="separate"/>
      </w:r>
      <w:r w:rsidR="00355361" w:rsidRPr="00353469">
        <w:rPr>
          <w:noProof/>
        </w:rPr>
        <w:t>[87], [113], [114]</w:t>
      </w:r>
      <w:r w:rsidR="00355361">
        <w:fldChar w:fldCharType="end"/>
      </w:r>
      <w:r w:rsidR="005F3A58">
        <w:t>.</w:t>
      </w:r>
    </w:p>
    <w:p w14:paraId="46D8C720" w14:textId="5293C2CB" w:rsidR="007F4177" w:rsidRDefault="007F4177" w:rsidP="00AF0844">
      <w:pPr>
        <w:ind w:firstLine="288"/>
      </w:pPr>
      <w:r w:rsidRPr="007F4177">
        <w:t xml:space="preserve">Both blocks take the same 79 inputs (as illustrated in </w:t>
      </w:r>
      <w:r w:rsidR="003A145C">
        <w:fldChar w:fldCharType="begin"/>
      </w:r>
      <w:r w:rsidR="003A145C">
        <w:instrText xml:space="preserve"> REF _Ref88125738 \h </w:instrText>
      </w:r>
      <w:r w:rsidR="003A145C">
        <w:fldChar w:fldCharType="separate"/>
      </w:r>
      <w:r w:rsidR="00FF0D77">
        <w:t xml:space="preserve">Figure </w:t>
      </w:r>
      <w:r w:rsidR="00FF0D77">
        <w:rPr>
          <w:noProof/>
        </w:rPr>
        <w:t>1</w:t>
      </w:r>
      <w:r w:rsidR="003A145C">
        <w:fldChar w:fldCharType="end"/>
      </w:r>
      <w:r w:rsidRPr="007F4177">
        <w:t>) and output a 24x1 vector representing hourly forecasts. The CLF generates its final output by adding predicted changes to the actual values from the previous day. The final forecast is based on a weighted average of the outputs of each block, with the weights determined adaptively via an RLS algorithm. Forecasts for ANNSTLF-G3 are typically produced one day at a time (24 hrs.). To extend the forecast horizon beyond one day, the previous day's forecast load is substituted for the actual load to generate the forecast load for the next day.</w:t>
      </w:r>
      <w:r w:rsidR="003A145C">
        <w:t xml:space="preserve"> </w:t>
      </w:r>
      <w:r w:rsidR="003A145C" w:rsidRPr="003A145C">
        <w:t>The authors of the paper assert that the ANNSTLF-G3 forecaster performs optimally when the hidden layer contains between 30 and 60 neurons and is trained using at least two to three years of data.</w:t>
      </w:r>
    </w:p>
    <w:p w14:paraId="4E821977" w14:textId="294BA6BC" w:rsidR="008A5CF0" w:rsidRDefault="0084161C" w:rsidP="008A5CF0">
      <w:pPr>
        <w:ind w:firstLine="288"/>
      </w:pPr>
      <w:r w:rsidRPr="0084161C">
        <w:t xml:space="preserve">Over a dozen utilities have benefited from the ANNSTLF-G3 in terms of prediction accuracy and economic benefits </w:t>
      </w:r>
      <w:r w:rsidR="008A5CF0">
        <w:fldChar w:fldCharType="begin" w:fldLock="1"/>
      </w:r>
      <w:r w:rsidR="008A5CF0">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Forecasting","type":"thesis"},"uris":["http://www.mendeley.com/documents/?uuid=51e2c167-e18b-427d-9398-9cd40681d6c8"]}],"mendeley":{"formattedCitation":"[89], [115]","plainTextFormattedCitation":"[89], [115]","previouslyFormattedCitation":"[89], [115]"},"properties":{"noteIndex":0},"schema":"https://github.com/citation-style-language/schema/raw/master/csl-citation.json"}</w:instrText>
      </w:r>
      <w:r w:rsidR="008A5CF0">
        <w:fldChar w:fldCharType="separate"/>
      </w:r>
      <w:r w:rsidR="008A5CF0" w:rsidRPr="00353469">
        <w:rPr>
          <w:noProof/>
        </w:rPr>
        <w:t>[89], [115]</w:t>
      </w:r>
      <w:r w:rsidR="008A5CF0">
        <w:fldChar w:fldCharType="end"/>
      </w:r>
      <w:r w:rsidR="008A5CF0" w:rsidRPr="008A5CF0">
        <w:t xml:space="preserve">. ANNSTLF-G3 has been named the best forecaster for short-term load forecasting in several publications </w:t>
      </w:r>
      <w:r w:rsidR="008A5CF0">
        <w:fldChar w:fldCharType="begin" w:fldLock="1"/>
      </w:r>
      <w:r w:rsidR="008A5CF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8A5CF0">
        <w:fldChar w:fldCharType="separate"/>
      </w:r>
      <w:r w:rsidR="008A5CF0" w:rsidRPr="00A55D41">
        <w:rPr>
          <w:noProof/>
        </w:rPr>
        <w:t>[1], [87]</w:t>
      </w:r>
      <w:r w:rsidR="008A5CF0">
        <w:fldChar w:fldCharType="end"/>
      </w:r>
      <w:r w:rsidR="008A5CF0" w:rsidRPr="008A5CF0">
        <w:t>. Zhang et al.</w:t>
      </w:r>
      <w:r w:rsidR="008A5CF0">
        <w:t xml:space="preserve"> </w:t>
      </w:r>
      <w:r w:rsidR="008A5CF0">
        <w:fldChar w:fldCharType="begin" w:fldLock="1"/>
      </w:r>
      <w:r w:rsidR="008A5CF0">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[116]","plainTextFormattedCitation":"[116]","previouslyFormattedCitation":"[116]"},"properties":{"noteIndex":0},"schema":"https://github.com/citation-style-language/schema/raw/master/csl-citation.json"}</w:instrText>
      </w:r>
      <w:r w:rsidR="008A5CF0">
        <w:fldChar w:fldCharType="separate"/>
      </w:r>
      <w:r w:rsidR="008A5CF0" w:rsidRPr="00353469">
        <w:rPr>
          <w:noProof/>
        </w:rPr>
        <w:t>[116]</w:t>
      </w:r>
      <w:r w:rsidR="008A5CF0">
        <w:fldChar w:fldCharType="end"/>
      </w:r>
      <w:r w:rsidR="008A5CF0" w:rsidRPr="008A5CF0">
        <w:t xml:space="preserve"> evaluated the use of neural networks in load forecasting and demonstrated that, while neural networks are capable of processing large amounts of historical load data with non-linear characteristics, they are a black box technique that lacks an explicit form for explaining and analyzing the relationships between inputs and outputs. Papalexopoulos et al. developed both a neural network-based and regression-based </w:t>
      </w:r>
      <w:r w:rsidR="00772C52">
        <w:t>technique</w:t>
      </w:r>
      <w:r w:rsidR="008A5CF0" w:rsidRPr="008A5CF0">
        <w:t xml:space="preserve"> in </w:t>
      </w:r>
      <w:r w:rsidR="008A5CF0">
        <w:fldChar w:fldCharType="begin" w:fldLock="1"/>
      </w:r>
      <w:r w:rsidR="008A5CF0">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[117]","plainTextFormattedCitation":"[117]","previouslyFormattedCitation":"[117]"},"properties":{"noteIndex":0},"schema":"https://github.com/citation-style-language/schema/raw/master/csl-citation.json"}</w:instrText>
      </w:r>
      <w:r w:rsidR="008A5CF0">
        <w:fldChar w:fldCharType="separate"/>
      </w:r>
      <w:r w:rsidR="008A5CF0" w:rsidRPr="00353469">
        <w:rPr>
          <w:noProof/>
        </w:rPr>
        <w:t>[117]</w:t>
      </w:r>
      <w:r w:rsidR="008A5CF0">
        <w:fldChar w:fldCharType="end"/>
      </w:r>
      <w:r w:rsidR="008A5CF0" w:rsidRPr="002268E4">
        <w:t xml:space="preserve"> and </w:t>
      </w:r>
      <w:r w:rsidR="008A5CF0">
        <w:lastRenderedPageBreak/>
        <w:fldChar w:fldCharType="begin" w:fldLock="1"/>
      </w:r>
      <w:r w:rsidR="008A5CF0">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[93]","plainTextFormattedCitation":"[93]","previouslyFormattedCitation":"[93]"},"properties":{"noteIndex":0},"schema":"https://github.com/citation-style-language/schema/raw/master/csl-citation.json"}</w:instrText>
      </w:r>
      <w:r w:rsidR="008A5CF0">
        <w:fldChar w:fldCharType="separate"/>
      </w:r>
      <w:r w:rsidR="008A5CF0" w:rsidRPr="00A55D41">
        <w:rPr>
          <w:noProof/>
        </w:rPr>
        <w:t>[93]</w:t>
      </w:r>
      <w:r w:rsidR="008A5CF0">
        <w:fldChar w:fldCharType="end"/>
      </w:r>
      <w:r w:rsidR="008A5CF0" w:rsidRPr="008A5CF0">
        <w:t>. Both models were validated using 1986–1990 training data on peak and hourly loads in 1991. The ANN model was found to improve forecasting accuracy for both peak load and hourly forecasts.</w:t>
      </w:r>
    </w:p>
    <w:p w14:paraId="56484D64" w14:textId="7AF207D3" w:rsidR="00DA0141" w:rsidRDefault="00DA0141" w:rsidP="008A5CF0">
      <w:pPr>
        <w:ind w:firstLine="288"/>
      </w:pPr>
      <w:r w:rsidRPr="00DA0141">
        <w:t>A shallow ANN typically contains only one hidden layer, which is inferior to deep neural networks, which contain multiple hidden layers. Increases in the number of neurons in a shallow ANN are insufficient; consequently, the network becomes overtrained, impairing its ability to work with new datasets. This is a problem that can be solved by utilizing a more sophisticated neural network.</w:t>
      </w:r>
    </w:p>
    <w:p w14:paraId="3C6EE4FE" w14:textId="08944B2B" w:rsidR="001A2209" w:rsidRDefault="001A2209" w:rsidP="00A95F52">
      <w:pPr>
        <w:pStyle w:val="Heading2"/>
      </w:pPr>
      <w:bookmarkStart w:id="41" w:name="_Toc88405959"/>
      <w:bookmarkEnd w:id="33"/>
      <w:bookmarkEnd w:id="34"/>
      <w:bookmarkEnd w:id="35"/>
      <w:r>
        <w:t>2.</w:t>
      </w:r>
      <w:r w:rsidR="00443401">
        <w:t>4</w:t>
      </w:r>
      <w:r>
        <w:t xml:space="preserve"> Deep Learning Techniques</w:t>
      </w:r>
      <w:bookmarkEnd w:id="41"/>
    </w:p>
    <w:p w14:paraId="1AAE1E2C" w14:textId="184F40C2"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[118]–[124]","plainTextFormattedCitation":"[118]–[124]","previouslyFormattedCitation":"[118]–[124]"},"properties":{"noteIndex":0},"schema":"https://github.com/citation-style-language/schema/raw/master/csl-citation.json"}</w:instrText>
      </w:r>
      <w:r w:rsidR="008226D4">
        <w:fldChar w:fldCharType="separate"/>
      </w:r>
      <w:r w:rsidR="00353469" w:rsidRPr="00353469">
        <w:rPr>
          <w:noProof/>
        </w:rPr>
        <w:t>[118]–[124]</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the way problems are solved. Machine learning requires a domain expert to identify the most frequently used features. In contrast, deep learning models incrementally extract high-level features from data, obviating the need for domain expertise and lengthy feature extraction. This means that deep learning forecasters require significantly more training time than machine learning forecasters. While machine learning forecasters are preferred when the data set is small, deep learning is preferred when the data set is large, there is a lack of domain knowledge for feature introspection, or the problem is complex.</w:t>
      </w:r>
    </w:p>
    <w:p w14:paraId="5953B9EE" w14:textId="4BB1660A" w:rsidR="00A55CE4" w:rsidRDefault="00E2397B" w:rsidP="00E769D7">
      <w:pPr>
        <w:ind w:firstLine="288"/>
      </w:pPr>
      <w:r w:rsidRPr="00E2397B">
        <w:t>D</w:t>
      </w:r>
      <w:r w:rsidR="00FA2282">
        <w:t>eep learning</w:t>
      </w:r>
      <w:r w:rsidRPr="00E2397B">
        <w:t xml:space="preserve"> models have revolutionized fields such as computer vision, speech recognition, machine translation, and board game programming, producing results on par with, if not better than, expert human performance. Mnih et al. investigated the possibility </w:t>
      </w:r>
      <w:r w:rsidRPr="00E2397B">
        <w:lastRenderedPageBreak/>
        <w:t xml:space="preserve">of training deep networks to play computer games at a professional human level </w:t>
      </w:r>
      <w:r w:rsidR="0045553E">
        <w:fldChar w:fldCharType="begin" w:fldLock="1"/>
      </w:r>
      <w:r w:rsidR="004C5E63">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learning","type":"article-journal"},"uris":["http://www.mendeley.com/documents/?uuid=2431a614-efb0-440b-a349-8df2e0c8a143"]}],"mendeley":{"formattedCitation":"[125], [126]","plainTextFormattedCitation":"[125], [126]","previouslyFormattedCitation":"[125], [126]"},"properties":{"noteIndex":0},"schema":"https://github.com/citation-style-language/schema/raw/master/csl-citation.json"}</w:instrText>
      </w:r>
      <w:r w:rsidR="0045553E">
        <w:fldChar w:fldCharType="separate"/>
      </w:r>
      <w:r w:rsidR="00353469" w:rsidRPr="00353469">
        <w:rPr>
          <w:noProof/>
        </w:rPr>
        <w:t>[125], [126]</w:t>
      </w:r>
      <w:r w:rsidR="0045553E">
        <w:fldChar w:fldCharType="end"/>
      </w:r>
      <w:r w:rsidRPr="00E2397B">
        <w:t>. With increased computational power, access to additional datasets, and the granularity of available data,</w:t>
      </w:r>
      <w:r w:rsidR="00E769D7">
        <w:t xml:space="preserve"> deep learning</w:t>
      </w:r>
      <w:r w:rsidRPr="00E2397B">
        <w:t xml:space="preserve"> models are expected to dominate the field of load forecasting.</w:t>
      </w:r>
      <w:r w:rsidR="00B23ED6">
        <w:t xml:space="preserve"> </w:t>
      </w:r>
      <w:r w:rsidR="00E769D7">
        <w:t>Deep learning</w:t>
      </w:r>
      <w:r w:rsidR="00B23ED6" w:rsidRPr="00B23ED6">
        <w:t xml:space="preserve"> is a subclass of neural networks that encompasses a diverse range of architectures; the most common types of deep neural networks are convolutional neural networks (CNN) </w:t>
      </w:r>
      <w:r w:rsidR="00B23ED6">
        <w:fldChar w:fldCharType="begin" w:fldLock="1"/>
      </w:r>
      <w:r w:rsidR="00B23ED6">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fldChar w:fldCharType="separate"/>
      </w:r>
      <w:r w:rsidR="00B23ED6" w:rsidRPr="00217A94">
        <w:rPr>
          <w:noProof/>
        </w:rPr>
        <w:t>[2], [7]</w:t>
      </w:r>
      <w:r w:rsidR="00B23ED6">
        <w:fldChar w:fldCharType="end"/>
      </w:r>
      <w:r w:rsidR="00B23ED6" w:rsidRPr="00B23ED6">
        <w:t xml:space="preserve">, recurrent neural networks (RNN) </w:t>
      </w:r>
      <w:r w:rsidR="00B23ED6">
        <w:fldChar w:fldCharType="begin" w:fldLock="1"/>
      </w:r>
      <w:r w:rsidR="00B23ED6">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fldChar w:fldCharType="separate"/>
      </w:r>
      <w:r w:rsidR="00B23ED6" w:rsidRPr="00217A94">
        <w:rPr>
          <w:noProof/>
        </w:rPr>
        <w:t>[8]</w:t>
      </w:r>
      <w:r w:rsidR="00B23ED6">
        <w:fldChar w:fldCharType="end"/>
      </w:r>
      <w:r w:rsidR="00B23ED6" w:rsidRPr="00B23ED6">
        <w:t xml:space="preserve">, and long short-term memory networks (LSTM) </w:t>
      </w:r>
      <w:r w:rsidR="00B23ED6">
        <w:fldChar w:fldCharType="begin" w:fldLock="1"/>
      </w:r>
      <w:r w:rsidR="00B23ED6">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fldChar w:fldCharType="separate"/>
      </w:r>
      <w:r w:rsidR="00B23ED6" w:rsidRPr="00217A94">
        <w:rPr>
          <w:noProof/>
        </w:rPr>
        <w:t>[5]</w:t>
      </w:r>
      <w:r w:rsidR="00B23ED6">
        <w:fldChar w:fldCharType="end"/>
      </w:r>
      <w:r w:rsidR="00B23ED6" w:rsidRPr="00B23ED6">
        <w:t>. These deep learning techniques have attracted researchers in this field due to their ability to learn about temporal dependencies in data inputs and their ability to rapidly adapt to sudden changes in load patterns.</w:t>
      </w:r>
    </w:p>
    <w:p w14:paraId="72743101" w14:textId="13D7554E" w:rsidR="0081143A" w:rsidRDefault="0081143A" w:rsidP="0081143A">
      <w:pPr>
        <w:ind w:firstLine="288"/>
      </w:pPr>
      <w:r w:rsidRPr="002936FA">
        <w:t xml:space="preserve">The authors of </w:t>
      </w:r>
      <w:r>
        <w:fldChar w:fldCharType="begin" w:fldLock="1"/>
      </w:r>
      <w:r w:rsidR="004C5E63">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[127]","plainTextFormattedCitation":"[127]","previouslyFormattedCitation":"[127]"},"properties":{"noteIndex":0},"schema":"https://github.com/citation-style-language/schema/raw/master/csl-citation.json"}</w:instrText>
      </w:r>
      <w:r>
        <w:fldChar w:fldCharType="separate"/>
      </w:r>
      <w:r w:rsidR="00353469" w:rsidRPr="00353469">
        <w:rPr>
          <w:noProof/>
        </w:rPr>
        <w:t>[127]</w:t>
      </w:r>
      <w:r>
        <w:fldChar w:fldCharType="end"/>
      </w:r>
      <w:r w:rsidRPr="002936FA">
        <w:t xml:space="preserve"> examined seven distinct models using three real-world data sets and demonstrated that deep learning </w:t>
      </w:r>
      <w:r w:rsidR="00190EAC">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is a combination of convolutional neural networks (CNN) and recurrent neural networks (RNN). </w:t>
      </w:r>
      <w:r>
        <w:t>Additionally, b</w:t>
      </w:r>
      <w:r w:rsidRPr="002936FA">
        <w:t xml:space="preserve">ecause RNNs employ control theory in their structure, they can determine the relationship between old and new data, making them an appealing network for load forecasting applications in recent years. </w:t>
      </w:r>
      <w:r>
        <w:t>Regarding</w:t>
      </w:r>
      <w:r w:rsidRPr="002936FA">
        <w:t xml:space="preserve"> how RNNs work,</w:t>
      </w:r>
      <w:r>
        <w:t xml:space="preserve"> the authors in</w:t>
      </w:r>
      <w:r w:rsidRPr="002936FA">
        <w:t xml:space="preserve"> </w:t>
      </w:r>
      <w:r>
        <w:fldChar w:fldCharType="begin" w:fldLock="1"/>
      </w:r>
      <w:r w:rsidR="004C5E63">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[128]","plainTextFormattedCitation":"[128]","previouslyFormattedCitation":"[128]"},"properties":{"noteIndex":0},"schema":"https://github.com/citation-style-language/schema/raw/master/csl-citation.json"}</w:instrText>
      </w:r>
      <w:r>
        <w:fldChar w:fldCharType="separate"/>
      </w:r>
      <w:r w:rsidR="00353469" w:rsidRPr="00353469">
        <w:rPr>
          <w:noProof/>
        </w:rPr>
        <w:t>[128]</w:t>
      </w:r>
      <w:r>
        <w:fldChar w:fldCharType="end"/>
      </w:r>
      <w:r w:rsidRPr="002936FA">
        <w:t xml:space="preserve"> conducted an appropriate study on these networks. </w:t>
      </w:r>
    </w:p>
    <w:p w14:paraId="6E88DCA3" w14:textId="6C2D27C8" w:rsidR="0081143A" w:rsidRDefault="0081143A" w:rsidP="0081143A">
      <w:pPr>
        <w:ind w:firstLine="288"/>
      </w:pPr>
      <w:r>
        <w:t>Similar to</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the authors of </w:t>
      </w:r>
      <w:r>
        <w:fldChar w:fldCharType="begin" w:fldLock="1"/>
      </w:r>
      <w:r w:rsidR="004C5E63">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[129]","plainTextFormattedCitation":"[129]","previouslyFormattedCitation":"[129]"},"properties":{"noteIndex":0},"schema":"https://github.com/citation-style-language/schema/raw/master/csl-citation.json"}</w:instrText>
      </w:r>
      <w:r>
        <w:fldChar w:fldCharType="separate"/>
      </w:r>
      <w:r w:rsidR="00353469" w:rsidRPr="00353469">
        <w:rPr>
          <w:noProof/>
        </w:rPr>
        <w:t>[129]</w:t>
      </w:r>
      <w:r>
        <w:fldChar w:fldCharType="end"/>
      </w:r>
      <w:r w:rsidRPr="002936FA">
        <w:t xml:space="preserve"> presented a mix of long short-term memory (LSTM) and convolutional neural networks (CNN). The proposed model</w:t>
      </w:r>
      <w:r>
        <w:t>’</w:t>
      </w:r>
      <w:r w:rsidRPr="002936FA">
        <w:t>s performance in load forecasting was more stable than that of other machine</w:t>
      </w:r>
      <w:r>
        <w:t xml:space="preserve"> learning techniques</w:t>
      </w:r>
      <w:r w:rsidRPr="002936FA">
        <w:t>.</w:t>
      </w:r>
      <w:r>
        <w:t xml:space="preserve"> </w:t>
      </w:r>
      <w:r w:rsidRPr="002936FA">
        <w:t xml:space="preserve">Similarly, the authors of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2936FA">
        <w:t xml:space="preserve"> suggested a new Deep-Energy model that combines a 1-D CNN for feature extraction with a fully connected network for forecasting future load data. They forecasted </w:t>
      </w:r>
      <w:r w:rsidRPr="002936FA">
        <w:lastRenderedPageBreak/>
        <w:t>the data for the next three days using an hourly electricity consumption data set from the United States</w:t>
      </w:r>
      <w:r>
        <w:t xml:space="preserve"> </w:t>
      </w:r>
      <w:r>
        <w:fldChar w:fldCharType="begin" w:fldLock="1"/>
      </w:r>
      <w:r w:rsidR="004C5E63">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[130]","plainTextFormattedCitation":"[130]","previouslyFormattedCitation":"[130]"},"properties":{"noteIndex":0},"schema":"https://github.com/citation-style-language/schema/raw/master/csl-citation.json"}</w:instrText>
      </w:r>
      <w:r>
        <w:fldChar w:fldCharType="separate"/>
      </w:r>
      <w:r w:rsidR="00353469" w:rsidRPr="00353469">
        <w:rPr>
          <w:noProof/>
        </w:rPr>
        <w:t>[130]</w:t>
      </w:r>
      <w:r>
        <w:fldChar w:fldCharType="end"/>
      </w:r>
      <w:r w:rsidRPr="002936FA">
        <w:t xml:space="preserve">. </w:t>
      </w:r>
      <w:r>
        <w:t>During the training phase</w:t>
      </w:r>
      <w:r w:rsidRPr="002936FA">
        <w:t>, data from the preceding seven days was used. They compared the proposed model</w:t>
      </w:r>
      <w:r>
        <w:t>’</w:t>
      </w:r>
      <w:r w:rsidRPr="002936FA">
        <w:t xml:space="preserve">s performance to five different machine learning techniques using the </w:t>
      </w:r>
      <w:r>
        <w:t>Root Mean Square Error (</w:t>
      </w:r>
      <w:r w:rsidRPr="002936FA">
        <w:t>RMSE</w:t>
      </w:r>
      <w:r>
        <w:t>)</w:t>
      </w:r>
      <w:r w:rsidRPr="002936FA">
        <w:t xml:space="preserve"> and </w:t>
      </w:r>
      <w:r>
        <w:t>Mean Absolute Percent Error (</w:t>
      </w:r>
      <w:r w:rsidRPr="002936FA">
        <w:t>MAPE</w:t>
      </w:r>
      <w:r>
        <w:t>)</w:t>
      </w:r>
      <w:r w:rsidRPr="002936FA">
        <w:t xml:space="preserve"> metrics. The findings indicated that the Deep</w:t>
      </w:r>
      <w:r>
        <w:t>-</w:t>
      </w:r>
      <w:r w:rsidRPr="002936FA">
        <w:t xml:space="preserve">Energy model </w:t>
      </w:r>
      <w:r>
        <w:t>could make</w:t>
      </w:r>
      <w:r w:rsidRPr="002936FA">
        <w:t xml:space="preserve"> accurate short-term load predictions than </w:t>
      </w:r>
      <w:r>
        <w:t xml:space="preserve">the </w:t>
      </w:r>
      <w:r w:rsidRPr="002936FA">
        <w:t>other models</w:t>
      </w:r>
      <w:r w:rsidR="007C0C31" w:rsidRPr="002936FA">
        <w:t xml:space="preserve">. </w:t>
      </w:r>
    </w:p>
    <w:p w14:paraId="3B6BF333" w14:textId="5E0E7CA6" w:rsidR="009B5CAF" w:rsidRDefault="0081143A" w:rsidP="009B5CAF">
      <w:pPr>
        <w:ind w:firstLine="288"/>
      </w:pPr>
      <w:r w:rsidRPr="002936FA">
        <w:t xml:space="preserve">In another paper </w:t>
      </w:r>
      <w:r>
        <w:fldChar w:fldCharType="begin" w:fldLock="1"/>
      </w:r>
      <w:r w:rsidR="004C5E63">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[131]","plainTextFormattedCitation":"[131]","previouslyFormattedCitation":"[131]"},"properties":{"noteIndex":0},"schema":"https://github.com/citation-style-language/schema/raw/master/csl-citation.json"}</w:instrText>
      </w:r>
      <w:r>
        <w:fldChar w:fldCharType="separate"/>
      </w:r>
      <w:r w:rsidR="00353469" w:rsidRPr="00353469">
        <w:rPr>
          <w:noProof/>
        </w:rPr>
        <w:t>[131]</w:t>
      </w:r>
      <w:r>
        <w:fldChar w:fldCharType="end"/>
      </w:r>
      <w:r w:rsidRPr="002936FA">
        <w:t xml:space="preserve">, the authors presented a new model that incorporates three </w:t>
      </w:r>
      <w:r w:rsidR="00A039C8">
        <w:t>forecaster</w:t>
      </w:r>
      <w:r w:rsidRPr="002936FA">
        <w:t>s: Variational Mode Decomposition (VMD), Convolutional Neural Networks (CNN), and Gated Neural Networks (GRU), and named it SEPNet. This model was created to forecast hourly power prices, and to assess it, hourly data from the city of New York, U</w:t>
      </w:r>
      <w:r>
        <w:t>nited States</w:t>
      </w:r>
      <w:r w:rsidRPr="002936FA">
        <w:t xml:space="preserve"> was used. The data set included hourly electricity prices from 2015 to 2018. </w:t>
      </w:r>
      <w:r>
        <w:t>C</w:t>
      </w:r>
      <w:r w:rsidRPr="002936FA">
        <w:t xml:space="preserve">ompared to other models such as LSTM, CNN, and VMD-CNN, the SEPNet model fared better, improving the RMSE and MAPE by 25% and 19%, respectively. Additionally, several writers, for example </w:t>
      </w:r>
      <w:r>
        <w:fldChar w:fldCharType="begin" w:fldLock="1"/>
      </w:r>
      <w:r w:rsidR="004C5E63">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mendeley":{"formattedCitation":"[132]","plainTextFormattedCitation":"[132]","previouslyFormattedCitation":"[132]"},"properties":{"noteIndex":0},"schema":"https://github.com/citation-style-language/schema/raw/master/csl-citation.json"}</w:instrText>
      </w:r>
      <w:r>
        <w:fldChar w:fldCharType="separate"/>
      </w:r>
      <w:r w:rsidR="00353469" w:rsidRPr="00353469">
        <w:rPr>
          <w:noProof/>
        </w:rPr>
        <w:t>[132]</w:t>
      </w:r>
      <w:r>
        <w:fldChar w:fldCharType="end"/>
      </w:r>
      <w:r w:rsidRPr="002936FA">
        <w:t xml:space="preserve">, employed ANNs to forecast other </w:t>
      </w:r>
      <w:r>
        <w:t>load data types</w:t>
      </w:r>
      <w:r w:rsidRPr="002936FA">
        <w:t>, such as photovoltaic system output data. They proposed a robust CNN-based model named PVPNet and assessed it using daily data from 2015.</w:t>
      </w:r>
    </w:p>
    <w:p w14:paraId="5EF3B353" w14:textId="2D48F6CA" w:rsidR="002A6FC6" w:rsidRDefault="002A6FC6" w:rsidP="009B5CAF">
      <w:pPr>
        <w:ind w:firstLine="288"/>
      </w:pPr>
      <w:r w:rsidRPr="002A6FC6">
        <w:t xml:space="preserve">The ImageNet Large Scale Visual Recognition Competition (ILSVRC) is an international computer vision competition that takes place annually </w:t>
      </w:r>
      <w:r>
        <w:fldChar w:fldCharType="begin" w:fldLock="1"/>
      </w:r>
      <w:r w:rsidR="004C5E63">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mendeley":{"formattedCitation":"[133]","plainTextFormattedCitation":"[133]","previouslyFormattedCitation":"[133]"},"properties":{"noteIndex":0},"schema":"https://github.com/citation-style-language/schema/raw/master/csl-citation.json"}</w:instrText>
      </w:r>
      <w:r>
        <w:fldChar w:fldCharType="separate"/>
      </w:r>
      <w:r w:rsidR="00353469" w:rsidRPr="00353469">
        <w:rPr>
          <w:noProof/>
        </w:rPr>
        <w:t>[133]</w:t>
      </w:r>
      <w:r>
        <w:fldChar w:fldCharType="end"/>
      </w:r>
      <w:r w:rsidRPr="002A6FC6">
        <w:t xml:space="preserve">. In 2012, a Convolutional Neural Network (CNN) won this competition for the first time. Since then, using residual nets with a depth of up to 152, deep learning models have reduced the error rate to 3.57 percent </w:t>
      </w:r>
      <w:r>
        <w:fldChar w:fldCharType="begin" w:fldLock="1"/>
      </w:r>
      <w:r w:rsidR="004C5E63">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recognition","type":"paper-conference"},"uris":["http://www.mendeley.com/documents/?uuid=1b9a7ce1-237a-4cad-adc4-ebd623fd3675"]},{"id":"ITEM-2","itemData":{"DOI":"10.1109/ICDAR.2011.291","ISBN":"9780769545202","ISSN":"15205363","abstract":"In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ICDAR","id":"ITEM-2","issued":{"date-parts":[["2011"]]},"title":"ICDAR 2011 Chinese handwriting recognition competition","type":"paper-conference"},"uris":["http://www.mendeley.com/documents/?uuid=da7475bb-2d10-4c8c-bb95-397d5e6c8781"]},{"id":"ITEM-3","itemData":{"ISBN":"9781627480031","ISSN":"10495258","abstract":"We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Systems","id":"ITEM-3","issued":{"date-parts":[["2012"]]},"title":"Deep neural networks segment neuronal membranes in electron microscopy images","type":"paper-conference"},"uris":["http://www.mendeley.com/documents/?uuid=d5165e0d-25b5-4c3f-8351-2dcd0bb81039"]},{"id":"ITEM-4","itemData":{"DOI":"10.1007/978-3-642-40763-5_51","ISBN":"9783642407628","ISSN":"03029743","PMID":"24579167","abstract":"We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Bioinformatics)","id":"ITEM-4","issued":{"date-parts":[["2013"]]},"title":"Mitosis detection in breast cancer histology images with deep neural networks","type":"paper-conference"},"uris":["http://www.mendeley.com/documents/?uuid=929fe603-6f84-470a-9791-71c192ac4a53"]},{"id":"ITEM-5","itemData":{"ISBN":"9781617823800","abstract":"Straightforward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2010","id":"ITEM-5","issued":{"date-parts":[["2010"]]},"title":"Phone recognition with the mean-covariance restricted Boltzmann machine","type":"paper-conference"},"uris":["http://www.mendeley.com/documents/?uuid=b7cc9665-bb8d-4d4b-8290-44f03490cfad"]},{"id":"ITEM-6","itemData":{"DOI":"10.21437/interspeech.2011-169","ISSN":"19909772","abstract":"We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INTERSPEECH","id":"ITEM-6","issued":{"date-parts":[["2011"]]},"title":"Conversational speech transcription using Context-Dependent Deep Neural Networks","type":"paper-conference"},"uris":["http://www.mendeley.com/documents/?uuid=b73c8c06-51ba-4695-8d70-6380a75970b1"]},{"id":"ITEM-7","itemData":{"DOI":"10.1109/TASLP.2014.2339736","ISSN":"15587916","abstract":"Recently,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Processing","id":"ITEM-7","issued":{"date-parts":[["2014"]]},"title":"Convolutional neural networks for speech recognition","type":"article-journal"},"uris":["http://www.mendeley.com/documents/?uuid=ec69cb6c-1e37-4e2a-982a-a031ca71bbb3"]},{"id":"ITEM-8","itemData":{"DOI":"10.21437/interspeech.2014-433","ISSN":"19909772","abstract":"Deep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INTERSPEECH","id":"ITEM-8","issued":{"date-parts":[["2014"]]},"title":"Ensemble deep learning for speech recognition","type":"paper-conference"},"uris":["http://www.mendeley.com/documents/?uuid=3ef718ec-bc19-4d12-92ff-c9226d9731d7"]}],"mendeley":{"formattedCitation":"[134]–[141]","plainTextFormattedCitation":"[134]–[141]","previouslyFormattedCitation":"[134]–[141]"},"properties":{"noteIndex":0},"schema":"https://github.com/citation-style-language/schema/raw/master/csl-citation.json"}</w:instrText>
      </w:r>
      <w:r>
        <w:fldChar w:fldCharType="separate"/>
      </w:r>
      <w:r w:rsidR="00353469" w:rsidRPr="00353469">
        <w:rPr>
          <w:noProof/>
        </w:rPr>
        <w:t>[134]–[141]</w:t>
      </w:r>
      <w:r>
        <w:fldChar w:fldCharType="end"/>
      </w:r>
      <w:r w:rsidRPr="002A6FC6">
        <w:t xml:space="preserve">. The primary reason for using deep learning models in this study is that they outperform traditional models at learning highly nonlinear relationships and shared uncertainties in the data </w:t>
      </w:r>
      <w:r>
        <w:fldChar w:fldCharType="begin" w:fldLock="1"/>
      </w:r>
      <w:r w:rsidR="004C5E63">
        <w:instrText>ADDIN CSL_CITATION {"citationItems":[{"id":"ITEM-1","itemData":{"DOI":"10.1109/TSG.2017.2686012","ISSN":"19493053","abstract":"The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Grid","id":"ITEM-1","issued":{"date-parts":[["2018"]]},"title":"Deep Learning for Household Load Forecasting-A Novel Pooling Deep RNN","type":"article-journal"},"uris":["http://www.mendeley.com/documents/?uuid=1d950a94-d42e-46ce-bd17-27ce284972ba"]},{"id":"ITEM-2","itemData":{"DOI":"10.3390/jcm8122149","ISSN":"2077-0383","abstract":"Severe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Medicine","id":"ITEM-2","issued":{"date-parts":[["2019"]]},"title":"Predicting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Registry","type":"article-journal"},"uris":["http://www.mendeley.com/documents/?uuid=2177db47-49c8-4de5-80c8-cad85c4fa944"]}],"mendeley":{"formattedCitation":"[90], [124]","plainTextFormattedCitation":"[90], [124]","previouslyFormattedCitation":"[90], [124]"},"properties":{"noteIndex":0},"schema":"https://github.com/citation-style-language/schema/raw/master/csl-citation.json"}</w:instrText>
      </w:r>
      <w:r>
        <w:fldChar w:fldCharType="separate"/>
      </w:r>
      <w:r w:rsidR="00353469" w:rsidRPr="00353469">
        <w:rPr>
          <w:noProof/>
        </w:rPr>
        <w:t>[90], [124]</w:t>
      </w:r>
      <w:r>
        <w:fldChar w:fldCharType="end"/>
      </w:r>
      <w:r w:rsidRPr="002A6FC6">
        <w:t>.</w:t>
      </w:r>
    </w:p>
    <w:p w14:paraId="550C67A0" w14:textId="1A6D8B36" w:rsidR="00D567DD" w:rsidRDefault="0014008E" w:rsidP="00D567DD">
      <w:pPr>
        <w:pStyle w:val="Heading3"/>
      </w:pPr>
      <w:bookmarkStart w:id="42" w:name="_Toc88405960"/>
      <w:r>
        <w:lastRenderedPageBreak/>
        <w:t>2.</w:t>
      </w:r>
      <w:r w:rsidR="00443401">
        <w:t>4</w:t>
      </w:r>
      <w:r w:rsidR="00D567DD">
        <w:t>.1 The Long Short Term Memory Forecaster (LSTM)</w:t>
      </w:r>
      <w:bookmarkEnd w:id="42"/>
    </w:p>
    <w:p w14:paraId="77825C26" w14:textId="49FBAF05" w:rsidR="003C519C" w:rsidRDefault="003C519C" w:rsidP="003C519C">
      <w:pPr>
        <w:ind w:firstLine="288"/>
      </w:pPr>
      <w:r w:rsidRPr="003C519C">
        <w:t>Recurrent Neural Networks</w:t>
      </w:r>
      <w:r>
        <w:t xml:space="preserve"> (RNNs)</w:t>
      </w:r>
      <w:r w:rsidRPr="003C519C">
        <w:t xml:space="preserve"> introduced memory into neural networks, which aids in the modeling of sequential data. RNNs have been used successfully in machine translation, speech synthesis, and time series prediction </w:t>
      </w:r>
      <w:r w:rsidR="00C67613">
        <w:fldChar w:fldCharType="begin" w:fldLock="1"/>
      </w:r>
      <w:r w:rsidR="00C6761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00C67613">
        <w:fldChar w:fldCharType="separate"/>
      </w:r>
      <w:r w:rsidR="00C67613" w:rsidRPr="00353469">
        <w:rPr>
          <w:noProof/>
        </w:rPr>
        <w:t>[142]</w:t>
      </w:r>
      <w:r w:rsidR="00C67613">
        <w:fldChar w:fldCharType="end"/>
      </w:r>
      <w:r w:rsidRPr="003C519C">
        <w:t xml:space="preserve">. RNNs are typically trained using back-propagation or real-time recurrent learning algorithms. These training methods expose traditional RNNs to vanishing gradient issues, which reduces their effectiveness when dealing with large data sets </w:t>
      </w:r>
      <w:r w:rsidR="00C67613">
        <w:fldChar w:fldCharType="begin" w:fldLock="1"/>
      </w:r>
      <w:r w:rsidR="00C67613">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[109]","plainTextFormattedCitation":"[6], [7], [109]","previouslyFormattedCitation":"[6], [7], [109]"},"properties":{"noteIndex":0},"schema":"https://github.com/citation-style-language/schema/raw/master/csl-citation.json"}</w:instrText>
      </w:r>
      <w:r w:rsidR="00C67613">
        <w:fldChar w:fldCharType="separate"/>
      </w:r>
      <w:r w:rsidR="00C67613" w:rsidRPr="001A7F97">
        <w:rPr>
          <w:noProof/>
        </w:rPr>
        <w:t>[6], [7], [109]</w:t>
      </w:r>
      <w:r w:rsidR="00C67613">
        <w:fldChar w:fldCharType="end"/>
      </w:r>
      <w:r w:rsidRPr="003C519C">
        <w:t>. The LSTM is an RNN designed to solve vanishing gradient problems and store data for long periods of time</w:t>
      </w:r>
      <w:r w:rsidR="00866353">
        <w:t xml:space="preserve">, and </w:t>
      </w:r>
      <w:r w:rsidR="00553E72">
        <w:t>it</w:t>
      </w:r>
      <w:r w:rsidR="002B5A03">
        <w:t>’s</w:t>
      </w:r>
      <w:r w:rsidR="00C67613" w:rsidRPr="003C519C">
        <w:t xml:space="preserve"> one of the most well-known deep learning architectures for time series forecasting.</w:t>
      </w:r>
      <w:r w:rsidR="00C67613">
        <w:t xml:space="preserve"> </w:t>
      </w:r>
      <w:r w:rsidRPr="003C519C">
        <w:t xml:space="preserve">Its memory cell configuration aids in information retention better than any other deep neural network currently available </w:t>
      </w:r>
      <w:r w:rsidR="002A1917">
        <w:fldChar w:fldCharType="begin" w:fldLock="1"/>
      </w:r>
      <w:r w:rsidR="002A1917">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2A1917">
        <w:fldChar w:fldCharType="separate"/>
      </w:r>
      <w:r w:rsidR="002A1917" w:rsidRPr="001A7F97">
        <w:rPr>
          <w:noProof/>
        </w:rPr>
        <w:t>[109]</w:t>
      </w:r>
      <w:r w:rsidR="002A1917">
        <w:fldChar w:fldCharType="end"/>
      </w:r>
      <w:r w:rsidRPr="003C519C">
        <w:t xml:space="preserve">. </w:t>
      </w:r>
    </w:p>
    <w:p w14:paraId="275D77AD" w14:textId="77777777" w:rsidR="0048674A" w:rsidRDefault="00793253" w:rsidP="0048674A">
      <w:pPr>
        <w:ind w:firstLine="288"/>
      </w:pPr>
      <w:r w:rsidRPr="00793253">
        <w:t>The order of dependencies between elements in a sequence can be learned by LSTMs. LSTMs overcome the problem of vanishing gradients by regulating the input flow, making them ideal for dealing with time series data with long temporal dependencies. Unlike a traditional recurrent unit, which overwrites its memory at each time step, the introduced gates allow the LSTM unit to choose whether to retain existing memory. The LSTM provides a model with better gradient control. Munem et al.</w:t>
      </w:r>
      <w:r w:rsidR="00333E90">
        <w:t xml:space="preserve"> </w:t>
      </w:r>
      <w:r w:rsidR="00333E90">
        <w:fldChar w:fldCharType="begin" w:fldLock="1"/>
      </w:r>
      <w:r w:rsidR="00333E90">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mendeley":{"formattedCitation":"[109]","plainTextFormattedCitation":"[109]","previouslyFormattedCitation":"[109]"},"properties":{"noteIndex":0},"schema":"https://github.com/citation-style-language/schema/raw/master/csl-citation.json"}</w:instrText>
      </w:r>
      <w:r w:rsidR="00333E90">
        <w:fldChar w:fldCharType="separate"/>
      </w:r>
      <w:r w:rsidR="00333E90" w:rsidRPr="001A7F97">
        <w:rPr>
          <w:noProof/>
        </w:rPr>
        <w:t>[109]</w:t>
      </w:r>
      <w:r w:rsidR="00333E90">
        <w:fldChar w:fldCharType="end"/>
      </w:r>
      <w:r w:rsidRPr="00793253">
        <w:t xml:space="preserve"> contend that the memory cell configuration of LSTM makes it superior to other deep neural networks.</w:t>
      </w:r>
      <w:r w:rsidR="0048674A">
        <w:t xml:space="preserve"> </w:t>
      </w:r>
    </w:p>
    <w:p w14:paraId="79FCCD6F" w14:textId="189BAD8B" w:rsidR="009A363C" w:rsidRDefault="006A02FE" w:rsidP="0048674A">
      <w:pPr>
        <w:ind w:firstLine="288"/>
      </w:pPr>
      <w:r w:rsidRPr="006A02FE">
        <w:t>RNNs are all made up of a chain of repeating neural network modules. In standard RNNs, this repeating module will have a simple structure, such as a single tanh layer. The structure is also present in LSTMs, though the repeating module is structured differently. Instead of a single neural network layer, there are four that interact in different ways.</w:t>
      </w:r>
    </w:p>
    <w:p w14:paraId="4DCEC152" w14:textId="5451AD03" w:rsidR="009A363C" w:rsidRPr="003C519C" w:rsidRDefault="00250F08" w:rsidP="00480E90">
      <w:pPr>
        <w:ind w:firstLine="288"/>
        <w:jc w:val="center"/>
      </w:pPr>
      <w:r>
        <w:rPr>
          <w:noProof/>
        </w:rPr>
        <w:lastRenderedPageBreak/>
        <w:drawing>
          <wp:inline distT="0" distB="0" distL="0" distR="0" wp14:anchorId="1B7FB2DF" wp14:editId="1EF6B846">
            <wp:extent cx="3466751" cy="2591963"/>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44">
                      <a:extLst>
                        <a:ext uri="{28A0092B-C50C-407E-A947-70E740481C1C}">
                          <a14:useLocalDpi xmlns:a14="http://schemas.microsoft.com/office/drawing/2010/main" val="0"/>
                        </a:ext>
                      </a:extLst>
                    </a:blip>
                    <a:srcRect t="6433" r="2283"/>
                    <a:stretch/>
                  </pic:blipFill>
                  <pic:spPr bwMode="auto">
                    <a:xfrm>
                      <a:off x="0" y="0"/>
                      <a:ext cx="3472503" cy="2596264"/>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69523CFE" w:rsidR="00D567DD" w:rsidRDefault="00D567DD" w:rsidP="00D567DD">
      <w:pPr>
        <w:pStyle w:val="Caption"/>
        <w:jc w:val="center"/>
      </w:pPr>
      <w:bookmarkStart w:id="43" w:name="_Ref85228496"/>
      <w:bookmarkStart w:id="44" w:name="_Toc88406035"/>
      <w:r>
        <w:t xml:space="preserve">Figure </w:t>
      </w:r>
      <w:r w:rsidR="00D649BB">
        <w:fldChar w:fldCharType="begin"/>
      </w:r>
      <w:r w:rsidR="00D649BB">
        <w:instrText xml:space="preserve"> SEQ Figure \* ARABIC </w:instrText>
      </w:r>
      <w:r w:rsidR="00D649BB">
        <w:fldChar w:fldCharType="separate"/>
      </w:r>
      <w:r w:rsidR="00FF0D77">
        <w:rPr>
          <w:noProof/>
        </w:rPr>
        <w:t>3</w:t>
      </w:r>
      <w:r w:rsidR="00D649BB">
        <w:rPr>
          <w:noProof/>
        </w:rPr>
        <w:fldChar w:fldCharType="end"/>
      </w:r>
      <w:bookmarkEnd w:id="43"/>
      <w:r>
        <w:t xml:space="preserve"> - </w:t>
      </w:r>
      <w:r w:rsidR="00164E39" w:rsidRPr="00164E39">
        <w:t xml:space="preserve">The Block of Long-Term Short-Term Memory </w:t>
      </w:r>
      <w:r w:rsidR="00480E90">
        <w:fldChar w:fldCharType="begin" w:fldLock="1"/>
      </w:r>
      <w:r w:rsidR="00A575D6">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[143]","plainTextFormattedCitation":"[143]","previouslyFormattedCitation":"[143]"},"properties":{"noteIndex":0},"schema":"https://github.com/citation-style-language/schema/raw/master/csl-citation.json"}</w:instrText>
      </w:r>
      <w:r w:rsidR="00480E90">
        <w:fldChar w:fldCharType="separate"/>
      </w:r>
      <w:r w:rsidR="00480E90" w:rsidRPr="00480E90">
        <w:rPr>
          <w:b w:val="0"/>
          <w:noProof/>
        </w:rPr>
        <w:t>[143]</w:t>
      </w:r>
      <w:bookmarkEnd w:id="44"/>
      <w:r w:rsidR="00480E90">
        <w:fldChar w:fldCharType="end"/>
      </w:r>
    </w:p>
    <w:p w14:paraId="1F6D274F" w14:textId="79AF9EA1" w:rsidR="00D567DD" w:rsidRDefault="004736A1" w:rsidP="00942014">
      <w:pPr>
        <w:ind w:firstLine="288"/>
      </w:pPr>
      <w:r w:rsidRPr="004736A1">
        <w:t xml:space="preserve">The LSTM architecture is made up of a series of recurrently connected subnetworks known as memory blocks. Each memory block consists of a memory cell, an input gate, a forget gate, and an output gate. Each line in </w:t>
      </w:r>
      <w:r>
        <w:fldChar w:fldCharType="begin"/>
      </w:r>
      <w:r>
        <w:instrText xml:space="preserve"> REF _Ref85228496 \h </w:instrText>
      </w:r>
      <w:r>
        <w:fldChar w:fldCharType="separate"/>
      </w:r>
      <w:r w:rsidR="00FF0D77">
        <w:t xml:space="preserve">Figure </w:t>
      </w:r>
      <w:r w:rsidR="00FF0D77">
        <w:rPr>
          <w:noProof/>
        </w:rPr>
        <w:t>3</w:t>
      </w:r>
      <w:r>
        <w:fldChar w:fldCharType="end"/>
      </w:r>
      <w:r w:rsidRPr="004736A1">
        <w:t xml:space="preserve"> represents a complete vector, from one node's output to the inputs of others.</w:t>
      </w:r>
      <w:r w:rsidR="00942014">
        <w:t xml:space="preserve"> </w:t>
      </w:r>
      <w:r w:rsidR="00942014" w:rsidRPr="00942014">
        <w:t xml:space="preserve">Variables such as </w:t>
      </w:r>
      <w:proofErr w:type="spellStart"/>
      <w:r w:rsidR="00942014" w:rsidRPr="004736A1">
        <w:t>h</w:t>
      </w:r>
      <w:r w:rsidR="00942014" w:rsidRPr="004736A1">
        <w:rPr>
          <w:vertAlign w:val="subscript"/>
        </w:rPr>
        <w:t>t</w:t>
      </w:r>
      <w:proofErr w:type="spellEnd"/>
      <w:r w:rsidR="00942014" w:rsidRPr="004736A1">
        <w:t xml:space="preserve"> and h</w:t>
      </w:r>
      <w:r w:rsidR="00942014" w:rsidRPr="004736A1">
        <w:rPr>
          <w:vertAlign w:val="subscript"/>
        </w:rPr>
        <w:t>t-1</w:t>
      </w:r>
      <w:r w:rsidR="00942014" w:rsidRPr="00942014">
        <w:t xml:space="preserve"> in the figure represent operations at the point level, such as vector addition.</w:t>
      </w:r>
      <w:r w:rsidR="00942014">
        <w:t xml:space="preserve"> </w:t>
      </w:r>
      <w:r w:rsidRPr="004736A1">
        <w:t xml:space="preserve">Layers of learned neural networks are represented by the pink and orange boxes. Concatenation occurs when two lines merge, whereas forking occurs when the content of a line is </w:t>
      </w:r>
      <w:r w:rsidR="0029084A" w:rsidRPr="004736A1">
        <w:t>replicated,</w:t>
      </w:r>
      <w:r w:rsidRPr="004736A1">
        <w:t xml:space="preserve"> and the copies are distributed to different locations.</w:t>
      </w:r>
    </w:p>
    <w:p w14:paraId="1E1BE335" w14:textId="3ECA8067" w:rsidR="00E84FB7" w:rsidRDefault="007B7F90" w:rsidP="00D567DD">
      <w:pPr>
        <w:ind w:firstLine="288"/>
      </w:pPr>
      <w:r w:rsidRPr="007B7F90">
        <w:t>The cell state, denoted by the operations on the top left of the figure, is critical for LSTMs to work.</w:t>
      </w:r>
      <w:r w:rsidR="00E84FB7" w:rsidRPr="00E84FB7">
        <w:t xml:space="preserve"> It ensures the integrity of data passing through it. The LSTMs can remove or add information to the cell state by properly regulating gates. Typically, gates allow information to pass through on an opt-in basis. They are built with sigmoid neural networks and pointwise multiplication. The sigmoid layer produces values ranging from 0 to 1, indicating how much of each element should be allowed to pass through. A value of zero </w:t>
      </w:r>
      <w:r w:rsidR="00E84FB7" w:rsidRPr="00E84FB7">
        <w:lastRenderedPageBreak/>
        <w:t xml:space="preserve">means "everything is forgotten," whereas a value of one means "everything is retained." </w:t>
      </w:r>
      <w:r w:rsidR="00814784" w:rsidRPr="00814784">
        <w:t xml:space="preserve">In an LSTM network, the three gates protect and govern the cell state </w:t>
      </w:r>
      <w:r w:rsidR="00E84FB7">
        <w:fldChar w:fldCharType="begin" w:fldLock="1"/>
      </w:r>
      <w:r w:rsidR="00E84FB7">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E84FB7">
        <w:fldChar w:fldCharType="separate"/>
      </w:r>
      <w:r w:rsidR="00E84FB7" w:rsidRPr="00217A94">
        <w:rPr>
          <w:noProof/>
        </w:rPr>
        <w:t>[7]</w:t>
      </w:r>
      <w:r w:rsidR="00E84FB7">
        <w:fldChar w:fldCharType="end"/>
      </w:r>
      <w:r w:rsidR="00E84FB7" w:rsidRPr="00E84FB7">
        <w:t>.</w:t>
      </w:r>
    </w:p>
    <w:p w14:paraId="738F4692" w14:textId="34CC2CA9" w:rsidR="00D64AA3" w:rsidRDefault="00D64AA3" w:rsidP="00D567DD">
      <w:pPr>
        <w:ind w:firstLine="288"/>
      </w:pPr>
      <w:r w:rsidRPr="00D64AA3">
        <w:t>In LSTM, the first stage is for a sigmoid layer known as the "forget gate layer" to decide what information should be discarded from the cell state. It examines the hidden layer and input before returning a number between 0 and 1 for each number in the cell state. The next step is to determine what new information will be stored in the cell state by combining two pieces to create a state update. The first is that a sigmoid layer known as the "input gate layer" determines which values need to be updated. The second is that a tanh layer generates a vector of new candidate values that could be inserted into the state. Following that, multiplying the old state by forgetting the things and adding the new candidate's values to update the old cell state into the new cell state.</w:t>
      </w:r>
    </w:p>
    <w:p w14:paraId="11F095BC" w14:textId="7A081351" w:rsidR="008D1C5E" w:rsidRDefault="008D1C5E" w:rsidP="00C55E9E">
      <w:pPr>
        <w:ind w:firstLine="288"/>
      </w:pPr>
      <w:r w:rsidRPr="008D1C5E">
        <w:t xml:space="preserve">Finally, the net executes the output, which is a filtered version of our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[Blog]","type":"article-journal"},"uris":["http://www.mendeley.com/documents/?uuid=762221fe-2737-4252-9fc7-4ad680556505"]}],"mendeley":{"formattedCitation":"[144], [145]","plainTextFormattedCitation":"[144], [145]","previouslyFormattedCitation":"[144], [145]"},"properties":{"noteIndex":0},"schema":"https://github.com/citation-style-language/schema/raw/master/csl-citation.json"}</w:instrText>
      </w:r>
      <w:r>
        <w:fldChar w:fldCharType="separate"/>
      </w:r>
      <w:r w:rsidRPr="00353469">
        <w:rPr>
          <w:noProof/>
        </w:rPr>
        <w:t>[144], [145]</w:t>
      </w:r>
      <w:r>
        <w:fldChar w:fldCharType="end"/>
      </w:r>
      <w:r w:rsidRPr="004D2C96">
        <w:t>.</w:t>
      </w:r>
      <w:r w:rsidRPr="008D1C5E">
        <w:t xml:space="preserve"> First, a sigmoid layer uses the cell state to execute outputs. The cell state is then passed through tanh and multiplied by the sigmoid gate output to output only the sections we want. If the input gate value is small and close to zero, there will be no improvement in state cell memory. Multiple LSTM layers can be used to implement stacked LSTM in a network model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D1C5E">
        <w:t>. The technique of forgetting and remembering information within a cell makes LSTM ideal for dealing with sequential data.</w:t>
      </w:r>
    </w:p>
    <w:p w14:paraId="686E0453" w14:textId="5A860C23" w:rsidR="008D1C5E" w:rsidRDefault="008D1C5E" w:rsidP="00D567DD">
      <w:pPr>
        <w:ind w:firstLine="288"/>
      </w:pPr>
      <w:r w:rsidRPr="005E4605">
        <w:t xml:space="preserve">Bouktif et al. </w:t>
      </w:r>
      <w:r>
        <w:fldChar w:fldCharType="begin" w:fldLock="1"/>
      </w:r>
      <w:r>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[146]","plainTextFormattedCitation":"[146]","previouslyFormattedCitation":"[146]"},"properties":{"noteIndex":0},"schema":"https://github.com/citation-style-language/schema/raw/master/csl-citation.json"}</w:instrText>
      </w:r>
      <w:r>
        <w:fldChar w:fldCharType="separate"/>
      </w:r>
      <w:r w:rsidRPr="00353469">
        <w:rPr>
          <w:noProof/>
        </w:rPr>
        <w:t>[146]</w:t>
      </w:r>
      <w:r>
        <w:fldChar w:fldCharType="end"/>
      </w:r>
      <w:r>
        <w:t xml:space="preserve"> </w:t>
      </w:r>
      <w:r w:rsidRPr="005E4605">
        <w:t xml:space="preserve">are </w:t>
      </w:r>
      <w:r>
        <w:t xml:space="preserve">one of the </w:t>
      </w:r>
      <w:r w:rsidRPr="005E4605">
        <w:t>author</w:t>
      </w:r>
      <w:r>
        <w:t>s</w:t>
      </w:r>
      <w:r w:rsidRPr="005E4605">
        <w:t xml:space="preserve"> who applied </w:t>
      </w:r>
      <w:r>
        <w:t>the LSTM</w:t>
      </w:r>
      <w:r w:rsidRPr="005E4605">
        <w:t xml:space="preserve"> to load forecasting.</w:t>
      </w:r>
      <w:r>
        <w:t xml:space="preserve"> </w:t>
      </w:r>
      <w:r w:rsidRPr="008D1C5E">
        <w:t xml:space="preserve">They examined French electricity demand on a half-hourly basis from 2008 to 2016. 70% of the data was used to train the model, while 30% was used to test it. The optimal number of time lags to include in the input vector and the appropriate number of stacked LSTM layers were determined using a genetic algorithm. Six LSTM layers with 100, 60, and 50 </w:t>
      </w:r>
      <w:r w:rsidRPr="008D1C5E">
        <w:lastRenderedPageBreak/>
        <w:t>cells were used in the final structure, and 100-time lags were transmitted into the input layer. A mean absolute error of 250 MW and a root mean square error of 341 MW were determined from the test data.</w:t>
      </w:r>
    </w:p>
    <w:p w14:paraId="0B6C073B" w14:textId="153904F9" w:rsidR="00D567DD" w:rsidRDefault="0014008E" w:rsidP="00D567DD">
      <w:pPr>
        <w:pStyle w:val="Heading3"/>
      </w:pPr>
      <w:bookmarkStart w:id="45" w:name="_Toc88405961"/>
      <w:r>
        <w:t>2.</w:t>
      </w:r>
      <w:r w:rsidR="00443401">
        <w:t>4</w:t>
      </w:r>
      <w:r w:rsidR="00D567DD">
        <w:t>.2 The Convolutional Neural Network Forecaster (CNN)</w:t>
      </w:r>
      <w:bookmarkEnd w:id="45"/>
    </w:p>
    <w:p w14:paraId="32E3B76E" w14:textId="2CC925BB" w:rsidR="005F5C47" w:rsidRDefault="00D567DD" w:rsidP="005F5C47">
      <w:pPr>
        <w:ind w:firstLine="288"/>
      </w:pPr>
      <w:r>
        <w:t xml:space="preserve">In recent years, Convolutional Neural Networks (CNNs) have gained the attention of researchers studying load forecasting </w:t>
      </w:r>
      <w:r>
        <w:fldChar w:fldCharType="begin" w:fldLock="1"/>
      </w:r>
      <w:r w:rsidR="004C5E63">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[147], [148]","plainTextFormattedCitation":"[2], [4], [20], [147], [148]","previouslyFormattedCitation":"[2], [4], [20], [147], [148]"},"properties":{"noteIndex":0},"schema":"https://github.com/citation-style-language/schema/raw/master/csl-citation.json"}</w:instrText>
      </w:r>
      <w:r>
        <w:fldChar w:fldCharType="separate"/>
      </w:r>
      <w:r w:rsidR="00353469" w:rsidRPr="00353469">
        <w:rPr>
          <w:noProof/>
        </w:rPr>
        <w:t>[2], [4], [20], [147], [148]</w:t>
      </w:r>
      <w:r>
        <w:fldChar w:fldCharType="end"/>
      </w:r>
      <w:r>
        <w:t xml:space="preserve">. CNNs are a type of deep learning network used for data processing with a grid-like topology </w:t>
      </w:r>
      <w:r>
        <w:fldChar w:fldCharType="begin" w:fldLock="1"/>
      </w:r>
      <w:r w:rsidR="004C5E63">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[142], [149]","plainTextFormattedCitation":"[2], [142], [149]","previouslyFormattedCitation":"[2], [142], [149]"},"properties":{"noteIndex":0},"schema":"https://github.com/citation-style-language/schema/raw/master/csl-citation.json"}</w:instrText>
      </w:r>
      <w:r>
        <w:fldChar w:fldCharType="separate"/>
      </w:r>
      <w:r w:rsidR="00353469" w:rsidRPr="00353469">
        <w:rPr>
          <w:noProof/>
        </w:rPr>
        <w:t>[2], [142], [149]</w:t>
      </w:r>
      <w:r>
        <w:fldChar w:fldCharType="end"/>
      </w:r>
      <w:r>
        <w:t xml:space="preserve">. This can comprise time series and image data, which can be viewed as a one-dimensional and two-dimensional data grid, respectively </w:t>
      </w:r>
      <w:r>
        <w:fldChar w:fldCharType="begin" w:fldLock="1"/>
      </w:r>
      <w:r w:rsidR="004C5E63">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[149]–[151]","plainTextFormattedCitation":"[2], [149]–[151]","previouslyFormattedCitation":"[2], [149]–[151]"},"properties":{"noteIndex":0},"schema":"https://github.com/citation-style-language/schema/raw/master/csl-citation.json"}</w:instrText>
      </w:r>
      <w:r>
        <w:fldChar w:fldCharType="separate"/>
      </w:r>
      <w:r w:rsidR="00353469" w:rsidRPr="00353469">
        <w:rPr>
          <w:noProof/>
        </w:rPr>
        <w:t>[2], [149]–[151]</w:t>
      </w:r>
      <w:r>
        <w:fldChar w:fldCharType="end"/>
      </w:r>
      <w:r>
        <w:t xml:space="preserve">. </w:t>
      </w:r>
      <w:r w:rsidRPr="00290471">
        <w:t>CNN is like the ANN in that it is a feed-forward neural network designed to mimic human neurons</w:t>
      </w:r>
      <w:r>
        <w:t xml:space="preserve"> </w:t>
      </w:r>
      <w:r>
        <w:fldChar w:fldCharType="begin" w:fldLock="1"/>
      </w:r>
      <w:r w:rsidR="004C5E63">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[118]","plainTextFormattedCitation":"[2], [118]","previouslyFormattedCitation":"[2], [118]"},"properties":{"noteIndex":0},"schema":"https://github.com/citation-style-language/schema/raw/master/csl-citation.json"}</w:instrText>
      </w:r>
      <w:r>
        <w:fldChar w:fldCharType="separate"/>
      </w:r>
      <w:r w:rsidR="00353469" w:rsidRPr="00353469">
        <w:rPr>
          <w:noProof/>
        </w:rPr>
        <w:t>[2], [118]</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4C5E63">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[94], [152]–[156]","plainTextFormattedCitation":"[7], [94], [152]–[156]","previouslyFormattedCitation":"[7], [94], [152]–[156]"},"properties":{"noteIndex":0},"schema":"https://github.com/citation-style-language/schema/raw/master/csl-citation.json"}</w:instrText>
      </w:r>
      <w:r>
        <w:fldChar w:fldCharType="separate"/>
      </w:r>
      <w:r w:rsidR="00353469" w:rsidRPr="00353469">
        <w:rPr>
          <w:noProof/>
        </w:rPr>
        <w:t>[7], [94], [152]–[156]</w:t>
      </w:r>
      <w:r>
        <w:fldChar w:fldCharType="end"/>
      </w:r>
      <w:r>
        <w:t>.</w:t>
      </w:r>
    </w:p>
    <w:p w14:paraId="0BF77253" w14:textId="672395AD" w:rsidR="0087045E" w:rsidRDefault="00D567DD" w:rsidP="0087045E">
      <w:pPr>
        <w:ind w:firstLine="288"/>
      </w:pPr>
      <w:r>
        <w:t xml:space="preserve">In load forecasting, CNNs are known to boost the power of the ANN because they have deeper layers and have model parameters such as a receptive field length and dilation, which can help interpret load data better </w:t>
      </w:r>
      <w:r>
        <w:fldChar w:fldCharType="begin" w:fldLock="1"/>
      </w:r>
      <w:r w:rsidR="004C5E63">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[127]","plainTextFormattedCitation":"[7], [127]","previouslyFormattedCitation":"[7], [127]"},"properties":{"noteIndex":0},"schema":"https://github.com/citation-style-language/schema/raw/master/csl-citation.json"}</w:instrText>
      </w:r>
      <w:r>
        <w:fldChar w:fldCharType="separate"/>
      </w:r>
      <w:r w:rsidR="00353469" w:rsidRPr="00353469">
        <w:rPr>
          <w:noProof/>
        </w:rPr>
        <w:t>[7], [127]</w:t>
      </w:r>
      <w:r>
        <w:fldChar w:fldCharType="end"/>
      </w:r>
      <w:r>
        <w:t xml:space="preserve">. In at least one of its layers, CNN employs a particular linear mathematical technique called convolution </w:t>
      </w:r>
      <w:r>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fldChar w:fldCharType="separate"/>
      </w:r>
      <w:r w:rsidR="00353469" w:rsidRPr="00353469">
        <w:rPr>
          <w:noProof/>
        </w:rPr>
        <w:t>[142]</w:t>
      </w:r>
      <w:r>
        <w:fldChar w:fldCharType="end"/>
      </w:r>
      <w:r>
        <w:t xml:space="preserve">. </w:t>
      </w:r>
      <w:r w:rsidR="005F5C47">
        <w:t xml:space="preserve">Convolution is performed in CNNs by repeatedly applying filters or kernels to the input data to build a feature map. </w:t>
      </w:r>
      <w:r w:rsidR="005F5C47" w:rsidRPr="00E86245">
        <w:t xml:space="preserve">CNNs are used to extract a large number of features. As a result, a CNN may perform the convolution process multiple times in each network's convolution layers. The number of times the convolution process is performed is determined by the number of </w:t>
      </w:r>
      <w:r w:rsidR="005F5C47" w:rsidRPr="00E86245">
        <w:lastRenderedPageBreak/>
        <w:t>filters in the layer, which the operator can specify. Each kernel will focus on a distinct feature of the input data.</w:t>
      </w:r>
      <w:r w:rsidR="005F5C47">
        <w:t xml:space="preserve"> </w:t>
      </w:r>
    </w:p>
    <w:p w14:paraId="5EFADBCA" w14:textId="2EB8BD03" w:rsidR="00684746" w:rsidRDefault="00684746" w:rsidP="0068036C">
      <w:pPr>
        <w:ind w:firstLine="288"/>
      </w:pPr>
      <w:r>
        <w:rPr>
          <w:noProof/>
        </w:rPr>
        <w:drawing>
          <wp:inline distT="0" distB="0" distL="0" distR="0" wp14:anchorId="0FC44C43" wp14:editId="61A4DB1E">
            <wp:extent cx="5292725" cy="2085956"/>
            <wp:effectExtent l="0" t="0" r="3175" b="0"/>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007" cy="2090402"/>
                    </a:xfrm>
                    <a:prstGeom prst="rect">
                      <a:avLst/>
                    </a:prstGeom>
                    <a:noFill/>
                    <a:ln>
                      <a:noFill/>
                    </a:ln>
                  </pic:spPr>
                </pic:pic>
              </a:graphicData>
            </a:graphic>
          </wp:inline>
        </w:drawing>
      </w:r>
    </w:p>
    <w:p w14:paraId="4AC71684" w14:textId="64729BA8" w:rsidR="00D567DD" w:rsidRDefault="00D567DD" w:rsidP="00D567DD">
      <w:pPr>
        <w:pStyle w:val="Caption"/>
        <w:jc w:val="center"/>
        <w:rPr>
          <w:rFonts w:asciiTheme="minorHAnsi" w:hAnsiTheme="minorHAnsi" w:cstheme="minorHAnsi"/>
        </w:rPr>
      </w:pPr>
      <w:bookmarkStart w:id="46" w:name="_Toc88406036"/>
      <w:r>
        <w:t xml:space="preserve">Figure </w:t>
      </w:r>
      <w:r w:rsidR="00D649BB">
        <w:fldChar w:fldCharType="begin"/>
      </w:r>
      <w:r w:rsidR="00D649BB">
        <w:instrText xml:space="preserve"> SEQ Figure \* ARABIC </w:instrText>
      </w:r>
      <w:r w:rsidR="00D649BB">
        <w:fldChar w:fldCharType="separate"/>
      </w:r>
      <w:r w:rsidR="00FF0D77">
        <w:rPr>
          <w:noProof/>
        </w:rPr>
        <w:t>4</w:t>
      </w:r>
      <w:r w:rsidR="00D649BB">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4C5E63">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[157]","plainTextFormattedCitation":"[157]","previouslyFormattedCitation":"[157]"},"properties":{"noteIndex":0},"schema":"https://github.com/citation-style-language/schema/raw/master/csl-citation.json"}</w:instrText>
      </w:r>
      <w:r w:rsidR="00353469">
        <w:rPr>
          <w:rFonts w:asciiTheme="minorHAnsi" w:hAnsiTheme="minorHAnsi" w:cstheme="minorHAnsi"/>
        </w:rPr>
        <w:fldChar w:fldCharType="separate"/>
      </w:r>
      <w:r w:rsidR="00353469" w:rsidRPr="00353469">
        <w:rPr>
          <w:rFonts w:asciiTheme="minorHAnsi" w:hAnsiTheme="minorHAnsi" w:cstheme="minorHAnsi"/>
          <w:b w:val="0"/>
          <w:noProof/>
        </w:rPr>
        <w:t>[157]</w:t>
      </w:r>
      <w:bookmarkEnd w:id="46"/>
      <w:r w:rsidR="00353469">
        <w:rPr>
          <w:rFonts w:asciiTheme="minorHAnsi" w:hAnsiTheme="minorHAnsi" w:cstheme="minorHAnsi"/>
        </w:rPr>
        <w:fldChar w:fldCharType="end"/>
      </w:r>
    </w:p>
    <w:p w14:paraId="3FB0A636" w14:textId="5D27414B" w:rsidR="00D217C3" w:rsidRDefault="00D217C3" w:rsidP="00483B15">
      <w:pPr>
        <w:ind w:firstLine="288"/>
      </w:pPr>
      <w:r w:rsidRPr="00D217C3">
        <w:t>Three distinct functions are performed by the convolutional layer. The feature map is created as a result of the above-mentioned convolution procedure. The second stage entails activating the elements contained in the feature map using a non-linear activation function, most frequently a rectified linear unit (ReLU). Convolution is a linear process in and of itself; the non-linearity is introduced by the ReLU activation functions used in the convolutional layers. ReLU is a piecewise linear function. They are easy to create and train because they behave similarly to linear functions.</w:t>
      </w:r>
      <w:r w:rsidR="00D567DD" w:rsidRPr="009465AB">
        <w:t xml:space="preserve"> </w:t>
      </w:r>
    </w:p>
    <w:p w14:paraId="4600C864" w14:textId="63DF6CD2"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ReLU activation function compresses the inputs z, clamping negative values to zero, as illustrated in </w:t>
      </w:r>
      <w:r>
        <w:fldChar w:fldCharType="begin"/>
      </w:r>
      <w:r>
        <w:instrText xml:space="preserve"> REF _Ref85228582 \h </w:instrText>
      </w:r>
      <w:r>
        <w:fldChar w:fldCharType="separate"/>
      </w:r>
      <w:r w:rsidR="00FF0D77">
        <w:t xml:space="preserve">Figure </w:t>
      </w:r>
      <w:r w:rsidR="00FF0D77">
        <w:rPr>
          <w:noProof/>
        </w:rPr>
        <w:t>5</w:t>
      </w:r>
      <w:r>
        <w:fldChar w:fldCharType="end"/>
      </w:r>
      <w:r w:rsidRPr="005102B1">
        <w:t>.</w:t>
      </w:r>
    </w:p>
    <w:p w14:paraId="02D9532E" w14:textId="77777777" w:rsidR="00D567DD" w:rsidRDefault="00D567DD" w:rsidP="00D567DD">
      <w:pPr>
        <w:keepNext/>
        <w:ind w:firstLine="288"/>
        <w:jc w:val="center"/>
      </w:pPr>
      <w:r>
        <w:rPr>
          <w:noProof/>
        </w:rPr>
        <w:lastRenderedPageBreak/>
        <w:drawing>
          <wp:inline distT="0" distB="0" distL="0" distR="0" wp14:anchorId="3AB638B5" wp14:editId="7BAA39EA">
            <wp:extent cx="3162300" cy="2571750"/>
            <wp:effectExtent l="0" t="0" r="0" b="3810"/>
            <wp:docPr id="4" name="Picture 4"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ReLU : Not a Differentiable Function: Why used in Gradient Based  Optimization? and Other Generalizations of ReLU. | by Kanchan Sarkar |  Medium"/>
                    <pic:cNvPicPr>
                      <a:picLocks noChangeAspect="1" noChangeArrowheads="1"/>
                    </pic:cNvPicPr>
                  </pic:nvPicPr>
                  <pic:blipFill rotWithShape="1">
                    <a:blip r:embed="rId46">
                      <a:extLst>
                        <a:ext uri="{28A0092B-C50C-407E-A947-70E740481C1C}">
                          <a14:useLocalDpi xmlns:a14="http://schemas.microsoft.com/office/drawing/2010/main" val="0"/>
                        </a:ext>
                      </a:extLst>
                    </a:blip>
                    <a:srcRect l="5042" t="1439" r="1960" b="1439"/>
                    <a:stretch/>
                  </pic:blipFill>
                  <pic:spPr bwMode="auto">
                    <a:xfrm>
                      <a:off x="0" y="0"/>
                      <a:ext cx="3162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658BF7C" w14:textId="4483713C" w:rsidR="00D567DD" w:rsidRDefault="00D567DD" w:rsidP="00D567DD">
      <w:pPr>
        <w:pStyle w:val="Caption"/>
        <w:jc w:val="center"/>
      </w:pPr>
      <w:bookmarkStart w:id="47" w:name="_Ref85228582"/>
      <w:bookmarkStart w:id="48" w:name="_Toc88406037"/>
      <w:r>
        <w:t xml:space="preserve">Figure </w:t>
      </w:r>
      <w:r w:rsidR="00D649BB">
        <w:fldChar w:fldCharType="begin"/>
      </w:r>
      <w:r w:rsidR="00D649BB">
        <w:instrText xml:space="preserve"> SEQ Figure \* ARABIC </w:instrText>
      </w:r>
      <w:r w:rsidR="00D649BB">
        <w:fldChar w:fldCharType="separate"/>
      </w:r>
      <w:r w:rsidR="00FF0D77">
        <w:rPr>
          <w:noProof/>
        </w:rPr>
        <w:t>5</w:t>
      </w:r>
      <w:r w:rsidR="00D649BB">
        <w:rPr>
          <w:noProof/>
        </w:rPr>
        <w:fldChar w:fldCharType="end"/>
      </w:r>
      <w:bookmarkEnd w:id="47"/>
      <w:r>
        <w:t xml:space="preserve"> – The Rectified Linear Unit Activation Function </w:t>
      </w:r>
      <w:r>
        <w:fldChar w:fldCharType="begin" w:fldLock="1"/>
      </w:r>
      <w:r w:rsidR="004C5E63">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[158]","plainTextFormattedCitation":"[158]","previouslyFormattedCitation":"[158]"},"properties":{"noteIndex":0},"schema":"https://github.com/citation-style-language/schema/raw/master/csl-citation.json"}</w:instrText>
      </w:r>
      <w:r>
        <w:fldChar w:fldCharType="separate"/>
      </w:r>
      <w:r w:rsidR="00353469" w:rsidRPr="00353469">
        <w:rPr>
          <w:b w:val="0"/>
          <w:noProof/>
        </w:rPr>
        <w:t>[158]</w:t>
      </w:r>
      <w:bookmarkEnd w:id="48"/>
      <w:r>
        <w:fldChar w:fldCharType="end"/>
      </w:r>
    </w:p>
    <w:p w14:paraId="75B6E597" w14:textId="77777777" w:rsidR="00D567DD" w:rsidRDefault="00D567DD" w:rsidP="00D567DD">
      <w:pPr>
        <w:keepNext/>
        <w:ind w:firstLine="288"/>
        <w:jc w:val="center"/>
      </w:pPr>
      <w:r>
        <w:rPr>
          <w:noProof/>
        </w:rPr>
        <w:drawing>
          <wp:inline distT="0" distB="0" distL="0" distR="0" wp14:anchorId="4C7CAEC2" wp14:editId="66491FEA">
            <wp:extent cx="3439776" cy="2533650"/>
            <wp:effectExtent l="0" t="0" r="8890" b="0"/>
            <wp:docPr id="10" name="Picture 10" descr="What is max pooling in convolutional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What is max pooling in convolutional neural networks? - Quor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9776" cy="2533650"/>
                    </a:xfrm>
                    <a:prstGeom prst="rect">
                      <a:avLst/>
                    </a:prstGeom>
                    <a:noFill/>
                    <a:ln>
                      <a:noFill/>
                    </a:ln>
                  </pic:spPr>
                </pic:pic>
              </a:graphicData>
            </a:graphic>
          </wp:inline>
        </w:drawing>
      </w:r>
    </w:p>
    <w:p w14:paraId="0492D822" w14:textId="6BD94635" w:rsidR="00D567DD" w:rsidRDefault="00D567DD" w:rsidP="00D567DD">
      <w:pPr>
        <w:pStyle w:val="Caption"/>
        <w:jc w:val="center"/>
      </w:pPr>
      <w:bookmarkStart w:id="49" w:name="_Ref85228616"/>
      <w:bookmarkStart w:id="50" w:name="_Toc88406038"/>
      <w:r>
        <w:t xml:space="preserve">Figure </w:t>
      </w:r>
      <w:r w:rsidR="00D649BB">
        <w:fldChar w:fldCharType="begin"/>
      </w:r>
      <w:r w:rsidR="00D649BB">
        <w:instrText xml:space="preserve"> SEQ Figure \* ARABIC </w:instrText>
      </w:r>
      <w:r w:rsidR="00D649BB">
        <w:fldChar w:fldCharType="separate"/>
      </w:r>
      <w:r w:rsidR="00FF0D77">
        <w:rPr>
          <w:noProof/>
        </w:rPr>
        <w:t>6</w:t>
      </w:r>
      <w:r w:rsidR="00D649BB">
        <w:rPr>
          <w:noProof/>
        </w:rPr>
        <w:fldChar w:fldCharType="end"/>
      </w:r>
      <w:bookmarkEnd w:id="49"/>
      <w:r>
        <w:t xml:space="preserve"> – Examples of Max and Average Pooling </w:t>
      </w:r>
      <w:r>
        <w:fldChar w:fldCharType="begin" w:fldLock="1"/>
      </w:r>
      <w:r w:rsidR="004C5E63">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[159]","plainTextFormattedCitation":"[159]","previouslyFormattedCitation":"[159]"},"properties":{"noteIndex":0},"schema":"https://github.com/citation-style-language/schema/raw/master/csl-citation.json"}</w:instrText>
      </w:r>
      <w:r>
        <w:fldChar w:fldCharType="separate"/>
      </w:r>
      <w:r w:rsidR="00353469" w:rsidRPr="00353469">
        <w:rPr>
          <w:b w:val="0"/>
          <w:noProof/>
        </w:rPr>
        <w:t>[159]</w:t>
      </w:r>
      <w:bookmarkEnd w:id="50"/>
      <w:r>
        <w:fldChar w:fldCharType="end"/>
      </w:r>
    </w:p>
    <w:p w14:paraId="2855BB52" w14:textId="0474669F"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4C5E63">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[142]","plainTextFormattedCitation":"[142]","previouslyFormattedCitation":"[142]"},"properties":{"noteIndex":0},"schema":"https://github.com/citation-style-language/schema/raw/master/csl-citation.json"}</w:instrText>
      </w:r>
      <w:r w:rsidRPr="00283641">
        <w:fldChar w:fldCharType="separate"/>
      </w:r>
      <w:r w:rsidR="00353469" w:rsidRPr="00353469">
        <w:rPr>
          <w:noProof/>
        </w:rPr>
        <w:t>[142]</w:t>
      </w:r>
      <w:r w:rsidRPr="00283641">
        <w:fldChar w:fldCharType="end"/>
      </w:r>
      <w:r w:rsidRPr="0008758E">
        <w:t xml:space="preserve">. Pooling layers are used to reduce the size of the output of the previous layer. A single value denotes the pool constructed from the output of a specified pool of </w:t>
      </w:r>
      <w:r w:rsidRPr="0008758E">
        <w:lastRenderedPageBreak/>
        <w:t xml:space="preserve">neighboring neurons in the preceding layer. In other words, the pooling layer combines the responses from multiple areas to produce a single value. As illustrated in </w:t>
      </w:r>
      <w:r>
        <w:fldChar w:fldCharType="begin"/>
      </w:r>
      <w:r>
        <w:instrText xml:space="preserve"> REF _Ref85228616 \h </w:instrText>
      </w:r>
      <w:r>
        <w:fldChar w:fldCharType="separate"/>
      </w:r>
      <w:r w:rsidR="00FF0D77">
        <w:t xml:space="preserve">Figure </w:t>
      </w:r>
      <w:r w:rsidR="00FF0D77">
        <w:rPr>
          <w:noProof/>
        </w:rPr>
        <w:t>6</w:t>
      </w:r>
      <w:r>
        <w:fldChar w:fldCharType="end"/>
      </w:r>
      <w:r w:rsidRPr="0008758E">
        <w:t>, a max-pooling operation maintains the highest value contained within a region as the item to pass through to the next layer. As a result, the subsequent layer processes fewer inputs, resulting in increased computing efficiency.</w:t>
      </w:r>
    </w:p>
    <w:p w14:paraId="3954A4EF" w14:textId="47A6CD6B" w:rsidR="004C5E63" w:rsidRDefault="004C5E63" w:rsidP="0008758E">
      <w:pPr>
        <w:ind w:firstLine="288"/>
      </w:pPr>
      <w:r w:rsidRPr="004C5E63">
        <w:t xml:space="preserve">One or more convolutional layers may be present in a CNN network. After the convolutional layers generate their outputs, the hidden or fully connected layers receive them. The output layer is the next layer after the fully connected layer; it serves the same purpose as an output layer in a conventional neural network.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when compared to LSTM, SVM, ANN, and other forecasters for individual building load forecasting.</w:t>
      </w:r>
    </w:p>
    <w:p w14:paraId="1BA1160F" w14:textId="36086C67" w:rsidR="001A2209" w:rsidRDefault="001A2209" w:rsidP="00A461E3">
      <w:pPr>
        <w:pStyle w:val="Heading2"/>
      </w:pPr>
      <w:bookmarkStart w:id="51" w:name="_Toc88405962"/>
      <w:r>
        <w:t>2.</w:t>
      </w:r>
      <w:r w:rsidR="00443401">
        <w:t>5</w:t>
      </w:r>
      <w:r>
        <w:t xml:space="preserve"> The Myth of Finding the One Size Fits All Technique</w:t>
      </w:r>
      <w:bookmarkEnd w:id="51"/>
    </w:p>
    <w:p w14:paraId="7C338CAC" w14:textId="43ADCA2F" w:rsidR="0008758E" w:rsidRPr="0008758E" w:rsidRDefault="0008758E" w:rsidP="0008758E">
      <w:pPr>
        <w:ind w:firstLine="288"/>
      </w:pPr>
      <w:r w:rsidRPr="0008758E">
        <w:t>Tao Hong discussed the myth of discovering the optimal technique</w:t>
      </w:r>
      <w:r>
        <w:t xml:space="preserve"> [1]</w:t>
      </w:r>
      <w:r w:rsidRPr="0008758E">
        <w:t>. He concluded that it is critical for researchers and users to understand that there is no such thing as a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52" w:name="_Ref86061634"/>
      <w:bookmarkStart w:id="53" w:name="_Ref86061668"/>
      <w:bookmarkStart w:id="54" w:name="_Ref86061675"/>
      <w:bookmarkStart w:id="55" w:name="_Ref86061677"/>
      <w:bookmarkStart w:id="56" w:name="_Toc88405963"/>
      <w:r>
        <w:lastRenderedPageBreak/>
        <w:t>2.6 Peak Load</w:t>
      </w:r>
      <w:bookmarkEnd w:id="52"/>
      <w:bookmarkEnd w:id="53"/>
      <w:bookmarkEnd w:id="54"/>
      <w:bookmarkEnd w:id="55"/>
      <w:bookmarkEnd w:id="56"/>
    </w:p>
    <w:p w14:paraId="734E0924" w14:textId="595F01DA"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time period. While the majority of utilities run on a 15-minute cycle, some run on 30- or 60-minute cycles </w:t>
      </w:r>
      <w:r w:rsidR="004737B0">
        <w:fldChar w:fldCharType="begin" w:fldLock="1"/>
      </w:r>
      <w:r w:rsidR="004C5E63">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[160]","plainTextFormattedCitation":"[160]","previouslyFormattedCitation":"[160]"},"properties":{"noteIndex":0},"schema":"https://github.com/citation-style-language/schema/raw/master/csl-citation.json"}</w:instrText>
      </w:r>
      <w:r w:rsidR="004737B0">
        <w:fldChar w:fldCharType="separate"/>
      </w:r>
      <w:r w:rsidR="00353469" w:rsidRPr="00353469">
        <w:rPr>
          <w:noProof/>
        </w:rPr>
        <w:t>[160]</w:t>
      </w:r>
      <w:r w:rsidR="004737B0">
        <w:fldChar w:fldCharType="end"/>
      </w:r>
      <w:r w:rsidR="004737B0" w:rsidRPr="00604480">
        <w:t xml:space="preserve">. </w:t>
      </w:r>
      <w:r w:rsidR="004737B0">
        <w:t xml:space="preserve">So, while there may be various spikes in energy drawn over the time period, it is only considered to be a </w:t>
      </w:r>
      <w:r w:rsidR="004737B0" w:rsidRPr="00604480">
        <w:t>peak</w:t>
      </w:r>
      <w:r w:rsidR="004737B0">
        <w:t xml:space="preserve"> load</w:t>
      </w:r>
      <w:r w:rsidR="004737B0" w:rsidRPr="00604480">
        <w:t xml:space="preserve"> if it persists for at least 15 minutes; anything less than 15 minutes is considered a random spike. Demand spikes are typically caused by the activation of a</w:t>
      </w:r>
      <w:r w:rsidR="004737B0">
        <w:t>n</w:t>
      </w:r>
      <w:r w:rsidR="004737B0" w:rsidRPr="00604480">
        <w:t xml:space="preserve"> </w:t>
      </w:r>
      <w:r w:rsidR="004737B0">
        <w:t>electrical 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drawing>
          <wp:inline distT="0" distB="0" distL="0" distR="0" wp14:anchorId="6F50EF6A" wp14:editId="0EFDA83A">
            <wp:extent cx="3117836" cy="2466975"/>
            <wp:effectExtent l="0" t="0" r="6985" b="0"/>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48">
                      <a:extLst>
                        <a:ext uri="{28A0092B-C50C-407E-A947-70E740481C1C}">
                          <a14:useLocalDpi xmlns:a14="http://schemas.microsoft.com/office/drawing/2010/main" val="0"/>
                        </a:ext>
                      </a:extLst>
                    </a:blip>
                    <a:srcRect l="25174" t="6481" r="23264" b="20987"/>
                    <a:stretch/>
                  </pic:blipFill>
                  <pic:spPr bwMode="auto">
                    <a:xfrm>
                      <a:off x="0" y="0"/>
                      <a:ext cx="3119419" cy="2468228"/>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423696C9" w:rsidR="00E141D4" w:rsidRDefault="00E141D4" w:rsidP="00E141D4">
      <w:pPr>
        <w:pStyle w:val="Caption"/>
        <w:jc w:val="center"/>
      </w:pPr>
      <w:bookmarkStart w:id="57" w:name="_Ref87447326"/>
      <w:bookmarkStart w:id="58" w:name="_Toc88406039"/>
      <w:r>
        <w:t xml:space="preserve">Figure </w:t>
      </w:r>
      <w:r>
        <w:fldChar w:fldCharType="begin"/>
      </w:r>
      <w:r>
        <w:instrText xml:space="preserve"> SEQ Figure \* ARABIC </w:instrText>
      </w:r>
      <w:r>
        <w:fldChar w:fldCharType="separate"/>
      </w:r>
      <w:r w:rsidR="00FF0D77">
        <w:rPr>
          <w:noProof/>
        </w:rPr>
        <w:t>7</w:t>
      </w:r>
      <w:r>
        <w:rPr>
          <w:noProof/>
        </w:rPr>
        <w:fldChar w:fldCharType="end"/>
      </w:r>
      <w:bookmarkEnd w:id="57"/>
      <w:r>
        <w:t xml:space="preserve"> – Peak Load vs Base Load </w:t>
      </w:r>
      <w:r>
        <w:fldChar w:fldCharType="begin" w:fldLock="1"/>
      </w:r>
      <w:r w:rsidR="00A575D6">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[161]","plainTextFormattedCitation":"[161]","previouslyFormattedCitation":"[162]"},"properties":{"noteIndex":0},"schema":"https://github.com/citation-style-language/schema/raw/master/csl-citation.json"}</w:instrText>
      </w:r>
      <w:r>
        <w:fldChar w:fldCharType="separate"/>
      </w:r>
      <w:r w:rsidR="00A575D6" w:rsidRPr="00A575D6">
        <w:rPr>
          <w:b w:val="0"/>
          <w:noProof/>
        </w:rPr>
        <w:t>[161]</w:t>
      </w:r>
      <w:bookmarkEnd w:id="58"/>
      <w:r>
        <w:fldChar w:fldCharType="end"/>
      </w:r>
    </w:p>
    <w:p w14:paraId="13C19155" w14:textId="3E41A969" w:rsidR="004737B0" w:rsidRDefault="004737B0" w:rsidP="004737B0">
      <w:pPr>
        <w:ind w:firstLine="288"/>
      </w:pPr>
      <w:r w:rsidRPr="00604480">
        <w:t xml:space="preserve">Consider a house's electrical requirements. The base load is the amount of electricity required </w:t>
      </w:r>
      <w:r>
        <w:t>from</w:t>
      </w:r>
      <w:r w:rsidRPr="00604480">
        <w:t xml:space="preserve"> the electrical grid on a constant basis. When additional power is required, such as when an entire family is at home watching television and consuming a large amount of electricity, a peak load occurs. It is a momentary period of increased demand, as the </w:t>
      </w:r>
      <w:r w:rsidRPr="00604480">
        <w:lastRenderedPageBreak/>
        <w:t>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A575D6">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[162]","plainTextFormattedCitation":"[162]","previouslyFormattedCitation":"[161]"},"properties":{"noteIndex":0},"schema":"https://github.com/citation-style-language/schema/raw/master/csl-citation.json"}</w:instrText>
      </w:r>
      <w:r>
        <w:fldChar w:fldCharType="separate"/>
      </w:r>
      <w:r w:rsidR="00A575D6" w:rsidRPr="00A575D6">
        <w:rPr>
          <w:noProof/>
        </w:rPr>
        <w:t>[162]</w:t>
      </w:r>
      <w:r>
        <w:fldChar w:fldCharType="end"/>
      </w:r>
      <w:r>
        <w:t xml:space="preserve">. </w:t>
      </w:r>
    </w:p>
    <w:p w14:paraId="519E4F44" w14:textId="11A07A47" w:rsidR="004737B0" w:rsidRDefault="004737B0" w:rsidP="004737B0">
      <w:pPr>
        <w:ind w:firstLine="288"/>
      </w:pPr>
      <w:r>
        <w:fldChar w:fldCharType="begin"/>
      </w:r>
      <w:r>
        <w:instrText xml:space="preserve"> REF _Ref87447326 \h </w:instrText>
      </w:r>
      <w:r>
        <w:fldChar w:fldCharType="separate"/>
      </w:r>
      <w:r w:rsidR="00FF0D77">
        <w:t xml:space="preserve">Figure </w:t>
      </w:r>
      <w:r w:rsidR="00FF0D77">
        <w:rPr>
          <w:noProof/>
        </w:rPr>
        <w:t>7</w:t>
      </w:r>
      <w:r>
        <w:fldChar w:fldCharType="end"/>
      </w:r>
      <w:r>
        <w:t xml:space="preserve"> </w:t>
      </w:r>
      <w:r w:rsidRPr="00716CD7">
        <w:t>depicts the visual distinction between the base load and the peak load.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a peak will occur enables utilities to plan reserve power and demand response strategies in advance to help reduce the peak, which could result in significant savings for both the utility and its customers.</w:t>
      </w:r>
      <w:r>
        <w:t xml:space="preserve"> </w:t>
      </w:r>
    </w:p>
    <w:p w14:paraId="45E0208E" w14:textId="57E1654B" w:rsidR="004737B0" w:rsidRDefault="004737B0" w:rsidP="000E1E7D">
      <w:pPr>
        <w:ind w:firstLine="288"/>
      </w:pPr>
      <w:r>
        <w:t>E</w:t>
      </w:r>
      <w:r w:rsidRPr="00EE242E">
        <w:t>lectricity is</w:t>
      </w:r>
      <w:r>
        <w:t xml:space="preserve"> generally</w:t>
      </w:r>
      <w:r w:rsidRPr="00EE242E">
        <w:t xml:space="preserve"> more expensive during peak periods.</w:t>
      </w:r>
      <w:r>
        <w:t xml:space="preserve"> The p</w:t>
      </w:r>
      <w:r w:rsidRPr="00326997">
        <w:t xml:space="preserve">eak </w:t>
      </w:r>
      <w:r>
        <w:t>load</w:t>
      </w:r>
      <w:r w:rsidRPr="00326997">
        <w:t xml:space="preserve"> forecasts are critical for securing adequate generation, transmission, and distribution capacity. Accurate peak forecasts improve capital expenditure, decision making and system reliability.</w:t>
      </w:r>
      <w:r>
        <w:t xml:space="preserve"> Understanding peak load is critical for any business energy management strategy, as it is utilized to calculate a portion of the energy cost </w:t>
      </w:r>
      <w:r>
        <w:fldChar w:fldCharType="begin" w:fldLock="1"/>
      </w:r>
      <w:r w:rsidR="004C5E63">
        <w:instrText>ADDIN CSL_CITATION {"citationItems":[{"id":"ITEM-1","itemData":{"URL":"https://aquicore.com/blog/what-is-peak-load/","accessed":{"date-parts":[["2021","10","7"]]},"id":"ITEM-1","issued":{"date-parts":[["0"]]},"title":"What is Peak Load? | Aquicore","type":"webpage"},"uris":["http://www.mendeley.com/documents/?uuid=3405bd2f-cc45-3743-9be0-e2ca53ba642e"]}],"mendeley":{"formattedCitation":"[163]","plainTextFormattedCitation":"[163]","previouslyFormattedCitation":"[163]"},"properties":{"noteIndex":0},"schema":"https://github.com/citation-style-language/schema/raw/master/csl-citation.json"}</w:instrText>
      </w:r>
      <w:r>
        <w:fldChar w:fldCharType="separate"/>
      </w:r>
      <w:r w:rsidR="00353469" w:rsidRPr="00353469">
        <w:rPr>
          <w:noProof/>
        </w:rPr>
        <w:t>[163]</w:t>
      </w:r>
      <w:r>
        <w:fldChar w:fldCharType="end"/>
      </w:r>
      <w:r>
        <w:t xml:space="preserve">.  </w:t>
      </w:r>
      <w:r w:rsidRPr="00D84312">
        <w:t>Numerous electric utilities charge customers for peak load in addition to their consumption. Peak load determines the rate charged to the customer by the utility. The utility's meter records and averages demand usage at 15-minute intervals, and the 15-minute interval with the highest demand during that billing period establishes the monthly peak demand. We considered daily peaks in this study, considering the peak's value and time of occurrence.</w:t>
      </w:r>
      <w:r>
        <w:t xml:space="preserve"> </w:t>
      </w:r>
    </w:p>
    <w:p w14:paraId="0C51DDCC" w14:textId="4F201154" w:rsidR="00F06187" w:rsidRDefault="00F06187" w:rsidP="00F06187">
      <w:pPr>
        <w:pStyle w:val="Heading2"/>
      </w:pPr>
      <w:bookmarkStart w:id="59" w:name="_Toc88405964"/>
      <w:r>
        <w:lastRenderedPageBreak/>
        <w:t>2.</w:t>
      </w:r>
      <w:r w:rsidR="00A461E3">
        <w:t>7</w:t>
      </w:r>
      <w:r>
        <w:t xml:space="preserve"> Performance Metrics</w:t>
      </w:r>
      <w:bookmarkEnd w:id="59"/>
    </w:p>
    <w:p w14:paraId="4AAC87C3" w14:textId="77777777" w:rsidR="006924C3" w:rsidRDefault="00F06187" w:rsidP="006924C3">
      <w:pPr>
        <w:ind w:firstLine="288"/>
      </w:pPr>
      <w:r w:rsidRPr="007C46C8">
        <w:t xml:space="preserve">The performance of all forecasters was compared across all datasets, </w:t>
      </w:r>
      <w:r w:rsidR="006924C3" w:rsidRPr="007C46C8">
        <w:t>considering</w:t>
      </w:r>
      <w:r w:rsidRPr="007C46C8">
        <w:t xml:space="preserve"> both overall performance and performance on an hourly, daily, monthly, and seasonal basis. It aided us in identifying instances in which forecasters outperformed or underperformed expectations. The performance was evaluated based on forecast accuracy and peak load localization. </w:t>
      </w:r>
    </w:p>
    <w:p w14:paraId="1DED7B70" w14:textId="2624C3F2" w:rsidR="006924C3" w:rsidRDefault="006924C3" w:rsidP="006924C3">
      <w:pPr>
        <w:ind w:firstLine="288"/>
      </w:pPr>
      <w:r w:rsidRPr="00A454C6">
        <w:t xml:space="preserve">Mean Absolute Error (MAE) is the simplest way to measure forecast error </w:t>
      </w:r>
      <w:r w:rsidRPr="00A454C6">
        <w:fldChar w:fldCharType="begin" w:fldLock="1"/>
      </w:r>
      <w:r>
        <w:instrText>ADDIN CSL_CITATION {"citationItems":[{"id":"ITEM-1","itemData":{"DOI":"10.1007/978-3-030-15035-8_107","ISBN":"9783030150341","ISSN":"21945365","abstract":"In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Computing","id":"ITEM-1","issued":{"date-parts":[["2019"]]},"title":"Electricity Load Forecasting for Each Day of Week Using Deep CNN","type":"paper-conference"},"uris":["http://www.mendeley.com/documents/?uuid=4d0f7756-490c-4e08-a555-dd1307469290"]}],"mendeley":{"formattedCitation":"[17]","plainTextFormattedCitation":"[17]","previouslyFormattedCitation":"[17]"},"properties":{"noteIndex":0},"schema":"https://github.com/citation-style-language/schema/raw/master/csl-citation.json"}</w:instrText>
      </w:r>
      <w:r w:rsidRPr="00A454C6">
        <w:fldChar w:fldCharType="separate"/>
      </w:r>
      <w:r w:rsidRPr="00FE028F">
        <w:rPr>
          <w:noProof/>
        </w:rPr>
        <w:t>[17]</w:t>
      </w:r>
      <w:r w:rsidRPr="00A454C6">
        <w:fldChar w:fldCharType="end"/>
      </w:r>
      <w:r w:rsidRPr="00A454C6">
        <w:t xml:space="preserve">, but because it is an absolute measure, it does not provide a way to compare measurements across forecast scenarios of different scales.  For this reason,   Mean Absolute Percent Error (MAPE) is commonly used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since the interpretation of comparisons is straightforward.  The MAPE value indicates the magnitude of the forecasted values’ error in percentage terms; it is also the most frequently used load forecasting metric </w:t>
      </w:r>
      <w:r w:rsidRPr="00A454C6">
        <w:fldChar w:fldCharType="begin" w:fldLock="1"/>
      </w:r>
      <w:r w:rsidRPr="00A454C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Pr="00A454C6">
        <w:fldChar w:fldCharType="separate"/>
      </w:r>
      <w:r w:rsidRPr="00A454C6">
        <w:rPr>
          <w:noProof/>
        </w:rPr>
        <w:t>[1]</w:t>
      </w:r>
      <w:r w:rsidRPr="00A454C6">
        <w:fldChar w:fldCharType="end"/>
      </w:r>
      <w:r w:rsidRPr="00A454C6">
        <w:t xml:space="preserve">. </w:t>
      </w:r>
      <w:r>
        <w:t xml:space="preserve"> </w:t>
      </w:r>
      <w:r w:rsidRPr="007C46C8">
        <w:t>The following table summarizes the most frequently used accuracy measures:</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39" type="#_x0000_t75" style="width:161.25pt;height:33.75pt" o:ole="">
                  <v:imagedata r:id="rId49" o:title=""/>
                </v:shape>
                <o:OLEObject Type="Embed" ProgID="Equation.DSMT4" ShapeID="_x0000_i1039" DrawAspect="Content" ObjectID="_1699020154" r:id="rId50"/>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0" type="#_x0000_t75" style="width:180pt;height:33.75pt" o:ole="">
                  <v:imagedata r:id="rId51" o:title=""/>
                </v:shape>
                <o:OLEObject Type="Embed" ProgID="Equation.DSMT4" ShapeID="_x0000_i1040" DrawAspect="Content" ObjectID="_1699020155" r:id="rId52"/>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1" type="#_x0000_t75" style="width:165pt;height:33.75pt" o:ole="">
                  <v:imagedata r:id="rId53" o:title=""/>
                </v:shape>
                <o:OLEObject Type="Embed" ProgID="Equation.DSMT4" ShapeID="_x0000_i1041" DrawAspect="Content" ObjectID="_1699020156" r:id="rId54"/>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2" type="#_x0000_t75" style="width:185.25pt;height:38.25pt" o:ole="">
                  <v:imagedata r:id="rId55" o:title=""/>
                </v:shape>
                <o:OLEObject Type="Embed" ProgID="Equation.DSMT4" ShapeID="_x0000_i1042" DrawAspect="Content" ObjectID="_1699020157" r:id="rId56"/>
              </w:object>
            </w:r>
          </w:p>
        </w:tc>
      </w:tr>
    </w:tbl>
    <w:p w14:paraId="0430D55A" w14:textId="6E43496E" w:rsidR="00F06187" w:rsidRDefault="00F06187" w:rsidP="00F06187">
      <w:pPr>
        <w:pStyle w:val="Caption"/>
        <w:jc w:val="center"/>
      </w:pPr>
      <w:bookmarkStart w:id="60" w:name="_Ref85286186"/>
      <w:bookmarkStart w:id="61" w:name="_Toc88406017"/>
      <w:r>
        <w:t xml:space="preserve">Table </w:t>
      </w:r>
      <w:fldSimple w:instr=" SEQ Table \* ARABIC ">
        <w:r w:rsidR="00FF0D77">
          <w:rPr>
            <w:noProof/>
          </w:rPr>
          <w:t>1</w:t>
        </w:r>
      </w:fldSimple>
      <w:bookmarkEnd w:id="60"/>
      <w:r>
        <w:rPr>
          <w:noProof/>
        </w:rPr>
        <w:t xml:space="preserve"> - </w:t>
      </w:r>
      <w:r w:rsidRPr="00D6300C">
        <w:rPr>
          <w:noProof/>
        </w:rPr>
        <w:t>Formulas for Several Frequently Used Performance Metrics</w:t>
      </w:r>
      <w:bookmarkEnd w:id="61"/>
    </w:p>
    <w:p w14:paraId="18100504" w14:textId="462CD3FA" w:rsidR="00F06187" w:rsidRDefault="00F06187" w:rsidP="00F06187">
      <w:pPr>
        <w:ind w:firstLine="288"/>
      </w:pPr>
      <w:r w:rsidRPr="00A454C6">
        <w:t xml:space="preserve">However, as is the case with </w:t>
      </w:r>
      <w:r>
        <w:t>load</w:t>
      </w:r>
      <w:r w:rsidRPr="00A454C6">
        <w:t xml:space="preserve"> forecasting, MAPE returns undefined values when</w:t>
      </w:r>
      <w:r>
        <w:t xml:space="preserve"> the actuals are zero</w:t>
      </w:r>
      <w:r w:rsidRPr="006842DC">
        <w:t>. It produces extreme values when the actuals are close to zero and penali</w:t>
      </w:r>
      <w:r>
        <w:t>z</w:t>
      </w:r>
      <w:r w:rsidRPr="006842DC">
        <w:t xml:space="preserve">es negative errors (when forecasts exceed actuals) more severely than positive errors. This is because the percentage error for </w:t>
      </w:r>
      <w:r>
        <w:t>too low forecasts</w:t>
      </w:r>
      <w:r w:rsidRPr="006842DC">
        <w:t xml:space="preserve"> cannot surpass 100%</w:t>
      </w:r>
      <w:r>
        <w:t>, w</w:t>
      </w:r>
      <w:r w:rsidRPr="006842DC">
        <w:t>hile there is no maximum limit to overly high forecasts</w:t>
      </w:r>
      <w:r>
        <w:t xml:space="preserve"> </w:t>
      </w:r>
      <w:r>
        <w:fldChar w:fldCharType="begin" w:fldLock="1"/>
      </w:r>
      <w:r w:rsidR="004C5E63">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[164]","plainTextFormattedCitation":"[1], [164]","previouslyFormattedCitation":"[1], [164]"},"properties":{"noteIndex":0},"schema":"https://github.com/citation-style-language/schema/raw/master/csl-citation.json"}</w:instrText>
      </w:r>
      <w:r>
        <w:fldChar w:fldCharType="separate"/>
      </w:r>
      <w:r w:rsidR="00353469" w:rsidRPr="00353469">
        <w:rPr>
          <w:noProof/>
        </w:rPr>
        <w:t>[1], [164]</w:t>
      </w:r>
      <w:r>
        <w:fldChar w:fldCharType="end"/>
      </w:r>
      <w:r>
        <w:t xml:space="preserve">.  </w:t>
      </w:r>
    </w:p>
    <w:p w14:paraId="399D1A8F" w14:textId="2DB5E3F6" w:rsidR="00F06187" w:rsidRDefault="00F06187" w:rsidP="00F06187">
      <w:pPr>
        <w:ind w:firstLine="288"/>
      </w:pPr>
      <w:r w:rsidRPr="00984E35">
        <w:lastRenderedPageBreak/>
        <w:t xml:space="preserve">Both the MAE and MAPE risk underestimating the effect of </w:t>
      </w:r>
      <w:r>
        <w:t>significant</w:t>
      </w:r>
      <w:r w:rsidRPr="00984E35">
        <w:t xml:space="preserve"> but infrequent errors. By focusing exclusively on the mean, we run the danger of being blindsided by a</w:t>
      </w:r>
      <w:r>
        <w:t xml:space="preserve"> colossal</w:t>
      </w:r>
      <w:r w:rsidRPr="00984E35">
        <w:t xml:space="preserve"> error. To accommodate for severe, unusual errors, we incorporated the Root Mean Square Error (RMSE)</w:t>
      </w:r>
      <w:r>
        <w:t xml:space="preserve"> </w:t>
      </w:r>
      <w:r>
        <w:fldChar w:fldCharType="begin" w:fldLock="1"/>
      </w:r>
      <w:r w:rsidR="00A55D41">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[70]","plainTextFormattedCitation":"[70]","previouslyFormattedCitation":"[70]"},"properties":{"noteIndex":0},"schema":"https://github.com/citation-style-language/schema/raw/master/csl-citation.json"}</w:instrText>
      </w:r>
      <w:r>
        <w:fldChar w:fldCharType="separate"/>
      </w:r>
      <w:r w:rsidR="001A7F97" w:rsidRPr="001A7F97">
        <w:rPr>
          <w:noProof/>
        </w:rPr>
        <w:t>[70]</w:t>
      </w:r>
      <w:r>
        <w:fldChar w:fldCharType="end"/>
      </w:r>
      <w:r w:rsidRPr="00984E35">
        <w:t xml:space="preserve">. </w:t>
      </w:r>
      <w:r>
        <w:t>With the RMSE, when we square</w:t>
      </w:r>
      <w:r w:rsidRPr="00984E35">
        <w:t xml:space="preserve"> the errors </w:t>
      </w:r>
      <w:r>
        <w:t>before</w:t>
      </w:r>
      <w:r w:rsidRPr="00984E35">
        <w:t xml:space="preserve"> computing </w:t>
      </w:r>
      <w:r>
        <w:t>the</w:t>
      </w:r>
      <w:r w:rsidRPr="00984E35">
        <w:t xml:space="preserve"> mean and then </w:t>
      </w:r>
      <w:r>
        <w:t>take</w:t>
      </w:r>
      <w:r w:rsidRPr="00984E35">
        <w:t xml:space="preserve"> the square root, we </w:t>
      </w:r>
      <w:r>
        <w:t>get</w:t>
      </w:r>
      <w:r w:rsidRPr="00984E35">
        <w:t xml:space="preserve"> an error size measure </w:t>
      </w:r>
      <w:r>
        <w:t>favouring</w:t>
      </w:r>
      <w:r w:rsidRPr="00984E35">
        <w:t xml:space="preserve"> </w:t>
      </w:r>
      <w:r>
        <w:t>significant</w:t>
      </w:r>
      <w:r w:rsidRPr="00984E35">
        <w:t xml:space="preserve"> but rare errors above the mean.</w:t>
      </w:r>
      <w:r>
        <w:t xml:space="preserve"> However, RMSE is not scaled to the original error, so it is more difficult to interpret.</w:t>
      </w:r>
    </w:p>
    <w:p w14:paraId="5B10AAF3" w14:textId="082D86E2" w:rsidR="00F06187" w:rsidRDefault="00F06187" w:rsidP="00F06187">
      <w:pPr>
        <w:ind w:firstLine="288"/>
      </w:pPr>
      <w:r>
        <w:t xml:space="preserve">To fully capture bias and precision, Mean Biased Error (MBE) and standard deviation (SD) can also be used </w:t>
      </w:r>
      <w:r>
        <w:fldChar w:fldCharType="begin" w:fldLock="1"/>
      </w:r>
      <w:r w:rsidR="004C5E63">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systems","type":"article-journal"},"uris":["http://www.mendeley.com/documents/?uuid=a93c32ae-59b8-4caf-b72a-c2f8dde4a5af"]}],"mendeley":{"formattedCitation":"[165], [166]","plainTextFormattedCitation":"[165], [166]","previouslyFormattedCitation":"[165], [166]"},"properties":{"noteIndex":0},"schema":"https://github.com/citation-style-language/schema/raw/master/csl-citation.json"}</w:instrText>
      </w:r>
      <w:r>
        <w:fldChar w:fldCharType="separate"/>
      </w:r>
      <w:r w:rsidR="00353469" w:rsidRPr="00353469">
        <w:rPr>
          <w:noProof/>
        </w:rPr>
        <w:t>[165], [166]</w:t>
      </w:r>
      <w:r>
        <w:fldChar w:fldCharType="end"/>
      </w:r>
      <w:r>
        <w:t>. MBE</w:t>
      </w:r>
      <w:r w:rsidRPr="00617EA7">
        <w:t xml:space="preserve"> denotes the mean error of all forecasts </w:t>
      </w:r>
      <w:r>
        <w:t>across</w:t>
      </w:r>
      <w:r w:rsidRPr="00617EA7">
        <w:t xml:space="preserve"> the entire forecast horizon</w:t>
      </w:r>
      <w:r>
        <w:t xml:space="preserve">; it </w:t>
      </w:r>
      <w:r w:rsidRPr="004C4599">
        <w:t>quantifies the model</w:t>
      </w:r>
      <w:r>
        <w:t>’</w:t>
      </w:r>
      <w:r w:rsidRPr="004C4599">
        <w:t>s overall bias and determines if the model produces over-or under-estimation</w:t>
      </w:r>
      <w:r>
        <w:t xml:space="preserve"> (MBE &gt; 0 or MBE &lt; 0)</w:t>
      </w:r>
      <w:r w:rsidRPr="004C4599">
        <w:t>.</w:t>
      </w:r>
      <w:r>
        <w:t xml:space="preserve"> Since</w:t>
      </w:r>
      <w:r w:rsidRPr="001365AD">
        <w:t xml:space="preserve"> a positive error on one pair can compensate for a negative error on another, a forecast model can attain a very low bias while remaining imprecise.</w:t>
      </w:r>
      <w:r>
        <w:t xml:space="preserve"> However,</w:t>
      </w:r>
      <w:r w:rsidRPr="001365AD">
        <w:t xml:space="preserve"> evaluating our forecast precision solely </w:t>
      </w:r>
      <w:r>
        <w:t>based on</w:t>
      </w:r>
      <w:r w:rsidRPr="001365AD">
        <w:t xml:space="preserve"> the MBE value will be insufficient</w:t>
      </w:r>
      <w:r>
        <w:t>; but</w:t>
      </w:r>
      <w:r w:rsidRPr="001365AD">
        <w:t xml:space="preserve"> a </w:t>
      </w:r>
      <w:r>
        <w:t>significantly biased forecast</w:t>
      </w:r>
      <w:r w:rsidRPr="001365AD">
        <w:t xml:space="preserve"> already indicates that something is amiss with the model.</w:t>
      </w:r>
      <w:r>
        <w:t xml:space="preserve"> </w:t>
      </w:r>
    </w:p>
    <w:p w14:paraId="297B25AA" w14:textId="3D36D365" w:rsidR="00F06187" w:rsidRDefault="00F06187" w:rsidP="00F06187">
      <w:pPr>
        <w:ind w:firstLine="288"/>
      </w:pPr>
      <w:r w:rsidRPr="00617EA7">
        <w:t xml:space="preserve">Finally, standard deviation indicates the spread of errors by quantifying how far apart individual errors are from the mean error. </w:t>
      </w:r>
      <w:r w:rsidRPr="008B37F2">
        <w:t>The standard deviation is calculated using the total number of values in the time series; it is one of the most accurate measure</w:t>
      </w:r>
      <w:r>
        <w:t>s</w:t>
      </w:r>
      <w:r w:rsidRPr="008B37F2">
        <w:t xml:space="preserve"> of dispersion. The standard deviation is less impacted than other measurements by irregularities in the </w:t>
      </w:r>
      <w:r>
        <w:t>time series</w:t>
      </w:r>
      <w:r w:rsidR="00DB1BAC" w:rsidRPr="008B37F2">
        <w:t xml:space="preserve">. </w:t>
      </w:r>
      <w:r w:rsidRPr="008B37F2">
        <w:t>In comparison to other measures of dispersion, the standard deviation is more difficult to compute and interpret. The standard deviation is also strongly influenced by extreme values in the time series.</w:t>
      </w:r>
      <w:r>
        <w:t xml:space="preserve"> However, w</w:t>
      </w:r>
      <w:r w:rsidRPr="00984E35">
        <w:t xml:space="preserve">hile these </w:t>
      </w:r>
      <w:r>
        <w:t>metrics</w:t>
      </w:r>
      <w:r w:rsidRPr="00984E35">
        <w:t xml:space="preserve"> ha</w:t>
      </w:r>
      <w:r>
        <w:t>ve their</w:t>
      </w:r>
      <w:r w:rsidRPr="00984E35">
        <w:t xml:space="preserve"> limits, they are simple instruments for assessing forecast accuracy.</w:t>
      </w:r>
      <w:r>
        <w:t xml:space="preserve"> </w:t>
      </w:r>
    </w:p>
    <w:p w14:paraId="2BAA8861" w14:textId="77777777" w:rsidR="00263132" w:rsidRDefault="00F06187" w:rsidP="008D7EF5">
      <w:r>
        <w:lastRenderedPageBreak/>
        <w:tab/>
      </w:r>
      <w:r w:rsidR="008D7EF5" w:rsidRPr="008D7EF5">
        <w:t xml:space="preserve">We focused on the MAPE and </w:t>
      </w:r>
      <w:r w:rsidR="008D7EF5">
        <w:t>RMSE</w:t>
      </w:r>
      <w:r w:rsidR="008D7EF5" w:rsidRPr="008D7EF5">
        <w:t xml:space="preserve"> in this study because they are the most frequently used load forecasting metrics. Due to the absence of values close to zero in our datasets, the MAPE's limitations do not apply, and the RMSE enables us to detect large forecast errors. </w:t>
      </w:r>
      <w:r w:rsidR="00CD75C7" w:rsidRPr="00CD75C7">
        <w:t>Additionally, we examined daily peak accuracy using the MAPE, MAE, and MBE metrics.</w:t>
      </w:r>
      <w:r w:rsidR="00CD75C7">
        <w:t xml:space="preserve"> </w:t>
      </w:r>
      <w:r w:rsidR="008D7EF5" w:rsidRPr="008D7EF5">
        <w:t>The document's appendix contains information on the overall performance of all metrics, including those mentioned previously.</w:t>
      </w:r>
    </w:p>
    <w:p w14:paraId="386AF334" w14:textId="19B40EDA" w:rsidR="00CD63D3" w:rsidRDefault="00CD63D3" w:rsidP="008D7EF5">
      <w:pPr>
        <w:rPr>
          <w:rFonts w:cs="Arial"/>
          <w:b/>
          <w:bCs/>
          <w:kern w:val="32"/>
          <w:sz w:val="28"/>
          <w:szCs w:val="32"/>
        </w:rPr>
      </w:pPr>
      <w:r>
        <w:br w:type="page"/>
      </w:r>
    </w:p>
    <w:p w14:paraId="4ADBC7F0" w14:textId="14E6E830" w:rsidR="00EB444C" w:rsidRPr="00CD3CAD" w:rsidRDefault="00B06A7F" w:rsidP="00EB444C">
      <w:pPr>
        <w:pStyle w:val="Heading1"/>
      </w:pPr>
      <w:bookmarkStart w:id="62" w:name="_Toc88405965"/>
      <w:r>
        <w:lastRenderedPageBreak/>
        <w:t>3</w:t>
      </w:r>
      <w:r w:rsidR="00EB444C">
        <w:t xml:space="preserve"> </w:t>
      </w:r>
      <w:r w:rsidR="00AD096F">
        <w:t>Investigation</w:t>
      </w:r>
      <w:bookmarkEnd w:id="62"/>
    </w:p>
    <w:p w14:paraId="1BFF3547" w14:textId="3DFF0C0E" w:rsidR="00C33E87" w:rsidRDefault="00CF695C" w:rsidP="008502DC">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6C6E4D" w:rsidRPr="006C6E4D">
        <w:t>Th</w:t>
      </w:r>
      <w:r>
        <w:t xml:space="preserve">e </w:t>
      </w:r>
      <w:r w:rsidR="00726DD3">
        <w:t xml:space="preserve">work </w:t>
      </w:r>
      <w:r w:rsidR="00726DD3" w:rsidRPr="006C6E4D">
        <w:t>concentrated</w:t>
      </w:r>
      <w:r w:rsidR="006C6E4D" w:rsidRPr="006C6E4D">
        <w:t xml:space="preserve"> on STLF horizons because they are a critical tool in the day-to-day operations and planning of a utility system.</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4 benchmark forecasters</w:t>
      </w:r>
      <w:r w:rsidR="006C6E4D" w:rsidRPr="006C6E4D">
        <w:t>: a Seasonal Naive forecaster, a Multiple Linear Regression (MLR) forecaster, an Auto-Regressive Integrated Moving Average (ARIMA) forecaster, and a shallow Artificial Neural Network forecaster (ANN).</w:t>
      </w:r>
      <w:r w:rsidR="008502DC">
        <w:t xml:space="preserve"> </w:t>
      </w:r>
      <w:r w:rsidR="00BC1FF0" w:rsidRPr="00BC1FF0">
        <w:t>The forecasting accuracy of the regular load and daily peaks was compared.</w:t>
      </w:r>
    </w:p>
    <w:p w14:paraId="426C8625" w14:textId="346B63C6" w:rsidR="006C6E4D" w:rsidRDefault="006C6E4D" w:rsidP="006C6E4D">
      <w:pPr>
        <w:pStyle w:val="Heading2"/>
      </w:pPr>
      <w:bookmarkStart w:id="63" w:name="_Toc88405966"/>
      <w:r>
        <w:t xml:space="preserve">3.1 </w:t>
      </w:r>
      <w:r w:rsidR="00455BEB">
        <w:t>Methods</w:t>
      </w:r>
      <w:bookmarkEnd w:id="63"/>
    </w:p>
    <w:p w14:paraId="13FFF627" w14:textId="7EE4E0EF" w:rsidR="00455BEB" w:rsidRPr="00455BEB" w:rsidRDefault="00455BEB" w:rsidP="004C7482">
      <w:pPr>
        <w:pStyle w:val="Heading3"/>
      </w:pPr>
      <w:bookmarkStart w:id="64" w:name="_Toc88405967"/>
      <w:r>
        <w:t xml:space="preserve">3.1.1 </w:t>
      </w:r>
      <w:r w:rsidRPr="0066112A">
        <w:t>Preparation of the Datasets</w:t>
      </w:r>
      <w:bookmarkEnd w:id="64"/>
    </w:p>
    <w:p w14:paraId="31E57717" w14:textId="13D39770" w:rsidR="00177B9E" w:rsidRDefault="00EB444C" w:rsidP="00177B9E">
      <w:pPr>
        <w:ind w:firstLine="288"/>
      </w:pPr>
      <w:r>
        <w:t xml:space="preserve"> </w:t>
      </w:r>
      <w:r w:rsidR="003D707E" w:rsidRPr="003D707E">
        <w:t>This study was conducted using three distinct datasets.</w:t>
      </w:r>
      <w:r w:rsidR="00745567">
        <w:t xml:space="preserve"> </w:t>
      </w:r>
      <w:r w:rsidR="00745567">
        <w:fldChar w:fldCharType="begin"/>
      </w:r>
      <w:r w:rsidR="00745567">
        <w:instrText xml:space="preserve"> REF _Ref88212193 \h </w:instrText>
      </w:r>
      <w:r w:rsidR="00745567">
        <w:fldChar w:fldCharType="separate"/>
      </w:r>
      <w:r w:rsidR="00FF0D77">
        <w:t xml:space="preserve">Figure </w:t>
      </w:r>
      <w:r w:rsidR="00FF0D77">
        <w:rPr>
          <w:noProof/>
        </w:rPr>
        <w:t>8</w:t>
      </w:r>
      <w:r w:rsidR="00745567">
        <w:fldChar w:fldCharType="end"/>
      </w:r>
      <w:r w:rsidR="00E95CD8">
        <w:t xml:space="preserve"> depicts a subset of each of the data sets. </w:t>
      </w:r>
      <w:r>
        <w:t>Two sets c</w:t>
      </w:r>
      <w:r w:rsidR="00A5406A">
        <w:t>ame</w:t>
      </w:r>
      <w:r>
        <w:t xml:space="preserve"> from an Independent Electrical System Operator in Ontario and </w:t>
      </w:r>
      <w:r w:rsidR="0015352E">
        <w:t>were</w:t>
      </w:r>
      <w:r>
        <w:t xml:space="preserve"> included because the data</w:t>
      </w:r>
      <w:r w:rsidR="0015352E">
        <w:t xml:space="preserve"> sets</w:t>
      </w:r>
      <w:r>
        <w:t xml:space="preserve"> </w:t>
      </w:r>
      <w:r w:rsidR="0015352E">
        <w:t xml:space="preserve">are </w:t>
      </w:r>
      <w:r>
        <w:t>publicly available, which helps with the reproducibility of this work.</w:t>
      </w:r>
      <w:r w:rsidR="00512E6B">
        <w:t xml:space="preserve"> </w:t>
      </w:r>
      <w:r>
        <w:t xml:space="preserve">One set is from Ottawa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xml:space="preserve">, and the other is from Toronto </w:t>
      </w:r>
      <w:r>
        <w:fldChar w:fldCharType="begin" w:fldLock="1"/>
      </w:r>
      <w:r w:rsidR="004C5E63">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[167]","plainTextFormattedCitation":"[167]","previouslyFormattedCitation":"[167]"},"properties":{"noteIndex":0},"schema":"https://github.com/citation-style-language/schema/raw/master/csl-citation.json"}</w:instrText>
      </w:r>
      <w:r>
        <w:fldChar w:fldCharType="separate"/>
      </w:r>
      <w:r w:rsidR="00353469" w:rsidRPr="00353469">
        <w:rPr>
          <w:noProof/>
        </w:rPr>
        <w:t>[167]</w:t>
      </w:r>
      <w:r>
        <w:fldChar w:fldCharType="end"/>
      </w:r>
      <w:r>
        <w:t>, and they both consist of city-wide load aggregation measurements taken hourly, spanning ten years from 2010-2019</w:t>
      </w:r>
      <w:r w:rsidR="00177B9E">
        <w:t>.</w:t>
      </w:r>
      <w:r w:rsidR="0015352E">
        <w:t xml:space="preserve"> </w:t>
      </w:r>
    </w:p>
    <w:p w14:paraId="13B719DF" w14:textId="4ECF9FB2" w:rsidR="0015352E" w:rsidRDefault="00177B9E" w:rsidP="0013197E">
      <w:pPr>
        <w:ind w:firstLine="288"/>
      </w:pPr>
      <w:r>
        <w:t xml:space="preserve">The third set comes from Saint </w:t>
      </w:r>
      <w:r w:rsidR="0015352E">
        <w:t>J</w:t>
      </w:r>
      <w:r>
        <w:t xml:space="preserve">ohn Energy, a municipally-owned utility reseller. This data </w:t>
      </w:r>
      <w:r w:rsidR="00E14926">
        <w:t xml:space="preserve">set was </w:t>
      </w:r>
      <w:r>
        <w:t xml:space="preserve">included because the work proposed here supports efforts in a larger Smart Grid Technologies project underway at UNB, which partners with that utility reseller.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74C9B358" w:rsidR="00085109" w:rsidRDefault="0013197E" w:rsidP="0013197E">
      <w:pPr>
        <w:ind w:firstLine="288"/>
      </w:pPr>
      <w:r w:rsidRPr="00F07159">
        <w:t xml:space="preserve">Temperature data from Environment Canada </w:t>
      </w:r>
      <w:r>
        <w:fldChar w:fldCharType="begin" w:fldLock="1"/>
      </w:r>
      <w:r w:rsidR="004C5E63">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[168]","plainTextFormattedCitation":"[168]","previouslyFormattedCitation":"[168]"},"properties":{"noteIndex":0},"schema":"https://github.com/citation-style-language/schema/raw/master/csl-citation.json"}</w:instrText>
      </w:r>
      <w:r>
        <w:fldChar w:fldCharType="separate"/>
      </w:r>
      <w:r w:rsidR="00353469" w:rsidRPr="00353469">
        <w:rPr>
          <w:noProof/>
        </w:rPr>
        <w:t>[168]</w:t>
      </w:r>
      <w:r>
        <w:fldChar w:fldCharType="end"/>
      </w:r>
      <w:r w:rsidRPr="00701964">
        <w:t xml:space="preserve"> </w:t>
      </w:r>
      <w:r w:rsidRPr="00F07159">
        <w:t xml:space="preserve">were also incorporated into this work to supplement the time series data. </w:t>
      </w:r>
      <w:r w:rsidR="0015352E">
        <w:t>H</w:t>
      </w:r>
      <w:r w:rsidR="0015352E" w:rsidRPr="00F07159">
        <w:t xml:space="preserve">ourly </w:t>
      </w:r>
      <w:r w:rsidRPr="00F07159">
        <w:t xml:space="preserve">average temperature for each city, expressed in degrees </w:t>
      </w:r>
      <w:r w:rsidR="0015352E">
        <w:t>Celsius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42296A29">
            <wp:extent cx="4799965" cy="4662332"/>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7">
                      <a:extLst>
                        <a:ext uri="{28A0092B-C50C-407E-A947-70E740481C1C}">
                          <a14:useLocalDpi xmlns:a14="http://schemas.microsoft.com/office/drawing/2010/main" val="0"/>
                        </a:ext>
                      </a:extLst>
                    </a:blip>
                    <a:srcRect l="868" t="1619" r="2257" b="911"/>
                    <a:stretch/>
                  </pic:blipFill>
                  <pic:spPr bwMode="auto">
                    <a:xfrm>
                      <a:off x="0" y="0"/>
                      <a:ext cx="4811100" cy="4673147"/>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1720699" w:rsidR="00582E6B" w:rsidRDefault="00582E6B" w:rsidP="00582E6B">
      <w:pPr>
        <w:pStyle w:val="Caption"/>
        <w:jc w:val="center"/>
      </w:pPr>
      <w:bookmarkStart w:id="65" w:name="_Ref88212193"/>
      <w:bookmarkStart w:id="66" w:name="_Ref88212185"/>
      <w:bookmarkStart w:id="67" w:name="_Toc88406040"/>
      <w:r>
        <w:t xml:space="preserve">Figure </w:t>
      </w:r>
      <w:r w:rsidR="00D649BB">
        <w:fldChar w:fldCharType="begin"/>
      </w:r>
      <w:r w:rsidR="00D649BB">
        <w:instrText xml:space="preserve"> SEQ Figure \* ARABIC </w:instrText>
      </w:r>
      <w:r w:rsidR="00D649BB">
        <w:fldChar w:fldCharType="separate"/>
      </w:r>
      <w:r w:rsidR="00FF0D77">
        <w:rPr>
          <w:noProof/>
        </w:rPr>
        <w:t>8</w:t>
      </w:r>
      <w:r w:rsidR="00D649BB">
        <w:rPr>
          <w:noProof/>
        </w:rPr>
        <w:fldChar w:fldCharType="end"/>
      </w:r>
      <w:bookmarkEnd w:id="65"/>
      <w:r>
        <w:t xml:space="preserve"> </w:t>
      </w:r>
      <w:r w:rsidR="00DE66A1">
        <w:t>–</w:t>
      </w:r>
      <w:r>
        <w:t xml:space="preserve"> </w:t>
      </w:r>
      <w:bookmarkEnd w:id="66"/>
      <w:r w:rsidR="00D43BC9" w:rsidRPr="00D43BC9">
        <w:t>2019 Average Daily Demand for Loads Across All Datasets</w:t>
      </w:r>
      <w:bookmarkEnd w:id="67"/>
    </w:p>
    <w:p w14:paraId="0F08DF6B" w14:textId="6093CC84"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4C5E63">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[169]","plainTextFormattedCitation":"[169]","previouslyFormattedCitation":"[169]"},"properties":{"noteIndex":0},"schema":"https://github.com/citation-style-language/schema/raw/master/csl-citation.json"}</w:instrText>
      </w:r>
      <w:r>
        <w:fldChar w:fldCharType="separate"/>
      </w:r>
      <w:r w:rsidR="00353469" w:rsidRPr="00353469">
        <w:rPr>
          <w:noProof/>
        </w:rPr>
        <w:t>[169]</w:t>
      </w:r>
      <w:r>
        <w:fldChar w:fldCharType="end"/>
      </w:r>
      <w:r w:rsidRPr="006C51DA">
        <w:t xml:space="preserve">. A seven-sample window centered on the sample </w:t>
      </w:r>
      <w:r w:rsidRPr="006C51DA">
        <w:lastRenderedPageBreak/>
        <w:t>under test was used</w:t>
      </w:r>
      <w:r w:rsidR="00C40CEF" w:rsidRPr="006C51DA">
        <w:t>.</w:t>
      </w:r>
      <w:r w:rsidR="00C40CEF">
        <w:t xml:space="preserve"> </w:t>
      </w:r>
      <w:r w:rsidR="00D93A74">
        <w:t>Test samples values more than 3 standard deviations from the median were discarded as outliers</w:t>
      </w:r>
      <w:r w:rsidR="00C40CEF">
        <w:t>.</w:t>
      </w:r>
    </w:p>
    <w:p w14:paraId="7579FC2D" w14:textId="605128F5" w:rsidR="006C51DA" w:rsidRDefault="000F4984" w:rsidP="00BE46B7">
      <w:pPr>
        <w:ind w:firstLine="288"/>
      </w:pPr>
      <w:r w:rsidRPr="000F4984">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450EA73A" w:rsidR="008D2386" w:rsidRDefault="008D2386" w:rsidP="008D2386">
      <w:pPr>
        <w:pStyle w:val="MTDisplayEquation"/>
        <w:jc w:val="center"/>
      </w:pPr>
      <w:r w:rsidRPr="008D2386">
        <w:rPr>
          <w:position w:val="-24"/>
        </w:rPr>
        <w:object w:dxaOrig="5560" w:dyaOrig="620" w14:anchorId="27B69F5B">
          <v:shape id="_x0000_i1043" type="#_x0000_t75" style="width:278.25pt;height:30.75pt" o:ole="">
            <v:imagedata r:id="rId58" o:title=""/>
          </v:shape>
          <o:OLEObject Type="Embed" ProgID="Equation.DSMT4" ShapeID="_x0000_i1043" DrawAspect="Content" ObjectID="_1699020158"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F0D77">
          <w:rPr>
            <w:noProof/>
          </w:rPr>
          <w:instrText>4</w:instrText>
        </w:r>
      </w:fldSimple>
      <w:r>
        <w:instrText>)</w:instrText>
      </w:r>
      <w:r>
        <w:fldChar w:fldCharType="end"/>
      </w:r>
    </w:p>
    <w:p w14:paraId="1D3A2563" w14:textId="61B8C498" w:rsidR="009E3A02" w:rsidRDefault="003B723E" w:rsidP="00C57A60">
      <w:r w:rsidRPr="003B723E">
        <w:t>Before any performance metrics were calculated, the minimum and maximum values were stored and used to de-normalize the final forecasts. Numerous researchers have used this technique of normalization in the field of load forecasting</w:t>
      </w:r>
      <w:r>
        <w:t xml:space="preserve"> </w:t>
      </w:r>
      <w:r w:rsidR="00BA6DFB">
        <w:fldChar w:fldCharType="begin" w:fldLock="1"/>
      </w:r>
      <w:r w:rsidR="004C5E63">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[170]–[174]","plainTextFormattedCitation":"[25], [170]–[174]","previouslyFormattedCitation":"[25], [170]–[174]"},"properties":{"noteIndex":0},"schema":"https://github.com/citation-style-language/schema/raw/master/csl-citation.json"}</w:instrText>
      </w:r>
      <w:r w:rsidR="00BA6DFB">
        <w:fldChar w:fldCharType="separate"/>
      </w:r>
      <w:r w:rsidR="00353469" w:rsidRPr="00353469">
        <w:rPr>
          <w:noProof/>
        </w:rPr>
        <w:t>[25], [170]–[174]</w:t>
      </w:r>
      <w:r w:rsidR="00BA6DFB">
        <w:fldChar w:fldCharType="end"/>
      </w:r>
      <w:r w:rsidR="009E3A02">
        <w:t>.</w:t>
      </w:r>
    </w:p>
    <w:p w14:paraId="29CC911E" w14:textId="4BA31445" w:rsidR="00184782" w:rsidRDefault="00237B33" w:rsidP="004233B0">
      <w:pPr>
        <w:ind w:firstLine="288"/>
      </w:pPr>
      <w:r w:rsidRPr="00237B33">
        <w:t xml:space="preserve">The datasets were classified as training and test. The training period for both the Toronto and Ottawa datasets was January 2010–December 2018, and the testing period was January 2019–December 2019. The Saint John dataset was trained between January 1st, </w:t>
      </w:r>
      <w:r w:rsidR="006B0D1C" w:rsidRPr="00237B33">
        <w:t>2018,</w:t>
      </w:r>
      <w:r w:rsidRPr="00237B33">
        <w:t xml:space="preserve"> and October 20th, 2020, and tested between October 21st, </w:t>
      </w:r>
      <w:r w:rsidR="00E952C6" w:rsidRPr="00237B33">
        <w:t>2020,</w:t>
      </w:r>
      <w:r w:rsidRPr="00237B33">
        <w:t xml:space="preserve"> and October 20th, 2021.</w:t>
      </w:r>
    </w:p>
    <w:p w14:paraId="0C429212" w14:textId="0B6ED2DD" w:rsidR="00054D25" w:rsidRDefault="00BC3B4F" w:rsidP="001077B2">
      <w:pPr>
        <w:pStyle w:val="Heading2"/>
      </w:pPr>
      <w:bookmarkStart w:id="68" w:name="_Toc88405968"/>
      <w:r>
        <w:t>3.</w:t>
      </w:r>
      <w:r w:rsidR="008F44DD">
        <w:t>2</w:t>
      </w:r>
      <w:r>
        <w:t xml:space="preserve"> </w:t>
      </w:r>
      <w:r w:rsidR="002A6B03" w:rsidRPr="002A6B03">
        <w:t xml:space="preserve">Implementation Specifications for </w:t>
      </w:r>
      <w:r w:rsidR="001A2C58">
        <w:t>Benchmark Forecasters</w:t>
      </w:r>
      <w:bookmarkEnd w:id="68"/>
    </w:p>
    <w:p w14:paraId="359C111F" w14:textId="33272E35" w:rsidR="0062728E" w:rsidRPr="0062728E" w:rsidRDefault="00126B31" w:rsidP="0062728E">
      <w:pPr>
        <w:ind w:firstLine="288"/>
      </w:pPr>
      <w:r w:rsidRPr="00661EA3">
        <w:t xml:space="preserve">All </w:t>
      </w:r>
      <w:r>
        <w:t>forecaster</w:t>
      </w:r>
      <w:r w:rsidRPr="00661EA3">
        <w:t>s were used to forecast the upcoming day</w:t>
      </w:r>
      <w:r>
        <w:t>.</w:t>
      </w:r>
      <w:r w:rsidR="0062728E" w:rsidRPr="0062728E">
        <w:t xml:space="preserve"> Forecasts were generated day by day, using actual historical values and yesterday's demand to forecast today's demand.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We now employ a set of inputs that forecasts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69" w:name="_Toc88405969"/>
      <w:r>
        <w:lastRenderedPageBreak/>
        <w:t>3.</w:t>
      </w:r>
      <w:r w:rsidR="001077B2">
        <w:t>2</w:t>
      </w:r>
      <w:r>
        <w:t>.1 The Seasonal Naïve Forecaster (SNF)</w:t>
      </w:r>
      <w:bookmarkEnd w:id="69"/>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44" type="#_x0000_t75" style="width:12.75pt;height:18pt" o:ole="">
            <v:imagedata r:id="rId60" o:title=""/>
          </v:shape>
          <o:OLEObject Type="Embed" ProgID="Equation.DSMT4" ShapeID="_x0000_i1044" DrawAspect="Content" ObjectID="_1699020159" r:id="rId61"/>
        </w:object>
      </w:r>
      <w:r w:rsidRPr="00BC1549">
        <w:t xml:space="preserve"> was calculated using an actual load lag value </w:t>
      </w:r>
      <w:r w:rsidR="00997CEA" w:rsidRPr="00BC1549">
        <w:rPr>
          <w:position w:val="-12"/>
        </w:rPr>
        <w:object w:dxaOrig="380" w:dyaOrig="360" w14:anchorId="102E1C44">
          <v:shape id="_x0000_i1045" type="#_x0000_t75" style="width:18.75pt;height:18pt" o:ole="">
            <v:imagedata r:id="rId62" o:title=""/>
          </v:shape>
          <o:OLEObject Type="Embed" ProgID="Equation.DSMT4" ShapeID="_x0000_i1045" DrawAspect="Content" ObjectID="_1699020160" r:id="rId63"/>
        </w:object>
      </w:r>
      <w:r w:rsidRPr="00BC1549">
        <w:t xml:space="preserve"> for lag </w:t>
      </w:r>
      <w:r w:rsidR="00F0284A">
        <w:t>l</w:t>
      </w:r>
      <w:r w:rsidRPr="00BC1549">
        <w:t xml:space="preserve"> = 168 hours (1 week):</w:t>
      </w:r>
    </w:p>
    <w:p w14:paraId="39D66F9D" w14:textId="7EB6CABD" w:rsidR="00A27CD4" w:rsidRDefault="00A27CD4" w:rsidP="00A27CD4">
      <w:pPr>
        <w:pStyle w:val="MTDisplayEquation"/>
        <w:jc w:val="center"/>
      </w:pPr>
      <w:r w:rsidRPr="00A27CD4">
        <w:rPr>
          <w:position w:val="-14"/>
        </w:rPr>
        <w:object w:dxaOrig="1260" w:dyaOrig="380" w14:anchorId="142BE0DF">
          <v:shape id="_x0000_i1046" type="#_x0000_t75" style="width:63pt;height:18.75pt" o:ole="">
            <v:imagedata r:id="rId64" o:title=""/>
          </v:shape>
          <o:OLEObject Type="Embed" ProgID="Equation.DSMT4" ShapeID="_x0000_i1046" DrawAspect="Content" ObjectID="_1699020161" r:id="rId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F0D77">
          <w:rPr>
            <w:noProof/>
          </w:rPr>
          <w:instrText>5</w:instrText>
        </w:r>
      </w:fldSimple>
      <w:r>
        <w:instrText>)</w:instrText>
      </w:r>
      <w:r>
        <w:fldChar w:fldCharType="end"/>
      </w:r>
    </w:p>
    <w:p w14:paraId="5708A005" w14:textId="156F73C8" w:rsidR="00B11384" w:rsidRDefault="00BC1549" w:rsidP="00655514">
      <w:r w:rsidRPr="00BC1549">
        <w:t>No training was required. This procedure was repeated every hour during the testing period.</w:t>
      </w:r>
      <w:r w:rsidR="00EA2DBF">
        <w:t xml:space="preserve"> </w:t>
      </w:r>
    </w:p>
    <w:p w14:paraId="546C26C6" w14:textId="10F00F23" w:rsidR="00523B38" w:rsidRDefault="00523B38" w:rsidP="001A3FAF">
      <w:pPr>
        <w:pStyle w:val="Heading3"/>
      </w:pPr>
      <w:bookmarkStart w:id="70" w:name="_Toc88405970"/>
      <w:r>
        <w:t>3.</w:t>
      </w:r>
      <w:r w:rsidR="006305CB">
        <w:t>2</w:t>
      </w:r>
      <w:r>
        <w:t>.2 The Multiple Linear Regression Forecaster (MLR)</w:t>
      </w:r>
      <w:bookmarkEnd w:id="70"/>
    </w:p>
    <w:p w14:paraId="402D326C" w14:textId="57588520" w:rsidR="009216E5" w:rsidRDefault="004E7647" w:rsidP="004E7647">
      <w:pPr>
        <w:ind w:firstLine="288"/>
      </w:pPr>
      <w:r w:rsidRPr="004E7647">
        <w:t>Ten independent variables (inputs) and a single target variable (actual demand at a specific hour) were used to implement the MLR forecaster</w:t>
      </w:r>
      <w:r w:rsidR="009216E5">
        <w:t xml:space="preserve"> according to:</w:t>
      </w:r>
      <w:r w:rsidRPr="004E7647">
        <w:t xml:space="preserve"> </w:t>
      </w:r>
    </w:p>
    <w:p w14:paraId="79F80B24" w14:textId="167C0350" w:rsidR="00A74DF2" w:rsidRDefault="00A74DF2" w:rsidP="00A74DF2">
      <w:pPr>
        <w:pStyle w:val="MTDisplayEquation"/>
        <w:jc w:val="center"/>
      </w:pPr>
      <w:r w:rsidRPr="00A74DF2">
        <w:rPr>
          <w:position w:val="-12"/>
        </w:rPr>
        <w:object w:dxaOrig="5380" w:dyaOrig="360" w14:anchorId="1E0817F0">
          <v:shape id="_x0000_i1047" type="#_x0000_t75" style="width:269.25pt;height:18pt" o:ole="">
            <v:imagedata r:id="rId66" o:title=""/>
          </v:shape>
          <o:OLEObject Type="Embed" ProgID="Equation.DSMT4" ShapeID="_x0000_i1047" DrawAspect="Content" ObjectID="_1699020162" r:id="rId67"/>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F0D77">
          <w:rPr>
            <w:noProof/>
          </w:rPr>
          <w:instrText>6</w:instrText>
        </w:r>
      </w:fldSimple>
      <w:r>
        <w:instrText>)</w:instrText>
      </w:r>
      <w:r>
        <w:fldChar w:fldCharType="end"/>
      </w:r>
    </w:p>
    <w:p w14:paraId="54FC1320" w14:textId="77777777" w:rsidR="00487E67" w:rsidRDefault="00B10539" w:rsidP="00E42C33">
      <w:r>
        <w:t xml:space="preserve">where </w:t>
      </w:r>
      <w:r w:rsidRPr="006143C7">
        <w:rPr>
          <w:noProof/>
          <w:position w:val="-10"/>
        </w:rPr>
        <w:object w:dxaOrig="220" w:dyaOrig="320" w14:anchorId="320CF9A1">
          <v:shape id="_x0000_i1048" type="#_x0000_t75" style="width:11.25pt;height:15.75pt" o:ole="">
            <v:imagedata r:id="rId25" o:title=""/>
          </v:shape>
          <o:OLEObject Type="Embed" ProgID="Equation.DSMT4" ShapeID="_x0000_i1048" DrawAspect="Content" ObjectID="_1699020163" r:id="rId68"/>
        </w:object>
      </w:r>
      <w:r>
        <w:t xml:space="preserve"> is the predicted load, </w:t>
      </w:r>
      <w:r w:rsidRPr="00B10539">
        <w:rPr>
          <w:noProof/>
          <w:position w:val="-6"/>
        </w:rPr>
        <w:object w:dxaOrig="200" w:dyaOrig="220" w14:anchorId="36D15315">
          <v:shape id="_x0000_i1049" type="#_x0000_t75" style="width:10.5pt;height:11.25pt" o:ole="">
            <v:imagedata r:id="rId69" o:title=""/>
          </v:shape>
          <o:OLEObject Type="Embed" ProgID="Equation.DSMT4" ShapeID="_x0000_i1049" DrawAspect="Content" ObjectID="_1699020164" r:id="rId70"/>
        </w:object>
      </w:r>
      <w:r>
        <w:t xml:space="preserve">are the independent variables, </w:t>
      </w:r>
      <w:r w:rsidRPr="00A40178">
        <w:rPr>
          <w:noProof/>
          <w:position w:val="-10"/>
        </w:rPr>
        <w:object w:dxaOrig="240" w:dyaOrig="320" w14:anchorId="4D70090C">
          <v:shape id="_x0000_i1050" type="#_x0000_t75" style="width:12pt;height:16.5pt" o:ole="">
            <v:imagedata r:id="rId31" o:title=""/>
          </v:shape>
          <o:OLEObject Type="Embed" ProgID="Equation.DSMT4" ShapeID="_x0000_i1050" DrawAspect="Content" ObjectID="_1699020165" r:id="rId71"/>
        </w:object>
      </w:r>
      <w:r>
        <w:t xml:space="preserve"> are coefficients estimated by the model, and </w:t>
      </w:r>
      <w:r w:rsidRPr="00A40178">
        <w:rPr>
          <w:noProof/>
          <w:position w:val="-6"/>
        </w:rPr>
        <w:object w:dxaOrig="180" w:dyaOrig="220" w14:anchorId="5E17EBCC">
          <v:shape id="_x0000_i1051" type="#_x0000_t75" style="width:9pt;height:11.25pt" o:ole="">
            <v:imagedata r:id="rId33" o:title=""/>
          </v:shape>
          <o:OLEObject Type="Embed" ProgID="Equation.DSMT4" ShapeID="_x0000_i1051" DrawAspect="Content" ObjectID="_1699020166" r:id="rId72"/>
        </w:object>
      </w:r>
      <w:r>
        <w:t xml:space="preserve">is an error term. </w:t>
      </w:r>
      <w:r w:rsidRPr="00B10539">
        <w:t>The independent variables that were employed are listed in the table below. Temperature and load demand variables relate to normalized quantities expressed in degrees celsius and megawatts,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9"/>
        <w:gridCol w:w="2881"/>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Name</w:t>
            </w:r>
          </w:p>
        </w:tc>
        <w:tc>
          <w:tcPr>
            <w:tcW w:w="0" w:type="auto"/>
            <w:shd w:val="clear" w:color="auto" w:fill="auto"/>
            <w:noWrap/>
            <w:vAlign w:val="bottom"/>
            <w:hideMark/>
          </w:tcPr>
          <w:p w14:paraId="0A894ED0" w14:textId="77777777" w:rsidR="00D55118" w:rsidRPr="00D55118" w:rsidRDefault="00D55118" w:rsidP="009C7AE3">
            <w:pPr>
              <w:spacing w:line="240" w:lineRule="auto"/>
              <w:jc w:val="center"/>
              <w:rPr>
                <w:b/>
                <w:bCs/>
                <w:color w:val="000000"/>
                <w:lang w:eastAsia="en-CA"/>
              </w:rPr>
            </w:pPr>
            <w:r w:rsidRPr="00D55118">
              <w:rPr>
                <w:b/>
                <w:bCs/>
                <w:color w:val="00000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D55118" w:rsidRDefault="00D55118" w:rsidP="009C7AE3">
            <w:pPr>
              <w:spacing w:line="240" w:lineRule="auto"/>
              <w:jc w:val="center"/>
              <w:rPr>
                <w:color w:val="000000"/>
                <w:lang w:eastAsia="en-CA"/>
              </w:rPr>
            </w:pPr>
            <w:r w:rsidRPr="00D55118">
              <w:rPr>
                <w:color w:val="000000"/>
                <w:lang w:eastAsia="en-CA"/>
              </w:rPr>
              <w:t>Temperature (x</w:t>
            </w:r>
            <w:r w:rsidRPr="00D55118">
              <w:rPr>
                <w:color w:val="000000"/>
                <w:vertAlign w:val="subscript"/>
                <w:lang w:eastAsia="en-CA"/>
              </w:rPr>
              <w:t>1</w:t>
            </w:r>
            <w:r w:rsidRPr="00D55118">
              <w:rPr>
                <w:color w:val="000000"/>
                <w:lang w:eastAsia="en-CA"/>
              </w:rPr>
              <w:t>)</w:t>
            </w:r>
          </w:p>
        </w:tc>
        <w:tc>
          <w:tcPr>
            <w:tcW w:w="0" w:type="auto"/>
            <w:shd w:val="clear" w:color="auto" w:fill="auto"/>
            <w:noWrap/>
            <w:vAlign w:val="bottom"/>
            <w:hideMark/>
          </w:tcPr>
          <w:p w14:paraId="31E5EAFE" w14:textId="77777777" w:rsidR="00D55118" w:rsidRPr="00D55118" w:rsidRDefault="00D55118" w:rsidP="009C7AE3">
            <w:pPr>
              <w:spacing w:line="240" w:lineRule="auto"/>
              <w:jc w:val="center"/>
              <w:rPr>
                <w:color w:val="00000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D55118" w:rsidRDefault="00D55118" w:rsidP="009C7AE3">
            <w:pPr>
              <w:spacing w:line="240" w:lineRule="auto"/>
              <w:jc w:val="center"/>
              <w:rPr>
                <w:color w:val="000000"/>
                <w:lang w:eastAsia="en-CA"/>
              </w:rPr>
            </w:pPr>
            <w:r w:rsidRPr="00D55118">
              <w:rPr>
                <w:color w:val="000000"/>
                <w:lang w:eastAsia="en-CA"/>
              </w:rPr>
              <w:t>Hour of the Day (x</w:t>
            </w:r>
            <w:r w:rsidRPr="00D55118">
              <w:rPr>
                <w:color w:val="000000"/>
                <w:vertAlign w:val="subscript"/>
                <w:lang w:eastAsia="en-CA"/>
              </w:rPr>
              <w:t>2</w:t>
            </w:r>
            <w:r w:rsidRPr="00D55118">
              <w:rPr>
                <w:color w:val="000000"/>
                <w:lang w:eastAsia="en-CA"/>
              </w:rPr>
              <w:t>)</w:t>
            </w:r>
          </w:p>
        </w:tc>
        <w:tc>
          <w:tcPr>
            <w:tcW w:w="0" w:type="auto"/>
            <w:shd w:val="clear" w:color="auto" w:fill="auto"/>
            <w:noWrap/>
            <w:vAlign w:val="bottom"/>
            <w:hideMark/>
          </w:tcPr>
          <w:p w14:paraId="0E55EFED" w14:textId="77777777" w:rsidR="00D55118" w:rsidRPr="00D55118" w:rsidRDefault="00D55118" w:rsidP="009C7AE3">
            <w:pPr>
              <w:spacing w:line="240" w:lineRule="auto"/>
              <w:jc w:val="center"/>
              <w:rPr>
                <w:color w:val="000000"/>
                <w:lang w:eastAsia="en-CA"/>
              </w:rPr>
            </w:pPr>
            <w:r w:rsidRPr="00D55118">
              <w:rPr>
                <w:color w:val="00000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77777777" w:rsidR="00D55118" w:rsidRPr="00D55118" w:rsidRDefault="00D55118" w:rsidP="009C7AE3">
            <w:pPr>
              <w:spacing w:line="240" w:lineRule="auto"/>
              <w:jc w:val="center"/>
              <w:rPr>
                <w:color w:val="000000"/>
                <w:lang w:eastAsia="en-CA"/>
              </w:rPr>
            </w:pPr>
            <w:r w:rsidRPr="00D55118">
              <w:rPr>
                <w:color w:val="000000"/>
                <w:lang w:eastAsia="en-CA"/>
              </w:rPr>
              <w:t>Month of the Year (x</w:t>
            </w:r>
            <w:r w:rsidRPr="00D55118">
              <w:rPr>
                <w:color w:val="000000"/>
                <w:vertAlign w:val="subscript"/>
                <w:lang w:eastAsia="en-CA"/>
              </w:rPr>
              <w:t>3</w:t>
            </w:r>
            <w:r w:rsidRPr="00D55118">
              <w:rPr>
                <w:color w:val="000000"/>
                <w:lang w:eastAsia="en-CA"/>
              </w:rPr>
              <w:t>)</w:t>
            </w:r>
          </w:p>
        </w:tc>
        <w:tc>
          <w:tcPr>
            <w:tcW w:w="0" w:type="auto"/>
            <w:shd w:val="clear" w:color="auto" w:fill="auto"/>
            <w:noWrap/>
            <w:vAlign w:val="bottom"/>
            <w:hideMark/>
          </w:tcPr>
          <w:p w14:paraId="2FBA00A9" w14:textId="77777777" w:rsidR="00D55118" w:rsidRPr="00D55118" w:rsidRDefault="00D55118" w:rsidP="009C7AE3">
            <w:pPr>
              <w:spacing w:line="240" w:lineRule="auto"/>
              <w:jc w:val="center"/>
              <w:rPr>
                <w:color w:val="000000"/>
                <w:lang w:eastAsia="en-CA"/>
              </w:rPr>
            </w:pPr>
            <w:r w:rsidRPr="00D55118">
              <w:rPr>
                <w:color w:val="00000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D55118" w:rsidRDefault="00D55118" w:rsidP="009C7AE3">
            <w:pPr>
              <w:spacing w:line="240" w:lineRule="auto"/>
              <w:jc w:val="center"/>
              <w:rPr>
                <w:color w:val="000000"/>
                <w:lang w:eastAsia="en-CA"/>
              </w:rPr>
            </w:pPr>
            <w:r w:rsidRPr="00D55118">
              <w:rPr>
                <w:color w:val="000000"/>
                <w:lang w:eastAsia="en-CA"/>
              </w:rPr>
              <w:t>Day of the Week (x</w:t>
            </w:r>
            <w:r w:rsidRPr="00D55118">
              <w:rPr>
                <w:color w:val="000000"/>
                <w:vertAlign w:val="subscript"/>
                <w:lang w:eastAsia="en-CA"/>
              </w:rPr>
              <w:t>4</w:t>
            </w:r>
            <w:r w:rsidRPr="00D55118">
              <w:rPr>
                <w:color w:val="000000"/>
                <w:lang w:eastAsia="en-CA"/>
              </w:rPr>
              <w:t>)</w:t>
            </w:r>
          </w:p>
        </w:tc>
        <w:tc>
          <w:tcPr>
            <w:tcW w:w="0" w:type="auto"/>
            <w:shd w:val="clear" w:color="auto" w:fill="auto"/>
            <w:noWrap/>
            <w:vAlign w:val="bottom"/>
            <w:hideMark/>
          </w:tcPr>
          <w:p w14:paraId="78FDCCB9" w14:textId="24B437B6" w:rsidR="00D55118" w:rsidRPr="00D55118" w:rsidRDefault="00D55118" w:rsidP="009C7AE3">
            <w:pPr>
              <w:spacing w:line="240" w:lineRule="auto"/>
              <w:jc w:val="center"/>
              <w:rPr>
                <w:color w:val="000000"/>
                <w:lang w:eastAsia="en-CA"/>
              </w:rPr>
            </w:pPr>
            <w:r w:rsidRPr="00D55118">
              <w:rPr>
                <w:color w:val="000000"/>
                <w:lang w:eastAsia="en-CA"/>
              </w:rPr>
              <w:t>Sunday is</w:t>
            </w:r>
            <w:r w:rsidR="002936EF">
              <w:rPr>
                <w:color w:val="000000"/>
                <w:lang w:eastAsia="en-CA"/>
              </w:rPr>
              <w:t xml:space="preserve"> </w:t>
            </w:r>
            <w:r w:rsidRPr="00D55118">
              <w:rPr>
                <w:color w:val="000000"/>
                <w:lang w:eastAsia="en-CA"/>
              </w:rPr>
              <w:t>1, …,</w:t>
            </w:r>
            <w:r w:rsidR="009C7AE3">
              <w:rPr>
                <w:color w:val="000000"/>
                <w:lang w:eastAsia="en-CA"/>
              </w:rPr>
              <w:t xml:space="preserve"> </w:t>
            </w:r>
            <w:r w:rsidRPr="00D55118">
              <w:rPr>
                <w:color w:val="00000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D55118" w:rsidRDefault="00D55118" w:rsidP="009C7AE3">
            <w:pPr>
              <w:spacing w:line="240" w:lineRule="auto"/>
              <w:jc w:val="center"/>
              <w:rPr>
                <w:color w:val="000000"/>
                <w:lang w:eastAsia="en-CA"/>
              </w:rPr>
            </w:pPr>
            <w:r w:rsidRPr="00D55118">
              <w:rPr>
                <w:color w:val="000000"/>
                <w:lang w:eastAsia="en-CA"/>
              </w:rPr>
              <w:t>Weekend Indicator (x</w:t>
            </w:r>
            <w:r w:rsidRPr="00D55118">
              <w:rPr>
                <w:color w:val="000000"/>
                <w:vertAlign w:val="subscript"/>
                <w:lang w:eastAsia="en-CA"/>
              </w:rPr>
              <w:t>5</w:t>
            </w:r>
            <w:r w:rsidRPr="00D55118">
              <w:rPr>
                <w:color w:val="000000"/>
                <w:lang w:eastAsia="en-CA"/>
              </w:rPr>
              <w:t>)</w:t>
            </w:r>
          </w:p>
        </w:tc>
        <w:tc>
          <w:tcPr>
            <w:tcW w:w="0" w:type="auto"/>
            <w:shd w:val="clear" w:color="auto" w:fill="auto"/>
            <w:noWrap/>
            <w:vAlign w:val="bottom"/>
            <w:hideMark/>
          </w:tcPr>
          <w:p w14:paraId="01A18CCA" w14:textId="77777777" w:rsidR="00D55118" w:rsidRPr="00D55118" w:rsidRDefault="00D55118" w:rsidP="009C7AE3">
            <w:pPr>
              <w:spacing w:line="240" w:lineRule="auto"/>
              <w:jc w:val="center"/>
              <w:rPr>
                <w:color w:val="000000"/>
                <w:lang w:eastAsia="en-CA"/>
              </w:rPr>
            </w:pPr>
            <w:r w:rsidRPr="00D55118">
              <w:rPr>
                <w:color w:val="00000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D55118" w:rsidRDefault="00D55118" w:rsidP="009C7AE3">
            <w:pPr>
              <w:spacing w:line="240" w:lineRule="auto"/>
              <w:jc w:val="center"/>
              <w:rPr>
                <w:color w:val="000000"/>
                <w:lang w:eastAsia="en-CA"/>
              </w:rPr>
            </w:pPr>
            <w:r w:rsidRPr="00D55118">
              <w:rPr>
                <w:color w:val="000000"/>
                <w:lang w:eastAsia="en-CA"/>
              </w:rPr>
              <w:t xml:space="preserve">Maximum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6</w:t>
            </w:r>
            <w:r w:rsidRPr="00D55118">
              <w:rPr>
                <w:color w:val="000000"/>
                <w:lang w:eastAsia="en-CA"/>
              </w:rPr>
              <w:t>)</w:t>
            </w:r>
          </w:p>
        </w:tc>
        <w:tc>
          <w:tcPr>
            <w:tcW w:w="0" w:type="auto"/>
            <w:shd w:val="clear" w:color="auto" w:fill="auto"/>
            <w:noWrap/>
            <w:vAlign w:val="bottom"/>
            <w:hideMark/>
          </w:tcPr>
          <w:p w14:paraId="0DABBA0D"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D55118" w:rsidRDefault="00D55118" w:rsidP="009C7AE3">
            <w:pPr>
              <w:spacing w:line="240" w:lineRule="auto"/>
              <w:jc w:val="center"/>
              <w:rPr>
                <w:color w:val="000000"/>
                <w:lang w:eastAsia="en-CA"/>
              </w:rPr>
            </w:pPr>
            <w:r w:rsidRPr="00D55118">
              <w:rPr>
                <w:color w:val="000000"/>
                <w:lang w:eastAsia="en-CA"/>
              </w:rPr>
              <w:t xml:space="preserve">Minimum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7</w:t>
            </w:r>
            <w:r w:rsidRPr="00D55118">
              <w:rPr>
                <w:color w:val="000000"/>
                <w:lang w:eastAsia="en-CA"/>
              </w:rPr>
              <w:t>)</w:t>
            </w:r>
          </w:p>
        </w:tc>
        <w:tc>
          <w:tcPr>
            <w:tcW w:w="0" w:type="auto"/>
            <w:shd w:val="clear" w:color="auto" w:fill="auto"/>
            <w:noWrap/>
            <w:vAlign w:val="bottom"/>
            <w:hideMark/>
          </w:tcPr>
          <w:p w14:paraId="17893221"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D55118" w:rsidRDefault="00D55118" w:rsidP="009C7AE3">
            <w:pPr>
              <w:spacing w:line="240" w:lineRule="auto"/>
              <w:jc w:val="center"/>
              <w:rPr>
                <w:color w:val="000000"/>
                <w:lang w:eastAsia="en-CA"/>
              </w:rPr>
            </w:pPr>
            <w:r w:rsidRPr="00D55118">
              <w:rPr>
                <w:color w:val="000000"/>
                <w:lang w:eastAsia="en-CA"/>
              </w:rPr>
              <w:t xml:space="preserve">Average Hourly Demand </w:t>
            </w:r>
            <w:r w:rsidR="005C41C5" w:rsidRPr="007F7268">
              <w:rPr>
                <w:color w:val="000000"/>
                <w:lang w:eastAsia="en-CA"/>
              </w:rPr>
              <w:t>from</w:t>
            </w:r>
            <w:r w:rsidRPr="00D55118">
              <w:rPr>
                <w:color w:val="000000"/>
                <w:lang w:eastAsia="en-CA"/>
              </w:rPr>
              <w:t xml:space="preserve"> the Previous Day (x</w:t>
            </w:r>
            <w:r w:rsidRPr="00D55118">
              <w:rPr>
                <w:color w:val="000000"/>
                <w:vertAlign w:val="subscript"/>
                <w:lang w:eastAsia="en-CA"/>
              </w:rPr>
              <w:t>8</w:t>
            </w:r>
            <w:r w:rsidRPr="00D55118">
              <w:rPr>
                <w:color w:val="000000"/>
                <w:lang w:eastAsia="en-CA"/>
              </w:rPr>
              <w:t>)</w:t>
            </w:r>
          </w:p>
        </w:tc>
        <w:tc>
          <w:tcPr>
            <w:tcW w:w="0" w:type="auto"/>
            <w:shd w:val="clear" w:color="auto" w:fill="auto"/>
            <w:noWrap/>
            <w:vAlign w:val="bottom"/>
            <w:hideMark/>
          </w:tcPr>
          <w:p w14:paraId="44D5BE49" w14:textId="77777777" w:rsidR="00D55118" w:rsidRPr="00D55118" w:rsidRDefault="00D55118" w:rsidP="009C7AE3">
            <w:pPr>
              <w:spacing w:line="240" w:lineRule="auto"/>
              <w:jc w:val="center"/>
              <w:rPr>
                <w:color w:val="000000"/>
                <w:lang w:eastAsia="en-CA"/>
              </w:rPr>
            </w:pPr>
            <w:r w:rsidRPr="00D55118">
              <w:rPr>
                <w:color w:val="00000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24 Hours (1 Day) (x</w:t>
            </w:r>
            <w:r w:rsidRPr="00D55118">
              <w:rPr>
                <w:color w:val="000000"/>
                <w:vertAlign w:val="subscript"/>
                <w:lang w:eastAsia="en-CA"/>
              </w:rPr>
              <w:t>9</w:t>
            </w:r>
            <w:r w:rsidRPr="00D55118">
              <w:rPr>
                <w:color w:val="000000"/>
                <w:lang w:eastAsia="en-CA"/>
              </w:rPr>
              <w:t>)</w:t>
            </w:r>
          </w:p>
        </w:tc>
        <w:tc>
          <w:tcPr>
            <w:tcW w:w="0" w:type="auto"/>
            <w:shd w:val="clear" w:color="auto" w:fill="auto"/>
            <w:noWrap/>
            <w:vAlign w:val="bottom"/>
            <w:hideMark/>
          </w:tcPr>
          <w:p w14:paraId="1E2F9DE8" w14:textId="77777777" w:rsidR="00D55118" w:rsidRPr="00D55118" w:rsidRDefault="00D55118" w:rsidP="009C7AE3">
            <w:pPr>
              <w:spacing w:line="240" w:lineRule="auto"/>
              <w:jc w:val="center"/>
              <w:rPr>
                <w:color w:val="000000"/>
                <w:lang w:eastAsia="en-CA"/>
              </w:rPr>
            </w:pPr>
            <w:r w:rsidRPr="00D55118">
              <w:rPr>
                <w:color w:val="00000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D55118" w:rsidRDefault="00D55118" w:rsidP="009C7AE3">
            <w:pPr>
              <w:spacing w:line="240" w:lineRule="auto"/>
              <w:jc w:val="center"/>
              <w:rPr>
                <w:color w:val="000000"/>
                <w:lang w:eastAsia="en-CA"/>
              </w:rPr>
            </w:pPr>
            <w:r w:rsidRPr="00D55118">
              <w:rPr>
                <w:color w:val="000000"/>
                <w:lang w:eastAsia="en-CA"/>
              </w:rPr>
              <w:t>Load Demand Lag Value for Lag = 168 Hours (1 Week) (x</w:t>
            </w:r>
            <w:r w:rsidRPr="00D55118">
              <w:rPr>
                <w:color w:val="000000"/>
                <w:vertAlign w:val="subscript"/>
                <w:lang w:eastAsia="en-CA"/>
              </w:rPr>
              <w:t>10</w:t>
            </w:r>
            <w:r w:rsidRPr="00D55118">
              <w:rPr>
                <w:color w:val="000000"/>
                <w:lang w:eastAsia="en-CA"/>
              </w:rPr>
              <w:t>)</w:t>
            </w:r>
          </w:p>
        </w:tc>
        <w:tc>
          <w:tcPr>
            <w:tcW w:w="0" w:type="auto"/>
            <w:shd w:val="clear" w:color="auto" w:fill="auto"/>
            <w:noWrap/>
            <w:vAlign w:val="bottom"/>
            <w:hideMark/>
          </w:tcPr>
          <w:p w14:paraId="072A4A27" w14:textId="77777777" w:rsidR="00D55118" w:rsidRPr="00D55118" w:rsidRDefault="00D55118" w:rsidP="009C7AE3">
            <w:pPr>
              <w:keepNext/>
              <w:spacing w:line="240" w:lineRule="auto"/>
              <w:jc w:val="center"/>
              <w:rPr>
                <w:color w:val="000000"/>
                <w:lang w:eastAsia="en-CA"/>
              </w:rPr>
            </w:pPr>
            <w:r w:rsidRPr="00D55118">
              <w:rPr>
                <w:color w:val="000000"/>
                <w:lang w:eastAsia="en-CA"/>
              </w:rPr>
              <w:t>Load Demand</w:t>
            </w:r>
          </w:p>
        </w:tc>
      </w:tr>
    </w:tbl>
    <w:p w14:paraId="526B9580" w14:textId="2D5BD82C" w:rsidR="004466DF" w:rsidRDefault="00C27247" w:rsidP="0090048A">
      <w:pPr>
        <w:pStyle w:val="Caption"/>
        <w:jc w:val="center"/>
      </w:pPr>
      <w:bookmarkStart w:id="71" w:name="_Toc88406018"/>
      <w:r>
        <w:lastRenderedPageBreak/>
        <w:t xml:space="preserve">Table </w:t>
      </w:r>
      <w:fldSimple w:instr=" SEQ Table \* ARABIC ">
        <w:r w:rsidR="00FF0D77">
          <w:rPr>
            <w:noProof/>
          </w:rPr>
          <w:t>2</w:t>
        </w:r>
      </w:fldSimple>
      <w:r>
        <w:t xml:space="preserve"> - </w:t>
      </w:r>
      <w:r w:rsidRPr="00D0365A">
        <w:t>The MLR Forecaster's Independent Variables</w:t>
      </w:r>
      <w:bookmarkEnd w:id="71"/>
    </w:p>
    <w:p w14:paraId="28BC39D2" w14:textId="7930AB76" w:rsidR="009E4D88" w:rsidRPr="009E4D88" w:rsidRDefault="009E4D88" w:rsidP="009E4D88">
      <w:pPr>
        <w:ind w:firstLine="288"/>
      </w:pPr>
      <w:r w:rsidRPr="009E4D88">
        <w:t xml:space="preserve">The model was fitted using the training data. The model was trained in MATLAB with the fit linear regression model </w:t>
      </w:r>
      <w:r>
        <w:fldChar w:fldCharType="begin" w:fldLock="1"/>
      </w:r>
      <w:r>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[175]","plainTextFormattedCitation":"[175]"},"properties":{"noteIndex":0},"schema":"https://github.com/citation-style-language/schema/raw/master/csl-citation.json"}</w:instrText>
      </w:r>
      <w:r>
        <w:fldChar w:fldCharType="separate"/>
      </w:r>
      <w:r w:rsidRPr="00A575D6">
        <w:rPr>
          <w:noProof/>
        </w:rPr>
        <w:t>[175]</w:t>
      </w:r>
      <w:r>
        <w:fldChar w:fldCharType="end"/>
      </w:r>
      <w:r w:rsidRPr="009E4D88">
        <w:t>. The model includes an intercept, a linear term for each predictor, and all products of distinct predictor pairs (no squared terms). The model estimated a total of 56 coefficients. Fitting the training data was accomplished using the ordinary least squares algorithm. Cross validation was used to validate the model, with a total of five folds.</w:t>
      </w:r>
      <w:r>
        <w:t xml:space="preserve"> </w:t>
      </w:r>
      <w:r w:rsidRPr="009E4D88">
        <w:t>Following the generation of the model, it was used to forecast a value for each hour in the test set.</w:t>
      </w:r>
    </w:p>
    <w:p w14:paraId="531756C0" w14:textId="7669714D" w:rsidR="00096339" w:rsidRDefault="00F407B3" w:rsidP="001A3FAF">
      <w:pPr>
        <w:pStyle w:val="Heading3"/>
      </w:pPr>
      <w:bookmarkStart w:id="72" w:name="_Toc88405971"/>
      <w:r>
        <w:t>3.</w:t>
      </w:r>
      <w:r w:rsidR="00EE7D05">
        <w:t>2</w:t>
      </w:r>
      <w:r>
        <w:t>.</w:t>
      </w:r>
      <w:r w:rsidR="00EE7D05">
        <w:t>3</w:t>
      </w:r>
      <w:r>
        <w:t xml:space="preserve"> </w:t>
      </w:r>
      <w:r w:rsidR="00775968">
        <w:t>The Auto-Regressive Integrated Moving Average Forecaster (ARIMA)</w:t>
      </w:r>
      <w:bookmarkEnd w:id="72"/>
    </w:p>
    <w:p w14:paraId="381BAC0B" w14:textId="0E79C7B0" w:rsidR="00C90009" w:rsidRDefault="009E14CE" w:rsidP="00AF02BC">
      <w:pPr>
        <w:ind w:firstLine="288"/>
      </w:pPr>
      <w:r w:rsidRPr="009E14CE">
        <w:t>The generalized ARIMA model for a differenced time series with degree d is denoted by the following equation:</w:t>
      </w:r>
    </w:p>
    <w:p w14:paraId="0930B8E7" w14:textId="337FC1AB" w:rsidR="00C90009" w:rsidRDefault="00CF04D9" w:rsidP="00CF04D9">
      <w:pPr>
        <w:pStyle w:val="MTDisplayEquation"/>
      </w:pPr>
      <w:r>
        <w:tab/>
      </w:r>
      <w:r w:rsidRPr="00CF04D9">
        <w:rPr>
          <w:position w:val="-4"/>
        </w:rPr>
        <w:object w:dxaOrig="180" w:dyaOrig="279" w14:anchorId="03ABE717">
          <v:shape id="_x0000_i1052" type="#_x0000_t75" style="width:9pt;height:14.25pt" o:ole="">
            <v:imagedata r:id="rId73" o:title=""/>
          </v:shape>
          <o:OLEObject Type="Embed" ProgID="Equation.DSMT4" ShapeID="_x0000_i1052" DrawAspect="Content" ObjectID="_1699020167" r:id="rId74"/>
        </w:object>
      </w:r>
      <w:r>
        <w:tab/>
      </w:r>
      <w:r w:rsidRPr="00634A7D">
        <w:rPr>
          <w:position w:val="-14"/>
        </w:rPr>
        <w:object w:dxaOrig="6100" w:dyaOrig="380" w14:anchorId="65DD4CB9">
          <v:shape id="_x0000_i1053" type="#_x0000_t75" style="width:305.25pt;height:18.75pt" o:ole="">
            <v:imagedata r:id="rId36" o:title=""/>
          </v:shape>
          <o:OLEObject Type="Embed" ProgID="Equation.DSMT4" ShapeID="_x0000_i1053" DrawAspect="Content" ObjectID="_1699020168" r:id="rId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40D0C">
        <w:fldChar w:fldCharType="begin"/>
      </w:r>
      <w:r w:rsidR="00D40D0C">
        <w:instrText xml:space="preserve"> SEQ MTEqn \c \* Arabic \* MERGEFORMAT </w:instrText>
      </w:r>
      <w:r w:rsidR="00D40D0C">
        <w:fldChar w:fldCharType="separate"/>
      </w:r>
      <w:r w:rsidR="00FF0D77">
        <w:rPr>
          <w:noProof/>
        </w:rPr>
        <w:instrText>7</w:instrText>
      </w:r>
      <w:r w:rsidR="00D40D0C">
        <w:rPr>
          <w:noProof/>
        </w:rPr>
        <w:fldChar w:fldCharType="end"/>
      </w:r>
      <w:r>
        <w:instrText>)</w:instrText>
      </w:r>
      <w:r>
        <w:fldChar w:fldCharType="end"/>
      </w:r>
    </w:p>
    <w:p w14:paraId="37FB4D37" w14:textId="10DA0953" w:rsidR="00AF02BC" w:rsidRDefault="009E14CE">
      <w:r w:rsidRPr="009E14CE">
        <w:t xml:space="preserve">To specify each of the ARIMA forecaster's hyperparameters, a trial-and-error approach guided by autocorrelation (AC) and partial autocorrelation (PAC) plots was used. For each data set, </w:t>
      </w:r>
      <w:r w:rsidR="005B0109">
        <w:fldChar w:fldCharType="begin"/>
      </w:r>
      <w:r w:rsidR="005B0109">
        <w:instrText xml:space="preserve"> REF _Ref88403604 \h </w:instrText>
      </w:r>
      <w:r w:rsidR="005B0109">
        <w:fldChar w:fldCharType="separate"/>
      </w:r>
      <w:r w:rsidR="00FF0D77">
        <w:t xml:space="preserve">Table </w:t>
      </w:r>
      <w:r w:rsidR="00FF0D77">
        <w:rPr>
          <w:noProof/>
        </w:rPr>
        <w:t>3</w:t>
      </w:r>
      <w:r w:rsidR="005B0109">
        <w:fldChar w:fldCharType="end"/>
      </w:r>
      <w:r w:rsidR="005B0109">
        <w:t xml:space="preserve"> </w:t>
      </w:r>
      <w:r w:rsidRPr="009E14CE">
        <w:t>shows the lag order (p), the degree of differentiation (d), and the order of the moving average (q). Appendix A contains the AC and PAC plots that were used to justify these choices.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16"/>
      </w:tblGrid>
      <w:tr w:rsidR="007E3F81" w:rsidRPr="007E3F81" w14:paraId="784A1458" w14:textId="77777777" w:rsidTr="00B3209C">
        <w:trPr>
          <w:trHeight w:val="285"/>
          <w:jc w:val="center"/>
        </w:trPr>
        <w:tc>
          <w:tcPr>
            <w:tcW w:w="0" w:type="auto"/>
            <w:shd w:val="clear" w:color="auto" w:fill="auto"/>
            <w:noWrap/>
            <w:vAlign w:val="bottom"/>
            <w:hideMark/>
          </w:tcPr>
          <w:p w14:paraId="5772A520" w14:textId="77777777" w:rsidR="007E3F81" w:rsidRPr="007E3F81" w:rsidRDefault="007E3F81" w:rsidP="007E3F81">
            <w:pPr>
              <w:spacing w:line="240" w:lineRule="auto"/>
              <w:jc w:val="center"/>
              <w:rPr>
                <w:b/>
                <w:bCs/>
                <w:color w:val="000000"/>
                <w:lang w:eastAsia="en-CA"/>
              </w:rPr>
            </w:pPr>
            <w:r w:rsidRPr="007E3F81">
              <w:rPr>
                <w:b/>
                <w:bCs/>
                <w:color w:val="000000"/>
                <w:lang w:eastAsia="en-CA"/>
              </w:rPr>
              <w:t>Dataset</w:t>
            </w:r>
          </w:p>
        </w:tc>
        <w:tc>
          <w:tcPr>
            <w:tcW w:w="0" w:type="auto"/>
            <w:shd w:val="clear" w:color="auto" w:fill="auto"/>
            <w:noWrap/>
            <w:vAlign w:val="bottom"/>
            <w:hideMark/>
          </w:tcPr>
          <w:p w14:paraId="6435A00E" w14:textId="77777777" w:rsidR="007E3F81" w:rsidRPr="007E3F81" w:rsidRDefault="007E3F81" w:rsidP="007E3F81">
            <w:pPr>
              <w:spacing w:line="240" w:lineRule="auto"/>
              <w:jc w:val="center"/>
              <w:rPr>
                <w:b/>
                <w:bCs/>
                <w:color w:val="000000"/>
                <w:lang w:eastAsia="en-CA"/>
              </w:rPr>
            </w:pPr>
            <w:r w:rsidRPr="007E3F81">
              <w:rPr>
                <w:b/>
                <w:bCs/>
                <w:color w:val="000000"/>
                <w:lang w:eastAsia="en-CA"/>
              </w:rPr>
              <w:t>(p, d, q)</w:t>
            </w:r>
          </w:p>
        </w:tc>
      </w:tr>
      <w:tr w:rsidR="007E3F81" w:rsidRPr="007E3F81" w14:paraId="026C95F5" w14:textId="77777777" w:rsidTr="00B3209C">
        <w:trPr>
          <w:trHeight w:val="330"/>
          <w:jc w:val="center"/>
        </w:trPr>
        <w:tc>
          <w:tcPr>
            <w:tcW w:w="0" w:type="auto"/>
            <w:shd w:val="clear" w:color="auto" w:fill="auto"/>
            <w:noWrap/>
            <w:vAlign w:val="bottom"/>
            <w:hideMark/>
          </w:tcPr>
          <w:p w14:paraId="4CFB7D50" w14:textId="77777777" w:rsidR="007E3F81" w:rsidRPr="007E3F81" w:rsidRDefault="007E3F81" w:rsidP="007E3F81">
            <w:pPr>
              <w:spacing w:line="240" w:lineRule="auto"/>
              <w:jc w:val="center"/>
              <w:rPr>
                <w:color w:val="000000"/>
                <w:lang w:eastAsia="en-CA"/>
              </w:rPr>
            </w:pPr>
            <w:r w:rsidRPr="007E3F81">
              <w:rPr>
                <w:color w:val="000000"/>
                <w:lang w:eastAsia="en-CA"/>
              </w:rPr>
              <w:t>Toronto</w:t>
            </w:r>
          </w:p>
        </w:tc>
        <w:tc>
          <w:tcPr>
            <w:tcW w:w="0" w:type="auto"/>
            <w:shd w:val="clear" w:color="auto" w:fill="auto"/>
            <w:noWrap/>
            <w:vAlign w:val="bottom"/>
            <w:hideMark/>
          </w:tcPr>
          <w:p w14:paraId="67033DF4" w14:textId="77777777" w:rsidR="007E3F81" w:rsidRPr="007E3F81" w:rsidRDefault="007E3F81" w:rsidP="007E3F81">
            <w:pPr>
              <w:spacing w:line="240" w:lineRule="auto"/>
              <w:jc w:val="center"/>
              <w:rPr>
                <w:color w:val="000000"/>
                <w:lang w:eastAsia="en-CA"/>
              </w:rPr>
            </w:pPr>
            <w:r w:rsidRPr="007E3F81">
              <w:rPr>
                <w:color w:val="000000"/>
                <w:lang w:eastAsia="en-CA"/>
              </w:rPr>
              <w:t>(24, 2, 25)</w:t>
            </w:r>
          </w:p>
        </w:tc>
      </w:tr>
      <w:tr w:rsidR="007E3F81" w:rsidRPr="007E3F81" w14:paraId="74BBA2B2" w14:textId="77777777" w:rsidTr="00B3209C">
        <w:trPr>
          <w:trHeight w:val="330"/>
          <w:jc w:val="center"/>
        </w:trPr>
        <w:tc>
          <w:tcPr>
            <w:tcW w:w="0" w:type="auto"/>
            <w:shd w:val="clear" w:color="auto" w:fill="auto"/>
            <w:noWrap/>
            <w:vAlign w:val="bottom"/>
            <w:hideMark/>
          </w:tcPr>
          <w:p w14:paraId="1AC18317" w14:textId="77777777" w:rsidR="007E3F81" w:rsidRPr="007E3F81" w:rsidRDefault="007E3F81" w:rsidP="007E3F81">
            <w:pPr>
              <w:spacing w:line="240" w:lineRule="auto"/>
              <w:jc w:val="center"/>
              <w:rPr>
                <w:color w:val="000000"/>
                <w:lang w:eastAsia="en-CA"/>
              </w:rPr>
            </w:pPr>
            <w:r w:rsidRPr="007E3F81">
              <w:rPr>
                <w:color w:val="000000"/>
                <w:lang w:eastAsia="en-CA"/>
              </w:rPr>
              <w:t>Ottawa</w:t>
            </w:r>
          </w:p>
        </w:tc>
        <w:tc>
          <w:tcPr>
            <w:tcW w:w="0" w:type="auto"/>
            <w:shd w:val="clear" w:color="auto" w:fill="auto"/>
            <w:noWrap/>
            <w:vAlign w:val="bottom"/>
            <w:hideMark/>
          </w:tcPr>
          <w:p w14:paraId="0CCECDD9" w14:textId="77777777" w:rsidR="007E3F81" w:rsidRPr="007E3F81" w:rsidRDefault="007E3F81" w:rsidP="007E3F81">
            <w:pPr>
              <w:spacing w:line="240" w:lineRule="auto"/>
              <w:jc w:val="center"/>
              <w:rPr>
                <w:color w:val="000000"/>
                <w:lang w:eastAsia="en-CA"/>
              </w:rPr>
            </w:pPr>
            <w:r w:rsidRPr="007E3F81">
              <w:rPr>
                <w:color w:val="000000"/>
                <w:lang w:eastAsia="en-CA"/>
              </w:rPr>
              <w:t>(23, 2, 24)</w:t>
            </w:r>
          </w:p>
        </w:tc>
      </w:tr>
      <w:tr w:rsidR="007E3F81" w:rsidRPr="007E3F81" w14:paraId="155C327A" w14:textId="77777777" w:rsidTr="00B3209C">
        <w:trPr>
          <w:trHeight w:val="330"/>
          <w:jc w:val="center"/>
        </w:trPr>
        <w:tc>
          <w:tcPr>
            <w:tcW w:w="0" w:type="auto"/>
            <w:shd w:val="clear" w:color="auto" w:fill="auto"/>
            <w:noWrap/>
            <w:vAlign w:val="bottom"/>
            <w:hideMark/>
          </w:tcPr>
          <w:p w14:paraId="5D5D6E97" w14:textId="77777777" w:rsidR="007E3F81" w:rsidRPr="007E3F81" w:rsidRDefault="007E3F81" w:rsidP="007E3F81">
            <w:pPr>
              <w:spacing w:line="240" w:lineRule="auto"/>
              <w:jc w:val="center"/>
              <w:rPr>
                <w:color w:val="000000"/>
                <w:lang w:eastAsia="en-CA"/>
              </w:rPr>
            </w:pPr>
            <w:r w:rsidRPr="007E3F81">
              <w:rPr>
                <w:color w:val="000000"/>
                <w:lang w:eastAsia="en-CA"/>
              </w:rPr>
              <w:t>Saint John</w:t>
            </w:r>
          </w:p>
        </w:tc>
        <w:tc>
          <w:tcPr>
            <w:tcW w:w="0" w:type="auto"/>
            <w:shd w:val="clear" w:color="auto" w:fill="auto"/>
            <w:noWrap/>
            <w:vAlign w:val="bottom"/>
            <w:hideMark/>
          </w:tcPr>
          <w:p w14:paraId="64686E4B" w14:textId="77777777" w:rsidR="007E3F81" w:rsidRPr="007E3F81" w:rsidRDefault="007E3F81" w:rsidP="00F80760">
            <w:pPr>
              <w:keepNext/>
              <w:spacing w:line="240" w:lineRule="auto"/>
              <w:jc w:val="center"/>
              <w:rPr>
                <w:color w:val="000000"/>
                <w:lang w:eastAsia="en-CA"/>
              </w:rPr>
            </w:pPr>
            <w:r w:rsidRPr="007E3F81">
              <w:rPr>
                <w:color w:val="000000"/>
                <w:lang w:eastAsia="en-CA"/>
              </w:rPr>
              <w:t>(24, 2, 25)</w:t>
            </w:r>
          </w:p>
        </w:tc>
      </w:tr>
    </w:tbl>
    <w:p w14:paraId="462B4391" w14:textId="4553232E" w:rsidR="00F80760" w:rsidRPr="00AF02BC" w:rsidRDefault="00F80760" w:rsidP="00F80760">
      <w:pPr>
        <w:pStyle w:val="Caption"/>
        <w:jc w:val="center"/>
      </w:pPr>
      <w:bookmarkStart w:id="73" w:name="_Ref88403604"/>
      <w:bookmarkStart w:id="74" w:name="_Toc88406019"/>
      <w:r>
        <w:t xml:space="preserve">Table </w:t>
      </w:r>
      <w:fldSimple w:instr=" SEQ Table \* ARABIC ">
        <w:r w:rsidR="00FF0D77">
          <w:rPr>
            <w:noProof/>
          </w:rPr>
          <w:t>3</w:t>
        </w:r>
      </w:fldSimple>
      <w:bookmarkEnd w:id="73"/>
      <w:r>
        <w:t xml:space="preserve"> - </w:t>
      </w:r>
      <w:r w:rsidRPr="00AF02BC">
        <w:t>The ARIMA hyperparameters that were used across all datasets</w:t>
      </w:r>
      <w:bookmarkEnd w:id="74"/>
    </w:p>
    <w:p w14:paraId="144374F0" w14:textId="635C5363" w:rsidR="00FD7B39" w:rsidRDefault="009916F7" w:rsidP="00FD7B39">
      <w:pPr>
        <w:rPr>
          <w:ins w:id="75" w:author="Dawn MacIsaac" w:date="2021-11-19T07:08:00Z"/>
        </w:rPr>
      </w:pPr>
      <w:ins w:id="76" w:author="Dawn MacIsaac" w:date="2021-11-19T08:41:00Z">
        <w:r w:rsidRPr="00D32376">
          <w:lastRenderedPageBreak/>
          <w:t>Training data was used to fit the model (</w:t>
        </w:r>
        <w:proofErr w:type="spellStart"/>
        <w:r w:rsidRPr="00D32376">
          <w:t>i.e</w:t>
        </w:r>
        <w:proofErr w:type="spellEnd"/>
        <w:r w:rsidRPr="00D32376">
          <w:t xml:space="preserve"> set the coefficient values)</w:t>
        </w:r>
        <w:proofErr w:type="gramStart"/>
        <w:r w:rsidRPr="00D32376">
          <w:t xml:space="preserve">. </w:t>
        </w:r>
        <w:r>
          <w:rPr>
            <w:highlight w:val="yellow"/>
          </w:rPr>
          <w:t xml:space="preserve"> </w:t>
        </w:r>
      </w:ins>
      <w:proofErr w:type="gramEnd"/>
      <w:ins w:id="77" w:author="Dawn MacIsaac" w:date="2021-11-19T07:08:00Z">
        <w:r w:rsidR="00FD7B39" w:rsidRPr="00C07A6C">
          <w:rPr>
            <w:highlight w:val="yellow"/>
            <w:rPrChange w:id="78" w:author="Dawn MacIsaac" w:date="2021-11-19T07:49:00Z">
              <w:rPr/>
            </w:rPrChange>
          </w:rPr>
          <w:t xml:space="preserve">How was the model trained…are there parameters that can be specified for this (for an </w:t>
        </w:r>
      </w:ins>
      <w:ins w:id="79" w:author="Dawn MacIsaac" w:date="2021-11-19T07:09:00Z">
        <w:r w:rsidR="00FD7B39" w:rsidRPr="00C07A6C">
          <w:rPr>
            <w:highlight w:val="yellow"/>
            <w:rPrChange w:id="80" w:author="Dawn MacIsaac" w:date="2021-11-19T07:49:00Z">
              <w:rPr/>
            </w:rPrChange>
          </w:rPr>
          <w:t>ARIMA</w:t>
        </w:r>
      </w:ins>
      <w:ins w:id="81" w:author="Dawn MacIsaac" w:date="2021-11-19T07:08:00Z">
        <w:r w:rsidR="00FD7B39" w:rsidRPr="00C07A6C">
          <w:rPr>
            <w:highlight w:val="yellow"/>
            <w:rPrChange w:id="82" w:author="Dawn MacIsaac" w:date="2021-11-19T07:49:00Z">
              <w:rPr/>
            </w:rPrChange>
          </w:rPr>
          <w:t>, you fit the data to train…what model are you fitting (is there a constant/intercept), and what algorithm do use to fit (</w:t>
        </w:r>
      </w:ins>
      <w:ins w:id="83" w:author="Dawn MacIsaac" w:date="2021-11-19T07:49:00Z">
        <w:r w:rsidR="00C07A6C">
          <w:rPr>
            <w:highlight w:val="yellow"/>
          </w:rPr>
          <w:t xml:space="preserve">I think it’s a </w:t>
        </w:r>
      </w:ins>
      <w:ins w:id="84" w:author="Dawn MacIsaac" w:date="2021-11-19T07:50:00Z">
        <w:r w:rsidR="00C07A6C">
          <w:rPr>
            <w:highlight w:val="yellow"/>
          </w:rPr>
          <w:t>maximum</w:t>
        </w:r>
      </w:ins>
      <w:ins w:id="85" w:author="Dawn MacIsaac" w:date="2021-11-19T07:49:00Z">
        <w:r w:rsidR="00C07A6C">
          <w:rPr>
            <w:highlight w:val="yellow"/>
          </w:rPr>
          <w:t xml:space="preserve"> likelihood?</w:t>
        </w:r>
      </w:ins>
      <w:ins w:id="86" w:author="Dawn MacIsaac" w:date="2021-11-19T07:08:00Z">
        <w:r w:rsidR="00FD7B39" w:rsidRPr="00C07A6C">
          <w:rPr>
            <w:highlight w:val="yellow"/>
            <w:rPrChange w:id="87" w:author="Dawn MacIsaac" w:date="2021-11-19T07:49:00Z">
              <w:rPr/>
            </w:rPrChange>
          </w:rPr>
          <w:t>)’)</w:t>
        </w:r>
      </w:ins>
      <w:proofErr w:type="gramStart"/>
      <w:ins w:id="88" w:author="Dawn MacIsaac" w:date="2021-11-19T08:42:00Z">
        <w:r>
          <w:t xml:space="preserve">.  </w:t>
        </w:r>
        <w:proofErr w:type="gramEnd"/>
        <w:r>
          <w:t>Once the model was fully specified, it was used to forecast a value for every hour in the test set.</w:t>
        </w:r>
      </w:ins>
    </w:p>
    <w:p w14:paraId="2B0F0FF9" w14:textId="77777777" w:rsidR="00FD7B39" w:rsidRPr="00FD7B39" w:rsidRDefault="00FD7B39">
      <w:pPr>
        <w:pPrChange w:id="89" w:author="Dawn MacIsaac" w:date="2021-11-19T07:08:00Z">
          <w:pPr>
            <w:pStyle w:val="Caption"/>
            <w:jc w:val="center"/>
          </w:pPr>
        </w:pPrChange>
      </w:pPr>
    </w:p>
    <w:p w14:paraId="30C35DB9" w14:textId="54993CBA" w:rsidR="00F75072" w:rsidRDefault="00F75072" w:rsidP="001A3FAF">
      <w:pPr>
        <w:pStyle w:val="Heading3"/>
      </w:pPr>
      <w:bookmarkStart w:id="90" w:name="_Toc88405972"/>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90"/>
    </w:p>
    <w:p w14:paraId="07E282C5" w14:textId="700ADC02" w:rsidR="005E3ACC" w:rsidRDefault="0030216B" w:rsidP="005E3ACC">
      <w:pPr>
        <w:ind w:firstLine="288"/>
      </w:pPr>
      <w:ins w:id="91" w:author="Dawn MacIsaac" w:date="2021-11-19T08:22:00Z">
        <w:r>
          <w:t>Three com</w:t>
        </w:r>
      </w:ins>
      <w:ins w:id="92" w:author="Dawn MacIsaac" w:date="2021-11-19T08:23:00Z">
        <w:r>
          <w:t>ponents nee</w:t>
        </w:r>
      </w:ins>
      <w:ins w:id="93" w:author="Dawn MacIsaac" w:date="2021-11-19T08:42:00Z">
        <w:r w:rsidR="009916F7">
          <w:t>d</w:t>
        </w:r>
      </w:ins>
      <w:ins w:id="94" w:author="Dawn MacIsaac" w:date="2021-11-19T08:23:00Z">
        <w:r>
          <w:t xml:space="preserve"> to be specified when implementing the ANNSTLF-G3:  The </w:t>
        </w:r>
        <w:commentRangeStart w:id="95"/>
        <w:r>
          <w:t>BLF, the</w:t>
        </w:r>
      </w:ins>
      <w:ins w:id="96" w:author="Dawn MacIsaac" w:date="2021-11-19T08:24:00Z">
        <w:r w:rsidR="00D94F79">
          <w:t xml:space="preserve"> </w:t>
        </w:r>
      </w:ins>
      <w:ins w:id="97" w:author="Dawn MacIsaac" w:date="2021-11-19T08:23:00Z">
        <w:r>
          <w:t>CLF</w:t>
        </w:r>
      </w:ins>
      <w:commentRangeEnd w:id="95"/>
      <w:ins w:id="98" w:author="Dawn MacIsaac" w:date="2021-11-19T08:28:00Z">
        <w:r w:rsidR="00D94F79">
          <w:rPr>
            <w:rStyle w:val="CommentReference"/>
          </w:rPr>
          <w:commentReference w:id="95"/>
        </w:r>
      </w:ins>
      <w:ins w:id="99" w:author="Dawn MacIsaac" w:date="2021-11-19T08:23:00Z">
        <w:r>
          <w:t>, and the RL</w:t>
        </w:r>
      </w:ins>
      <w:ins w:id="100" w:author="Dawn MacIsaac" w:date="2021-11-19T08:25:00Z">
        <w:r w:rsidR="00D94F79">
          <w:t>S combiner</w:t>
        </w:r>
      </w:ins>
      <w:proofErr w:type="gramStart"/>
      <w:ins w:id="101" w:author="Dawn MacIsaac" w:date="2021-11-19T08:23:00Z">
        <w:r>
          <w:t xml:space="preserve">.  </w:t>
        </w:r>
      </w:ins>
      <w:proofErr w:type="gramEnd"/>
      <w:del w:id="102" w:author="Dawn MacIsaac" w:date="2021-11-19T08:25:00Z">
        <w:r w:rsidR="00F7571F" w:rsidRPr="00F7571F" w:rsidDel="00D94F79">
          <w:delText xml:space="preserve">The </w:delText>
        </w:r>
      </w:del>
      <w:ins w:id="103" w:author="Dawn MacIsaac" w:date="2021-11-19T08:25:00Z">
        <w:r w:rsidR="00D94F79">
          <w:t>Both the</w:t>
        </w:r>
        <w:r w:rsidR="00D94F79" w:rsidRPr="00F7571F">
          <w:t xml:space="preserve"> </w:t>
        </w:r>
      </w:ins>
      <w:r w:rsidR="00F7571F" w:rsidRPr="00F7571F">
        <w:t xml:space="preserve">BLF and CLF networks </w:t>
      </w:r>
      <w:del w:id="104" w:author="Dawn MacIsaac" w:date="2021-11-19T08:25:00Z">
        <w:r w:rsidR="00F7571F" w:rsidRPr="00F7571F" w:rsidDel="00D94F79">
          <w:delText xml:space="preserve">are </w:delText>
        </w:r>
      </w:del>
      <w:ins w:id="105" w:author="Dawn MacIsaac" w:date="2021-11-19T08:25:00Z">
        <w:r w:rsidR="00D94F79">
          <w:t>were</w:t>
        </w:r>
        <w:r w:rsidR="00D94F79" w:rsidRPr="00F7571F">
          <w:t xml:space="preserve"> </w:t>
        </w:r>
      </w:ins>
      <w:r w:rsidR="00F7571F" w:rsidRPr="00F7571F">
        <w:t xml:space="preserve">trained using the resilient back-propagation algorithm. </w:t>
      </w:r>
      <w:commentRangeStart w:id="106"/>
      <w:del w:id="107" w:author="Dawn MacIsaac" w:date="2021-11-19T08:26:00Z">
        <w:r w:rsidR="00F7571F" w:rsidRPr="00F7571F" w:rsidDel="00D94F79">
          <w:delText xml:space="preserve">This is a highly effective training method that is frequently used to solve pattern recognition problems </w:delText>
        </w:r>
        <w:r w:rsidR="00F7571F" w:rsidDel="00D94F79">
          <w:fldChar w:fldCharType="begin" w:fldLock="1"/>
        </w:r>
        <w:r w:rsidR="004C5E63" w:rsidDel="00D94F79">
          <w:delInstrText>ADDIN CSL_CITATION {"citationItems":[{"id":"ITEM-1","itemData":{"ISBN":"0971732108","author":[{"dropping-particle":"","family":"Beale","given":"Mark Hudson","non-dropping-particle":"","parse-names":false,"suffix":""},{"dropping-particle":"","family":"Hagan","given":"Martin T","non-dropping-particle":"","parse-names":false,"suffix":""},{"dropping-particle":"","family":"Demuth","given":"Howard B","non-dropping-particle":"","parse-names":false,"suffix":""}],"id":"ITEM-1","issued":{"date-parts":[["2010"]]},"number-of-pages":"951","title":"Neural Network Toolbox ™ 7 User ’ s Guide","type":"book"},"uris":["http://www.mendeley.com/documents/?uuid=c76de14e-54f2-4873-a261-29e280d9b87c"]}],"mendeley":{"formattedCitation":"[175]","plainTextFormattedCitation":"[175]","previouslyFormattedCitation":"[175]"},"properties":{"noteIndex":0},"schema":"https://github.com/citation-style-language/schema/raw/master/csl-citation.json"}</w:delInstrText>
        </w:r>
        <w:r w:rsidR="00F7571F" w:rsidDel="00D94F79">
          <w:fldChar w:fldCharType="separate"/>
        </w:r>
        <w:r w:rsidR="00353469" w:rsidRPr="00353469" w:rsidDel="00D94F79">
          <w:rPr>
            <w:noProof/>
          </w:rPr>
          <w:delText>[175]</w:delText>
        </w:r>
        <w:r w:rsidR="00F7571F" w:rsidDel="00D94F79">
          <w:fldChar w:fldCharType="end"/>
        </w:r>
      </w:del>
      <w:commentRangeEnd w:id="106"/>
      <w:r w:rsidR="00D94F79">
        <w:rPr>
          <w:rStyle w:val="CommentReference"/>
        </w:rPr>
        <w:commentReference w:id="106"/>
      </w:r>
      <w:r w:rsidR="00F7571F" w:rsidRPr="00F7571F">
        <w:t>.</w:t>
      </w:r>
      <w:del w:id="108" w:author="Dawn MacIsaac" w:date="2021-11-19T08:27:00Z">
        <w:r w:rsidR="00F7571F" w:rsidRPr="00F7571F" w:rsidDel="00D94F79">
          <w:delText xml:space="preserve"> </w:delText>
        </w:r>
        <w:commentRangeStart w:id="109"/>
        <w:r w:rsidR="00F7571F" w:rsidRPr="00F7571F" w:rsidDel="00D94F79">
          <w:delText>Furthermore, we observed that this method outperformed the Levenberg-Marquardt back-propagation method</w:delText>
        </w:r>
      </w:del>
      <w:commentRangeEnd w:id="109"/>
      <w:r w:rsidR="00361535">
        <w:rPr>
          <w:rStyle w:val="CommentReference"/>
        </w:rPr>
        <w:commentReference w:id="109"/>
      </w:r>
      <w:r w:rsidR="00F7571F" w:rsidRPr="00F7571F">
        <w:t xml:space="preserve">. </w:t>
      </w:r>
      <w:commentRangeStart w:id="110"/>
      <w:r w:rsidR="00F7571F" w:rsidRPr="00F7571F">
        <w:t>Sixty</w:t>
      </w:r>
      <w:commentRangeEnd w:id="110"/>
      <w:r w:rsidR="00361535">
        <w:rPr>
          <w:rStyle w:val="CommentReference"/>
        </w:rPr>
        <w:commentReference w:id="110"/>
      </w:r>
      <w:r w:rsidR="00F7571F" w:rsidRPr="00F7571F">
        <w:t xml:space="preserve"> neurons comprise the hidden layer.</w:t>
      </w:r>
      <w:r w:rsidR="005E3ACC">
        <w:t xml:space="preserve"> </w:t>
      </w:r>
      <w:r w:rsidR="00F7571F" w:rsidRPr="00F7571F">
        <w:t xml:space="preserve">The activation function in the hidden and output layers is a hyperbolic tangent sigmoid transfer function. When we changed the </w:t>
      </w:r>
      <w:commentRangeStart w:id="111"/>
      <w:r w:rsidR="00F7571F" w:rsidRPr="00F7571F">
        <w:t>activation function of the output layer from linear to tangent sigmoid, we observed an improvement in performance</w:t>
      </w:r>
      <w:commentRangeEnd w:id="111"/>
      <w:r w:rsidR="00B11C6E">
        <w:rPr>
          <w:rStyle w:val="CommentReference"/>
        </w:rPr>
        <w:commentReference w:id="111"/>
      </w:r>
      <w:r w:rsidR="00F7571F" w:rsidRPr="00F7571F">
        <w:t xml:space="preserve">. </w:t>
      </w:r>
    </w:p>
    <w:p w14:paraId="5961F4E6" w14:textId="28937421" w:rsidR="00F7571F" w:rsidRDefault="00F7571F" w:rsidP="00474DF6">
      <w:pPr>
        <w:ind w:firstLine="288"/>
      </w:pPr>
      <w:r w:rsidRPr="00F7571F">
        <w:t>The training data was divided into two categories: 80% for training and 20% for validation. The RLS combiner begins with a weight of 0.5 for each hour for both the BLF and CLF outputs; after each iteration, the weights for each hour are automatically updated based on the algorithm's calculation.</w:t>
      </w:r>
      <w:r w:rsidR="00474DF6">
        <w:t xml:space="preserve"> </w:t>
      </w:r>
      <w:r w:rsidR="00474DF6" w:rsidRPr="00474DF6">
        <w:t>The table below shows the final weights calculated by the RLS combiner for each hour following the prediction of the Toronto test datasets.</w:t>
      </w:r>
    </w:p>
    <w:p w14:paraId="3F435F19" w14:textId="14B9AEC2" w:rsidR="00EC5A0E" w:rsidRDefault="00F80760" w:rsidP="008222F5">
      <w:pPr>
        <w:ind w:firstLine="288"/>
        <w:jc w:val="center"/>
      </w:pPr>
      <w:r w:rsidRPr="00F80760">
        <w:rPr>
          <w:noProof/>
        </w:rPr>
        <w:lastRenderedPageBreak/>
        <w:drawing>
          <wp:inline distT="0" distB="0" distL="0" distR="0" wp14:anchorId="21581D87" wp14:editId="19552D9F">
            <wp:extent cx="5314950" cy="570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570865"/>
                    </a:xfrm>
                    <a:prstGeom prst="rect">
                      <a:avLst/>
                    </a:prstGeom>
                    <a:noFill/>
                    <a:ln>
                      <a:noFill/>
                    </a:ln>
                  </pic:spPr>
                </pic:pic>
              </a:graphicData>
            </a:graphic>
          </wp:inline>
        </w:drawing>
      </w:r>
    </w:p>
    <w:p w14:paraId="59F45F82" w14:textId="1E5F3F69" w:rsidR="00EC5A0E" w:rsidRDefault="00EC5A0E" w:rsidP="00EC5A0E">
      <w:pPr>
        <w:pStyle w:val="Caption"/>
        <w:jc w:val="center"/>
      </w:pPr>
      <w:bookmarkStart w:id="112" w:name="_Toc88406020"/>
      <w:r>
        <w:t xml:space="preserve">Table </w:t>
      </w:r>
      <w:fldSimple w:instr=" SEQ Table \* ARABIC ">
        <w:r w:rsidR="00FF0D77">
          <w:rPr>
            <w:noProof/>
          </w:rPr>
          <w:t>4</w:t>
        </w:r>
      </w:fldSimple>
      <w:r>
        <w:t xml:space="preserve"> – </w:t>
      </w:r>
      <w:r w:rsidRPr="00EC5A0E">
        <w:t>Final Weights for the Toronto Dataset Generated Using the RLS Combiner</w:t>
      </w:r>
      <w:bookmarkEnd w:id="112"/>
    </w:p>
    <w:p w14:paraId="08FD999E" w14:textId="4C6FEF8A" w:rsidR="00360090" w:rsidRPr="00360090" w:rsidRDefault="00360090" w:rsidP="00360090">
      <w:pPr>
        <w:jc w:val="center"/>
      </w:pPr>
      <w:r>
        <w:rPr>
          <w:noProof/>
        </w:rPr>
        <w:drawing>
          <wp:inline distT="0" distB="0" distL="0" distR="0" wp14:anchorId="772C1B66" wp14:editId="538C679E">
            <wp:extent cx="54864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14CA0D27" w14:textId="7EE88F27" w:rsidR="003B2A84" w:rsidRDefault="003B2A84" w:rsidP="003B2A84">
      <w:pPr>
        <w:pStyle w:val="Caption"/>
        <w:jc w:val="center"/>
      </w:pPr>
      <w:bookmarkStart w:id="113" w:name="_Toc88406041"/>
      <w:r>
        <w:t xml:space="preserve">Figure </w:t>
      </w:r>
      <w:r w:rsidR="00D649BB">
        <w:fldChar w:fldCharType="begin"/>
      </w:r>
      <w:r w:rsidR="00D649BB">
        <w:instrText xml:space="preserve"> SEQ Figure \* ARABIC </w:instrText>
      </w:r>
      <w:r w:rsidR="00D649BB">
        <w:fldChar w:fldCharType="separate"/>
      </w:r>
      <w:r w:rsidR="00FF0D77">
        <w:rPr>
          <w:noProof/>
        </w:rPr>
        <w:t>9</w:t>
      </w:r>
      <w:r w:rsidR="00D649BB">
        <w:rPr>
          <w:noProof/>
        </w:rPr>
        <w:fldChar w:fldCharType="end"/>
      </w:r>
      <w:r>
        <w:t xml:space="preserve"> – </w:t>
      </w:r>
      <w:r w:rsidR="008914C4" w:rsidRPr="008914C4">
        <w:t>The Structure of the B</w:t>
      </w:r>
      <w:r w:rsidR="008914C4">
        <w:t>LF</w:t>
      </w:r>
      <w:r w:rsidR="008914C4" w:rsidRPr="008914C4">
        <w:t xml:space="preserve"> and C</w:t>
      </w:r>
      <w:r w:rsidR="008914C4">
        <w:t>LF</w:t>
      </w:r>
      <w:r w:rsidR="008914C4" w:rsidRPr="008914C4">
        <w:t xml:space="preserve"> Network</w:t>
      </w:r>
      <w:bookmarkEnd w:id="113"/>
    </w:p>
    <w:p w14:paraId="064D2D4C" w14:textId="4D6B6094" w:rsidR="0079016F" w:rsidRDefault="00C8143C" w:rsidP="00C8143C">
      <w:pPr>
        <w:ind w:firstLine="288"/>
      </w:pPr>
      <w:r w:rsidRPr="00C8143C">
        <w:t xml:space="preserve">As demonstrated in the section on artificial neural networks, the input set for </w:t>
      </w:r>
      <w:r w:rsidR="006C103A">
        <w:t xml:space="preserve">the </w:t>
      </w:r>
      <w:r w:rsidRPr="00C8143C">
        <w:t>ANNs consists of the following: the previous day's actual load (24 inputs), the previous day's actual temperature (24 inputs), the current day's actual temperature (24 inputs), and the current day's type (7 inputs containing ones and zeros). Both the BLF and the CLF used the same set of inputs, but their target variables were distinct; the BLF focused on actual load demand, whereas the CLF focused on load changes from yesterday to today. The final CLF forecasts were calculated by adding the predicted changes to the actual load from yesterday. The BLF and CLF used a total of 79 inputs, as illustrated in the ANNSTLF architecture.</w:t>
      </w:r>
    </w:p>
    <w:p w14:paraId="7FA51A99" w14:textId="719149C3" w:rsidR="002E0AEC" w:rsidRPr="0079016F" w:rsidRDefault="002E0AEC" w:rsidP="00E141F5">
      <w:pPr>
        <w:pStyle w:val="Heading2"/>
      </w:pPr>
      <w:bookmarkStart w:id="114" w:name="_Toc88405973"/>
      <w:r>
        <w:t>3.</w:t>
      </w:r>
      <w:r w:rsidR="00E141F5">
        <w:t>3</w:t>
      </w:r>
      <w:r>
        <w:t xml:space="preserve"> </w:t>
      </w:r>
      <w:r w:rsidR="001A3FAF" w:rsidRPr="002A6B03">
        <w:t>Implementation Specifications for</w:t>
      </w:r>
      <w:r w:rsidR="001A3FAF">
        <w:t xml:space="preserve"> t</w:t>
      </w:r>
      <w:r>
        <w:t>he Deep Learning Forecasters</w:t>
      </w:r>
      <w:bookmarkEnd w:id="114"/>
    </w:p>
    <w:p w14:paraId="1669F607" w14:textId="77777777" w:rsidR="00F15766" w:rsidRDefault="00D16944" w:rsidP="00F15766">
      <w:pPr>
        <w:pStyle w:val="Heading3"/>
      </w:pPr>
      <w:bookmarkStart w:id="115" w:name="_Toc88405974"/>
      <w:r>
        <w:t>3.</w:t>
      </w:r>
      <w:r w:rsidR="00D77BAA">
        <w:t>3</w:t>
      </w:r>
      <w:r w:rsidR="00B93EB2">
        <w:t>.1</w:t>
      </w:r>
      <w:r>
        <w:t xml:space="preserve"> </w:t>
      </w:r>
      <w:r w:rsidR="00F15766">
        <w:t>The Long Short Term Memory Forecaster (LSTM)</w:t>
      </w:r>
      <w:bookmarkEnd w:id="115"/>
    </w:p>
    <w:p w14:paraId="0889A413" w14:textId="7CDD961E" w:rsidR="0018476A" w:rsidRDefault="009635BD" w:rsidP="0018476A">
      <w:pPr>
        <w:ind w:firstLine="288"/>
      </w:pPr>
      <w:r w:rsidRPr="008A13AD">
        <w:t xml:space="preserve">Another researcher from UNB's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as inputs. We trained the LSTM models using the adam </w:t>
      </w:r>
      <w:r w:rsidRPr="009635BD">
        <w:lastRenderedPageBreak/>
        <w:t>optimization training algorithm. The LSTM network was composed of four layers: a sequence input layer with 79 inputs, a lstm layer with 100 hidden units, a fully connected layer with 24 outputs, and a regression layer. The quantity of data retained between time steps is proportional to the number of hidden units (the hidden state). This was the optimal value for all datasets we examined</w:t>
      </w:r>
      <w:r w:rsidR="002B0786">
        <w:t xml:space="preserve"> </w:t>
      </w:r>
      <w:r>
        <w:fldChar w:fldCharType="begin" w:fldLock="1"/>
      </w:r>
      <w:r w:rsidR="004C5E63">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[176]","plainTextFormattedCitation":"[176]","previouslyFormattedCitation":"[176]"},"properties":{"noteIndex":0},"schema":"https://github.com/citation-style-language/schema/raw/master/csl-citation.json"}</w:instrText>
      </w:r>
      <w:r>
        <w:fldChar w:fldCharType="separate"/>
      </w:r>
      <w:r w:rsidR="00353469" w:rsidRPr="00353469">
        <w:rPr>
          <w:noProof/>
        </w:rPr>
        <w:t>[176]</w:t>
      </w:r>
      <w:r>
        <w:fldChar w:fldCharType="end"/>
      </w:r>
      <w:r>
        <w:t>.</w:t>
      </w:r>
    </w:p>
    <w:p w14:paraId="2AAB5AF8" w14:textId="4D9A7B64" w:rsidR="008A13AD" w:rsidRPr="008A13AD" w:rsidRDefault="008A13AD" w:rsidP="0018476A">
      <w:pPr>
        <w:ind w:firstLine="288"/>
      </w:pPr>
      <w:r w:rsidRPr="008A13AD">
        <w:t xml:space="preserve">Additionally, because the ANNSTLF structure was identified as the best forecaster for short-term load forecasting </w:t>
      </w:r>
      <w:r w:rsidR="00541EAD">
        <w:fldChar w:fldCharType="begin" w:fldLock="1"/>
      </w:r>
      <w:r w:rsidR="00A55D41">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[87]","plainTextFormattedCitation":"[1], [87]","previouslyFormattedCitation":"[1], [87]"},"properties":{"noteIndex":0},"schema":"https://github.com/citation-style-language/schema/raw/master/csl-citation.json"}</w:instrText>
      </w:r>
      <w:r w:rsidR="00541EAD">
        <w:fldChar w:fldCharType="separate"/>
      </w:r>
      <w:r w:rsidR="001A7F97" w:rsidRPr="001A7F97">
        <w:rPr>
          <w:noProof/>
        </w:rPr>
        <w:t>[1], [87]</w:t>
      </w:r>
      <w:r w:rsidR="00541EAD">
        <w:fldChar w:fldCharType="end"/>
      </w:r>
      <w:r w:rsidR="00541EAD">
        <w:t xml:space="preserve">, </w:t>
      </w:r>
      <w:r w:rsidRPr="008A13AD">
        <w:t xml:space="preserve">we emulated the ANNSTLF structure by developing a Base Load Forecaster, a Change in Load Forecaster, and an RLS combiner using the LSTM </w:t>
      </w:r>
      <w:r w:rsidR="00A039C8">
        <w:t>forecaster</w:t>
      </w:r>
      <w:r w:rsidRPr="008A13AD">
        <w:t xml:space="preserve"> rather than the ANN. The inputs and structure of the architecture were identical to those of the ANNSTLF,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116" w:name="_Toc88405975"/>
      <w:r>
        <w:t>3.</w:t>
      </w:r>
      <w:r w:rsidR="008F086A">
        <w:t>3.2</w:t>
      </w:r>
      <w:r>
        <w:t xml:space="preserve"> </w:t>
      </w:r>
      <w:r w:rsidR="00AE21E5">
        <w:t>The Convolutional Neural Network Forecaster (CNN)</w:t>
      </w:r>
      <w:bookmarkEnd w:id="116"/>
    </w:p>
    <w:p w14:paraId="1AC99F60" w14:textId="0905EDDF" w:rsidR="00377CF2" w:rsidRPr="00377CF2" w:rsidRDefault="00377CF2" w:rsidP="00377CF2">
      <w:pPr>
        <w:ind w:firstLine="288"/>
      </w:pPr>
      <w:r w:rsidRPr="00377CF2">
        <w:t xml:space="preserve">The CNNs in this study consist of six layers: an input layer with 79 </w:t>
      </w:r>
      <w:r>
        <w:t xml:space="preserve">input </w:t>
      </w:r>
      <w:r w:rsidRPr="00377CF2">
        <w:t xml:space="preserve">features, a convolutional layer with a filter size of 6 pixels in height, 5 pixels in width, and 15 filters in total, a rectified linear unit activation layer (ReLU), a max-pooling layer with a pool size 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67E6FE14" w:rsidR="001746BC" w:rsidRDefault="001746BC" w:rsidP="001746BC">
      <w:pPr>
        <w:ind w:firstLine="288"/>
      </w:pPr>
      <w:r w:rsidRPr="001746BC">
        <w:t xml:space="preserve">We implemented the CNN </w:t>
      </w:r>
      <w:r w:rsidR="00A039C8">
        <w:t>forecaster</w:t>
      </w:r>
      <w:r w:rsidRPr="001746BC">
        <w:t xml:space="preserve"> similarly to the LSTM </w:t>
      </w:r>
      <w:r w:rsidR="00A039C8">
        <w:t>forecaster</w:t>
      </w:r>
      <w:r w:rsidRPr="001746BC">
        <w:t xml:space="preserve"> using the ANNSTLF structure, and as a result of using this architecture, we observed improved results overall and across all timeframes. As was the case with the LSTM models, the CNN </w:t>
      </w:r>
      <w:r w:rsidRPr="001746BC">
        <w:lastRenderedPageBreak/>
        <w:t xml:space="preserve">models were trained using the adam optimization training algorithm. Additional information about this algorithm can be found in </w:t>
      </w:r>
      <w:r>
        <w:fldChar w:fldCharType="begin" w:fldLock="1"/>
      </w:r>
      <w:r w:rsidR="004C5E63">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[177]","plainTextFormattedCitation":"[177]","previouslyFormattedCitation":"[177]"},"properties":{"noteIndex":0},"schema":"https://github.com/citation-style-language/schema/raw/master/csl-citation.json"}</w:instrText>
      </w:r>
      <w:r>
        <w:fldChar w:fldCharType="separate"/>
      </w:r>
      <w:r w:rsidR="00353469" w:rsidRPr="00353469">
        <w:rPr>
          <w:noProof/>
        </w:rPr>
        <w:t>[177]</w:t>
      </w:r>
      <w:r>
        <w:fldChar w:fldCharType="end"/>
      </w:r>
      <w:r w:rsidRPr="001746BC">
        <w:t>.</w:t>
      </w:r>
    </w:p>
    <w:p w14:paraId="75644D12" w14:textId="518C45C1" w:rsidR="008F44DD" w:rsidRDefault="008F44DD" w:rsidP="008F44DD">
      <w:pPr>
        <w:pStyle w:val="Heading2"/>
      </w:pPr>
      <w:bookmarkStart w:id="117" w:name="_Toc88405976"/>
      <w:r>
        <w:t>3.</w:t>
      </w:r>
      <w:r w:rsidR="005C5901">
        <w:t>4</w:t>
      </w:r>
      <w:r>
        <w:t xml:space="preserve"> Method Analysis</w:t>
      </w:r>
      <w:bookmarkEnd w:id="117"/>
    </w:p>
    <w:p w14:paraId="7C18C093" w14:textId="2AC1A4C5" w:rsidR="00654B3E" w:rsidRDefault="00C32C31" w:rsidP="00B1295A">
      <w:pPr>
        <w:ind w:firstLine="288"/>
      </w:pPr>
      <w:r>
        <w:t>MATLAB version R2021b was used to implement all forecasters. Our goal is to forecast the following day's load and identify daily peaks. For the overall regular load forecasts, we calculated the mean absolute percentage error (MAPE) and the root mean squared error (RMSE). The metrics listed above are the most critical; additional metrics and a description of the preceding are included in Chapter 2.</w:t>
      </w:r>
      <w:r w:rsidR="00B1295A">
        <w:t xml:space="preserve"> </w:t>
      </w:r>
      <w:r>
        <w:t xml:space="preserve">A brief note on the </w:t>
      </w:r>
      <w:r w:rsidR="00A039C8">
        <w:t>forecaster</w:t>
      </w:r>
      <w:r>
        <w:t>s, which employ two distinct models, the BLF and the CLF, the outputs of which are then combined using an RLS combiner. To keep things simple, this analysis will use only the RLS combiner results. These forecasting techniques include CNN, LSTM, and ANN.</w:t>
      </w:r>
    </w:p>
    <w:p w14:paraId="0B91D9FC" w14:textId="46929866" w:rsidR="008F44DD" w:rsidRDefault="00B1295A" w:rsidP="001746BC">
      <w:pPr>
        <w:ind w:firstLine="288"/>
      </w:pPr>
      <w:r w:rsidRPr="00B1295A">
        <w:t xml:space="preserve">To determine daily peak accuracy, we used the mean absolute percent error (MAPE), the mean absolute error (MAE), and the mean biased error (MBE). We used the MAPE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The MAE would be used to determine the accuracy of the time difference, whereas the MBE would be used to determine the models' bias in general, whether they over or under forecast based on the time of occurrence.</w:t>
      </w:r>
      <w:r w:rsidR="00080973">
        <w:t xml:space="preserve"> </w:t>
      </w:r>
      <w:r w:rsidR="00080973" w:rsidRPr="00B1295A">
        <w:t>It's worth noting that the MAEs and MBEs of the time difference are denoted in the tables by minutes.</w:t>
      </w:r>
    </w:p>
    <w:p w14:paraId="494A1C57" w14:textId="161F1349" w:rsidR="0090132C" w:rsidRDefault="0090132C" w:rsidP="00C02C1C">
      <w:pPr>
        <w:pStyle w:val="Heading3"/>
      </w:pPr>
      <w:bookmarkStart w:id="118" w:name="_Toc88405977"/>
      <w:r>
        <w:lastRenderedPageBreak/>
        <w:t>3.</w:t>
      </w:r>
      <w:r w:rsidR="004B52E9">
        <w:t>4</w:t>
      </w:r>
      <w:r>
        <w:t>.</w:t>
      </w:r>
      <w:r w:rsidR="00C02C1C">
        <w:t>1</w:t>
      </w:r>
      <w:r>
        <w:t xml:space="preserve"> </w:t>
      </w:r>
      <w:r w:rsidRPr="00BE5F2A">
        <w:t>A Brief Note on Peak Detection Accuracy</w:t>
      </w:r>
      <w:bookmarkEnd w:id="118"/>
    </w:p>
    <w:p w14:paraId="3B2E05EE" w14:textId="5A358990" w:rsidR="0090132C" w:rsidRDefault="00D17C49" w:rsidP="0090132C">
      <w:pPr>
        <w:ind w:firstLine="288"/>
      </w:pPr>
      <w:r w:rsidRPr="00D17C49">
        <w:t>Regarding peak detection accuracy, it's worth noting that daily peaks are influenced by a variety of random variables, making their prediction difficult. This is because random peaks can produce significantly higher peaks than regular peaks, and because we are calculating the daily maximum, we use the random peak rather than the regular peak. The reason we mentioned only peaks is that our datasets do not contain any spikes, as they are hourly aggregated load demand. As a result, the daily maximum represents the day's actual peak.</w:t>
      </w:r>
    </w:p>
    <w:p w14:paraId="6FA64A82" w14:textId="77777777" w:rsidR="0090132C" w:rsidRDefault="0090132C" w:rsidP="0090132C">
      <w:pPr>
        <w:ind w:firstLine="288"/>
        <w:jc w:val="center"/>
      </w:pPr>
      <w:r w:rsidRPr="00562DD0">
        <w:rPr>
          <w:noProof/>
        </w:rPr>
        <w:drawing>
          <wp:inline distT="0" distB="0" distL="0" distR="0" wp14:anchorId="06A0B0A7" wp14:editId="26A71CA7">
            <wp:extent cx="3647440" cy="28123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a:extLst>
                        <a:ext uri="{28A0092B-C50C-407E-A947-70E740481C1C}">
                          <a14:useLocalDpi xmlns:a14="http://schemas.microsoft.com/office/drawing/2010/main" val="0"/>
                        </a:ext>
                      </a:extLst>
                    </a:blip>
                    <a:srcRect l="2504" t="5967" r="6082"/>
                    <a:stretch/>
                  </pic:blipFill>
                  <pic:spPr bwMode="auto">
                    <a:xfrm>
                      <a:off x="0" y="0"/>
                      <a:ext cx="3668195" cy="2828314"/>
                    </a:xfrm>
                    <a:prstGeom prst="rect">
                      <a:avLst/>
                    </a:prstGeom>
                    <a:noFill/>
                    <a:ln>
                      <a:noFill/>
                    </a:ln>
                    <a:extLst>
                      <a:ext uri="{53640926-AAD7-44D8-BBD7-CCE9431645EC}">
                        <a14:shadowObscured xmlns:a14="http://schemas.microsoft.com/office/drawing/2010/main"/>
                      </a:ext>
                    </a:extLst>
                  </pic:spPr>
                </pic:pic>
              </a:graphicData>
            </a:graphic>
          </wp:inline>
        </w:drawing>
      </w:r>
    </w:p>
    <w:p w14:paraId="59854F44" w14:textId="3B687BA8" w:rsidR="0090132C" w:rsidRDefault="0090132C" w:rsidP="0090132C">
      <w:pPr>
        <w:pStyle w:val="Caption"/>
        <w:jc w:val="center"/>
      </w:pPr>
      <w:bookmarkStart w:id="119" w:name="_Toc88406042"/>
      <w:r>
        <w:t xml:space="preserve">Figure </w:t>
      </w:r>
      <w:r w:rsidR="00D649BB">
        <w:fldChar w:fldCharType="begin"/>
      </w:r>
      <w:r w:rsidR="00D649BB">
        <w:instrText xml:space="preserve"> SEQ Figure \* ARABIC </w:instrText>
      </w:r>
      <w:r w:rsidR="00D649BB">
        <w:fldChar w:fldCharType="separate"/>
      </w:r>
      <w:r w:rsidR="00FF0D77">
        <w:rPr>
          <w:noProof/>
        </w:rPr>
        <w:t>10</w:t>
      </w:r>
      <w:r w:rsidR="00D649BB">
        <w:rPr>
          <w:noProof/>
        </w:rPr>
        <w:fldChar w:fldCharType="end"/>
      </w:r>
      <w:r>
        <w:t xml:space="preserve"> - </w:t>
      </w:r>
      <w:r w:rsidRPr="005E08B9">
        <w:t xml:space="preserve">Load Demand on March 11, 2019, and CNN Forecast </w:t>
      </w:r>
      <w:r>
        <w:t>– Toronto Dataset</w:t>
      </w:r>
      <w:bookmarkEnd w:id="119"/>
    </w:p>
    <w:p w14:paraId="1C9633B3" w14:textId="273A3425" w:rsidR="0090132C" w:rsidRDefault="00C02C1C" w:rsidP="007D4CD3">
      <w:pPr>
        <w:ind w:firstLine="288"/>
      </w:pPr>
      <w:r w:rsidRPr="00C02C1C">
        <w:t xml:space="preserve">The following is a brief summary of the information contained in the preceding paragraph. Although the Toronto dataset typically peaks between 16:00 and 21:00 MW in the evenings, a random peak occurred at 10:00 with a value of 6594 MW, which was greater than the second highest peak at 18:00 with a value of 6590 MW. It was only 4 MW more, but because we used the daily maximum, the peak at 10:00 was used. </w:t>
      </w:r>
      <w:r w:rsidR="002B4E80">
        <w:t>Although</w:t>
      </w:r>
      <w:r w:rsidR="0097412C">
        <w:t xml:space="preserve">, the </w:t>
      </w:r>
      <w:r w:rsidRPr="00C02C1C">
        <w:t>CNN</w:t>
      </w:r>
      <w:r w:rsidR="0097412C">
        <w:t xml:space="preserve"> </w:t>
      </w:r>
      <w:r w:rsidRPr="00C02C1C">
        <w:lastRenderedPageBreak/>
        <w:t xml:space="preserve">forecasted a peak at 18:00 with a value of 6603 MW. </w:t>
      </w:r>
      <w:r w:rsidR="007D58D6">
        <w:t>But d</w:t>
      </w:r>
      <w:r w:rsidRPr="00C02C1C">
        <w:t xml:space="preserve">ue to the fact that we will be comparing the predicted time to the one at 10:00, the random peak has an effect on our MAE and MBE accuracy metrics for time difference. This is merely a point to consider in terms of the </w:t>
      </w:r>
      <w:r w:rsidR="00A039C8">
        <w:t>forecaster</w:t>
      </w:r>
      <w:r w:rsidRPr="00C02C1C">
        <w:t>s' accuracy at detecting peaks. A significantly more accurate metric for comparing time differences could be used in future work.</w:t>
      </w:r>
    </w:p>
    <w:p w14:paraId="022BBD4E" w14:textId="3B3773B6" w:rsidR="00116916" w:rsidRDefault="00116916" w:rsidP="008223C2">
      <w:pPr>
        <w:pStyle w:val="Heading2"/>
      </w:pPr>
      <w:bookmarkStart w:id="120" w:name="_Toc88405978"/>
      <w:r>
        <w:t>3.</w:t>
      </w:r>
      <w:r w:rsidR="00DF586D">
        <w:t>5</w:t>
      </w:r>
      <w:r w:rsidR="008223C2" w:rsidRPr="008223C2">
        <w:t xml:space="preserve"> The Performance of </w:t>
      </w:r>
      <w:r w:rsidR="00A039C8">
        <w:t>Forecaster</w:t>
      </w:r>
      <w:r w:rsidR="008223C2" w:rsidRPr="008223C2">
        <w:t>s on the Toronto Dataset</w:t>
      </w:r>
      <w:bookmarkEnd w:id="120"/>
    </w:p>
    <w:p w14:paraId="13765B5E" w14:textId="4DA6A511" w:rsidR="006963BD" w:rsidRDefault="00C400C8" w:rsidP="00105F26">
      <w:pPr>
        <w:ind w:firstLine="288"/>
      </w:pPr>
      <w:r>
        <w:fldChar w:fldCharType="begin"/>
      </w:r>
      <w:r>
        <w:instrText xml:space="preserve"> REF _Ref86081137 \h </w:instrText>
      </w:r>
      <w:r>
        <w:fldChar w:fldCharType="separate"/>
      </w:r>
      <w:r w:rsidR="00FF0D77">
        <w:t xml:space="preserve">Figure </w:t>
      </w:r>
      <w:r w:rsidR="00FF0D77">
        <w:rPr>
          <w:noProof/>
        </w:rPr>
        <w:t>11</w:t>
      </w:r>
      <w:r>
        <w:fldChar w:fldCharType="end"/>
      </w:r>
      <w:r w:rsidR="0056361D" w:rsidRPr="0056361D">
        <w:t xml:space="preserve"> illustrates a snapshot of actual and forecasted load demand from July 17</w:t>
      </w:r>
      <w:r w:rsidR="000305CC" w:rsidRPr="000305CC">
        <w:rPr>
          <w:vertAlign w:val="superscript"/>
        </w:rPr>
        <w:t>th</w:t>
      </w:r>
      <w:r w:rsidR="000305CC">
        <w:t xml:space="preserve"> </w:t>
      </w:r>
      <w:r w:rsidR="000305CC" w:rsidRPr="0056361D">
        <w:t>to</w:t>
      </w:r>
      <w:r w:rsidR="0056361D" w:rsidRPr="0056361D">
        <w:t xml:space="preserve"> July 21</w:t>
      </w:r>
      <w:r w:rsidR="003B182F" w:rsidRPr="000305CC">
        <w:rPr>
          <w:vertAlign w:val="superscript"/>
        </w:rPr>
        <w:t>st</w:t>
      </w:r>
      <w:r w:rsidR="003B182F">
        <w:t>;</w:t>
      </w:r>
      <w:r w:rsidR="0056361D" w:rsidRPr="0056361D">
        <w:t xml:space="preserve"> this time period was chosen because it corresponded to the month in which all </w:t>
      </w:r>
      <w:r w:rsidR="00A039C8">
        <w:t>forecaster</w:t>
      </w:r>
      <w:r w:rsidR="0056361D" w:rsidRPr="0056361D">
        <w:t xml:space="preserve">s performed the worst overall. </w:t>
      </w:r>
      <w:r>
        <w:fldChar w:fldCharType="begin"/>
      </w:r>
      <w:r>
        <w:instrText xml:space="preserve"> REF _Ref85373404 \h </w:instrText>
      </w:r>
      <w:r>
        <w:fldChar w:fldCharType="separate"/>
      </w:r>
      <w:r w:rsidR="00FF0D77">
        <w:t xml:space="preserve">Figure </w:t>
      </w:r>
      <w:r w:rsidR="00FF0D77">
        <w:rPr>
          <w:noProof/>
        </w:rPr>
        <w:t>12</w:t>
      </w:r>
      <w:r>
        <w:fldChar w:fldCharType="end"/>
      </w:r>
      <w:r w:rsidR="0056361D" w:rsidRPr="0056361D">
        <w:t xml:space="preserve"> and </w:t>
      </w:r>
      <w:r>
        <w:fldChar w:fldCharType="begin"/>
      </w:r>
      <w:r>
        <w:instrText xml:space="preserve"> REF _Ref85285958 \h </w:instrText>
      </w:r>
      <w:r>
        <w:fldChar w:fldCharType="separate"/>
      </w:r>
      <w:r w:rsidR="00FF0D77">
        <w:t xml:space="preserve">Table </w:t>
      </w:r>
      <w:r w:rsidR="00FF0D77">
        <w:rPr>
          <w:noProof/>
        </w:rPr>
        <w:t>5</w:t>
      </w:r>
      <w:r>
        <w:fldChar w:fldCharType="end"/>
      </w:r>
      <w:r w:rsidR="0056361D" w:rsidRPr="0056361D">
        <w:t xml:space="preserve"> illustrate the overall distribution of errors and the key performance metrics, respectively.</w:t>
      </w:r>
      <w:r w:rsidR="006963BD">
        <w:t xml:space="preserve"> </w:t>
      </w:r>
      <w:r w:rsidR="006963BD" w:rsidRPr="006963BD">
        <w:t xml:space="preserve">The </w:t>
      </w:r>
      <w:r w:rsidR="00A039C8">
        <w:t>forecaster</w:t>
      </w:r>
      <w:r w:rsidR="006963BD" w:rsidRPr="006963BD">
        <w:t xml:space="preserve">'s performance in predicting daily peaks is summarized in </w:t>
      </w:r>
      <w:r w:rsidR="006963BD">
        <w:fldChar w:fldCharType="begin"/>
      </w:r>
      <w:r w:rsidR="006963BD">
        <w:instrText xml:space="preserve"> REF _Ref85286062 \h </w:instrText>
      </w:r>
      <w:r w:rsidR="006963BD">
        <w:fldChar w:fldCharType="separate"/>
      </w:r>
      <w:r w:rsidR="00FF0D77">
        <w:t xml:space="preserve">Table </w:t>
      </w:r>
      <w:r w:rsidR="00FF0D77">
        <w:rPr>
          <w:noProof/>
        </w:rPr>
        <w:t>6</w:t>
      </w:r>
      <w:r w:rsidR="006963BD">
        <w:fldChar w:fldCharType="end"/>
      </w:r>
      <w:r w:rsidR="006963B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056"/>
        <w:gridCol w:w="876"/>
      </w:tblGrid>
      <w:tr w:rsidR="00BC4CA1" w:rsidRPr="00281B31" w14:paraId="3D25B069" w14:textId="77777777" w:rsidTr="00BC4CA1">
        <w:trPr>
          <w:trHeight w:val="315"/>
          <w:jc w:val="center"/>
        </w:trPr>
        <w:tc>
          <w:tcPr>
            <w:tcW w:w="0" w:type="auto"/>
            <w:shd w:val="clear" w:color="auto" w:fill="auto"/>
            <w:noWrap/>
            <w:vAlign w:val="bottom"/>
            <w:hideMark/>
          </w:tcPr>
          <w:p w14:paraId="0B407BE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Metrics</w:t>
            </w:r>
          </w:p>
        </w:tc>
        <w:tc>
          <w:tcPr>
            <w:tcW w:w="0" w:type="auto"/>
            <w:shd w:val="clear" w:color="auto" w:fill="auto"/>
            <w:noWrap/>
            <w:vAlign w:val="bottom"/>
            <w:hideMark/>
          </w:tcPr>
          <w:p w14:paraId="43DE838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CNN</w:t>
            </w:r>
          </w:p>
        </w:tc>
        <w:tc>
          <w:tcPr>
            <w:tcW w:w="0" w:type="auto"/>
            <w:shd w:val="clear" w:color="auto" w:fill="auto"/>
            <w:noWrap/>
            <w:vAlign w:val="bottom"/>
            <w:hideMark/>
          </w:tcPr>
          <w:p w14:paraId="4A68520B" w14:textId="77777777" w:rsidR="00281B31" w:rsidRPr="00281B31" w:rsidRDefault="00281B31" w:rsidP="00281B31">
            <w:pPr>
              <w:spacing w:line="240" w:lineRule="auto"/>
              <w:jc w:val="center"/>
              <w:rPr>
                <w:b/>
                <w:bCs/>
                <w:color w:val="000000"/>
                <w:lang w:eastAsia="en-CA"/>
              </w:rPr>
            </w:pPr>
            <w:r w:rsidRPr="00281B31">
              <w:rPr>
                <w:b/>
                <w:bCs/>
                <w:color w:val="000000"/>
                <w:lang w:eastAsia="en-CA"/>
              </w:rPr>
              <w:t>LSTM</w:t>
            </w:r>
          </w:p>
        </w:tc>
        <w:tc>
          <w:tcPr>
            <w:tcW w:w="0" w:type="auto"/>
            <w:shd w:val="clear" w:color="auto" w:fill="auto"/>
            <w:noWrap/>
            <w:vAlign w:val="bottom"/>
            <w:hideMark/>
          </w:tcPr>
          <w:p w14:paraId="1F2049D6"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ANN</w:t>
            </w:r>
          </w:p>
        </w:tc>
        <w:tc>
          <w:tcPr>
            <w:tcW w:w="0" w:type="auto"/>
            <w:shd w:val="clear" w:color="auto" w:fill="auto"/>
            <w:noWrap/>
            <w:vAlign w:val="bottom"/>
            <w:hideMark/>
          </w:tcPr>
          <w:p w14:paraId="34BD686A"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MLR</w:t>
            </w:r>
          </w:p>
        </w:tc>
        <w:tc>
          <w:tcPr>
            <w:tcW w:w="0" w:type="auto"/>
            <w:shd w:val="clear" w:color="auto" w:fill="auto"/>
            <w:noWrap/>
            <w:vAlign w:val="bottom"/>
            <w:hideMark/>
          </w:tcPr>
          <w:p w14:paraId="615B83E5" w14:textId="77777777" w:rsidR="00281B31" w:rsidRPr="00281B31" w:rsidRDefault="00281B31" w:rsidP="00281B31">
            <w:pPr>
              <w:spacing w:line="240" w:lineRule="auto"/>
              <w:jc w:val="center"/>
              <w:rPr>
                <w:b/>
                <w:bCs/>
                <w:color w:val="000000"/>
                <w:lang w:eastAsia="en-CA"/>
              </w:rPr>
            </w:pPr>
            <w:r w:rsidRPr="00281B31">
              <w:rPr>
                <w:b/>
                <w:bCs/>
                <w:color w:val="000000"/>
                <w:lang w:eastAsia="en-CA"/>
              </w:rPr>
              <w:t>ARIMA</w:t>
            </w:r>
          </w:p>
        </w:tc>
        <w:tc>
          <w:tcPr>
            <w:tcW w:w="0" w:type="auto"/>
            <w:shd w:val="clear" w:color="auto" w:fill="auto"/>
            <w:noWrap/>
            <w:vAlign w:val="bottom"/>
            <w:hideMark/>
          </w:tcPr>
          <w:p w14:paraId="0EDFDCC8" w14:textId="77777777" w:rsidR="00281B31" w:rsidRPr="00281B31" w:rsidRDefault="00281B31" w:rsidP="00281B31">
            <w:pPr>
              <w:spacing w:line="240" w:lineRule="auto"/>
              <w:jc w:val="center"/>
              <w:rPr>
                <w:b/>
                <w:bCs/>
                <w:color w:val="000000"/>
                <w:lang w:eastAsia="en-CA"/>
              </w:rPr>
            </w:pPr>
            <w:r w:rsidRPr="00281B31">
              <w:rPr>
                <w:b/>
                <w:bCs/>
                <w:color w:val="000000"/>
                <w:lang w:eastAsia="en-CA"/>
              </w:rPr>
              <w:t>SNF</w:t>
            </w:r>
          </w:p>
        </w:tc>
      </w:tr>
      <w:tr w:rsidR="00281B31" w:rsidRPr="00281B31" w14:paraId="7270F84D" w14:textId="77777777" w:rsidTr="00BC4CA1">
        <w:trPr>
          <w:trHeight w:val="315"/>
          <w:jc w:val="center"/>
        </w:trPr>
        <w:tc>
          <w:tcPr>
            <w:tcW w:w="0" w:type="auto"/>
            <w:shd w:val="clear" w:color="auto" w:fill="auto"/>
            <w:noWrap/>
            <w:vAlign w:val="bottom"/>
            <w:hideMark/>
          </w:tcPr>
          <w:p w14:paraId="69ED781F" w14:textId="77777777" w:rsidR="00281B31" w:rsidRPr="00281B31" w:rsidRDefault="00281B31" w:rsidP="00281B31">
            <w:pPr>
              <w:spacing w:line="240" w:lineRule="auto"/>
              <w:jc w:val="center"/>
              <w:rPr>
                <w:b/>
                <w:bCs/>
                <w:color w:val="000000"/>
                <w:lang w:eastAsia="en-CA"/>
              </w:rPr>
            </w:pPr>
            <w:r w:rsidRPr="00281B31">
              <w:rPr>
                <w:b/>
                <w:bCs/>
                <w:color w:val="000000"/>
                <w:lang w:eastAsia="en-CA"/>
              </w:rPr>
              <w:t>MAPE (%)</w:t>
            </w:r>
          </w:p>
        </w:tc>
        <w:tc>
          <w:tcPr>
            <w:tcW w:w="0" w:type="auto"/>
            <w:shd w:val="clear" w:color="auto" w:fill="auto"/>
            <w:noWrap/>
            <w:vAlign w:val="bottom"/>
            <w:hideMark/>
          </w:tcPr>
          <w:p w14:paraId="56261E25" w14:textId="77777777" w:rsidR="00281B31" w:rsidRPr="00281B31" w:rsidRDefault="00281B31" w:rsidP="00281B31">
            <w:pPr>
              <w:spacing w:line="240" w:lineRule="auto"/>
              <w:jc w:val="center"/>
              <w:rPr>
                <w:color w:val="000000"/>
                <w:lang w:eastAsia="en-CA"/>
              </w:rPr>
            </w:pPr>
            <w:r w:rsidRPr="00281B31">
              <w:rPr>
                <w:color w:val="000000"/>
                <w:lang w:eastAsia="en-CA"/>
              </w:rPr>
              <w:t>2.16</w:t>
            </w:r>
          </w:p>
        </w:tc>
        <w:tc>
          <w:tcPr>
            <w:tcW w:w="0" w:type="auto"/>
            <w:shd w:val="clear" w:color="auto" w:fill="auto"/>
            <w:noWrap/>
            <w:vAlign w:val="bottom"/>
            <w:hideMark/>
          </w:tcPr>
          <w:p w14:paraId="0F5F45F7"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2.54</w:t>
            </w:r>
          </w:p>
        </w:tc>
        <w:tc>
          <w:tcPr>
            <w:tcW w:w="0" w:type="auto"/>
            <w:shd w:val="clear" w:color="auto" w:fill="auto"/>
            <w:noWrap/>
            <w:vAlign w:val="bottom"/>
            <w:hideMark/>
          </w:tcPr>
          <w:p w14:paraId="550BC402" w14:textId="77777777" w:rsidR="00281B31" w:rsidRPr="00281B31" w:rsidRDefault="00281B31" w:rsidP="00281B31">
            <w:pPr>
              <w:spacing w:line="240" w:lineRule="auto"/>
              <w:jc w:val="center"/>
              <w:rPr>
                <w:color w:val="000000"/>
                <w:lang w:eastAsia="en-CA"/>
              </w:rPr>
            </w:pPr>
            <w:r w:rsidRPr="00281B31">
              <w:rPr>
                <w:color w:val="000000"/>
                <w:lang w:eastAsia="en-CA"/>
              </w:rPr>
              <w:t>2.30</w:t>
            </w:r>
          </w:p>
        </w:tc>
        <w:tc>
          <w:tcPr>
            <w:tcW w:w="0" w:type="auto"/>
            <w:shd w:val="clear" w:color="auto" w:fill="auto"/>
            <w:noWrap/>
            <w:vAlign w:val="bottom"/>
            <w:hideMark/>
          </w:tcPr>
          <w:p w14:paraId="3F6B722B" w14:textId="77777777" w:rsidR="00281B31" w:rsidRPr="00281B31" w:rsidRDefault="00281B31" w:rsidP="00281B31">
            <w:pPr>
              <w:spacing w:line="240" w:lineRule="auto"/>
              <w:jc w:val="center"/>
              <w:rPr>
                <w:color w:val="000000"/>
                <w:lang w:eastAsia="en-CA"/>
              </w:rPr>
            </w:pPr>
            <w:r w:rsidRPr="00281B31">
              <w:rPr>
                <w:color w:val="000000"/>
                <w:lang w:eastAsia="en-CA"/>
              </w:rPr>
              <w:t>3.75</w:t>
            </w:r>
          </w:p>
        </w:tc>
        <w:tc>
          <w:tcPr>
            <w:tcW w:w="0" w:type="auto"/>
            <w:shd w:val="clear" w:color="auto" w:fill="auto"/>
            <w:noWrap/>
            <w:vAlign w:val="bottom"/>
            <w:hideMark/>
          </w:tcPr>
          <w:p w14:paraId="1807B59D" w14:textId="77777777" w:rsidR="00281B31" w:rsidRPr="00281B31" w:rsidRDefault="00281B31" w:rsidP="00281B31">
            <w:pPr>
              <w:spacing w:line="240" w:lineRule="auto"/>
              <w:jc w:val="center"/>
              <w:rPr>
                <w:color w:val="000000"/>
                <w:lang w:eastAsia="en-CA"/>
              </w:rPr>
            </w:pPr>
            <w:r w:rsidRPr="00281B31">
              <w:rPr>
                <w:color w:val="000000"/>
                <w:lang w:eastAsia="en-CA"/>
              </w:rPr>
              <w:t>4.86</w:t>
            </w:r>
          </w:p>
        </w:tc>
        <w:tc>
          <w:tcPr>
            <w:tcW w:w="0" w:type="auto"/>
            <w:shd w:val="clear" w:color="auto" w:fill="auto"/>
            <w:noWrap/>
            <w:vAlign w:val="bottom"/>
            <w:hideMark/>
          </w:tcPr>
          <w:p w14:paraId="7ACF0147" w14:textId="77777777" w:rsidR="00281B31" w:rsidRPr="00281B31" w:rsidRDefault="00281B31" w:rsidP="00281B31">
            <w:pPr>
              <w:spacing w:line="240" w:lineRule="auto"/>
              <w:jc w:val="center"/>
              <w:rPr>
                <w:color w:val="000000"/>
                <w:lang w:eastAsia="en-CA"/>
              </w:rPr>
            </w:pPr>
            <w:r w:rsidRPr="00281B31">
              <w:rPr>
                <w:color w:val="000000"/>
                <w:lang w:eastAsia="en-CA"/>
              </w:rPr>
              <w:t>6.09</w:t>
            </w:r>
          </w:p>
        </w:tc>
      </w:tr>
      <w:tr w:rsidR="00281B31" w:rsidRPr="00281B31" w14:paraId="6C53861F" w14:textId="77777777" w:rsidTr="00BC4CA1">
        <w:trPr>
          <w:trHeight w:val="315"/>
          <w:jc w:val="center"/>
        </w:trPr>
        <w:tc>
          <w:tcPr>
            <w:tcW w:w="0" w:type="auto"/>
            <w:shd w:val="clear" w:color="auto" w:fill="auto"/>
            <w:noWrap/>
            <w:vAlign w:val="bottom"/>
            <w:hideMark/>
          </w:tcPr>
          <w:p w14:paraId="72F29762" w14:textId="77777777" w:rsidR="00281B31" w:rsidRPr="00281B31" w:rsidRDefault="00281B31" w:rsidP="00281B31">
            <w:pPr>
              <w:spacing w:line="240" w:lineRule="auto"/>
              <w:jc w:val="center"/>
              <w:rPr>
                <w:b/>
                <w:bCs/>
                <w:color w:val="000000"/>
                <w:lang w:eastAsia="en-CA"/>
              </w:rPr>
            </w:pPr>
            <w:r w:rsidRPr="00281B31">
              <w:rPr>
                <w:b/>
                <w:bCs/>
                <w:color w:val="000000"/>
                <w:lang w:eastAsia="en-CA"/>
              </w:rPr>
              <w:t>RMSE (MW)</w:t>
            </w:r>
          </w:p>
        </w:tc>
        <w:tc>
          <w:tcPr>
            <w:tcW w:w="0" w:type="auto"/>
            <w:shd w:val="clear" w:color="auto" w:fill="auto"/>
            <w:noWrap/>
            <w:vAlign w:val="bottom"/>
            <w:hideMark/>
          </w:tcPr>
          <w:p w14:paraId="5FA67CB7" w14:textId="77777777" w:rsidR="00281B31" w:rsidRPr="00281B31" w:rsidRDefault="00281B31" w:rsidP="00281B31">
            <w:pPr>
              <w:spacing w:line="240" w:lineRule="auto"/>
              <w:jc w:val="center"/>
              <w:rPr>
                <w:color w:val="000000"/>
                <w:lang w:eastAsia="en-CA"/>
              </w:rPr>
            </w:pPr>
            <w:r w:rsidRPr="00281B31">
              <w:rPr>
                <w:color w:val="000000"/>
                <w:lang w:eastAsia="en-CA"/>
              </w:rPr>
              <w:t>189.76</w:t>
            </w:r>
          </w:p>
        </w:tc>
        <w:tc>
          <w:tcPr>
            <w:tcW w:w="0" w:type="auto"/>
            <w:shd w:val="clear" w:color="auto" w:fill="auto"/>
            <w:noWrap/>
            <w:vAlign w:val="bottom"/>
            <w:hideMark/>
          </w:tcPr>
          <w:p w14:paraId="110B6AE6" w14:textId="77777777" w:rsidR="00281B31" w:rsidRPr="00281B31" w:rsidRDefault="00281B31" w:rsidP="00281B31">
            <w:pPr>
              <w:spacing w:line="240" w:lineRule="auto"/>
              <w:jc w:val="center"/>
              <w:rPr>
                <w:color w:val="000000"/>
                <w:sz w:val="22"/>
                <w:szCs w:val="22"/>
                <w:lang w:eastAsia="en-CA"/>
              </w:rPr>
            </w:pPr>
            <w:r w:rsidRPr="00281B31">
              <w:rPr>
                <w:color w:val="000000"/>
                <w:sz w:val="22"/>
                <w:szCs w:val="22"/>
                <w:lang w:eastAsia="en-CA"/>
              </w:rPr>
              <w:t>219.57</w:t>
            </w:r>
          </w:p>
        </w:tc>
        <w:tc>
          <w:tcPr>
            <w:tcW w:w="0" w:type="auto"/>
            <w:shd w:val="clear" w:color="auto" w:fill="auto"/>
            <w:noWrap/>
            <w:vAlign w:val="bottom"/>
            <w:hideMark/>
          </w:tcPr>
          <w:p w14:paraId="7E10BB0A" w14:textId="77777777" w:rsidR="00281B31" w:rsidRPr="00281B31" w:rsidRDefault="00281B31" w:rsidP="00281B31">
            <w:pPr>
              <w:spacing w:line="240" w:lineRule="auto"/>
              <w:jc w:val="center"/>
              <w:rPr>
                <w:color w:val="000000"/>
                <w:lang w:eastAsia="en-CA"/>
              </w:rPr>
            </w:pPr>
            <w:r w:rsidRPr="00281B31">
              <w:rPr>
                <w:color w:val="000000"/>
                <w:lang w:eastAsia="en-CA"/>
              </w:rPr>
              <w:t>201.32</w:t>
            </w:r>
          </w:p>
        </w:tc>
        <w:tc>
          <w:tcPr>
            <w:tcW w:w="0" w:type="auto"/>
            <w:shd w:val="clear" w:color="auto" w:fill="auto"/>
            <w:noWrap/>
            <w:vAlign w:val="bottom"/>
            <w:hideMark/>
          </w:tcPr>
          <w:p w14:paraId="62E46564" w14:textId="77777777" w:rsidR="00281B31" w:rsidRPr="00281B31" w:rsidRDefault="00281B31" w:rsidP="00281B31">
            <w:pPr>
              <w:spacing w:line="240" w:lineRule="auto"/>
              <w:jc w:val="center"/>
              <w:rPr>
                <w:color w:val="000000"/>
                <w:lang w:eastAsia="en-CA"/>
              </w:rPr>
            </w:pPr>
            <w:r w:rsidRPr="00281B31">
              <w:rPr>
                <w:color w:val="000000"/>
                <w:lang w:eastAsia="en-CA"/>
              </w:rPr>
              <w:t>293.94</w:t>
            </w:r>
          </w:p>
        </w:tc>
        <w:tc>
          <w:tcPr>
            <w:tcW w:w="0" w:type="auto"/>
            <w:shd w:val="clear" w:color="auto" w:fill="auto"/>
            <w:noWrap/>
            <w:vAlign w:val="bottom"/>
            <w:hideMark/>
          </w:tcPr>
          <w:p w14:paraId="6F12A9C8" w14:textId="77777777" w:rsidR="00281B31" w:rsidRPr="00281B31" w:rsidRDefault="00281B31" w:rsidP="00281B31">
            <w:pPr>
              <w:spacing w:line="240" w:lineRule="auto"/>
              <w:jc w:val="center"/>
              <w:rPr>
                <w:color w:val="000000"/>
                <w:lang w:eastAsia="en-CA"/>
              </w:rPr>
            </w:pPr>
            <w:r w:rsidRPr="00281B31">
              <w:rPr>
                <w:color w:val="000000"/>
                <w:lang w:eastAsia="en-CA"/>
              </w:rPr>
              <w:t>418.11</w:t>
            </w:r>
          </w:p>
        </w:tc>
        <w:tc>
          <w:tcPr>
            <w:tcW w:w="0" w:type="auto"/>
            <w:shd w:val="clear" w:color="auto" w:fill="auto"/>
            <w:noWrap/>
            <w:vAlign w:val="bottom"/>
            <w:hideMark/>
          </w:tcPr>
          <w:p w14:paraId="3A08528C" w14:textId="77777777" w:rsidR="00281B31" w:rsidRPr="00281B31" w:rsidRDefault="00281B31" w:rsidP="00281B31">
            <w:pPr>
              <w:spacing w:line="240" w:lineRule="auto"/>
              <w:jc w:val="center"/>
              <w:rPr>
                <w:color w:val="000000"/>
                <w:lang w:eastAsia="en-CA"/>
              </w:rPr>
            </w:pPr>
            <w:r w:rsidRPr="00281B31">
              <w:rPr>
                <w:color w:val="000000"/>
                <w:lang w:eastAsia="en-CA"/>
              </w:rPr>
              <w:t>488.07</w:t>
            </w:r>
          </w:p>
        </w:tc>
      </w:tr>
    </w:tbl>
    <w:p w14:paraId="73783D59" w14:textId="626B51F8" w:rsidR="00D845F5" w:rsidRPr="00D845F5" w:rsidRDefault="00D845F5" w:rsidP="006963BD">
      <w:pPr>
        <w:pStyle w:val="Caption"/>
        <w:jc w:val="center"/>
      </w:pPr>
      <w:bookmarkStart w:id="121" w:name="_Ref85285958"/>
      <w:bookmarkStart w:id="122" w:name="_Toc88406021"/>
      <w:r>
        <w:t xml:space="preserve">Table </w:t>
      </w:r>
      <w:fldSimple w:instr=" SEQ Table \* ARABIC ">
        <w:r w:rsidR="00FF0D77">
          <w:rPr>
            <w:noProof/>
          </w:rPr>
          <w:t>5</w:t>
        </w:r>
      </w:fldSimple>
      <w:bookmarkEnd w:id="121"/>
      <w:r>
        <w:t xml:space="preserve"> - </w:t>
      </w:r>
      <w:r w:rsidRPr="00356293">
        <w:t xml:space="preserve">Overall MAPE and RMSE for Each </w:t>
      </w:r>
      <w:r w:rsidR="00A039C8">
        <w:t>Forecaster</w:t>
      </w:r>
      <w:r w:rsidRPr="00356293">
        <w:t xml:space="preserve"> </w:t>
      </w:r>
      <w:r w:rsidRPr="000A402A">
        <w:t>– Toronto Dataset</w:t>
      </w:r>
      <w:bookmarkEnd w:id="122"/>
    </w:p>
    <w:p w14:paraId="79E96E1B" w14:textId="45613C85" w:rsidR="00A155C1" w:rsidRDefault="007544C6" w:rsidP="007544C6">
      <w:pPr>
        <w:ind w:firstLine="288"/>
        <w:jc w:val="center"/>
      </w:pPr>
      <w:r w:rsidRPr="007544C6">
        <w:rPr>
          <w:noProof/>
        </w:rPr>
        <w:lastRenderedPageBreak/>
        <w:drawing>
          <wp:inline distT="0" distB="0" distL="0" distR="0" wp14:anchorId="40D0575A" wp14:editId="3575D56C">
            <wp:extent cx="4457700" cy="34690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9">
                      <a:extLst>
                        <a:ext uri="{28A0092B-C50C-407E-A947-70E740481C1C}">
                          <a14:useLocalDpi xmlns:a14="http://schemas.microsoft.com/office/drawing/2010/main" val="0"/>
                        </a:ext>
                      </a:extLst>
                    </a:blip>
                    <a:srcRect l="3220" t="6205" r="6440"/>
                    <a:stretch/>
                  </pic:blipFill>
                  <pic:spPr bwMode="auto">
                    <a:xfrm>
                      <a:off x="0" y="0"/>
                      <a:ext cx="4469648" cy="3478360"/>
                    </a:xfrm>
                    <a:prstGeom prst="rect">
                      <a:avLst/>
                    </a:prstGeom>
                    <a:noFill/>
                    <a:ln>
                      <a:noFill/>
                    </a:ln>
                    <a:extLst>
                      <a:ext uri="{53640926-AAD7-44D8-BBD7-CCE9431645EC}">
                        <a14:shadowObscured xmlns:a14="http://schemas.microsoft.com/office/drawing/2010/main"/>
                      </a:ext>
                    </a:extLst>
                  </pic:spPr>
                </pic:pic>
              </a:graphicData>
            </a:graphic>
          </wp:inline>
        </w:drawing>
      </w:r>
    </w:p>
    <w:p w14:paraId="1D76D416" w14:textId="78043734" w:rsidR="000F2742" w:rsidRDefault="00A155C1" w:rsidP="00105F26">
      <w:pPr>
        <w:pStyle w:val="Caption"/>
        <w:jc w:val="center"/>
      </w:pPr>
      <w:bookmarkStart w:id="123" w:name="_Ref86081137"/>
      <w:bookmarkStart w:id="124" w:name="_Toc88406043"/>
      <w:r>
        <w:t xml:space="preserve">Figure </w:t>
      </w:r>
      <w:r w:rsidR="00D649BB">
        <w:fldChar w:fldCharType="begin"/>
      </w:r>
      <w:r w:rsidR="00D649BB">
        <w:instrText xml:space="preserve"> SEQ Figure \* ARABIC </w:instrText>
      </w:r>
      <w:r w:rsidR="00D649BB">
        <w:fldChar w:fldCharType="separate"/>
      </w:r>
      <w:r w:rsidR="00FF0D77">
        <w:rPr>
          <w:noProof/>
        </w:rPr>
        <w:t>11</w:t>
      </w:r>
      <w:r w:rsidR="00D649BB">
        <w:rPr>
          <w:noProof/>
        </w:rPr>
        <w:fldChar w:fldCharType="end"/>
      </w:r>
      <w:bookmarkEnd w:id="123"/>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F40599">
        <w:t>-</w:t>
      </w:r>
      <w:r>
        <w:t xml:space="preserve"> Toronto Dataset</w:t>
      </w:r>
      <w:bookmarkEnd w:id="124"/>
      <w:r>
        <w:t xml:space="preserve"> </w:t>
      </w:r>
    </w:p>
    <w:p w14:paraId="6AE4BFBE" w14:textId="77777777" w:rsidR="000F2742" w:rsidRPr="00C3778C" w:rsidRDefault="000F2742" w:rsidP="000F2742">
      <w:pPr>
        <w:jc w:val="center"/>
      </w:pPr>
      <w:r w:rsidRPr="00B91F8E">
        <w:rPr>
          <w:noProof/>
        </w:rPr>
        <w:drawing>
          <wp:inline distT="0" distB="0" distL="0" distR="0" wp14:anchorId="6BF6A5A6" wp14:editId="398D443E">
            <wp:extent cx="4466696" cy="3495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rotWithShape="1">
                    <a:blip r:embed="rId80">
                      <a:extLst>
                        <a:ext uri="{28A0092B-C50C-407E-A947-70E740481C1C}">
                          <a14:useLocalDpi xmlns:a14="http://schemas.microsoft.com/office/drawing/2010/main" val="0"/>
                        </a:ext>
                      </a:extLst>
                    </a:blip>
                    <a:srcRect l="1790" t="5489" r="7691"/>
                    <a:stretch/>
                  </pic:blipFill>
                  <pic:spPr bwMode="auto">
                    <a:xfrm>
                      <a:off x="0" y="0"/>
                      <a:ext cx="4469759" cy="3498072"/>
                    </a:xfrm>
                    <a:prstGeom prst="rect">
                      <a:avLst/>
                    </a:prstGeom>
                    <a:noFill/>
                    <a:ln>
                      <a:noFill/>
                    </a:ln>
                    <a:extLst>
                      <a:ext uri="{53640926-AAD7-44D8-BBD7-CCE9431645EC}">
                        <a14:shadowObscured xmlns:a14="http://schemas.microsoft.com/office/drawing/2010/main"/>
                      </a:ext>
                    </a:extLst>
                  </pic:spPr>
                </pic:pic>
              </a:graphicData>
            </a:graphic>
          </wp:inline>
        </w:drawing>
      </w:r>
    </w:p>
    <w:p w14:paraId="649CBC74" w14:textId="2C5CED40" w:rsidR="000F2742" w:rsidRDefault="000F2742" w:rsidP="000F2742">
      <w:pPr>
        <w:pStyle w:val="Caption"/>
        <w:jc w:val="center"/>
      </w:pPr>
      <w:bookmarkStart w:id="125" w:name="_Ref85373404"/>
      <w:bookmarkStart w:id="126" w:name="_Toc88406044"/>
      <w:r>
        <w:t xml:space="preserve">Figure </w:t>
      </w:r>
      <w:r w:rsidR="00D649BB">
        <w:fldChar w:fldCharType="begin"/>
      </w:r>
      <w:r w:rsidR="00D649BB">
        <w:instrText xml:space="preserve"> SEQ Figure \* ARABIC </w:instrText>
      </w:r>
      <w:r w:rsidR="00D649BB">
        <w:fldChar w:fldCharType="separate"/>
      </w:r>
      <w:r w:rsidR="00FF0D77">
        <w:rPr>
          <w:noProof/>
        </w:rPr>
        <w:t>12</w:t>
      </w:r>
      <w:r w:rsidR="00D649BB">
        <w:rPr>
          <w:noProof/>
        </w:rPr>
        <w:fldChar w:fldCharType="end"/>
      </w:r>
      <w:bookmarkEnd w:id="125"/>
      <w:r>
        <w:t xml:space="preserve"> - </w:t>
      </w:r>
      <w:r w:rsidRPr="00554616">
        <w:t xml:space="preserve">Overall Error Distribution for All </w:t>
      </w:r>
      <w:r w:rsidR="0025420C">
        <w:t>Forecaster</w:t>
      </w:r>
      <w:r w:rsidRPr="00554616">
        <w:t>s</w:t>
      </w:r>
      <w:r>
        <w:t xml:space="preserve"> – Toronto Dataset</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A41219" w:rsidRPr="00A41219" w14:paraId="7D171154" w14:textId="77777777" w:rsidTr="002A08D7">
        <w:trPr>
          <w:trHeight w:val="315"/>
          <w:jc w:val="center"/>
        </w:trPr>
        <w:tc>
          <w:tcPr>
            <w:tcW w:w="0" w:type="auto"/>
            <w:shd w:val="clear" w:color="auto" w:fill="auto"/>
            <w:noWrap/>
            <w:vAlign w:val="bottom"/>
            <w:hideMark/>
          </w:tcPr>
          <w:p w14:paraId="366AF458" w14:textId="77777777" w:rsidR="00A41219" w:rsidRPr="00A41219" w:rsidRDefault="00A41219" w:rsidP="00A41219">
            <w:pPr>
              <w:spacing w:line="240" w:lineRule="auto"/>
              <w:jc w:val="center"/>
              <w:rPr>
                <w:b/>
                <w:bCs/>
                <w:color w:val="000000"/>
                <w:lang w:eastAsia="en-CA"/>
              </w:rPr>
            </w:pPr>
            <w:r w:rsidRPr="00A41219">
              <w:rPr>
                <w:b/>
                <w:bCs/>
                <w:color w:val="000000"/>
                <w:lang w:eastAsia="en-CA"/>
              </w:rPr>
              <w:lastRenderedPageBreak/>
              <w:t>Metrics</w:t>
            </w:r>
          </w:p>
        </w:tc>
        <w:tc>
          <w:tcPr>
            <w:tcW w:w="0" w:type="auto"/>
            <w:shd w:val="clear" w:color="auto" w:fill="auto"/>
            <w:noWrap/>
            <w:vAlign w:val="bottom"/>
            <w:hideMark/>
          </w:tcPr>
          <w:p w14:paraId="402C9E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CNN</w:t>
            </w:r>
          </w:p>
        </w:tc>
        <w:tc>
          <w:tcPr>
            <w:tcW w:w="0" w:type="auto"/>
            <w:shd w:val="clear" w:color="auto" w:fill="auto"/>
            <w:noWrap/>
            <w:vAlign w:val="bottom"/>
            <w:hideMark/>
          </w:tcPr>
          <w:p w14:paraId="0ABECAC6" w14:textId="77777777" w:rsidR="00A41219" w:rsidRPr="00A41219" w:rsidRDefault="00A41219" w:rsidP="00A41219">
            <w:pPr>
              <w:spacing w:line="240" w:lineRule="auto"/>
              <w:jc w:val="center"/>
              <w:rPr>
                <w:b/>
                <w:bCs/>
                <w:color w:val="000000"/>
                <w:lang w:eastAsia="en-CA"/>
              </w:rPr>
            </w:pPr>
            <w:r w:rsidRPr="00A41219">
              <w:rPr>
                <w:b/>
                <w:bCs/>
                <w:color w:val="000000"/>
                <w:lang w:eastAsia="en-CA"/>
              </w:rPr>
              <w:t>LSTM</w:t>
            </w:r>
          </w:p>
        </w:tc>
        <w:tc>
          <w:tcPr>
            <w:tcW w:w="0" w:type="auto"/>
            <w:shd w:val="clear" w:color="auto" w:fill="auto"/>
            <w:noWrap/>
            <w:vAlign w:val="bottom"/>
            <w:hideMark/>
          </w:tcPr>
          <w:p w14:paraId="5475CE2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ANN</w:t>
            </w:r>
          </w:p>
        </w:tc>
        <w:tc>
          <w:tcPr>
            <w:tcW w:w="0" w:type="auto"/>
            <w:shd w:val="clear" w:color="auto" w:fill="auto"/>
            <w:noWrap/>
            <w:vAlign w:val="bottom"/>
            <w:hideMark/>
          </w:tcPr>
          <w:p w14:paraId="46722E78"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MLR</w:t>
            </w:r>
          </w:p>
        </w:tc>
        <w:tc>
          <w:tcPr>
            <w:tcW w:w="0" w:type="auto"/>
            <w:shd w:val="clear" w:color="auto" w:fill="auto"/>
            <w:noWrap/>
            <w:vAlign w:val="bottom"/>
            <w:hideMark/>
          </w:tcPr>
          <w:p w14:paraId="256D80F2" w14:textId="77777777" w:rsidR="00A41219" w:rsidRPr="00A41219" w:rsidRDefault="00A41219" w:rsidP="00A41219">
            <w:pPr>
              <w:spacing w:line="240" w:lineRule="auto"/>
              <w:jc w:val="center"/>
              <w:rPr>
                <w:b/>
                <w:bCs/>
                <w:color w:val="000000"/>
                <w:lang w:eastAsia="en-CA"/>
              </w:rPr>
            </w:pPr>
            <w:r w:rsidRPr="00A41219">
              <w:rPr>
                <w:b/>
                <w:bCs/>
                <w:color w:val="000000"/>
                <w:lang w:eastAsia="en-CA"/>
              </w:rPr>
              <w:t>ARIMA</w:t>
            </w:r>
          </w:p>
        </w:tc>
        <w:tc>
          <w:tcPr>
            <w:tcW w:w="0" w:type="auto"/>
            <w:shd w:val="clear" w:color="auto" w:fill="auto"/>
            <w:noWrap/>
            <w:vAlign w:val="bottom"/>
            <w:hideMark/>
          </w:tcPr>
          <w:p w14:paraId="74F8851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SNF</w:t>
            </w:r>
          </w:p>
        </w:tc>
      </w:tr>
      <w:tr w:rsidR="00A41219" w:rsidRPr="00A41219" w14:paraId="7349DB7C" w14:textId="77777777" w:rsidTr="002A08D7">
        <w:trPr>
          <w:trHeight w:val="315"/>
          <w:jc w:val="center"/>
        </w:trPr>
        <w:tc>
          <w:tcPr>
            <w:tcW w:w="0" w:type="auto"/>
            <w:shd w:val="clear" w:color="auto" w:fill="auto"/>
            <w:noWrap/>
            <w:vAlign w:val="bottom"/>
            <w:hideMark/>
          </w:tcPr>
          <w:p w14:paraId="7900D074"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MAPE - Peak Values</w:t>
            </w:r>
          </w:p>
        </w:tc>
        <w:tc>
          <w:tcPr>
            <w:tcW w:w="0" w:type="auto"/>
            <w:shd w:val="clear" w:color="auto" w:fill="auto"/>
            <w:noWrap/>
            <w:vAlign w:val="bottom"/>
            <w:hideMark/>
          </w:tcPr>
          <w:p w14:paraId="2F49E59B" w14:textId="77777777" w:rsidR="00A41219" w:rsidRPr="00A41219" w:rsidRDefault="00A41219" w:rsidP="00A41219">
            <w:pPr>
              <w:spacing w:line="240" w:lineRule="auto"/>
              <w:jc w:val="center"/>
              <w:rPr>
                <w:color w:val="000000"/>
                <w:lang w:eastAsia="en-CA"/>
              </w:rPr>
            </w:pPr>
            <w:r w:rsidRPr="00A41219">
              <w:rPr>
                <w:color w:val="000000"/>
                <w:lang w:eastAsia="en-CA"/>
              </w:rPr>
              <w:t>2.36</w:t>
            </w:r>
          </w:p>
        </w:tc>
        <w:tc>
          <w:tcPr>
            <w:tcW w:w="0" w:type="auto"/>
            <w:shd w:val="clear" w:color="auto" w:fill="auto"/>
            <w:noWrap/>
            <w:vAlign w:val="bottom"/>
            <w:hideMark/>
          </w:tcPr>
          <w:p w14:paraId="40FA41B4" w14:textId="77777777" w:rsidR="00A41219" w:rsidRPr="00A41219" w:rsidRDefault="00A41219" w:rsidP="00A41219">
            <w:pPr>
              <w:spacing w:line="240" w:lineRule="auto"/>
              <w:jc w:val="center"/>
              <w:rPr>
                <w:color w:val="000000"/>
                <w:lang w:eastAsia="en-CA"/>
              </w:rPr>
            </w:pPr>
            <w:r w:rsidRPr="00A41219">
              <w:rPr>
                <w:color w:val="000000"/>
                <w:lang w:eastAsia="en-CA"/>
              </w:rPr>
              <w:t>2.76</w:t>
            </w:r>
          </w:p>
        </w:tc>
        <w:tc>
          <w:tcPr>
            <w:tcW w:w="0" w:type="auto"/>
            <w:shd w:val="clear" w:color="auto" w:fill="auto"/>
            <w:noWrap/>
            <w:vAlign w:val="bottom"/>
            <w:hideMark/>
          </w:tcPr>
          <w:p w14:paraId="5BB75A6D" w14:textId="77777777" w:rsidR="00A41219" w:rsidRPr="00A41219" w:rsidRDefault="00A41219" w:rsidP="00A41219">
            <w:pPr>
              <w:spacing w:line="240" w:lineRule="auto"/>
              <w:jc w:val="center"/>
              <w:rPr>
                <w:color w:val="000000"/>
                <w:lang w:eastAsia="en-CA"/>
              </w:rPr>
            </w:pPr>
            <w:r w:rsidRPr="00A41219">
              <w:rPr>
                <w:color w:val="000000"/>
                <w:lang w:eastAsia="en-CA"/>
              </w:rPr>
              <w:t>2.45</w:t>
            </w:r>
          </w:p>
        </w:tc>
        <w:tc>
          <w:tcPr>
            <w:tcW w:w="0" w:type="auto"/>
            <w:shd w:val="clear" w:color="auto" w:fill="auto"/>
            <w:noWrap/>
            <w:vAlign w:val="bottom"/>
            <w:hideMark/>
          </w:tcPr>
          <w:p w14:paraId="2414DEBE" w14:textId="77777777" w:rsidR="00A41219" w:rsidRPr="00A41219" w:rsidRDefault="00A41219" w:rsidP="00A41219">
            <w:pPr>
              <w:spacing w:line="240" w:lineRule="auto"/>
              <w:jc w:val="center"/>
              <w:rPr>
                <w:color w:val="000000"/>
                <w:lang w:eastAsia="en-CA"/>
              </w:rPr>
            </w:pPr>
            <w:r w:rsidRPr="00A41219">
              <w:rPr>
                <w:color w:val="000000"/>
                <w:lang w:eastAsia="en-CA"/>
              </w:rPr>
              <w:t>3.65</w:t>
            </w:r>
          </w:p>
        </w:tc>
        <w:tc>
          <w:tcPr>
            <w:tcW w:w="0" w:type="auto"/>
            <w:shd w:val="clear" w:color="auto" w:fill="auto"/>
            <w:noWrap/>
            <w:vAlign w:val="bottom"/>
            <w:hideMark/>
          </w:tcPr>
          <w:p w14:paraId="4FB1DC04" w14:textId="77777777" w:rsidR="00A41219" w:rsidRPr="00A41219" w:rsidRDefault="00A41219" w:rsidP="00A41219">
            <w:pPr>
              <w:spacing w:line="240" w:lineRule="auto"/>
              <w:jc w:val="center"/>
              <w:rPr>
                <w:color w:val="000000"/>
                <w:lang w:eastAsia="en-CA"/>
              </w:rPr>
            </w:pPr>
            <w:r w:rsidRPr="00A41219">
              <w:rPr>
                <w:color w:val="000000"/>
                <w:lang w:eastAsia="en-CA"/>
              </w:rPr>
              <w:t>5.28</w:t>
            </w:r>
          </w:p>
        </w:tc>
        <w:tc>
          <w:tcPr>
            <w:tcW w:w="0" w:type="auto"/>
            <w:shd w:val="clear" w:color="auto" w:fill="auto"/>
            <w:noWrap/>
            <w:vAlign w:val="bottom"/>
            <w:hideMark/>
          </w:tcPr>
          <w:p w14:paraId="755259BF" w14:textId="77777777" w:rsidR="00A41219" w:rsidRPr="00A41219" w:rsidRDefault="00A41219" w:rsidP="00A41219">
            <w:pPr>
              <w:spacing w:line="240" w:lineRule="auto"/>
              <w:jc w:val="center"/>
              <w:rPr>
                <w:color w:val="000000"/>
                <w:lang w:eastAsia="en-CA"/>
              </w:rPr>
            </w:pPr>
            <w:r w:rsidRPr="00A41219">
              <w:rPr>
                <w:color w:val="000000"/>
                <w:lang w:eastAsia="en-CA"/>
              </w:rPr>
              <w:t>6.18</w:t>
            </w:r>
          </w:p>
        </w:tc>
      </w:tr>
      <w:tr w:rsidR="00A41219" w:rsidRPr="00A41219" w14:paraId="09564C2E" w14:textId="77777777" w:rsidTr="002A08D7">
        <w:trPr>
          <w:trHeight w:val="315"/>
          <w:jc w:val="center"/>
        </w:trPr>
        <w:tc>
          <w:tcPr>
            <w:tcW w:w="0" w:type="auto"/>
            <w:shd w:val="clear" w:color="auto" w:fill="auto"/>
            <w:noWrap/>
            <w:vAlign w:val="bottom"/>
            <w:hideMark/>
          </w:tcPr>
          <w:p w14:paraId="737621D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MAE - Time in Minutes</w:t>
            </w:r>
          </w:p>
        </w:tc>
        <w:tc>
          <w:tcPr>
            <w:tcW w:w="0" w:type="auto"/>
            <w:shd w:val="clear" w:color="auto" w:fill="auto"/>
            <w:noWrap/>
            <w:vAlign w:val="bottom"/>
            <w:hideMark/>
          </w:tcPr>
          <w:p w14:paraId="15FD8123" w14:textId="77777777" w:rsidR="00A41219" w:rsidRPr="00A41219" w:rsidRDefault="00A41219" w:rsidP="00A41219">
            <w:pPr>
              <w:spacing w:line="240" w:lineRule="auto"/>
              <w:jc w:val="center"/>
              <w:rPr>
                <w:color w:val="000000"/>
                <w:lang w:eastAsia="en-CA"/>
              </w:rPr>
            </w:pPr>
            <w:r w:rsidRPr="00A41219">
              <w:rPr>
                <w:color w:val="000000"/>
                <w:lang w:eastAsia="en-CA"/>
              </w:rPr>
              <w:t>80</w:t>
            </w:r>
          </w:p>
        </w:tc>
        <w:tc>
          <w:tcPr>
            <w:tcW w:w="0" w:type="auto"/>
            <w:shd w:val="clear" w:color="auto" w:fill="auto"/>
            <w:noWrap/>
            <w:vAlign w:val="bottom"/>
            <w:hideMark/>
          </w:tcPr>
          <w:p w14:paraId="394FE692" w14:textId="77777777" w:rsidR="00A41219" w:rsidRPr="00A41219" w:rsidRDefault="00A41219" w:rsidP="00A41219">
            <w:pPr>
              <w:spacing w:line="240" w:lineRule="auto"/>
              <w:jc w:val="center"/>
              <w:rPr>
                <w:color w:val="000000"/>
                <w:lang w:eastAsia="en-CA"/>
              </w:rPr>
            </w:pPr>
            <w:r w:rsidRPr="00A41219">
              <w:rPr>
                <w:color w:val="000000"/>
                <w:lang w:eastAsia="en-CA"/>
              </w:rPr>
              <w:t>90</w:t>
            </w:r>
          </w:p>
        </w:tc>
        <w:tc>
          <w:tcPr>
            <w:tcW w:w="0" w:type="auto"/>
            <w:shd w:val="clear" w:color="auto" w:fill="auto"/>
            <w:noWrap/>
            <w:vAlign w:val="bottom"/>
            <w:hideMark/>
          </w:tcPr>
          <w:p w14:paraId="494D341F" w14:textId="77777777" w:rsidR="00A41219" w:rsidRPr="00A41219" w:rsidRDefault="00A41219" w:rsidP="00A41219">
            <w:pPr>
              <w:spacing w:line="240" w:lineRule="auto"/>
              <w:jc w:val="center"/>
              <w:rPr>
                <w:color w:val="000000"/>
                <w:lang w:eastAsia="en-CA"/>
              </w:rPr>
            </w:pPr>
            <w:r w:rsidRPr="00A41219">
              <w:rPr>
                <w:color w:val="000000"/>
                <w:lang w:eastAsia="en-CA"/>
              </w:rPr>
              <w:t>93</w:t>
            </w:r>
          </w:p>
        </w:tc>
        <w:tc>
          <w:tcPr>
            <w:tcW w:w="0" w:type="auto"/>
            <w:shd w:val="clear" w:color="auto" w:fill="auto"/>
            <w:noWrap/>
            <w:vAlign w:val="bottom"/>
            <w:hideMark/>
          </w:tcPr>
          <w:p w14:paraId="31D5753C" w14:textId="77777777" w:rsidR="00A41219" w:rsidRPr="00A41219" w:rsidRDefault="00A41219" w:rsidP="00A41219">
            <w:pPr>
              <w:spacing w:line="240" w:lineRule="auto"/>
              <w:jc w:val="center"/>
              <w:rPr>
                <w:color w:val="000000"/>
                <w:lang w:eastAsia="en-CA"/>
              </w:rPr>
            </w:pPr>
            <w:r w:rsidRPr="00A41219">
              <w:rPr>
                <w:color w:val="000000"/>
                <w:lang w:eastAsia="en-CA"/>
              </w:rPr>
              <w:t>96</w:t>
            </w:r>
          </w:p>
        </w:tc>
        <w:tc>
          <w:tcPr>
            <w:tcW w:w="0" w:type="auto"/>
            <w:shd w:val="clear" w:color="auto" w:fill="auto"/>
            <w:noWrap/>
            <w:vAlign w:val="bottom"/>
            <w:hideMark/>
          </w:tcPr>
          <w:p w14:paraId="64FF4ED2" w14:textId="77777777" w:rsidR="00A41219" w:rsidRPr="00A41219" w:rsidRDefault="00A41219" w:rsidP="00A41219">
            <w:pPr>
              <w:spacing w:line="240" w:lineRule="auto"/>
              <w:jc w:val="center"/>
              <w:rPr>
                <w:color w:val="000000"/>
                <w:lang w:eastAsia="en-CA"/>
              </w:rPr>
            </w:pPr>
            <w:r w:rsidRPr="00A41219">
              <w:rPr>
                <w:color w:val="000000"/>
                <w:lang w:eastAsia="en-CA"/>
              </w:rPr>
              <w:t>104</w:t>
            </w:r>
          </w:p>
        </w:tc>
        <w:tc>
          <w:tcPr>
            <w:tcW w:w="0" w:type="auto"/>
            <w:shd w:val="clear" w:color="auto" w:fill="auto"/>
            <w:noWrap/>
            <w:vAlign w:val="bottom"/>
            <w:hideMark/>
          </w:tcPr>
          <w:p w14:paraId="317FA7D4" w14:textId="77777777" w:rsidR="00A41219" w:rsidRPr="00A41219" w:rsidRDefault="00A41219" w:rsidP="00A41219">
            <w:pPr>
              <w:spacing w:line="240" w:lineRule="auto"/>
              <w:jc w:val="center"/>
              <w:rPr>
                <w:color w:val="000000"/>
                <w:lang w:eastAsia="en-CA"/>
              </w:rPr>
            </w:pPr>
            <w:r w:rsidRPr="00A41219">
              <w:rPr>
                <w:color w:val="000000"/>
                <w:lang w:eastAsia="en-CA"/>
              </w:rPr>
              <w:t>92</w:t>
            </w:r>
          </w:p>
        </w:tc>
      </w:tr>
      <w:tr w:rsidR="00A41219" w:rsidRPr="00A41219" w14:paraId="35E4BD21" w14:textId="77777777" w:rsidTr="002A08D7">
        <w:trPr>
          <w:trHeight w:val="315"/>
          <w:jc w:val="center"/>
        </w:trPr>
        <w:tc>
          <w:tcPr>
            <w:tcW w:w="0" w:type="auto"/>
            <w:shd w:val="clear" w:color="auto" w:fill="auto"/>
            <w:noWrap/>
            <w:vAlign w:val="bottom"/>
            <w:hideMark/>
          </w:tcPr>
          <w:p w14:paraId="4EB54439" w14:textId="77777777" w:rsidR="00A41219" w:rsidRPr="00A41219" w:rsidRDefault="00A41219" w:rsidP="00A41219">
            <w:pPr>
              <w:spacing w:line="240" w:lineRule="auto"/>
              <w:jc w:val="center"/>
              <w:rPr>
                <w:b/>
                <w:bCs/>
                <w:color w:val="000000"/>
                <w:lang w:eastAsia="en-CA"/>
              </w:rPr>
            </w:pPr>
            <w:r w:rsidRPr="00A41219">
              <w:rPr>
                <w:b/>
                <w:bCs/>
                <w:color w:val="000000"/>
                <w:lang w:eastAsia="en-CA"/>
              </w:rPr>
              <w:t>MBE - Time in Minutes</w:t>
            </w:r>
          </w:p>
        </w:tc>
        <w:tc>
          <w:tcPr>
            <w:tcW w:w="0" w:type="auto"/>
            <w:shd w:val="clear" w:color="auto" w:fill="auto"/>
            <w:noWrap/>
            <w:vAlign w:val="bottom"/>
            <w:hideMark/>
          </w:tcPr>
          <w:p w14:paraId="1B070B70" w14:textId="77777777" w:rsidR="00A41219" w:rsidRPr="00A41219" w:rsidRDefault="00A41219" w:rsidP="00A41219">
            <w:pPr>
              <w:spacing w:line="240" w:lineRule="auto"/>
              <w:jc w:val="center"/>
              <w:rPr>
                <w:color w:val="000000"/>
                <w:lang w:eastAsia="en-CA"/>
              </w:rPr>
            </w:pPr>
            <w:r w:rsidRPr="00A41219">
              <w:rPr>
                <w:color w:val="000000"/>
                <w:lang w:eastAsia="en-CA"/>
              </w:rPr>
              <w:t>22</w:t>
            </w:r>
          </w:p>
        </w:tc>
        <w:tc>
          <w:tcPr>
            <w:tcW w:w="0" w:type="auto"/>
            <w:shd w:val="clear" w:color="auto" w:fill="auto"/>
            <w:noWrap/>
            <w:vAlign w:val="bottom"/>
            <w:hideMark/>
          </w:tcPr>
          <w:p w14:paraId="784E7B29" w14:textId="77777777" w:rsidR="00A41219" w:rsidRPr="00A41219" w:rsidRDefault="00A41219" w:rsidP="00A41219">
            <w:pPr>
              <w:spacing w:line="240" w:lineRule="auto"/>
              <w:jc w:val="center"/>
              <w:rPr>
                <w:color w:val="000000"/>
                <w:lang w:eastAsia="en-CA"/>
              </w:rPr>
            </w:pPr>
            <w:r w:rsidRPr="00A41219">
              <w:rPr>
                <w:color w:val="000000"/>
                <w:lang w:eastAsia="en-CA"/>
              </w:rPr>
              <w:t>6</w:t>
            </w:r>
          </w:p>
        </w:tc>
        <w:tc>
          <w:tcPr>
            <w:tcW w:w="0" w:type="auto"/>
            <w:shd w:val="clear" w:color="auto" w:fill="auto"/>
            <w:noWrap/>
            <w:vAlign w:val="bottom"/>
            <w:hideMark/>
          </w:tcPr>
          <w:p w14:paraId="75D7CBED" w14:textId="77777777" w:rsidR="00A41219" w:rsidRPr="00A41219" w:rsidRDefault="00A41219" w:rsidP="00A41219">
            <w:pPr>
              <w:spacing w:line="240" w:lineRule="auto"/>
              <w:jc w:val="center"/>
              <w:rPr>
                <w:color w:val="000000"/>
                <w:lang w:eastAsia="en-CA"/>
              </w:rPr>
            </w:pPr>
            <w:r w:rsidRPr="00A41219">
              <w:rPr>
                <w:color w:val="000000"/>
                <w:lang w:eastAsia="en-CA"/>
              </w:rPr>
              <w:t>-9</w:t>
            </w:r>
          </w:p>
        </w:tc>
        <w:tc>
          <w:tcPr>
            <w:tcW w:w="0" w:type="auto"/>
            <w:shd w:val="clear" w:color="auto" w:fill="auto"/>
            <w:noWrap/>
            <w:vAlign w:val="bottom"/>
            <w:hideMark/>
          </w:tcPr>
          <w:p w14:paraId="72B742FF" w14:textId="77777777" w:rsidR="00A41219" w:rsidRPr="00A41219" w:rsidRDefault="00A41219" w:rsidP="00A41219">
            <w:pPr>
              <w:spacing w:line="240" w:lineRule="auto"/>
              <w:jc w:val="center"/>
              <w:rPr>
                <w:color w:val="000000"/>
                <w:lang w:eastAsia="en-CA"/>
              </w:rPr>
            </w:pPr>
            <w:r w:rsidRPr="00A41219">
              <w:rPr>
                <w:color w:val="000000"/>
                <w:lang w:eastAsia="en-CA"/>
              </w:rPr>
              <w:t>36</w:t>
            </w:r>
          </w:p>
        </w:tc>
        <w:tc>
          <w:tcPr>
            <w:tcW w:w="0" w:type="auto"/>
            <w:shd w:val="clear" w:color="auto" w:fill="auto"/>
            <w:noWrap/>
            <w:vAlign w:val="bottom"/>
            <w:hideMark/>
          </w:tcPr>
          <w:p w14:paraId="7B92333C" w14:textId="77777777" w:rsidR="00A41219" w:rsidRPr="00A41219" w:rsidRDefault="00A41219" w:rsidP="00A41219">
            <w:pPr>
              <w:spacing w:line="240" w:lineRule="auto"/>
              <w:jc w:val="center"/>
              <w:rPr>
                <w:color w:val="000000"/>
                <w:lang w:eastAsia="en-CA"/>
              </w:rPr>
            </w:pPr>
            <w:r w:rsidRPr="00A41219">
              <w:rPr>
                <w:color w:val="000000"/>
                <w:lang w:eastAsia="en-CA"/>
              </w:rPr>
              <w:t>11</w:t>
            </w:r>
          </w:p>
        </w:tc>
        <w:tc>
          <w:tcPr>
            <w:tcW w:w="0" w:type="auto"/>
            <w:shd w:val="clear" w:color="auto" w:fill="auto"/>
            <w:noWrap/>
            <w:vAlign w:val="bottom"/>
            <w:hideMark/>
          </w:tcPr>
          <w:p w14:paraId="32C475B7" w14:textId="77777777" w:rsidR="00A41219" w:rsidRPr="00A41219" w:rsidRDefault="00A41219" w:rsidP="00A41219">
            <w:pPr>
              <w:spacing w:line="240" w:lineRule="auto"/>
              <w:jc w:val="center"/>
              <w:rPr>
                <w:color w:val="000000"/>
                <w:lang w:eastAsia="en-CA"/>
              </w:rPr>
            </w:pPr>
            <w:r w:rsidRPr="00A41219">
              <w:rPr>
                <w:color w:val="000000"/>
                <w:lang w:eastAsia="en-CA"/>
              </w:rPr>
              <w:t>0</w:t>
            </w:r>
          </w:p>
        </w:tc>
      </w:tr>
    </w:tbl>
    <w:p w14:paraId="2E446B01" w14:textId="11045218" w:rsidR="007E29EE" w:rsidRDefault="007E29EE" w:rsidP="007E29EE">
      <w:pPr>
        <w:pStyle w:val="Caption"/>
        <w:jc w:val="center"/>
      </w:pPr>
      <w:bookmarkStart w:id="127" w:name="_Ref85286062"/>
      <w:bookmarkStart w:id="128" w:name="_Toc88406022"/>
      <w:r>
        <w:t xml:space="preserve">Table </w:t>
      </w:r>
      <w:fldSimple w:instr=" SEQ Table \* ARABIC ">
        <w:r w:rsidR="00FF0D77">
          <w:rPr>
            <w:noProof/>
          </w:rPr>
          <w:t>6</w:t>
        </w:r>
      </w:fldSimple>
      <w:bookmarkEnd w:id="127"/>
      <w:r>
        <w:t xml:space="preserve"> - </w:t>
      </w:r>
      <w:r w:rsidRPr="0049763C">
        <w:t>Matrix Analysis of Peak Values and Time Difference – Toronto Dataset</w:t>
      </w:r>
      <w:bookmarkEnd w:id="128"/>
    </w:p>
    <w:p w14:paraId="75B5F696" w14:textId="371354AF" w:rsidR="007B0505" w:rsidRDefault="007B0505" w:rsidP="008223C2">
      <w:pPr>
        <w:pStyle w:val="Heading3"/>
      </w:pPr>
      <w:bookmarkStart w:id="129" w:name="_Toc88405979"/>
      <w:r>
        <w:t>3.</w:t>
      </w:r>
      <w:r w:rsidR="00B71491">
        <w:t>5</w:t>
      </w:r>
      <w:r>
        <w:t>.</w:t>
      </w:r>
      <w:r w:rsidR="00901E19">
        <w:t>1</w:t>
      </w:r>
      <w:r>
        <w:t xml:space="preserve"> </w:t>
      </w:r>
      <w:r w:rsidR="00B06C64" w:rsidRPr="00B06C64">
        <w:t>Discussion of the Toronto Dataset's Overall Performance</w:t>
      </w:r>
      <w:bookmarkEnd w:id="129"/>
    </w:p>
    <w:p w14:paraId="4E1A3825" w14:textId="2860365D" w:rsidR="007B0505" w:rsidRDefault="007B0505" w:rsidP="007B0505">
      <w:pPr>
        <w:ind w:firstLine="288"/>
      </w:pPr>
      <w:r w:rsidRPr="00506A2F">
        <w:t xml:space="preserve">When we look at </w:t>
      </w:r>
      <w:r>
        <w:fldChar w:fldCharType="begin"/>
      </w:r>
      <w:r>
        <w:instrText xml:space="preserve"> REF _Ref85285958 \h </w:instrText>
      </w:r>
      <w:r>
        <w:fldChar w:fldCharType="separate"/>
      </w:r>
      <w:r w:rsidR="00FF0D77">
        <w:t xml:space="preserve">Table </w:t>
      </w:r>
      <w:r w:rsidR="00FF0D77">
        <w:rPr>
          <w:noProof/>
        </w:rPr>
        <w:t>5</w:t>
      </w:r>
      <w:r>
        <w:fldChar w:fldCharType="end"/>
      </w:r>
      <w:r w:rsidRPr="00506A2F">
        <w:t xml:space="preserve">, we can see how the </w:t>
      </w:r>
      <w:r w:rsidR="0025420C">
        <w:t>forecaster</w:t>
      </w:r>
      <w:r w:rsidRPr="00506A2F">
        <w:t xml:space="preserve">s performed overall on the Toronto dataset. The CNN had the lowest MAPE and RMSE values, followed by the ANN and LSTM. Similarly, when we examine the plot in </w:t>
      </w:r>
      <w:r>
        <w:fldChar w:fldCharType="begin"/>
      </w:r>
      <w:r>
        <w:instrText xml:space="preserve"> REF _Ref86081137 \h </w:instrText>
      </w:r>
      <w:r>
        <w:fldChar w:fldCharType="separate"/>
      </w:r>
      <w:r w:rsidR="00FF0D77">
        <w:t xml:space="preserve">Figure </w:t>
      </w:r>
      <w:r w:rsidR="00FF0D77">
        <w:rPr>
          <w:noProof/>
        </w:rPr>
        <w:t>11</w:t>
      </w:r>
      <w:r>
        <w:fldChar w:fldCharType="end"/>
      </w:r>
      <w:r>
        <w:t xml:space="preserve"> </w:t>
      </w:r>
      <w:r w:rsidRPr="00506A2F">
        <w:t xml:space="preserve">and the boxplot in </w:t>
      </w:r>
      <w:r>
        <w:fldChar w:fldCharType="begin"/>
      </w:r>
      <w:r>
        <w:instrText xml:space="preserve"> REF _Ref85373404 \h </w:instrText>
      </w:r>
      <w:r>
        <w:fldChar w:fldCharType="separate"/>
      </w:r>
      <w:r w:rsidR="00FF0D77">
        <w:t xml:space="preserve">Figure </w:t>
      </w:r>
      <w:r w:rsidR="00FF0D77">
        <w:rPr>
          <w:noProof/>
        </w:rPr>
        <w:t>12</w:t>
      </w:r>
      <w:r>
        <w:fldChar w:fldCharType="end"/>
      </w:r>
      <w:r w:rsidRPr="00506A2F">
        <w:t xml:space="preserve">, we can make the same observation.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he SNF forecaster produced the worst results, with the widest error distribution and the worst global metrics.</w:t>
      </w:r>
      <w:r>
        <w:t xml:space="preserve"> </w:t>
      </w:r>
    </w:p>
    <w:p w14:paraId="5EE8B111" w14:textId="5CD5EB68" w:rsidR="007B0505" w:rsidRDefault="00C35B7D" w:rsidP="00C35B7D">
      <w:pPr>
        <w:ind w:firstLine="288"/>
      </w:pPr>
      <w:r w:rsidRPr="00C35B7D">
        <w:t>In terms of daily peak detection accuracy, MAPE values indicate that the CNN is the best overall, followed by the ANN and LSTM, and lastly the SNF.</w:t>
      </w:r>
      <w:r>
        <w:t xml:space="preserve"> </w:t>
      </w:r>
      <w:r w:rsidRPr="00C35B7D">
        <w:t>According to the MAE, the CNN predicted most accurately, followed by the LSTM, SNF, and ANN. According to the MBE, the SNF was the most precise, with a bias of 0 minutes, followed by the LSTM, which had a bias of 6 minutes. The MLR was most erroneous, measuring 36 minutes.</w:t>
      </w:r>
    </w:p>
    <w:p w14:paraId="51D94F64" w14:textId="56DDEED7" w:rsidR="00B17561" w:rsidRDefault="00B17561" w:rsidP="00B17561">
      <w:pPr>
        <w:pStyle w:val="Heading2"/>
      </w:pPr>
      <w:bookmarkStart w:id="130" w:name="_Toc88405980"/>
      <w:r>
        <w:t>3.6</w:t>
      </w:r>
      <w:r w:rsidRPr="008223C2">
        <w:t xml:space="preserve"> The Performance of </w:t>
      </w:r>
      <w:r w:rsidR="0025420C">
        <w:t>Forecaster</w:t>
      </w:r>
      <w:r w:rsidRPr="008223C2">
        <w:t xml:space="preserve">s on the </w:t>
      </w:r>
      <w:r>
        <w:t>Ottawa</w:t>
      </w:r>
      <w:r w:rsidRPr="008223C2">
        <w:t xml:space="preserve"> Dataset</w:t>
      </w:r>
      <w:bookmarkEnd w:id="130"/>
    </w:p>
    <w:p w14:paraId="72C634F1" w14:textId="75B29343" w:rsidR="000F2742" w:rsidRDefault="000305CC" w:rsidP="003B182F">
      <w:pPr>
        <w:ind w:firstLine="288"/>
      </w:pPr>
      <w:r>
        <w:fldChar w:fldCharType="begin"/>
      </w:r>
      <w:r>
        <w:instrText xml:space="preserve"> REF _Ref86082372 \h </w:instrText>
      </w:r>
      <w:r>
        <w:fldChar w:fldCharType="separate"/>
      </w:r>
      <w:r w:rsidR="00FF0D77">
        <w:t xml:space="preserve">Figure </w:t>
      </w:r>
      <w:r w:rsidR="00FF0D77">
        <w:rPr>
          <w:noProof/>
        </w:rPr>
        <w:t>13</w:t>
      </w:r>
      <w:r>
        <w:fldChar w:fldCharType="end"/>
      </w:r>
      <w:r w:rsidRPr="000305CC">
        <w:t xml:space="preserve"> depicts a snapshot of actual and forecasted load demand for the period July 17</w:t>
      </w:r>
      <w:r w:rsidRPr="000305CC">
        <w:rPr>
          <w:vertAlign w:val="superscript"/>
        </w:rPr>
        <w:t>th</w:t>
      </w:r>
      <w:r>
        <w:t xml:space="preserve"> </w:t>
      </w:r>
      <w:r w:rsidRPr="000305CC">
        <w:t>to July 21</w:t>
      </w:r>
      <w:r w:rsidR="003B182F" w:rsidRPr="000305CC">
        <w:rPr>
          <w:vertAlign w:val="superscript"/>
        </w:rPr>
        <w:t>st</w:t>
      </w:r>
      <w:r w:rsidR="003B182F">
        <w:t>;</w:t>
      </w:r>
      <w:r w:rsidRPr="000305CC">
        <w:t xml:space="preserve"> this time period was chosen because it coincided with the month in which all </w:t>
      </w:r>
      <w:r w:rsidR="0025420C">
        <w:t>forecaster</w:t>
      </w:r>
      <w:r w:rsidRPr="000305CC">
        <w:t xml:space="preserve">s performed the worst overall. The overall distribution of errors is depicted in </w:t>
      </w:r>
      <w:r>
        <w:fldChar w:fldCharType="begin"/>
      </w:r>
      <w:r>
        <w:instrText xml:space="preserve"> REF _Ref85373469 \h </w:instrText>
      </w:r>
      <w:r>
        <w:fldChar w:fldCharType="separate"/>
      </w:r>
      <w:r w:rsidR="00FF0D77">
        <w:t xml:space="preserve">Figure </w:t>
      </w:r>
      <w:r w:rsidR="00FF0D77">
        <w:rPr>
          <w:noProof/>
        </w:rPr>
        <w:t>14</w:t>
      </w:r>
      <w:r>
        <w:fldChar w:fldCharType="end"/>
      </w:r>
      <w:r w:rsidRPr="000305CC">
        <w:t xml:space="preserve"> and the key performance metrics are listed in </w:t>
      </w:r>
      <w:r>
        <w:fldChar w:fldCharType="begin"/>
      </w:r>
      <w:r>
        <w:instrText xml:space="preserve"> REF _Ref85285966 \h </w:instrText>
      </w:r>
      <w:r>
        <w:fldChar w:fldCharType="separate"/>
      </w:r>
      <w:r w:rsidR="00FF0D77">
        <w:t xml:space="preserve">Table </w:t>
      </w:r>
      <w:r w:rsidR="00FF0D77">
        <w:rPr>
          <w:noProof/>
        </w:rPr>
        <w:t>7</w:t>
      </w:r>
      <w:r>
        <w:fldChar w:fldCharType="end"/>
      </w:r>
      <w:r w:rsidRPr="000305CC">
        <w:t xml:space="preserve">. </w:t>
      </w:r>
      <w:r>
        <w:fldChar w:fldCharType="begin"/>
      </w:r>
      <w:r>
        <w:instrText xml:space="preserve"> REF _Ref85286056 \h </w:instrText>
      </w:r>
      <w:r>
        <w:fldChar w:fldCharType="separate"/>
      </w:r>
      <w:r w:rsidR="00FF0D77">
        <w:t xml:space="preserve">Table </w:t>
      </w:r>
      <w:r w:rsidR="00FF0D77">
        <w:rPr>
          <w:noProof/>
        </w:rPr>
        <w:t>8</w:t>
      </w:r>
      <w:r>
        <w:fldChar w:fldCharType="end"/>
      </w:r>
      <w:r>
        <w:t xml:space="preserve"> </w:t>
      </w:r>
      <w:r w:rsidRPr="000305CC">
        <w:t xml:space="preserve">summarizes the </w:t>
      </w:r>
      <w:r w:rsidR="0025420C">
        <w:t>forecaster</w:t>
      </w:r>
      <w:r w:rsidRPr="000305CC">
        <w:t>'s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EB0220" w:rsidRPr="00D053EF" w14:paraId="0E320FCE" w14:textId="77777777" w:rsidTr="00EB0220">
        <w:trPr>
          <w:trHeight w:val="315"/>
          <w:jc w:val="center"/>
        </w:trPr>
        <w:tc>
          <w:tcPr>
            <w:tcW w:w="0" w:type="auto"/>
            <w:shd w:val="clear" w:color="auto" w:fill="auto"/>
            <w:noWrap/>
            <w:vAlign w:val="bottom"/>
            <w:hideMark/>
          </w:tcPr>
          <w:p w14:paraId="65701FEC" w14:textId="77777777" w:rsidR="00D053EF" w:rsidRPr="00D053EF" w:rsidRDefault="00D053EF" w:rsidP="00D053EF">
            <w:pPr>
              <w:spacing w:line="240" w:lineRule="auto"/>
              <w:jc w:val="center"/>
              <w:rPr>
                <w:b/>
                <w:bCs/>
                <w:color w:val="000000"/>
                <w:lang w:eastAsia="en-CA"/>
              </w:rPr>
            </w:pPr>
            <w:r w:rsidRPr="00D053EF">
              <w:rPr>
                <w:b/>
                <w:bCs/>
                <w:color w:val="000000"/>
                <w:lang w:eastAsia="en-CA"/>
              </w:rPr>
              <w:lastRenderedPageBreak/>
              <w:t>Metrics</w:t>
            </w:r>
          </w:p>
        </w:tc>
        <w:tc>
          <w:tcPr>
            <w:tcW w:w="0" w:type="auto"/>
            <w:shd w:val="clear" w:color="auto" w:fill="auto"/>
            <w:noWrap/>
            <w:vAlign w:val="bottom"/>
            <w:hideMark/>
          </w:tcPr>
          <w:p w14:paraId="198589B6" w14:textId="77777777" w:rsidR="00D053EF" w:rsidRPr="00D053EF" w:rsidRDefault="00D053EF" w:rsidP="00D053EF">
            <w:pPr>
              <w:spacing w:line="240" w:lineRule="auto"/>
              <w:jc w:val="center"/>
              <w:rPr>
                <w:b/>
                <w:bCs/>
                <w:color w:val="000000"/>
                <w:lang w:eastAsia="en-CA"/>
              </w:rPr>
            </w:pPr>
            <w:r w:rsidRPr="00D053EF">
              <w:rPr>
                <w:b/>
                <w:bCs/>
                <w:color w:val="000000"/>
                <w:lang w:eastAsia="en-CA"/>
              </w:rPr>
              <w:t>CNN</w:t>
            </w:r>
          </w:p>
        </w:tc>
        <w:tc>
          <w:tcPr>
            <w:tcW w:w="0" w:type="auto"/>
            <w:shd w:val="clear" w:color="auto" w:fill="auto"/>
            <w:noWrap/>
            <w:vAlign w:val="bottom"/>
            <w:hideMark/>
          </w:tcPr>
          <w:p w14:paraId="3300D0F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LSTM</w:t>
            </w:r>
          </w:p>
        </w:tc>
        <w:tc>
          <w:tcPr>
            <w:tcW w:w="0" w:type="auto"/>
            <w:shd w:val="clear" w:color="auto" w:fill="auto"/>
            <w:noWrap/>
            <w:vAlign w:val="bottom"/>
            <w:hideMark/>
          </w:tcPr>
          <w:p w14:paraId="415CDF35"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ANN</w:t>
            </w:r>
          </w:p>
        </w:tc>
        <w:tc>
          <w:tcPr>
            <w:tcW w:w="0" w:type="auto"/>
            <w:shd w:val="clear" w:color="auto" w:fill="auto"/>
            <w:noWrap/>
            <w:vAlign w:val="bottom"/>
            <w:hideMark/>
          </w:tcPr>
          <w:p w14:paraId="22EBC16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MLR</w:t>
            </w:r>
          </w:p>
        </w:tc>
        <w:tc>
          <w:tcPr>
            <w:tcW w:w="0" w:type="auto"/>
            <w:shd w:val="clear" w:color="auto" w:fill="auto"/>
            <w:noWrap/>
            <w:vAlign w:val="bottom"/>
            <w:hideMark/>
          </w:tcPr>
          <w:p w14:paraId="4968763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ARIMA</w:t>
            </w:r>
          </w:p>
        </w:tc>
        <w:tc>
          <w:tcPr>
            <w:tcW w:w="0" w:type="auto"/>
            <w:shd w:val="clear" w:color="auto" w:fill="auto"/>
            <w:noWrap/>
            <w:vAlign w:val="bottom"/>
            <w:hideMark/>
          </w:tcPr>
          <w:p w14:paraId="478D2E32" w14:textId="77777777" w:rsidR="00D053EF" w:rsidRPr="00D053EF" w:rsidRDefault="00D053EF" w:rsidP="00D053EF">
            <w:pPr>
              <w:spacing w:line="240" w:lineRule="auto"/>
              <w:jc w:val="center"/>
              <w:rPr>
                <w:b/>
                <w:bCs/>
                <w:color w:val="000000"/>
                <w:lang w:eastAsia="en-CA"/>
              </w:rPr>
            </w:pPr>
            <w:r w:rsidRPr="00D053EF">
              <w:rPr>
                <w:b/>
                <w:bCs/>
                <w:color w:val="000000"/>
                <w:lang w:eastAsia="en-CA"/>
              </w:rPr>
              <w:t>SNF</w:t>
            </w:r>
          </w:p>
        </w:tc>
      </w:tr>
      <w:tr w:rsidR="00D053EF" w:rsidRPr="00D053EF" w14:paraId="5D64F633" w14:textId="77777777" w:rsidTr="00EB0220">
        <w:trPr>
          <w:trHeight w:val="315"/>
          <w:jc w:val="center"/>
        </w:trPr>
        <w:tc>
          <w:tcPr>
            <w:tcW w:w="0" w:type="auto"/>
            <w:shd w:val="clear" w:color="auto" w:fill="auto"/>
            <w:noWrap/>
            <w:vAlign w:val="bottom"/>
            <w:hideMark/>
          </w:tcPr>
          <w:p w14:paraId="31950AEF" w14:textId="77777777" w:rsidR="00D053EF" w:rsidRPr="00D053EF" w:rsidRDefault="00D053EF" w:rsidP="00D053EF">
            <w:pPr>
              <w:spacing w:line="240" w:lineRule="auto"/>
              <w:jc w:val="center"/>
              <w:rPr>
                <w:b/>
                <w:bCs/>
                <w:color w:val="000000"/>
                <w:lang w:eastAsia="en-CA"/>
              </w:rPr>
            </w:pPr>
            <w:r w:rsidRPr="00D053EF">
              <w:rPr>
                <w:b/>
                <w:bCs/>
                <w:color w:val="000000"/>
                <w:lang w:eastAsia="en-CA"/>
              </w:rPr>
              <w:t>MAPE (%)</w:t>
            </w:r>
          </w:p>
        </w:tc>
        <w:tc>
          <w:tcPr>
            <w:tcW w:w="0" w:type="auto"/>
            <w:shd w:val="clear" w:color="auto" w:fill="auto"/>
            <w:noWrap/>
            <w:vAlign w:val="bottom"/>
            <w:hideMark/>
          </w:tcPr>
          <w:p w14:paraId="3DD13609" w14:textId="77777777" w:rsidR="00D053EF" w:rsidRPr="00D053EF" w:rsidRDefault="00D053EF" w:rsidP="00D053EF">
            <w:pPr>
              <w:spacing w:line="240" w:lineRule="auto"/>
              <w:jc w:val="center"/>
              <w:rPr>
                <w:color w:val="000000"/>
                <w:lang w:eastAsia="en-CA"/>
              </w:rPr>
            </w:pPr>
            <w:r w:rsidRPr="00D053EF">
              <w:rPr>
                <w:color w:val="000000"/>
                <w:lang w:eastAsia="en-CA"/>
              </w:rPr>
              <w:t>2.72</w:t>
            </w:r>
          </w:p>
        </w:tc>
        <w:tc>
          <w:tcPr>
            <w:tcW w:w="0" w:type="auto"/>
            <w:shd w:val="clear" w:color="auto" w:fill="auto"/>
            <w:noWrap/>
            <w:vAlign w:val="bottom"/>
            <w:hideMark/>
          </w:tcPr>
          <w:p w14:paraId="1E12CE7D"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3.44</w:t>
            </w:r>
          </w:p>
        </w:tc>
        <w:tc>
          <w:tcPr>
            <w:tcW w:w="0" w:type="auto"/>
            <w:shd w:val="clear" w:color="auto" w:fill="auto"/>
            <w:noWrap/>
            <w:vAlign w:val="bottom"/>
            <w:hideMark/>
          </w:tcPr>
          <w:p w14:paraId="5288555F" w14:textId="77777777" w:rsidR="00D053EF" w:rsidRPr="00D053EF" w:rsidRDefault="00D053EF" w:rsidP="00D053EF">
            <w:pPr>
              <w:spacing w:line="240" w:lineRule="auto"/>
              <w:jc w:val="center"/>
              <w:rPr>
                <w:color w:val="000000"/>
                <w:lang w:eastAsia="en-CA"/>
              </w:rPr>
            </w:pPr>
            <w:r w:rsidRPr="00D053EF">
              <w:rPr>
                <w:color w:val="000000"/>
                <w:lang w:eastAsia="en-CA"/>
              </w:rPr>
              <w:t>3.09</w:t>
            </w:r>
          </w:p>
        </w:tc>
        <w:tc>
          <w:tcPr>
            <w:tcW w:w="0" w:type="auto"/>
            <w:shd w:val="clear" w:color="auto" w:fill="auto"/>
            <w:noWrap/>
            <w:vAlign w:val="bottom"/>
            <w:hideMark/>
          </w:tcPr>
          <w:p w14:paraId="533FEDAF" w14:textId="77777777" w:rsidR="00D053EF" w:rsidRPr="00D053EF" w:rsidRDefault="00D053EF" w:rsidP="00D053EF">
            <w:pPr>
              <w:spacing w:line="240" w:lineRule="auto"/>
              <w:jc w:val="center"/>
              <w:rPr>
                <w:color w:val="000000"/>
                <w:lang w:eastAsia="en-CA"/>
              </w:rPr>
            </w:pPr>
            <w:r w:rsidRPr="00D053EF">
              <w:rPr>
                <w:color w:val="000000"/>
                <w:lang w:eastAsia="en-CA"/>
              </w:rPr>
              <w:t>4.78</w:t>
            </w:r>
          </w:p>
        </w:tc>
        <w:tc>
          <w:tcPr>
            <w:tcW w:w="0" w:type="auto"/>
            <w:shd w:val="clear" w:color="auto" w:fill="auto"/>
            <w:noWrap/>
            <w:vAlign w:val="bottom"/>
            <w:hideMark/>
          </w:tcPr>
          <w:p w14:paraId="568E3A0D" w14:textId="77777777" w:rsidR="00D053EF" w:rsidRPr="00D053EF" w:rsidRDefault="00D053EF" w:rsidP="00D053EF">
            <w:pPr>
              <w:spacing w:line="240" w:lineRule="auto"/>
              <w:jc w:val="center"/>
              <w:rPr>
                <w:color w:val="000000"/>
                <w:lang w:eastAsia="en-CA"/>
              </w:rPr>
            </w:pPr>
            <w:r w:rsidRPr="00D053EF">
              <w:rPr>
                <w:color w:val="000000"/>
                <w:lang w:eastAsia="en-CA"/>
              </w:rPr>
              <w:t>5.06</w:t>
            </w:r>
          </w:p>
        </w:tc>
        <w:tc>
          <w:tcPr>
            <w:tcW w:w="0" w:type="auto"/>
            <w:shd w:val="clear" w:color="auto" w:fill="auto"/>
            <w:noWrap/>
            <w:vAlign w:val="bottom"/>
            <w:hideMark/>
          </w:tcPr>
          <w:p w14:paraId="2955D8A5" w14:textId="77777777" w:rsidR="00D053EF" w:rsidRPr="00D053EF" w:rsidRDefault="00D053EF" w:rsidP="00D053EF">
            <w:pPr>
              <w:spacing w:line="240" w:lineRule="auto"/>
              <w:jc w:val="center"/>
              <w:rPr>
                <w:color w:val="000000"/>
                <w:lang w:eastAsia="en-CA"/>
              </w:rPr>
            </w:pPr>
            <w:r w:rsidRPr="00D053EF">
              <w:rPr>
                <w:color w:val="000000"/>
                <w:lang w:eastAsia="en-CA"/>
              </w:rPr>
              <w:t>7.33</w:t>
            </w:r>
          </w:p>
        </w:tc>
      </w:tr>
      <w:tr w:rsidR="00D053EF" w:rsidRPr="00D053EF" w14:paraId="57D9B7B5" w14:textId="77777777" w:rsidTr="00EB0220">
        <w:trPr>
          <w:trHeight w:val="315"/>
          <w:jc w:val="center"/>
        </w:trPr>
        <w:tc>
          <w:tcPr>
            <w:tcW w:w="0" w:type="auto"/>
            <w:shd w:val="clear" w:color="auto" w:fill="auto"/>
            <w:noWrap/>
            <w:vAlign w:val="bottom"/>
            <w:hideMark/>
          </w:tcPr>
          <w:p w14:paraId="0545EE94" w14:textId="77777777" w:rsidR="00D053EF" w:rsidRPr="00D053EF" w:rsidRDefault="00D053EF" w:rsidP="00D053EF">
            <w:pPr>
              <w:spacing w:line="240" w:lineRule="auto"/>
              <w:jc w:val="center"/>
              <w:rPr>
                <w:b/>
                <w:bCs/>
                <w:color w:val="000000"/>
                <w:lang w:eastAsia="en-CA"/>
              </w:rPr>
            </w:pPr>
            <w:r w:rsidRPr="00D053EF">
              <w:rPr>
                <w:b/>
                <w:bCs/>
                <w:color w:val="000000"/>
                <w:lang w:eastAsia="en-CA"/>
              </w:rPr>
              <w:t>RMSE (MW)</w:t>
            </w:r>
          </w:p>
        </w:tc>
        <w:tc>
          <w:tcPr>
            <w:tcW w:w="0" w:type="auto"/>
            <w:shd w:val="clear" w:color="auto" w:fill="auto"/>
            <w:noWrap/>
            <w:vAlign w:val="bottom"/>
            <w:hideMark/>
          </w:tcPr>
          <w:p w14:paraId="66DE5464" w14:textId="77777777" w:rsidR="00D053EF" w:rsidRPr="00D053EF" w:rsidRDefault="00D053EF" w:rsidP="00D053EF">
            <w:pPr>
              <w:spacing w:line="240" w:lineRule="auto"/>
              <w:jc w:val="center"/>
              <w:rPr>
                <w:color w:val="000000"/>
                <w:lang w:eastAsia="en-CA"/>
              </w:rPr>
            </w:pPr>
            <w:r w:rsidRPr="00D053EF">
              <w:rPr>
                <w:color w:val="000000"/>
                <w:lang w:eastAsia="en-CA"/>
              </w:rPr>
              <w:t>37.13</w:t>
            </w:r>
          </w:p>
        </w:tc>
        <w:tc>
          <w:tcPr>
            <w:tcW w:w="0" w:type="auto"/>
            <w:shd w:val="clear" w:color="auto" w:fill="auto"/>
            <w:noWrap/>
            <w:vAlign w:val="bottom"/>
            <w:hideMark/>
          </w:tcPr>
          <w:p w14:paraId="7A587C1B" w14:textId="77777777" w:rsidR="00D053EF" w:rsidRPr="00D053EF" w:rsidRDefault="00D053EF" w:rsidP="00D053EF">
            <w:pPr>
              <w:spacing w:line="240" w:lineRule="auto"/>
              <w:jc w:val="center"/>
              <w:rPr>
                <w:color w:val="000000"/>
                <w:sz w:val="22"/>
                <w:szCs w:val="22"/>
                <w:lang w:eastAsia="en-CA"/>
              </w:rPr>
            </w:pPr>
            <w:r w:rsidRPr="00D053EF">
              <w:rPr>
                <w:color w:val="000000"/>
                <w:sz w:val="22"/>
                <w:szCs w:val="22"/>
                <w:lang w:eastAsia="en-CA"/>
              </w:rPr>
              <w:t>46.82</w:t>
            </w:r>
          </w:p>
        </w:tc>
        <w:tc>
          <w:tcPr>
            <w:tcW w:w="0" w:type="auto"/>
            <w:shd w:val="clear" w:color="auto" w:fill="auto"/>
            <w:noWrap/>
            <w:vAlign w:val="bottom"/>
            <w:hideMark/>
          </w:tcPr>
          <w:p w14:paraId="2F9E1AB6" w14:textId="77777777" w:rsidR="00D053EF" w:rsidRPr="00D053EF" w:rsidRDefault="00D053EF" w:rsidP="00D053EF">
            <w:pPr>
              <w:spacing w:line="240" w:lineRule="auto"/>
              <w:jc w:val="center"/>
              <w:rPr>
                <w:color w:val="000000"/>
                <w:lang w:eastAsia="en-CA"/>
              </w:rPr>
            </w:pPr>
            <w:r w:rsidRPr="00D053EF">
              <w:rPr>
                <w:color w:val="000000"/>
                <w:lang w:eastAsia="en-CA"/>
              </w:rPr>
              <w:t>41.93</w:t>
            </w:r>
          </w:p>
        </w:tc>
        <w:tc>
          <w:tcPr>
            <w:tcW w:w="0" w:type="auto"/>
            <w:shd w:val="clear" w:color="auto" w:fill="auto"/>
            <w:noWrap/>
            <w:vAlign w:val="bottom"/>
            <w:hideMark/>
          </w:tcPr>
          <w:p w14:paraId="5F73782E" w14:textId="77777777" w:rsidR="00D053EF" w:rsidRPr="00D053EF" w:rsidRDefault="00D053EF" w:rsidP="00D053EF">
            <w:pPr>
              <w:spacing w:line="240" w:lineRule="auto"/>
              <w:jc w:val="center"/>
              <w:rPr>
                <w:color w:val="000000"/>
                <w:lang w:eastAsia="en-CA"/>
              </w:rPr>
            </w:pPr>
            <w:r w:rsidRPr="00D053EF">
              <w:rPr>
                <w:color w:val="000000"/>
                <w:lang w:eastAsia="en-CA"/>
              </w:rPr>
              <w:t>65.77</w:t>
            </w:r>
          </w:p>
        </w:tc>
        <w:tc>
          <w:tcPr>
            <w:tcW w:w="0" w:type="auto"/>
            <w:shd w:val="clear" w:color="auto" w:fill="auto"/>
            <w:noWrap/>
            <w:vAlign w:val="bottom"/>
            <w:hideMark/>
          </w:tcPr>
          <w:p w14:paraId="6BD66229" w14:textId="77777777" w:rsidR="00D053EF" w:rsidRPr="00D053EF" w:rsidRDefault="00D053EF" w:rsidP="00D053EF">
            <w:pPr>
              <w:spacing w:line="240" w:lineRule="auto"/>
              <w:jc w:val="center"/>
              <w:rPr>
                <w:color w:val="000000"/>
                <w:lang w:eastAsia="en-CA"/>
              </w:rPr>
            </w:pPr>
            <w:r w:rsidRPr="00D053EF">
              <w:rPr>
                <w:color w:val="000000"/>
                <w:lang w:eastAsia="en-CA"/>
              </w:rPr>
              <w:t>70.65</w:t>
            </w:r>
          </w:p>
        </w:tc>
        <w:tc>
          <w:tcPr>
            <w:tcW w:w="0" w:type="auto"/>
            <w:shd w:val="clear" w:color="auto" w:fill="auto"/>
            <w:noWrap/>
            <w:vAlign w:val="bottom"/>
            <w:hideMark/>
          </w:tcPr>
          <w:p w14:paraId="1A80BCDA" w14:textId="77777777" w:rsidR="00D053EF" w:rsidRPr="00D053EF" w:rsidRDefault="00D053EF" w:rsidP="00D053EF">
            <w:pPr>
              <w:spacing w:line="240" w:lineRule="auto"/>
              <w:jc w:val="center"/>
              <w:rPr>
                <w:color w:val="000000"/>
                <w:lang w:eastAsia="en-CA"/>
              </w:rPr>
            </w:pPr>
            <w:r w:rsidRPr="00D053EF">
              <w:rPr>
                <w:color w:val="000000"/>
                <w:lang w:eastAsia="en-CA"/>
              </w:rPr>
              <w:t>102.83</w:t>
            </w:r>
          </w:p>
        </w:tc>
      </w:tr>
    </w:tbl>
    <w:p w14:paraId="58BBDECC" w14:textId="46EB8CF3" w:rsidR="002C4587" w:rsidRDefault="002C4587" w:rsidP="002C4587">
      <w:pPr>
        <w:pStyle w:val="Caption"/>
        <w:jc w:val="center"/>
      </w:pPr>
      <w:bookmarkStart w:id="131" w:name="_Ref85285966"/>
      <w:bookmarkStart w:id="132" w:name="_Ref86082422"/>
      <w:bookmarkStart w:id="133" w:name="_Toc88406023"/>
      <w:r>
        <w:t xml:space="preserve">Table </w:t>
      </w:r>
      <w:fldSimple w:instr=" SEQ Table \* ARABIC ">
        <w:r w:rsidR="00FF0D77">
          <w:rPr>
            <w:noProof/>
          </w:rPr>
          <w:t>7</w:t>
        </w:r>
      </w:fldSimple>
      <w:bookmarkEnd w:id="131"/>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540F83" w:rsidRPr="00540F83" w14:paraId="65487B1E" w14:textId="77777777" w:rsidTr="00EB0220">
        <w:trPr>
          <w:trHeight w:val="315"/>
          <w:jc w:val="center"/>
        </w:trPr>
        <w:tc>
          <w:tcPr>
            <w:tcW w:w="0" w:type="auto"/>
            <w:shd w:val="clear" w:color="auto" w:fill="auto"/>
            <w:noWrap/>
            <w:vAlign w:val="bottom"/>
            <w:hideMark/>
          </w:tcPr>
          <w:p w14:paraId="40812DB2"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Metrics</w:t>
            </w:r>
          </w:p>
        </w:tc>
        <w:tc>
          <w:tcPr>
            <w:tcW w:w="0" w:type="auto"/>
            <w:shd w:val="clear" w:color="auto" w:fill="auto"/>
            <w:noWrap/>
            <w:vAlign w:val="bottom"/>
            <w:hideMark/>
          </w:tcPr>
          <w:p w14:paraId="36C2DF0E" w14:textId="77777777" w:rsidR="00540F83" w:rsidRPr="00540F83" w:rsidRDefault="00540F83" w:rsidP="00540F83">
            <w:pPr>
              <w:spacing w:line="240" w:lineRule="auto"/>
              <w:jc w:val="center"/>
              <w:rPr>
                <w:b/>
                <w:bCs/>
                <w:color w:val="000000"/>
                <w:lang w:eastAsia="en-CA"/>
              </w:rPr>
            </w:pPr>
            <w:r w:rsidRPr="00540F83">
              <w:rPr>
                <w:b/>
                <w:bCs/>
                <w:color w:val="000000"/>
                <w:lang w:eastAsia="en-CA"/>
              </w:rPr>
              <w:t>CNN</w:t>
            </w:r>
          </w:p>
        </w:tc>
        <w:tc>
          <w:tcPr>
            <w:tcW w:w="0" w:type="auto"/>
            <w:shd w:val="clear" w:color="auto" w:fill="auto"/>
            <w:noWrap/>
            <w:vAlign w:val="bottom"/>
            <w:hideMark/>
          </w:tcPr>
          <w:p w14:paraId="6CF3EA4F" w14:textId="77777777" w:rsidR="00540F83" w:rsidRPr="00540F83" w:rsidRDefault="00540F83" w:rsidP="00540F83">
            <w:pPr>
              <w:spacing w:line="240" w:lineRule="auto"/>
              <w:jc w:val="center"/>
              <w:rPr>
                <w:b/>
                <w:bCs/>
                <w:color w:val="000000"/>
                <w:lang w:eastAsia="en-CA"/>
              </w:rPr>
            </w:pPr>
            <w:r w:rsidRPr="00540F83">
              <w:rPr>
                <w:b/>
                <w:bCs/>
                <w:color w:val="000000"/>
                <w:lang w:eastAsia="en-CA"/>
              </w:rPr>
              <w:t>LSTM</w:t>
            </w:r>
          </w:p>
        </w:tc>
        <w:tc>
          <w:tcPr>
            <w:tcW w:w="0" w:type="auto"/>
            <w:shd w:val="clear" w:color="auto" w:fill="auto"/>
            <w:noWrap/>
            <w:vAlign w:val="bottom"/>
            <w:hideMark/>
          </w:tcPr>
          <w:p w14:paraId="6470CAD0" w14:textId="77777777" w:rsidR="00540F83" w:rsidRPr="00540F83" w:rsidRDefault="00540F83" w:rsidP="00540F83">
            <w:pPr>
              <w:spacing w:line="240" w:lineRule="auto"/>
              <w:jc w:val="center"/>
              <w:rPr>
                <w:b/>
                <w:bCs/>
                <w:color w:val="000000"/>
                <w:lang w:eastAsia="en-CA"/>
              </w:rPr>
            </w:pPr>
            <w:r w:rsidRPr="00540F83">
              <w:rPr>
                <w:b/>
                <w:bCs/>
                <w:color w:val="000000"/>
                <w:lang w:eastAsia="en-CA"/>
              </w:rPr>
              <w:t>ANN</w:t>
            </w:r>
          </w:p>
        </w:tc>
        <w:tc>
          <w:tcPr>
            <w:tcW w:w="0" w:type="auto"/>
            <w:shd w:val="clear" w:color="auto" w:fill="auto"/>
            <w:noWrap/>
            <w:vAlign w:val="bottom"/>
            <w:hideMark/>
          </w:tcPr>
          <w:p w14:paraId="56217FFA"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MLR</w:t>
            </w:r>
          </w:p>
        </w:tc>
        <w:tc>
          <w:tcPr>
            <w:tcW w:w="0" w:type="auto"/>
            <w:shd w:val="clear" w:color="auto" w:fill="auto"/>
            <w:noWrap/>
            <w:vAlign w:val="bottom"/>
            <w:hideMark/>
          </w:tcPr>
          <w:p w14:paraId="5E3781AB" w14:textId="77777777" w:rsidR="00540F83" w:rsidRPr="00540F83" w:rsidRDefault="00540F83" w:rsidP="00540F83">
            <w:pPr>
              <w:spacing w:line="240" w:lineRule="auto"/>
              <w:jc w:val="center"/>
              <w:rPr>
                <w:b/>
                <w:bCs/>
                <w:color w:val="000000"/>
                <w:lang w:eastAsia="en-CA"/>
              </w:rPr>
            </w:pPr>
            <w:r w:rsidRPr="00540F83">
              <w:rPr>
                <w:b/>
                <w:bCs/>
                <w:color w:val="000000"/>
                <w:lang w:eastAsia="en-CA"/>
              </w:rPr>
              <w:t>ARIMA</w:t>
            </w:r>
          </w:p>
        </w:tc>
        <w:tc>
          <w:tcPr>
            <w:tcW w:w="0" w:type="auto"/>
            <w:shd w:val="clear" w:color="auto" w:fill="auto"/>
            <w:noWrap/>
            <w:vAlign w:val="bottom"/>
            <w:hideMark/>
          </w:tcPr>
          <w:p w14:paraId="127673E3" w14:textId="77777777" w:rsidR="00540F83" w:rsidRPr="00540F83" w:rsidRDefault="00540F83" w:rsidP="00540F83">
            <w:pPr>
              <w:spacing w:line="240" w:lineRule="auto"/>
              <w:jc w:val="center"/>
              <w:rPr>
                <w:b/>
                <w:bCs/>
                <w:color w:val="000000"/>
                <w:lang w:eastAsia="en-CA"/>
              </w:rPr>
            </w:pPr>
            <w:r w:rsidRPr="00540F83">
              <w:rPr>
                <w:b/>
                <w:bCs/>
                <w:color w:val="000000"/>
                <w:lang w:eastAsia="en-CA"/>
              </w:rPr>
              <w:t>SNF</w:t>
            </w:r>
          </w:p>
        </w:tc>
      </w:tr>
      <w:tr w:rsidR="00EB0220" w:rsidRPr="00540F83" w14:paraId="420AEA1E" w14:textId="77777777" w:rsidTr="00EB0220">
        <w:trPr>
          <w:trHeight w:val="315"/>
          <w:jc w:val="center"/>
        </w:trPr>
        <w:tc>
          <w:tcPr>
            <w:tcW w:w="0" w:type="auto"/>
            <w:shd w:val="clear" w:color="auto" w:fill="auto"/>
            <w:noWrap/>
            <w:vAlign w:val="bottom"/>
            <w:hideMark/>
          </w:tcPr>
          <w:p w14:paraId="28A81BD2"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MAPE - Peak Values</w:t>
            </w:r>
          </w:p>
        </w:tc>
        <w:tc>
          <w:tcPr>
            <w:tcW w:w="0" w:type="auto"/>
            <w:shd w:val="clear" w:color="auto" w:fill="auto"/>
            <w:noWrap/>
            <w:vAlign w:val="bottom"/>
            <w:hideMark/>
          </w:tcPr>
          <w:p w14:paraId="54400CAC" w14:textId="77777777" w:rsidR="00540F83" w:rsidRPr="00540F83" w:rsidRDefault="00540F83" w:rsidP="00540F83">
            <w:pPr>
              <w:spacing w:line="240" w:lineRule="auto"/>
              <w:jc w:val="center"/>
              <w:rPr>
                <w:color w:val="000000"/>
                <w:lang w:eastAsia="en-CA"/>
              </w:rPr>
            </w:pPr>
            <w:r w:rsidRPr="00540F83">
              <w:rPr>
                <w:color w:val="000000"/>
                <w:lang w:eastAsia="en-CA"/>
              </w:rPr>
              <w:t>2.38</w:t>
            </w:r>
          </w:p>
        </w:tc>
        <w:tc>
          <w:tcPr>
            <w:tcW w:w="0" w:type="auto"/>
            <w:shd w:val="clear" w:color="auto" w:fill="auto"/>
            <w:noWrap/>
            <w:vAlign w:val="bottom"/>
            <w:hideMark/>
          </w:tcPr>
          <w:p w14:paraId="383303F8" w14:textId="77777777" w:rsidR="00540F83" w:rsidRPr="00540F83" w:rsidRDefault="00540F83" w:rsidP="00540F83">
            <w:pPr>
              <w:spacing w:line="240" w:lineRule="auto"/>
              <w:jc w:val="center"/>
              <w:rPr>
                <w:color w:val="000000"/>
                <w:lang w:eastAsia="en-CA"/>
              </w:rPr>
            </w:pPr>
            <w:r w:rsidRPr="00540F83">
              <w:rPr>
                <w:color w:val="000000"/>
                <w:lang w:eastAsia="en-CA"/>
              </w:rPr>
              <w:t>3.10</w:t>
            </w:r>
          </w:p>
        </w:tc>
        <w:tc>
          <w:tcPr>
            <w:tcW w:w="0" w:type="auto"/>
            <w:shd w:val="clear" w:color="auto" w:fill="auto"/>
            <w:noWrap/>
            <w:vAlign w:val="bottom"/>
            <w:hideMark/>
          </w:tcPr>
          <w:p w14:paraId="182C00A3" w14:textId="77777777" w:rsidR="00540F83" w:rsidRPr="00540F83" w:rsidRDefault="00540F83" w:rsidP="00540F83">
            <w:pPr>
              <w:spacing w:line="240" w:lineRule="auto"/>
              <w:jc w:val="center"/>
              <w:rPr>
                <w:color w:val="000000"/>
                <w:lang w:eastAsia="en-CA"/>
              </w:rPr>
            </w:pPr>
            <w:r w:rsidRPr="00540F83">
              <w:rPr>
                <w:color w:val="000000"/>
                <w:lang w:eastAsia="en-CA"/>
              </w:rPr>
              <w:t>2.78</w:t>
            </w:r>
          </w:p>
        </w:tc>
        <w:tc>
          <w:tcPr>
            <w:tcW w:w="0" w:type="auto"/>
            <w:shd w:val="clear" w:color="auto" w:fill="auto"/>
            <w:noWrap/>
            <w:vAlign w:val="bottom"/>
            <w:hideMark/>
          </w:tcPr>
          <w:p w14:paraId="6B2121E3" w14:textId="77777777" w:rsidR="00540F83" w:rsidRPr="00540F83" w:rsidRDefault="00540F83" w:rsidP="00540F83">
            <w:pPr>
              <w:spacing w:line="240" w:lineRule="auto"/>
              <w:jc w:val="center"/>
              <w:rPr>
                <w:color w:val="000000"/>
                <w:lang w:eastAsia="en-CA"/>
              </w:rPr>
            </w:pPr>
            <w:r w:rsidRPr="00540F83">
              <w:rPr>
                <w:color w:val="000000"/>
                <w:lang w:eastAsia="en-CA"/>
              </w:rPr>
              <w:t>4.21</w:t>
            </w:r>
          </w:p>
        </w:tc>
        <w:tc>
          <w:tcPr>
            <w:tcW w:w="0" w:type="auto"/>
            <w:shd w:val="clear" w:color="auto" w:fill="auto"/>
            <w:noWrap/>
            <w:vAlign w:val="bottom"/>
            <w:hideMark/>
          </w:tcPr>
          <w:p w14:paraId="711DF5E7" w14:textId="77777777" w:rsidR="00540F83" w:rsidRPr="00540F83" w:rsidRDefault="00540F83" w:rsidP="00540F83">
            <w:pPr>
              <w:spacing w:line="240" w:lineRule="auto"/>
              <w:jc w:val="center"/>
              <w:rPr>
                <w:color w:val="000000"/>
                <w:lang w:eastAsia="en-CA"/>
              </w:rPr>
            </w:pPr>
            <w:r w:rsidRPr="00540F83">
              <w:rPr>
                <w:color w:val="000000"/>
                <w:lang w:eastAsia="en-CA"/>
              </w:rPr>
              <w:t>5.00</w:t>
            </w:r>
          </w:p>
        </w:tc>
        <w:tc>
          <w:tcPr>
            <w:tcW w:w="0" w:type="auto"/>
            <w:shd w:val="clear" w:color="auto" w:fill="auto"/>
            <w:noWrap/>
            <w:vAlign w:val="bottom"/>
            <w:hideMark/>
          </w:tcPr>
          <w:p w14:paraId="256F8340" w14:textId="77777777" w:rsidR="00540F83" w:rsidRPr="00540F83" w:rsidRDefault="00540F83" w:rsidP="00540F83">
            <w:pPr>
              <w:spacing w:line="240" w:lineRule="auto"/>
              <w:jc w:val="center"/>
              <w:rPr>
                <w:color w:val="000000"/>
                <w:lang w:eastAsia="en-CA"/>
              </w:rPr>
            </w:pPr>
            <w:r w:rsidRPr="00540F83">
              <w:rPr>
                <w:color w:val="000000"/>
                <w:lang w:eastAsia="en-CA"/>
              </w:rPr>
              <w:t>6.98</w:t>
            </w:r>
          </w:p>
        </w:tc>
      </w:tr>
      <w:tr w:rsidR="00EB0220" w:rsidRPr="00540F83" w14:paraId="4DA633C2" w14:textId="77777777" w:rsidTr="00EB0220">
        <w:trPr>
          <w:trHeight w:val="315"/>
          <w:jc w:val="center"/>
        </w:trPr>
        <w:tc>
          <w:tcPr>
            <w:tcW w:w="0" w:type="auto"/>
            <w:shd w:val="clear" w:color="auto" w:fill="auto"/>
            <w:noWrap/>
            <w:vAlign w:val="bottom"/>
            <w:hideMark/>
          </w:tcPr>
          <w:p w14:paraId="37C45FC2"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MAE - Time in Minutes</w:t>
            </w:r>
          </w:p>
        </w:tc>
        <w:tc>
          <w:tcPr>
            <w:tcW w:w="0" w:type="auto"/>
            <w:shd w:val="clear" w:color="auto" w:fill="auto"/>
            <w:noWrap/>
            <w:vAlign w:val="bottom"/>
            <w:hideMark/>
          </w:tcPr>
          <w:p w14:paraId="039A6DAC" w14:textId="77777777" w:rsidR="00540F83" w:rsidRPr="00540F83" w:rsidRDefault="00540F83" w:rsidP="00540F83">
            <w:pPr>
              <w:spacing w:line="240" w:lineRule="auto"/>
              <w:jc w:val="center"/>
              <w:rPr>
                <w:color w:val="000000"/>
                <w:lang w:eastAsia="en-CA"/>
              </w:rPr>
            </w:pPr>
            <w:r w:rsidRPr="00540F83">
              <w:rPr>
                <w:color w:val="000000"/>
                <w:lang w:eastAsia="en-CA"/>
              </w:rPr>
              <w:t>52</w:t>
            </w:r>
          </w:p>
        </w:tc>
        <w:tc>
          <w:tcPr>
            <w:tcW w:w="0" w:type="auto"/>
            <w:shd w:val="clear" w:color="auto" w:fill="auto"/>
            <w:noWrap/>
            <w:vAlign w:val="bottom"/>
            <w:hideMark/>
          </w:tcPr>
          <w:p w14:paraId="566E0AF1" w14:textId="77777777" w:rsidR="00540F83" w:rsidRPr="00540F83" w:rsidRDefault="00540F83" w:rsidP="00540F83">
            <w:pPr>
              <w:spacing w:line="240" w:lineRule="auto"/>
              <w:jc w:val="center"/>
              <w:rPr>
                <w:color w:val="000000"/>
                <w:lang w:eastAsia="en-CA"/>
              </w:rPr>
            </w:pPr>
            <w:r w:rsidRPr="00540F83">
              <w:rPr>
                <w:color w:val="000000"/>
                <w:lang w:eastAsia="en-CA"/>
              </w:rPr>
              <w:t>69</w:t>
            </w:r>
          </w:p>
        </w:tc>
        <w:tc>
          <w:tcPr>
            <w:tcW w:w="0" w:type="auto"/>
            <w:shd w:val="clear" w:color="auto" w:fill="auto"/>
            <w:noWrap/>
            <w:vAlign w:val="bottom"/>
            <w:hideMark/>
          </w:tcPr>
          <w:p w14:paraId="56A6A6E0" w14:textId="77777777" w:rsidR="00540F83" w:rsidRPr="00540F83" w:rsidRDefault="00540F83" w:rsidP="00540F83">
            <w:pPr>
              <w:spacing w:line="240" w:lineRule="auto"/>
              <w:jc w:val="center"/>
              <w:rPr>
                <w:color w:val="000000"/>
                <w:lang w:eastAsia="en-CA"/>
              </w:rPr>
            </w:pPr>
            <w:r w:rsidRPr="00540F83">
              <w:rPr>
                <w:color w:val="000000"/>
                <w:lang w:eastAsia="en-CA"/>
              </w:rPr>
              <w:t>64</w:t>
            </w:r>
          </w:p>
        </w:tc>
        <w:tc>
          <w:tcPr>
            <w:tcW w:w="0" w:type="auto"/>
            <w:shd w:val="clear" w:color="auto" w:fill="auto"/>
            <w:noWrap/>
            <w:vAlign w:val="bottom"/>
            <w:hideMark/>
          </w:tcPr>
          <w:p w14:paraId="525CCBB8" w14:textId="77777777" w:rsidR="00540F83" w:rsidRPr="00540F83" w:rsidRDefault="00540F83" w:rsidP="00540F83">
            <w:pPr>
              <w:spacing w:line="240" w:lineRule="auto"/>
              <w:jc w:val="center"/>
              <w:rPr>
                <w:color w:val="000000"/>
                <w:lang w:eastAsia="en-CA"/>
              </w:rPr>
            </w:pPr>
            <w:r w:rsidRPr="00540F83">
              <w:rPr>
                <w:color w:val="000000"/>
                <w:lang w:eastAsia="en-CA"/>
              </w:rPr>
              <w:t>70</w:t>
            </w:r>
          </w:p>
        </w:tc>
        <w:tc>
          <w:tcPr>
            <w:tcW w:w="0" w:type="auto"/>
            <w:shd w:val="clear" w:color="auto" w:fill="auto"/>
            <w:noWrap/>
            <w:vAlign w:val="bottom"/>
            <w:hideMark/>
          </w:tcPr>
          <w:p w14:paraId="4D0044B5" w14:textId="77777777" w:rsidR="00540F83" w:rsidRPr="00540F83" w:rsidRDefault="00540F83" w:rsidP="00540F83">
            <w:pPr>
              <w:spacing w:line="240" w:lineRule="auto"/>
              <w:jc w:val="center"/>
              <w:rPr>
                <w:color w:val="000000"/>
                <w:lang w:eastAsia="en-CA"/>
              </w:rPr>
            </w:pPr>
            <w:r w:rsidRPr="00540F83">
              <w:rPr>
                <w:color w:val="000000"/>
                <w:lang w:eastAsia="en-CA"/>
              </w:rPr>
              <w:t>71</w:t>
            </w:r>
          </w:p>
        </w:tc>
        <w:tc>
          <w:tcPr>
            <w:tcW w:w="0" w:type="auto"/>
            <w:shd w:val="clear" w:color="auto" w:fill="auto"/>
            <w:noWrap/>
            <w:vAlign w:val="bottom"/>
            <w:hideMark/>
          </w:tcPr>
          <w:p w14:paraId="1E58BF0E" w14:textId="77777777" w:rsidR="00540F83" w:rsidRPr="00540F83" w:rsidRDefault="00540F83" w:rsidP="00540F83">
            <w:pPr>
              <w:spacing w:line="240" w:lineRule="auto"/>
              <w:jc w:val="center"/>
              <w:rPr>
                <w:color w:val="000000"/>
                <w:lang w:eastAsia="en-CA"/>
              </w:rPr>
            </w:pPr>
            <w:r w:rsidRPr="00540F83">
              <w:rPr>
                <w:color w:val="000000"/>
                <w:lang w:eastAsia="en-CA"/>
              </w:rPr>
              <w:t>79</w:t>
            </w:r>
          </w:p>
        </w:tc>
      </w:tr>
      <w:tr w:rsidR="00EB0220" w:rsidRPr="00540F83" w14:paraId="117E7551" w14:textId="77777777" w:rsidTr="00EB0220">
        <w:trPr>
          <w:trHeight w:val="315"/>
          <w:jc w:val="center"/>
        </w:trPr>
        <w:tc>
          <w:tcPr>
            <w:tcW w:w="0" w:type="auto"/>
            <w:shd w:val="clear" w:color="auto" w:fill="auto"/>
            <w:noWrap/>
            <w:vAlign w:val="bottom"/>
            <w:hideMark/>
          </w:tcPr>
          <w:p w14:paraId="7C1C71BD" w14:textId="77777777" w:rsidR="00540F83" w:rsidRPr="00540F83" w:rsidRDefault="00540F83" w:rsidP="00540F83">
            <w:pPr>
              <w:spacing w:line="240" w:lineRule="auto"/>
              <w:jc w:val="center"/>
              <w:rPr>
                <w:b/>
                <w:bCs/>
                <w:color w:val="000000"/>
                <w:lang w:eastAsia="en-CA"/>
              </w:rPr>
            </w:pPr>
            <w:r w:rsidRPr="00540F83">
              <w:rPr>
                <w:b/>
                <w:bCs/>
                <w:color w:val="000000"/>
                <w:lang w:eastAsia="en-CA"/>
              </w:rPr>
              <w:t>MBE - Time in Minutes</w:t>
            </w:r>
          </w:p>
        </w:tc>
        <w:tc>
          <w:tcPr>
            <w:tcW w:w="0" w:type="auto"/>
            <w:shd w:val="clear" w:color="auto" w:fill="auto"/>
            <w:noWrap/>
            <w:vAlign w:val="bottom"/>
            <w:hideMark/>
          </w:tcPr>
          <w:p w14:paraId="6A445ED0" w14:textId="77777777" w:rsidR="00540F83" w:rsidRPr="00540F83" w:rsidRDefault="00540F83" w:rsidP="00540F83">
            <w:pPr>
              <w:spacing w:line="240" w:lineRule="auto"/>
              <w:jc w:val="center"/>
              <w:rPr>
                <w:color w:val="000000"/>
                <w:lang w:eastAsia="en-CA"/>
              </w:rPr>
            </w:pPr>
            <w:r w:rsidRPr="00540F83">
              <w:rPr>
                <w:color w:val="000000"/>
                <w:lang w:eastAsia="en-CA"/>
              </w:rPr>
              <w:t>13</w:t>
            </w:r>
          </w:p>
        </w:tc>
        <w:tc>
          <w:tcPr>
            <w:tcW w:w="0" w:type="auto"/>
            <w:shd w:val="clear" w:color="auto" w:fill="auto"/>
            <w:noWrap/>
            <w:vAlign w:val="bottom"/>
            <w:hideMark/>
          </w:tcPr>
          <w:p w14:paraId="5BF634D7" w14:textId="77777777" w:rsidR="00540F83" w:rsidRPr="00540F83" w:rsidRDefault="00540F83" w:rsidP="00540F83">
            <w:pPr>
              <w:spacing w:line="240" w:lineRule="auto"/>
              <w:jc w:val="center"/>
              <w:rPr>
                <w:color w:val="000000"/>
                <w:lang w:eastAsia="en-CA"/>
              </w:rPr>
            </w:pPr>
            <w:r w:rsidRPr="00540F83">
              <w:rPr>
                <w:color w:val="000000"/>
                <w:lang w:eastAsia="en-CA"/>
              </w:rPr>
              <w:t>22</w:t>
            </w:r>
          </w:p>
        </w:tc>
        <w:tc>
          <w:tcPr>
            <w:tcW w:w="0" w:type="auto"/>
            <w:shd w:val="clear" w:color="auto" w:fill="auto"/>
            <w:noWrap/>
            <w:vAlign w:val="bottom"/>
            <w:hideMark/>
          </w:tcPr>
          <w:p w14:paraId="0F560FCC" w14:textId="77777777" w:rsidR="00540F83" w:rsidRPr="00540F83" w:rsidRDefault="00540F83" w:rsidP="00540F83">
            <w:pPr>
              <w:spacing w:line="240" w:lineRule="auto"/>
              <w:jc w:val="center"/>
              <w:rPr>
                <w:color w:val="000000"/>
                <w:lang w:eastAsia="en-CA"/>
              </w:rPr>
            </w:pPr>
            <w:r w:rsidRPr="00540F83">
              <w:rPr>
                <w:color w:val="000000"/>
                <w:lang w:eastAsia="en-CA"/>
              </w:rPr>
              <w:t>16</w:t>
            </w:r>
          </w:p>
        </w:tc>
        <w:tc>
          <w:tcPr>
            <w:tcW w:w="0" w:type="auto"/>
            <w:shd w:val="clear" w:color="auto" w:fill="auto"/>
            <w:noWrap/>
            <w:vAlign w:val="bottom"/>
            <w:hideMark/>
          </w:tcPr>
          <w:p w14:paraId="73A8C9F7" w14:textId="77777777" w:rsidR="00540F83" w:rsidRPr="00540F83" w:rsidRDefault="00540F83" w:rsidP="00540F83">
            <w:pPr>
              <w:spacing w:line="240" w:lineRule="auto"/>
              <w:jc w:val="center"/>
              <w:rPr>
                <w:color w:val="000000"/>
                <w:lang w:eastAsia="en-CA"/>
              </w:rPr>
            </w:pPr>
            <w:r w:rsidRPr="00540F83">
              <w:rPr>
                <w:color w:val="000000"/>
                <w:lang w:eastAsia="en-CA"/>
              </w:rPr>
              <w:t>35</w:t>
            </w:r>
          </w:p>
        </w:tc>
        <w:tc>
          <w:tcPr>
            <w:tcW w:w="0" w:type="auto"/>
            <w:shd w:val="clear" w:color="auto" w:fill="auto"/>
            <w:noWrap/>
            <w:vAlign w:val="bottom"/>
            <w:hideMark/>
          </w:tcPr>
          <w:p w14:paraId="2D590629" w14:textId="77777777" w:rsidR="00540F83" w:rsidRPr="00540F83" w:rsidRDefault="00540F83" w:rsidP="00540F83">
            <w:pPr>
              <w:spacing w:line="240" w:lineRule="auto"/>
              <w:jc w:val="center"/>
              <w:rPr>
                <w:color w:val="000000"/>
                <w:lang w:eastAsia="en-CA"/>
              </w:rPr>
            </w:pPr>
            <w:r w:rsidRPr="00540F83">
              <w:rPr>
                <w:color w:val="000000"/>
                <w:lang w:eastAsia="en-CA"/>
              </w:rPr>
              <w:t>25</w:t>
            </w:r>
          </w:p>
        </w:tc>
        <w:tc>
          <w:tcPr>
            <w:tcW w:w="0" w:type="auto"/>
            <w:shd w:val="clear" w:color="auto" w:fill="auto"/>
            <w:noWrap/>
            <w:vAlign w:val="bottom"/>
            <w:hideMark/>
          </w:tcPr>
          <w:p w14:paraId="4B4E2F6E" w14:textId="77777777" w:rsidR="00540F83" w:rsidRPr="00540F83" w:rsidRDefault="00540F83" w:rsidP="00540F83">
            <w:pPr>
              <w:spacing w:line="240" w:lineRule="auto"/>
              <w:jc w:val="center"/>
              <w:rPr>
                <w:color w:val="000000"/>
                <w:lang w:eastAsia="en-CA"/>
              </w:rPr>
            </w:pPr>
            <w:r w:rsidRPr="00540F83">
              <w:rPr>
                <w:color w:val="000000"/>
                <w:lang w:eastAsia="en-CA"/>
              </w:rPr>
              <w:t>0</w:t>
            </w:r>
          </w:p>
        </w:tc>
      </w:tr>
    </w:tbl>
    <w:p w14:paraId="2F8269F0" w14:textId="134DCE0C" w:rsidR="002C4587" w:rsidRDefault="002C4587" w:rsidP="002C4587">
      <w:pPr>
        <w:pStyle w:val="Caption"/>
        <w:jc w:val="center"/>
      </w:pPr>
      <w:bookmarkStart w:id="134" w:name="_Ref85286056"/>
      <w:bookmarkStart w:id="135" w:name="_Toc88406024"/>
      <w:r>
        <w:t xml:space="preserve">Table </w:t>
      </w:r>
      <w:fldSimple w:instr=" SEQ Table \* ARABIC ">
        <w:r w:rsidR="00FF0D77">
          <w:rPr>
            <w:noProof/>
          </w:rPr>
          <w:t>8</w:t>
        </w:r>
      </w:fldSimple>
      <w:bookmarkEnd w:id="134"/>
      <w:r>
        <w:t xml:space="preserve"> - </w:t>
      </w:r>
      <w:r w:rsidRPr="0049763C">
        <w:t xml:space="preserve">Matrix Analysis of Peak Values and Time Difference </w:t>
      </w:r>
      <w:r w:rsidRPr="008305F8">
        <w:t xml:space="preserve">– </w:t>
      </w:r>
      <w:r>
        <w:t>Ottawa</w:t>
      </w:r>
      <w:r w:rsidRPr="008305F8">
        <w:t xml:space="preserve"> Dataset</w:t>
      </w:r>
      <w:bookmarkEnd w:id="135"/>
    </w:p>
    <w:p w14:paraId="766EF350" w14:textId="77777777" w:rsidR="002C4587" w:rsidRPr="000F2742" w:rsidRDefault="002C4587" w:rsidP="003B182F">
      <w:pPr>
        <w:ind w:firstLine="288"/>
      </w:pPr>
    </w:p>
    <w:p w14:paraId="57E74427" w14:textId="378F9C01" w:rsidR="00957E3C" w:rsidRDefault="00E62306" w:rsidP="00E62306">
      <w:pPr>
        <w:jc w:val="center"/>
      </w:pPr>
      <w:r w:rsidRPr="00E62306">
        <w:rPr>
          <w:noProof/>
        </w:rPr>
        <w:drawing>
          <wp:inline distT="0" distB="0" distL="0" distR="0" wp14:anchorId="68E273B7" wp14:editId="4D025345">
            <wp:extent cx="505542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
                      <a:extLst>
                        <a:ext uri="{28A0092B-C50C-407E-A947-70E740481C1C}">
                          <a14:useLocalDpi xmlns:a14="http://schemas.microsoft.com/office/drawing/2010/main" val="0"/>
                        </a:ext>
                      </a:extLst>
                    </a:blip>
                    <a:srcRect l="3040" t="6205" r="3220" b="1193"/>
                    <a:stretch/>
                  </pic:blipFill>
                  <pic:spPr bwMode="auto">
                    <a:xfrm>
                      <a:off x="0" y="0"/>
                      <a:ext cx="5074431" cy="3757402"/>
                    </a:xfrm>
                    <a:prstGeom prst="rect">
                      <a:avLst/>
                    </a:prstGeom>
                    <a:noFill/>
                    <a:ln>
                      <a:noFill/>
                    </a:ln>
                    <a:extLst>
                      <a:ext uri="{53640926-AAD7-44D8-BBD7-CCE9431645EC}">
                        <a14:shadowObscured xmlns:a14="http://schemas.microsoft.com/office/drawing/2010/main"/>
                      </a:ext>
                    </a:extLst>
                  </pic:spPr>
                </pic:pic>
              </a:graphicData>
            </a:graphic>
          </wp:inline>
        </w:drawing>
      </w:r>
    </w:p>
    <w:p w14:paraId="44122EE4" w14:textId="4C523181" w:rsidR="00957E3C" w:rsidRDefault="00957E3C" w:rsidP="00957E3C">
      <w:pPr>
        <w:pStyle w:val="Caption"/>
        <w:jc w:val="center"/>
      </w:pPr>
      <w:bookmarkStart w:id="136" w:name="_Ref86082372"/>
      <w:bookmarkStart w:id="137" w:name="_Toc88406045"/>
      <w:r>
        <w:t xml:space="preserve">Figure </w:t>
      </w:r>
      <w:r w:rsidR="00D649BB">
        <w:fldChar w:fldCharType="begin"/>
      </w:r>
      <w:r w:rsidR="00D649BB">
        <w:instrText xml:space="preserve"> SEQ Figure \* ARABIC </w:instrText>
      </w:r>
      <w:r w:rsidR="00D649BB">
        <w:fldChar w:fldCharType="separate"/>
      </w:r>
      <w:r w:rsidR="00FF0D77">
        <w:rPr>
          <w:noProof/>
        </w:rPr>
        <w:t>13</w:t>
      </w:r>
      <w:r w:rsidR="00D649BB">
        <w:rPr>
          <w:noProof/>
        </w:rPr>
        <w:fldChar w:fldCharType="end"/>
      </w:r>
      <w:bookmarkEnd w:id="136"/>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714E2D">
        <w:t xml:space="preserve"> </w:t>
      </w:r>
      <w:r w:rsidR="00714E2D" w:rsidRPr="00714E2D">
        <w:t xml:space="preserve">  </w:t>
      </w:r>
      <w:r w:rsidR="007E66CA">
        <w:t>-</w:t>
      </w:r>
      <w:r>
        <w:t xml:space="preserve"> Ottawa Dataset</w:t>
      </w:r>
      <w:bookmarkEnd w:id="137"/>
    </w:p>
    <w:p w14:paraId="3E0CFC85" w14:textId="77777777" w:rsidR="00672D34" w:rsidRPr="00E224C6" w:rsidRDefault="00672D34" w:rsidP="00672D34">
      <w:pPr>
        <w:jc w:val="center"/>
      </w:pPr>
      <w:r w:rsidRPr="00E224C6">
        <w:rPr>
          <w:noProof/>
        </w:rPr>
        <w:lastRenderedPageBreak/>
        <w:drawing>
          <wp:inline distT="0" distB="0" distL="0" distR="0" wp14:anchorId="2331B381" wp14:editId="33874208">
            <wp:extent cx="4065025"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rotWithShape="1">
                    <a:blip r:embed="rId82">
                      <a:extLst>
                        <a:ext uri="{28A0092B-C50C-407E-A947-70E740481C1C}">
                          <a14:useLocalDpi xmlns:a14="http://schemas.microsoft.com/office/drawing/2010/main" val="0"/>
                        </a:ext>
                      </a:extLst>
                    </a:blip>
                    <a:srcRect l="2955" t="6474" r="8004"/>
                    <a:stretch/>
                  </pic:blipFill>
                  <pic:spPr bwMode="auto">
                    <a:xfrm>
                      <a:off x="0" y="0"/>
                      <a:ext cx="4087793" cy="3218325"/>
                    </a:xfrm>
                    <a:prstGeom prst="rect">
                      <a:avLst/>
                    </a:prstGeom>
                    <a:noFill/>
                    <a:ln>
                      <a:noFill/>
                    </a:ln>
                    <a:extLst>
                      <a:ext uri="{53640926-AAD7-44D8-BBD7-CCE9431645EC}">
                        <a14:shadowObscured xmlns:a14="http://schemas.microsoft.com/office/drawing/2010/main"/>
                      </a:ext>
                    </a:extLst>
                  </pic:spPr>
                </pic:pic>
              </a:graphicData>
            </a:graphic>
          </wp:inline>
        </w:drawing>
      </w:r>
    </w:p>
    <w:p w14:paraId="13404207" w14:textId="3FE642E2" w:rsidR="00672D34" w:rsidRDefault="00672D34" w:rsidP="00672D34">
      <w:pPr>
        <w:pStyle w:val="Caption"/>
        <w:jc w:val="center"/>
      </w:pPr>
      <w:bookmarkStart w:id="138" w:name="_Ref85373469"/>
      <w:bookmarkStart w:id="139" w:name="_Toc88406046"/>
      <w:r>
        <w:t xml:space="preserve">Figure </w:t>
      </w:r>
      <w:r w:rsidR="00D649BB">
        <w:fldChar w:fldCharType="begin"/>
      </w:r>
      <w:r w:rsidR="00D649BB">
        <w:instrText xml:space="preserve"> SEQ Figure \* ARABIC </w:instrText>
      </w:r>
      <w:r w:rsidR="00D649BB">
        <w:fldChar w:fldCharType="separate"/>
      </w:r>
      <w:r w:rsidR="00FF0D77">
        <w:rPr>
          <w:noProof/>
        </w:rPr>
        <w:t>14</w:t>
      </w:r>
      <w:r w:rsidR="00D649BB">
        <w:rPr>
          <w:noProof/>
        </w:rPr>
        <w:fldChar w:fldCharType="end"/>
      </w:r>
      <w:bookmarkEnd w:id="138"/>
      <w:r>
        <w:t xml:space="preserve"> - </w:t>
      </w:r>
      <w:bookmarkStart w:id="140" w:name="_Hlk85899399"/>
      <w:r w:rsidRPr="00554616">
        <w:t xml:space="preserve">Overall Error Distribution for All </w:t>
      </w:r>
      <w:r w:rsidR="0025420C">
        <w:t>Forecaster</w:t>
      </w:r>
      <w:r w:rsidRPr="00554616">
        <w:t xml:space="preserve">s </w:t>
      </w:r>
      <w:r>
        <w:t>– Ottawa Dataset</w:t>
      </w:r>
      <w:bookmarkEnd w:id="139"/>
      <w:bookmarkEnd w:id="140"/>
    </w:p>
    <w:p w14:paraId="72ECAF90" w14:textId="34FF87BC" w:rsidR="00870C1A" w:rsidRDefault="00870C1A" w:rsidP="002456BD">
      <w:pPr>
        <w:pStyle w:val="Heading3"/>
      </w:pPr>
      <w:bookmarkStart w:id="141" w:name="_Toc88405981"/>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41"/>
    </w:p>
    <w:p w14:paraId="5C3E97DF" w14:textId="1190FBDB" w:rsidR="00B26D78" w:rsidRDefault="00B26D78" w:rsidP="00B26D78">
      <w:pPr>
        <w:ind w:firstLine="288"/>
      </w:pPr>
      <w:r>
        <w:t xml:space="preserve">As illustrated in </w:t>
      </w:r>
      <w:r w:rsidR="00D649BB">
        <w:fldChar w:fldCharType="begin"/>
      </w:r>
      <w:r w:rsidR="00D649BB">
        <w:instrText xml:space="preserve"> REF _Ref85285966 </w:instrText>
      </w:r>
      <w:r w:rsidR="00D649BB">
        <w:fldChar w:fldCharType="separate"/>
      </w:r>
      <w:r w:rsidR="00FF0D77">
        <w:t xml:space="preserve">Table </w:t>
      </w:r>
      <w:r w:rsidR="00FF0D77">
        <w:rPr>
          <w:noProof/>
        </w:rPr>
        <w:t>7</w:t>
      </w:r>
      <w:r w:rsidR="00D649BB">
        <w:rPr>
          <w:noProof/>
        </w:rPr>
        <w:fldChar w:fldCharType="end"/>
      </w:r>
      <w:r>
        <w:t>, the overall performance of the Ottawa dataset is similar to that of the Toronto dataset. The CNN has the lowest MAPE and RMSE values, followed by the ANN and LSTM. Additionally, the CNN has the narrowest error distribution, whereas the SNF has the worst overall performance metrics and the widest error distribution in the boxplot above.</w:t>
      </w:r>
    </w:p>
    <w:p w14:paraId="2165AF42" w14:textId="7A45B929" w:rsidR="00B26D78" w:rsidRDefault="00B26D78" w:rsidP="00B26D78">
      <w:pPr>
        <w:ind w:firstLine="288"/>
      </w:pPr>
      <w:r>
        <w:t xml:space="preserve">In terms of daily peak detection accuracy, MAPE values indicate that the CNN is the best overall, followed by the ANN and LSTM, and </w:t>
      </w:r>
      <w:r w:rsidR="000B1138">
        <w:t>lastly</w:t>
      </w:r>
      <w:r>
        <w:t xml:space="preserve"> the SNF. As the MAE demonstrates, the CNN predicted the most precisely, followed by the ANN and the LSTM, and lastly the SNF. According to the MBE, the SNF was the most precise with a 0-minute bias, followed by the CNN, the ANN, and the LSTM. The MLR was most erroneous, measuring 35 minutes.</w:t>
      </w:r>
    </w:p>
    <w:p w14:paraId="748698B6" w14:textId="0F730FC5" w:rsidR="002456BD" w:rsidRDefault="002456BD" w:rsidP="002456BD">
      <w:pPr>
        <w:pStyle w:val="Heading2"/>
      </w:pPr>
      <w:bookmarkStart w:id="142" w:name="_Toc88405982"/>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142"/>
    </w:p>
    <w:p w14:paraId="2194C205" w14:textId="65921A30" w:rsidR="002745F8" w:rsidRDefault="00D649BB" w:rsidP="002745F8">
      <w:pPr>
        <w:ind w:firstLine="288"/>
      </w:pPr>
      <w:r>
        <w:fldChar w:fldCharType="begin"/>
      </w:r>
      <w:r>
        <w:instrText xml:space="preserve"> REF _Ref86082912 </w:instrText>
      </w:r>
      <w:r>
        <w:fldChar w:fldCharType="separate"/>
      </w:r>
      <w:r w:rsidR="00FF0D77">
        <w:t xml:space="preserve">Figure </w:t>
      </w:r>
      <w:r w:rsidR="00FF0D77">
        <w:rPr>
          <w:noProof/>
        </w:rPr>
        <w:t>15</w:t>
      </w:r>
      <w:r>
        <w:rPr>
          <w:noProof/>
        </w:rPr>
        <w:fldChar w:fldCharType="end"/>
      </w:r>
      <w:r w:rsidR="002E5C50" w:rsidRPr="002E5C50">
        <w:t xml:space="preserve"> illustrates a snapshot of actual and forecasted load demand for the period December 17t</w:t>
      </w:r>
      <w:r w:rsidR="002E5C50">
        <w:t>h</w:t>
      </w:r>
      <w:r w:rsidR="002E5C50" w:rsidRPr="002E5C50">
        <w:t xml:space="preserve"> to December 21st; this time period was chosen because it corresponded to the month during which all </w:t>
      </w:r>
      <w:r w:rsidR="0025420C">
        <w:t>forecaster</w:t>
      </w:r>
      <w:r w:rsidR="002E5C50" w:rsidRPr="002E5C50">
        <w:t xml:space="preserve">s performed the worst overall. </w:t>
      </w:r>
      <w:r>
        <w:fldChar w:fldCharType="begin"/>
      </w:r>
      <w:r>
        <w:instrText xml:space="preserve"> REF _Ref8608</w:instrText>
      </w:r>
      <w:r>
        <w:instrText xml:space="preserve">2925 </w:instrText>
      </w:r>
      <w:r>
        <w:fldChar w:fldCharType="separate"/>
      </w:r>
      <w:r w:rsidR="00FF0D77">
        <w:t xml:space="preserve">Figure </w:t>
      </w:r>
      <w:r w:rsidR="00FF0D77">
        <w:rPr>
          <w:noProof/>
        </w:rPr>
        <w:t>16</w:t>
      </w:r>
      <w:r>
        <w:rPr>
          <w:noProof/>
        </w:rPr>
        <w:fldChar w:fldCharType="end"/>
      </w:r>
      <w:r w:rsidR="002E5C50">
        <w:t xml:space="preserve"> </w:t>
      </w:r>
      <w:r w:rsidR="002E5C50" w:rsidRPr="002E5C50">
        <w:t xml:space="preserve">illustrates the overall distribution of errors, and </w:t>
      </w:r>
      <w:r>
        <w:fldChar w:fldCharType="begin"/>
      </w:r>
      <w:r>
        <w:instrText xml:space="preserve"> REF _Ref86082938 </w:instrText>
      </w:r>
      <w:r>
        <w:fldChar w:fldCharType="separate"/>
      </w:r>
      <w:r w:rsidR="00FF0D77">
        <w:t xml:space="preserve">Table </w:t>
      </w:r>
      <w:r w:rsidR="00FF0D77">
        <w:rPr>
          <w:noProof/>
        </w:rPr>
        <w:t>9</w:t>
      </w:r>
      <w:r>
        <w:rPr>
          <w:noProof/>
        </w:rPr>
        <w:fldChar w:fldCharType="end"/>
      </w:r>
      <w:r w:rsidR="002E5C50" w:rsidRPr="002E5C50">
        <w:t xml:space="preserve"> details the key performance metrics. The </w:t>
      </w:r>
      <w:r w:rsidR="0025420C">
        <w:t>forecaster</w:t>
      </w:r>
      <w:r w:rsidR="002E5C50" w:rsidRPr="002E5C50">
        <w:t xml:space="preserve">'s performance in predicting daily peaks is summarized in </w:t>
      </w:r>
      <w:r>
        <w:fldChar w:fldCharType="begin"/>
      </w:r>
      <w:r>
        <w:instrText xml:space="preserve"> REF _Ref86082945 </w:instrText>
      </w:r>
      <w:r>
        <w:fldChar w:fldCharType="separate"/>
      </w:r>
      <w:r w:rsidR="00FF0D77">
        <w:t xml:space="preserve">Table </w:t>
      </w:r>
      <w:r w:rsidR="00FF0D77">
        <w:rPr>
          <w:noProof/>
        </w:rPr>
        <w:t>10</w:t>
      </w:r>
      <w:r>
        <w:rPr>
          <w:noProof/>
        </w:rPr>
        <w:fldChar w:fldCharType="end"/>
      </w:r>
      <w:r w:rsidR="002E5C50" w:rsidRPr="002E5C50">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056"/>
        <w:gridCol w:w="711"/>
      </w:tblGrid>
      <w:tr w:rsidR="00E068BB" w:rsidRPr="006A7B8E" w14:paraId="54EF7958" w14:textId="77777777" w:rsidTr="00E068BB">
        <w:trPr>
          <w:trHeight w:val="315"/>
          <w:jc w:val="center"/>
        </w:trPr>
        <w:tc>
          <w:tcPr>
            <w:tcW w:w="0" w:type="auto"/>
            <w:shd w:val="clear" w:color="auto" w:fill="auto"/>
            <w:noWrap/>
            <w:vAlign w:val="bottom"/>
            <w:hideMark/>
          </w:tcPr>
          <w:p w14:paraId="7D37907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Metrics</w:t>
            </w:r>
          </w:p>
        </w:tc>
        <w:tc>
          <w:tcPr>
            <w:tcW w:w="0" w:type="auto"/>
            <w:shd w:val="clear" w:color="auto" w:fill="auto"/>
            <w:noWrap/>
            <w:vAlign w:val="bottom"/>
            <w:hideMark/>
          </w:tcPr>
          <w:p w14:paraId="57AECB79" w14:textId="77777777" w:rsidR="006A7B8E" w:rsidRPr="006A7B8E" w:rsidRDefault="006A7B8E" w:rsidP="006A7B8E">
            <w:pPr>
              <w:spacing w:line="240" w:lineRule="auto"/>
              <w:jc w:val="center"/>
              <w:rPr>
                <w:b/>
                <w:bCs/>
                <w:color w:val="000000"/>
                <w:lang w:eastAsia="en-CA"/>
              </w:rPr>
            </w:pPr>
            <w:r w:rsidRPr="006A7B8E">
              <w:rPr>
                <w:b/>
                <w:bCs/>
                <w:color w:val="000000"/>
                <w:lang w:eastAsia="en-CA"/>
              </w:rPr>
              <w:t>CNN</w:t>
            </w:r>
          </w:p>
        </w:tc>
        <w:tc>
          <w:tcPr>
            <w:tcW w:w="0" w:type="auto"/>
            <w:shd w:val="clear" w:color="auto" w:fill="auto"/>
            <w:noWrap/>
            <w:vAlign w:val="bottom"/>
            <w:hideMark/>
          </w:tcPr>
          <w:p w14:paraId="67C0C67C" w14:textId="77777777" w:rsidR="006A7B8E" w:rsidRPr="006A7B8E" w:rsidRDefault="006A7B8E" w:rsidP="006A7B8E">
            <w:pPr>
              <w:spacing w:line="240" w:lineRule="auto"/>
              <w:jc w:val="center"/>
              <w:rPr>
                <w:b/>
                <w:bCs/>
                <w:color w:val="000000"/>
                <w:lang w:eastAsia="en-CA"/>
              </w:rPr>
            </w:pPr>
            <w:r w:rsidRPr="006A7B8E">
              <w:rPr>
                <w:b/>
                <w:bCs/>
                <w:color w:val="000000"/>
                <w:lang w:eastAsia="en-CA"/>
              </w:rPr>
              <w:t>LSTM</w:t>
            </w:r>
          </w:p>
        </w:tc>
        <w:tc>
          <w:tcPr>
            <w:tcW w:w="0" w:type="auto"/>
            <w:shd w:val="clear" w:color="auto" w:fill="auto"/>
            <w:noWrap/>
            <w:vAlign w:val="bottom"/>
            <w:hideMark/>
          </w:tcPr>
          <w:p w14:paraId="698B619B"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ANN</w:t>
            </w:r>
          </w:p>
        </w:tc>
        <w:tc>
          <w:tcPr>
            <w:tcW w:w="0" w:type="auto"/>
            <w:shd w:val="clear" w:color="auto" w:fill="auto"/>
            <w:noWrap/>
            <w:vAlign w:val="bottom"/>
            <w:hideMark/>
          </w:tcPr>
          <w:p w14:paraId="232C59FE"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MLR</w:t>
            </w:r>
          </w:p>
        </w:tc>
        <w:tc>
          <w:tcPr>
            <w:tcW w:w="0" w:type="auto"/>
            <w:shd w:val="clear" w:color="auto" w:fill="auto"/>
            <w:noWrap/>
            <w:vAlign w:val="bottom"/>
            <w:hideMark/>
          </w:tcPr>
          <w:p w14:paraId="77852137" w14:textId="77777777" w:rsidR="006A7B8E" w:rsidRPr="006A7B8E" w:rsidRDefault="006A7B8E" w:rsidP="006A7B8E">
            <w:pPr>
              <w:spacing w:line="240" w:lineRule="auto"/>
              <w:jc w:val="center"/>
              <w:rPr>
                <w:b/>
                <w:bCs/>
                <w:color w:val="000000"/>
                <w:lang w:eastAsia="en-CA"/>
              </w:rPr>
            </w:pPr>
            <w:r w:rsidRPr="006A7B8E">
              <w:rPr>
                <w:b/>
                <w:bCs/>
                <w:color w:val="000000"/>
                <w:lang w:eastAsia="en-CA"/>
              </w:rPr>
              <w:t>ARIMA</w:t>
            </w:r>
          </w:p>
        </w:tc>
        <w:tc>
          <w:tcPr>
            <w:tcW w:w="0" w:type="auto"/>
            <w:shd w:val="clear" w:color="auto" w:fill="auto"/>
            <w:noWrap/>
            <w:vAlign w:val="bottom"/>
            <w:hideMark/>
          </w:tcPr>
          <w:p w14:paraId="495820CF" w14:textId="77777777" w:rsidR="006A7B8E" w:rsidRPr="006A7B8E" w:rsidRDefault="006A7B8E" w:rsidP="006A7B8E">
            <w:pPr>
              <w:spacing w:line="240" w:lineRule="auto"/>
              <w:jc w:val="center"/>
              <w:rPr>
                <w:b/>
                <w:bCs/>
                <w:color w:val="000000"/>
                <w:lang w:eastAsia="en-CA"/>
              </w:rPr>
            </w:pPr>
            <w:r w:rsidRPr="006A7B8E">
              <w:rPr>
                <w:b/>
                <w:bCs/>
                <w:color w:val="000000"/>
                <w:lang w:eastAsia="en-CA"/>
              </w:rPr>
              <w:t>SNF</w:t>
            </w:r>
          </w:p>
        </w:tc>
      </w:tr>
      <w:tr w:rsidR="006A7B8E" w:rsidRPr="006A7B8E" w14:paraId="03A2275D" w14:textId="77777777" w:rsidTr="00E068BB">
        <w:trPr>
          <w:trHeight w:val="315"/>
          <w:jc w:val="center"/>
        </w:trPr>
        <w:tc>
          <w:tcPr>
            <w:tcW w:w="0" w:type="auto"/>
            <w:shd w:val="clear" w:color="auto" w:fill="auto"/>
            <w:noWrap/>
            <w:vAlign w:val="bottom"/>
            <w:hideMark/>
          </w:tcPr>
          <w:p w14:paraId="020EFE23" w14:textId="77777777" w:rsidR="006A7B8E" w:rsidRPr="006A7B8E" w:rsidRDefault="006A7B8E" w:rsidP="006A7B8E">
            <w:pPr>
              <w:spacing w:line="240" w:lineRule="auto"/>
              <w:jc w:val="center"/>
              <w:rPr>
                <w:b/>
                <w:bCs/>
                <w:color w:val="000000"/>
                <w:lang w:eastAsia="en-CA"/>
              </w:rPr>
            </w:pPr>
            <w:r w:rsidRPr="006A7B8E">
              <w:rPr>
                <w:b/>
                <w:bCs/>
                <w:color w:val="000000"/>
                <w:lang w:eastAsia="en-CA"/>
              </w:rPr>
              <w:t>MAPE (%)</w:t>
            </w:r>
          </w:p>
        </w:tc>
        <w:tc>
          <w:tcPr>
            <w:tcW w:w="0" w:type="auto"/>
            <w:shd w:val="clear" w:color="auto" w:fill="auto"/>
            <w:noWrap/>
            <w:vAlign w:val="bottom"/>
            <w:hideMark/>
          </w:tcPr>
          <w:p w14:paraId="14383E0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3.89</w:t>
            </w:r>
          </w:p>
        </w:tc>
        <w:tc>
          <w:tcPr>
            <w:tcW w:w="0" w:type="auto"/>
            <w:shd w:val="clear" w:color="auto" w:fill="auto"/>
            <w:noWrap/>
            <w:vAlign w:val="bottom"/>
            <w:hideMark/>
          </w:tcPr>
          <w:p w14:paraId="4CB0B76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4.55</w:t>
            </w:r>
          </w:p>
        </w:tc>
        <w:tc>
          <w:tcPr>
            <w:tcW w:w="0" w:type="auto"/>
            <w:shd w:val="clear" w:color="auto" w:fill="auto"/>
            <w:noWrap/>
            <w:vAlign w:val="bottom"/>
            <w:hideMark/>
          </w:tcPr>
          <w:p w14:paraId="327832D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4.33</w:t>
            </w:r>
          </w:p>
        </w:tc>
        <w:tc>
          <w:tcPr>
            <w:tcW w:w="0" w:type="auto"/>
            <w:shd w:val="clear" w:color="auto" w:fill="auto"/>
            <w:noWrap/>
            <w:vAlign w:val="bottom"/>
            <w:hideMark/>
          </w:tcPr>
          <w:p w14:paraId="484284A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6.11</w:t>
            </w:r>
          </w:p>
        </w:tc>
        <w:tc>
          <w:tcPr>
            <w:tcW w:w="0" w:type="auto"/>
            <w:shd w:val="clear" w:color="auto" w:fill="auto"/>
            <w:noWrap/>
            <w:vAlign w:val="bottom"/>
            <w:hideMark/>
          </w:tcPr>
          <w:p w14:paraId="3AE880EB"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5.94</w:t>
            </w:r>
          </w:p>
        </w:tc>
        <w:tc>
          <w:tcPr>
            <w:tcW w:w="0" w:type="auto"/>
            <w:shd w:val="clear" w:color="auto" w:fill="auto"/>
            <w:noWrap/>
            <w:vAlign w:val="bottom"/>
            <w:hideMark/>
          </w:tcPr>
          <w:p w14:paraId="04A6875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9.39</w:t>
            </w:r>
          </w:p>
        </w:tc>
      </w:tr>
      <w:tr w:rsidR="006A7B8E" w:rsidRPr="006A7B8E" w14:paraId="0827DD4B" w14:textId="77777777" w:rsidTr="00E068BB">
        <w:trPr>
          <w:trHeight w:val="315"/>
          <w:jc w:val="center"/>
        </w:trPr>
        <w:tc>
          <w:tcPr>
            <w:tcW w:w="0" w:type="auto"/>
            <w:shd w:val="clear" w:color="auto" w:fill="auto"/>
            <w:noWrap/>
            <w:vAlign w:val="bottom"/>
            <w:hideMark/>
          </w:tcPr>
          <w:p w14:paraId="7ECCD4B4" w14:textId="77777777" w:rsidR="006A7B8E" w:rsidRPr="006A7B8E" w:rsidRDefault="006A7B8E" w:rsidP="006A7B8E">
            <w:pPr>
              <w:spacing w:line="240" w:lineRule="auto"/>
              <w:jc w:val="center"/>
              <w:rPr>
                <w:b/>
                <w:bCs/>
                <w:color w:val="000000"/>
                <w:lang w:eastAsia="en-CA"/>
              </w:rPr>
            </w:pPr>
            <w:r w:rsidRPr="006A7B8E">
              <w:rPr>
                <w:b/>
                <w:bCs/>
                <w:color w:val="000000"/>
                <w:lang w:eastAsia="en-CA"/>
              </w:rPr>
              <w:t>RMSE (MW)</w:t>
            </w:r>
          </w:p>
        </w:tc>
        <w:tc>
          <w:tcPr>
            <w:tcW w:w="0" w:type="auto"/>
            <w:shd w:val="clear" w:color="auto" w:fill="auto"/>
            <w:noWrap/>
            <w:vAlign w:val="bottom"/>
            <w:hideMark/>
          </w:tcPr>
          <w:p w14:paraId="1308E6E5"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8.06</w:t>
            </w:r>
          </w:p>
        </w:tc>
        <w:tc>
          <w:tcPr>
            <w:tcW w:w="0" w:type="auto"/>
            <w:shd w:val="clear" w:color="auto" w:fill="auto"/>
            <w:noWrap/>
            <w:vAlign w:val="bottom"/>
            <w:hideMark/>
          </w:tcPr>
          <w:p w14:paraId="578E8913"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8.95</w:t>
            </w:r>
          </w:p>
        </w:tc>
        <w:tc>
          <w:tcPr>
            <w:tcW w:w="0" w:type="auto"/>
            <w:shd w:val="clear" w:color="auto" w:fill="auto"/>
            <w:noWrap/>
            <w:vAlign w:val="bottom"/>
            <w:hideMark/>
          </w:tcPr>
          <w:p w14:paraId="122D8C5A"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8.29</w:t>
            </w:r>
          </w:p>
        </w:tc>
        <w:tc>
          <w:tcPr>
            <w:tcW w:w="0" w:type="auto"/>
            <w:shd w:val="clear" w:color="auto" w:fill="auto"/>
            <w:noWrap/>
            <w:vAlign w:val="bottom"/>
            <w:hideMark/>
          </w:tcPr>
          <w:p w14:paraId="786E0221"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11.06</w:t>
            </w:r>
          </w:p>
        </w:tc>
        <w:tc>
          <w:tcPr>
            <w:tcW w:w="0" w:type="auto"/>
            <w:shd w:val="clear" w:color="auto" w:fill="auto"/>
            <w:noWrap/>
            <w:vAlign w:val="bottom"/>
            <w:hideMark/>
          </w:tcPr>
          <w:p w14:paraId="2F5496FD"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10.36</w:t>
            </w:r>
          </w:p>
        </w:tc>
        <w:tc>
          <w:tcPr>
            <w:tcW w:w="0" w:type="auto"/>
            <w:shd w:val="clear" w:color="auto" w:fill="auto"/>
            <w:noWrap/>
            <w:vAlign w:val="bottom"/>
            <w:hideMark/>
          </w:tcPr>
          <w:p w14:paraId="5B312A12" w14:textId="77777777" w:rsidR="006A7B8E" w:rsidRPr="006A7B8E" w:rsidRDefault="006A7B8E" w:rsidP="006A7B8E">
            <w:pPr>
              <w:spacing w:line="240" w:lineRule="auto"/>
              <w:jc w:val="center"/>
              <w:rPr>
                <w:color w:val="000000"/>
                <w:sz w:val="22"/>
                <w:szCs w:val="22"/>
                <w:lang w:eastAsia="en-CA"/>
              </w:rPr>
            </w:pPr>
            <w:r w:rsidRPr="006A7B8E">
              <w:rPr>
                <w:color w:val="000000"/>
                <w:sz w:val="22"/>
                <w:szCs w:val="22"/>
                <w:lang w:eastAsia="en-CA"/>
              </w:rPr>
              <w:t>16.90</w:t>
            </w:r>
          </w:p>
        </w:tc>
      </w:tr>
    </w:tbl>
    <w:p w14:paraId="63235CCB" w14:textId="061FAAAD" w:rsidR="00AC372F" w:rsidRDefault="00AC372F" w:rsidP="00AC372F">
      <w:pPr>
        <w:pStyle w:val="Caption"/>
        <w:jc w:val="center"/>
      </w:pPr>
      <w:bookmarkStart w:id="143" w:name="_Ref86082938"/>
      <w:bookmarkStart w:id="144" w:name="_Ref86082933"/>
      <w:bookmarkStart w:id="145" w:name="_Toc88406025"/>
      <w:r>
        <w:t xml:space="preserve">Table </w:t>
      </w:r>
      <w:fldSimple w:instr=" SEQ Table \* ARABIC ">
        <w:r w:rsidR="00FF0D77">
          <w:rPr>
            <w:noProof/>
          </w:rPr>
          <w:t>9</w:t>
        </w:r>
      </w:fldSimple>
      <w:bookmarkEnd w:id="143"/>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44"/>
      <w:bookmarkEnd w:id="145"/>
    </w:p>
    <w:p w14:paraId="43B809FF" w14:textId="77777777" w:rsidR="001B2628" w:rsidRDefault="001B2628" w:rsidP="001B2628">
      <w:pPr>
        <w:keepNext/>
        <w:jc w:val="center"/>
      </w:pPr>
      <w:r w:rsidRPr="001B2628">
        <w:rPr>
          <w:noProof/>
        </w:rPr>
        <w:drawing>
          <wp:inline distT="0" distB="0" distL="0" distR="0" wp14:anchorId="3192D6AC" wp14:editId="40E3D66C">
            <wp:extent cx="4736874" cy="36957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rotWithShape="1">
                    <a:blip r:embed="rId83">
                      <a:extLst>
                        <a:ext uri="{28A0092B-C50C-407E-A947-70E740481C1C}">
                          <a14:useLocalDpi xmlns:a14="http://schemas.microsoft.com/office/drawing/2010/main" val="0"/>
                        </a:ext>
                      </a:extLst>
                    </a:blip>
                    <a:srcRect l="3936" t="5967" r="5724"/>
                    <a:stretch/>
                  </pic:blipFill>
                  <pic:spPr bwMode="auto">
                    <a:xfrm>
                      <a:off x="0" y="0"/>
                      <a:ext cx="4744494" cy="3701645"/>
                    </a:xfrm>
                    <a:prstGeom prst="rect">
                      <a:avLst/>
                    </a:prstGeom>
                    <a:noFill/>
                    <a:ln>
                      <a:noFill/>
                    </a:ln>
                    <a:extLst>
                      <a:ext uri="{53640926-AAD7-44D8-BBD7-CCE9431645EC}">
                        <a14:shadowObscured xmlns:a14="http://schemas.microsoft.com/office/drawing/2010/main"/>
                      </a:ext>
                    </a:extLst>
                  </pic:spPr>
                </pic:pic>
              </a:graphicData>
            </a:graphic>
          </wp:inline>
        </w:drawing>
      </w:r>
    </w:p>
    <w:p w14:paraId="04ED0F59" w14:textId="12BD4748" w:rsidR="001B2628" w:rsidRDefault="001B2628" w:rsidP="001B2628">
      <w:pPr>
        <w:pStyle w:val="Caption"/>
        <w:jc w:val="center"/>
      </w:pPr>
      <w:bookmarkStart w:id="146" w:name="_Ref86082912"/>
      <w:bookmarkStart w:id="147" w:name="_Toc88406047"/>
      <w:r>
        <w:t xml:space="preserve">Figure </w:t>
      </w:r>
      <w:r w:rsidR="00D649BB">
        <w:fldChar w:fldCharType="begin"/>
      </w:r>
      <w:r w:rsidR="00D649BB">
        <w:instrText xml:space="preserve"> SEQ Figure \* ARABIC </w:instrText>
      </w:r>
      <w:r w:rsidR="00D649BB">
        <w:fldChar w:fldCharType="separate"/>
      </w:r>
      <w:r w:rsidR="00FF0D77">
        <w:rPr>
          <w:noProof/>
        </w:rPr>
        <w:t>15</w:t>
      </w:r>
      <w:r w:rsidR="00D649BB">
        <w:rPr>
          <w:noProof/>
        </w:rPr>
        <w:fldChar w:fldCharType="end"/>
      </w:r>
      <w:bookmarkEnd w:id="146"/>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t xml:space="preserve"> </w:t>
      </w:r>
      <w:r w:rsidRPr="00714E2D">
        <w:t xml:space="preserve">  </w:t>
      </w:r>
      <w:r>
        <w:t>- Saint John Dataset</w:t>
      </w:r>
      <w:bookmarkEnd w:id="147"/>
    </w:p>
    <w:p w14:paraId="51BE0F7A" w14:textId="77777777" w:rsidR="007D724C" w:rsidRDefault="007D724C" w:rsidP="007D724C">
      <w:pPr>
        <w:keepNext/>
        <w:jc w:val="center"/>
      </w:pPr>
      <w:r w:rsidRPr="00EB1FF6">
        <w:rPr>
          <w:noProof/>
        </w:rPr>
        <w:lastRenderedPageBreak/>
        <w:drawing>
          <wp:inline distT="0" distB="0" distL="0" distR="0" wp14:anchorId="7831DF9C" wp14:editId="2C5C5F15">
            <wp:extent cx="3657600" cy="29426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rotWithShape="1">
                    <a:blip r:embed="rId84">
                      <a:extLst>
                        <a:ext uri="{28A0092B-C50C-407E-A947-70E740481C1C}">
                          <a14:useLocalDpi xmlns:a14="http://schemas.microsoft.com/office/drawing/2010/main" val="0"/>
                        </a:ext>
                      </a:extLst>
                    </a:blip>
                    <a:srcRect l="4294" t="6683" r="8766"/>
                    <a:stretch/>
                  </pic:blipFill>
                  <pic:spPr bwMode="auto">
                    <a:xfrm>
                      <a:off x="0" y="0"/>
                      <a:ext cx="3658688" cy="2943512"/>
                    </a:xfrm>
                    <a:prstGeom prst="rect">
                      <a:avLst/>
                    </a:prstGeom>
                    <a:noFill/>
                    <a:ln>
                      <a:noFill/>
                    </a:ln>
                    <a:extLst>
                      <a:ext uri="{53640926-AAD7-44D8-BBD7-CCE9431645EC}">
                        <a14:shadowObscured xmlns:a14="http://schemas.microsoft.com/office/drawing/2010/main"/>
                      </a:ext>
                    </a:extLst>
                  </pic:spPr>
                </pic:pic>
              </a:graphicData>
            </a:graphic>
          </wp:inline>
        </w:drawing>
      </w:r>
    </w:p>
    <w:p w14:paraId="03649011" w14:textId="06386D9A" w:rsidR="007D724C" w:rsidRDefault="007D724C" w:rsidP="007D724C">
      <w:pPr>
        <w:pStyle w:val="Caption"/>
        <w:jc w:val="center"/>
      </w:pPr>
      <w:bookmarkStart w:id="148" w:name="_Ref86082925"/>
      <w:bookmarkStart w:id="149" w:name="_Toc88406048"/>
      <w:r>
        <w:t xml:space="preserve">Figure </w:t>
      </w:r>
      <w:r w:rsidR="00D649BB">
        <w:fldChar w:fldCharType="begin"/>
      </w:r>
      <w:r w:rsidR="00D649BB">
        <w:instrText xml:space="preserve"> SEQ Figure \* ARABIC </w:instrText>
      </w:r>
      <w:r w:rsidR="00D649BB">
        <w:fldChar w:fldCharType="separate"/>
      </w:r>
      <w:r w:rsidR="00FF0D77">
        <w:rPr>
          <w:noProof/>
        </w:rPr>
        <w:t>16</w:t>
      </w:r>
      <w:r w:rsidR="00D649BB">
        <w:rPr>
          <w:noProof/>
        </w:rPr>
        <w:fldChar w:fldCharType="end"/>
      </w:r>
      <w:bookmarkEnd w:id="148"/>
      <w:r>
        <w:t xml:space="preserve"> - </w:t>
      </w:r>
      <w:r w:rsidRPr="00554616">
        <w:t xml:space="preserve">Overall Error Distribution for All </w:t>
      </w:r>
      <w:r w:rsidR="0025420C">
        <w:t>Forecaster</w:t>
      </w:r>
      <w:r w:rsidRPr="00554616">
        <w:t xml:space="preserve">s </w:t>
      </w:r>
      <w:r>
        <w:t>– Saint John Dataset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736"/>
        <w:gridCol w:w="897"/>
        <w:gridCol w:w="736"/>
        <w:gridCol w:w="776"/>
        <w:gridCol w:w="1056"/>
        <w:gridCol w:w="670"/>
      </w:tblGrid>
      <w:tr w:rsidR="00AA6DA2" w:rsidRPr="00AA6DA2" w14:paraId="6DE6FD38" w14:textId="77777777" w:rsidTr="00EB790E">
        <w:trPr>
          <w:trHeight w:val="315"/>
          <w:jc w:val="center"/>
        </w:trPr>
        <w:tc>
          <w:tcPr>
            <w:tcW w:w="0" w:type="auto"/>
            <w:shd w:val="clear" w:color="auto" w:fill="auto"/>
            <w:noWrap/>
            <w:vAlign w:val="bottom"/>
            <w:hideMark/>
          </w:tcPr>
          <w:p w14:paraId="502B65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Metrics</w:t>
            </w:r>
          </w:p>
        </w:tc>
        <w:tc>
          <w:tcPr>
            <w:tcW w:w="0" w:type="auto"/>
            <w:shd w:val="clear" w:color="auto" w:fill="auto"/>
            <w:noWrap/>
            <w:vAlign w:val="bottom"/>
            <w:hideMark/>
          </w:tcPr>
          <w:p w14:paraId="2BD18E27" w14:textId="77777777" w:rsidR="00AA6DA2" w:rsidRPr="00AA6DA2" w:rsidRDefault="00AA6DA2" w:rsidP="00AA6DA2">
            <w:pPr>
              <w:spacing w:line="240" w:lineRule="auto"/>
              <w:jc w:val="center"/>
              <w:rPr>
                <w:b/>
                <w:bCs/>
                <w:color w:val="000000"/>
                <w:lang w:eastAsia="en-CA"/>
              </w:rPr>
            </w:pPr>
            <w:r w:rsidRPr="00AA6DA2">
              <w:rPr>
                <w:b/>
                <w:bCs/>
                <w:color w:val="000000"/>
                <w:lang w:eastAsia="en-CA"/>
              </w:rPr>
              <w:t>CNN</w:t>
            </w:r>
          </w:p>
        </w:tc>
        <w:tc>
          <w:tcPr>
            <w:tcW w:w="0" w:type="auto"/>
            <w:shd w:val="clear" w:color="auto" w:fill="auto"/>
            <w:noWrap/>
            <w:vAlign w:val="bottom"/>
            <w:hideMark/>
          </w:tcPr>
          <w:p w14:paraId="21473880" w14:textId="77777777" w:rsidR="00AA6DA2" w:rsidRPr="00AA6DA2" w:rsidRDefault="00AA6DA2" w:rsidP="00AA6DA2">
            <w:pPr>
              <w:spacing w:line="240" w:lineRule="auto"/>
              <w:jc w:val="center"/>
              <w:rPr>
                <w:b/>
                <w:bCs/>
                <w:color w:val="000000"/>
                <w:lang w:eastAsia="en-CA"/>
              </w:rPr>
            </w:pPr>
            <w:r w:rsidRPr="00AA6DA2">
              <w:rPr>
                <w:b/>
                <w:bCs/>
                <w:color w:val="000000"/>
                <w:lang w:eastAsia="en-CA"/>
              </w:rPr>
              <w:t>LSTM</w:t>
            </w:r>
          </w:p>
        </w:tc>
        <w:tc>
          <w:tcPr>
            <w:tcW w:w="0" w:type="auto"/>
            <w:shd w:val="clear" w:color="auto" w:fill="auto"/>
            <w:noWrap/>
            <w:vAlign w:val="bottom"/>
            <w:hideMark/>
          </w:tcPr>
          <w:p w14:paraId="444F412B"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ANN</w:t>
            </w:r>
          </w:p>
        </w:tc>
        <w:tc>
          <w:tcPr>
            <w:tcW w:w="0" w:type="auto"/>
            <w:shd w:val="clear" w:color="auto" w:fill="auto"/>
            <w:noWrap/>
            <w:vAlign w:val="bottom"/>
            <w:hideMark/>
          </w:tcPr>
          <w:p w14:paraId="2F83F114"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MLR</w:t>
            </w:r>
          </w:p>
        </w:tc>
        <w:tc>
          <w:tcPr>
            <w:tcW w:w="0" w:type="auto"/>
            <w:shd w:val="clear" w:color="auto" w:fill="auto"/>
            <w:noWrap/>
            <w:vAlign w:val="bottom"/>
            <w:hideMark/>
          </w:tcPr>
          <w:p w14:paraId="73C459AA" w14:textId="77777777" w:rsidR="00AA6DA2" w:rsidRPr="00AA6DA2" w:rsidRDefault="00AA6DA2" w:rsidP="00AA6DA2">
            <w:pPr>
              <w:spacing w:line="240" w:lineRule="auto"/>
              <w:jc w:val="center"/>
              <w:rPr>
                <w:b/>
                <w:bCs/>
                <w:color w:val="000000"/>
                <w:lang w:eastAsia="en-CA"/>
              </w:rPr>
            </w:pPr>
            <w:r w:rsidRPr="00AA6DA2">
              <w:rPr>
                <w:b/>
                <w:bCs/>
                <w:color w:val="000000"/>
                <w:lang w:eastAsia="en-CA"/>
              </w:rPr>
              <w:t>ARIMA</w:t>
            </w:r>
          </w:p>
        </w:tc>
        <w:tc>
          <w:tcPr>
            <w:tcW w:w="0" w:type="auto"/>
            <w:shd w:val="clear" w:color="auto" w:fill="auto"/>
            <w:noWrap/>
            <w:vAlign w:val="bottom"/>
            <w:hideMark/>
          </w:tcPr>
          <w:p w14:paraId="4EB0C0F3" w14:textId="77777777" w:rsidR="00AA6DA2" w:rsidRPr="00AA6DA2" w:rsidRDefault="00AA6DA2" w:rsidP="00AA6DA2">
            <w:pPr>
              <w:spacing w:line="240" w:lineRule="auto"/>
              <w:jc w:val="center"/>
              <w:rPr>
                <w:b/>
                <w:bCs/>
                <w:color w:val="000000"/>
                <w:lang w:eastAsia="en-CA"/>
              </w:rPr>
            </w:pPr>
            <w:r w:rsidRPr="00AA6DA2">
              <w:rPr>
                <w:b/>
                <w:bCs/>
                <w:color w:val="000000"/>
                <w:lang w:eastAsia="en-CA"/>
              </w:rPr>
              <w:t>SNF</w:t>
            </w:r>
          </w:p>
        </w:tc>
      </w:tr>
      <w:tr w:rsidR="00AA6DA2" w:rsidRPr="00AA6DA2" w14:paraId="3D02965A" w14:textId="77777777" w:rsidTr="00EB790E">
        <w:trPr>
          <w:trHeight w:val="315"/>
          <w:jc w:val="center"/>
        </w:trPr>
        <w:tc>
          <w:tcPr>
            <w:tcW w:w="0" w:type="auto"/>
            <w:shd w:val="clear" w:color="auto" w:fill="auto"/>
            <w:noWrap/>
            <w:vAlign w:val="bottom"/>
            <w:hideMark/>
          </w:tcPr>
          <w:p w14:paraId="518D507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MAPE - Peak Values</w:t>
            </w:r>
          </w:p>
        </w:tc>
        <w:tc>
          <w:tcPr>
            <w:tcW w:w="0" w:type="auto"/>
            <w:shd w:val="clear" w:color="auto" w:fill="auto"/>
            <w:noWrap/>
            <w:vAlign w:val="bottom"/>
            <w:hideMark/>
          </w:tcPr>
          <w:p w14:paraId="3554E0A3" w14:textId="77777777" w:rsidR="00AA6DA2" w:rsidRPr="00AA6DA2" w:rsidRDefault="00AA6DA2" w:rsidP="00AA6DA2">
            <w:pPr>
              <w:spacing w:line="240" w:lineRule="auto"/>
              <w:jc w:val="center"/>
              <w:rPr>
                <w:color w:val="000000"/>
                <w:lang w:eastAsia="en-CA"/>
              </w:rPr>
            </w:pPr>
            <w:r w:rsidRPr="00AA6DA2">
              <w:rPr>
                <w:color w:val="000000"/>
                <w:lang w:eastAsia="en-CA"/>
              </w:rPr>
              <w:t>3.71</w:t>
            </w:r>
          </w:p>
        </w:tc>
        <w:tc>
          <w:tcPr>
            <w:tcW w:w="0" w:type="auto"/>
            <w:shd w:val="clear" w:color="auto" w:fill="auto"/>
            <w:noWrap/>
            <w:vAlign w:val="bottom"/>
            <w:hideMark/>
          </w:tcPr>
          <w:p w14:paraId="143AAD47" w14:textId="77777777" w:rsidR="00AA6DA2" w:rsidRPr="00AA6DA2" w:rsidRDefault="00AA6DA2" w:rsidP="00AA6DA2">
            <w:pPr>
              <w:spacing w:line="240" w:lineRule="auto"/>
              <w:jc w:val="center"/>
              <w:rPr>
                <w:color w:val="000000"/>
                <w:lang w:eastAsia="en-CA"/>
              </w:rPr>
            </w:pPr>
            <w:r w:rsidRPr="00AA6DA2">
              <w:rPr>
                <w:color w:val="000000"/>
                <w:lang w:eastAsia="en-CA"/>
              </w:rPr>
              <w:t>4.07</w:t>
            </w:r>
          </w:p>
        </w:tc>
        <w:tc>
          <w:tcPr>
            <w:tcW w:w="0" w:type="auto"/>
            <w:shd w:val="clear" w:color="auto" w:fill="auto"/>
            <w:noWrap/>
            <w:vAlign w:val="bottom"/>
            <w:hideMark/>
          </w:tcPr>
          <w:p w14:paraId="2A162B07" w14:textId="77777777" w:rsidR="00AA6DA2" w:rsidRPr="00AA6DA2" w:rsidRDefault="00AA6DA2" w:rsidP="00AA6DA2">
            <w:pPr>
              <w:spacing w:line="240" w:lineRule="auto"/>
              <w:jc w:val="center"/>
              <w:rPr>
                <w:color w:val="000000"/>
                <w:lang w:eastAsia="en-CA"/>
              </w:rPr>
            </w:pPr>
            <w:r w:rsidRPr="00AA6DA2">
              <w:rPr>
                <w:color w:val="000000"/>
                <w:lang w:eastAsia="en-CA"/>
              </w:rPr>
              <w:t>3.90</w:t>
            </w:r>
          </w:p>
        </w:tc>
        <w:tc>
          <w:tcPr>
            <w:tcW w:w="0" w:type="auto"/>
            <w:shd w:val="clear" w:color="auto" w:fill="auto"/>
            <w:noWrap/>
            <w:vAlign w:val="bottom"/>
            <w:hideMark/>
          </w:tcPr>
          <w:p w14:paraId="2F7D61CB" w14:textId="77777777" w:rsidR="00AA6DA2" w:rsidRPr="00AA6DA2" w:rsidRDefault="00AA6DA2" w:rsidP="00AA6DA2">
            <w:pPr>
              <w:spacing w:line="240" w:lineRule="auto"/>
              <w:jc w:val="center"/>
              <w:rPr>
                <w:color w:val="000000"/>
                <w:lang w:eastAsia="en-CA"/>
              </w:rPr>
            </w:pPr>
            <w:r w:rsidRPr="00AA6DA2">
              <w:rPr>
                <w:color w:val="000000"/>
                <w:lang w:eastAsia="en-CA"/>
              </w:rPr>
              <w:t>5.42</w:t>
            </w:r>
          </w:p>
        </w:tc>
        <w:tc>
          <w:tcPr>
            <w:tcW w:w="0" w:type="auto"/>
            <w:shd w:val="clear" w:color="auto" w:fill="auto"/>
            <w:noWrap/>
            <w:vAlign w:val="bottom"/>
            <w:hideMark/>
          </w:tcPr>
          <w:p w14:paraId="781D6FB3" w14:textId="77777777" w:rsidR="00AA6DA2" w:rsidRPr="00AA6DA2" w:rsidRDefault="00AA6DA2" w:rsidP="00AA6DA2">
            <w:pPr>
              <w:spacing w:line="240" w:lineRule="auto"/>
              <w:jc w:val="center"/>
              <w:rPr>
                <w:color w:val="000000"/>
                <w:lang w:eastAsia="en-CA"/>
              </w:rPr>
            </w:pPr>
            <w:r w:rsidRPr="00AA6DA2">
              <w:rPr>
                <w:color w:val="000000"/>
                <w:lang w:eastAsia="en-CA"/>
              </w:rPr>
              <w:t>6.19</w:t>
            </w:r>
          </w:p>
        </w:tc>
        <w:tc>
          <w:tcPr>
            <w:tcW w:w="0" w:type="auto"/>
            <w:shd w:val="clear" w:color="auto" w:fill="auto"/>
            <w:noWrap/>
            <w:vAlign w:val="bottom"/>
            <w:hideMark/>
          </w:tcPr>
          <w:p w14:paraId="1C5326C2" w14:textId="77777777" w:rsidR="00AA6DA2" w:rsidRPr="00AA6DA2" w:rsidRDefault="00AA6DA2" w:rsidP="00AA6DA2">
            <w:pPr>
              <w:spacing w:line="240" w:lineRule="auto"/>
              <w:jc w:val="center"/>
              <w:rPr>
                <w:color w:val="000000"/>
                <w:lang w:eastAsia="en-CA"/>
              </w:rPr>
            </w:pPr>
            <w:r w:rsidRPr="00AA6DA2">
              <w:rPr>
                <w:color w:val="000000"/>
                <w:lang w:eastAsia="en-CA"/>
              </w:rPr>
              <w:t>8.34</w:t>
            </w:r>
          </w:p>
        </w:tc>
      </w:tr>
      <w:tr w:rsidR="00AA6DA2" w:rsidRPr="00AA6DA2" w14:paraId="00F06A69" w14:textId="77777777" w:rsidTr="00EB790E">
        <w:trPr>
          <w:trHeight w:val="315"/>
          <w:jc w:val="center"/>
        </w:trPr>
        <w:tc>
          <w:tcPr>
            <w:tcW w:w="0" w:type="auto"/>
            <w:shd w:val="clear" w:color="auto" w:fill="auto"/>
            <w:noWrap/>
            <w:vAlign w:val="bottom"/>
            <w:hideMark/>
          </w:tcPr>
          <w:p w14:paraId="274EC52D"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MAE - Time in Minutes</w:t>
            </w:r>
          </w:p>
        </w:tc>
        <w:tc>
          <w:tcPr>
            <w:tcW w:w="0" w:type="auto"/>
            <w:shd w:val="clear" w:color="auto" w:fill="auto"/>
            <w:noWrap/>
            <w:vAlign w:val="bottom"/>
            <w:hideMark/>
          </w:tcPr>
          <w:p w14:paraId="13EF17F5" w14:textId="77777777" w:rsidR="00AA6DA2" w:rsidRPr="00AA6DA2" w:rsidRDefault="00AA6DA2" w:rsidP="00AA6DA2">
            <w:pPr>
              <w:spacing w:line="240" w:lineRule="auto"/>
              <w:jc w:val="center"/>
              <w:rPr>
                <w:color w:val="000000"/>
                <w:lang w:eastAsia="en-CA"/>
              </w:rPr>
            </w:pPr>
            <w:r w:rsidRPr="00AA6DA2">
              <w:rPr>
                <w:color w:val="000000"/>
                <w:lang w:eastAsia="en-CA"/>
              </w:rPr>
              <w:t>160</w:t>
            </w:r>
          </w:p>
        </w:tc>
        <w:tc>
          <w:tcPr>
            <w:tcW w:w="0" w:type="auto"/>
            <w:shd w:val="clear" w:color="auto" w:fill="auto"/>
            <w:noWrap/>
            <w:vAlign w:val="bottom"/>
            <w:hideMark/>
          </w:tcPr>
          <w:p w14:paraId="5676C5DA" w14:textId="77777777" w:rsidR="00AA6DA2" w:rsidRPr="00AA6DA2" w:rsidRDefault="00AA6DA2" w:rsidP="00AA6DA2">
            <w:pPr>
              <w:spacing w:line="240" w:lineRule="auto"/>
              <w:jc w:val="center"/>
              <w:rPr>
                <w:color w:val="000000"/>
                <w:lang w:eastAsia="en-CA"/>
              </w:rPr>
            </w:pPr>
            <w:r w:rsidRPr="00AA6DA2">
              <w:rPr>
                <w:color w:val="000000"/>
                <w:lang w:eastAsia="en-CA"/>
              </w:rPr>
              <w:t>180</w:t>
            </w:r>
          </w:p>
        </w:tc>
        <w:tc>
          <w:tcPr>
            <w:tcW w:w="0" w:type="auto"/>
            <w:shd w:val="clear" w:color="auto" w:fill="auto"/>
            <w:noWrap/>
            <w:vAlign w:val="bottom"/>
            <w:hideMark/>
          </w:tcPr>
          <w:p w14:paraId="259130B6" w14:textId="77777777" w:rsidR="00AA6DA2" w:rsidRPr="00AA6DA2" w:rsidRDefault="00AA6DA2" w:rsidP="00AA6DA2">
            <w:pPr>
              <w:spacing w:line="240" w:lineRule="auto"/>
              <w:jc w:val="center"/>
              <w:rPr>
                <w:color w:val="000000"/>
                <w:lang w:eastAsia="en-CA"/>
              </w:rPr>
            </w:pPr>
            <w:r w:rsidRPr="00AA6DA2">
              <w:rPr>
                <w:color w:val="000000"/>
                <w:lang w:eastAsia="en-CA"/>
              </w:rPr>
              <w:t>175</w:t>
            </w:r>
          </w:p>
        </w:tc>
        <w:tc>
          <w:tcPr>
            <w:tcW w:w="0" w:type="auto"/>
            <w:shd w:val="clear" w:color="auto" w:fill="auto"/>
            <w:noWrap/>
            <w:vAlign w:val="bottom"/>
            <w:hideMark/>
          </w:tcPr>
          <w:p w14:paraId="4E067AE7" w14:textId="77777777" w:rsidR="00AA6DA2" w:rsidRPr="00AA6DA2" w:rsidRDefault="00AA6DA2" w:rsidP="00AA6DA2">
            <w:pPr>
              <w:spacing w:line="240" w:lineRule="auto"/>
              <w:jc w:val="center"/>
              <w:rPr>
                <w:color w:val="000000"/>
                <w:lang w:eastAsia="en-CA"/>
              </w:rPr>
            </w:pPr>
            <w:r w:rsidRPr="00AA6DA2">
              <w:rPr>
                <w:color w:val="000000"/>
                <w:lang w:eastAsia="en-CA"/>
              </w:rPr>
              <w:t>191</w:t>
            </w:r>
          </w:p>
        </w:tc>
        <w:tc>
          <w:tcPr>
            <w:tcW w:w="0" w:type="auto"/>
            <w:shd w:val="clear" w:color="auto" w:fill="auto"/>
            <w:noWrap/>
            <w:vAlign w:val="bottom"/>
            <w:hideMark/>
          </w:tcPr>
          <w:p w14:paraId="69A5C004" w14:textId="77777777" w:rsidR="00AA6DA2" w:rsidRPr="00AA6DA2" w:rsidRDefault="00AA6DA2" w:rsidP="00AA6DA2">
            <w:pPr>
              <w:spacing w:line="240" w:lineRule="auto"/>
              <w:jc w:val="center"/>
              <w:rPr>
                <w:color w:val="000000"/>
                <w:lang w:eastAsia="en-CA"/>
              </w:rPr>
            </w:pPr>
            <w:r w:rsidRPr="00AA6DA2">
              <w:rPr>
                <w:color w:val="000000"/>
                <w:lang w:eastAsia="en-CA"/>
              </w:rPr>
              <w:t>187</w:t>
            </w:r>
          </w:p>
        </w:tc>
        <w:tc>
          <w:tcPr>
            <w:tcW w:w="0" w:type="auto"/>
            <w:shd w:val="clear" w:color="auto" w:fill="auto"/>
            <w:noWrap/>
            <w:vAlign w:val="bottom"/>
            <w:hideMark/>
          </w:tcPr>
          <w:p w14:paraId="16C439F7" w14:textId="77777777" w:rsidR="00AA6DA2" w:rsidRPr="00AA6DA2" w:rsidRDefault="00AA6DA2" w:rsidP="00AA6DA2">
            <w:pPr>
              <w:spacing w:line="240" w:lineRule="auto"/>
              <w:jc w:val="center"/>
              <w:rPr>
                <w:color w:val="000000"/>
                <w:lang w:eastAsia="en-CA"/>
              </w:rPr>
            </w:pPr>
            <w:r w:rsidRPr="00AA6DA2">
              <w:rPr>
                <w:color w:val="000000"/>
                <w:lang w:eastAsia="en-CA"/>
              </w:rPr>
              <w:t>209</w:t>
            </w:r>
          </w:p>
        </w:tc>
      </w:tr>
      <w:tr w:rsidR="00AA6DA2" w:rsidRPr="00AA6DA2" w14:paraId="44D633DF" w14:textId="77777777" w:rsidTr="00EB790E">
        <w:trPr>
          <w:trHeight w:val="315"/>
          <w:jc w:val="center"/>
        </w:trPr>
        <w:tc>
          <w:tcPr>
            <w:tcW w:w="0" w:type="auto"/>
            <w:shd w:val="clear" w:color="auto" w:fill="auto"/>
            <w:noWrap/>
            <w:vAlign w:val="bottom"/>
            <w:hideMark/>
          </w:tcPr>
          <w:p w14:paraId="222F0208" w14:textId="77777777" w:rsidR="00AA6DA2" w:rsidRPr="00AA6DA2" w:rsidRDefault="00AA6DA2" w:rsidP="00AA6DA2">
            <w:pPr>
              <w:spacing w:line="240" w:lineRule="auto"/>
              <w:jc w:val="center"/>
              <w:rPr>
                <w:b/>
                <w:bCs/>
                <w:color w:val="000000"/>
                <w:lang w:eastAsia="en-CA"/>
              </w:rPr>
            </w:pPr>
            <w:r w:rsidRPr="00AA6DA2">
              <w:rPr>
                <w:b/>
                <w:bCs/>
                <w:color w:val="000000"/>
                <w:lang w:eastAsia="en-CA"/>
              </w:rPr>
              <w:t>MBE - Time in Minutes</w:t>
            </w:r>
          </w:p>
        </w:tc>
        <w:tc>
          <w:tcPr>
            <w:tcW w:w="0" w:type="auto"/>
            <w:shd w:val="clear" w:color="auto" w:fill="auto"/>
            <w:noWrap/>
            <w:vAlign w:val="bottom"/>
            <w:hideMark/>
          </w:tcPr>
          <w:p w14:paraId="006DB61E" w14:textId="77777777" w:rsidR="00AA6DA2" w:rsidRPr="00AA6DA2" w:rsidRDefault="00AA6DA2" w:rsidP="00AA6DA2">
            <w:pPr>
              <w:spacing w:line="240" w:lineRule="auto"/>
              <w:jc w:val="center"/>
              <w:rPr>
                <w:color w:val="000000"/>
                <w:lang w:eastAsia="en-CA"/>
              </w:rPr>
            </w:pPr>
            <w:r w:rsidRPr="00AA6DA2">
              <w:rPr>
                <w:color w:val="000000"/>
                <w:lang w:eastAsia="en-CA"/>
              </w:rPr>
              <w:t>13</w:t>
            </w:r>
          </w:p>
        </w:tc>
        <w:tc>
          <w:tcPr>
            <w:tcW w:w="0" w:type="auto"/>
            <w:shd w:val="clear" w:color="auto" w:fill="auto"/>
            <w:noWrap/>
            <w:vAlign w:val="bottom"/>
            <w:hideMark/>
          </w:tcPr>
          <w:p w14:paraId="0BF04746" w14:textId="77777777" w:rsidR="00AA6DA2" w:rsidRPr="00AA6DA2" w:rsidRDefault="00AA6DA2" w:rsidP="00AA6DA2">
            <w:pPr>
              <w:spacing w:line="240" w:lineRule="auto"/>
              <w:jc w:val="center"/>
              <w:rPr>
                <w:color w:val="000000"/>
                <w:lang w:eastAsia="en-CA"/>
              </w:rPr>
            </w:pPr>
            <w:r w:rsidRPr="00AA6DA2">
              <w:rPr>
                <w:color w:val="000000"/>
                <w:lang w:eastAsia="en-CA"/>
              </w:rPr>
              <w:t>4</w:t>
            </w:r>
          </w:p>
        </w:tc>
        <w:tc>
          <w:tcPr>
            <w:tcW w:w="0" w:type="auto"/>
            <w:shd w:val="clear" w:color="auto" w:fill="auto"/>
            <w:noWrap/>
            <w:vAlign w:val="bottom"/>
            <w:hideMark/>
          </w:tcPr>
          <w:p w14:paraId="1BEB0443" w14:textId="77777777" w:rsidR="00AA6DA2" w:rsidRPr="00AA6DA2" w:rsidRDefault="00AA6DA2" w:rsidP="00AA6DA2">
            <w:pPr>
              <w:spacing w:line="240" w:lineRule="auto"/>
              <w:jc w:val="center"/>
              <w:rPr>
                <w:color w:val="000000"/>
                <w:lang w:eastAsia="en-CA"/>
              </w:rPr>
            </w:pPr>
            <w:r w:rsidRPr="00AA6DA2">
              <w:rPr>
                <w:color w:val="000000"/>
                <w:lang w:eastAsia="en-CA"/>
              </w:rPr>
              <w:t>9</w:t>
            </w:r>
          </w:p>
        </w:tc>
        <w:tc>
          <w:tcPr>
            <w:tcW w:w="0" w:type="auto"/>
            <w:shd w:val="clear" w:color="auto" w:fill="auto"/>
            <w:noWrap/>
            <w:vAlign w:val="bottom"/>
            <w:hideMark/>
          </w:tcPr>
          <w:p w14:paraId="220F5209" w14:textId="77777777" w:rsidR="00AA6DA2" w:rsidRPr="00AA6DA2" w:rsidRDefault="00AA6DA2" w:rsidP="00AA6DA2">
            <w:pPr>
              <w:spacing w:line="240" w:lineRule="auto"/>
              <w:jc w:val="center"/>
              <w:rPr>
                <w:color w:val="000000"/>
                <w:lang w:eastAsia="en-CA"/>
              </w:rPr>
            </w:pPr>
            <w:r w:rsidRPr="00AA6DA2">
              <w:rPr>
                <w:color w:val="000000"/>
                <w:lang w:eastAsia="en-CA"/>
              </w:rPr>
              <w:t>-14</w:t>
            </w:r>
          </w:p>
        </w:tc>
        <w:tc>
          <w:tcPr>
            <w:tcW w:w="0" w:type="auto"/>
            <w:shd w:val="clear" w:color="auto" w:fill="auto"/>
            <w:noWrap/>
            <w:vAlign w:val="bottom"/>
            <w:hideMark/>
          </w:tcPr>
          <w:p w14:paraId="40CAF8FD" w14:textId="77777777" w:rsidR="00AA6DA2" w:rsidRPr="00AA6DA2" w:rsidRDefault="00AA6DA2" w:rsidP="00AA6DA2">
            <w:pPr>
              <w:spacing w:line="240" w:lineRule="auto"/>
              <w:jc w:val="center"/>
              <w:rPr>
                <w:color w:val="000000"/>
                <w:lang w:eastAsia="en-CA"/>
              </w:rPr>
            </w:pPr>
            <w:r w:rsidRPr="00AA6DA2">
              <w:rPr>
                <w:color w:val="000000"/>
                <w:lang w:eastAsia="en-CA"/>
              </w:rPr>
              <w:t>10</w:t>
            </w:r>
          </w:p>
        </w:tc>
        <w:tc>
          <w:tcPr>
            <w:tcW w:w="0" w:type="auto"/>
            <w:shd w:val="clear" w:color="auto" w:fill="auto"/>
            <w:noWrap/>
            <w:vAlign w:val="bottom"/>
            <w:hideMark/>
          </w:tcPr>
          <w:p w14:paraId="45BED3F5" w14:textId="77777777" w:rsidR="00AA6DA2" w:rsidRPr="00AA6DA2" w:rsidRDefault="00AA6DA2" w:rsidP="00AA6DA2">
            <w:pPr>
              <w:spacing w:line="240" w:lineRule="auto"/>
              <w:jc w:val="center"/>
              <w:rPr>
                <w:color w:val="000000"/>
                <w:lang w:eastAsia="en-CA"/>
              </w:rPr>
            </w:pPr>
            <w:r w:rsidRPr="00AA6DA2">
              <w:rPr>
                <w:color w:val="000000"/>
                <w:lang w:eastAsia="en-CA"/>
              </w:rPr>
              <w:t>-2</w:t>
            </w:r>
          </w:p>
        </w:tc>
      </w:tr>
    </w:tbl>
    <w:p w14:paraId="5368BE8B" w14:textId="4BE88084" w:rsidR="00AC372F" w:rsidRPr="006E38A4" w:rsidRDefault="00AC372F" w:rsidP="00AC372F">
      <w:pPr>
        <w:pStyle w:val="Caption"/>
        <w:jc w:val="center"/>
      </w:pPr>
      <w:bookmarkStart w:id="150" w:name="_Ref86082945"/>
      <w:bookmarkStart w:id="151" w:name="_Toc88406026"/>
      <w:r>
        <w:t xml:space="preserve">Table </w:t>
      </w:r>
      <w:fldSimple w:instr=" SEQ Table \* ARABIC ">
        <w:r w:rsidR="00FF0D77">
          <w:rPr>
            <w:noProof/>
          </w:rPr>
          <w:t>10</w:t>
        </w:r>
      </w:fldSimple>
      <w:bookmarkEnd w:id="150"/>
      <w:r>
        <w:t xml:space="preserve"> - </w:t>
      </w:r>
      <w:r w:rsidRPr="0049763C">
        <w:t xml:space="preserve">Matrix Analysis of Peak Values and Time Difference </w:t>
      </w:r>
      <w:r w:rsidRPr="008305F8">
        <w:t xml:space="preserve">– </w:t>
      </w:r>
      <w:r>
        <w:t>Saint John</w:t>
      </w:r>
      <w:r w:rsidRPr="008305F8">
        <w:t xml:space="preserve"> Dataset</w:t>
      </w:r>
      <w:bookmarkEnd w:id="151"/>
    </w:p>
    <w:p w14:paraId="78E406D6" w14:textId="35B2E4D9" w:rsidR="00EC2424" w:rsidRDefault="00EC2424" w:rsidP="00902D40">
      <w:pPr>
        <w:pStyle w:val="Heading3"/>
      </w:pPr>
      <w:bookmarkStart w:id="152" w:name="_Toc88405983"/>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52"/>
    </w:p>
    <w:p w14:paraId="166B7BF2" w14:textId="1C5794A7" w:rsidR="00572469" w:rsidRDefault="003B7CD8" w:rsidP="00572469">
      <w:pPr>
        <w:ind w:firstLine="288"/>
      </w:pPr>
      <w:r>
        <w:t xml:space="preserve">In </w:t>
      </w:r>
      <w:r w:rsidR="00D649BB">
        <w:fldChar w:fldCharType="begin"/>
      </w:r>
      <w:r w:rsidR="00D649BB">
        <w:instrText xml:space="preserve"> REF _Ref86082938 </w:instrText>
      </w:r>
      <w:r w:rsidR="00D649BB">
        <w:fldChar w:fldCharType="separate"/>
      </w:r>
      <w:r w:rsidR="00FF0D77">
        <w:t xml:space="preserve">Table </w:t>
      </w:r>
      <w:r w:rsidR="00FF0D77">
        <w:rPr>
          <w:noProof/>
        </w:rPr>
        <w:t>9</w:t>
      </w:r>
      <w:r w:rsidR="00D649BB">
        <w:rPr>
          <w:noProof/>
        </w:rPr>
        <w:fldChar w:fldCharType="end"/>
      </w:r>
      <w:r>
        <w:t xml:space="preserve">, we can see how the </w:t>
      </w:r>
      <w:r w:rsidR="0025420C">
        <w:t>forecaster</w:t>
      </w:r>
      <w:r>
        <w:t>s performed on the Saint John dataset as a whole. The CNN performed best in terms of MAPE and RMSE, followed by the ANN and LSTM. Overall, the SNF forecaster performed poorly, with the widest error distribution.</w:t>
      </w:r>
    </w:p>
    <w:p w14:paraId="18DD2747" w14:textId="63AA46D0" w:rsidR="002156FF" w:rsidRDefault="003B7CD8" w:rsidP="00572469">
      <w:pPr>
        <w:ind w:firstLine="288"/>
      </w:pPr>
      <w:r>
        <w:t>MAPE values indicate that the CNN is the most accurate at detecting daily peaks, followed by the ANN and LSTM, and lastly the SNF. According to the MAE, CNN predicted the most accurately, followed by ANN, LSTM, and SNF. According to the MBE, the SNF was the most precise, with a bias of -2 minutes, followed by the LSTM, which had a bias of 4 minutes. The MLR has the greatest bias, with a value of -14 minutes.</w:t>
      </w:r>
    </w:p>
    <w:p w14:paraId="090BBF07" w14:textId="36486E05" w:rsidR="002745F8" w:rsidRDefault="00144873" w:rsidP="00144873">
      <w:pPr>
        <w:pStyle w:val="Heading2"/>
      </w:pPr>
      <w:bookmarkStart w:id="153" w:name="_Toc88405984"/>
      <w:r>
        <w:lastRenderedPageBreak/>
        <w:t>3.</w:t>
      </w:r>
      <w:r w:rsidR="007C73B1">
        <w:t>8</w:t>
      </w:r>
      <w:r>
        <w:t xml:space="preserve"> </w:t>
      </w:r>
      <w:r w:rsidR="004157AA">
        <w:t>Conclusion</w:t>
      </w:r>
      <w:bookmarkEnd w:id="153"/>
    </w:p>
    <w:p w14:paraId="5636ED48" w14:textId="26FDC63B" w:rsidR="001D39DD" w:rsidRDefault="00606255" w:rsidP="001D39DD">
      <w:pPr>
        <w:ind w:firstLine="288"/>
      </w:pPr>
      <w:r w:rsidRPr="00606255">
        <w:t xml:space="preserve">According to the MAPE and RMSE values across all datasets, the CNN performed the best overall, followed by the ANN and LSTM. Additionally, the CNN appears to have the narrowest error distribution of all </w:t>
      </w:r>
      <w:r w:rsidR="0025420C">
        <w:t>forecaster</w:t>
      </w:r>
      <w:r w:rsidRPr="00606255">
        <w:t xml:space="preserve">s. The SNF performed the worst across all datasets, with the widest error distribution. The fact that the SNF </w:t>
      </w:r>
      <w:r w:rsidR="0025420C">
        <w:t>forecaster</w:t>
      </w:r>
      <w:r w:rsidRPr="00606255">
        <w:t xml:space="preserve"> performs the worst of all </w:t>
      </w:r>
      <w:r w:rsidR="0025420C">
        <w:t>forecaster</w:t>
      </w:r>
      <w:r w:rsidRPr="00606255">
        <w:t xml:space="preserve">s is encouraging because it implies that all of the other </w:t>
      </w:r>
      <w:r w:rsidR="0025420C">
        <w:t>forecaster</w:t>
      </w:r>
      <w:r w:rsidRPr="00606255">
        <w:t>s contribute some value to the forecasts.</w:t>
      </w:r>
    </w:p>
    <w:p w14:paraId="74138EA8" w14:textId="57325136" w:rsidR="00606255" w:rsidRDefault="00606255" w:rsidP="001D39DD">
      <w:pPr>
        <w:ind w:firstLine="288"/>
      </w:pPr>
      <w:r w:rsidRPr="00606255">
        <w:t xml:space="preserve">In terms of peak accuracy, when the magnitudes of the peaks are compared across all datasets, the CNN has the lowest MAPE values, followed by the ANN and the LSTM, with the SNF coming in last. Additionally, CNN had the best MAE based on the time difference between the daily peaks. The ANN and LSTM </w:t>
      </w:r>
      <w:r w:rsidR="0025420C">
        <w:t>forecaster</w:t>
      </w:r>
      <w:r w:rsidRPr="00606255">
        <w:t>s follow the CNN in the Ottawa and Saint John datasets. In the Toronto dataset, the LSTM comes before the ANN.</w:t>
      </w:r>
    </w:p>
    <w:p w14:paraId="5B47D8FD" w14:textId="0385E6E0" w:rsidR="00606255" w:rsidRPr="000B0C36" w:rsidRDefault="00A74D31" w:rsidP="00606255">
      <w:pPr>
        <w:ind w:firstLine="288"/>
      </w:pPr>
      <w:r w:rsidRPr="00A74D31">
        <w:t xml:space="preserve">We can see from the results in this chapter that the CNN, LSTM, and ANN </w:t>
      </w:r>
      <w:r w:rsidR="0025420C">
        <w:t>forecaster</w:t>
      </w:r>
      <w:r w:rsidRPr="00A74D31">
        <w:t xml:space="preserve">s all perform exceptionally well. They yield some encouraging results. In Chapter 4, we will examine the performance of each of these </w:t>
      </w:r>
      <w:r w:rsidR="0025420C">
        <w:t>forecaster</w:t>
      </w:r>
      <w:r w:rsidRPr="00A74D31">
        <w:t>s on the various datasets, focusing on hourly, daily, monthly, and seasonal performance.</w:t>
      </w:r>
    </w:p>
    <w:p w14:paraId="63D35FFE" w14:textId="77777777" w:rsidR="00606255" w:rsidRDefault="00606255">
      <w:pPr>
        <w:spacing w:line="240" w:lineRule="auto"/>
        <w:jc w:val="left"/>
        <w:rPr>
          <w:rFonts w:cs="Arial"/>
          <w:b/>
          <w:bCs/>
          <w:kern w:val="32"/>
          <w:sz w:val="28"/>
          <w:szCs w:val="32"/>
        </w:rPr>
      </w:pPr>
      <w:r>
        <w:br w:type="page"/>
      </w:r>
    </w:p>
    <w:p w14:paraId="5BA957A0" w14:textId="2471B74F" w:rsidR="00065E97" w:rsidRDefault="00825107" w:rsidP="00C77C33">
      <w:pPr>
        <w:pStyle w:val="Heading1"/>
        <w:ind w:left="720"/>
      </w:pPr>
      <w:bookmarkStart w:id="154" w:name="_Toc88405985"/>
      <w:r>
        <w:lastRenderedPageBreak/>
        <w:t>4</w:t>
      </w:r>
      <w:r w:rsidR="002337EA">
        <w:t xml:space="preserve"> </w:t>
      </w:r>
      <w:r w:rsidR="00C77C33" w:rsidRPr="003151B5">
        <w:t>Comprehensive Evaluation of Our Forecasters' Performance</w:t>
      </w:r>
      <w:bookmarkEnd w:id="154"/>
    </w:p>
    <w:p w14:paraId="53DB1183" w14:textId="1300BB7D" w:rsidR="00293FF8" w:rsidRDefault="00293FF8" w:rsidP="00054300">
      <w:pPr>
        <w:ind w:firstLine="288"/>
      </w:pPr>
      <w:r w:rsidRPr="00293FF8">
        <w:t xml:space="preserve">In Chapter 3, we evaluated the overall performance of all </w:t>
      </w:r>
      <w:r w:rsidR="0025420C">
        <w:t>forecaster</w:t>
      </w:r>
      <w:r w:rsidRPr="00293FF8">
        <w:t>s using both daily load forecasts and regular load forecasts from all datasets. This section will analyze the hourly, daily, monthly, and seasonal performance of all datasets. Additionally, we will include a brief discussion following all of the above analysis that summarizes our overall findings for each of the datasets.</w:t>
      </w:r>
      <w:r>
        <w:t xml:space="preserve"> </w:t>
      </w:r>
      <w:r w:rsidRPr="00293FF8">
        <w:t>To keep the information contained in this thesis within the confines of its scope, only the most pertinent details are included here.</w:t>
      </w:r>
      <w:r>
        <w:t xml:space="preserve"> </w:t>
      </w:r>
      <w:r w:rsidR="00E97825" w:rsidRPr="00E97825">
        <w:t>All variables relating to load demand are expressed in megawatts (MW), while the temperature variable is expressed in degrees celsius.</w:t>
      </w:r>
      <w:r w:rsidR="00EF51B8">
        <w:t xml:space="preserve"> </w:t>
      </w:r>
    </w:p>
    <w:p w14:paraId="6C09304B" w14:textId="4EEEBB52" w:rsidR="005E68A6" w:rsidRDefault="005E68A6" w:rsidP="00054300">
      <w:pPr>
        <w:ind w:firstLine="288"/>
      </w:pPr>
      <w:r w:rsidRPr="005E68A6">
        <w:t>Notably, the SNF average forecasts in the average figures’ plots are highly similar to the average of the actual values because they are calculated using the previous week's values; thus, they are identical to the actual data but with a week lag. This means that calculating the averages of the SNF forecasts over a long period of time will be nearly identical to calculating the averages of the test dataset. This is critical to remember when examining figure plots constructed from time series averages.</w:t>
      </w:r>
      <w:r w:rsidR="00EF51B8">
        <w:t xml:space="preserve"> </w:t>
      </w:r>
      <w:r w:rsidR="00EF51B8" w:rsidRPr="00EF51B8">
        <w:t>It's also worth noting that the hours (00:00...23:00) are labeled as (1:00...24:00) in the hourly performance sections, with 1:00 denoting the first hour and 24:00 denoting the final hour of the day.</w:t>
      </w:r>
    </w:p>
    <w:p w14:paraId="0942ABD4" w14:textId="1DA33BB4" w:rsidR="003A407E" w:rsidRDefault="002C758E" w:rsidP="00054300">
      <w:pPr>
        <w:ind w:firstLine="288"/>
      </w:pPr>
      <w:r w:rsidRPr="002C758E">
        <w:t xml:space="preserve">In the later chapters of each dataset, we analyzed the </w:t>
      </w:r>
      <w:r w:rsidR="0025420C">
        <w:t>forecaster</w:t>
      </w:r>
      <w:r w:rsidRPr="002C758E">
        <w:t>s' performance over the course of the year's four seasons, namely Winter, Summer, Autumn, and Spring. December, January, and February are winter months. March, April, and May are considered spring. The summer months are June, July, and August. Autumn/Fall is defined as the months of September, October, and November.</w:t>
      </w:r>
    </w:p>
    <w:p w14:paraId="14C9E3A5" w14:textId="1E0C636C" w:rsidR="000F72A8" w:rsidRDefault="000F72A8" w:rsidP="00293FF8">
      <w:pPr>
        <w:pStyle w:val="Heading2"/>
      </w:pPr>
      <w:bookmarkStart w:id="155" w:name="_Toc88405986"/>
      <w:r w:rsidRPr="000F72A8">
        <w:lastRenderedPageBreak/>
        <w:t>4.</w:t>
      </w:r>
      <w:r w:rsidR="003C0F76">
        <w:t>1</w:t>
      </w:r>
      <w:r w:rsidRPr="000F72A8">
        <w:t xml:space="preserve"> </w:t>
      </w:r>
      <w:r w:rsidR="0019725E">
        <w:t>T</w:t>
      </w:r>
      <w:r w:rsidR="00EC6B8C" w:rsidRPr="00EC6B8C">
        <w:t>he Toronto Dataset</w:t>
      </w:r>
      <w:bookmarkEnd w:id="155"/>
    </w:p>
    <w:p w14:paraId="4EB498D2" w14:textId="2C084098" w:rsidR="008B4862" w:rsidRDefault="00E43665" w:rsidP="007B6D32">
      <w:pPr>
        <w:ind w:firstLine="288"/>
      </w:pPr>
      <w:r w:rsidRPr="00E43665">
        <w:t xml:space="preserve">The Toronto dataset is comprised of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56" w:name="_Toc88405987"/>
      <w:r>
        <w:t>4.</w:t>
      </w:r>
      <w:r w:rsidR="00C04AA4">
        <w:t>1.1</w:t>
      </w:r>
      <w:r>
        <w:t xml:space="preserve"> </w:t>
      </w:r>
      <w:r w:rsidR="0078706B" w:rsidRPr="0078706B">
        <w:t>The Hourly Performance</w:t>
      </w:r>
      <w:bookmarkEnd w:id="156"/>
    </w:p>
    <w:p w14:paraId="313007DB" w14:textId="3739DCC9" w:rsidR="00C04AA4" w:rsidRDefault="00C04AA4" w:rsidP="001E7F93">
      <w:pPr>
        <w:ind w:firstLine="288"/>
      </w:pPr>
      <w:r w:rsidRPr="00C04AA4">
        <w:t xml:space="preserve">The average hourly demand profile for both actuals and forecasts across the entire test dataset is depicted in </w:t>
      </w:r>
      <w:r>
        <w:fldChar w:fldCharType="begin"/>
      </w:r>
      <w:r>
        <w:instrText xml:space="preserve"> REF _Ref85382046 \h </w:instrText>
      </w:r>
      <w:r>
        <w:fldChar w:fldCharType="separate"/>
      </w:r>
      <w:r w:rsidR="00FF0D77">
        <w:t xml:space="preserve">Figure </w:t>
      </w:r>
      <w:r w:rsidR="00FF0D77">
        <w:rPr>
          <w:noProof/>
        </w:rPr>
        <w:t>17</w:t>
      </w:r>
      <w:r>
        <w:fldChar w:fldCharType="end"/>
      </w:r>
      <w:r w:rsidRPr="00C04AA4">
        <w:t xml:space="preserve">. The MAPE values for each </w:t>
      </w:r>
      <w:r w:rsidR="0025420C">
        <w:t>forecaster</w:t>
      </w:r>
      <w:r w:rsidRPr="00C04AA4">
        <w:t xml:space="preserve"> </w:t>
      </w:r>
      <w:r w:rsidR="009A34D6">
        <w:t>are</w:t>
      </w:r>
      <w:r w:rsidRPr="00C04AA4">
        <w:t xml:space="preserve"> depicted in </w:t>
      </w:r>
      <w:r>
        <w:fldChar w:fldCharType="begin"/>
      </w:r>
      <w:r>
        <w:instrText xml:space="preserve"> REF _Ref86154272 \h </w:instrText>
      </w:r>
      <w:r>
        <w:fldChar w:fldCharType="separate"/>
      </w:r>
      <w:r w:rsidR="00FF0D77">
        <w:t xml:space="preserve">Figure </w:t>
      </w:r>
      <w:r w:rsidR="00FF0D77">
        <w:rPr>
          <w:noProof/>
        </w:rPr>
        <w:t>18</w:t>
      </w:r>
      <w:r>
        <w:fldChar w:fldCharType="end"/>
      </w:r>
      <w:r w:rsidRPr="00C04AA4">
        <w:t xml:space="preserve"> when they are aggregated as hourly averages.</w:t>
      </w:r>
      <w:r w:rsidR="000705F4">
        <w:t xml:space="preserve"> </w:t>
      </w:r>
      <w:r w:rsidR="001E7F93" w:rsidRPr="001E7F93">
        <w:t xml:space="preserve">Following the preceding figure, boxplots of the hourly error distribution for each of the </w:t>
      </w:r>
      <w:r w:rsidR="0025420C">
        <w:t>forecaster</w:t>
      </w:r>
      <w:r w:rsidR="001E7F93" w:rsidRPr="001E7F93">
        <w:t>s on an hourly timescale are shown.</w:t>
      </w:r>
    </w:p>
    <w:p w14:paraId="625A0BF3" w14:textId="664033FD" w:rsidR="007E0D8E" w:rsidRDefault="00A445DB" w:rsidP="007E0D8E">
      <w:pPr>
        <w:ind w:firstLine="288"/>
        <w:jc w:val="center"/>
      </w:pPr>
      <w:r w:rsidRPr="00A445DB">
        <w:rPr>
          <w:noProof/>
        </w:rPr>
        <w:drawing>
          <wp:inline distT="0" distB="0" distL="0" distR="0" wp14:anchorId="3A451801" wp14:editId="698839D3">
            <wp:extent cx="4457581" cy="35337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rotWithShape="1">
                    <a:blip r:embed="rId85">
                      <a:extLst>
                        <a:ext uri="{28A0092B-C50C-407E-A947-70E740481C1C}">
                          <a14:useLocalDpi xmlns:a14="http://schemas.microsoft.com/office/drawing/2010/main" val="0"/>
                        </a:ext>
                      </a:extLst>
                    </a:blip>
                    <a:srcRect l="3042" t="5967" r="8049"/>
                    <a:stretch/>
                  </pic:blipFill>
                  <pic:spPr bwMode="auto">
                    <a:xfrm>
                      <a:off x="0" y="0"/>
                      <a:ext cx="4474249" cy="3546989"/>
                    </a:xfrm>
                    <a:prstGeom prst="rect">
                      <a:avLst/>
                    </a:prstGeom>
                    <a:noFill/>
                    <a:ln>
                      <a:noFill/>
                    </a:ln>
                    <a:extLst>
                      <a:ext uri="{53640926-AAD7-44D8-BBD7-CCE9431645EC}">
                        <a14:shadowObscured xmlns:a14="http://schemas.microsoft.com/office/drawing/2010/main"/>
                      </a:ext>
                    </a:extLst>
                  </pic:spPr>
                </pic:pic>
              </a:graphicData>
            </a:graphic>
          </wp:inline>
        </w:drawing>
      </w:r>
    </w:p>
    <w:p w14:paraId="2B728BE3" w14:textId="05697C5F" w:rsidR="00074F35" w:rsidRDefault="00074F35" w:rsidP="00074F35">
      <w:pPr>
        <w:pStyle w:val="Caption"/>
        <w:jc w:val="center"/>
      </w:pPr>
      <w:bookmarkStart w:id="157" w:name="_Ref85382046"/>
      <w:bookmarkStart w:id="158" w:name="_Ref85382037"/>
      <w:bookmarkStart w:id="159" w:name="_Toc88406049"/>
      <w:r>
        <w:t xml:space="preserve">Figure </w:t>
      </w:r>
      <w:r w:rsidR="00D649BB">
        <w:fldChar w:fldCharType="begin"/>
      </w:r>
      <w:r w:rsidR="00D649BB">
        <w:instrText xml:space="preserve"> SEQ Figure \* ARABIC </w:instrText>
      </w:r>
      <w:r w:rsidR="00D649BB">
        <w:fldChar w:fldCharType="separate"/>
      </w:r>
      <w:r w:rsidR="00FF0D77">
        <w:rPr>
          <w:noProof/>
        </w:rPr>
        <w:t>17</w:t>
      </w:r>
      <w:r w:rsidR="00D649BB">
        <w:rPr>
          <w:noProof/>
        </w:rPr>
        <w:fldChar w:fldCharType="end"/>
      </w:r>
      <w:bookmarkEnd w:id="157"/>
      <w:r>
        <w:t xml:space="preserve"> </w:t>
      </w:r>
      <w:r w:rsidR="0049564F">
        <w:t xml:space="preserve">- </w:t>
      </w:r>
      <w:r w:rsidR="000A5182">
        <w:t>Th</w:t>
      </w:r>
      <w:r w:rsidRPr="004D381C">
        <w:t xml:space="preserve">e Hourly Average </w:t>
      </w:r>
      <w:r w:rsidR="00556EE1">
        <w:t>Demand</w:t>
      </w:r>
      <w:r w:rsidRPr="004D381C">
        <w:t xml:space="preserve"> for Each Hour</w:t>
      </w:r>
      <w:r>
        <w:t xml:space="preserve"> - </w:t>
      </w:r>
      <w:r w:rsidRPr="004D381C">
        <w:t>Toronto Dataset</w:t>
      </w:r>
      <w:bookmarkEnd w:id="158"/>
      <w:bookmarkEnd w:id="159"/>
    </w:p>
    <w:p w14:paraId="4B6676A0" w14:textId="77777777" w:rsidR="00AE391D" w:rsidRDefault="000C6874" w:rsidP="00AE391D">
      <w:pPr>
        <w:keepNext/>
        <w:jc w:val="center"/>
      </w:pPr>
      <w:r w:rsidRPr="000C6874">
        <w:rPr>
          <w:noProof/>
        </w:rPr>
        <w:lastRenderedPageBreak/>
        <w:drawing>
          <wp:inline distT="0" distB="0" distL="0" distR="0" wp14:anchorId="4F5B5C55" wp14:editId="4E0BD9C3">
            <wp:extent cx="4295775" cy="3662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6">
                      <a:extLst>
                        <a:ext uri="{28A0092B-C50C-407E-A947-70E740481C1C}">
                          <a14:useLocalDpi xmlns:a14="http://schemas.microsoft.com/office/drawing/2010/main" val="0"/>
                        </a:ext>
                      </a:extLst>
                    </a:blip>
                    <a:srcRect l="6977" t="6205" r="10555"/>
                    <a:stretch/>
                  </pic:blipFill>
                  <pic:spPr bwMode="auto">
                    <a:xfrm>
                      <a:off x="0" y="0"/>
                      <a:ext cx="4306058" cy="3670892"/>
                    </a:xfrm>
                    <a:prstGeom prst="rect">
                      <a:avLst/>
                    </a:prstGeom>
                    <a:noFill/>
                    <a:ln>
                      <a:noFill/>
                    </a:ln>
                    <a:extLst>
                      <a:ext uri="{53640926-AAD7-44D8-BBD7-CCE9431645EC}">
                        <a14:shadowObscured xmlns:a14="http://schemas.microsoft.com/office/drawing/2010/main"/>
                      </a:ext>
                    </a:extLst>
                  </pic:spPr>
                </pic:pic>
              </a:graphicData>
            </a:graphic>
          </wp:inline>
        </w:drawing>
      </w:r>
    </w:p>
    <w:p w14:paraId="776686E0" w14:textId="36D9C3C1" w:rsidR="000C6874" w:rsidRPr="000C6874" w:rsidRDefault="00AE391D" w:rsidP="00AE391D">
      <w:pPr>
        <w:pStyle w:val="Caption"/>
        <w:jc w:val="center"/>
      </w:pPr>
      <w:bookmarkStart w:id="160" w:name="_Ref86154272"/>
      <w:bookmarkStart w:id="161" w:name="_Toc88406050"/>
      <w:r>
        <w:t xml:space="preserve">Figure </w:t>
      </w:r>
      <w:r w:rsidR="00D649BB">
        <w:fldChar w:fldCharType="begin"/>
      </w:r>
      <w:r w:rsidR="00D649BB">
        <w:instrText xml:space="preserve"> SEQ Figure \* ARABIC </w:instrText>
      </w:r>
      <w:r w:rsidR="00D649BB">
        <w:fldChar w:fldCharType="separate"/>
      </w:r>
      <w:r w:rsidR="00FF0D77">
        <w:rPr>
          <w:noProof/>
        </w:rPr>
        <w:t>18</w:t>
      </w:r>
      <w:r w:rsidR="00D649BB">
        <w:rPr>
          <w:noProof/>
        </w:rPr>
        <w:fldChar w:fldCharType="end"/>
      </w:r>
      <w:bookmarkEnd w:id="160"/>
      <w:r>
        <w:t xml:space="preserve"> </w:t>
      </w:r>
      <w:r w:rsidR="0049564F">
        <w:t xml:space="preserve">- </w:t>
      </w:r>
      <w:r w:rsidR="00F84FC4">
        <w:t>Hourly</w:t>
      </w:r>
      <w:r w:rsidR="00F84FC4" w:rsidRPr="006771A6">
        <w:t xml:space="preserve"> MAPE for the </w:t>
      </w:r>
      <w:r w:rsidR="0025420C">
        <w:t>Forecaster</w:t>
      </w:r>
      <w:r w:rsidR="00F84FC4" w:rsidRPr="006771A6">
        <w:t xml:space="preserve">s </w:t>
      </w:r>
      <w:r>
        <w:t>– Toronto Dataset</w:t>
      </w:r>
      <w:bookmarkEnd w:id="161"/>
    </w:p>
    <w:p w14:paraId="4620E36C" w14:textId="035D8A2A" w:rsidR="004C63F7" w:rsidRDefault="004C63F7" w:rsidP="004C63F7">
      <w:pPr>
        <w:ind w:firstLine="288"/>
        <w:jc w:val="center"/>
      </w:pPr>
      <w:r w:rsidRPr="004C63F7">
        <w:rPr>
          <w:noProof/>
        </w:rPr>
        <w:drawing>
          <wp:inline distT="0" distB="0" distL="0" distR="0" wp14:anchorId="598DDCCF" wp14:editId="5A3B9A56">
            <wp:extent cx="4143375" cy="3260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rotWithShape="1">
                    <a:blip r:embed="rId87">
                      <a:extLst>
                        <a:ext uri="{28A0092B-C50C-407E-A947-70E740481C1C}">
                          <a14:useLocalDpi xmlns:a14="http://schemas.microsoft.com/office/drawing/2010/main" val="0"/>
                        </a:ext>
                      </a:extLst>
                    </a:blip>
                    <a:srcRect l="1789" t="5728" r="8408"/>
                    <a:stretch/>
                  </pic:blipFill>
                  <pic:spPr bwMode="auto">
                    <a:xfrm>
                      <a:off x="0" y="0"/>
                      <a:ext cx="4147347" cy="32633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505" w14:textId="0553E82D" w:rsidR="00F54CCB" w:rsidRDefault="00D31286" w:rsidP="00D31286">
      <w:pPr>
        <w:pStyle w:val="Caption"/>
        <w:jc w:val="center"/>
      </w:pPr>
      <w:bookmarkStart w:id="162" w:name="_Toc88406051"/>
      <w:r>
        <w:t xml:space="preserve">Figure </w:t>
      </w:r>
      <w:r w:rsidR="00D649BB">
        <w:fldChar w:fldCharType="begin"/>
      </w:r>
      <w:r w:rsidR="00D649BB">
        <w:instrText xml:space="preserve"> SEQ Figure \* ARABIC </w:instrText>
      </w:r>
      <w:r w:rsidR="00D649BB">
        <w:fldChar w:fldCharType="separate"/>
      </w:r>
      <w:r w:rsidR="00FF0D77">
        <w:rPr>
          <w:noProof/>
        </w:rPr>
        <w:t>19</w:t>
      </w:r>
      <w:r w:rsidR="00D649BB">
        <w:rPr>
          <w:noProof/>
        </w:rPr>
        <w:fldChar w:fldCharType="end"/>
      </w:r>
      <w:r>
        <w:t xml:space="preserve"> </w:t>
      </w:r>
      <w:r w:rsidR="00130E7E">
        <w:t>-</w:t>
      </w:r>
      <w:r>
        <w:t xml:space="preserve"> </w:t>
      </w:r>
      <w:r w:rsidR="00413AE5" w:rsidRPr="00413AE5">
        <w:t xml:space="preserve">Hourly Error Distribution for the CNN </w:t>
      </w:r>
      <w:r w:rsidR="0025420C">
        <w:t>Forecaster</w:t>
      </w:r>
      <w:r w:rsidR="00413AE5" w:rsidRPr="00413AE5">
        <w:t xml:space="preserve"> </w:t>
      </w:r>
      <w:r>
        <w:t>– Toronto Dataset</w:t>
      </w:r>
      <w:bookmarkEnd w:id="162"/>
    </w:p>
    <w:p w14:paraId="7560AD4B" w14:textId="1123D848" w:rsidR="00E56462" w:rsidRDefault="00662BEE" w:rsidP="00662BEE">
      <w:pPr>
        <w:jc w:val="center"/>
      </w:pPr>
      <w:r w:rsidRPr="00662BEE">
        <w:rPr>
          <w:noProof/>
        </w:rPr>
        <w:lastRenderedPageBreak/>
        <w:drawing>
          <wp:inline distT="0" distB="0" distL="0" distR="0" wp14:anchorId="1784FC4D" wp14:editId="3FA3DC7F">
            <wp:extent cx="4410075" cy="3430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rotWithShape="1">
                    <a:blip r:embed="rId88">
                      <a:extLst>
                        <a:ext uri="{28A0092B-C50C-407E-A947-70E740481C1C}">
                          <a14:useLocalDpi xmlns:a14="http://schemas.microsoft.com/office/drawing/2010/main" val="0"/>
                        </a:ext>
                      </a:extLst>
                    </a:blip>
                    <a:srcRect l="1967" t="6444" r="7871"/>
                    <a:stretch/>
                  </pic:blipFill>
                  <pic:spPr bwMode="auto">
                    <a:xfrm>
                      <a:off x="0" y="0"/>
                      <a:ext cx="4418809" cy="3436851"/>
                    </a:xfrm>
                    <a:prstGeom prst="rect">
                      <a:avLst/>
                    </a:prstGeom>
                    <a:noFill/>
                    <a:ln>
                      <a:noFill/>
                    </a:ln>
                    <a:extLst>
                      <a:ext uri="{53640926-AAD7-44D8-BBD7-CCE9431645EC}">
                        <a14:shadowObscured xmlns:a14="http://schemas.microsoft.com/office/drawing/2010/main"/>
                      </a:ext>
                    </a:extLst>
                  </pic:spPr>
                </pic:pic>
              </a:graphicData>
            </a:graphic>
          </wp:inline>
        </w:drawing>
      </w:r>
    </w:p>
    <w:p w14:paraId="39842018" w14:textId="5C6B2381" w:rsidR="00E56462" w:rsidRDefault="00E56462" w:rsidP="00E56462">
      <w:pPr>
        <w:pStyle w:val="Caption"/>
        <w:jc w:val="center"/>
      </w:pPr>
      <w:bookmarkStart w:id="163" w:name="_Toc88406052"/>
      <w:r>
        <w:t xml:space="preserve">Figure </w:t>
      </w:r>
      <w:r w:rsidR="00D649BB">
        <w:fldChar w:fldCharType="begin"/>
      </w:r>
      <w:r w:rsidR="00D649BB">
        <w:instrText xml:space="preserve"> SEQ Figure \* ARABIC </w:instrText>
      </w:r>
      <w:r w:rsidR="00D649BB">
        <w:fldChar w:fldCharType="separate"/>
      </w:r>
      <w:r w:rsidR="00FF0D77">
        <w:rPr>
          <w:noProof/>
        </w:rPr>
        <w:t>20</w:t>
      </w:r>
      <w:r w:rsidR="00D649BB">
        <w:rPr>
          <w:noProof/>
        </w:rPr>
        <w:fldChar w:fldCharType="end"/>
      </w:r>
      <w:r>
        <w:t xml:space="preserve"> - </w:t>
      </w:r>
      <w:r w:rsidR="00413AE5" w:rsidRPr="00413AE5">
        <w:t xml:space="preserve">Hourly Error Distribution for the </w:t>
      </w:r>
      <w:r w:rsidR="00413AE5">
        <w:t>LSTM</w:t>
      </w:r>
      <w:r w:rsidR="00413AE5" w:rsidRPr="00413AE5">
        <w:t xml:space="preserve"> </w:t>
      </w:r>
      <w:r w:rsidR="0025420C">
        <w:t>Forecaster</w:t>
      </w:r>
      <w:r w:rsidR="00413AE5" w:rsidRPr="00413AE5">
        <w:t xml:space="preserve"> </w:t>
      </w:r>
      <w:r>
        <w:t>– Toronto Dataset</w:t>
      </w:r>
      <w:bookmarkEnd w:id="163"/>
    </w:p>
    <w:p w14:paraId="5DFEC8B6" w14:textId="03DA34E2" w:rsidR="00422321" w:rsidRPr="00422321" w:rsidRDefault="00422321" w:rsidP="00422321">
      <w:pPr>
        <w:jc w:val="center"/>
      </w:pPr>
      <w:r w:rsidRPr="00422321">
        <w:rPr>
          <w:noProof/>
        </w:rPr>
        <w:drawing>
          <wp:inline distT="0" distB="0" distL="0" distR="0" wp14:anchorId="1AFDEFE3" wp14:editId="67CBF694">
            <wp:extent cx="4493456" cy="353377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rotWithShape="1">
                    <a:blip r:embed="rId89">
                      <a:extLst>
                        <a:ext uri="{28A0092B-C50C-407E-A947-70E740481C1C}">
                          <a14:useLocalDpi xmlns:a14="http://schemas.microsoft.com/office/drawing/2010/main" val="0"/>
                        </a:ext>
                      </a:extLst>
                    </a:blip>
                    <a:srcRect l="2147" t="5967" r="8229"/>
                    <a:stretch/>
                  </pic:blipFill>
                  <pic:spPr bwMode="auto">
                    <a:xfrm>
                      <a:off x="0" y="0"/>
                      <a:ext cx="4498331" cy="3537609"/>
                    </a:xfrm>
                    <a:prstGeom prst="rect">
                      <a:avLst/>
                    </a:prstGeom>
                    <a:noFill/>
                    <a:ln>
                      <a:noFill/>
                    </a:ln>
                    <a:extLst>
                      <a:ext uri="{53640926-AAD7-44D8-BBD7-CCE9431645EC}">
                        <a14:shadowObscured xmlns:a14="http://schemas.microsoft.com/office/drawing/2010/main"/>
                      </a:ext>
                    </a:extLst>
                  </pic:spPr>
                </pic:pic>
              </a:graphicData>
            </a:graphic>
          </wp:inline>
        </w:drawing>
      </w:r>
    </w:p>
    <w:p w14:paraId="297F92ED" w14:textId="2BAEC4B1" w:rsidR="00D31286" w:rsidRDefault="00D31286" w:rsidP="00D31286">
      <w:pPr>
        <w:pStyle w:val="Caption"/>
        <w:jc w:val="center"/>
      </w:pPr>
      <w:bookmarkStart w:id="164" w:name="_Toc88406053"/>
      <w:r>
        <w:t xml:space="preserve">Figure </w:t>
      </w:r>
      <w:r w:rsidR="00D649BB">
        <w:fldChar w:fldCharType="begin"/>
      </w:r>
      <w:r w:rsidR="00D649BB">
        <w:instrText xml:space="preserve"> SEQ Figure \* A</w:instrText>
      </w:r>
      <w:r w:rsidR="00D649BB">
        <w:instrText xml:space="preserve">RABIC </w:instrText>
      </w:r>
      <w:r w:rsidR="00D649BB">
        <w:fldChar w:fldCharType="separate"/>
      </w:r>
      <w:r w:rsidR="00FF0D77">
        <w:rPr>
          <w:noProof/>
        </w:rPr>
        <w:t>21</w:t>
      </w:r>
      <w:r w:rsidR="00D649BB">
        <w:rPr>
          <w:noProof/>
        </w:rPr>
        <w:fldChar w:fldCharType="end"/>
      </w:r>
      <w:r>
        <w:t xml:space="preserve"> - </w:t>
      </w:r>
      <w:r w:rsidR="00E66F02" w:rsidRPr="00E66F02">
        <w:t xml:space="preserve">Hourly Error Distribution for the </w:t>
      </w:r>
      <w:r w:rsidR="00E66F02">
        <w:t>ANN</w:t>
      </w:r>
      <w:r w:rsidR="00E66F02" w:rsidRPr="00E66F02">
        <w:t xml:space="preserve"> </w:t>
      </w:r>
      <w:r w:rsidR="0025420C">
        <w:t>Forecaster</w:t>
      </w:r>
      <w:r w:rsidR="00E66F02" w:rsidRPr="00E66F02">
        <w:t xml:space="preserve"> </w:t>
      </w:r>
      <w:r>
        <w:t>– Toronto Dataset</w:t>
      </w:r>
      <w:bookmarkEnd w:id="164"/>
    </w:p>
    <w:p w14:paraId="55413A39" w14:textId="5E3A4648" w:rsidR="006B2C51" w:rsidRPr="006B2C51" w:rsidRDefault="00481896" w:rsidP="006B2C51">
      <w:pPr>
        <w:jc w:val="center"/>
      </w:pPr>
      <w:r w:rsidRPr="00481896">
        <w:rPr>
          <w:noProof/>
        </w:rPr>
        <w:lastRenderedPageBreak/>
        <w:drawing>
          <wp:inline distT="0" distB="0" distL="0" distR="0" wp14:anchorId="008795D2" wp14:editId="34347643">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90">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7D1F4C14" w14:textId="0236A0A8" w:rsidR="0097009E" w:rsidRDefault="00BD7E95" w:rsidP="00AB1227">
      <w:pPr>
        <w:pStyle w:val="Caption"/>
        <w:jc w:val="center"/>
      </w:pPr>
      <w:bookmarkStart w:id="165" w:name="_Ref85382700"/>
      <w:bookmarkStart w:id="166" w:name="_Toc88406054"/>
      <w:r>
        <w:t xml:space="preserve">Figure </w:t>
      </w:r>
      <w:r w:rsidR="00D649BB">
        <w:fldChar w:fldCharType="begin"/>
      </w:r>
      <w:r w:rsidR="00D649BB">
        <w:instrText xml:space="preserve"> SEQ Figure \* ARABIC </w:instrText>
      </w:r>
      <w:r w:rsidR="00D649BB">
        <w:fldChar w:fldCharType="separate"/>
      </w:r>
      <w:r w:rsidR="00FF0D77">
        <w:rPr>
          <w:noProof/>
        </w:rPr>
        <w:t>22</w:t>
      </w:r>
      <w:r w:rsidR="00D649BB">
        <w:rPr>
          <w:noProof/>
        </w:rPr>
        <w:fldChar w:fldCharType="end"/>
      </w:r>
      <w:bookmarkEnd w:id="165"/>
      <w:r>
        <w:t xml:space="preserve"> - </w:t>
      </w:r>
      <w:r w:rsidR="00F52C2D" w:rsidRPr="00F52C2D">
        <w:t xml:space="preserve">Hourly Error Distribution for the </w:t>
      </w:r>
      <w:r w:rsidR="00F52C2D">
        <w:t>MLR</w:t>
      </w:r>
      <w:r w:rsidR="00F52C2D" w:rsidRPr="00F52C2D">
        <w:t xml:space="preserve"> </w:t>
      </w:r>
      <w:r w:rsidR="0025420C">
        <w:t>Forecaster</w:t>
      </w:r>
      <w:r w:rsidR="00F52C2D" w:rsidRPr="00F52C2D">
        <w:t xml:space="preserve"> </w:t>
      </w:r>
      <w:r w:rsidR="009B4C13">
        <w:t>– Toronto Dataset</w:t>
      </w:r>
      <w:bookmarkEnd w:id="166"/>
    </w:p>
    <w:p w14:paraId="1E7E8FB8" w14:textId="07482760" w:rsidR="00C124F8" w:rsidRPr="00C124F8" w:rsidRDefault="00C124F8" w:rsidP="00C124F8">
      <w:pPr>
        <w:jc w:val="center"/>
      </w:pPr>
      <w:r w:rsidRPr="00C124F8">
        <w:rPr>
          <w:noProof/>
        </w:rPr>
        <w:drawing>
          <wp:inline distT="0" distB="0" distL="0" distR="0" wp14:anchorId="0AA40CD3" wp14:editId="2690D01B">
            <wp:extent cx="4370236" cy="3457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8" t="5967" r="8945"/>
                    <a:stretch/>
                  </pic:blipFill>
                  <pic:spPr bwMode="auto">
                    <a:xfrm>
                      <a:off x="0" y="0"/>
                      <a:ext cx="4376462" cy="3462501"/>
                    </a:xfrm>
                    <a:prstGeom prst="rect">
                      <a:avLst/>
                    </a:prstGeom>
                    <a:noFill/>
                    <a:ln>
                      <a:noFill/>
                    </a:ln>
                    <a:extLst>
                      <a:ext uri="{53640926-AAD7-44D8-BBD7-CCE9431645EC}">
                        <a14:shadowObscured xmlns:a14="http://schemas.microsoft.com/office/drawing/2010/main"/>
                      </a:ext>
                    </a:extLst>
                  </pic:spPr>
                </pic:pic>
              </a:graphicData>
            </a:graphic>
          </wp:inline>
        </w:drawing>
      </w:r>
    </w:p>
    <w:p w14:paraId="28A7A64B" w14:textId="3F2DCFBE" w:rsidR="009B4C13" w:rsidRDefault="009B4C13" w:rsidP="009B4C13">
      <w:pPr>
        <w:pStyle w:val="Caption"/>
        <w:jc w:val="center"/>
      </w:pPr>
      <w:bookmarkStart w:id="167" w:name="_Ref85382703"/>
      <w:bookmarkStart w:id="168" w:name="_Toc88406055"/>
      <w:r>
        <w:t xml:space="preserve">Figure </w:t>
      </w:r>
      <w:r w:rsidR="00D649BB">
        <w:fldChar w:fldCharType="begin"/>
      </w:r>
      <w:r w:rsidR="00D649BB">
        <w:instrText xml:space="preserve"> SEQ Figure \* ARABIC </w:instrText>
      </w:r>
      <w:r w:rsidR="00D649BB">
        <w:fldChar w:fldCharType="separate"/>
      </w:r>
      <w:r w:rsidR="00FF0D77">
        <w:rPr>
          <w:noProof/>
        </w:rPr>
        <w:t>23</w:t>
      </w:r>
      <w:r w:rsidR="00D649BB">
        <w:rPr>
          <w:noProof/>
        </w:rPr>
        <w:fldChar w:fldCharType="end"/>
      </w:r>
      <w:bookmarkEnd w:id="167"/>
      <w:r>
        <w:t xml:space="preserve"> - </w:t>
      </w:r>
      <w:r w:rsidR="003758BF" w:rsidRPr="003758BF">
        <w:t xml:space="preserve">Hourly Error Distribution for the </w:t>
      </w:r>
      <w:r w:rsidR="003758BF">
        <w:t>ARIMA</w:t>
      </w:r>
      <w:r w:rsidR="003758BF" w:rsidRPr="003758BF">
        <w:t xml:space="preserve"> </w:t>
      </w:r>
      <w:r w:rsidR="0025420C">
        <w:t>Forecaster</w:t>
      </w:r>
      <w:r w:rsidR="003758BF" w:rsidRPr="003758BF">
        <w:t xml:space="preserve"> </w:t>
      </w:r>
      <w:r>
        <w:t>– Toronto Dataset</w:t>
      </w:r>
      <w:bookmarkEnd w:id="168"/>
    </w:p>
    <w:p w14:paraId="486D757D" w14:textId="00796ACB" w:rsidR="009B4C13" w:rsidRDefault="008E6127" w:rsidP="008C1E35">
      <w:pPr>
        <w:jc w:val="center"/>
      </w:pPr>
      <w:r w:rsidRPr="008E6127">
        <w:rPr>
          <w:noProof/>
        </w:rPr>
        <w:lastRenderedPageBreak/>
        <w:drawing>
          <wp:inline distT="0" distB="0" distL="0" distR="0" wp14:anchorId="76F7C723" wp14:editId="4819543A">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92">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1C6802E9" w14:textId="39679137" w:rsidR="009B4C13" w:rsidRDefault="009B4C13" w:rsidP="009B4C13">
      <w:pPr>
        <w:pStyle w:val="Caption"/>
        <w:jc w:val="center"/>
      </w:pPr>
      <w:bookmarkStart w:id="169" w:name="_Ref85382705"/>
      <w:bookmarkStart w:id="170" w:name="_Toc88406056"/>
      <w:r>
        <w:t xml:space="preserve">Figure </w:t>
      </w:r>
      <w:r w:rsidR="00D649BB">
        <w:fldChar w:fldCharType="begin"/>
      </w:r>
      <w:r w:rsidR="00D649BB">
        <w:instrText xml:space="preserve"> SEQ Figure \* ARABIC </w:instrText>
      </w:r>
      <w:r w:rsidR="00D649BB">
        <w:fldChar w:fldCharType="separate"/>
      </w:r>
      <w:r w:rsidR="00FF0D77">
        <w:rPr>
          <w:noProof/>
        </w:rPr>
        <w:t>24</w:t>
      </w:r>
      <w:r w:rsidR="00D649BB">
        <w:rPr>
          <w:noProof/>
        </w:rPr>
        <w:fldChar w:fldCharType="end"/>
      </w:r>
      <w:bookmarkEnd w:id="169"/>
      <w:r>
        <w:t xml:space="preserve"> - </w:t>
      </w:r>
      <w:r w:rsidR="00DC110F" w:rsidRPr="00DC110F">
        <w:t xml:space="preserve">Hourly Error Distribution for the </w:t>
      </w:r>
      <w:r w:rsidR="00DC110F">
        <w:t>SNF</w:t>
      </w:r>
      <w:r w:rsidR="00DC110F" w:rsidRPr="00DC110F">
        <w:t xml:space="preserve"> </w:t>
      </w:r>
      <w:r w:rsidR="0025420C">
        <w:t>Forecaster</w:t>
      </w:r>
      <w:r>
        <w:t xml:space="preserve"> – Toronto Dataset</w:t>
      </w:r>
      <w:bookmarkEnd w:id="170"/>
    </w:p>
    <w:p w14:paraId="120450EC" w14:textId="5544A78F" w:rsidR="003063F8" w:rsidRDefault="003063F8" w:rsidP="003063F8">
      <w:pPr>
        <w:pStyle w:val="Heading4"/>
      </w:pPr>
      <w:r>
        <w:t xml:space="preserve">4.1.1.1 </w:t>
      </w:r>
      <w:r w:rsidR="009D7DDB" w:rsidRPr="009D7DDB">
        <w:t>A Snippet on Hourly Performance</w:t>
      </w:r>
    </w:p>
    <w:p w14:paraId="47410CED" w14:textId="61C98FC6" w:rsidR="00767236" w:rsidRDefault="00767236" w:rsidP="00767236">
      <w:pPr>
        <w:ind w:firstLine="288"/>
      </w:pPr>
      <w:r>
        <w:t xml:space="preserve">When we compare the average MAPE values in </w:t>
      </w:r>
      <w:r>
        <w:fldChar w:fldCharType="begin"/>
      </w:r>
      <w:r>
        <w:instrText xml:space="preserve"> REF _Ref86154272 \h </w:instrText>
      </w:r>
      <w:r>
        <w:fldChar w:fldCharType="separate"/>
      </w:r>
      <w:r w:rsidR="00FF0D77">
        <w:t xml:space="preserve">Figure </w:t>
      </w:r>
      <w:r w:rsidR="00FF0D77">
        <w:rPr>
          <w:noProof/>
        </w:rPr>
        <w:t>18</w:t>
      </w:r>
      <w:r>
        <w:fldChar w:fldCharType="end"/>
      </w:r>
      <w:r>
        <w:t xml:space="preserve"> to the box plots, we observe a similar pattern of errors, with a wider distribution of errors in situations with higher MAPE values and vice versa. Overall, the CNN had the tightest error distribution and the lowest MAPE values for each hour of the day. This was followed by the ANN, and the LSTM </w:t>
      </w:r>
      <w:r w:rsidR="0025420C">
        <w:t>forecaster</w:t>
      </w:r>
      <w:r>
        <w:t xml:space="preserve">s. All three </w:t>
      </w:r>
      <w:r w:rsidR="0025420C">
        <w:t>forecaster</w:t>
      </w:r>
      <w:r>
        <w:t xml:space="preserve">s made their worst predictions around 15:00 in the afternoon. These </w:t>
      </w:r>
      <w:r w:rsidR="0025420C">
        <w:t>forecaster</w:t>
      </w:r>
      <w:r>
        <w:t>s predicted quieter times, such as around 1:00, much more accurately than they predicted busier times.</w:t>
      </w:r>
    </w:p>
    <w:p w14:paraId="45DD0991" w14:textId="739812C8" w:rsidR="00767236" w:rsidRPr="00767236" w:rsidRDefault="00767236" w:rsidP="00767236">
      <w:pPr>
        <w:ind w:firstLine="288"/>
      </w:pPr>
      <w:r>
        <w:t xml:space="preserve">The SNF has the poorest performance, outperforming the ARIMA only between 7:00 and 10:00. The SNF's worst prediction occurred between 13:00 and 17:00, which is unsurprising given that it is based on previous week's </w:t>
      </w:r>
      <w:r w:rsidR="00E21F51">
        <w:t>values,</w:t>
      </w:r>
      <w:r>
        <w:t xml:space="preserve"> and these are commonly used </w:t>
      </w:r>
      <w:r>
        <w:lastRenderedPageBreak/>
        <w:t>electricity times. On the basis of the hourly MAPE values and the distribution of errors, we can conclude that CNN produced the best results.</w:t>
      </w:r>
    </w:p>
    <w:p w14:paraId="2F74362F" w14:textId="7F203D7C" w:rsidR="007E4603" w:rsidRDefault="00C2019E" w:rsidP="009E275E">
      <w:pPr>
        <w:pStyle w:val="Heading3"/>
      </w:pPr>
      <w:bookmarkStart w:id="171" w:name="_Toc88405988"/>
      <w:r>
        <w:t>4.</w:t>
      </w:r>
      <w:r w:rsidR="00501A6D">
        <w:t>1.2</w:t>
      </w:r>
      <w:r>
        <w:t xml:space="preserve"> </w:t>
      </w:r>
      <w:r w:rsidR="0078706B" w:rsidRPr="0078706B">
        <w:t xml:space="preserve">The </w:t>
      </w:r>
      <w:r w:rsidR="0078706B">
        <w:t>Daily</w:t>
      </w:r>
      <w:r w:rsidR="0078706B" w:rsidRPr="0078706B">
        <w:t xml:space="preserve"> Performance</w:t>
      </w:r>
      <w:bookmarkEnd w:id="171"/>
    </w:p>
    <w:p w14:paraId="12E3C0A6" w14:textId="0D43A6A4" w:rsidR="00E21F51" w:rsidRPr="00E21F51" w:rsidRDefault="00E21F51" w:rsidP="00E21F51">
      <w:pPr>
        <w:ind w:firstLine="288"/>
      </w:pPr>
      <w:r w:rsidRPr="00E21F51">
        <w:t>The average daily demand profile for each day of the week across the entire test dataset is depicted in</w:t>
      </w:r>
      <w:r>
        <w:t xml:space="preserve"> </w:t>
      </w:r>
      <w:r>
        <w:fldChar w:fldCharType="begin"/>
      </w:r>
      <w:r>
        <w:instrText xml:space="preserve"> REF _Ref85386912 \h </w:instrText>
      </w:r>
      <w:r>
        <w:fldChar w:fldCharType="separate"/>
      </w:r>
      <w:r w:rsidR="00FF0D77">
        <w:t xml:space="preserve">Figure </w:t>
      </w:r>
      <w:r w:rsidR="00FF0D77">
        <w:rPr>
          <w:noProof/>
        </w:rPr>
        <w:t>25</w:t>
      </w:r>
      <w:r>
        <w:fldChar w:fldCharType="end"/>
      </w:r>
      <w:r w:rsidRPr="00E21F51">
        <w:t xml:space="preserve"> for both actuals and forecasts. </w:t>
      </w:r>
      <w:r>
        <w:fldChar w:fldCharType="begin"/>
      </w:r>
      <w:r>
        <w:instrText xml:space="preserve"> REF _Ref86157486 \h </w:instrText>
      </w:r>
      <w:r>
        <w:fldChar w:fldCharType="separate"/>
      </w:r>
      <w:r w:rsidR="00FF0D77">
        <w:t xml:space="preserve">Figure </w:t>
      </w:r>
      <w:r w:rsidR="00FF0D77">
        <w:rPr>
          <w:noProof/>
        </w:rPr>
        <w:t>26</w:t>
      </w:r>
      <w:r>
        <w:fldChar w:fldCharType="end"/>
      </w:r>
      <w:r w:rsidRPr="00E21F51">
        <w:t xml:space="preserve"> 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51AB6143" w14:textId="5C7E0F4E" w:rsidR="006249C5" w:rsidRDefault="006249C5" w:rsidP="006249C5">
      <w:pPr>
        <w:ind w:firstLine="288"/>
        <w:jc w:val="center"/>
      </w:pPr>
      <w:r w:rsidRPr="006249C5">
        <w:rPr>
          <w:noProof/>
        </w:rPr>
        <w:drawing>
          <wp:inline distT="0" distB="0" distL="0" distR="0" wp14:anchorId="4659312B" wp14:editId="3FA59569">
            <wp:extent cx="4757399" cy="375285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rotWithShape="1">
                    <a:blip r:embed="rId93">
                      <a:extLst>
                        <a:ext uri="{28A0092B-C50C-407E-A947-70E740481C1C}">
                          <a14:useLocalDpi xmlns:a14="http://schemas.microsoft.com/office/drawing/2010/main" val="0"/>
                        </a:ext>
                      </a:extLst>
                    </a:blip>
                    <a:srcRect l="2863" t="5489" r="7333"/>
                    <a:stretch/>
                  </pic:blipFill>
                  <pic:spPr bwMode="auto">
                    <a:xfrm>
                      <a:off x="0" y="0"/>
                      <a:ext cx="4768905" cy="3761927"/>
                    </a:xfrm>
                    <a:prstGeom prst="rect">
                      <a:avLst/>
                    </a:prstGeom>
                    <a:noFill/>
                    <a:ln>
                      <a:noFill/>
                    </a:ln>
                    <a:extLst>
                      <a:ext uri="{53640926-AAD7-44D8-BBD7-CCE9431645EC}">
                        <a14:shadowObscured xmlns:a14="http://schemas.microsoft.com/office/drawing/2010/main"/>
                      </a:ext>
                    </a:extLst>
                  </pic:spPr>
                </pic:pic>
              </a:graphicData>
            </a:graphic>
          </wp:inline>
        </w:drawing>
      </w:r>
    </w:p>
    <w:p w14:paraId="608F694D" w14:textId="0F85AA62" w:rsidR="001E6DEB" w:rsidRDefault="001E6DEB" w:rsidP="001E6DEB">
      <w:pPr>
        <w:pStyle w:val="Caption"/>
        <w:jc w:val="center"/>
      </w:pPr>
      <w:bookmarkStart w:id="172" w:name="_Ref85386912"/>
      <w:bookmarkStart w:id="173" w:name="_Toc88406057"/>
      <w:r>
        <w:t xml:space="preserve">Figure </w:t>
      </w:r>
      <w:r w:rsidR="00D649BB">
        <w:fldChar w:fldCharType="begin"/>
      </w:r>
      <w:r w:rsidR="00D649BB">
        <w:instrText xml:space="preserve"> S</w:instrText>
      </w:r>
      <w:r w:rsidR="00D649BB">
        <w:instrText xml:space="preserve">EQ Figure \* ARABIC </w:instrText>
      </w:r>
      <w:r w:rsidR="00D649BB">
        <w:fldChar w:fldCharType="separate"/>
      </w:r>
      <w:r w:rsidR="00FF0D77">
        <w:rPr>
          <w:noProof/>
        </w:rPr>
        <w:t>25</w:t>
      </w:r>
      <w:r w:rsidR="00D649BB">
        <w:rPr>
          <w:noProof/>
        </w:rPr>
        <w:fldChar w:fldCharType="end"/>
      </w:r>
      <w:bookmarkEnd w:id="172"/>
      <w:r>
        <w:t xml:space="preserve"> </w:t>
      </w:r>
      <w:r w:rsidR="00F039ED">
        <w:t xml:space="preserve">- </w:t>
      </w:r>
      <w:r w:rsidR="00314C97">
        <w:t>T</w:t>
      </w:r>
      <w:r w:rsidRPr="0063066F">
        <w:t xml:space="preserve">he Weekly Average </w:t>
      </w:r>
      <w:r w:rsidR="003956A4">
        <w:t>Demand</w:t>
      </w:r>
      <w:r w:rsidRPr="0063066F">
        <w:t xml:space="preserve"> for Each Day</w:t>
      </w:r>
      <w:r>
        <w:t xml:space="preserve"> - Toronto Dataset</w:t>
      </w:r>
      <w:bookmarkEnd w:id="173"/>
    </w:p>
    <w:p w14:paraId="2EDA82B0" w14:textId="77777777" w:rsidR="00AA4CFF" w:rsidRDefault="00FB245F" w:rsidP="00AA4CFF">
      <w:pPr>
        <w:keepNext/>
        <w:jc w:val="center"/>
      </w:pPr>
      <w:r w:rsidRPr="00FB245F">
        <w:rPr>
          <w:noProof/>
        </w:rPr>
        <w:lastRenderedPageBreak/>
        <w:drawing>
          <wp:inline distT="0" distB="0" distL="0" distR="0" wp14:anchorId="6336861A" wp14:editId="28DA0DB4">
            <wp:extent cx="4295079" cy="345894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4">
                      <a:extLst>
                        <a:ext uri="{28A0092B-C50C-407E-A947-70E740481C1C}">
                          <a14:useLocalDpi xmlns:a14="http://schemas.microsoft.com/office/drawing/2010/main" val="0"/>
                        </a:ext>
                      </a:extLst>
                    </a:blip>
                    <a:srcRect l="5367" t="6205" r="7334"/>
                    <a:stretch/>
                  </pic:blipFill>
                  <pic:spPr bwMode="auto">
                    <a:xfrm>
                      <a:off x="0" y="0"/>
                      <a:ext cx="4307447" cy="3468908"/>
                    </a:xfrm>
                    <a:prstGeom prst="rect">
                      <a:avLst/>
                    </a:prstGeom>
                    <a:noFill/>
                    <a:ln>
                      <a:noFill/>
                    </a:ln>
                    <a:extLst>
                      <a:ext uri="{53640926-AAD7-44D8-BBD7-CCE9431645EC}">
                        <a14:shadowObscured xmlns:a14="http://schemas.microsoft.com/office/drawing/2010/main"/>
                      </a:ext>
                    </a:extLst>
                  </pic:spPr>
                </pic:pic>
              </a:graphicData>
            </a:graphic>
          </wp:inline>
        </w:drawing>
      </w:r>
    </w:p>
    <w:p w14:paraId="686175ED" w14:textId="3199C1DA" w:rsidR="00FB245F" w:rsidRPr="00FB245F" w:rsidRDefault="00AA4CFF" w:rsidP="00AA4CFF">
      <w:pPr>
        <w:pStyle w:val="Caption"/>
        <w:jc w:val="center"/>
      </w:pPr>
      <w:bookmarkStart w:id="174" w:name="_Ref86157486"/>
      <w:bookmarkStart w:id="175" w:name="_Toc88406058"/>
      <w:r>
        <w:t xml:space="preserve">Figure </w:t>
      </w:r>
      <w:r w:rsidR="00D649BB">
        <w:fldChar w:fldCharType="begin"/>
      </w:r>
      <w:r w:rsidR="00D649BB">
        <w:instrText xml:space="preserve"> SEQ Figure \* ARABIC </w:instrText>
      </w:r>
      <w:r w:rsidR="00D649BB">
        <w:fldChar w:fldCharType="separate"/>
      </w:r>
      <w:r w:rsidR="00FF0D77">
        <w:rPr>
          <w:noProof/>
        </w:rPr>
        <w:t>26</w:t>
      </w:r>
      <w:r w:rsidR="00D649BB">
        <w:rPr>
          <w:noProof/>
        </w:rPr>
        <w:fldChar w:fldCharType="end"/>
      </w:r>
      <w:bookmarkEnd w:id="174"/>
      <w:r>
        <w:t xml:space="preserve"> </w:t>
      </w:r>
      <w:r w:rsidR="00704BB5">
        <w:t xml:space="preserve">- </w:t>
      </w:r>
      <w:r w:rsidR="009405E2">
        <w:t>Daily</w:t>
      </w:r>
      <w:r w:rsidR="000379A2" w:rsidRPr="006771A6">
        <w:t xml:space="preserve"> MAPE for the </w:t>
      </w:r>
      <w:r w:rsidR="0025420C">
        <w:t>Forecaster</w:t>
      </w:r>
      <w:r w:rsidR="000379A2" w:rsidRPr="006771A6">
        <w:t xml:space="preserve">s </w:t>
      </w:r>
      <w:r w:rsidR="00B06997">
        <w:t>– Toronto Dataset</w:t>
      </w:r>
      <w:bookmarkEnd w:id="175"/>
    </w:p>
    <w:p w14:paraId="37846ED3" w14:textId="21BB1429" w:rsidR="00E865A9" w:rsidRPr="001E6DEB" w:rsidRDefault="00290393" w:rsidP="00E865A9">
      <w:pPr>
        <w:ind w:firstLine="288"/>
        <w:jc w:val="center"/>
      </w:pPr>
      <w:r w:rsidRPr="00290393">
        <w:rPr>
          <w:noProof/>
        </w:rPr>
        <w:drawing>
          <wp:inline distT="0" distB="0" distL="0" distR="0" wp14:anchorId="22362F5B" wp14:editId="46BCDE25">
            <wp:extent cx="4410075" cy="34456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rotWithShape="1">
                    <a:blip r:embed="rId95">
                      <a:extLst>
                        <a:ext uri="{28A0092B-C50C-407E-A947-70E740481C1C}">
                          <a14:useLocalDpi xmlns:a14="http://schemas.microsoft.com/office/drawing/2010/main" val="0"/>
                        </a:ext>
                      </a:extLst>
                    </a:blip>
                    <a:srcRect l="1610" t="6205" r="8409"/>
                    <a:stretch/>
                  </pic:blipFill>
                  <pic:spPr bwMode="auto">
                    <a:xfrm>
                      <a:off x="0" y="0"/>
                      <a:ext cx="4424550" cy="3456954"/>
                    </a:xfrm>
                    <a:prstGeom prst="rect">
                      <a:avLst/>
                    </a:prstGeom>
                    <a:noFill/>
                    <a:ln>
                      <a:noFill/>
                    </a:ln>
                    <a:extLst>
                      <a:ext uri="{53640926-AAD7-44D8-BBD7-CCE9431645EC}">
                        <a14:shadowObscured xmlns:a14="http://schemas.microsoft.com/office/drawing/2010/main"/>
                      </a:ext>
                    </a:extLst>
                  </pic:spPr>
                </pic:pic>
              </a:graphicData>
            </a:graphic>
          </wp:inline>
        </w:drawing>
      </w:r>
    </w:p>
    <w:p w14:paraId="07437F3F" w14:textId="2ACD4720" w:rsidR="008C065C" w:rsidRDefault="008C065C" w:rsidP="008C065C">
      <w:pPr>
        <w:pStyle w:val="Caption"/>
        <w:jc w:val="center"/>
      </w:pPr>
      <w:bookmarkStart w:id="176" w:name="_Toc88406059"/>
      <w:r>
        <w:t xml:space="preserve">Figure </w:t>
      </w:r>
      <w:r w:rsidR="00D649BB">
        <w:fldChar w:fldCharType="begin"/>
      </w:r>
      <w:r w:rsidR="00D649BB">
        <w:instrText xml:space="preserve"> SEQ Figure \* ARABIC </w:instrText>
      </w:r>
      <w:r w:rsidR="00D649BB">
        <w:fldChar w:fldCharType="separate"/>
      </w:r>
      <w:r w:rsidR="00FF0D77">
        <w:rPr>
          <w:noProof/>
        </w:rPr>
        <w:t>27</w:t>
      </w:r>
      <w:r w:rsidR="00D649BB">
        <w:rPr>
          <w:noProof/>
        </w:rPr>
        <w:fldChar w:fldCharType="end"/>
      </w:r>
      <w:r>
        <w:t xml:space="preserve"> -</w:t>
      </w:r>
      <w:r w:rsidRPr="008C065C">
        <w:t xml:space="preserve"> </w:t>
      </w:r>
      <w:r w:rsidR="00A07775" w:rsidRPr="00A07775">
        <w:t xml:space="preserve">Daily Error Distribution for the CNN </w:t>
      </w:r>
      <w:r w:rsidR="0025420C">
        <w:t>Forecaster</w:t>
      </w:r>
      <w:r w:rsidR="00A07775" w:rsidRPr="00A07775">
        <w:t xml:space="preserve"> </w:t>
      </w:r>
      <w:r>
        <w:t>– Toronto Dataset</w:t>
      </w:r>
      <w:bookmarkEnd w:id="176"/>
    </w:p>
    <w:p w14:paraId="0548391E" w14:textId="3BE830DA" w:rsidR="00E865A9" w:rsidRDefault="00C453E5" w:rsidP="00C453E5">
      <w:pPr>
        <w:jc w:val="center"/>
      </w:pPr>
      <w:r w:rsidRPr="00C453E5">
        <w:rPr>
          <w:noProof/>
        </w:rPr>
        <w:lastRenderedPageBreak/>
        <w:drawing>
          <wp:inline distT="0" distB="0" distL="0" distR="0" wp14:anchorId="7C54E1B1" wp14:editId="4A2DFE89">
            <wp:extent cx="4452208" cy="347662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rotWithShape="1">
                    <a:blip r:embed="rId96">
                      <a:extLst>
                        <a:ext uri="{28A0092B-C50C-407E-A947-70E740481C1C}">
                          <a14:useLocalDpi xmlns:a14="http://schemas.microsoft.com/office/drawing/2010/main" val="0"/>
                        </a:ext>
                      </a:extLst>
                    </a:blip>
                    <a:srcRect l="1968" t="6444" r="8229"/>
                    <a:stretch/>
                  </pic:blipFill>
                  <pic:spPr bwMode="auto">
                    <a:xfrm>
                      <a:off x="0" y="0"/>
                      <a:ext cx="4466417" cy="3487720"/>
                    </a:xfrm>
                    <a:prstGeom prst="rect">
                      <a:avLst/>
                    </a:prstGeom>
                    <a:noFill/>
                    <a:ln>
                      <a:noFill/>
                    </a:ln>
                    <a:extLst>
                      <a:ext uri="{53640926-AAD7-44D8-BBD7-CCE9431645EC}">
                        <a14:shadowObscured xmlns:a14="http://schemas.microsoft.com/office/drawing/2010/main"/>
                      </a:ext>
                    </a:extLst>
                  </pic:spPr>
                </pic:pic>
              </a:graphicData>
            </a:graphic>
          </wp:inline>
        </w:drawing>
      </w:r>
    </w:p>
    <w:p w14:paraId="1CA20C77" w14:textId="5F0A84A2" w:rsidR="00E865A9" w:rsidRDefault="00E865A9" w:rsidP="00E865A9">
      <w:pPr>
        <w:pStyle w:val="Caption"/>
        <w:jc w:val="center"/>
      </w:pPr>
      <w:bookmarkStart w:id="177" w:name="_Toc88406060"/>
      <w:r>
        <w:t xml:space="preserve">Figure </w:t>
      </w:r>
      <w:r w:rsidR="00D649BB">
        <w:fldChar w:fldCharType="begin"/>
      </w:r>
      <w:r w:rsidR="00D649BB">
        <w:instrText xml:space="preserve"> SEQ Figure \* ARABIC </w:instrText>
      </w:r>
      <w:r w:rsidR="00D649BB">
        <w:fldChar w:fldCharType="separate"/>
      </w:r>
      <w:r w:rsidR="00FF0D77">
        <w:rPr>
          <w:noProof/>
        </w:rPr>
        <w:t>28</w:t>
      </w:r>
      <w:r w:rsidR="00D649BB">
        <w:rPr>
          <w:noProof/>
        </w:rPr>
        <w:fldChar w:fldCharType="end"/>
      </w:r>
      <w:r>
        <w:t xml:space="preserve"> - </w:t>
      </w:r>
      <w:r w:rsidR="00A07775" w:rsidRPr="00A07775">
        <w:t xml:space="preserve">Daily Error Distribution for the </w:t>
      </w:r>
      <w:r w:rsidR="00A07775">
        <w:t>LSTM</w:t>
      </w:r>
      <w:r w:rsidR="00A07775" w:rsidRPr="00A07775">
        <w:t xml:space="preserve"> </w:t>
      </w:r>
      <w:r w:rsidR="0025420C">
        <w:t>Forecaster</w:t>
      </w:r>
      <w:r w:rsidR="00A07775" w:rsidRPr="00A07775">
        <w:t xml:space="preserve"> </w:t>
      </w:r>
      <w:r>
        <w:t>– Toronto Dataset</w:t>
      </w:r>
      <w:bookmarkEnd w:id="177"/>
    </w:p>
    <w:p w14:paraId="4B0A9434" w14:textId="10C1BF80" w:rsidR="008209A7" w:rsidRPr="008209A7" w:rsidRDefault="006C4F1C" w:rsidP="008209A7">
      <w:pPr>
        <w:jc w:val="center"/>
      </w:pPr>
      <w:r w:rsidRPr="006C4F1C">
        <w:rPr>
          <w:noProof/>
        </w:rPr>
        <w:drawing>
          <wp:inline distT="0" distB="0" distL="0" distR="0" wp14:anchorId="2B987A5C" wp14:editId="4192C9F8">
            <wp:extent cx="4391025" cy="34337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rotWithShape="1">
                    <a:blip r:embed="rId97">
                      <a:extLst>
                        <a:ext uri="{28A0092B-C50C-407E-A947-70E740481C1C}">
                          <a14:useLocalDpi xmlns:a14="http://schemas.microsoft.com/office/drawing/2010/main" val="0"/>
                        </a:ext>
                      </a:extLst>
                    </a:blip>
                    <a:srcRect l="1968" t="6683" r="8587"/>
                    <a:stretch/>
                  </pic:blipFill>
                  <pic:spPr bwMode="auto">
                    <a:xfrm>
                      <a:off x="0" y="0"/>
                      <a:ext cx="4406992" cy="3446267"/>
                    </a:xfrm>
                    <a:prstGeom prst="rect">
                      <a:avLst/>
                    </a:prstGeom>
                    <a:noFill/>
                    <a:ln>
                      <a:noFill/>
                    </a:ln>
                    <a:extLst>
                      <a:ext uri="{53640926-AAD7-44D8-BBD7-CCE9431645EC}">
                        <a14:shadowObscured xmlns:a14="http://schemas.microsoft.com/office/drawing/2010/main"/>
                      </a:ext>
                    </a:extLst>
                  </pic:spPr>
                </pic:pic>
              </a:graphicData>
            </a:graphic>
          </wp:inline>
        </w:drawing>
      </w:r>
    </w:p>
    <w:p w14:paraId="4588C150" w14:textId="333C9EEE" w:rsidR="00DD1EBA" w:rsidRDefault="00DD1EBA" w:rsidP="00DD1EBA">
      <w:pPr>
        <w:pStyle w:val="Caption"/>
        <w:jc w:val="center"/>
      </w:pPr>
      <w:bookmarkStart w:id="178" w:name="_Toc88406061"/>
      <w:r>
        <w:t xml:space="preserve">Figure </w:t>
      </w:r>
      <w:r w:rsidR="00D649BB">
        <w:fldChar w:fldCharType="begin"/>
      </w:r>
      <w:r w:rsidR="00D649BB">
        <w:instrText xml:space="preserve"> SEQ Figure \* ARABIC </w:instrText>
      </w:r>
      <w:r w:rsidR="00D649BB">
        <w:fldChar w:fldCharType="separate"/>
      </w:r>
      <w:r w:rsidR="00FF0D77">
        <w:rPr>
          <w:noProof/>
        </w:rPr>
        <w:t>29</w:t>
      </w:r>
      <w:r w:rsidR="00D649BB">
        <w:rPr>
          <w:noProof/>
        </w:rPr>
        <w:fldChar w:fldCharType="end"/>
      </w:r>
      <w:r>
        <w:t xml:space="preserve"> - </w:t>
      </w:r>
      <w:r w:rsidR="00A07775" w:rsidRPr="00A07775">
        <w:t xml:space="preserve">Daily Error Distribution for the </w:t>
      </w:r>
      <w:r w:rsidR="00A07775">
        <w:t>ANN</w:t>
      </w:r>
      <w:r w:rsidR="00A07775" w:rsidRPr="00A07775">
        <w:t xml:space="preserve"> </w:t>
      </w:r>
      <w:r w:rsidR="0025420C">
        <w:t>Forecaster</w:t>
      </w:r>
      <w:r w:rsidR="00A07775" w:rsidRPr="00A07775">
        <w:t xml:space="preserve"> </w:t>
      </w:r>
      <w:r>
        <w:t>– Toronto Dataset</w:t>
      </w:r>
      <w:bookmarkEnd w:id="178"/>
    </w:p>
    <w:p w14:paraId="6F1C9345" w14:textId="77DA7F78" w:rsidR="00EA42BC" w:rsidRDefault="00290E63" w:rsidP="00E955C2">
      <w:pPr>
        <w:jc w:val="center"/>
      </w:pPr>
      <w:r w:rsidRPr="00290E63">
        <w:rPr>
          <w:noProof/>
        </w:rPr>
        <w:lastRenderedPageBreak/>
        <w:drawing>
          <wp:inline distT="0" distB="0" distL="0" distR="0" wp14:anchorId="250149F6" wp14:editId="1DA54F0D">
            <wp:extent cx="4362450" cy="34307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98">
                      <a:extLst>
                        <a:ext uri="{28A0092B-C50C-407E-A947-70E740481C1C}">
                          <a14:useLocalDpi xmlns:a14="http://schemas.microsoft.com/office/drawing/2010/main" val="0"/>
                        </a:ext>
                      </a:extLst>
                    </a:blip>
                    <a:srcRect l="1610" t="5967" r="8766"/>
                    <a:stretch/>
                  </pic:blipFill>
                  <pic:spPr bwMode="auto">
                    <a:xfrm>
                      <a:off x="0" y="0"/>
                      <a:ext cx="4372765" cy="3438860"/>
                    </a:xfrm>
                    <a:prstGeom prst="rect">
                      <a:avLst/>
                    </a:prstGeom>
                    <a:noFill/>
                    <a:ln>
                      <a:noFill/>
                    </a:ln>
                    <a:extLst>
                      <a:ext uri="{53640926-AAD7-44D8-BBD7-CCE9431645EC}">
                        <a14:shadowObscured xmlns:a14="http://schemas.microsoft.com/office/drawing/2010/main"/>
                      </a:ext>
                    </a:extLst>
                  </pic:spPr>
                </pic:pic>
              </a:graphicData>
            </a:graphic>
          </wp:inline>
        </w:drawing>
      </w:r>
    </w:p>
    <w:p w14:paraId="165DC553" w14:textId="062851CD" w:rsidR="00A64EC7" w:rsidRDefault="00EA42BC" w:rsidP="00EA42BC">
      <w:pPr>
        <w:pStyle w:val="Caption"/>
        <w:jc w:val="center"/>
      </w:pPr>
      <w:bookmarkStart w:id="179" w:name="_Toc88406062"/>
      <w:r>
        <w:t xml:space="preserve">Figure </w:t>
      </w:r>
      <w:r w:rsidR="00D649BB">
        <w:fldChar w:fldCharType="begin"/>
      </w:r>
      <w:r w:rsidR="00D649BB">
        <w:instrText xml:space="preserve"> SEQ Figure \* ARABIC </w:instrText>
      </w:r>
      <w:r w:rsidR="00D649BB">
        <w:fldChar w:fldCharType="separate"/>
      </w:r>
      <w:r w:rsidR="00FF0D77">
        <w:rPr>
          <w:noProof/>
        </w:rPr>
        <w:t>30</w:t>
      </w:r>
      <w:r w:rsidR="00D649BB">
        <w:rPr>
          <w:noProof/>
        </w:rPr>
        <w:fldChar w:fldCharType="end"/>
      </w:r>
      <w:r>
        <w:t xml:space="preserve"> - </w:t>
      </w:r>
      <w:r w:rsidR="00DD6602" w:rsidRPr="00DD6602">
        <w:t xml:space="preserve">Daily Error Distribution for the </w:t>
      </w:r>
      <w:r w:rsidR="00DD6602">
        <w:t>MLR</w:t>
      </w:r>
      <w:r w:rsidR="00DD6602" w:rsidRPr="00DD6602">
        <w:t xml:space="preserve"> </w:t>
      </w:r>
      <w:r w:rsidR="0025420C">
        <w:t>Forecaster</w:t>
      </w:r>
      <w:r w:rsidR="00DD6602" w:rsidRPr="00DD6602">
        <w:t xml:space="preserve"> </w:t>
      </w:r>
      <w:r>
        <w:t>– Toronto Dataset</w:t>
      </w:r>
      <w:bookmarkEnd w:id="179"/>
    </w:p>
    <w:p w14:paraId="5D704582" w14:textId="28984282" w:rsidR="00C84F59" w:rsidRDefault="008774DA" w:rsidP="002F6CDC">
      <w:pPr>
        <w:jc w:val="center"/>
      </w:pPr>
      <w:r w:rsidRPr="008774DA">
        <w:rPr>
          <w:noProof/>
        </w:rPr>
        <w:drawing>
          <wp:inline distT="0" distB="0" distL="0" distR="0" wp14:anchorId="2938E8B3" wp14:editId="3D178B1B">
            <wp:extent cx="4352925" cy="344570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rotWithShape="1">
                    <a:blip r:embed="rId99">
                      <a:extLst>
                        <a:ext uri="{28A0092B-C50C-407E-A947-70E740481C1C}">
                          <a14:useLocalDpi xmlns:a14="http://schemas.microsoft.com/office/drawing/2010/main" val="0"/>
                        </a:ext>
                      </a:extLst>
                    </a:blip>
                    <a:srcRect l="1789" t="5728" r="8945"/>
                    <a:stretch/>
                  </pic:blipFill>
                  <pic:spPr bwMode="auto">
                    <a:xfrm>
                      <a:off x="0" y="0"/>
                      <a:ext cx="4364188" cy="3454618"/>
                    </a:xfrm>
                    <a:prstGeom prst="rect">
                      <a:avLst/>
                    </a:prstGeom>
                    <a:noFill/>
                    <a:ln>
                      <a:noFill/>
                    </a:ln>
                    <a:extLst>
                      <a:ext uri="{53640926-AAD7-44D8-BBD7-CCE9431645EC}">
                        <a14:shadowObscured xmlns:a14="http://schemas.microsoft.com/office/drawing/2010/main"/>
                      </a:ext>
                    </a:extLst>
                  </pic:spPr>
                </pic:pic>
              </a:graphicData>
            </a:graphic>
          </wp:inline>
        </w:drawing>
      </w:r>
    </w:p>
    <w:p w14:paraId="3A44DDA7" w14:textId="6269DEF2" w:rsidR="00C84F59" w:rsidRDefault="00C84F59" w:rsidP="00C84F59">
      <w:pPr>
        <w:pStyle w:val="Caption"/>
        <w:jc w:val="center"/>
      </w:pPr>
      <w:bookmarkStart w:id="180" w:name="_Toc88406063"/>
      <w:r>
        <w:t xml:space="preserve">Figure </w:t>
      </w:r>
      <w:r w:rsidR="00D649BB">
        <w:fldChar w:fldCharType="begin"/>
      </w:r>
      <w:r w:rsidR="00D649BB">
        <w:instrText xml:space="preserve"> SEQ Figure \* ARABIC </w:instrText>
      </w:r>
      <w:r w:rsidR="00D649BB">
        <w:fldChar w:fldCharType="separate"/>
      </w:r>
      <w:r w:rsidR="00FF0D77">
        <w:rPr>
          <w:noProof/>
        </w:rPr>
        <w:t>31</w:t>
      </w:r>
      <w:r w:rsidR="00D649BB">
        <w:rPr>
          <w:noProof/>
        </w:rPr>
        <w:fldChar w:fldCharType="end"/>
      </w:r>
      <w:r>
        <w:t xml:space="preserve"> - </w:t>
      </w:r>
      <w:r w:rsidR="00353ADF" w:rsidRPr="00353ADF">
        <w:t xml:space="preserve">Daily Error Distribution for the </w:t>
      </w:r>
      <w:r w:rsidR="00353ADF">
        <w:t>ARIMA</w:t>
      </w:r>
      <w:r w:rsidR="00353ADF" w:rsidRPr="00353ADF">
        <w:t xml:space="preserve"> </w:t>
      </w:r>
      <w:r w:rsidR="0025420C">
        <w:t>Forecaster</w:t>
      </w:r>
      <w:r w:rsidR="00353ADF" w:rsidRPr="00353ADF">
        <w:t xml:space="preserve"> </w:t>
      </w:r>
      <w:r w:rsidR="00702042">
        <w:t>– Toronto Dataset</w:t>
      </w:r>
      <w:bookmarkEnd w:id="180"/>
    </w:p>
    <w:p w14:paraId="2BA73AEE" w14:textId="51D54EB9" w:rsidR="00EF408D" w:rsidRDefault="00B314B3" w:rsidP="00760F1F">
      <w:pPr>
        <w:jc w:val="center"/>
      </w:pPr>
      <w:r w:rsidRPr="00B314B3">
        <w:rPr>
          <w:noProof/>
        </w:rPr>
        <w:lastRenderedPageBreak/>
        <w:drawing>
          <wp:inline distT="0" distB="0" distL="0" distR="0" wp14:anchorId="46A6A338" wp14:editId="3B25A6A1">
            <wp:extent cx="4500281"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00">
                      <a:extLst>
                        <a:ext uri="{28A0092B-C50C-407E-A947-70E740481C1C}">
                          <a14:useLocalDpi xmlns:a14="http://schemas.microsoft.com/office/drawing/2010/main" val="0"/>
                        </a:ext>
                      </a:extLst>
                    </a:blip>
                    <a:srcRect l="1610" t="6683" r="8587"/>
                    <a:stretch/>
                  </pic:blipFill>
                  <pic:spPr bwMode="auto">
                    <a:xfrm>
                      <a:off x="0" y="0"/>
                      <a:ext cx="4506829" cy="3510300"/>
                    </a:xfrm>
                    <a:prstGeom prst="rect">
                      <a:avLst/>
                    </a:prstGeom>
                    <a:noFill/>
                    <a:ln>
                      <a:noFill/>
                    </a:ln>
                    <a:extLst>
                      <a:ext uri="{53640926-AAD7-44D8-BBD7-CCE9431645EC}">
                        <a14:shadowObscured xmlns:a14="http://schemas.microsoft.com/office/drawing/2010/main"/>
                      </a:ext>
                    </a:extLst>
                  </pic:spPr>
                </pic:pic>
              </a:graphicData>
            </a:graphic>
          </wp:inline>
        </w:drawing>
      </w:r>
    </w:p>
    <w:p w14:paraId="40B720A4" w14:textId="67B2FC78" w:rsidR="003E1CC6" w:rsidRDefault="00EF408D" w:rsidP="00EF408D">
      <w:pPr>
        <w:pStyle w:val="Caption"/>
        <w:jc w:val="center"/>
      </w:pPr>
      <w:bookmarkStart w:id="181" w:name="_Toc88406064"/>
      <w:r>
        <w:t xml:space="preserve">Figure </w:t>
      </w:r>
      <w:r w:rsidR="00D649BB">
        <w:fldChar w:fldCharType="begin"/>
      </w:r>
      <w:r w:rsidR="00D649BB">
        <w:instrText xml:space="preserve"> SEQ Figure \* ARABIC </w:instrText>
      </w:r>
      <w:r w:rsidR="00D649BB">
        <w:fldChar w:fldCharType="separate"/>
      </w:r>
      <w:r w:rsidR="00FF0D77">
        <w:rPr>
          <w:noProof/>
        </w:rPr>
        <w:t>32</w:t>
      </w:r>
      <w:r w:rsidR="00D649BB">
        <w:rPr>
          <w:noProof/>
        </w:rPr>
        <w:fldChar w:fldCharType="end"/>
      </w:r>
      <w:r>
        <w:t xml:space="preserve"> - </w:t>
      </w:r>
      <w:r w:rsidR="006A529A" w:rsidRPr="006A529A">
        <w:t xml:space="preserve">Daily Error Distribution for the </w:t>
      </w:r>
      <w:r w:rsidR="006A529A">
        <w:t>SNF</w:t>
      </w:r>
      <w:r w:rsidR="006A529A" w:rsidRPr="006A529A">
        <w:t xml:space="preserve"> </w:t>
      </w:r>
      <w:r w:rsidR="0025420C">
        <w:t>Forecaster</w:t>
      </w:r>
      <w:r w:rsidR="006A529A" w:rsidRPr="006A529A">
        <w:t xml:space="preserve"> </w:t>
      </w:r>
      <w:r>
        <w:t>– Toronto Dataset</w:t>
      </w:r>
      <w:bookmarkEnd w:id="181"/>
    </w:p>
    <w:p w14:paraId="1949CA0D" w14:textId="77777777" w:rsidR="0059370C" w:rsidRDefault="0059370C" w:rsidP="0059370C">
      <w:pPr>
        <w:pStyle w:val="Heading4"/>
      </w:pPr>
      <w:r>
        <w:t xml:space="preserve">4.1.2.1 </w:t>
      </w:r>
      <w:r w:rsidRPr="009D7DDB">
        <w:t xml:space="preserve">A Snippet on </w:t>
      </w:r>
      <w:r>
        <w:t>Daily</w:t>
      </w:r>
      <w:r w:rsidRPr="009D7DDB">
        <w:t xml:space="preserve"> Performance</w:t>
      </w:r>
    </w:p>
    <w:p w14:paraId="3ED90D5E" w14:textId="67F1D4A3" w:rsidR="0059370C" w:rsidRDefault="0059370C" w:rsidP="0059370C">
      <w:pPr>
        <w:ind w:firstLine="288"/>
      </w:pPr>
      <w:r w:rsidRPr="00AB4340">
        <w:t xml:space="preserve">When we compare the MAPE values in </w:t>
      </w:r>
      <w:r>
        <w:fldChar w:fldCharType="begin"/>
      </w:r>
      <w:r>
        <w:instrText xml:space="preserve"> REF _Ref86157486 \h </w:instrText>
      </w:r>
      <w:r>
        <w:fldChar w:fldCharType="separate"/>
      </w:r>
      <w:r w:rsidR="00FF0D77">
        <w:t xml:space="preserve">Figure </w:t>
      </w:r>
      <w:r w:rsidR="00FF0D77">
        <w:rPr>
          <w:noProof/>
        </w:rPr>
        <w:t>26</w:t>
      </w:r>
      <w:r>
        <w:fldChar w:fldCharType="end"/>
      </w:r>
      <w:r w:rsidRPr="00AB4340">
        <w:t xml:space="preserve"> to the boxplots of the error distribution. We can see that Monday was the </w:t>
      </w:r>
      <w:r w:rsidR="0025420C">
        <w:t>forecaster</w:t>
      </w:r>
      <w:r w:rsidRPr="00AB4340">
        <w:t xml:space="preserve">'s worst performing day. Monday's ARIMA performance was quite poor, reaching as high as 10% in MAPE. Saturday was the ARIMA's second-worst day. </w:t>
      </w:r>
    </w:p>
    <w:p w14:paraId="2C6E29E4" w14:textId="31E53D58" w:rsidR="0059370C" w:rsidRPr="0059370C" w:rsidRDefault="0059370C" w:rsidP="0059370C">
      <w:pPr>
        <w:ind w:firstLine="288"/>
      </w:pPr>
      <w:r w:rsidRPr="00AB4340">
        <w:t xml:space="preserve">On Sundays, CNN, LSTM, ANN, MLR, and SNF all had their second-worst performances. Tuesdays through Fridays were the most predictable days for the </w:t>
      </w:r>
      <w:r w:rsidR="0025420C">
        <w:t>forecaster</w:t>
      </w:r>
      <w:r w:rsidRPr="00AB4340">
        <w:t xml:space="preserve">s. The CNN's MAPE values were the lowest on all seven days of the week, and all of its boxplots were the narrowest. The ANN is ranked second, with the LSTM edging it out in Monday's predictions. Third place goes to the LSTM </w:t>
      </w:r>
      <w:r w:rsidR="0025420C">
        <w:t>forecaster</w:t>
      </w:r>
      <w:r w:rsidRPr="00AB4340">
        <w:t>.</w:t>
      </w:r>
      <w:r w:rsidR="00600F26">
        <w:t xml:space="preserve"> </w:t>
      </w:r>
      <w:r w:rsidR="003F10CF" w:rsidRPr="003F10CF">
        <w:t xml:space="preserve">The SNF had the highest </w:t>
      </w:r>
      <w:r w:rsidR="003F10CF" w:rsidRPr="003F10CF">
        <w:lastRenderedPageBreak/>
        <w:t>MAPE values overall and the broadest error distribution; it outperformed the ARIMA</w:t>
      </w:r>
      <w:r w:rsidR="003A386A">
        <w:t xml:space="preserve"> only</w:t>
      </w:r>
      <w:r w:rsidR="008A23E0">
        <w:t xml:space="preserve"> </w:t>
      </w:r>
      <w:r w:rsidR="003F10CF" w:rsidRPr="003F10CF">
        <w:t>on Mondays and Saturdays.</w:t>
      </w:r>
    </w:p>
    <w:p w14:paraId="232FD56A" w14:textId="3A5B2B7D"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088E05D3" w14:textId="7DE9E1FA" w:rsidR="00336356" w:rsidRDefault="00A1554A" w:rsidP="00CC1173">
      <w:pPr>
        <w:ind w:firstLine="288"/>
      </w:pPr>
      <w:r>
        <w:fldChar w:fldCharType="begin"/>
      </w:r>
      <w:r>
        <w:instrText xml:space="preserve"> REF _Ref85400824 \h </w:instrText>
      </w:r>
      <w:r>
        <w:fldChar w:fldCharType="separate"/>
      </w:r>
      <w:r w:rsidR="00FF0D77">
        <w:t xml:space="preserve">Figure </w:t>
      </w:r>
      <w:r w:rsidR="00FF0D77">
        <w:rPr>
          <w:noProof/>
        </w:rPr>
        <w:t>33</w:t>
      </w:r>
      <w:r>
        <w:fldChar w:fldCharType="end"/>
      </w:r>
      <w:r w:rsidR="00A04923" w:rsidRPr="00A04923">
        <w:t xml:space="preserve"> depicts the monthly average demand profile for each month of 2019 for both actuals and forecasts. The MAPE values for each </w:t>
      </w:r>
      <w:r w:rsidR="0025420C">
        <w:t>forecaster</w:t>
      </w:r>
      <w:r w:rsidR="00A04923" w:rsidRPr="00A04923">
        <w:t xml:space="preserve"> are aggregated in </w:t>
      </w:r>
      <w:r>
        <w:fldChar w:fldCharType="begin"/>
      </w:r>
      <w:r>
        <w:instrText xml:space="preserve"> REF _Ref86160504 \h </w:instrText>
      </w:r>
      <w:r>
        <w:fldChar w:fldCharType="separate"/>
      </w:r>
      <w:r w:rsidR="00FF0D77">
        <w:t xml:space="preserve">Figure </w:t>
      </w:r>
      <w:r w:rsidR="00FF0D77">
        <w:rPr>
          <w:noProof/>
        </w:rPr>
        <w:t>34</w:t>
      </w:r>
      <w:r>
        <w:fldChar w:fldCharType="end"/>
      </w:r>
      <w:r w:rsidR="00A04923" w:rsidRPr="00A04923">
        <w:t xml:space="preserve"> as monthly averages for each month of the year 2019. Following the preceding figure, boxplots of the monthly error distributions for each </w:t>
      </w:r>
      <w:r w:rsidR="0025420C">
        <w:t>forecaster</w:t>
      </w:r>
      <w:r w:rsidR="00A04923" w:rsidRPr="00A04923">
        <w:t xml:space="preserve"> are shown.</w:t>
      </w:r>
    </w:p>
    <w:p w14:paraId="44885758" w14:textId="5C92FCB6" w:rsidR="00702C42" w:rsidRDefault="002D5F7E" w:rsidP="00002690">
      <w:pPr>
        <w:ind w:firstLine="288"/>
        <w:jc w:val="center"/>
      </w:pPr>
      <w:r w:rsidRPr="002D5F7E">
        <w:rPr>
          <w:noProof/>
        </w:rPr>
        <w:drawing>
          <wp:inline distT="0" distB="0" distL="0" distR="0" wp14:anchorId="7EB24A75" wp14:editId="18F1DEC6">
            <wp:extent cx="5123335" cy="398145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rotWithShape="1">
                    <a:blip r:embed="rId101">
                      <a:extLst>
                        <a:ext uri="{28A0092B-C50C-407E-A947-70E740481C1C}">
                          <a14:useLocalDpi xmlns:a14="http://schemas.microsoft.com/office/drawing/2010/main" val="0"/>
                        </a:ext>
                      </a:extLst>
                    </a:blip>
                    <a:srcRect l="2683" t="5967" r="6619"/>
                    <a:stretch/>
                  </pic:blipFill>
                  <pic:spPr bwMode="auto">
                    <a:xfrm>
                      <a:off x="0" y="0"/>
                      <a:ext cx="5142781" cy="3996562"/>
                    </a:xfrm>
                    <a:prstGeom prst="rect">
                      <a:avLst/>
                    </a:prstGeom>
                    <a:noFill/>
                    <a:ln>
                      <a:noFill/>
                    </a:ln>
                    <a:extLst>
                      <a:ext uri="{53640926-AAD7-44D8-BBD7-CCE9431645EC}">
                        <a14:shadowObscured xmlns:a14="http://schemas.microsoft.com/office/drawing/2010/main"/>
                      </a:ext>
                    </a:extLst>
                  </pic:spPr>
                </pic:pic>
              </a:graphicData>
            </a:graphic>
          </wp:inline>
        </w:drawing>
      </w:r>
    </w:p>
    <w:p w14:paraId="78006A69" w14:textId="590000F5" w:rsidR="00046EF6" w:rsidRDefault="00046EF6" w:rsidP="002E652B">
      <w:pPr>
        <w:pStyle w:val="Caption"/>
        <w:jc w:val="center"/>
      </w:pPr>
      <w:bookmarkStart w:id="182" w:name="_Ref85400824"/>
      <w:bookmarkStart w:id="183" w:name="_Toc88406065"/>
      <w:r>
        <w:t xml:space="preserve">Figure </w:t>
      </w:r>
      <w:r w:rsidR="00D649BB">
        <w:fldChar w:fldCharType="begin"/>
      </w:r>
      <w:r w:rsidR="00D649BB">
        <w:instrText xml:space="preserve"> SEQ Figure \* ARABIC </w:instrText>
      </w:r>
      <w:r w:rsidR="00D649BB">
        <w:fldChar w:fldCharType="separate"/>
      </w:r>
      <w:r w:rsidR="00FF0D77">
        <w:rPr>
          <w:noProof/>
        </w:rPr>
        <w:t>33</w:t>
      </w:r>
      <w:r w:rsidR="00D649BB">
        <w:rPr>
          <w:noProof/>
        </w:rPr>
        <w:fldChar w:fldCharType="end"/>
      </w:r>
      <w:bookmarkEnd w:id="182"/>
      <w:r>
        <w:t xml:space="preserve"> </w:t>
      </w:r>
      <w:r w:rsidR="00704BB5">
        <w:t xml:space="preserve">- </w:t>
      </w:r>
      <w:r w:rsidR="00607C05">
        <w:t>Th</w:t>
      </w:r>
      <w:r w:rsidRPr="00B1288F">
        <w:t xml:space="preserve">e Monthly Average </w:t>
      </w:r>
      <w:r w:rsidR="0007061E">
        <w:t xml:space="preserve">Demand </w:t>
      </w:r>
      <w:r w:rsidRPr="00B1288F">
        <w:t>for Each Month</w:t>
      </w:r>
      <w:r>
        <w:t xml:space="preserve"> – Toronto Dataset</w:t>
      </w:r>
      <w:bookmarkEnd w:id="183"/>
    </w:p>
    <w:p w14:paraId="554C0663" w14:textId="7C29F9DE" w:rsidR="00002690" w:rsidRDefault="00002690" w:rsidP="00AC6D6B">
      <w:pPr>
        <w:pStyle w:val="Heading4"/>
      </w:pPr>
      <w:r>
        <w:lastRenderedPageBreak/>
        <w:t xml:space="preserve">4.1.3.1 </w:t>
      </w:r>
      <w:r w:rsidRPr="009D7DDB">
        <w:t xml:space="preserve">A Snippet on </w:t>
      </w:r>
      <w:r>
        <w:t>Monthly</w:t>
      </w:r>
      <w:r w:rsidRPr="009D7DDB">
        <w:t xml:space="preserve"> Performance</w:t>
      </w:r>
    </w:p>
    <w:p w14:paraId="21E60E9A" w14:textId="6A7B4752" w:rsidR="00967D52" w:rsidRDefault="00C3033D" w:rsidP="00A236A2">
      <w:pPr>
        <w:ind w:firstLine="288"/>
      </w:pPr>
      <w:r w:rsidRPr="00C3033D">
        <w:t xml:space="preserve">July was the most difficult month to forecast for all </w:t>
      </w:r>
      <w:r w:rsidR="0025420C">
        <w:t>forecaster</w:t>
      </w:r>
      <w:r w:rsidRPr="00C3033D">
        <w:t xml:space="preserve">s. August was the second month in a row in which all forecasting </w:t>
      </w:r>
      <w:r w:rsidR="0025420C">
        <w:t>forecaster</w:t>
      </w:r>
      <w:r w:rsidRPr="00C3033D">
        <w:t xml:space="preserve">s struggled. September forecasting is also difficult for the </w:t>
      </w:r>
      <w:r w:rsidR="0025420C">
        <w:t>forecaster</w:t>
      </w:r>
      <w:r w:rsidRPr="00C3033D">
        <w:t xml:space="preserve">s. February, March, and November were relatively easy to forecast for the </w:t>
      </w:r>
      <w:r w:rsidR="0025420C">
        <w:t>forecaster</w:t>
      </w:r>
      <w:r w:rsidRPr="00C3033D">
        <w:t>s. In ten months, the CNN had the lowest MAPE values and was only outperformed by the ANN in March and June. Because the ANN was only outperformed by the LSTM in January, it is ranked second, while the LSTM is ranked third.</w:t>
      </w:r>
      <w:r w:rsidR="00863A5C">
        <w:t xml:space="preserve"> </w:t>
      </w:r>
      <w:r w:rsidR="00863A5C" w:rsidRPr="00863A5C">
        <w:t>The SNF had the highest MAPE values overall and the broadest error distribution; it outperformed the ARIMA in only March, April, May, and October</w:t>
      </w:r>
      <w:r w:rsidR="00A33B32" w:rsidRPr="00863A5C">
        <w:t>.</w:t>
      </w:r>
      <w:r w:rsidR="00A33B32">
        <w:t xml:space="preserve"> </w:t>
      </w:r>
    </w:p>
    <w:p w14:paraId="2D08B61F" w14:textId="77777777" w:rsidR="00142014" w:rsidRDefault="00142014" w:rsidP="00142014">
      <w:pPr>
        <w:keepNext/>
        <w:jc w:val="center"/>
      </w:pPr>
      <w:r w:rsidRPr="00142014">
        <w:rPr>
          <w:noProof/>
        </w:rPr>
        <w:drawing>
          <wp:inline distT="0" distB="0" distL="0" distR="0" wp14:anchorId="07C67241" wp14:editId="11D6061F">
            <wp:extent cx="5040585" cy="4038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2">
                      <a:extLst>
                        <a:ext uri="{28A0092B-C50C-407E-A947-70E740481C1C}">
                          <a14:useLocalDpi xmlns:a14="http://schemas.microsoft.com/office/drawing/2010/main" val="0"/>
                        </a:ext>
                      </a:extLst>
                    </a:blip>
                    <a:srcRect l="5188" t="5728" r="6618"/>
                    <a:stretch/>
                  </pic:blipFill>
                  <pic:spPr bwMode="auto">
                    <a:xfrm>
                      <a:off x="0" y="0"/>
                      <a:ext cx="5065287" cy="4058392"/>
                    </a:xfrm>
                    <a:prstGeom prst="rect">
                      <a:avLst/>
                    </a:prstGeom>
                    <a:noFill/>
                    <a:ln>
                      <a:noFill/>
                    </a:ln>
                    <a:extLst>
                      <a:ext uri="{53640926-AAD7-44D8-BBD7-CCE9431645EC}">
                        <a14:shadowObscured xmlns:a14="http://schemas.microsoft.com/office/drawing/2010/main"/>
                      </a:ext>
                    </a:extLst>
                  </pic:spPr>
                </pic:pic>
              </a:graphicData>
            </a:graphic>
          </wp:inline>
        </w:drawing>
      </w:r>
    </w:p>
    <w:p w14:paraId="185A896B" w14:textId="4BB22750" w:rsidR="00C31598" w:rsidRPr="00C31598" w:rsidRDefault="00142014" w:rsidP="00142014">
      <w:pPr>
        <w:pStyle w:val="Caption"/>
        <w:jc w:val="center"/>
      </w:pPr>
      <w:bookmarkStart w:id="184" w:name="_Ref86160504"/>
      <w:bookmarkStart w:id="185" w:name="_Toc88406066"/>
      <w:r>
        <w:t xml:space="preserve">Figure </w:t>
      </w:r>
      <w:r w:rsidR="00D649BB">
        <w:fldChar w:fldCharType="begin"/>
      </w:r>
      <w:r w:rsidR="00D649BB">
        <w:instrText xml:space="preserve"> SEQ Figure \* ARABIC </w:instrText>
      </w:r>
      <w:r w:rsidR="00D649BB">
        <w:fldChar w:fldCharType="separate"/>
      </w:r>
      <w:r w:rsidR="00FF0D77">
        <w:rPr>
          <w:noProof/>
        </w:rPr>
        <w:t>34</w:t>
      </w:r>
      <w:r w:rsidR="00D649BB">
        <w:rPr>
          <w:noProof/>
        </w:rPr>
        <w:fldChar w:fldCharType="end"/>
      </w:r>
      <w:bookmarkEnd w:id="184"/>
      <w:r>
        <w:t xml:space="preserve"> - </w:t>
      </w:r>
      <w:r w:rsidR="00C30915" w:rsidRPr="00D8190B">
        <w:t xml:space="preserve">Monthly MAPE for Each </w:t>
      </w:r>
      <w:r w:rsidR="0025420C">
        <w:t>Forecaster</w:t>
      </w:r>
      <w:r w:rsidR="00C30915" w:rsidRPr="00D8190B">
        <w:t xml:space="preserve"> </w:t>
      </w:r>
      <w:r w:rsidR="009B3C57">
        <w:t>– Toronto Dataset</w:t>
      </w:r>
      <w:bookmarkEnd w:id="185"/>
    </w:p>
    <w:p w14:paraId="35F90092" w14:textId="44EF7129" w:rsidR="00EC799F" w:rsidRDefault="004153D4" w:rsidP="00C52938">
      <w:pPr>
        <w:ind w:firstLine="288"/>
        <w:jc w:val="center"/>
      </w:pPr>
      <w:r w:rsidRPr="004153D4">
        <w:rPr>
          <w:noProof/>
        </w:rPr>
        <w:lastRenderedPageBreak/>
        <w:drawing>
          <wp:inline distT="0" distB="0" distL="0" distR="0" wp14:anchorId="2BE4022B" wp14:editId="468EF710">
            <wp:extent cx="4490288" cy="35242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89" t="5967" r="8408"/>
                    <a:stretch/>
                  </pic:blipFill>
                  <pic:spPr bwMode="auto">
                    <a:xfrm>
                      <a:off x="0" y="0"/>
                      <a:ext cx="4529965" cy="3555391"/>
                    </a:xfrm>
                    <a:prstGeom prst="rect">
                      <a:avLst/>
                    </a:prstGeom>
                    <a:noFill/>
                    <a:ln>
                      <a:noFill/>
                    </a:ln>
                    <a:extLst>
                      <a:ext uri="{53640926-AAD7-44D8-BBD7-CCE9431645EC}">
                        <a14:shadowObscured xmlns:a14="http://schemas.microsoft.com/office/drawing/2010/main"/>
                      </a:ext>
                    </a:extLst>
                  </pic:spPr>
                </pic:pic>
              </a:graphicData>
            </a:graphic>
          </wp:inline>
        </w:drawing>
      </w:r>
    </w:p>
    <w:p w14:paraId="2AA01780" w14:textId="4AE690F4" w:rsidR="00EE39DB" w:rsidRDefault="00EC799F" w:rsidP="00EC799F">
      <w:pPr>
        <w:pStyle w:val="Caption"/>
        <w:jc w:val="center"/>
      </w:pPr>
      <w:bookmarkStart w:id="186" w:name="_Toc88406067"/>
      <w:r>
        <w:t xml:space="preserve">Figure </w:t>
      </w:r>
      <w:r w:rsidR="00D649BB">
        <w:fldChar w:fldCharType="begin"/>
      </w:r>
      <w:r w:rsidR="00D649BB">
        <w:instrText xml:space="preserve"> SEQ Figure \* ARABIC </w:instrText>
      </w:r>
      <w:r w:rsidR="00D649BB">
        <w:fldChar w:fldCharType="separate"/>
      </w:r>
      <w:r w:rsidR="00FF0D77">
        <w:rPr>
          <w:noProof/>
        </w:rPr>
        <w:t>35</w:t>
      </w:r>
      <w:r w:rsidR="00D649BB">
        <w:rPr>
          <w:noProof/>
        </w:rPr>
        <w:fldChar w:fldCharType="end"/>
      </w:r>
      <w:r>
        <w:t xml:space="preserve"> - </w:t>
      </w:r>
      <w:r w:rsidR="009A03DA" w:rsidRPr="009A03DA">
        <w:t xml:space="preserve">Monthly Error Distribution for CNN </w:t>
      </w:r>
      <w:r w:rsidR="0025420C">
        <w:t>Forecaster</w:t>
      </w:r>
      <w:r w:rsidR="009A03DA">
        <w:t xml:space="preserve"> </w:t>
      </w:r>
      <w:r>
        <w:t>– Toronto Dataset</w:t>
      </w:r>
      <w:bookmarkEnd w:id="186"/>
    </w:p>
    <w:p w14:paraId="6E2F618C" w14:textId="43A92BB9" w:rsidR="00872A50" w:rsidRDefault="0086393A" w:rsidP="0086393A">
      <w:pPr>
        <w:ind w:firstLine="288"/>
        <w:jc w:val="center"/>
      </w:pPr>
      <w:r w:rsidRPr="0086393A">
        <w:rPr>
          <w:noProof/>
        </w:rPr>
        <w:drawing>
          <wp:inline distT="0" distB="0" distL="0" distR="0" wp14:anchorId="5FB173B1" wp14:editId="5406CEF0">
            <wp:extent cx="4343400" cy="338976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10" t="6683" r="8766"/>
                    <a:stretch/>
                  </pic:blipFill>
                  <pic:spPr bwMode="auto">
                    <a:xfrm>
                      <a:off x="0" y="0"/>
                      <a:ext cx="4355099" cy="3398890"/>
                    </a:xfrm>
                    <a:prstGeom prst="rect">
                      <a:avLst/>
                    </a:prstGeom>
                    <a:noFill/>
                    <a:ln>
                      <a:noFill/>
                    </a:ln>
                    <a:extLst>
                      <a:ext uri="{53640926-AAD7-44D8-BBD7-CCE9431645EC}">
                        <a14:shadowObscured xmlns:a14="http://schemas.microsoft.com/office/drawing/2010/main"/>
                      </a:ext>
                    </a:extLst>
                  </pic:spPr>
                </pic:pic>
              </a:graphicData>
            </a:graphic>
          </wp:inline>
        </w:drawing>
      </w:r>
    </w:p>
    <w:p w14:paraId="58425E9A" w14:textId="4BF1B65D" w:rsidR="00343213" w:rsidRDefault="00872A50" w:rsidP="00872A50">
      <w:pPr>
        <w:pStyle w:val="Caption"/>
        <w:jc w:val="center"/>
      </w:pPr>
      <w:bookmarkStart w:id="187" w:name="_Toc88406068"/>
      <w:r>
        <w:t xml:space="preserve">Figure </w:t>
      </w:r>
      <w:r w:rsidR="00D649BB">
        <w:fldChar w:fldCharType="begin"/>
      </w:r>
      <w:r w:rsidR="00D649BB">
        <w:instrText xml:space="preserve"> SEQ Figure \* ARABIC </w:instrText>
      </w:r>
      <w:r w:rsidR="00D649BB">
        <w:fldChar w:fldCharType="separate"/>
      </w:r>
      <w:r w:rsidR="00FF0D77">
        <w:rPr>
          <w:noProof/>
        </w:rPr>
        <w:t>36</w:t>
      </w:r>
      <w:r w:rsidR="00D649BB">
        <w:rPr>
          <w:noProof/>
        </w:rPr>
        <w:fldChar w:fldCharType="end"/>
      </w:r>
      <w:r>
        <w:t xml:space="preserve"> - </w:t>
      </w:r>
      <w:r w:rsidR="009A03DA" w:rsidRPr="009A03DA">
        <w:t xml:space="preserve">Monthly Error Distribution for </w:t>
      </w:r>
      <w:r w:rsidR="009A03DA">
        <w:t>LSTM</w:t>
      </w:r>
      <w:r w:rsidR="009A03DA" w:rsidRPr="009A03DA">
        <w:t xml:space="preserve"> </w:t>
      </w:r>
      <w:r w:rsidR="0025420C">
        <w:t>Forecaster</w:t>
      </w:r>
      <w:r w:rsidR="009A03DA">
        <w:t xml:space="preserve"> </w:t>
      </w:r>
      <w:r>
        <w:t>– Toronto Dataset</w:t>
      </w:r>
      <w:bookmarkEnd w:id="187"/>
    </w:p>
    <w:p w14:paraId="6CD94891" w14:textId="702D0198" w:rsidR="00196F87" w:rsidRDefault="00A5227C" w:rsidP="003E7C45">
      <w:pPr>
        <w:jc w:val="center"/>
      </w:pPr>
      <w:r w:rsidRPr="00A5227C">
        <w:rPr>
          <w:noProof/>
        </w:rPr>
        <w:lastRenderedPageBreak/>
        <w:drawing>
          <wp:inline distT="0" distB="0" distL="0" distR="0" wp14:anchorId="29B577F6" wp14:editId="2ED9C07D">
            <wp:extent cx="4391025" cy="346198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89" t="5728" r="8588"/>
                    <a:stretch/>
                  </pic:blipFill>
                  <pic:spPr bwMode="auto">
                    <a:xfrm>
                      <a:off x="0" y="0"/>
                      <a:ext cx="4409849" cy="3476828"/>
                    </a:xfrm>
                    <a:prstGeom prst="rect">
                      <a:avLst/>
                    </a:prstGeom>
                    <a:noFill/>
                    <a:ln>
                      <a:noFill/>
                    </a:ln>
                    <a:extLst>
                      <a:ext uri="{53640926-AAD7-44D8-BBD7-CCE9431645EC}">
                        <a14:shadowObscured xmlns:a14="http://schemas.microsoft.com/office/drawing/2010/main"/>
                      </a:ext>
                    </a:extLst>
                  </pic:spPr>
                </pic:pic>
              </a:graphicData>
            </a:graphic>
          </wp:inline>
        </w:drawing>
      </w:r>
    </w:p>
    <w:p w14:paraId="741BEDAB" w14:textId="7786AA2F" w:rsidR="00ED01B2" w:rsidRDefault="00196F87" w:rsidP="00196F87">
      <w:pPr>
        <w:pStyle w:val="Caption"/>
        <w:jc w:val="center"/>
      </w:pPr>
      <w:bookmarkStart w:id="188" w:name="_Toc88406069"/>
      <w:r>
        <w:t xml:space="preserve">Figure </w:t>
      </w:r>
      <w:r w:rsidR="00D649BB">
        <w:fldChar w:fldCharType="begin"/>
      </w:r>
      <w:r w:rsidR="00D649BB">
        <w:instrText xml:space="preserve"> SEQ Figure \* ARABIC </w:instrText>
      </w:r>
      <w:r w:rsidR="00D649BB">
        <w:fldChar w:fldCharType="separate"/>
      </w:r>
      <w:r w:rsidR="00FF0D77">
        <w:rPr>
          <w:noProof/>
        </w:rPr>
        <w:t>37</w:t>
      </w:r>
      <w:r w:rsidR="00D649BB">
        <w:rPr>
          <w:noProof/>
        </w:rPr>
        <w:fldChar w:fldCharType="end"/>
      </w:r>
      <w:r>
        <w:t xml:space="preserve"> - </w:t>
      </w:r>
      <w:r w:rsidR="009A03DA" w:rsidRPr="009A03DA">
        <w:t xml:space="preserve">Monthly Error Distribution for </w:t>
      </w:r>
      <w:r w:rsidR="009A03DA">
        <w:t>A</w:t>
      </w:r>
      <w:r w:rsidR="009A03DA" w:rsidRPr="009A03DA">
        <w:t xml:space="preserve">NN </w:t>
      </w:r>
      <w:r w:rsidR="0025420C">
        <w:t>Forecaster</w:t>
      </w:r>
      <w:r>
        <w:t>– Toronto Dataset</w:t>
      </w:r>
      <w:bookmarkEnd w:id="188"/>
    </w:p>
    <w:p w14:paraId="37A18781" w14:textId="5066FF06" w:rsidR="00ED4DF2" w:rsidRPr="00ED4DF2" w:rsidRDefault="00ED4DF2" w:rsidP="00ED4DF2">
      <w:pPr>
        <w:jc w:val="center"/>
      </w:pPr>
      <w:r w:rsidRPr="00ED4DF2">
        <w:rPr>
          <w:noProof/>
        </w:rPr>
        <w:drawing>
          <wp:inline distT="0" distB="0" distL="0" distR="0" wp14:anchorId="71888778" wp14:editId="5E4AF688">
            <wp:extent cx="4425950" cy="34756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432" t="5728" r="8587"/>
                    <a:stretch/>
                  </pic:blipFill>
                  <pic:spPr bwMode="auto">
                    <a:xfrm>
                      <a:off x="0" y="0"/>
                      <a:ext cx="4437595" cy="3484792"/>
                    </a:xfrm>
                    <a:prstGeom prst="rect">
                      <a:avLst/>
                    </a:prstGeom>
                    <a:noFill/>
                    <a:ln>
                      <a:noFill/>
                    </a:ln>
                    <a:extLst>
                      <a:ext uri="{53640926-AAD7-44D8-BBD7-CCE9431645EC}">
                        <a14:shadowObscured xmlns:a14="http://schemas.microsoft.com/office/drawing/2010/main"/>
                      </a:ext>
                    </a:extLst>
                  </pic:spPr>
                </pic:pic>
              </a:graphicData>
            </a:graphic>
          </wp:inline>
        </w:drawing>
      </w:r>
    </w:p>
    <w:p w14:paraId="2FE0DD47" w14:textId="14FDD588" w:rsidR="00196F87" w:rsidRDefault="006410C5" w:rsidP="006410C5">
      <w:pPr>
        <w:pStyle w:val="Caption"/>
        <w:jc w:val="center"/>
      </w:pPr>
      <w:bookmarkStart w:id="189" w:name="_Toc88406070"/>
      <w:r>
        <w:t xml:space="preserve">Figure </w:t>
      </w:r>
      <w:r w:rsidR="00D649BB">
        <w:fldChar w:fldCharType="begin"/>
      </w:r>
      <w:r w:rsidR="00D649BB">
        <w:instrText xml:space="preserve"> SEQ Figure \* ARABIC </w:instrText>
      </w:r>
      <w:r w:rsidR="00D649BB">
        <w:fldChar w:fldCharType="separate"/>
      </w:r>
      <w:r w:rsidR="00FF0D77">
        <w:rPr>
          <w:noProof/>
        </w:rPr>
        <w:t>38</w:t>
      </w:r>
      <w:r w:rsidR="00D649BB">
        <w:rPr>
          <w:noProof/>
        </w:rPr>
        <w:fldChar w:fldCharType="end"/>
      </w:r>
      <w:r>
        <w:t xml:space="preserve"> -</w:t>
      </w:r>
      <w:r w:rsidR="0002614A">
        <w:t xml:space="preserve"> </w:t>
      </w:r>
      <w:r w:rsidR="00D91912" w:rsidRPr="00D91912">
        <w:t xml:space="preserve">Monthly Error Distribution for </w:t>
      </w:r>
      <w:r w:rsidR="00D91912">
        <w:t>MLR</w:t>
      </w:r>
      <w:r w:rsidR="00D91912" w:rsidRPr="00D91912">
        <w:t xml:space="preserve"> </w:t>
      </w:r>
      <w:r w:rsidR="0025420C">
        <w:t>Forecaster</w:t>
      </w:r>
      <w:r w:rsidR="0002614A">
        <w:t>– Toronto Dataset</w:t>
      </w:r>
      <w:bookmarkEnd w:id="189"/>
    </w:p>
    <w:p w14:paraId="4C37801C" w14:textId="118B4926" w:rsidR="0041301D" w:rsidRDefault="00BB6092" w:rsidP="00577B42">
      <w:pPr>
        <w:jc w:val="center"/>
      </w:pPr>
      <w:r w:rsidRPr="00BB6092">
        <w:rPr>
          <w:noProof/>
        </w:rPr>
        <w:lastRenderedPageBreak/>
        <w:drawing>
          <wp:inline distT="0" distB="0" distL="0" distR="0" wp14:anchorId="5E9A1070" wp14:editId="35574BA3">
            <wp:extent cx="4509655" cy="35433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31" t="5489" r="8408"/>
                    <a:stretch/>
                  </pic:blipFill>
                  <pic:spPr bwMode="auto">
                    <a:xfrm>
                      <a:off x="0" y="0"/>
                      <a:ext cx="4519292" cy="3550872"/>
                    </a:xfrm>
                    <a:prstGeom prst="rect">
                      <a:avLst/>
                    </a:prstGeom>
                    <a:noFill/>
                    <a:ln>
                      <a:noFill/>
                    </a:ln>
                    <a:extLst>
                      <a:ext uri="{53640926-AAD7-44D8-BBD7-CCE9431645EC}">
                        <a14:shadowObscured xmlns:a14="http://schemas.microsoft.com/office/drawing/2010/main"/>
                      </a:ext>
                    </a:extLst>
                  </pic:spPr>
                </pic:pic>
              </a:graphicData>
            </a:graphic>
          </wp:inline>
        </w:drawing>
      </w:r>
    </w:p>
    <w:p w14:paraId="2979EBAB" w14:textId="0A92AADC" w:rsidR="00E10139" w:rsidRDefault="0041301D" w:rsidP="0041301D">
      <w:pPr>
        <w:pStyle w:val="Caption"/>
        <w:jc w:val="center"/>
      </w:pPr>
      <w:bookmarkStart w:id="190" w:name="_Toc88406071"/>
      <w:r>
        <w:t xml:space="preserve">Figure </w:t>
      </w:r>
      <w:r w:rsidR="00D649BB">
        <w:fldChar w:fldCharType="begin"/>
      </w:r>
      <w:r w:rsidR="00D649BB">
        <w:instrText xml:space="preserve"> SEQ Figure \* ARABIC </w:instrText>
      </w:r>
      <w:r w:rsidR="00D649BB">
        <w:fldChar w:fldCharType="separate"/>
      </w:r>
      <w:r w:rsidR="00FF0D77">
        <w:rPr>
          <w:noProof/>
        </w:rPr>
        <w:t>39</w:t>
      </w:r>
      <w:r w:rsidR="00D649BB">
        <w:rPr>
          <w:noProof/>
        </w:rPr>
        <w:fldChar w:fldCharType="end"/>
      </w:r>
      <w:r>
        <w:t xml:space="preserve"> - </w:t>
      </w:r>
      <w:bookmarkStart w:id="191" w:name="_Hlk85314729"/>
      <w:r w:rsidR="00D91912" w:rsidRPr="00D91912">
        <w:t xml:space="preserve">Monthly Error Distribution for </w:t>
      </w:r>
      <w:r w:rsidR="00D91912">
        <w:t>ARIMA</w:t>
      </w:r>
      <w:r w:rsidR="00D91912" w:rsidRPr="00D91912">
        <w:t xml:space="preserve"> </w:t>
      </w:r>
      <w:r w:rsidR="0025420C">
        <w:t>Forecaster</w:t>
      </w:r>
      <w:r>
        <w:t>– Toronto Dataset</w:t>
      </w:r>
      <w:bookmarkEnd w:id="190"/>
      <w:bookmarkEnd w:id="191"/>
    </w:p>
    <w:p w14:paraId="0285BDD3" w14:textId="6F9963DF" w:rsidR="00142447" w:rsidRPr="00142447" w:rsidRDefault="00C27B93" w:rsidP="00142447">
      <w:pPr>
        <w:jc w:val="center"/>
      </w:pPr>
      <w:r w:rsidRPr="00C27B93">
        <w:rPr>
          <w:noProof/>
        </w:rPr>
        <w:drawing>
          <wp:inline distT="0" distB="0" distL="0" distR="0" wp14:anchorId="16F65C65" wp14:editId="2BEC7722">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08">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5498A72C" w14:textId="25D7082E" w:rsidR="003E63A4" w:rsidRDefault="000E1DCC" w:rsidP="002D6258">
      <w:pPr>
        <w:pStyle w:val="Caption"/>
        <w:jc w:val="center"/>
      </w:pPr>
      <w:bookmarkStart w:id="192" w:name="_Toc88406072"/>
      <w:r>
        <w:t xml:space="preserve">Figure </w:t>
      </w:r>
      <w:r w:rsidR="00D649BB">
        <w:fldChar w:fldCharType="begin"/>
      </w:r>
      <w:r w:rsidR="00D649BB">
        <w:instrText xml:space="preserve"> SEQ Figure \* ARABIC </w:instrText>
      </w:r>
      <w:r w:rsidR="00D649BB">
        <w:fldChar w:fldCharType="separate"/>
      </w:r>
      <w:r w:rsidR="00FF0D77">
        <w:rPr>
          <w:noProof/>
        </w:rPr>
        <w:t>40</w:t>
      </w:r>
      <w:r w:rsidR="00D649BB">
        <w:rPr>
          <w:noProof/>
        </w:rPr>
        <w:fldChar w:fldCharType="end"/>
      </w:r>
      <w:r>
        <w:t xml:space="preserve"> - </w:t>
      </w:r>
      <w:r w:rsidR="002F5DEA" w:rsidRPr="002F5DEA">
        <w:t xml:space="preserve">Monthly Error Distribution for </w:t>
      </w:r>
      <w:r w:rsidR="002F5DEA">
        <w:t>SNF</w:t>
      </w:r>
      <w:r w:rsidR="002F5DEA" w:rsidRPr="002F5DEA">
        <w:t xml:space="preserve"> </w:t>
      </w:r>
      <w:r w:rsidR="0025420C">
        <w:t>Forecaster</w:t>
      </w:r>
      <w:r>
        <w:t>– Toronto Dataset</w:t>
      </w:r>
      <w:bookmarkEnd w:id="192"/>
    </w:p>
    <w:p w14:paraId="7E235959" w14:textId="41FA5273" w:rsidR="00EE1033" w:rsidRDefault="00EE1033" w:rsidP="002B69C3">
      <w:pPr>
        <w:pStyle w:val="Heading3"/>
      </w:pPr>
      <w:bookmarkStart w:id="193" w:name="_Toc88405989"/>
      <w:r>
        <w:lastRenderedPageBreak/>
        <w:t>4.</w:t>
      </w:r>
      <w:r w:rsidR="001A469E">
        <w:t>1.4</w:t>
      </w:r>
      <w:r>
        <w:t xml:space="preserve"> </w:t>
      </w:r>
      <w:r w:rsidR="002B69C3" w:rsidRPr="002B69C3">
        <w:t>Performance During the Seasons</w:t>
      </w:r>
      <w:bookmarkEnd w:id="193"/>
    </w:p>
    <w:p w14:paraId="3B39D3A1" w14:textId="751CC93F" w:rsidR="00F95623" w:rsidRDefault="00F95623" w:rsidP="00F95623">
      <w:pPr>
        <w:ind w:firstLine="288"/>
      </w:pPr>
      <w:r w:rsidRPr="00F95623">
        <w:t xml:space="preserve">The table below summarizes the MAPE and RMSE values obtained for the average of various seasons in the Toronto test dataset. Summer was the most difficult season to predict for all </w:t>
      </w:r>
      <w:r w:rsidR="0025420C">
        <w:t>forecaster</w:t>
      </w:r>
      <w:r w:rsidRPr="00F95623">
        <w:t>s. Across all four seasons, CNN had the lowest MAPE and RMSE values. The ANN is ranked second, having been only surpassed in the winter by the LSTM, which is ranked third. Autumn was the season with the lowest metric values for the CNN and ANN, whereas spring was the season with the lowest metric values for the LSTM.</w:t>
      </w:r>
      <w:r w:rsidR="002A1846">
        <w:t xml:space="preserve"> </w:t>
      </w:r>
      <w:r w:rsidR="002A1846" w:rsidRPr="002A1846">
        <w:t>The SNF has the worst overall performance metrics across all seasons, outperforming the ARIMA only in the spring.</w:t>
      </w:r>
    </w:p>
    <w:tbl>
      <w:tblPr>
        <w:tblW w:w="69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876"/>
        <w:gridCol w:w="897"/>
        <w:gridCol w:w="876"/>
        <w:gridCol w:w="876"/>
        <w:gridCol w:w="1056"/>
        <w:gridCol w:w="876"/>
      </w:tblGrid>
      <w:tr w:rsidR="0029650D" w:rsidRPr="0029650D" w14:paraId="41A7BF46" w14:textId="77777777" w:rsidTr="0029650D">
        <w:trPr>
          <w:trHeight w:val="315"/>
          <w:jc w:val="center"/>
        </w:trPr>
        <w:tc>
          <w:tcPr>
            <w:tcW w:w="6992" w:type="dxa"/>
            <w:gridSpan w:val="7"/>
            <w:shd w:val="clear" w:color="auto" w:fill="auto"/>
            <w:noWrap/>
            <w:vAlign w:val="bottom"/>
            <w:hideMark/>
          </w:tcPr>
          <w:p w14:paraId="7BF6AF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Winter</w:t>
            </w:r>
          </w:p>
        </w:tc>
      </w:tr>
      <w:tr w:rsidR="0029650D" w:rsidRPr="0029650D" w14:paraId="321203CF" w14:textId="77777777" w:rsidTr="0029650D">
        <w:trPr>
          <w:trHeight w:val="315"/>
          <w:jc w:val="center"/>
        </w:trPr>
        <w:tc>
          <w:tcPr>
            <w:tcW w:w="1615" w:type="dxa"/>
            <w:shd w:val="clear" w:color="auto" w:fill="auto"/>
            <w:noWrap/>
            <w:vAlign w:val="bottom"/>
            <w:hideMark/>
          </w:tcPr>
          <w:p w14:paraId="5B61CA0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18F5F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04529B1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7014918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601FCF8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3F68F55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3897C94B"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13A02A6A" w14:textId="77777777" w:rsidTr="0029650D">
        <w:trPr>
          <w:trHeight w:val="315"/>
          <w:jc w:val="center"/>
        </w:trPr>
        <w:tc>
          <w:tcPr>
            <w:tcW w:w="1615" w:type="dxa"/>
            <w:shd w:val="clear" w:color="auto" w:fill="auto"/>
            <w:noWrap/>
            <w:vAlign w:val="bottom"/>
            <w:hideMark/>
          </w:tcPr>
          <w:p w14:paraId="7828F39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5614D392" w14:textId="77777777" w:rsidR="0029650D" w:rsidRPr="0029650D" w:rsidRDefault="0029650D" w:rsidP="0029650D">
            <w:pPr>
              <w:spacing w:line="240" w:lineRule="auto"/>
              <w:jc w:val="center"/>
              <w:rPr>
                <w:color w:val="000000"/>
                <w:lang w:eastAsia="en-CA"/>
              </w:rPr>
            </w:pPr>
            <w:r w:rsidRPr="0029650D">
              <w:rPr>
                <w:color w:val="000000"/>
                <w:lang w:eastAsia="en-CA"/>
              </w:rPr>
              <w:t>1.92</w:t>
            </w:r>
          </w:p>
        </w:tc>
        <w:tc>
          <w:tcPr>
            <w:tcW w:w="897" w:type="dxa"/>
            <w:shd w:val="clear" w:color="auto" w:fill="auto"/>
            <w:noWrap/>
            <w:vAlign w:val="bottom"/>
            <w:hideMark/>
          </w:tcPr>
          <w:p w14:paraId="78057668" w14:textId="77777777" w:rsidR="0029650D" w:rsidRPr="0029650D" w:rsidRDefault="0029650D" w:rsidP="0029650D">
            <w:pPr>
              <w:spacing w:line="240" w:lineRule="auto"/>
              <w:jc w:val="center"/>
              <w:rPr>
                <w:color w:val="000000"/>
                <w:lang w:eastAsia="en-CA"/>
              </w:rPr>
            </w:pPr>
            <w:r w:rsidRPr="0029650D">
              <w:rPr>
                <w:color w:val="000000"/>
                <w:lang w:eastAsia="en-CA"/>
              </w:rPr>
              <w:t>2.25</w:t>
            </w:r>
          </w:p>
        </w:tc>
        <w:tc>
          <w:tcPr>
            <w:tcW w:w="876" w:type="dxa"/>
            <w:shd w:val="clear" w:color="auto" w:fill="auto"/>
            <w:noWrap/>
            <w:vAlign w:val="bottom"/>
            <w:hideMark/>
          </w:tcPr>
          <w:p w14:paraId="049C62FB" w14:textId="77777777" w:rsidR="0029650D" w:rsidRPr="0029650D" w:rsidRDefault="0029650D" w:rsidP="0029650D">
            <w:pPr>
              <w:spacing w:line="240" w:lineRule="auto"/>
              <w:jc w:val="center"/>
              <w:rPr>
                <w:color w:val="000000"/>
                <w:lang w:eastAsia="en-CA"/>
              </w:rPr>
            </w:pPr>
            <w:r w:rsidRPr="0029650D">
              <w:rPr>
                <w:color w:val="000000"/>
                <w:lang w:eastAsia="en-CA"/>
              </w:rPr>
              <w:t>2.26</w:t>
            </w:r>
          </w:p>
        </w:tc>
        <w:tc>
          <w:tcPr>
            <w:tcW w:w="876" w:type="dxa"/>
            <w:shd w:val="clear" w:color="auto" w:fill="auto"/>
            <w:noWrap/>
            <w:vAlign w:val="bottom"/>
            <w:hideMark/>
          </w:tcPr>
          <w:p w14:paraId="7E8DD992" w14:textId="77777777" w:rsidR="0029650D" w:rsidRPr="0029650D" w:rsidRDefault="0029650D" w:rsidP="0029650D">
            <w:pPr>
              <w:spacing w:line="240" w:lineRule="auto"/>
              <w:jc w:val="center"/>
              <w:rPr>
                <w:color w:val="000000"/>
                <w:lang w:eastAsia="en-CA"/>
              </w:rPr>
            </w:pPr>
            <w:r w:rsidRPr="0029650D">
              <w:rPr>
                <w:color w:val="000000"/>
                <w:lang w:eastAsia="en-CA"/>
              </w:rPr>
              <w:t>3.43</w:t>
            </w:r>
          </w:p>
        </w:tc>
        <w:tc>
          <w:tcPr>
            <w:tcW w:w="1056" w:type="dxa"/>
            <w:shd w:val="clear" w:color="auto" w:fill="auto"/>
            <w:noWrap/>
            <w:vAlign w:val="bottom"/>
            <w:hideMark/>
          </w:tcPr>
          <w:p w14:paraId="22E0C48E" w14:textId="77777777" w:rsidR="0029650D" w:rsidRPr="0029650D" w:rsidRDefault="0029650D" w:rsidP="0029650D">
            <w:pPr>
              <w:spacing w:line="240" w:lineRule="auto"/>
              <w:jc w:val="center"/>
              <w:rPr>
                <w:color w:val="000000"/>
                <w:lang w:eastAsia="en-CA"/>
              </w:rPr>
            </w:pPr>
            <w:r w:rsidRPr="0029650D">
              <w:rPr>
                <w:color w:val="000000"/>
                <w:lang w:eastAsia="en-CA"/>
              </w:rPr>
              <w:t>4.21</w:t>
            </w:r>
          </w:p>
        </w:tc>
        <w:tc>
          <w:tcPr>
            <w:tcW w:w="876" w:type="dxa"/>
            <w:shd w:val="clear" w:color="auto" w:fill="auto"/>
            <w:noWrap/>
            <w:vAlign w:val="bottom"/>
            <w:hideMark/>
          </w:tcPr>
          <w:p w14:paraId="23E141A5" w14:textId="77777777" w:rsidR="0029650D" w:rsidRPr="0029650D" w:rsidRDefault="0029650D" w:rsidP="0029650D">
            <w:pPr>
              <w:spacing w:line="240" w:lineRule="auto"/>
              <w:jc w:val="center"/>
              <w:rPr>
                <w:color w:val="000000"/>
                <w:lang w:eastAsia="en-CA"/>
              </w:rPr>
            </w:pPr>
            <w:r w:rsidRPr="0029650D">
              <w:rPr>
                <w:color w:val="000000"/>
                <w:lang w:eastAsia="en-CA"/>
              </w:rPr>
              <w:t>6.55</w:t>
            </w:r>
          </w:p>
        </w:tc>
      </w:tr>
      <w:tr w:rsidR="0029650D" w:rsidRPr="0029650D" w14:paraId="78842BAB" w14:textId="77777777" w:rsidTr="0029650D">
        <w:trPr>
          <w:trHeight w:val="315"/>
          <w:jc w:val="center"/>
        </w:trPr>
        <w:tc>
          <w:tcPr>
            <w:tcW w:w="1615" w:type="dxa"/>
            <w:shd w:val="clear" w:color="auto" w:fill="auto"/>
            <w:noWrap/>
            <w:vAlign w:val="bottom"/>
            <w:hideMark/>
          </w:tcPr>
          <w:p w14:paraId="0287E55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2755933" w14:textId="77777777" w:rsidR="0029650D" w:rsidRPr="0029650D" w:rsidRDefault="0029650D" w:rsidP="0029650D">
            <w:pPr>
              <w:spacing w:line="240" w:lineRule="auto"/>
              <w:jc w:val="center"/>
              <w:rPr>
                <w:color w:val="000000"/>
                <w:lang w:eastAsia="en-CA"/>
              </w:rPr>
            </w:pPr>
            <w:r w:rsidRPr="0029650D">
              <w:rPr>
                <w:color w:val="000000"/>
                <w:lang w:eastAsia="en-CA"/>
              </w:rPr>
              <w:t>172.22</w:t>
            </w:r>
          </w:p>
        </w:tc>
        <w:tc>
          <w:tcPr>
            <w:tcW w:w="897" w:type="dxa"/>
            <w:shd w:val="clear" w:color="auto" w:fill="auto"/>
            <w:noWrap/>
            <w:vAlign w:val="bottom"/>
            <w:hideMark/>
          </w:tcPr>
          <w:p w14:paraId="5AEBCE46" w14:textId="77777777" w:rsidR="0029650D" w:rsidRPr="0029650D" w:rsidRDefault="0029650D" w:rsidP="0029650D">
            <w:pPr>
              <w:spacing w:line="240" w:lineRule="auto"/>
              <w:jc w:val="center"/>
              <w:rPr>
                <w:color w:val="000000"/>
                <w:lang w:eastAsia="en-CA"/>
              </w:rPr>
            </w:pPr>
            <w:r w:rsidRPr="0029650D">
              <w:rPr>
                <w:color w:val="000000"/>
                <w:lang w:eastAsia="en-CA"/>
              </w:rPr>
              <w:t>192.89</w:t>
            </w:r>
          </w:p>
        </w:tc>
        <w:tc>
          <w:tcPr>
            <w:tcW w:w="876" w:type="dxa"/>
            <w:shd w:val="clear" w:color="auto" w:fill="auto"/>
            <w:noWrap/>
            <w:vAlign w:val="bottom"/>
            <w:hideMark/>
          </w:tcPr>
          <w:p w14:paraId="23552E9F" w14:textId="77777777" w:rsidR="0029650D" w:rsidRPr="0029650D" w:rsidRDefault="0029650D" w:rsidP="0029650D">
            <w:pPr>
              <w:spacing w:line="240" w:lineRule="auto"/>
              <w:jc w:val="center"/>
              <w:rPr>
                <w:color w:val="000000"/>
                <w:lang w:eastAsia="en-CA"/>
              </w:rPr>
            </w:pPr>
            <w:r w:rsidRPr="0029650D">
              <w:rPr>
                <w:color w:val="000000"/>
                <w:lang w:eastAsia="en-CA"/>
              </w:rPr>
              <w:t>206.20</w:t>
            </w:r>
          </w:p>
        </w:tc>
        <w:tc>
          <w:tcPr>
            <w:tcW w:w="876" w:type="dxa"/>
            <w:shd w:val="clear" w:color="auto" w:fill="auto"/>
            <w:noWrap/>
            <w:vAlign w:val="bottom"/>
            <w:hideMark/>
          </w:tcPr>
          <w:p w14:paraId="15EA3F6A" w14:textId="77777777" w:rsidR="0029650D" w:rsidRPr="0029650D" w:rsidRDefault="0029650D" w:rsidP="0029650D">
            <w:pPr>
              <w:spacing w:line="240" w:lineRule="auto"/>
              <w:jc w:val="center"/>
              <w:rPr>
                <w:color w:val="000000"/>
                <w:lang w:eastAsia="en-CA"/>
              </w:rPr>
            </w:pPr>
            <w:r w:rsidRPr="0029650D">
              <w:rPr>
                <w:color w:val="000000"/>
                <w:lang w:eastAsia="en-CA"/>
              </w:rPr>
              <w:t>270.47</w:t>
            </w:r>
          </w:p>
        </w:tc>
        <w:tc>
          <w:tcPr>
            <w:tcW w:w="1056" w:type="dxa"/>
            <w:shd w:val="clear" w:color="auto" w:fill="auto"/>
            <w:noWrap/>
            <w:vAlign w:val="bottom"/>
            <w:hideMark/>
          </w:tcPr>
          <w:p w14:paraId="568F7B15" w14:textId="77777777" w:rsidR="0029650D" w:rsidRPr="0029650D" w:rsidRDefault="0029650D" w:rsidP="0029650D">
            <w:pPr>
              <w:spacing w:line="240" w:lineRule="auto"/>
              <w:jc w:val="center"/>
              <w:rPr>
                <w:color w:val="000000"/>
                <w:lang w:eastAsia="en-CA"/>
              </w:rPr>
            </w:pPr>
            <w:r w:rsidRPr="0029650D">
              <w:rPr>
                <w:color w:val="000000"/>
                <w:lang w:eastAsia="en-CA"/>
              </w:rPr>
              <w:t>372.18</w:t>
            </w:r>
          </w:p>
        </w:tc>
        <w:tc>
          <w:tcPr>
            <w:tcW w:w="876" w:type="dxa"/>
            <w:shd w:val="clear" w:color="auto" w:fill="auto"/>
            <w:noWrap/>
            <w:vAlign w:val="bottom"/>
            <w:hideMark/>
          </w:tcPr>
          <w:p w14:paraId="5971A999" w14:textId="77777777" w:rsidR="0029650D" w:rsidRPr="0029650D" w:rsidRDefault="0029650D" w:rsidP="0029650D">
            <w:pPr>
              <w:spacing w:line="240" w:lineRule="auto"/>
              <w:jc w:val="center"/>
              <w:rPr>
                <w:color w:val="000000"/>
                <w:lang w:eastAsia="en-CA"/>
              </w:rPr>
            </w:pPr>
            <w:r w:rsidRPr="0029650D">
              <w:rPr>
                <w:color w:val="000000"/>
                <w:lang w:eastAsia="en-CA"/>
              </w:rPr>
              <w:t>508.21</w:t>
            </w:r>
          </w:p>
        </w:tc>
      </w:tr>
      <w:tr w:rsidR="0029650D" w:rsidRPr="0029650D" w14:paraId="7C3B06C3" w14:textId="77777777" w:rsidTr="0029650D">
        <w:trPr>
          <w:trHeight w:val="315"/>
          <w:jc w:val="center"/>
        </w:trPr>
        <w:tc>
          <w:tcPr>
            <w:tcW w:w="6992" w:type="dxa"/>
            <w:gridSpan w:val="7"/>
            <w:shd w:val="clear" w:color="auto" w:fill="auto"/>
            <w:noWrap/>
            <w:vAlign w:val="bottom"/>
            <w:hideMark/>
          </w:tcPr>
          <w:p w14:paraId="018C3E3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Spring</w:t>
            </w:r>
          </w:p>
        </w:tc>
      </w:tr>
      <w:tr w:rsidR="0029650D" w:rsidRPr="0029650D" w14:paraId="21BD75F2" w14:textId="77777777" w:rsidTr="0029650D">
        <w:trPr>
          <w:trHeight w:val="315"/>
          <w:jc w:val="center"/>
        </w:trPr>
        <w:tc>
          <w:tcPr>
            <w:tcW w:w="1615" w:type="dxa"/>
            <w:shd w:val="clear" w:color="auto" w:fill="auto"/>
            <w:noWrap/>
            <w:vAlign w:val="bottom"/>
            <w:hideMark/>
          </w:tcPr>
          <w:p w14:paraId="7F7F57AE"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353A8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B7C741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007E3049"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040F0E2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509EB96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743B4B1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6DC830A5" w14:textId="77777777" w:rsidTr="0029650D">
        <w:trPr>
          <w:trHeight w:val="315"/>
          <w:jc w:val="center"/>
        </w:trPr>
        <w:tc>
          <w:tcPr>
            <w:tcW w:w="1615" w:type="dxa"/>
            <w:shd w:val="clear" w:color="auto" w:fill="auto"/>
            <w:noWrap/>
            <w:vAlign w:val="bottom"/>
            <w:hideMark/>
          </w:tcPr>
          <w:p w14:paraId="7C6299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6DADAC94" w14:textId="77777777" w:rsidR="0029650D" w:rsidRPr="0029650D" w:rsidRDefault="0029650D" w:rsidP="0029650D">
            <w:pPr>
              <w:spacing w:line="240" w:lineRule="auto"/>
              <w:jc w:val="center"/>
              <w:rPr>
                <w:color w:val="000000"/>
                <w:lang w:eastAsia="en-CA"/>
              </w:rPr>
            </w:pPr>
            <w:r w:rsidRPr="0029650D">
              <w:rPr>
                <w:color w:val="000000"/>
                <w:lang w:eastAsia="en-CA"/>
              </w:rPr>
              <w:t>1.99</w:t>
            </w:r>
          </w:p>
        </w:tc>
        <w:tc>
          <w:tcPr>
            <w:tcW w:w="897" w:type="dxa"/>
            <w:shd w:val="clear" w:color="auto" w:fill="auto"/>
            <w:noWrap/>
            <w:vAlign w:val="bottom"/>
            <w:hideMark/>
          </w:tcPr>
          <w:p w14:paraId="3AC28EFF" w14:textId="77777777" w:rsidR="0029650D" w:rsidRPr="0029650D" w:rsidRDefault="0029650D" w:rsidP="0029650D">
            <w:pPr>
              <w:spacing w:line="240" w:lineRule="auto"/>
              <w:jc w:val="center"/>
              <w:rPr>
                <w:color w:val="000000"/>
                <w:lang w:eastAsia="en-CA"/>
              </w:rPr>
            </w:pPr>
            <w:r w:rsidRPr="0029650D">
              <w:rPr>
                <w:color w:val="000000"/>
                <w:lang w:eastAsia="en-CA"/>
              </w:rPr>
              <w:t>2.22</w:t>
            </w:r>
          </w:p>
        </w:tc>
        <w:tc>
          <w:tcPr>
            <w:tcW w:w="876" w:type="dxa"/>
            <w:shd w:val="clear" w:color="auto" w:fill="auto"/>
            <w:noWrap/>
            <w:vAlign w:val="bottom"/>
            <w:hideMark/>
          </w:tcPr>
          <w:p w14:paraId="54F48F66" w14:textId="77777777" w:rsidR="0029650D" w:rsidRPr="0029650D" w:rsidRDefault="0029650D" w:rsidP="0029650D">
            <w:pPr>
              <w:spacing w:line="240" w:lineRule="auto"/>
              <w:jc w:val="center"/>
              <w:rPr>
                <w:color w:val="000000"/>
                <w:lang w:eastAsia="en-CA"/>
              </w:rPr>
            </w:pPr>
            <w:r w:rsidRPr="0029650D">
              <w:rPr>
                <w:color w:val="000000"/>
                <w:lang w:eastAsia="en-CA"/>
              </w:rPr>
              <w:t>2.16</w:t>
            </w:r>
          </w:p>
        </w:tc>
        <w:tc>
          <w:tcPr>
            <w:tcW w:w="876" w:type="dxa"/>
            <w:shd w:val="clear" w:color="auto" w:fill="auto"/>
            <w:noWrap/>
            <w:vAlign w:val="bottom"/>
            <w:hideMark/>
          </w:tcPr>
          <w:p w14:paraId="452E0FD3" w14:textId="77777777" w:rsidR="0029650D" w:rsidRPr="0029650D" w:rsidRDefault="0029650D" w:rsidP="0029650D">
            <w:pPr>
              <w:spacing w:line="240" w:lineRule="auto"/>
              <w:jc w:val="center"/>
              <w:rPr>
                <w:color w:val="000000"/>
                <w:lang w:eastAsia="en-CA"/>
              </w:rPr>
            </w:pPr>
            <w:r w:rsidRPr="0029650D">
              <w:rPr>
                <w:color w:val="000000"/>
                <w:lang w:eastAsia="en-CA"/>
              </w:rPr>
              <w:t>3.35</w:t>
            </w:r>
          </w:p>
        </w:tc>
        <w:tc>
          <w:tcPr>
            <w:tcW w:w="1056" w:type="dxa"/>
            <w:shd w:val="clear" w:color="auto" w:fill="auto"/>
            <w:noWrap/>
            <w:vAlign w:val="bottom"/>
            <w:hideMark/>
          </w:tcPr>
          <w:p w14:paraId="1321EE57" w14:textId="77777777" w:rsidR="0029650D" w:rsidRPr="0029650D" w:rsidRDefault="0029650D" w:rsidP="0029650D">
            <w:pPr>
              <w:spacing w:line="240" w:lineRule="auto"/>
              <w:jc w:val="center"/>
              <w:rPr>
                <w:color w:val="000000"/>
                <w:lang w:eastAsia="en-CA"/>
              </w:rPr>
            </w:pPr>
            <w:r w:rsidRPr="0029650D">
              <w:rPr>
                <w:color w:val="000000"/>
                <w:lang w:eastAsia="en-CA"/>
              </w:rPr>
              <w:t>4.64</w:t>
            </w:r>
          </w:p>
        </w:tc>
        <w:tc>
          <w:tcPr>
            <w:tcW w:w="876" w:type="dxa"/>
            <w:shd w:val="clear" w:color="auto" w:fill="auto"/>
            <w:noWrap/>
            <w:vAlign w:val="bottom"/>
            <w:hideMark/>
          </w:tcPr>
          <w:p w14:paraId="17C14D89" w14:textId="77777777" w:rsidR="0029650D" w:rsidRPr="0029650D" w:rsidRDefault="0029650D" w:rsidP="0029650D">
            <w:pPr>
              <w:spacing w:line="240" w:lineRule="auto"/>
              <w:jc w:val="center"/>
              <w:rPr>
                <w:color w:val="000000"/>
                <w:lang w:eastAsia="en-CA"/>
              </w:rPr>
            </w:pPr>
            <w:r w:rsidRPr="0029650D">
              <w:rPr>
                <w:color w:val="000000"/>
                <w:lang w:eastAsia="en-CA"/>
              </w:rPr>
              <w:t>4.42</w:t>
            </w:r>
          </w:p>
        </w:tc>
      </w:tr>
      <w:tr w:rsidR="0029650D" w:rsidRPr="0029650D" w14:paraId="14B111EF" w14:textId="77777777" w:rsidTr="0029650D">
        <w:trPr>
          <w:trHeight w:val="315"/>
          <w:jc w:val="center"/>
        </w:trPr>
        <w:tc>
          <w:tcPr>
            <w:tcW w:w="1615" w:type="dxa"/>
            <w:shd w:val="clear" w:color="auto" w:fill="auto"/>
            <w:noWrap/>
            <w:vAlign w:val="bottom"/>
            <w:hideMark/>
          </w:tcPr>
          <w:p w14:paraId="33FF2CC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5F653ABC" w14:textId="77777777" w:rsidR="0029650D" w:rsidRPr="0029650D" w:rsidRDefault="0029650D" w:rsidP="0029650D">
            <w:pPr>
              <w:spacing w:line="240" w:lineRule="auto"/>
              <w:jc w:val="center"/>
              <w:rPr>
                <w:color w:val="000000"/>
                <w:lang w:eastAsia="en-CA"/>
              </w:rPr>
            </w:pPr>
            <w:r w:rsidRPr="0029650D">
              <w:rPr>
                <w:color w:val="000000"/>
                <w:lang w:eastAsia="en-CA"/>
              </w:rPr>
              <w:t>160.14</w:t>
            </w:r>
          </w:p>
        </w:tc>
        <w:tc>
          <w:tcPr>
            <w:tcW w:w="897" w:type="dxa"/>
            <w:shd w:val="clear" w:color="auto" w:fill="auto"/>
            <w:noWrap/>
            <w:vAlign w:val="bottom"/>
            <w:hideMark/>
          </w:tcPr>
          <w:p w14:paraId="498B2ED7" w14:textId="77777777" w:rsidR="0029650D" w:rsidRPr="0029650D" w:rsidRDefault="0029650D" w:rsidP="0029650D">
            <w:pPr>
              <w:spacing w:line="240" w:lineRule="auto"/>
              <w:jc w:val="center"/>
              <w:rPr>
                <w:color w:val="000000"/>
                <w:lang w:eastAsia="en-CA"/>
              </w:rPr>
            </w:pPr>
            <w:r w:rsidRPr="0029650D">
              <w:rPr>
                <w:color w:val="000000"/>
                <w:lang w:eastAsia="en-CA"/>
              </w:rPr>
              <w:t>174.98</w:t>
            </w:r>
          </w:p>
        </w:tc>
        <w:tc>
          <w:tcPr>
            <w:tcW w:w="876" w:type="dxa"/>
            <w:shd w:val="clear" w:color="auto" w:fill="auto"/>
            <w:noWrap/>
            <w:vAlign w:val="bottom"/>
            <w:hideMark/>
          </w:tcPr>
          <w:p w14:paraId="7B90C133" w14:textId="77777777" w:rsidR="0029650D" w:rsidRPr="0029650D" w:rsidRDefault="0029650D" w:rsidP="0029650D">
            <w:pPr>
              <w:spacing w:line="240" w:lineRule="auto"/>
              <w:jc w:val="center"/>
              <w:rPr>
                <w:color w:val="000000"/>
                <w:lang w:eastAsia="en-CA"/>
              </w:rPr>
            </w:pPr>
            <w:r w:rsidRPr="0029650D">
              <w:rPr>
                <w:color w:val="000000"/>
                <w:lang w:eastAsia="en-CA"/>
              </w:rPr>
              <w:t>170.82</w:t>
            </w:r>
          </w:p>
        </w:tc>
        <w:tc>
          <w:tcPr>
            <w:tcW w:w="876" w:type="dxa"/>
            <w:shd w:val="clear" w:color="auto" w:fill="auto"/>
            <w:noWrap/>
            <w:vAlign w:val="bottom"/>
            <w:hideMark/>
          </w:tcPr>
          <w:p w14:paraId="7B50AC39" w14:textId="77777777" w:rsidR="0029650D" w:rsidRPr="0029650D" w:rsidRDefault="0029650D" w:rsidP="0029650D">
            <w:pPr>
              <w:spacing w:line="240" w:lineRule="auto"/>
              <w:jc w:val="center"/>
              <w:rPr>
                <w:color w:val="000000"/>
                <w:lang w:eastAsia="en-CA"/>
              </w:rPr>
            </w:pPr>
            <w:r w:rsidRPr="0029650D">
              <w:rPr>
                <w:color w:val="000000"/>
                <w:lang w:eastAsia="en-CA"/>
              </w:rPr>
              <w:t>236.15</w:t>
            </w:r>
          </w:p>
        </w:tc>
        <w:tc>
          <w:tcPr>
            <w:tcW w:w="1056" w:type="dxa"/>
            <w:shd w:val="clear" w:color="auto" w:fill="auto"/>
            <w:noWrap/>
            <w:vAlign w:val="bottom"/>
            <w:hideMark/>
          </w:tcPr>
          <w:p w14:paraId="60EBF9B8" w14:textId="77777777" w:rsidR="0029650D" w:rsidRPr="0029650D" w:rsidRDefault="0029650D" w:rsidP="0029650D">
            <w:pPr>
              <w:spacing w:line="240" w:lineRule="auto"/>
              <w:jc w:val="center"/>
              <w:rPr>
                <w:color w:val="000000"/>
                <w:lang w:eastAsia="en-CA"/>
              </w:rPr>
            </w:pPr>
            <w:r w:rsidRPr="0029650D">
              <w:rPr>
                <w:color w:val="000000"/>
                <w:lang w:eastAsia="en-CA"/>
              </w:rPr>
              <w:t>387.03</w:t>
            </w:r>
          </w:p>
        </w:tc>
        <w:tc>
          <w:tcPr>
            <w:tcW w:w="876" w:type="dxa"/>
            <w:shd w:val="clear" w:color="auto" w:fill="auto"/>
            <w:noWrap/>
            <w:vAlign w:val="bottom"/>
            <w:hideMark/>
          </w:tcPr>
          <w:p w14:paraId="57D80127" w14:textId="77777777" w:rsidR="0029650D" w:rsidRPr="0029650D" w:rsidRDefault="0029650D" w:rsidP="0029650D">
            <w:pPr>
              <w:spacing w:line="240" w:lineRule="auto"/>
              <w:jc w:val="center"/>
              <w:rPr>
                <w:color w:val="000000"/>
                <w:lang w:eastAsia="en-CA"/>
              </w:rPr>
            </w:pPr>
            <w:r w:rsidRPr="0029650D">
              <w:rPr>
                <w:color w:val="000000"/>
                <w:lang w:eastAsia="en-CA"/>
              </w:rPr>
              <w:t>338.62</w:t>
            </w:r>
          </w:p>
        </w:tc>
      </w:tr>
      <w:tr w:rsidR="0029650D" w:rsidRPr="0029650D" w14:paraId="5625F12E" w14:textId="77777777" w:rsidTr="0029650D">
        <w:trPr>
          <w:trHeight w:val="315"/>
          <w:jc w:val="center"/>
        </w:trPr>
        <w:tc>
          <w:tcPr>
            <w:tcW w:w="6992" w:type="dxa"/>
            <w:gridSpan w:val="7"/>
            <w:shd w:val="clear" w:color="auto" w:fill="auto"/>
            <w:noWrap/>
            <w:vAlign w:val="bottom"/>
            <w:hideMark/>
          </w:tcPr>
          <w:p w14:paraId="6809AC5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Summer</w:t>
            </w:r>
          </w:p>
        </w:tc>
      </w:tr>
      <w:tr w:rsidR="0029650D" w:rsidRPr="0029650D" w14:paraId="3A89A7A4" w14:textId="77777777" w:rsidTr="0029650D">
        <w:trPr>
          <w:trHeight w:val="315"/>
          <w:jc w:val="center"/>
        </w:trPr>
        <w:tc>
          <w:tcPr>
            <w:tcW w:w="1615" w:type="dxa"/>
            <w:shd w:val="clear" w:color="auto" w:fill="auto"/>
            <w:noWrap/>
            <w:vAlign w:val="bottom"/>
            <w:hideMark/>
          </w:tcPr>
          <w:p w14:paraId="08A24E8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55AC2CB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493C8335"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3182657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727B5E9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01E7E6CD"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388DFF5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002889F4" w14:textId="77777777" w:rsidTr="0029650D">
        <w:trPr>
          <w:trHeight w:val="315"/>
          <w:jc w:val="center"/>
        </w:trPr>
        <w:tc>
          <w:tcPr>
            <w:tcW w:w="1615" w:type="dxa"/>
            <w:shd w:val="clear" w:color="auto" w:fill="auto"/>
            <w:noWrap/>
            <w:vAlign w:val="bottom"/>
            <w:hideMark/>
          </w:tcPr>
          <w:p w14:paraId="4DF112C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346AFC3E" w14:textId="77777777" w:rsidR="0029650D" w:rsidRPr="0029650D" w:rsidRDefault="0029650D" w:rsidP="0029650D">
            <w:pPr>
              <w:spacing w:line="240" w:lineRule="auto"/>
              <w:jc w:val="center"/>
              <w:rPr>
                <w:color w:val="000000"/>
                <w:lang w:eastAsia="en-CA"/>
              </w:rPr>
            </w:pPr>
            <w:r w:rsidRPr="0029650D">
              <w:rPr>
                <w:color w:val="000000"/>
                <w:lang w:eastAsia="en-CA"/>
              </w:rPr>
              <w:t>2.82</w:t>
            </w:r>
          </w:p>
        </w:tc>
        <w:tc>
          <w:tcPr>
            <w:tcW w:w="897" w:type="dxa"/>
            <w:shd w:val="clear" w:color="auto" w:fill="auto"/>
            <w:noWrap/>
            <w:vAlign w:val="bottom"/>
            <w:hideMark/>
          </w:tcPr>
          <w:p w14:paraId="075BB217" w14:textId="77777777" w:rsidR="0029650D" w:rsidRPr="0029650D" w:rsidRDefault="0029650D" w:rsidP="0029650D">
            <w:pPr>
              <w:spacing w:line="240" w:lineRule="auto"/>
              <w:jc w:val="center"/>
              <w:rPr>
                <w:color w:val="000000"/>
                <w:lang w:eastAsia="en-CA"/>
              </w:rPr>
            </w:pPr>
            <w:r w:rsidRPr="0029650D">
              <w:rPr>
                <w:color w:val="000000"/>
                <w:lang w:eastAsia="en-CA"/>
              </w:rPr>
              <w:t>3.26</w:t>
            </w:r>
          </w:p>
        </w:tc>
        <w:tc>
          <w:tcPr>
            <w:tcW w:w="876" w:type="dxa"/>
            <w:shd w:val="clear" w:color="auto" w:fill="auto"/>
            <w:noWrap/>
            <w:vAlign w:val="bottom"/>
            <w:hideMark/>
          </w:tcPr>
          <w:p w14:paraId="63CBCE7B" w14:textId="77777777" w:rsidR="0029650D" w:rsidRPr="0029650D" w:rsidRDefault="0029650D" w:rsidP="0029650D">
            <w:pPr>
              <w:spacing w:line="240" w:lineRule="auto"/>
              <w:jc w:val="center"/>
              <w:rPr>
                <w:color w:val="000000"/>
                <w:lang w:eastAsia="en-CA"/>
              </w:rPr>
            </w:pPr>
            <w:r w:rsidRPr="0029650D">
              <w:rPr>
                <w:color w:val="000000"/>
                <w:lang w:eastAsia="en-CA"/>
              </w:rPr>
              <w:t>2.93</w:t>
            </w:r>
          </w:p>
        </w:tc>
        <w:tc>
          <w:tcPr>
            <w:tcW w:w="876" w:type="dxa"/>
            <w:shd w:val="clear" w:color="auto" w:fill="auto"/>
            <w:noWrap/>
            <w:vAlign w:val="bottom"/>
            <w:hideMark/>
          </w:tcPr>
          <w:p w14:paraId="1CBD3262" w14:textId="77777777" w:rsidR="0029650D" w:rsidRPr="0029650D" w:rsidRDefault="0029650D" w:rsidP="0029650D">
            <w:pPr>
              <w:spacing w:line="240" w:lineRule="auto"/>
              <w:jc w:val="center"/>
              <w:rPr>
                <w:color w:val="000000"/>
                <w:lang w:eastAsia="en-CA"/>
              </w:rPr>
            </w:pPr>
            <w:r w:rsidRPr="0029650D">
              <w:rPr>
                <w:color w:val="000000"/>
                <w:lang w:eastAsia="en-CA"/>
              </w:rPr>
              <w:t>4.60</w:t>
            </w:r>
          </w:p>
        </w:tc>
        <w:tc>
          <w:tcPr>
            <w:tcW w:w="1056" w:type="dxa"/>
            <w:shd w:val="clear" w:color="auto" w:fill="auto"/>
            <w:noWrap/>
            <w:vAlign w:val="bottom"/>
            <w:hideMark/>
          </w:tcPr>
          <w:p w14:paraId="21428A15" w14:textId="77777777" w:rsidR="0029650D" w:rsidRPr="0029650D" w:rsidRDefault="0029650D" w:rsidP="0029650D">
            <w:pPr>
              <w:spacing w:line="240" w:lineRule="auto"/>
              <w:jc w:val="center"/>
              <w:rPr>
                <w:color w:val="000000"/>
                <w:lang w:eastAsia="en-CA"/>
              </w:rPr>
            </w:pPr>
            <w:r w:rsidRPr="0029650D">
              <w:rPr>
                <w:color w:val="000000"/>
                <w:lang w:eastAsia="en-CA"/>
              </w:rPr>
              <w:t>5.68</w:t>
            </w:r>
          </w:p>
        </w:tc>
        <w:tc>
          <w:tcPr>
            <w:tcW w:w="876" w:type="dxa"/>
            <w:shd w:val="clear" w:color="auto" w:fill="auto"/>
            <w:noWrap/>
            <w:vAlign w:val="bottom"/>
            <w:hideMark/>
          </w:tcPr>
          <w:p w14:paraId="10B80F1D" w14:textId="77777777" w:rsidR="0029650D" w:rsidRPr="0029650D" w:rsidRDefault="0029650D" w:rsidP="0029650D">
            <w:pPr>
              <w:spacing w:line="240" w:lineRule="auto"/>
              <w:jc w:val="center"/>
              <w:rPr>
                <w:color w:val="000000"/>
                <w:lang w:eastAsia="en-CA"/>
              </w:rPr>
            </w:pPr>
            <w:r w:rsidRPr="0029650D">
              <w:rPr>
                <w:color w:val="000000"/>
                <w:lang w:eastAsia="en-CA"/>
              </w:rPr>
              <w:t>7.87</w:t>
            </w:r>
          </w:p>
        </w:tc>
      </w:tr>
      <w:tr w:rsidR="0029650D" w:rsidRPr="0029650D" w14:paraId="6B8D50FF" w14:textId="77777777" w:rsidTr="0029650D">
        <w:trPr>
          <w:trHeight w:val="315"/>
          <w:jc w:val="center"/>
        </w:trPr>
        <w:tc>
          <w:tcPr>
            <w:tcW w:w="1615" w:type="dxa"/>
            <w:shd w:val="clear" w:color="auto" w:fill="auto"/>
            <w:noWrap/>
            <w:vAlign w:val="bottom"/>
            <w:hideMark/>
          </w:tcPr>
          <w:p w14:paraId="2E4114E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11CAE145" w14:textId="77777777" w:rsidR="0029650D" w:rsidRPr="0029650D" w:rsidRDefault="0029650D" w:rsidP="0029650D">
            <w:pPr>
              <w:spacing w:line="240" w:lineRule="auto"/>
              <w:jc w:val="center"/>
              <w:rPr>
                <w:color w:val="000000"/>
                <w:lang w:eastAsia="en-CA"/>
              </w:rPr>
            </w:pPr>
            <w:r w:rsidRPr="0029650D">
              <w:rPr>
                <w:color w:val="000000"/>
                <w:lang w:eastAsia="en-CA"/>
              </w:rPr>
              <w:t>254.72</w:t>
            </w:r>
          </w:p>
        </w:tc>
        <w:tc>
          <w:tcPr>
            <w:tcW w:w="897" w:type="dxa"/>
            <w:shd w:val="clear" w:color="auto" w:fill="auto"/>
            <w:noWrap/>
            <w:vAlign w:val="bottom"/>
            <w:hideMark/>
          </w:tcPr>
          <w:p w14:paraId="2F30DAA6" w14:textId="77777777" w:rsidR="0029650D" w:rsidRPr="0029650D" w:rsidRDefault="0029650D" w:rsidP="0029650D">
            <w:pPr>
              <w:spacing w:line="240" w:lineRule="auto"/>
              <w:jc w:val="center"/>
              <w:rPr>
                <w:color w:val="000000"/>
                <w:lang w:eastAsia="en-CA"/>
              </w:rPr>
            </w:pPr>
            <w:r w:rsidRPr="0029650D">
              <w:rPr>
                <w:color w:val="000000"/>
                <w:lang w:eastAsia="en-CA"/>
              </w:rPr>
              <w:t>293.83</w:t>
            </w:r>
          </w:p>
        </w:tc>
        <w:tc>
          <w:tcPr>
            <w:tcW w:w="876" w:type="dxa"/>
            <w:shd w:val="clear" w:color="auto" w:fill="auto"/>
            <w:noWrap/>
            <w:vAlign w:val="bottom"/>
            <w:hideMark/>
          </w:tcPr>
          <w:p w14:paraId="0040F032" w14:textId="77777777" w:rsidR="0029650D" w:rsidRPr="0029650D" w:rsidRDefault="0029650D" w:rsidP="0029650D">
            <w:pPr>
              <w:spacing w:line="240" w:lineRule="auto"/>
              <w:jc w:val="center"/>
              <w:rPr>
                <w:color w:val="000000"/>
                <w:lang w:eastAsia="en-CA"/>
              </w:rPr>
            </w:pPr>
            <w:r w:rsidRPr="0029650D">
              <w:rPr>
                <w:color w:val="000000"/>
                <w:lang w:eastAsia="en-CA"/>
              </w:rPr>
              <w:t>267.77</w:t>
            </w:r>
          </w:p>
        </w:tc>
        <w:tc>
          <w:tcPr>
            <w:tcW w:w="876" w:type="dxa"/>
            <w:shd w:val="clear" w:color="auto" w:fill="auto"/>
            <w:noWrap/>
            <w:vAlign w:val="bottom"/>
            <w:hideMark/>
          </w:tcPr>
          <w:p w14:paraId="564B5221" w14:textId="77777777" w:rsidR="0029650D" w:rsidRPr="0029650D" w:rsidRDefault="0029650D" w:rsidP="0029650D">
            <w:pPr>
              <w:spacing w:line="240" w:lineRule="auto"/>
              <w:jc w:val="center"/>
              <w:rPr>
                <w:color w:val="000000"/>
                <w:lang w:eastAsia="en-CA"/>
              </w:rPr>
            </w:pPr>
            <w:r w:rsidRPr="0029650D">
              <w:rPr>
                <w:color w:val="000000"/>
                <w:lang w:eastAsia="en-CA"/>
              </w:rPr>
              <w:t>371.81</w:t>
            </w:r>
          </w:p>
        </w:tc>
        <w:tc>
          <w:tcPr>
            <w:tcW w:w="1056" w:type="dxa"/>
            <w:shd w:val="clear" w:color="auto" w:fill="auto"/>
            <w:noWrap/>
            <w:vAlign w:val="bottom"/>
            <w:hideMark/>
          </w:tcPr>
          <w:p w14:paraId="229A9D06" w14:textId="77777777" w:rsidR="0029650D" w:rsidRPr="0029650D" w:rsidRDefault="0029650D" w:rsidP="0029650D">
            <w:pPr>
              <w:spacing w:line="240" w:lineRule="auto"/>
              <w:jc w:val="center"/>
              <w:rPr>
                <w:color w:val="000000"/>
                <w:lang w:eastAsia="en-CA"/>
              </w:rPr>
            </w:pPr>
            <w:r w:rsidRPr="0029650D">
              <w:rPr>
                <w:color w:val="000000"/>
                <w:lang w:eastAsia="en-CA"/>
              </w:rPr>
              <w:t>498.18</w:t>
            </w:r>
          </w:p>
        </w:tc>
        <w:tc>
          <w:tcPr>
            <w:tcW w:w="876" w:type="dxa"/>
            <w:shd w:val="clear" w:color="auto" w:fill="auto"/>
            <w:noWrap/>
            <w:vAlign w:val="bottom"/>
            <w:hideMark/>
          </w:tcPr>
          <w:p w14:paraId="2086B9A9" w14:textId="77777777" w:rsidR="0029650D" w:rsidRPr="0029650D" w:rsidRDefault="0029650D" w:rsidP="0029650D">
            <w:pPr>
              <w:spacing w:line="240" w:lineRule="auto"/>
              <w:jc w:val="center"/>
              <w:rPr>
                <w:color w:val="000000"/>
                <w:lang w:eastAsia="en-CA"/>
              </w:rPr>
            </w:pPr>
            <w:r w:rsidRPr="0029650D">
              <w:rPr>
                <w:color w:val="000000"/>
                <w:lang w:eastAsia="en-CA"/>
              </w:rPr>
              <w:t>629.32</w:t>
            </w:r>
          </w:p>
        </w:tc>
      </w:tr>
      <w:tr w:rsidR="0029650D" w:rsidRPr="0029650D" w14:paraId="0CDDD722" w14:textId="77777777" w:rsidTr="0029650D">
        <w:trPr>
          <w:trHeight w:val="315"/>
          <w:jc w:val="center"/>
        </w:trPr>
        <w:tc>
          <w:tcPr>
            <w:tcW w:w="6992" w:type="dxa"/>
            <w:gridSpan w:val="7"/>
            <w:shd w:val="clear" w:color="auto" w:fill="auto"/>
            <w:noWrap/>
            <w:vAlign w:val="bottom"/>
            <w:hideMark/>
          </w:tcPr>
          <w:p w14:paraId="27694737"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Autumn / Fall</w:t>
            </w:r>
          </w:p>
        </w:tc>
      </w:tr>
      <w:tr w:rsidR="0029650D" w:rsidRPr="0029650D" w14:paraId="2D5D9209" w14:textId="77777777" w:rsidTr="0029650D">
        <w:trPr>
          <w:trHeight w:val="315"/>
          <w:jc w:val="center"/>
        </w:trPr>
        <w:tc>
          <w:tcPr>
            <w:tcW w:w="1615" w:type="dxa"/>
            <w:shd w:val="clear" w:color="auto" w:fill="auto"/>
            <w:noWrap/>
            <w:vAlign w:val="bottom"/>
            <w:hideMark/>
          </w:tcPr>
          <w:p w14:paraId="3592F823"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Metrics</w:t>
            </w:r>
          </w:p>
        </w:tc>
        <w:tc>
          <w:tcPr>
            <w:tcW w:w="796" w:type="dxa"/>
            <w:shd w:val="clear" w:color="auto" w:fill="auto"/>
            <w:noWrap/>
            <w:vAlign w:val="bottom"/>
            <w:hideMark/>
          </w:tcPr>
          <w:p w14:paraId="624626D0" w14:textId="77777777" w:rsidR="0029650D" w:rsidRPr="0029650D" w:rsidRDefault="0029650D" w:rsidP="0029650D">
            <w:pPr>
              <w:spacing w:line="240" w:lineRule="auto"/>
              <w:jc w:val="center"/>
              <w:rPr>
                <w:b/>
                <w:bCs/>
                <w:color w:val="000000"/>
                <w:lang w:eastAsia="en-CA"/>
              </w:rPr>
            </w:pPr>
            <w:r w:rsidRPr="0029650D">
              <w:rPr>
                <w:b/>
                <w:bCs/>
                <w:color w:val="000000"/>
                <w:lang w:eastAsia="en-CA"/>
              </w:rPr>
              <w:t>CNN</w:t>
            </w:r>
          </w:p>
        </w:tc>
        <w:tc>
          <w:tcPr>
            <w:tcW w:w="897" w:type="dxa"/>
            <w:shd w:val="clear" w:color="auto" w:fill="auto"/>
            <w:noWrap/>
            <w:vAlign w:val="bottom"/>
            <w:hideMark/>
          </w:tcPr>
          <w:p w14:paraId="384BDA12" w14:textId="77777777" w:rsidR="0029650D" w:rsidRPr="0029650D" w:rsidRDefault="0029650D" w:rsidP="0029650D">
            <w:pPr>
              <w:spacing w:line="240" w:lineRule="auto"/>
              <w:jc w:val="center"/>
              <w:rPr>
                <w:b/>
                <w:bCs/>
                <w:color w:val="000000"/>
                <w:lang w:eastAsia="en-CA"/>
              </w:rPr>
            </w:pPr>
            <w:r w:rsidRPr="0029650D">
              <w:rPr>
                <w:b/>
                <w:bCs/>
                <w:color w:val="000000"/>
                <w:lang w:eastAsia="en-CA"/>
              </w:rPr>
              <w:t>LSTM</w:t>
            </w:r>
          </w:p>
        </w:tc>
        <w:tc>
          <w:tcPr>
            <w:tcW w:w="876" w:type="dxa"/>
            <w:shd w:val="clear" w:color="auto" w:fill="auto"/>
            <w:noWrap/>
            <w:vAlign w:val="bottom"/>
            <w:hideMark/>
          </w:tcPr>
          <w:p w14:paraId="50F9BC9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ANN</w:t>
            </w:r>
          </w:p>
        </w:tc>
        <w:tc>
          <w:tcPr>
            <w:tcW w:w="876" w:type="dxa"/>
            <w:shd w:val="clear" w:color="auto" w:fill="auto"/>
            <w:noWrap/>
            <w:vAlign w:val="bottom"/>
            <w:hideMark/>
          </w:tcPr>
          <w:p w14:paraId="17C46404"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MLR</w:t>
            </w:r>
          </w:p>
        </w:tc>
        <w:tc>
          <w:tcPr>
            <w:tcW w:w="1056" w:type="dxa"/>
            <w:shd w:val="clear" w:color="auto" w:fill="auto"/>
            <w:noWrap/>
            <w:vAlign w:val="bottom"/>
            <w:hideMark/>
          </w:tcPr>
          <w:p w14:paraId="643DB6A8" w14:textId="77777777" w:rsidR="0029650D" w:rsidRPr="0029650D" w:rsidRDefault="0029650D" w:rsidP="0029650D">
            <w:pPr>
              <w:spacing w:line="240" w:lineRule="auto"/>
              <w:jc w:val="center"/>
              <w:rPr>
                <w:b/>
                <w:bCs/>
                <w:color w:val="000000"/>
                <w:lang w:eastAsia="en-CA"/>
              </w:rPr>
            </w:pPr>
            <w:r w:rsidRPr="0029650D">
              <w:rPr>
                <w:b/>
                <w:bCs/>
                <w:color w:val="000000"/>
                <w:lang w:eastAsia="en-CA"/>
              </w:rPr>
              <w:t>ARIMA</w:t>
            </w:r>
          </w:p>
        </w:tc>
        <w:tc>
          <w:tcPr>
            <w:tcW w:w="876" w:type="dxa"/>
            <w:shd w:val="clear" w:color="auto" w:fill="auto"/>
            <w:noWrap/>
            <w:vAlign w:val="bottom"/>
            <w:hideMark/>
          </w:tcPr>
          <w:p w14:paraId="2E9536A1" w14:textId="77777777" w:rsidR="0029650D" w:rsidRPr="0029650D" w:rsidRDefault="0029650D" w:rsidP="0029650D">
            <w:pPr>
              <w:spacing w:line="240" w:lineRule="auto"/>
              <w:jc w:val="center"/>
              <w:rPr>
                <w:b/>
                <w:bCs/>
                <w:color w:val="000000"/>
                <w:lang w:eastAsia="en-CA"/>
              </w:rPr>
            </w:pPr>
            <w:r w:rsidRPr="0029650D">
              <w:rPr>
                <w:b/>
                <w:bCs/>
                <w:color w:val="000000"/>
                <w:lang w:eastAsia="en-CA"/>
              </w:rPr>
              <w:t>SNF</w:t>
            </w:r>
          </w:p>
        </w:tc>
      </w:tr>
      <w:tr w:rsidR="0029650D" w:rsidRPr="0029650D" w14:paraId="598D4D24" w14:textId="77777777" w:rsidTr="0029650D">
        <w:trPr>
          <w:trHeight w:val="315"/>
          <w:jc w:val="center"/>
        </w:trPr>
        <w:tc>
          <w:tcPr>
            <w:tcW w:w="1615" w:type="dxa"/>
            <w:shd w:val="clear" w:color="auto" w:fill="auto"/>
            <w:noWrap/>
            <w:vAlign w:val="bottom"/>
            <w:hideMark/>
          </w:tcPr>
          <w:p w14:paraId="79B82B0C" w14:textId="77777777" w:rsidR="0029650D" w:rsidRPr="0029650D" w:rsidRDefault="0029650D" w:rsidP="0029650D">
            <w:pPr>
              <w:spacing w:line="240" w:lineRule="auto"/>
              <w:jc w:val="center"/>
              <w:rPr>
                <w:b/>
                <w:bCs/>
                <w:color w:val="000000"/>
                <w:lang w:eastAsia="en-CA"/>
              </w:rPr>
            </w:pPr>
            <w:r w:rsidRPr="0029650D">
              <w:rPr>
                <w:b/>
                <w:bCs/>
                <w:color w:val="000000"/>
                <w:lang w:eastAsia="en-CA"/>
              </w:rPr>
              <w:t>MAPE (%)</w:t>
            </w:r>
          </w:p>
        </w:tc>
        <w:tc>
          <w:tcPr>
            <w:tcW w:w="796" w:type="dxa"/>
            <w:shd w:val="clear" w:color="auto" w:fill="auto"/>
            <w:noWrap/>
            <w:vAlign w:val="bottom"/>
            <w:hideMark/>
          </w:tcPr>
          <w:p w14:paraId="29586C03" w14:textId="77777777" w:rsidR="0029650D" w:rsidRPr="0029650D" w:rsidRDefault="0029650D" w:rsidP="0029650D">
            <w:pPr>
              <w:spacing w:line="240" w:lineRule="auto"/>
              <w:jc w:val="center"/>
              <w:rPr>
                <w:color w:val="000000"/>
                <w:lang w:eastAsia="en-CA"/>
              </w:rPr>
            </w:pPr>
            <w:r w:rsidRPr="0029650D">
              <w:rPr>
                <w:color w:val="000000"/>
                <w:lang w:eastAsia="en-CA"/>
              </w:rPr>
              <w:t>1.89</w:t>
            </w:r>
          </w:p>
        </w:tc>
        <w:tc>
          <w:tcPr>
            <w:tcW w:w="897" w:type="dxa"/>
            <w:shd w:val="clear" w:color="auto" w:fill="auto"/>
            <w:noWrap/>
            <w:vAlign w:val="bottom"/>
            <w:hideMark/>
          </w:tcPr>
          <w:p w14:paraId="40348449" w14:textId="77777777" w:rsidR="0029650D" w:rsidRPr="0029650D" w:rsidRDefault="0029650D" w:rsidP="0029650D">
            <w:pPr>
              <w:spacing w:line="240" w:lineRule="auto"/>
              <w:jc w:val="center"/>
              <w:rPr>
                <w:color w:val="000000"/>
                <w:lang w:eastAsia="en-CA"/>
              </w:rPr>
            </w:pPr>
            <w:r w:rsidRPr="0029650D">
              <w:rPr>
                <w:color w:val="000000"/>
                <w:lang w:eastAsia="en-CA"/>
              </w:rPr>
              <w:t>2.40</w:t>
            </w:r>
          </w:p>
        </w:tc>
        <w:tc>
          <w:tcPr>
            <w:tcW w:w="876" w:type="dxa"/>
            <w:shd w:val="clear" w:color="auto" w:fill="auto"/>
            <w:noWrap/>
            <w:vAlign w:val="bottom"/>
            <w:hideMark/>
          </w:tcPr>
          <w:p w14:paraId="39C3AC27" w14:textId="77777777" w:rsidR="0029650D" w:rsidRPr="0029650D" w:rsidRDefault="0029650D" w:rsidP="0029650D">
            <w:pPr>
              <w:spacing w:line="240" w:lineRule="auto"/>
              <w:jc w:val="center"/>
              <w:rPr>
                <w:color w:val="000000"/>
                <w:lang w:eastAsia="en-CA"/>
              </w:rPr>
            </w:pPr>
            <w:r w:rsidRPr="0029650D">
              <w:rPr>
                <w:color w:val="000000"/>
                <w:lang w:eastAsia="en-CA"/>
              </w:rPr>
              <w:t>2.14</w:t>
            </w:r>
          </w:p>
        </w:tc>
        <w:tc>
          <w:tcPr>
            <w:tcW w:w="876" w:type="dxa"/>
            <w:shd w:val="clear" w:color="auto" w:fill="auto"/>
            <w:noWrap/>
            <w:vAlign w:val="bottom"/>
            <w:hideMark/>
          </w:tcPr>
          <w:p w14:paraId="22B02086" w14:textId="77777777" w:rsidR="0029650D" w:rsidRPr="0029650D" w:rsidRDefault="0029650D" w:rsidP="0029650D">
            <w:pPr>
              <w:spacing w:line="240" w:lineRule="auto"/>
              <w:jc w:val="center"/>
              <w:rPr>
                <w:color w:val="000000"/>
                <w:lang w:eastAsia="en-CA"/>
              </w:rPr>
            </w:pPr>
            <w:r w:rsidRPr="0029650D">
              <w:rPr>
                <w:color w:val="000000"/>
                <w:lang w:eastAsia="en-CA"/>
              </w:rPr>
              <w:t>3.55</w:t>
            </w:r>
          </w:p>
        </w:tc>
        <w:tc>
          <w:tcPr>
            <w:tcW w:w="1056" w:type="dxa"/>
            <w:shd w:val="clear" w:color="auto" w:fill="auto"/>
            <w:noWrap/>
            <w:vAlign w:val="bottom"/>
            <w:hideMark/>
          </w:tcPr>
          <w:p w14:paraId="59DC6BAD" w14:textId="77777777" w:rsidR="0029650D" w:rsidRPr="0029650D" w:rsidRDefault="0029650D" w:rsidP="0029650D">
            <w:pPr>
              <w:spacing w:line="240" w:lineRule="auto"/>
              <w:jc w:val="center"/>
              <w:rPr>
                <w:color w:val="000000"/>
                <w:lang w:eastAsia="en-CA"/>
              </w:rPr>
            </w:pPr>
            <w:r w:rsidRPr="0029650D">
              <w:rPr>
                <w:color w:val="000000"/>
                <w:lang w:eastAsia="en-CA"/>
              </w:rPr>
              <w:t>4.84</w:t>
            </w:r>
          </w:p>
        </w:tc>
        <w:tc>
          <w:tcPr>
            <w:tcW w:w="876" w:type="dxa"/>
            <w:shd w:val="clear" w:color="auto" w:fill="auto"/>
            <w:noWrap/>
            <w:vAlign w:val="bottom"/>
            <w:hideMark/>
          </w:tcPr>
          <w:p w14:paraId="781BB21F" w14:textId="77777777" w:rsidR="0029650D" w:rsidRPr="0029650D" w:rsidRDefault="0029650D" w:rsidP="0029650D">
            <w:pPr>
              <w:spacing w:line="240" w:lineRule="auto"/>
              <w:jc w:val="center"/>
              <w:rPr>
                <w:color w:val="000000"/>
                <w:lang w:eastAsia="en-CA"/>
              </w:rPr>
            </w:pPr>
            <w:r w:rsidRPr="0029650D">
              <w:rPr>
                <w:color w:val="000000"/>
                <w:lang w:eastAsia="en-CA"/>
              </w:rPr>
              <w:t>5.56</w:t>
            </w:r>
          </w:p>
        </w:tc>
      </w:tr>
      <w:tr w:rsidR="0029650D" w:rsidRPr="0029650D" w14:paraId="11155E26" w14:textId="77777777" w:rsidTr="0029650D">
        <w:trPr>
          <w:trHeight w:val="315"/>
          <w:jc w:val="center"/>
        </w:trPr>
        <w:tc>
          <w:tcPr>
            <w:tcW w:w="1615" w:type="dxa"/>
            <w:shd w:val="clear" w:color="auto" w:fill="auto"/>
            <w:noWrap/>
            <w:vAlign w:val="bottom"/>
            <w:hideMark/>
          </w:tcPr>
          <w:p w14:paraId="1CD53DEA" w14:textId="77777777" w:rsidR="0029650D" w:rsidRPr="0029650D" w:rsidRDefault="0029650D" w:rsidP="0029650D">
            <w:pPr>
              <w:spacing w:line="240" w:lineRule="auto"/>
              <w:jc w:val="center"/>
              <w:rPr>
                <w:b/>
                <w:bCs/>
                <w:color w:val="000000"/>
                <w:lang w:eastAsia="en-CA"/>
              </w:rPr>
            </w:pPr>
            <w:r w:rsidRPr="0029650D">
              <w:rPr>
                <w:b/>
                <w:bCs/>
                <w:color w:val="000000"/>
                <w:lang w:eastAsia="en-CA"/>
              </w:rPr>
              <w:t>RMSE (MW)</w:t>
            </w:r>
          </w:p>
        </w:tc>
        <w:tc>
          <w:tcPr>
            <w:tcW w:w="796" w:type="dxa"/>
            <w:shd w:val="clear" w:color="auto" w:fill="auto"/>
            <w:noWrap/>
            <w:vAlign w:val="bottom"/>
            <w:hideMark/>
          </w:tcPr>
          <w:p w14:paraId="3BB4F9B3" w14:textId="77777777" w:rsidR="0029650D" w:rsidRPr="0029650D" w:rsidRDefault="0029650D" w:rsidP="0029650D">
            <w:pPr>
              <w:spacing w:line="240" w:lineRule="auto"/>
              <w:jc w:val="center"/>
              <w:rPr>
                <w:color w:val="000000"/>
                <w:lang w:eastAsia="en-CA"/>
              </w:rPr>
            </w:pPr>
            <w:r w:rsidRPr="0029650D">
              <w:rPr>
                <w:color w:val="000000"/>
                <w:lang w:eastAsia="en-CA"/>
              </w:rPr>
              <w:t>153.31</w:t>
            </w:r>
          </w:p>
        </w:tc>
        <w:tc>
          <w:tcPr>
            <w:tcW w:w="897" w:type="dxa"/>
            <w:shd w:val="clear" w:color="auto" w:fill="auto"/>
            <w:noWrap/>
            <w:vAlign w:val="bottom"/>
            <w:hideMark/>
          </w:tcPr>
          <w:p w14:paraId="28DC0AA4" w14:textId="77777777" w:rsidR="0029650D" w:rsidRPr="0029650D" w:rsidRDefault="0029650D" w:rsidP="0029650D">
            <w:pPr>
              <w:spacing w:line="240" w:lineRule="auto"/>
              <w:jc w:val="center"/>
              <w:rPr>
                <w:color w:val="000000"/>
                <w:lang w:eastAsia="en-CA"/>
              </w:rPr>
            </w:pPr>
            <w:r w:rsidRPr="0029650D">
              <w:rPr>
                <w:color w:val="000000"/>
                <w:lang w:eastAsia="en-CA"/>
              </w:rPr>
              <w:t>195.48</w:t>
            </w:r>
          </w:p>
        </w:tc>
        <w:tc>
          <w:tcPr>
            <w:tcW w:w="876" w:type="dxa"/>
            <w:shd w:val="clear" w:color="auto" w:fill="auto"/>
            <w:noWrap/>
            <w:vAlign w:val="bottom"/>
            <w:hideMark/>
          </w:tcPr>
          <w:p w14:paraId="1C90FB6A" w14:textId="77777777" w:rsidR="0029650D" w:rsidRPr="0029650D" w:rsidRDefault="0029650D" w:rsidP="0029650D">
            <w:pPr>
              <w:spacing w:line="240" w:lineRule="auto"/>
              <w:jc w:val="center"/>
              <w:rPr>
                <w:color w:val="000000"/>
                <w:lang w:eastAsia="en-CA"/>
              </w:rPr>
            </w:pPr>
            <w:r w:rsidRPr="0029650D">
              <w:rPr>
                <w:color w:val="000000"/>
                <w:lang w:eastAsia="en-CA"/>
              </w:rPr>
              <w:t>166.36</w:t>
            </w:r>
          </w:p>
        </w:tc>
        <w:tc>
          <w:tcPr>
            <w:tcW w:w="876" w:type="dxa"/>
            <w:shd w:val="clear" w:color="auto" w:fill="auto"/>
            <w:noWrap/>
            <w:vAlign w:val="bottom"/>
            <w:hideMark/>
          </w:tcPr>
          <w:p w14:paraId="0109D014" w14:textId="77777777" w:rsidR="0029650D" w:rsidRPr="0029650D" w:rsidRDefault="0029650D" w:rsidP="0029650D">
            <w:pPr>
              <w:spacing w:line="240" w:lineRule="auto"/>
              <w:jc w:val="center"/>
              <w:rPr>
                <w:color w:val="000000"/>
                <w:lang w:eastAsia="en-CA"/>
              </w:rPr>
            </w:pPr>
            <w:r w:rsidRPr="0029650D">
              <w:rPr>
                <w:color w:val="000000"/>
                <w:lang w:eastAsia="en-CA"/>
              </w:rPr>
              <w:t>272.44</w:t>
            </w:r>
          </w:p>
        </w:tc>
        <w:tc>
          <w:tcPr>
            <w:tcW w:w="1056" w:type="dxa"/>
            <w:shd w:val="clear" w:color="auto" w:fill="auto"/>
            <w:noWrap/>
            <w:vAlign w:val="bottom"/>
            <w:hideMark/>
          </w:tcPr>
          <w:p w14:paraId="70803613" w14:textId="77777777" w:rsidR="0029650D" w:rsidRPr="0029650D" w:rsidRDefault="0029650D" w:rsidP="0029650D">
            <w:pPr>
              <w:spacing w:line="240" w:lineRule="auto"/>
              <w:jc w:val="center"/>
              <w:rPr>
                <w:color w:val="000000"/>
                <w:lang w:eastAsia="en-CA"/>
              </w:rPr>
            </w:pPr>
            <w:r w:rsidRPr="0029650D">
              <w:rPr>
                <w:color w:val="000000"/>
                <w:lang w:eastAsia="en-CA"/>
              </w:rPr>
              <w:t>402.03</w:t>
            </w:r>
          </w:p>
        </w:tc>
        <w:tc>
          <w:tcPr>
            <w:tcW w:w="876" w:type="dxa"/>
            <w:shd w:val="clear" w:color="auto" w:fill="auto"/>
            <w:noWrap/>
            <w:vAlign w:val="bottom"/>
            <w:hideMark/>
          </w:tcPr>
          <w:p w14:paraId="01A77A8F" w14:textId="77777777" w:rsidR="0029650D" w:rsidRPr="0029650D" w:rsidRDefault="0029650D" w:rsidP="0029650D">
            <w:pPr>
              <w:spacing w:line="240" w:lineRule="auto"/>
              <w:jc w:val="center"/>
              <w:rPr>
                <w:color w:val="000000"/>
                <w:lang w:eastAsia="en-CA"/>
              </w:rPr>
            </w:pPr>
            <w:r w:rsidRPr="0029650D">
              <w:rPr>
                <w:color w:val="000000"/>
                <w:lang w:eastAsia="en-CA"/>
              </w:rPr>
              <w:t>430.89</w:t>
            </w:r>
          </w:p>
        </w:tc>
      </w:tr>
    </w:tbl>
    <w:p w14:paraId="5B0BAD8A" w14:textId="19DB8538" w:rsidR="009E723C" w:rsidRDefault="00466A36" w:rsidP="00466A36">
      <w:pPr>
        <w:pStyle w:val="Caption"/>
        <w:jc w:val="center"/>
      </w:pPr>
      <w:bookmarkStart w:id="194" w:name="_Toc88406027"/>
      <w:r>
        <w:t xml:space="preserve">Table </w:t>
      </w:r>
      <w:fldSimple w:instr=" SEQ Table \* ARABIC ">
        <w:r w:rsidR="00FF0D77">
          <w:rPr>
            <w:noProof/>
          </w:rPr>
          <w:t>11</w:t>
        </w:r>
      </w:fldSimple>
      <w:r>
        <w:t xml:space="preserve"> </w:t>
      </w:r>
      <w:r w:rsidR="00704BB5">
        <w:t>-</w:t>
      </w:r>
      <w:r>
        <w:t xml:space="preserve"> </w:t>
      </w:r>
      <w:r w:rsidR="00040840" w:rsidRPr="00040840">
        <w:t>Seasonal MAPE and RMSE for the Toronto Dataset</w:t>
      </w:r>
      <w:bookmarkEnd w:id="194"/>
    </w:p>
    <w:p w14:paraId="10CD31F3" w14:textId="128766B9" w:rsidR="004070B9" w:rsidRDefault="004070B9" w:rsidP="00473FA9">
      <w:pPr>
        <w:pStyle w:val="Heading3"/>
      </w:pPr>
      <w:bookmarkStart w:id="195" w:name="_Toc88405990"/>
      <w:r>
        <w:t>4.1.</w:t>
      </w:r>
      <w:r w:rsidR="00FF0B8D">
        <w:t>5</w:t>
      </w:r>
      <w:r>
        <w:t xml:space="preserve"> </w:t>
      </w:r>
      <w:r w:rsidR="00A50162" w:rsidRPr="00A50162">
        <w:t>Comprehensive Analysis Discussion</w:t>
      </w:r>
      <w:bookmarkEnd w:id="195"/>
    </w:p>
    <w:p w14:paraId="6F62CF1E" w14:textId="66E991A9" w:rsidR="00A02DB8" w:rsidRDefault="00F61E70" w:rsidP="00A02DB8">
      <w:pPr>
        <w:ind w:firstLine="288"/>
      </w:pPr>
      <w:r>
        <w:t xml:space="preserve">The summer months between June and August saw the highest demand for electricity in the Toronto dataset; these were also the months during which the </w:t>
      </w:r>
      <w:r w:rsidR="0025420C">
        <w:t>forecaster</w:t>
      </w:r>
      <w:r>
        <w:t xml:space="preserve">s had the </w:t>
      </w:r>
      <w:r>
        <w:lastRenderedPageBreak/>
        <w:t xml:space="preserve">most difficulty forecasting, as illustrated in the seasonal and monthly timeframes section. July was the month with the highest demand, but also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the use of air conditioning by almost everyone. Additionally, Toronto is a highly touristic city, and everyone wants to visit during the summer when the weather is nicer. August was the second month with the highest number of errors, for the same reasons as July.</w:t>
      </w:r>
      <w:r w:rsidR="00172E3C">
        <w:t xml:space="preserve"> </w:t>
      </w:r>
    </w:p>
    <w:p w14:paraId="2E822A4C" w14:textId="6B84E904" w:rsidR="002B48B4" w:rsidRDefault="002B48B4" w:rsidP="002B48B4">
      <w:pPr>
        <w:ind w:firstLine="288"/>
        <w:jc w:val="center"/>
      </w:pPr>
      <w:r w:rsidRPr="002B48B4">
        <w:rPr>
          <w:noProof/>
        </w:rPr>
        <w:drawing>
          <wp:inline distT="0" distB="0" distL="0" distR="0" wp14:anchorId="35F68E0E" wp14:editId="7B49DDF1">
            <wp:extent cx="4401465"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109">
                      <a:extLst>
                        <a:ext uri="{28A0092B-C50C-407E-A947-70E740481C1C}">
                          <a14:useLocalDpi xmlns:a14="http://schemas.microsoft.com/office/drawing/2010/main" val="0"/>
                        </a:ext>
                      </a:extLst>
                    </a:blip>
                    <a:srcRect l="2862" t="5728" r="8408"/>
                    <a:stretch/>
                  </pic:blipFill>
                  <pic:spPr bwMode="auto">
                    <a:xfrm>
                      <a:off x="0" y="0"/>
                      <a:ext cx="440146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072B71A9" w:rsidR="00A63A98" w:rsidRDefault="00A63A98" w:rsidP="00A63A98">
      <w:pPr>
        <w:pStyle w:val="Caption"/>
        <w:jc w:val="center"/>
      </w:pPr>
      <w:bookmarkStart w:id="196" w:name="_Ref85632969"/>
      <w:bookmarkStart w:id="197" w:name="_Toc88406073"/>
      <w:r>
        <w:t xml:space="preserve">Figure </w:t>
      </w:r>
      <w:r w:rsidR="00D649BB">
        <w:fldChar w:fldCharType="begin"/>
      </w:r>
      <w:r w:rsidR="00D649BB">
        <w:instrText xml:space="preserve"> SEQ Figure \* ARABIC </w:instrText>
      </w:r>
      <w:r w:rsidR="00D649BB">
        <w:fldChar w:fldCharType="separate"/>
      </w:r>
      <w:r w:rsidR="00FF0D77">
        <w:rPr>
          <w:noProof/>
        </w:rPr>
        <w:t>41</w:t>
      </w:r>
      <w:r w:rsidR="00D649BB">
        <w:rPr>
          <w:noProof/>
        </w:rPr>
        <w:fldChar w:fldCharType="end"/>
      </w:r>
      <w:bookmarkEnd w:id="196"/>
      <w:r>
        <w:t xml:space="preserve"> </w:t>
      </w:r>
      <w:r w:rsidR="00763158">
        <w:t>-</w:t>
      </w:r>
      <w:r>
        <w:t xml:space="preserve"> </w:t>
      </w:r>
      <w:r w:rsidR="00ED0E78" w:rsidRPr="00ED0E78">
        <w:t>Scatter Plot of Load Demand versus Temperature</w:t>
      </w:r>
      <w:r w:rsidR="00ED0E78">
        <w:t xml:space="preserve"> </w:t>
      </w:r>
      <w:r>
        <w:t>– Toronto Dataset</w:t>
      </w:r>
      <w:bookmarkEnd w:id="197"/>
    </w:p>
    <w:p w14:paraId="7B329F76" w14:textId="73447011"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FF0D77">
        <w:t xml:space="preserve">Figure </w:t>
      </w:r>
      <w:r w:rsidR="00FF0D77">
        <w:rPr>
          <w:noProof/>
        </w:rPr>
        <w:t>41</w:t>
      </w:r>
      <w:r>
        <w:fldChar w:fldCharType="end"/>
      </w:r>
      <w:r w:rsidRPr="00A63A98">
        <w:t xml:space="preserve">, the scatter plot demonstrates a strong correlation between demand and temperature. The highest demand occurs during the summer when the temperature is higher. When the temperature drops, particularly in the winter, the second </w:t>
      </w:r>
      <w:r w:rsidRPr="00A63A98">
        <w:lastRenderedPageBreak/>
        <w:t xml:space="preserve">highest demand occurs. And because demand is lowest in the spring and autumn, the </w:t>
      </w:r>
      <w:r w:rsidR="0025420C">
        <w:t>forecaster</w:t>
      </w:r>
      <w:r w:rsidRPr="00A63A98">
        <w:t>s found these times to be easier to predict. The SNF's overall accuracy indicates that load demand is relatively stable in the spring and autumn.</w:t>
      </w:r>
    </w:p>
    <w:p w14:paraId="63CC9D7E" w14:textId="485D2168" w:rsidR="002A1846" w:rsidRDefault="00F61E70" w:rsidP="00CE131A">
      <w:pPr>
        <w:ind w:firstLine="288"/>
      </w:pPr>
      <w:r>
        <w:t xml:space="preserve">We can see from the hourly average load profile that demand for the Toronto dataset peaks between 16:00 and 21:00. The majority of </w:t>
      </w:r>
      <w:r w:rsidR="0025420C">
        <w:t>forecaster</w:t>
      </w:r>
      <w:r>
        <w:t xml:space="preserve">s found it easier to forecast quieter times, such as around midnight in the mornings, than it was to forecast busy times, such as late mornings and afternoons, when everyone is awake and electricity demand is high. Mondays were the days that the </w:t>
      </w:r>
      <w:r w:rsidR="0025420C">
        <w:t>forecaster</w:t>
      </w:r>
      <w:r>
        <w:t xml:space="preserve">s had the most difficulty predicting; this may be due to a feature specific to this dataset or to the fact that Monday is the first working day of the week. </w:t>
      </w:r>
      <w:r w:rsidR="00D37D53" w:rsidRPr="00D37D53">
        <w:t xml:space="preserve">The </w:t>
      </w:r>
      <w:r w:rsidR="0025420C">
        <w:t>forecaster</w:t>
      </w:r>
      <w:r w:rsidR="00D37D53" w:rsidRPr="00D37D53">
        <w:t>s predicted these days more accurately in the middle of the week, from Tuesday to Friday.</w:t>
      </w:r>
      <w:r w:rsidR="00D37D53">
        <w:t xml:space="preserve"> </w:t>
      </w:r>
      <w:r>
        <w:t>This could be because these days are more stable and have a high degree of similarity.</w:t>
      </w:r>
      <w:r w:rsidRPr="00F61E70">
        <w:t xml:space="preserve"> </w:t>
      </w:r>
    </w:p>
    <w:p w14:paraId="0A2C152B" w14:textId="61628CFD" w:rsidR="003C49D5" w:rsidRDefault="006C2D49" w:rsidP="00CE131A">
      <w:pPr>
        <w:ind w:firstLine="288"/>
      </w:pPr>
      <w:r w:rsidRPr="006C2D49">
        <w:t xml:space="preserve">Across all time periods and seasons, the CNN </w:t>
      </w:r>
      <w:r w:rsidR="0025420C">
        <w:t>forecaster</w:t>
      </w:r>
      <w:r w:rsidRPr="006C2D49">
        <w:t xml:space="preserve"> outperformed all other </w:t>
      </w:r>
      <w:r w:rsidR="0025420C">
        <w:t>forecaster</w:t>
      </w:r>
      <w:r w:rsidRPr="006C2D49">
        <w:t xml:space="preserve">s. Second and third place are held by the ANN and LSTM </w:t>
      </w:r>
      <w:r w:rsidR="0025420C">
        <w:t>forecaster</w:t>
      </w:r>
      <w:r w:rsidRPr="006C2D49">
        <w:t xml:space="preserve">s, respectively. The SNF is ranked last because it performed poorly across all time periods and seasons; it only outperformed the ARIMA in a few instances. This is beneficial because it indicates that the other </w:t>
      </w:r>
      <w:r w:rsidR="0025420C">
        <w:t>forecaster</w:t>
      </w:r>
      <w:r w:rsidRPr="006C2D49">
        <w:t>s contribute some value to the forecasts.</w:t>
      </w:r>
    </w:p>
    <w:p w14:paraId="450B9C5C" w14:textId="5662D9AF" w:rsidR="00687E78" w:rsidRDefault="00687E78" w:rsidP="0055729B">
      <w:pPr>
        <w:pStyle w:val="Heading2"/>
      </w:pPr>
      <w:bookmarkStart w:id="198" w:name="_Toc88405991"/>
      <w:r>
        <w:t>4.2 The Ottawa Dataset</w:t>
      </w:r>
      <w:bookmarkEnd w:id="198"/>
    </w:p>
    <w:p w14:paraId="0F659A41" w14:textId="31879794" w:rsidR="00F55E16" w:rsidRDefault="00F55E16" w:rsidP="00F55E16">
      <w:pPr>
        <w:ind w:firstLine="288"/>
      </w:pPr>
      <w:r w:rsidRPr="00E43665">
        <w:t xml:space="preserve">The </w:t>
      </w:r>
      <w:r>
        <w:t>Ottawa</w:t>
      </w:r>
      <w:r w:rsidRPr="00E43665">
        <w:t xml:space="preserve"> dataset is comprised of hourly load aggregation measurements taken throughout the city from 2010 to 2019. The years 2010-2018 were used to train the </w:t>
      </w:r>
      <w:r w:rsidR="0025420C">
        <w:t>forecaster</w:t>
      </w:r>
      <w:r w:rsidRPr="00E43665">
        <w:t>s, and 2019 was used to test them.</w:t>
      </w:r>
    </w:p>
    <w:p w14:paraId="5B6D5116" w14:textId="1B860529" w:rsidR="00DC3FBB" w:rsidRDefault="00DC3FBB" w:rsidP="00DF504D">
      <w:pPr>
        <w:pStyle w:val="Heading3"/>
      </w:pPr>
      <w:bookmarkStart w:id="199" w:name="_Toc88405992"/>
      <w:r>
        <w:lastRenderedPageBreak/>
        <w:t>4.2.1 The Hourly Performance</w:t>
      </w:r>
      <w:bookmarkEnd w:id="199"/>
    </w:p>
    <w:p w14:paraId="7D5D0CE4" w14:textId="15405CBB" w:rsidR="0055729B" w:rsidRDefault="0055729B" w:rsidP="0055729B">
      <w:pPr>
        <w:ind w:firstLine="288"/>
      </w:pPr>
      <w:r w:rsidRPr="00C04AA4">
        <w:t xml:space="preserve">The average hourly demand profile for both actuals and forecasts across the entire test dataset is depicted in </w:t>
      </w:r>
      <w:r>
        <w:fldChar w:fldCharType="begin"/>
      </w:r>
      <w:r>
        <w:instrText xml:space="preserve"> REF _Ref85393462 \h </w:instrText>
      </w:r>
      <w:r>
        <w:fldChar w:fldCharType="separate"/>
      </w:r>
      <w:r w:rsidR="00FF0D77">
        <w:t xml:space="preserve">Figure </w:t>
      </w:r>
      <w:r w:rsidR="00FF0D77">
        <w:rPr>
          <w:noProof/>
        </w:rPr>
        <w:t>42</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_Ref86167026 \h </w:instrText>
      </w:r>
      <w:r>
        <w:fldChar w:fldCharType="separate"/>
      </w:r>
      <w:r w:rsidR="00FF0D77">
        <w:t xml:space="preserve">Figure </w:t>
      </w:r>
      <w:r w:rsidR="00FF0D77">
        <w:rPr>
          <w:noProof/>
        </w:rPr>
        <w:t>43</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p>
    <w:p w14:paraId="0B766D1D" w14:textId="4D9BC3B9" w:rsidR="00383242" w:rsidRDefault="00383242" w:rsidP="00383242">
      <w:pPr>
        <w:ind w:firstLine="288"/>
        <w:jc w:val="center"/>
      </w:pPr>
      <w:r w:rsidRPr="00383242">
        <w:rPr>
          <w:noProof/>
        </w:rPr>
        <w:drawing>
          <wp:inline distT="0" distB="0" distL="0" distR="0" wp14:anchorId="686537C4" wp14:editId="6DBB9A64">
            <wp:extent cx="4779205" cy="3819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rotWithShape="1">
                    <a:blip r:embed="rId110">
                      <a:extLst>
                        <a:ext uri="{28A0092B-C50C-407E-A947-70E740481C1C}">
                          <a14:useLocalDpi xmlns:a14="http://schemas.microsoft.com/office/drawing/2010/main" val="0"/>
                        </a:ext>
                      </a:extLst>
                    </a:blip>
                    <a:srcRect l="2863" t="5012" r="8050"/>
                    <a:stretch/>
                  </pic:blipFill>
                  <pic:spPr bwMode="auto">
                    <a:xfrm>
                      <a:off x="0" y="0"/>
                      <a:ext cx="4791021" cy="3828969"/>
                    </a:xfrm>
                    <a:prstGeom prst="rect">
                      <a:avLst/>
                    </a:prstGeom>
                    <a:noFill/>
                    <a:ln>
                      <a:noFill/>
                    </a:ln>
                    <a:extLst>
                      <a:ext uri="{53640926-AAD7-44D8-BBD7-CCE9431645EC}">
                        <a14:shadowObscured xmlns:a14="http://schemas.microsoft.com/office/drawing/2010/main"/>
                      </a:ext>
                    </a:extLst>
                  </pic:spPr>
                </pic:pic>
              </a:graphicData>
            </a:graphic>
          </wp:inline>
        </w:drawing>
      </w:r>
    </w:p>
    <w:p w14:paraId="2F7EE3EB" w14:textId="696FEDED" w:rsidR="009F1550" w:rsidRDefault="009F1550" w:rsidP="009F1550">
      <w:pPr>
        <w:pStyle w:val="Caption"/>
        <w:jc w:val="center"/>
      </w:pPr>
      <w:bookmarkStart w:id="200" w:name="_Ref85393462"/>
      <w:bookmarkStart w:id="201" w:name="_Toc88406074"/>
      <w:r>
        <w:t xml:space="preserve">Figure </w:t>
      </w:r>
      <w:r w:rsidR="00D649BB">
        <w:fldChar w:fldCharType="begin"/>
      </w:r>
      <w:r w:rsidR="00D649BB">
        <w:instrText xml:space="preserve"> SEQ Figure \* ARABIC </w:instrText>
      </w:r>
      <w:r w:rsidR="00D649BB">
        <w:fldChar w:fldCharType="separate"/>
      </w:r>
      <w:r w:rsidR="00FF0D77">
        <w:rPr>
          <w:noProof/>
        </w:rPr>
        <w:t>42</w:t>
      </w:r>
      <w:r w:rsidR="00D649BB">
        <w:rPr>
          <w:noProof/>
        </w:rPr>
        <w:fldChar w:fldCharType="end"/>
      </w:r>
      <w:bookmarkEnd w:id="200"/>
      <w:r>
        <w:t xml:space="preserve"> - Th</w:t>
      </w:r>
      <w:r w:rsidRPr="004D381C">
        <w:t xml:space="preserve">e Hourly Average </w:t>
      </w:r>
      <w:r w:rsidR="00996713">
        <w:t>Demand</w:t>
      </w:r>
      <w:r w:rsidRPr="004D381C">
        <w:t xml:space="preserve"> for Each Hour</w:t>
      </w:r>
      <w:r>
        <w:t xml:space="preserve"> - Ottawa</w:t>
      </w:r>
      <w:r w:rsidRPr="004D381C">
        <w:t xml:space="preserve"> Dataset</w:t>
      </w:r>
      <w:bookmarkEnd w:id="201"/>
    </w:p>
    <w:p w14:paraId="3E997A9C" w14:textId="77777777" w:rsidR="000E7939" w:rsidRDefault="000E7939" w:rsidP="000E7939">
      <w:pPr>
        <w:keepNext/>
        <w:ind w:firstLine="288"/>
        <w:jc w:val="center"/>
      </w:pPr>
      <w:r w:rsidRPr="000E7939">
        <w:rPr>
          <w:noProof/>
        </w:rPr>
        <w:lastRenderedPageBreak/>
        <w:drawing>
          <wp:inline distT="0" distB="0" distL="0" distR="0" wp14:anchorId="10C91776" wp14:editId="7AD795B9">
            <wp:extent cx="4280414" cy="3676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rotWithShape="1">
                    <a:blip r:embed="rId111">
                      <a:extLst>
                        <a:ext uri="{28A0092B-C50C-407E-A947-70E740481C1C}">
                          <a14:useLocalDpi xmlns:a14="http://schemas.microsoft.com/office/drawing/2010/main" val="0"/>
                        </a:ext>
                      </a:extLst>
                    </a:blip>
                    <a:srcRect l="6798" t="2625" r="8229"/>
                    <a:stretch/>
                  </pic:blipFill>
                  <pic:spPr bwMode="auto">
                    <a:xfrm>
                      <a:off x="0" y="0"/>
                      <a:ext cx="4288760" cy="3683819"/>
                    </a:xfrm>
                    <a:prstGeom prst="rect">
                      <a:avLst/>
                    </a:prstGeom>
                    <a:noFill/>
                    <a:ln>
                      <a:noFill/>
                    </a:ln>
                    <a:extLst>
                      <a:ext uri="{53640926-AAD7-44D8-BBD7-CCE9431645EC}">
                        <a14:shadowObscured xmlns:a14="http://schemas.microsoft.com/office/drawing/2010/main"/>
                      </a:ext>
                    </a:extLst>
                  </pic:spPr>
                </pic:pic>
              </a:graphicData>
            </a:graphic>
          </wp:inline>
        </w:drawing>
      </w:r>
    </w:p>
    <w:p w14:paraId="500CFFD2" w14:textId="275CD897" w:rsidR="000E7939" w:rsidRDefault="000E7939" w:rsidP="000E7939">
      <w:pPr>
        <w:pStyle w:val="Caption"/>
        <w:jc w:val="center"/>
      </w:pPr>
      <w:bookmarkStart w:id="202" w:name="_Ref86167026"/>
      <w:bookmarkStart w:id="203" w:name="_Toc88406075"/>
      <w:r>
        <w:t xml:space="preserve">Figure </w:t>
      </w:r>
      <w:r w:rsidR="00D649BB">
        <w:fldChar w:fldCharType="begin"/>
      </w:r>
      <w:r w:rsidR="00D649BB">
        <w:instrText xml:space="preserve"> SEQ Figure \* ARABIC </w:instrText>
      </w:r>
      <w:r w:rsidR="00D649BB">
        <w:fldChar w:fldCharType="separate"/>
      </w:r>
      <w:r w:rsidR="00FF0D77">
        <w:rPr>
          <w:noProof/>
        </w:rPr>
        <w:t>43</w:t>
      </w:r>
      <w:r w:rsidR="00D649BB">
        <w:rPr>
          <w:noProof/>
        </w:rPr>
        <w:fldChar w:fldCharType="end"/>
      </w:r>
      <w:bookmarkEnd w:id="202"/>
      <w:r>
        <w:t xml:space="preserve"> - Hourly</w:t>
      </w:r>
      <w:r w:rsidRPr="006771A6">
        <w:t xml:space="preserve"> MAPE for the </w:t>
      </w:r>
      <w:r w:rsidR="0025420C">
        <w:t>Forecaster</w:t>
      </w:r>
      <w:r w:rsidRPr="006771A6">
        <w:t xml:space="preserve">s </w:t>
      </w:r>
      <w:r>
        <w:t>- Ottawa Dataset</w:t>
      </w:r>
      <w:bookmarkEnd w:id="203"/>
    </w:p>
    <w:p w14:paraId="3900C40B" w14:textId="51FB5D25" w:rsidR="00771949" w:rsidRPr="00771949" w:rsidRDefault="002C22F8" w:rsidP="002C22F8">
      <w:pPr>
        <w:jc w:val="center"/>
      </w:pPr>
      <w:r w:rsidRPr="002C22F8">
        <w:rPr>
          <w:noProof/>
        </w:rPr>
        <w:drawing>
          <wp:inline distT="0" distB="0" distL="0" distR="0" wp14:anchorId="416B0C6D" wp14:editId="2C60AFFB">
            <wp:extent cx="4019023" cy="32480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rotWithShape="1">
                    <a:blip r:embed="rId112">
                      <a:extLst>
                        <a:ext uri="{28A0092B-C50C-407E-A947-70E740481C1C}">
                          <a14:useLocalDpi xmlns:a14="http://schemas.microsoft.com/office/drawing/2010/main" val="0"/>
                        </a:ext>
                      </a:extLst>
                    </a:blip>
                    <a:srcRect l="3398" t="5489" r="8945"/>
                    <a:stretch/>
                  </pic:blipFill>
                  <pic:spPr bwMode="auto">
                    <a:xfrm>
                      <a:off x="0" y="0"/>
                      <a:ext cx="4023649" cy="3251764"/>
                    </a:xfrm>
                    <a:prstGeom prst="rect">
                      <a:avLst/>
                    </a:prstGeom>
                    <a:noFill/>
                    <a:ln>
                      <a:noFill/>
                    </a:ln>
                    <a:extLst>
                      <a:ext uri="{53640926-AAD7-44D8-BBD7-CCE9431645EC}">
                        <a14:shadowObscured xmlns:a14="http://schemas.microsoft.com/office/drawing/2010/main"/>
                      </a:ext>
                    </a:extLst>
                  </pic:spPr>
                </pic:pic>
              </a:graphicData>
            </a:graphic>
          </wp:inline>
        </w:drawing>
      </w:r>
    </w:p>
    <w:p w14:paraId="302ECA6B" w14:textId="18D88C7F" w:rsidR="00FA05EA" w:rsidRDefault="00FA05EA" w:rsidP="00FA05EA">
      <w:pPr>
        <w:pStyle w:val="Caption"/>
        <w:jc w:val="center"/>
      </w:pPr>
      <w:bookmarkStart w:id="204" w:name="_Toc88406076"/>
      <w:r>
        <w:t xml:space="preserve">Figure </w:t>
      </w:r>
      <w:r w:rsidR="00D649BB">
        <w:fldChar w:fldCharType="begin"/>
      </w:r>
      <w:r w:rsidR="00D649BB">
        <w:instrText xml:space="preserve"> SEQ Figure \* ARABIC </w:instrText>
      </w:r>
      <w:r w:rsidR="00D649BB">
        <w:fldChar w:fldCharType="separate"/>
      </w:r>
      <w:r w:rsidR="00FF0D77">
        <w:rPr>
          <w:noProof/>
        </w:rPr>
        <w:t>44</w:t>
      </w:r>
      <w:r w:rsidR="00D649BB">
        <w:rPr>
          <w:noProof/>
        </w:rPr>
        <w:fldChar w:fldCharType="end"/>
      </w:r>
      <w:r>
        <w:t xml:space="preserve"> - </w:t>
      </w:r>
      <w:r w:rsidR="00875531" w:rsidRPr="00413AE5">
        <w:t xml:space="preserve">Hourly Error Distribution for the CNN </w:t>
      </w:r>
      <w:r w:rsidR="0025420C">
        <w:t>Forecaster</w:t>
      </w:r>
      <w:r>
        <w:t xml:space="preserve"> – Ottawa Dataset</w:t>
      </w:r>
      <w:bookmarkEnd w:id="204"/>
    </w:p>
    <w:p w14:paraId="643591B2" w14:textId="5645C100" w:rsidR="00D12AA4" w:rsidRDefault="002C22F8" w:rsidP="002C22F8">
      <w:pPr>
        <w:jc w:val="center"/>
      </w:pPr>
      <w:r w:rsidRPr="002C22F8">
        <w:rPr>
          <w:noProof/>
        </w:rPr>
        <w:lastRenderedPageBreak/>
        <w:drawing>
          <wp:inline distT="0" distB="0" distL="0" distR="0" wp14:anchorId="6F794CC9" wp14:editId="4791F779">
            <wp:extent cx="4349782" cy="3495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400" t="5251" r="8228"/>
                    <a:stretch/>
                  </pic:blipFill>
                  <pic:spPr bwMode="auto">
                    <a:xfrm>
                      <a:off x="0" y="0"/>
                      <a:ext cx="4362499" cy="3505895"/>
                    </a:xfrm>
                    <a:prstGeom prst="rect">
                      <a:avLst/>
                    </a:prstGeom>
                    <a:noFill/>
                    <a:ln>
                      <a:noFill/>
                    </a:ln>
                    <a:extLst>
                      <a:ext uri="{53640926-AAD7-44D8-BBD7-CCE9431645EC}">
                        <a14:shadowObscured xmlns:a14="http://schemas.microsoft.com/office/drawing/2010/main"/>
                      </a:ext>
                    </a:extLst>
                  </pic:spPr>
                </pic:pic>
              </a:graphicData>
            </a:graphic>
          </wp:inline>
        </w:drawing>
      </w:r>
    </w:p>
    <w:p w14:paraId="0E03C490" w14:textId="3FC5AB91" w:rsidR="00D12AA4" w:rsidRDefault="00D12AA4" w:rsidP="00D12AA4">
      <w:pPr>
        <w:pStyle w:val="Caption"/>
        <w:jc w:val="center"/>
      </w:pPr>
      <w:bookmarkStart w:id="205" w:name="_Toc88406077"/>
      <w:r>
        <w:t xml:space="preserve">Figure </w:t>
      </w:r>
      <w:r w:rsidR="00D649BB">
        <w:fldChar w:fldCharType="begin"/>
      </w:r>
      <w:r w:rsidR="00D649BB">
        <w:instrText xml:space="preserve"> SEQ Figure \* ARABIC </w:instrText>
      </w:r>
      <w:r w:rsidR="00D649BB">
        <w:fldChar w:fldCharType="separate"/>
      </w:r>
      <w:r w:rsidR="00FF0D77">
        <w:rPr>
          <w:noProof/>
        </w:rPr>
        <w:t>45</w:t>
      </w:r>
      <w:r w:rsidR="00D649BB">
        <w:rPr>
          <w:noProof/>
        </w:rPr>
        <w:fldChar w:fldCharType="end"/>
      </w:r>
      <w:r>
        <w:t xml:space="preserve"> - </w:t>
      </w:r>
      <w:r w:rsidR="00875531" w:rsidRPr="00413AE5">
        <w:t xml:space="preserve">Hourly Error Distribution for the </w:t>
      </w:r>
      <w:r w:rsidR="00875531">
        <w:t>LSTM</w:t>
      </w:r>
      <w:r w:rsidR="00875531" w:rsidRPr="00413AE5">
        <w:t xml:space="preserve"> </w:t>
      </w:r>
      <w:r w:rsidR="0025420C">
        <w:t>Forecaster</w:t>
      </w:r>
      <w:r w:rsidR="00875531" w:rsidRPr="00413AE5">
        <w:t xml:space="preserve"> </w:t>
      </w:r>
      <w:r>
        <w:t>– Ottawa Dataset</w:t>
      </w:r>
      <w:bookmarkEnd w:id="205"/>
    </w:p>
    <w:p w14:paraId="4DE2C02E" w14:textId="24F4633B" w:rsidR="0048185E" w:rsidRPr="0048185E" w:rsidRDefault="0048185E" w:rsidP="0048185E">
      <w:pPr>
        <w:jc w:val="center"/>
      </w:pPr>
      <w:r w:rsidRPr="0048185E">
        <w:rPr>
          <w:noProof/>
        </w:rPr>
        <w:drawing>
          <wp:inline distT="0" distB="0" distL="0" distR="0" wp14:anchorId="359E75A9" wp14:editId="059CF671">
            <wp:extent cx="4241882" cy="34194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rotWithShape="1">
                    <a:blip r:embed="rId114">
                      <a:extLst>
                        <a:ext uri="{28A0092B-C50C-407E-A947-70E740481C1C}">
                          <a14:useLocalDpi xmlns:a14="http://schemas.microsoft.com/office/drawing/2010/main" val="0"/>
                        </a:ext>
                      </a:extLst>
                    </a:blip>
                    <a:srcRect l="3398" t="5728" r="8945"/>
                    <a:stretch/>
                  </pic:blipFill>
                  <pic:spPr bwMode="auto">
                    <a:xfrm>
                      <a:off x="0" y="0"/>
                      <a:ext cx="4254006" cy="3429249"/>
                    </a:xfrm>
                    <a:prstGeom prst="rect">
                      <a:avLst/>
                    </a:prstGeom>
                    <a:noFill/>
                    <a:ln>
                      <a:noFill/>
                    </a:ln>
                    <a:extLst>
                      <a:ext uri="{53640926-AAD7-44D8-BBD7-CCE9431645EC}">
                        <a14:shadowObscured xmlns:a14="http://schemas.microsoft.com/office/drawing/2010/main"/>
                      </a:ext>
                    </a:extLst>
                  </pic:spPr>
                </pic:pic>
              </a:graphicData>
            </a:graphic>
          </wp:inline>
        </w:drawing>
      </w:r>
    </w:p>
    <w:p w14:paraId="4078D9CC" w14:textId="1F26984C" w:rsidR="001316D0" w:rsidRDefault="001316D0" w:rsidP="001316D0">
      <w:pPr>
        <w:pStyle w:val="Caption"/>
        <w:jc w:val="center"/>
      </w:pPr>
      <w:bookmarkStart w:id="206" w:name="_Ref86174353"/>
      <w:bookmarkStart w:id="207" w:name="_Toc88406078"/>
      <w:r>
        <w:t xml:space="preserve">Figure </w:t>
      </w:r>
      <w:r w:rsidR="00D649BB">
        <w:fldChar w:fldCharType="begin"/>
      </w:r>
      <w:r w:rsidR="00D649BB">
        <w:instrText xml:space="preserve"> SEQ Figure \* ARABIC </w:instrText>
      </w:r>
      <w:r w:rsidR="00D649BB">
        <w:fldChar w:fldCharType="separate"/>
      </w:r>
      <w:r w:rsidR="00FF0D77">
        <w:rPr>
          <w:noProof/>
        </w:rPr>
        <w:t>46</w:t>
      </w:r>
      <w:r w:rsidR="00D649BB">
        <w:rPr>
          <w:noProof/>
        </w:rPr>
        <w:fldChar w:fldCharType="end"/>
      </w:r>
      <w:bookmarkEnd w:id="206"/>
      <w:r>
        <w:t xml:space="preserve"> - </w:t>
      </w:r>
      <w:r w:rsidR="003B2AB9" w:rsidRPr="00413AE5">
        <w:t xml:space="preserve">Hourly Error Distribution for the </w:t>
      </w:r>
      <w:r w:rsidR="003B2AB9">
        <w:t>A</w:t>
      </w:r>
      <w:r w:rsidR="003B2AB9" w:rsidRPr="00413AE5">
        <w:t xml:space="preserve">NN </w:t>
      </w:r>
      <w:r w:rsidR="0025420C">
        <w:t>Forecaster</w:t>
      </w:r>
      <w:r w:rsidR="003B2AB9" w:rsidRPr="00413AE5">
        <w:t xml:space="preserve"> </w:t>
      </w:r>
      <w:r>
        <w:t>– Ottawa Dataset</w:t>
      </w:r>
      <w:bookmarkEnd w:id="207"/>
    </w:p>
    <w:p w14:paraId="189DEB63" w14:textId="74BD7E1F" w:rsidR="0057781A" w:rsidRDefault="00F61C41" w:rsidP="00CC3C4F">
      <w:pPr>
        <w:jc w:val="center"/>
      </w:pPr>
      <w:r w:rsidRPr="00F61C41">
        <w:rPr>
          <w:noProof/>
        </w:rPr>
        <w:lastRenderedPageBreak/>
        <w:drawing>
          <wp:inline distT="0" distB="0" distL="0" distR="0" wp14:anchorId="7FA9907F" wp14:editId="5AA81415">
            <wp:extent cx="4437348" cy="353377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15">
                      <a:extLst>
                        <a:ext uri="{28A0092B-C50C-407E-A947-70E740481C1C}">
                          <a14:useLocalDpi xmlns:a14="http://schemas.microsoft.com/office/drawing/2010/main" val="0"/>
                        </a:ext>
                      </a:extLst>
                    </a:blip>
                    <a:srcRect l="3221" t="5728" r="8050"/>
                    <a:stretch/>
                  </pic:blipFill>
                  <pic:spPr bwMode="auto">
                    <a:xfrm>
                      <a:off x="0" y="0"/>
                      <a:ext cx="4447436" cy="3541809"/>
                    </a:xfrm>
                    <a:prstGeom prst="rect">
                      <a:avLst/>
                    </a:prstGeom>
                    <a:noFill/>
                    <a:ln>
                      <a:noFill/>
                    </a:ln>
                    <a:extLst>
                      <a:ext uri="{53640926-AAD7-44D8-BBD7-CCE9431645EC}">
                        <a14:shadowObscured xmlns:a14="http://schemas.microsoft.com/office/drawing/2010/main"/>
                      </a:ext>
                    </a:extLst>
                  </pic:spPr>
                </pic:pic>
              </a:graphicData>
            </a:graphic>
          </wp:inline>
        </w:drawing>
      </w:r>
    </w:p>
    <w:p w14:paraId="339DFB1A" w14:textId="48E51027" w:rsidR="0057781A" w:rsidRDefault="0057781A" w:rsidP="0057781A">
      <w:pPr>
        <w:pStyle w:val="Caption"/>
        <w:jc w:val="center"/>
      </w:pPr>
      <w:bookmarkStart w:id="208" w:name="_Toc88406079"/>
      <w:r>
        <w:t xml:space="preserve">Figure </w:t>
      </w:r>
      <w:r w:rsidR="00D649BB">
        <w:fldChar w:fldCharType="begin"/>
      </w:r>
      <w:r w:rsidR="00D649BB">
        <w:instrText xml:space="preserve"> SEQ Figure \* ARABIC </w:instrText>
      </w:r>
      <w:r w:rsidR="00D649BB">
        <w:fldChar w:fldCharType="separate"/>
      </w:r>
      <w:r w:rsidR="00FF0D77">
        <w:rPr>
          <w:noProof/>
        </w:rPr>
        <w:t>47</w:t>
      </w:r>
      <w:r w:rsidR="00D649BB">
        <w:rPr>
          <w:noProof/>
        </w:rPr>
        <w:fldChar w:fldCharType="end"/>
      </w:r>
      <w:r>
        <w:t xml:space="preserve"> - </w:t>
      </w:r>
      <w:r w:rsidR="003B2AB9" w:rsidRPr="00413AE5">
        <w:t xml:space="preserve">Hourly Error Distribution for the </w:t>
      </w:r>
      <w:r w:rsidR="003B2AB9">
        <w:t>MLR</w:t>
      </w:r>
      <w:r w:rsidR="003B2AB9" w:rsidRPr="00413AE5">
        <w:t xml:space="preserve"> </w:t>
      </w:r>
      <w:r w:rsidR="0025420C">
        <w:t>Forecaster</w:t>
      </w:r>
      <w:r w:rsidR="003B2AB9" w:rsidRPr="00413AE5">
        <w:t xml:space="preserve"> </w:t>
      </w:r>
      <w:r>
        <w:t>– Ottawa Dataset</w:t>
      </w:r>
      <w:bookmarkEnd w:id="208"/>
    </w:p>
    <w:p w14:paraId="7D8F7243" w14:textId="241078F1" w:rsidR="00AA2BF6" w:rsidRPr="00AA2BF6" w:rsidRDefault="00AA2BF6" w:rsidP="00AA2BF6">
      <w:pPr>
        <w:jc w:val="center"/>
      </w:pPr>
      <w:r w:rsidRPr="00AA2BF6">
        <w:rPr>
          <w:noProof/>
        </w:rPr>
        <w:drawing>
          <wp:inline distT="0" distB="0" distL="0" distR="0" wp14:anchorId="5275B4D2" wp14:editId="4795D991">
            <wp:extent cx="4301384" cy="34099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116">
                      <a:extLst>
                        <a:ext uri="{28A0092B-C50C-407E-A947-70E740481C1C}">
                          <a14:useLocalDpi xmlns:a14="http://schemas.microsoft.com/office/drawing/2010/main" val="0"/>
                        </a:ext>
                      </a:extLst>
                    </a:blip>
                    <a:srcRect l="3042" t="5967" r="8049"/>
                    <a:stretch/>
                  </pic:blipFill>
                  <pic:spPr bwMode="auto">
                    <a:xfrm>
                      <a:off x="0" y="0"/>
                      <a:ext cx="4306712" cy="3414174"/>
                    </a:xfrm>
                    <a:prstGeom prst="rect">
                      <a:avLst/>
                    </a:prstGeom>
                    <a:noFill/>
                    <a:ln>
                      <a:noFill/>
                    </a:ln>
                    <a:extLst>
                      <a:ext uri="{53640926-AAD7-44D8-BBD7-CCE9431645EC}">
                        <a14:shadowObscured xmlns:a14="http://schemas.microsoft.com/office/drawing/2010/main"/>
                      </a:ext>
                    </a:extLst>
                  </pic:spPr>
                </pic:pic>
              </a:graphicData>
            </a:graphic>
          </wp:inline>
        </w:drawing>
      </w:r>
    </w:p>
    <w:p w14:paraId="3B2E178A" w14:textId="479D29F5" w:rsidR="0057781A" w:rsidRDefault="00977DF0" w:rsidP="00977DF0">
      <w:pPr>
        <w:pStyle w:val="Caption"/>
        <w:jc w:val="center"/>
      </w:pPr>
      <w:bookmarkStart w:id="209" w:name="_Toc88406080"/>
      <w:r>
        <w:t xml:space="preserve">Figure </w:t>
      </w:r>
      <w:r w:rsidR="00D649BB">
        <w:fldChar w:fldCharType="begin"/>
      </w:r>
      <w:r w:rsidR="00D649BB">
        <w:instrText xml:space="preserve"> SEQ Figure \* ARABIC </w:instrText>
      </w:r>
      <w:r w:rsidR="00D649BB">
        <w:fldChar w:fldCharType="separate"/>
      </w:r>
      <w:r w:rsidR="00FF0D77">
        <w:rPr>
          <w:noProof/>
        </w:rPr>
        <w:t>48</w:t>
      </w:r>
      <w:r w:rsidR="00D649BB">
        <w:rPr>
          <w:noProof/>
        </w:rPr>
        <w:fldChar w:fldCharType="end"/>
      </w:r>
      <w:r>
        <w:t xml:space="preserve"> - </w:t>
      </w:r>
      <w:r w:rsidR="001569BF" w:rsidRPr="00413AE5">
        <w:t xml:space="preserve">Hourly Error Distribution for the </w:t>
      </w:r>
      <w:r w:rsidR="001569BF">
        <w:t>ARIMA</w:t>
      </w:r>
      <w:r w:rsidR="001569BF" w:rsidRPr="00413AE5">
        <w:t xml:space="preserve"> </w:t>
      </w:r>
      <w:r w:rsidR="0025420C">
        <w:t>Forecaster</w:t>
      </w:r>
      <w:r w:rsidR="001569BF" w:rsidRPr="00413AE5">
        <w:t xml:space="preserve"> </w:t>
      </w:r>
      <w:r>
        <w:t>– Ottawa Dataset</w:t>
      </w:r>
      <w:bookmarkEnd w:id="209"/>
    </w:p>
    <w:p w14:paraId="33D82752" w14:textId="44B0D1D1" w:rsidR="00EC5714" w:rsidRDefault="00776107" w:rsidP="005D3FD1">
      <w:pPr>
        <w:jc w:val="center"/>
      </w:pPr>
      <w:r w:rsidRPr="00776107">
        <w:rPr>
          <w:noProof/>
        </w:rPr>
        <w:lastRenderedPageBreak/>
        <w:drawing>
          <wp:inline distT="0" distB="0" distL="0" distR="0" wp14:anchorId="776EFA5C" wp14:editId="5EB39914">
            <wp:extent cx="3990635" cy="3190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17">
                      <a:extLst>
                        <a:ext uri="{28A0092B-C50C-407E-A947-70E740481C1C}">
                          <a14:useLocalDpi xmlns:a14="http://schemas.microsoft.com/office/drawing/2010/main" val="0"/>
                        </a:ext>
                      </a:extLst>
                    </a:blip>
                    <a:srcRect l="3578" t="6683" r="8945"/>
                    <a:stretch/>
                  </pic:blipFill>
                  <pic:spPr bwMode="auto">
                    <a:xfrm>
                      <a:off x="0" y="0"/>
                      <a:ext cx="3995162" cy="3194495"/>
                    </a:xfrm>
                    <a:prstGeom prst="rect">
                      <a:avLst/>
                    </a:prstGeom>
                    <a:noFill/>
                    <a:ln>
                      <a:noFill/>
                    </a:ln>
                    <a:extLst>
                      <a:ext uri="{53640926-AAD7-44D8-BBD7-CCE9431645EC}">
                        <a14:shadowObscured xmlns:a14="http://schemas.microsoft.com/office/drawing/2010/main"/>
                      </a:ext>
                    </a:extLst>
                  </pic:spPr>
                </pic:pic>
              </a:graphicData>
            </a:graphic>
          </wp:inline>
        </w:drawing>
      </w:r>
    </w:p>
    <w:p w14:paraId="2BCE8692" w14:textId="75933A2E" w:rsidR="00977DF0" w:rsidRDefault="00EC5714" w:rsidP="00EC5714">
      <w:pPr>
        <w:pStyle w:val="Caption"/>
        <w:jc w:val="center"/>
      </w:pPr>
      <w:bookmarkStart w:id="210" w:name="_Toc88406081"/>
      <w:r>
        <w:t xml:space="preserve">Figure </w:t>
      </w:r>
      <w:r w:rsidR="00D649BB">
        <w:fldChar w:fldCharType="begin"/>
      </w:r>
      <w:r w:rsidR="00D649BB">
        <w:instrText xml:space="preserve"> SEQ Figure \* ARABIC </w:instrText>
      </w:r>
      <w:r w:rsidR="00D649BB">
        <w:fldChar w:fldCharType="separate"/>
      </w:r>
      <w:r w:rsidR="00FF0D77">
        <w:rPr>
          <w:noProof/>
        </w:rPr>
        <w:t>49</w:t>
      </w:r>
      <w:r w:rsidR="00D649BB">
        <w:rPr>
          <w:noProof/>
        </w:rPr>
        <w:fldChar w:fldCharType="end"/>
      </w:r>
      <w:r>
        <w:t xml:space="preserve"> - </w:t>
      </w:r>
      <w:r w:rsidR="001569BF" w:rsidRPr="00413AE5">
        <w:t xml:space="preserve">Hourly Error Distribution for the </w:t>
      </w:r>
      <w:r w:rsidR="001569BF">
        <w:t>SNF</w:t>
      </w:r>
      <w:r w:rsidR="001569BF" w:rsidRPr="00413AE5">
        <w:t xml:space="preserve"> </w:t>
      </w:r>
      <w:r w:rsidR="0025420C">
        <w:t>Forecaster</w:t>
      </w:r>
      <w:r w:rsidR="001569BF" w:rsidRPr="00413AE5">
        <w:t xml:space="preserve"> </w:t>
      </w:r>
      <w:r>
        <w:t>– Ottawa Dataset</w:t>
      </w:r>
      <w:bookmarkEnd w:id="210"/>
    </w:p>
    <w:p w14:paraId="40551A9C" w14:textId="0498E4BC" w:rsidR="002456F0" w:rsidRDefault="002456F0" w:rsidP="002456F0">
      <w:pPr>
        <w:pStyle w:val="Heading4"/>
      </w:pPr>
      <w:r>
        <w:t xml:space="preserve">4.2.1.1 </w:t>
      </w:r>
      <w:r w:rsidRPr="009D7DDB">
        <w:t>A Snippet on Hourly Performance</w:t>
      </w:r>
    </w:p>
    <w:p w14:paraId="6E5ED8D4" w14:textId="1BEEC6FC" w:rsidR="00FC7CCD" w:rsidRDefault="00FC7CCD" w:rsidP="00FC7CCD">
      <w:pPr>
        <w:ind w:firstLine="288"/>
      </w:pPr>
      <w:r>
        <w:t xml:space="preserve">When we compare the average MAPE values in </w:t>
      </w:r>
      <w:r w:rsidR="0005075A">
        <w:fldChar w:fldCharType="begin"/>
      </w:r>
      <w:r w:rsidR="0005075A">
        <w:instrText xml:space="preserve"> REF _Ref86167026 \h </w:instrText>
      </w:r>
      <w:r w:rsidR="0005075A">
        <w:fldChar w:fldCharType="separate"/>
      </w:r>
      <w:r w:rsidR="00FF0D77">
        <w:t xml:space="preserve">Figure </w:t>
      </w:r>
      <w:r w:rsidR="00FF0D77">
        <w:rPr>
          <w:noProof/>
        </w:rPr>
        <w:t>43</w:t>
      </w:r>
      <w:r w:rsidR="0005075A">
        <w:fldChar w:fldCharType="end"/>
      </w:r>
      <w:r w:rsidR="0005075A">
        <w:t xml:space="preserve"> </w:t>
      </w:r>
      <w:r>
        <w:t>to the box plots, we observe a similar pattern of errors, with a wider distribution of errors in cases where the MAPE value is greater and vice versa. While the CNN had the tightest error distribution and lowest MAPE values for nearly every hour of the day, the ARIMA outperformed it at 01:00. The ANN is the runner-up, with the LSTM outperforming it only during the 4:00 hour. Between 01:00 and 03:00 hours, the ARIMA also outperforms the ANN. The LSTM is ranked third.</w:t>
      </w:r>
    </w:p>
    <w:p w14:paraId="4DB767D7" w14:textId="1AF9EA37" w:rsidR="00FC7CCD" w:rsidRDefault="00FC7CCD" w:rsidP="00FC7CCD">
      <w:pPr>
        <w:ind w:firstLine="288"/>
      </w:pPr>
      <w:r>
        <w:t xml:space="preserve">Around 14:00 p.m., all four </w:t>
      </w:r>
      <w:r w:rsidR="0025420C">
        <w:t>forecaster</w:t>
      </w:r>
      <w:r>
        <w:t xml:space="preserve">s, including the MLR, made their worst predictions. These </w:t>
      </w:r>
      <w:r w:rsidR="0025420C">
        <w:t>forecaster</w:t>
      </w:r>
      <w:r>
        <w:t>s accurately predicted quieter times, such as around 1:00, compared to busier times. The SNF performs poorly overall, outperforming the ARIMA only at 7:00, which was also the point at which the ARIMA made the worst predictions.</w:t>
      </w:r>
      <w:r w:rsidR="00251923">
        <w:t xml:space="preserve"> </w:t>
      </w:r>
    </w:p>
    <w:p w14:paraId="5080D8A3" w14:textId="77777777" w:rsidR="002D6489" w:rsidRDefault="002D6489">
      <w:pPr>
        <w:spacing w:line="240" w:lineRule="auto"/>
        <w:jc w:val="left"/>
      </w:pPr>
      <w:r>
        <w:br w:type="page"/>
      </w:r>
    </w:p>
    <w:p w14:paraId="07909E05" w14:textId="7E5D06CA" w:rsidR="0002035C" w:rsidRDefault="0002035C" w:rsidP="006E4C2F">
      <w:pPr>
        <w:pStyle w:val="Heading3"/>
      </w:pPr>
      <w:bookmarkStart w:id="211" w:name="_Toc88405993"/>
      <w:r>
        <w:lastRenderedPageBreak/>
        <w:t>4.2.</w:t>
      </w:r>
      <w:r w:rsidR="006E4C2F">
        <w:t xml:space="preserve">2 </w:t>
      </w:r>
      <w:r>
        <w:t>The Daily Performance</w:t>
      </w:r>
      <w:bookmarkEnd w:id="211"/>
    </w:p>
    <w:p w14:paraId="4A37A2C0" w14:textId="4B3D5903" w:rsidR="0060607D" w:rsidRPr="00E21F51" w:rsidRDefault="0060607D" w:rsidP="0060607D">
      <w:pPr>
        <w:ind w:firstLine="288"/>
      </w:pPr>
      <w:r w:rsidRPr="00E21F51">
        <w:t>The average daily demand profile for each day of the week across the entire test dataset is depicted in</w:t>
      </w:r>
      <w:r>
        <w:t xml:space="preserve"> </w:t>
      </w:r>
      <w:r>
        <w:fldChar w:fldCharType="begin"/>
      </w:r>
      <w:r>
        <w:instrText xml:space="preserve"> REF _Ref85394667 \h </w:instrText>
      </w:r>
      <w:r>
        <w:fldChar w:fldCharType="separate"/>
      </w:r>
      <w:r w:rsidR="00FF0D77">
        <w:t xml:space="preserve">Figure </w:t>
      </w:r>
      <w:r w:rsidR="00FF0D77">
        <w:rPr>
          <w:noProof/>
        </w:rPr>
        <w:t>50</w:t>
      </w:r>
      <w:r>
        <w:fldChar w:fldCharType="end"/>
      </w:r>
      <w:r w:rsidRPr="00E21F51">
        <w:t xml:space="preserve"> for both actuals and forecasts. </w:t>
      </w:r>
      <w:r>
        <w:fldChar w:fldCharType="begin"/>
      </w:r>
      <w:r>
        <w:instrText xml:space="preserve"> REF _Ref86170999 \h </w:instrText>
      </w:r>
      <w:r>
        <w:fldChar w:fldCharType="separate"/>
      </w:r>
      <w:r w:rsidR="00FF0D77">
        <w:t xml:space="preserve">Figure </w:t>
      </w:r>
      <w:r w:rsidR="00FF0D77">
        <w:rPr>
          <w:noProof/>
        </w:rPr>
        <w:t>51</w:t>
      </w:r>
      <w:r>
        <w:fldChar w:fldCharType="end"/>
      </w:r>
      <w:r>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E8A96B7" w14:textId="5F0125CB" w:rsidR="00FE4816" w:rsidRDefault="00BC12A7" w:rsidP="00D2696F">
      <w:pPr>
        <w:ind w:firstLine="288"/>
        <w:jc w:val="center"/>
      </w:pPr>
      <w:r w:rsidRPr="00BC12A7">
        <w:rPr>
          <w:noProof/>
        </w:rPr>
        <w:drawing>
          <wp:inline distT="0" distB="0" distL="0" distR="0" wp14:anchorId="5C955AAE" wp14:editId="4736DD1C">
            <wp:extent cx="4672859"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20" t="5967" r="6260"/>
                    <a:stretch/>
                  </pic:blipFill>
                  <pic:spPr bwMode="auto">
                    <a:xfrm>
                      <a:off x="0" y="0"/>
                      <a:ext cx="4677403" cy="3642088"/>
                    </a:xfrm>
                    <a:prstGeom prst="rect">
                      <a:avLst/>
                    </a:prstGeom>
                    <a:noFill/>
                    <a:ln>
                      <a:noFill/>
                    </a:ln>
                    <a:extLst>
                      <a:ext uri="{53640926-AAD7-44D8-BBD7-CCE9431645EC}">
                        <a14:shadowObscured xmlns:a14="http://schemas.microsoft.com/office/drawing/2010/main"/>
                      </a:ext>
                    </a:extLst>
                  </pic:spPr>
                </pic:pic>
              </a:graphicData>
            </a:graphic>
          </wp:inline>
        </w:drawing>
      </w:r>
    </w:p>
    <w:p w14:paraId="2AC2E5C5" w14:textId="6A357DE0" w:rsidR="00FE4816" w:rsidRDefault="00FE4816" w:rsidP="00FE4816">
      <w:pPr>
        <w:pStyle w:val="Caption"/>
        <w:jc w:val="center"/>
      </w:pPr>
      <w:bookmarkStart w:id="212" w:name="_Ref85394667"/>
      <w:bookmarkStart w:id="213" w:name="_Toc88406082"/>
      <w:r>
        <w:t xml:space="preserve">Figure </w:t>
      </w:r>
      <w:r w:rsidR="00D649BB">
        <w:fldChar w:fldCharType="begin"/>
      </w:r>
      <w:r w:rsidR="00D649BB">
        <w:instrText xml:space="preserve"> SEQ Figure \* ARABIC </w:instrText>
      </w:r>
      <w:r w:rsidR="00D649BB">
        <w:fldChar w:fldCharType="separate"/>
      </w:r>
      <w:r w:rsidR="00FF0D77">
        <w:rPr>
          <w:noProof/>
        </w:rPr>
        <w:t>50</w:t>
      </w:r>
      <w:r w:rsidR="00D649BB">
        <w:rPr>
          <w:noProof/>
        </w:rPr>
        <w:fldChar w:fldCharType="end"/>
      </w:r>
      <w:bookmarkEnd w:id="212"/>
      <w:r>
        <w:t xml:space="preserve"> - </w:t>
      </w:r>
      <w:r w:rsidR="00026237">
        <w:t>T</w:t>
      </w:r>
      <w:r w:rsidR="00026237" w:rsidRPr="0063066F">
        <w:t xml:space="preserve">he Weekly Average </w:t>
      </w:r>
      <w:r w:rsidR="00314CDF">
        <w:t>Demand</w:t>
      </w:r>
      <w:r w:rsidR="00026237" w:rsidRPr="0063066F">
        <w:t xml:space="preserve"> for Each Day</w:t>
      </w:r>
      <w:r w:rsidR="00026237">
        <w:t xml:space="preserve"> </w:t>
      </w:r>
      <w:r>
        <w:t>– Ottawa Dataset</w:t>
      </w:r>
      <w:bookmarkEnd w:id="213"/>
    </w:p>
    <w:p w14:paraId="443A070D" w14:textId="3E28594C" w:rsidR="00B76527" w:rsidRDefault="00B76527" w:rsidP="00B76527">
      <w:pPr>
        <w:pStyle w:val="Heading4"/>
      </w:pPr>
      <w:r>
        <w:t xml:space="preserve">4.2.2.1 </w:t>
      </w:r>
      <w:r w:rsidRPr="009D7DDB">
        <w:t xml:space="preserve">A Snippet on </w:t>
      </w:r>
      <w:r>
        <w:t>Daily</w:t>
      </w:r>
      <w:r w:rsidRPr="009D7DDB">
        <w:t xml:space="preserve"> Performance</w:t>
      </w:r>
    </w:p>
    <w:p w14:paraId="7C6B877F" w14:textId="3ADBEF2D" w:rsidR="00B76527" w:rsidRPr="00B76527" w:rsidRDefault="00251D3C" w:rsidP="00251D3C">
      <w:pPr>
        <w:ind w:firstLine="288"/>
      </w:pPr>
      <w:r w:rsidRPr="00251D3C">
        <w:t xml:space="preserve">When we compare the MAPE values in </w:t>
      </w:r>
      <w:r>
        <w:fldChar w:fldCharType="begin"/>
      </w:r>
      <w:r>
        <w:instrText xml:space="preserve"> REF _Ref86170999 \h </w:instrText>
      </w:r>
      <w:r>
        <w:fldChar w:fldCharType="separate"/>
      </w:r>
      <w:r w:rsidR="00FF0D77">
        <w:t xml:space="preserve">Figure </w:t>
      </w:r>
      <w:r w:rsidR="00FF0D77">
        <w:rPr>
          <w:noProof/>
        </w:rPr>
        <w:t>51</w:t>
      </w:r>
      <w:r>
        <w:fldChar w:fldCharType="end"/>
      </w:r>
      <w:r>
        <w:t xml:space="preserve"> </w:t>
      </w:r>
      <w:r w:rsidRPr="00251D3C">
        <w:t xml:space="preserve">to the error distribution's boxplots. As we can see, Saturdays and Mondays are the most difficult days for </w:t>
      </w:r>
      <w:r w:rsidR="0025420C">
        <w:t>forecaster</w:t>
      </w:r>
      <w:r w:rsidRPr="00251D3C">
        <w:t xml:space="preserve">s to predict. Tuesdays through Fridays were more predictable. On all seven days of the week, the CNN's MAPE values were the lowest, and all of its boxplots were the narrowest. The ANN is </w:t>
      </w:r>
      <w:r w:rsidRPr="00251D3C">
        <w:lastRenderedPageBreak/>
        <w:t>ranked second, while the LSTM is ranked third. The SNF had the highest MAPE values and the most skewed distribution of errors.</w:t>
      </w:r>
    </w:p>
    <w:p w14:paraId="32229648" w14:textId="77777777" w:rsidR="00470E05" w:rsidRDefault="00470E05" w:rsidP="00470E05">
      <w:pPr>
        <w:keepNext/>
        <w:jc w:val="center"/>
      </w:pPr>
      <w:r w:rsidRPr="00470E05">
        <w:rPr>
          <w:noProof/>
        </w:rPr>
        <w:drawing>
          <wp:inline distT="0" distB="0" distL="0" distR="0" wp14:anchorId="63CEDE01" wp14:editId="49C0A5F6">
            <wp:extent cx="3943350" cy="3219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rotWithShape="1">
                    <a:blip r:embed="rId119">
                      <a:extLst>
                        <a:ext uri="{28A0092B-C50C-407E-A947-70E740481C1C}">
                          <a14:useLocalDpi xmlns:a14="http://schemas.microsoft.com/office/drawing/2010/main" val="0"/>
                        </a:ext>
                      </a:extLst>
                    </a:blip>
                    <a:srcRect l="6440" t="5489" r="6798"/>
                    <a:stretch/>
                  </pic:blipFill>
                  <pic:spPr bwMode="auto">
                    <a:xfrm>
                      <a:off x="0" y="0"/>
                      <a:ext cx="3948741" cy="3224126"/>
                    </a:xfrm>
                    <a:prstGeom prst="rect">
                      <a:avLst/>
                    </a:prstGeom>
                    <a:noFill/>
                    <a:ln>
                      <a:noFill/>
                    </a:ln>
                    <a:extLst>
                      <a:ext uri="{53640926-AAD7-44D8-BBD7-CCE9431645EC}">
                        <a14:shadowObscured xmlns:a14="http://schemas.microsoft.com/office/drawing/2010/main"/>
                      </a:ext>
                    </a:extLst>
                  </pic:spPr>
                </pic:pic>
              </a:graphicData>
            </a:graphic>
          </wp:inline>
        </w:drawing>
      </w:r>
    </w:p>
    <w:p w14:paraId="446AAA5C" w14:textId="6BAF12AB" w:rsidR="00470E05" w:rsidRDefault="00470E05" w:rsidP="00470E05">
      <w:pPr>
        <w:pStyle w:val="Caption"/>
        <w:jc w:val="center"/>
      </w:pPr>
      <w:bookmarkStart w:id="214" w:name="_Ref86170999"/>
      <w:bookmarkStart w:id="215" w:name="_Toc88406083"/>
      <w:r>
        <w:t xml:space="preserve">Figure </w:t>
      </w:r>
      <w:r w:rsidR="00D649BB">
        <w:fldChar w:fldCharType="begin"/>
      </w:r>
      <w:r w:rsidR="00D649BB">
        <w:instrText xml:space="preserve"> SEQ F</w:instrText>
      </w:r>
      <w:r w:rsidR="00D649BB">
        <w:instrText xml:space="preserve">igure \* ARABIC </w:instrText>
      </w:r>
      <w:r w:rsidR="00D649BB">
        <w:fldChar w:fldCharType="separate"/>
      </w:r>
      <w:r w:rsidR="00FF0D77">
        <w:rPr>
          <w:noProof/>
        </w:rPr>
        <w:t>51</w:t>
      </w:r>
      <w:r w:rsidR="00D649BB">
        <w:rPr>
          <w:noProof/>
        </w:rPr>
        <w:fldChar w:fldCharType="end"/>
      </w:r>
      <w:bookmarkEnd w:id="214"/>
      <w:r>
        <w:t xml:space="preserve"> - Daily</w:t>
      </w:r>
      <w:r w:rsidRPr="006771A6">
        <w:t xml:space="preserve"> MAPE for the </w:t>
      </w:r>
      <w:r w:rsidR="0025420C">
        <w:t>Forecaster</w:t>
      </w:r>
      <w:r w:rsidRPr="006771A6">
        <w:t xml:space="preserve">s </w:t>
      </w:r>
      <w:r>
        <w:t>– Ottawa Dataset</w:t>
      </w:r>
      <w:bookmarkEnd w:id="215"/>
    </w:p>
    <w:p w14:paraId="24F9D791" w14:textId="2F70FFBA" w:rsidR="002A5020" w:rsidRDefault="002A5020" w:rsidP="002A5020">
      <w:pPr>
        <w:ind w:firstLine="288"/>
        <w:jc w:val="center"/>
      </w:pPr>
      <w:r w:rsidRPr="002A5020">
        <w:rPr>
          <w:noProof/>
        </w:rPr>
        <w:drawing>
          <wp:inline distT="0" distB="0" distL="0" distR="0" wp14:anchorId="06A5DA7C" wp14:editId="2202C5B7">
            <wp:extent cx="3858013" cy="30384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rotWithShape="1">
                    <a:blip r:embed="rId120">
                      <a:extLst>
                        <a:ext uri="{28A0092B-C50C-407E-A947-70E740481C1C}">
                          <a14:useLocalDpi xmlns:a14="http://schemas.microsoft.com/office/drawing/2010/main" val="0"/>
                        </a:ext>
                      </a:extLst>
                    </a:blip>
                    <a:srcRect l="3041" t="6205" r="7692"/>
                    <a:stretch/>
                  </pic:blipFill>
                  <pic:spPr bwMode="auto">
                    <a:xfrm>
                      <a:off x="0" y="0"/>
                      <a:ext cx="3858013"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57DC481" w14:textId="7974F664" w:rsidR="00950F3A" w:rsidRDefault="00F7164A" w:rsidP="00F7164A">
      <w:pPr>
        <w:pStyle w:val="Caption"/>
        <w:jc w:val="center"/>
      </w:pPr>
      <w:bookmarkStart w:id="216" w:name="_Toc88406084"/>
      <w:r>
        <w:t xml:space="preserve">Figure </w:t>
      </w:r>
      <w:r w:rsidR="00D649BB">
        <w:fldChar w:fldCharType="begin"/>
      </w:r>
      <w:r w:rsidR="00D649BB">
        <w:instrText xml:space="preserve"> SEQ Figure \* ARABIC </w:instrText>
      </w:r>
      <w:r w:rsidR="00D649BB">
        <w:fldChar w:fldCharType="separate"/>
      </w:r>
      <w:r w:rsidR="00FF0D77">
        <w:rPr>
          <w:noProof/>
        </w:rPr>
        <w:t>52</w:t>
      </w:r>
      <w:r w:rsidR="00D649BB">
        <w:rPr>
          <w:noProof/>
        </w:rPr>
        <w:fldChar w:fldCharType="end"/>
      </w:r>
      <w:r>
        <w:t xml:space="preserve"> - </w:t>
      </w:r>
      <w:r w:rsidR="008B12D7" w:rsidRPr="00A07775">
        <w:t xml:space="preserve">Daily Error Distribution for the CNN </w:t>
      </w:r>
      <w:r w:rsidR="0025420C">
        <w:t>Forecaster</w:t>
      </w:r>
      <w:r w:rsidR="008B12D7" w:rsidRPr="00A07775">
        <w:t xml:space="preserve"> </w:t>
      </w:r>
      <w:r>
        <w:t>– Ottawa Dataset</w:t>
      </w:r>
      <w:bookmarkEnd w:id="216"/>
    </w:p>
    <w:p w14:paraId="6BFFC89D" w14:textId="4F56E7BE" w:rsidR="007E701B" w:rsidRDefault="00A2752C" w:rsidP="00A2752C">
      <w:pPr>
        <w:jc w:val="center"/>
      </w:pPr>
      <w:r w:rsidRPr="00A2752C">
        <w:rPr>
          <w:noProof/>
        </w:rPr>
        <w:lastRenderedPageBreak/>
        <w:drawing>
          <wp:inline distT="0" distB="0" distL="0" distR="0" wp14:anchorId="62ED8927" wp14:editId="56EB16EB">
            <wp:extent cx="4382135" cy="350393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rotWithShape="1">
                    <a:blip r:embed="rId121">
                      <a:extLst>
                        <a:ext uri="{28A0092B-C50C-407E-A947-70E740481C1C}">
                          <a14:useLocalDpi xmlns:a14="http://schemas.microsoft.com/office/drawing/2010/main" val="0"/>
                        </a:ext>
                      </a:extLst>
                    </a:blip>
                    <a:srcRect l="3400" t="5728" r="8229"/>
                    <a:stretch/>
                  </pic:blipFill>
                  <pic:spPr bwMode="auto">
                    <a:xfrm>
                      <a:off x="0" y="0"/>
                      <a:ext cx="4393126" cy="3512722"/>
                    </a:xfrm>
                    <a:prstGeom prst="rect">
                      <a:avLst/>
                    </a:prstGeom>
                    <a:noFill/>
                    <a:ln>
                      <a:noFill/>
                    </a:ln>
                    <a:extLst>
                      <a:ext uri="{53640926-AAD7-44D8-BBD7-CCE9431645EC}">
                        <a14:shadowObscured xmlns:a14="http://schemas.microsoft.com/office/drawing/2010/main"/>
                      </a:ext>
                    </a:extLst>
                  </pic:spPr>
                </pic:pic>
              </a:graphicData>
            </a:graphic>
          </wp:inline>
        </w:drawing>
      </w:r>
    </w:p>
    <w:p w14:paraId="0777D325" w14:textId="582D9A31" w:rsidR="007E701B" w:rsidRDefault="007E701B" w:rsidP="007E701B">
      <w:pPr>
        <w:pStyle w:val="Caption"/>
        <w:jc w:val="center"/>
      </w:pPr>
      <w:bookmarkStart w:id="217" w:name="_Toc88406085"/>
      <w:r>
        <w:t xml:space="preserve">Figure </w:t>
      </w:r>
      <w:r w:rsidR="00D649BB">
        <w:fldChar w:fldCharType="begin"/>
      </w:r>
      <w:r w:rsidR="00D649BB">
        <w:instrText xml:space="preserve"> SEQ Figure \* ARABIC </w:instrText>
      </w:r>
      <w:r w:rsidR="00D649BB">
        <w:fldChar w:fldCharType="separate"/>
      </w:r>
      <w:r w:rsidR="00FF0D77">
        <w:rPr>
          <w:noProof/>
        </w:rPr>
        <w:t>53</w:t>
      </w:r>
      <w:r w:rsidR="00D649BB">
        <w:rPr>
          <w:noProof/>
        </w:rPr>
        <w:fldChar w:fldCharType="end"/>
      </w:r>
      <w:r>
        <w:t xml:space="preserve"> - </w:t>
      </w:r>
      <w:r w:rsidR="008B12D7" w:rsidRPr="00A07775">
        <w:t xml:space="preserve">Daily Error Distribution for the </w:t>
      </w:r>
      <w:r w:rsidR="008B12D7">
        <w:t>LSTM</w:t>
      </w:r>
      <w:r w:rsidR="008B12D7" w:rsidRPr="00A07775">
        <w:t xml:space="preserve"> </w:t>
      </w:r>
      <w:r w:rsidR="0025420C">
        <w:t>Forecaster</w:t>
      </w:r>
      <w:r w:rsidR="008B12D7" w:rsidRPr="00A07775">
        <w:t xml:space="preserve"> </w:t>
      </w:r>
      <w:r>
        <w:t>– Ottawa Dataset</w:t>
      </w:r>
      <w:bookmarkEnd w:id="217"/>
    </w:p>
    <w:p w14:paraId="558038F2" w14:textId="0840D64A" w:rsidR="007A3234" w:rsidRPr="007A3234" w:rsidRDefault="007A3234" w:rsidP="007A3234">
      <w:pPr>
        <w:jc w:val="center"/>
      </w:pPr>
      <w:r w:rsidRPr="007A3234">
        <w:rPr>
          <w:noProof/>
        </w:rPr>
        <w:drawing>
          <wp:inline distT="0" distB="0" distL="0" distR="0" wp14:anchorId="0C168DF1" wp14:editId="068DB472">
            <wp:extent cx="4315522" cy="34385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rotWithShape="1">
                    <a:blip r:embed="rId122">
                      <a:extLst>
                        <a:ext uri="{28A0092B-C50C-407E-A947-70E740481C1C}">
                          <a14:useLocalDpi xmlns:a14="http://schemas.microsoft.com/office/drawing/2010/main" val="0"/>
                        </a:ext>
                      </a:extLst>
                    </a:blip>
                    <a:srcRect l="3219" t="5489" r="7871"/>
                    <a:stretch/>
                  </pic:blipFill>
                  <pic:spPr bwMode="auto">
                    <a:xfrm>
                      <a:off x="0" y="0"/>
                      <a:ext cx="4319356" cy="3441580"/>
                    </a:xfrm>
                    <a:prstGeom prst="rect">
                      <a:avLst/>
                    </a:prstGeom>
                    <a:noFill/>
                    <a:ln>
                      <a:noFill/>
                    </a:ln>
                    <a:extLst>
                      <a:ext uri="{53640926-AAD7-44D8-BBD7-CCE9431645EC}">
                        <a14:shadowObscured xmlns:a14="http://schemas.microsoft.com/office/drawing/2010/main"/>
                      </a:ext>
                    </a:extLst>
                  </pic:spPr>
                </pic:pic>
              </a:graphicData>
            </a:graphic>
          </wp:inline>
        </w:drawing>
      </w:r>
    </w:p>
    <w:p w14:paraId="7CE9FA1C" w14:textId="3B94FBFF" w:rsidR="00BF1EEA" w:rsidRDefault="00D63EB3" w:rsidP="00D63EB3">
      <w:pPr>
        <w:pStyle w:val="Caption"/>
        <w:jc w:val="center"/>
      </w:pPr>
      <w:bookmarkStart w:id="218" w:name="_Toc88406086"/>
      <w:r>
        <w:t xml:space="preserve">Figure </w:t>
      </w:r>
      <w:r w:rsidR="00D649BB">
        <w:fldChar w:fldCharType="begin"/>
      </w:r>
      <w:r w:rsidR="00D649BB">
        <w:instrText xml:space="preserve"> SEQ Figure \* ARABIC </w:instrText>
      </w:r>
      <w:r w:rsidR="00D649BB">
        <w:fldChar w:fldCharType="separate"/>
      </w:r>
      <w:r w:rsidR="00FF0D77">
        <w:rPr>
          <w:noProof/>
        </w:rPr>
        <w:t>54</w:t>
      </w:r>
      <w:r w:rsidR="00D649BB">
        <w:rPr>
          <w:noProof/>
        </w:rPr>
        <w:fldChar w:fldCharType="end"/>
      </w:r>
      <w:r>
        <w:t xml:space="preserve"> - </w:t>
      </w:r>
      <w:r w:rsidR="008B12D7" w:rsidRPr="00A07775">
        <w:t xml:space="preserve">Daily Error Distribution for the </w:t>
      </w:r>
      <w:r w:rsidR="008B12D7">
        <w:t>ANN</w:t>
      </w:r>
      <w:r w:rsidR="008B12D7" w:rsidRPr="00A07775">
        <w:t xml:space="preserve"> </w:t>
      </w:r>
      <w:r w:rsidR="0025420C">
        <w:t>Forecaster</w:t>
      </w:r>
      <w:r w:rsidR="008B12D7" w:rsidRPr="00A07775">
        <w:t xml:space="preserve"> </w:t>
      </w:r>
      <w:r>
        <w:t>– Ottawa Dataset</w:t>
      </w:r>
      <w:bookmarkEnd w:id="218"/>
    </w:p>
    <w:p w14:paraId="38E16EA0" w14:textId="4813488C" w:rsidR="008E3AB3" w:rsidRPr="008E3AB3" w:rsidRDefault="003536FD" w:rsidP="00421315">
      <w:pPr>
        <w:jc w:val="center"/>
      </w:pPr>
      <w:r w:rsidRPr="003536FD">
        <w:rPr>
          <w:noProof/>
        </w:rPr>
        <w:lastRenderedPageBreak/>
        <w:drawing>
          <wp:inline distT="0" distB="0" distL="0" distR="0" wp14:anchorId="1A28A50C" wp14:editId="6A57CCC6">
            <wp:extent cx="4421505" cy="350147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23">
                      <a:extLst>
                        <a:ext uri="{28A0092B-C50C-407E-A947-70E740481C1C}">
                          <a14:useLocalDpi xmlns:a14="http://schemas.microsoft.com/office/drawing/2010/main" val="0"/>
                        </a:ext>
                      </a:extLst>
                    </a:blip>
                    <a:srcRect l="3042" t="6444" r="8408"/>
                    <a:stretch/>
                  </pic:blipFill>
                  <pic:spPr bwMode="auto">
                    <a:xfrm>
                      <a:off x="0" y="0"/>
                      <a:ext cx="4428262" cy="3506825"/>
                    </a:xfrm>
                    <a:prstGeom prst="rect">
                      <a:avLst/>
                    </a:prstGeom>
                    <a:noFill/>
                    <a:ln>
                      <a:noFill/>
                    </a:ln>
                    <a:extLst>
                      <a:ext uri="{53640926-AAD7-44D8-BBD7-CCE9431645EC}">
                        <a14:shadowObscured xmlns:a14="http://schemas.microsoft.com/office/drawing/2010/main"/>
                      </a:ext>
                    </a:extLst>
                  </pic:spPr>
                </pic:pic>
              </a:graphicData>
            </a:graphic>
          </wp:inline>
        </w:drawing>
      </w:r>
    </w:p>
    <w:p w14:paraId="77312803" w14:textId="62D0FE79" w:rsidR="00542E1F" w:rsidRDefault="003918DF" w:rsidP="00542E1F">
      <w:pPr>
        <w:pStyle w:val="Caption"/>
        <w:jc w:val="center"/>
      </w:pPr>
      <w:bookmarkStart w:id="219" w:name="_Toc88406087"/>
      <w:r>
        <w:t xml:space="preserve">Figure </w:t>
      </w:r>
      <w:r w:rsidR="00D649BB">
        <w:fldChar w:fldCharType="begin"/>
      </w:r>
      <w:r w:rsidR="00D649BB">
        <w:instrText xml:space="preserve"> SEQ Figure \* ARABIC </w:instrText>
      </w:r>
      <w:r w:rsidR="00D649BB">
        <w:fldChar w:fldCharType="separate"/>
      </w:r>
      <w:r w:rsidR="00FF0D77">
        <w:rPr>
          <w:noProof/>
        </w:rPr>
        <w:t>55</w:t>
      </w:r>
      <w:r w:rsidR="00D649BB">
        <w:rPr>
          <w:noProof/>
        </w:rPr>
        <w:fldChar w:fldCharType="end"/>
      </w:r>
      <w:r>
        <w:t xml:space="preserve"> - </w:t>
      </w:r>
      <w:r w:rsidR="004056EF" w:rsidRPr="00A07775">
        <w:t xml:space="preserve">Daily Error Distribution for the </w:t>
      </w:r>
      <w:r w:rsidR="004056EF">
        <w:t>MLR</w:t>
      </w:r>
      <w:r w:rsidR="004056EF" w:rsidRPr="00A07775">
        <w:t xml:space="preserve"> </w:t>
      </w:r>
      <w:r w:rsidR="0025420C">
        <w:t>Forecaster</w:t>
      </w:r>
      <w:r w:rsidR="004056EF" w:rsidRPr="00A07775">
        <w:t xml:space="preserve"> </w:t>
      </w:r>
      <w:r>
        <w:t>– Ottawa Dataset</w:t>
      </w:r>
      <w:bookmarkEnd w:id="219"/>
    </w:p>
    <w:p w14:paraId="638CE0AD" w14:textId="615578AB" w:rsidR="00542E1F" w:rsidRDefault="00C859A6" w:rsidP="00C859A6">
      <w:pPr>
        <w:jc w:val="center"/>
      </w:pPr>
      <w:r w:rsidRPr="00C859A6">
        <w:rPr>
          <w:noProof/>
        </w:rPr>
        <w:drawing>
          <wp:inline distT="0" distB="0" distL="0" distR="0" wp14:anchorId="18BA8585" wp14:editId="1D44E67B">
            <wp:extent cx="4355240" cy="34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rotWithShape="1">
                    <a:blip r:embed="rId124">
                      <a:extLst>
                        <a:ext uri="{28A0092B-C50C-407E-A947-70E740481C1C}">
                          <a14:useLocalDpi xmlns:a14="http://schemas.microsoft.com/office/drawing/2010/main" val="0"/>
                        </a:ext>
                      </a:extLst>
                    </a:blip>
                    <a:srcRect l="2684" t="6683" r="8229"/>
                    <a:stretch/>
                  </pic:blipFill>
                  <pic:spPr bwMode="auto">
                    <a:xfrm>
                      <a:off x="0" y="0"/>
                      <a:ext cx="4364828" cy="3427003"/>
                    </a:xfrm>
                    <a:prstGeom prst="rect">
                      <a:avLst/>
                    </a:prstGeom>
                    <a:noFill/>
                    <a:ln>
                      <a:noFill/>
                    </a:ln>
                    <a:extLst>
                      <a:ext uri="{53640926-AAD7-44D8-BBD7-CCE9431645EC}">
                        <a14:shadowObscured xmlns:a14="http://schemas.microsoft.com/office/drawing/2010/main"/>
                      </a:ext>
                    </a:extLst>
                  </pic:spPr>
                </pic:pic>
              </a:graphicData>
            </a:graphic>
          </wp:inline>
        </w:drawing>
      </w:r>
    </w:p>
    <w:p w14:paraId="2A4D6E6E" w14:textId="222DA257" w:rsidR="00F46745" w:rsidRDefault="00542E1F" w:rsidP="00542E1F">
      <w:pPr>
        <w:pStyle w:val="Caption"/>
        <w:jc w:val="center"/>
      </w:pPr>
      <w:bookmarkStart w:id="220" w:name="_Toc88406088"/>
      <w:r>
        <w:t xml:space="preserve">Figure </w:t>
      </w:r>
      <w:r w:rsidR="00D649BB">
        <w:fldChar w:fldCharType="begin"/>
      </w:r>
      <w:r w:rsidR="00D649BB">
        <w:instrText xml:space="preserve"> SEQ Figure \* ARABIC </w:instrText>
      </w:r>
      <w:r w:rsidR="00D649BB">
        <w:fldChar w:fldCharType="separate"/>
      </w:r>
      <w:r w:rsidR="00FF0D77">
        <w:rPr>
          <w:noProof/>
        </w:rPr>
        <w:t>56</w:t>
      </w:r>
      <w:r w:rsidR="00D649BB">
        <w:rPr>
          <w:noProof/>
        </w:rPr>
        <w:fldChar w:fldCharType="end"/>
      </w:r>
      <w:r>
        <w:t xml:space="preserve"> - </w:t>
      </w:r>
      <w:r w:rsidR="00D353C0" w:rsidRPr="00A07775">
        <w:t xml:space="preserve">Daily Error Distribution for the </w:t>
      </w:r>
      <w:r w:rsidR="00D353C0">
        <w:t>ARIMA</w:t>
      </w:r>
      <w:r w:rsidR="00D353C0" w:rsidRPr="00A07775">
        <w:t xml:space="preserve"> </w:t>
      </w:r>
      <w:r w:rsidR="0025420C">
        <w:t>Forecaster</w:t>
      </w:r>
      <w:r w:rsidR="00D353C0" w:rsidRPr="00A07775">
        <w:t xml:space="preserve"> </w:t>
      </w:r>
      <w:r>
        <w:t>– Ottawa Dataset</w:t>
      </w:r>
      <w:bookmarkEnd w:id="220"/>
    </w:p>
    <w:p w14:paraId="735E9BAE" w14:textId="5F023EC9" w:rsidR="00777141" w:rsidRDefault="007614F6" w:rsidP="00E42201">
      <w:pPr>
        <w:jc w:val="center"/>
      </w:pPr>
      <w:r w:rsidRPr="007614F6">
        <w:rPr>
          <w:noProof/>
        </w:rPr>
        <w:lastRenderedPageBreak/>
        <w:drawing>
          <wp:inline distT="0" distB="0" distL="0" distR="0" wp14:anchorId="31A5B01A" wp14:editId="124EC564">
            <wp:extent cx="4654889" cy="3695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5">
                      <a:extLst>
                        <a:ext uri="{28A0092B-C50C-407E-A947-70E740481C1C}">
                          <a14:useLocalDpi xmlns:a14="http://schemas.microsoft.com/office/drawing/2010/main" val="0"/>
                        </a:ext>
                      </a:extLst>
                    </a:blip>
                    <a:srcRect l="3220" t="6205" r="8229"/>
                    <a:stretch/>
                  </pic:blipFill>
                  <pic:spPr bwMode="auto">
                    <a:xfrm>
                      <a:off x="0" y="0"/>
                      <a:ext cx="4666328" cy="3704782"/>
                    </a:xfrm>
                    <a:prstGeom prst="rect">
                      <a:avLst/>
                    </a:prstGeom>
                    <a:noFill/>
                    <a:ln>
                      <a:noFill/>
                    </a:ln>
                    <a:extLst>
                      <a:ext uri="{53640926-AAD7-44D8-BBD7-CCE9431645EC}">
                        <a14:shadowObscured xmlns:a14="http://schemas.microsoft.com/office/drawing/2010/main"/>
                      </a:ext>
                    </a:extLst>
                  </pic:spPr>
                </pic:pic>
              </a:graphicData>
            </a:graphic>
          </wp:inline>
        </w:drawing>
      </w:r>
    </w:p>
    <w:p w14:paraId="6C327F87" w14:textId="7F25C12F" w:rsidR="003E5D0E" w:rsidRDefault="00777141" w:rsidP="00B61BCE">
      <w:pPr>
        <w:pStyle w:val="Caption"/>
        <w:jc w:val="center"/>
        <w:rPr>
          <w:b w:val="0"/>
          <w:bCs w:val="0"/>
          <w:iCs/>
          <w:szCs w:val="26"/>
        </w:rPr>
      </w:pPr>
      <w:bookmarkStart w:id="221" w:name="_Toc88406089"/>
      <w:r>
        <w:t xml:space="preserve">Figure </w:t>
      </w:r>
      <w:r w:rsidR="00D649BB">
        <w:fldChar w:fldCharType="begin"/>
      </w:r>
      <w:r w:rsidR="00D649BB">
        <w:instrText xml:space="preserve"> SEQ Figure \* ARABIC </w:instrText>
      </w:r>
      <w:r w:rsidR="00D649BB">
        <w:fldChar w:fldCharType="separate"/>
      </w:r>
      <w:r w:rsidR="00FF0D77">
        <w:rPr>
          <w:noProof/>
        </w:rPr>
        <w:t>57</w:t>
      </w:r>
      <w:r w:rsidR="00D649BB">
        <w:rPr>
          <w:noProof/>
        </w:rPr>
        <w:fldChar w:fldCharType="end"/>
      </w:r>
      <w:r>
        <w:t xml:space="preserve"> - </w:t>
      </w:r>
      <w:r w:rsidR="00D050FE" w:rsidRPr="00A07775">
        <w:t xml:space="preserve">Daily Error Distribution for the </w:t>
      </w:r>
      <w:r w:rsidR="00D050FE">
        <w:t>SNF</w:t>
      </w:r>
      <w:r w:rsidR="00D050FE" w:rsidRPr="00A07775">
        <w:t xml:space="preserve"> </w:t>
      </w:r>
      <w:r w:rsidR="0025420C">
        <w:t>Forecaster</w:t>
      </w:r>
      <w:r w:rsidR="00D050FE" w:rsidRPr="00A07775">
        <w:t xml:space="preserve"> </w:t>
      </w:r>
      <w:r>
        <w:t>– Ottawa Dataset</w:t>
      </w:r>
      <w:bookmarkEnd w:id="221"/>
    </w:p>
    <w:p w14:paraId="6A37244B" w14:textId="690AA54A" w:rsidR="0055487E" w:rsidRDefault="0055487E" w:rsidP="00386608">
      <w:pPr>
        <w:pStyle w:val="Heading3"/>
      </w:pPr>
      <w:bookmarkStart w:id="222" w:name="_Toc88405994"/>
      <w:r>
        <w:t>4.2.</w:t>
      </w:r>
      <w:r w:rsidR="00386608">
        <w:t>3</w:t>
      </w:r>
      <w:r w:rsidR="00812B52">
        <w:t xml:space="preserve"> The Monthly Performance</w:t>
      </w:r>
      <w:bookmarkEnd w:id="222"/>
    </w:p>
    <w:p w14:paraId="1D2FEC7A" w14:textId="19C7687F" w:rsidR="00B8089D" w:rsidRDefault="00574BB4" w:rsidP="00574BB4">
      <w:pPr>
        <w:ind w:firstLine="288"/>
      </w:pPr>
      <w:r>
        <w:fldChar w:fldCharType="begin"/>
      </w:r>
      <w:r>
        <w:instrText xml:space="preserve"> REF _Ref85397402 \h </w:instrText>
      </w:r>
      <w:r>
        <w:fldChar w:fldCharType="separate"/>
      </w:r>
      <w:r w:rsidR="00FF0D77">
        <w:t xml:space="preserve">Figure </w:t>
      </w:r>
      <w:r w:rsidR="00FF0D77">
        <w:rPr>
          <w:noProof/>
        </w:rPr>
        <w:t>58</w:t>
      </w:r>
      <w:r>
        <w:fldChar w:fldCharType="end"/>
      </w:r>
      <w:r w:rsidRPr="00A04923">
        <w:t xml:space="preserve"> depicts the monthly average demand profile for each month of 2019 for both actuals and forecasts. The MAPE values for each </w:t>
      </w:r>
      <w:r w:rsidR="0025420C">
        <w:t>forecaster</w:t>
      </w:r>
      <w:r w:rsidRPr="00A04923">
        <w:t xml:space="preserve"> are aggregated in </w:t>
      </w:r>
      <w:r>
        <w:fldChar w:fldCharType="begin"/>
      </w:r>
      <w:r>
        <w:instrText xml:space="preserve"> REF _Ref86172087 \h </w:instrText>
      </w:r>
      <w:r>
        <w:fldChar w:fldCharType="separate"/>
      </w:r>
      <w:r w:rsidR="00FF0D77">
        <w:t xml:space="preserve">Figure </w:t>
      </w:r>
      <w:r w:rsidR="00FF0D77">
        <w:rPr>
          <w:noProof/>
        </w:rPr>
        <w:t>59</w:t>
      </w:r>
      <w:r>
        <w:fldChar w:fldCharType="end"/>
      </w:r>
      <w:r>
        <w:t xml:space="preserve"> </w:t>
      </w:r>
      <w:r w:rsidRPr="00A04923">
        <w:t xml:space="preserve">as monthly averages for each month of the year 2019. Following the preceding figure, boxplots of the monthly error distributions for each </w:t>
      </w:r>
      <w:r w:rsidR="0025420C">
        <w:t>forecaster</w:t>
      </w:r>
      <w:r w:rsidRPr="00A04923">
        <w:t xml:space="preserve"> are shown.</w:t>
      </w:r>
      <w:r>
        <w:t xml:space="preserve"> </w:t>
      </w:r>
      <w:r w:rsidR="00B8089D" w:rsidRPr="00B8089D">
        <w:t>According to the demand profile, the highest demand months are January, February, July, and December.</w:t>
      </w:r>
    </w:p>
    <w:p w14:paraId="5784853D" w14:textId="17A1D07B" w:rsidR="00FB17FA" w:rsidRDefault="00CF4F2D" w:rsidP="00FB17FA">
      <w:pPr>
        <w:ind w:firstLine="288"/>
        <w:jc w:val="center"/>
      </w:pPr>
      <w:r w:rsidRPr="00CF4F2D">
        <w:rPr>
          <w:noProof/>
        </w:rPr>
        <w:lastRenderedPageBreak/>
        <w:drawing>
          <wp:inline distT="0" distB="0" distL="0" distR="0" wp14:anchorId="232FE9A4" wp14:editId="43D05336">
            <wp:extent cx="423073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26">
                      <a:extLst>
                        <a:ext uri="{28A0092B-C50C-407E-A947-70E740481C1C}">
                          <a14:useLocalDpi xmlns:a14="http://schemas.microsoft.com/office/drawing/2010/main" val="0"/>
                        </a:ext>
                      </a:extLst>
                    </a:blip>
                    <a:srcRect l="2863" t="2625" r="7333"/>
                    <a:stretch/>
                  </pic:blipFill>
                  <pic:spPr bwMode="auto">
                    <a:xfrm>
                      <a:off x="0" y="0"/>
                      <a:ext cx="4237934" cy="3444376"/>
                    </a:xfrm>
                    <a:prstGeom prst="rect">
                      <a:avLst/>
                    </a:prstGeom>
                    <a:noFill/>
                    <a:ln>
                      <a:noFill/>
                    </a:ln>
                    <a:extLst>
                      <a:ext uri="{53640926-AAD7-44D8-BBD7-CCE9431645EC}">
                        <a14:shadowObscured xmlns:a14="http://schemas.microsoft.com/office/drawing/2010/main"/>
                      </a:ext>
                    </a:extLst>
                  </pic:spPr>
                </pic:pic>
              </a:graphicData>
            </a:graphic>
          </wp:inline>
        </w:drawing>
      </w:r>
    </w:p>
    <w:p w14:paraId="6E5D92F5" w14:textId="284BF707" w:rsidR="00AA4237" w:rsidRDefault="00AA4237" w:rsidP="00AA4237">
      <w:pPr>
        <w:pStyle w:val="Caption"/>
        <w:jc w:val="center"/>
      </w:pPr>
      <w:bookmarkStart w:id="223" w:name="_Ref85397402"/>
      <w:bookmarkStart w:id="224" w:name="_Toc88406090"/>
      <w:r>
        <w:t xml:space="preserve">Figure </w:t>
      </w:r>
      <w:r w:rsidR="00D649BB">
        <w:fldChar w:fldCharType="begin"/>
      </w:r>
      <w:r w:rsidR="00D649BB">
        <w:instrText xml:space="preserve"> SEQ Figure \* ARABIC </w:instrText>
      </w:r>
      <w:r w:rsidR="00D649BB">
        <w:fldChar w:fldCharType="separate"/>
      </w:r>
      <w:r w:rsidR="00FF0D77">
        <w:rPr>
          <w:noProof/>
        </w:rPr>
        <w:t>58</w:t>
      </w:r>
      <w:r w:rsidR="00D649BB">
        <w:rPr>
          <w:noProof/>
        </w:rPr>
        <w:fldChar w:fldCharType="end"/>
      </w:r>
      <w:bookmarkEnd w:id="223"/>
      <w:r>
        <w:t xml:space="preserve"> - </w:t>
      </w:r>
      <w:r w:rsidR="00516E69">
        <w:t>Th</w:t>
      </w:r>
      <w:r w:rsidR="00516E69" w:rsidRPr="00B1288F">
        <w:t xml:space="preserve">e Monthly Average </w:t>
      </w:r>
      <w:r w:rsidR="00542869">
        <w:t>Demand</w:t>
      </w:r>
      <w:r w:rsidR="00516E69" w:rsidRPr="00B1288F">
        <w:t xml:space="preserve"> for Each Month</w:t>
      </w:r>
      <w:r w:rsidR="00516E69">
        <w:t xml:space="preserve"> </w:t>
      </w:r>
      <w:r>
        <w:t>– Ottawa Dataset</w:t>
      </w:r>
      <w:bookmarkEnd w:id="224"/>
    </w:p>
    <w:p w14:paraId="423BC414" w14:textId="77777777" w:rsidR="009F2107" w:rsidRDefault="009F2107" w:rsidP="009F2107">
      <w:pPr>
        <w:keepNext/>
        <w:jc w:val="center"/>
      </w:pPr>
      <w:r w:rsidRPr="009F2107">
        <w:rPr>
          <w:noProof/>
        </w:rPr>
        <w:drawing>
          <wp:inline distT="0" distB="0" distL="0" distR="0" wp14:anchorId="6E57A9E9" wp14:editId="5C19738F">
            <wp:extent cx="4314825" cy="347998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rotWithShape="1">
                    <a:blip r:embed="rId127">
                      <a:extLst>
                        <a:ext uri="{28A0092B-C50C-407E-A947-70E740481C1C}">
                          <a14:useLocalDpi xmlns:a14="http://schemas.microsoft.com/office/drawing/2010/main" val="0"/>
                        </a:ext>
                      </a:extLst>
                    </a:blip>
                    <a:srcRect l="5367" t="5489" r="6798"/>
                    <a:stretch/>
                  </pic:blipFill>
                  <pic:spPr bwMode="auto">
                    <a:xfrm>
                      <a:off x="0" y="0"/>
                      <a:ext cx="4325392" cy="3488504"/>
                    </a:xfrm>
                    <a:prstGeom prst="rect">
                      <a:avLst/>
                    </a:prstGeom>
                    <a:noFill/>
                    <a:ln>
                      <a:noFill/>
                    </a:ln>
                    <a:extLst>
                      <a:ext uri="{53640926-AAD7-44D8-BBD7-CCE9431645EC}">
                        <a14:shadowObscured xmlns:a14="http://schemas.microsoft.com/office/drawing/2010/main"/>
                      </a:ext>
                    </a:extLst>
                  </pic:spPr>
                </pic:pic>
              </a:graphicData>
            </a:graphic>
          </wp:inline>
        </w:drawing>
      </w:r>
    </w:p>
    <w:p w14:paraId="41ADD830" w14:textId="7C6C3F49" w:rsidR="009F2107" w:rsidRPr="00AC279E" w:rsidRDefault="009F2107" w:rsidP="009F2107">
      <w:pPr>
        <w:pStyle w:val="Caption"/>
        <w:jc w:val="center"/>
      </w:pPr>
      <w:bookmarkStart w:id="225" w:name="_Ref86172087"/>
      <w:bookmarkStart w:id="226" w:name="_Toc88406091"/>
      <w:r>
        <w:t xml:space="preserve">Figure </w:t>
      </w:r>
      <w:r w:rsidR="00D649BB">
        <w:fldChar w:fldCharType="begin"/>
      </w:r>
      <w:r w:rsidR="00D649BB">
        <w:instrText xml:space="preserve"> SEQ Figure \* ARABIC </w:instrText>
      </w:r>
      <w:r w:rsidR="00D649BB">
        <w:fldChar w:fldCharType="separate"/>
      </w:r>
      <w:r w:rsidR="00FF0D77">
        <w:rPr>
          <w:noProof/>
        </w:rPr>
        <w:t>59</w:t>
      </w:r>
      <w:r w:rsidR="00D649BB">
        <w:rPr>
          <w:noProof/>
        </w:rPr>
        <w:fldChar w:fldCharType="end"/>
      </w:r>
      <w:bookmarkEnd w:id="225"/>
      <w:r>
        <w:t xml:space="preserve"> - </w:t>
      </w:r>
      <w:r w:rsidRPr="00D8190B">
        <w:t xml:space="preserve">Monthly MAPE for Each </w:t>
      </w:r>
      <w:r w:rsidR="0025420C">
        <w:t>Forecaster</w:t>
      </w:r>
      <w:r w:rsidRPr="00D8190B">
        <w:t xml:space="preserve"> </w:t>
      </w:r>
      <w:r>
        <w:t>– Ottawa Dataset</w:t>
      </w:r>
      <w:bookmarkEnd w:id="226"/>
    </w:p>
    <w:p w14:paraId="74E57E80" w14:textId="5C4B9F51" w:rsidR="006D5A46" w:rsidRDefault="00722AF3" w:rsidP="006D5A46">
      <w:pPr>
        <w:ind w:firstLine="288"/>
        <w:jc w:val="center"/>
      </w:pPr>
      <w:r w:rsidRPr="00722AF3">
        <w:rPr>
          <w:noProof/>
        </w:rPr>
        <w:lastRenderedPageBreak/>
        <w:drawing>
          <wp:inline distT="0" distB="0" distL="0" distR="0" wp14:anchorId="55856840" wp14:editId="75F0BA9B">
            <wp:extent cx="4374844" cy="35052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rotWithShape="1">
                    <a:blip r:embed="rId128">
                      <a:extLst>
                        <a:ext uri="{28A0092B-C50C-407E-A947-70E740481C1C}">
                          <a14:useLocalDpi xmlns:a14="http://schemas.microsoft.com/office/drawing/2010/main" val="0"/>
                        </a:ext>
                      </a:extLst>
                    </a:blip>
                    <a:srcRect l="3220" t="5728" r="8587"/>
                    <a:stretch/>
                  </pic:blipFill>
                  <pic:spPr bwMode="auto">
                    <a:xfrm>
                      <a:off x="0" y="0"/>
                      <a:ext cx="4379490" cy="3508923"/>
                    </a:xfrm>
                    <a:prstGeom prst="rect">
                      <a:avLst/>
                    </a:prstGeom>
                    <a:noFill/>
                    <a:ln>
                      <a:noFill/>
                    </a:ln>
                    <a:extLst>
                      <a:ext uri="{53640926-AAD7-44D8-BBD7-CCE9431645EC}">
                        <a14:shadowObscured xmlns:a14="http://schemas.microsoft.com/office/drawing/2010/main"/>
                      </a:ext>
                    </a:extLst>
                  </pic:spPr>
                </pic:pic>
              </a:graphicData>
            </a:graphic>
          </wp:inline>
        </w:drawing>
      </w:r>
    </w:p>
    <w:p w14:paraId="0216386E" w14:textId="254F9074" w:rsidR="00C6222C" w:rsidRDefault="00CF1639" w:rsidP="00CF1639">
      <w:pPr>
        <w:pStyle w:val="Caption"/>
        <w:jc w:val="center"/>
      </w:pPr>
      <w:bookmarkStart w:id="227" w:name="_Toc88406092"/>
      <w:r>
        <w:t xml:space="preserve">Figure </w:t>
      </w:r>
      <w:r w:rsidR="00D649BB">
        <w:fldChar w:fldCharType="begin"/>
      </w:r>
      <w:r w:rsidR="00D649BB">
        <w:instrText xml:space="preserve"> SEQ Figure \* ARABIC </w:instrText>
      </w:r>
      <w:r w:rsidR="00D649BB">
        <w:fldChar w:fldCharType="separate"/>
      </w:r>
      <w:r w:rsidR="00FF0D77">
        <w:rPr>
          <w:noProof/>
        </w:rPr>
        <w:t>60</w:t>
      </w:r>
      <w:r w:rsidR="00D649BB">
        <w:rPr>
          <w:noProof/>
        </w:rPr>
        <w:fldChar w:fldCharType="end"/>
      </w:r>
      <w:r>
        <w:t xml:space="preserve"> - </w:t>
      </w:r>
      <w:r w:rsidR="00B41AB1" w:rsidRPr="009A03DA">
        <w:t xml:space="preserve">Monthly Error Distribution for CNN </w:t>
      </w:r>
      <w:r w:rsidR="0025420C">
        <w:t>Forecaster</w:t>
      </w:r>
      <w:r w:rsidR="00B41AB1">
        <w:t xml:space="preserve"> </w:t>
      </w:r>
      <w:r>
        <w:t>– Ottawa Dataset</w:t>
      </w:r>
      <w:bookmarkEnd w:id="227"/>
    </w:p>
    <w:p w14:paraId="5397EE47" w14:textId="4E767D8D" w:rsidR="005F6446" w:rsidRDefault="00DC0B86" w:rsidP="00DC0B86">
      <w:pPr>
        <w:jc w:val="center"/>
      </w:pPr>
      <w:r w:rsidRPr="00DC0B86">
        <w:rPr>
          <w:noProof/>
        </w:rPr>
        <w:drawing>
          <wp:inline distT="0" distB="0" distL="0" distR="0" wp14:anchorId="77A4108F" wp14:editId="55BC1FDA">
            <wp:extent cx="4356360" cy="3448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862" t="6683" r="8766"/>
                    <a:stretch/>
                  </pic:blipFill>
                  <pic:spPr bwMode="auto">
                    <a:xfrm>
                      <a:off x="0" y="0"/>
                      <a:ext cx="4362730" cy="3453092"/>
                    </a:xfrm>
                    <a:prstGeom prst="rect">
                      <a:avLst/>
                    </a:prstGeom>
                    <a:noFill/>
                    <a:ln>
                      <a:noFill/>
                    </a:ln>
                    <a:extLst>
                      <a:ext uri="{53640926-AAD7-44D8-BBD7-CCE9431645EC}">
                        <a14:shadowObscured xmlns:a14="http://schemas.microsoft.com/office/drawing/2010/main"/>
                      </a:ext>
                    </a:extLst>
                  </pic:spPr>
                </pic:pic>
              </a:graphicData>
            </a:graphic>
          </wp:inline>
        </w:drawing>
      </w:r>
    </w:p>
    <w:p w14:paraId="6DBBB893" w14:textId="6D40C114" w:rsidR="005F6446" w:rsidRDefault="005F6446" w:rsidP="005F6446">
      <w:pPr>
        <w:pStyle w:val="Caption"/>
        <w:jc w:val="center"/>
      </w:pPr>
      <w:bookmarkStart w:id="228" w:name="_Toc88406093"/>
      <w:r>
        <w:t xml:space="preserve">Figure </w:t>
      </w:r>
      <w:r w:rsidR="00D649BB">
        <w:fldChar w:fldCharType="begin"/>
      </w:r>
      <w:r w:rsidR="00D649BB">
        <w:instrText xml:space="preserve"> SEQ Figure \* ARABIC </w:instrText>
      </w:r>
      <w:r w:rsidR="00D649BB">
        <w:fldChar w:fldCharType="separate"/>
      </w:r>
      <w:r w:rsidR="00FF0D77">
        <w:rPr>
          <w:noProof/>
        </w:rPr>
        <w:t>61</w:t>
      </w:r>
      <w:r w:rsidR="00D649BB">
        <w:rPr>
          <w:noProof/>
        </w:rPr>
        <w:fldChar w:fldCharType="end"/>
      </w:r>
      <w:r>
        <w:t xml:space="preserve"> - </w:t>
      </w:r>
      <w:r w:rsidR="00B41AB1" w:rsidRPr="009A03DA">
        <w:t xml:space="preserve">Monthly Error Distribution for </w:t>
      </w:r>
      <w:r w:rsidR="00B41AB1">
        <w:t>LSTM</w:t>
      </w:r>
      <w:r w:rsidR="00B41AB1" w:rsidRPr="009A03DA">
        <w:t xml:space="preserve"> </w:t>
      </w:r>
      <w:r w:rsidR="0025420C">
        <w:t>Forecaster</w:t>
      </w:r>
      <w:r w:rsidR="00B41AB1">
        <w:t xml:space="preserve"> </w:t>
      </w:r>
      <w:r>
        <w:t>– Ottawa Dataset</w:t>
      </w:r>
      <w:bookmarkEnd w:id="228"/>
    </w:p>
    <w:p w14:paraId="51767967" w14:textId="1257B00F" w:rsidR="00C254DF" w:rsidRPr="00C254DF" w:rsidRDefault="001574E8" w:rsidP="00C254DF">
      <w:pPr>
        <w:jc w:val="center"/>
      </w:pPr>
      <w:r w:rsidRPr="001574E8">
        <w:rPr>
          <w:noProof/>
        </w:rPr>
        <w:lastRenderedPageBreak/>
        <w:drawing>
          <wp:inline distT="0" distB="0" distL="0" distR="0" wp14:anchorId="609240A0" wp14:editId="40F7DFEB">
            <wp:extent cx="4285615" cy="3447694"/>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rotWithShape="1">
                    <a:blip r:embed="rId130">
                      <a:extLst>
                        <a:ext uri="{28A0092B-C50C-407E-A947-70E740481C1C}">
                          <a14:useLocalDpi xmlns:a14="http://schemas.microsoft.com/office/drawing/2010/main" val="0"/>
                        </a:ext>
                      </a:extLst>
                    </a:blip>
                    <a:srcRect l="3220" t="5728" r="8945"/>
                    <a:stretch/>
                  </pic:blipFill>
                  <pic:spPr bwMode="auto">
                    <a:xfrm>
                      <a:off x="0" y="0"/>
                      <a:ext cx="4296225" cy="3456230"/>
                    </a:xfrm>
                    <a:prstGeom prst="rect">
                      <a:avLst/>
                    </a:prstGeom>
                    <a:noFill/>
                    <a:ln>
                      <a:noFill/>
                    </a:ln>
                    <a:extLst>
                      <a:ext uri="{53640926-AAD7-44D8-BBD7-CCE9431645EC}">
                        <a14:shadowObscured xmlns:a14="http://schemas.microsoft.com/office/drawing/2010/main"/>
                      </a:ext>
                    </a:extLst>
                  </pic:spPr>
                </pic:pic>
              </a:graphicData>
            </a:graphic>
          </wp:inline>
        </w:drawing>
      </w:r>
    </w:p>
    <w:p w14:paraId="4E4A3148" w14:textId="5EB27BF2" w:rsidR="007C4301" w:rsidRDefault="001B28ED" w:rsidP="001B28ED">
      <w:pPr>
        <w:pStyle w:val="Caption"/>
        <w:jc w:val="center"/>
      </w:pPr>
      <w:bookmarkStart w:id="229" w:name="_Toc88406094"/>
      <w:r>
        <w:t xml:space="preserve">Figure </w:t>
      </w:r>
      <w:r w:rsidR="00D649BB">
        <w:fldChar w:fldCharType="begin"/>
      </w:r>
      <w:r w:rsidR="00D649BB">
        <w:instrText xml:space="preserve"> SEQ Figure \* ARABIC </w:instrText>
      </w:r>
      <w:r w:rsidR="00D649BB">
        <w:fldChar w:fldCharType="separate"/>
      </w:r>
      <w:r w:rsidR="00FF0D77">
        <w:rPr>
          <w:noProof/>
        </w:rPr>
        <w:t>62</w:t>
      </w:r>
      <w:r w:rsidR="00D649BB">
        <w:rPr>
          <w:noProof/>
        </w:rPr>
        <w:fldChar w:fldCharType="end"/>
      </w:r>
      <w:r>
        <w:t xml:space="preserve"> - </w:t>
      </w:r>
      <w:r w:rsidR="002D5AB0" w:rsidRPr="009A03DA">
        <w:t xml:space="preserve">Monthly Error Distribution for </w:t>
      </w:r>
      <w:r w:rsidR="002D5AB0">
        <w:t>A</w:t>
      </w:r>
      <w:r w:rsidR="002D5AB0" w:rsidRPr="009A03DA">
        <w:t xml:space="preserve">NN </w:t>
      </w:r>
      <w:r w:rsidR="0025420C">
        <w:t>Forecaster</w:t>
      </w:r>
      <w:r w:rsidR="002D5AB0">
        <w:t xml:space="preserve"> </w:t>
      </w:r>
      <w:r>
        <w:t>– Ottawa Dataset</w:t>
      </w:r>
      <w:bookmarkEnd w:id="229"/>
    </w:p>
    <w:p w14:paraId="6363A8B5" w14:textId="123279B4" w:rsidR="005A1B24" w:rsidRDefault="00616D7B" w:rsidP="005B2C53">
      <w:pPr>
        <w:jc w:val="center"/>
      </w:pPr>
      <w:r w:rsidRPr="00616D7B">
        <w:rPr>
          <w:noProof/>
        </w:rPr>
        <w:drawing>
          <wp:inline distT="0" distB="0" distL="0" distR="0" wp14:anchorId="1B9AD073" wp14:editId="0BDB0A20">
            <wp:extent cx="4393260" cy="34861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20" t="6444" r="8408"/>
                    <a:stretch/>
                  </pic:blipFill>
                  <pic:spPr bwMode="auto">
                    <a:xfrm>
                      <a:off x="0" y="0"/>
                      <a:ext cx="4400596" cy="3491971"/>
                    </a:xfrm>
                    <a:prstGeom prst="rect">
                      <a:avLst/>
                    </a:prstGeom>
                    <a:noFill/>
                    <a:ln>
                      <a:noFill/>
                    </a:ln>
                    <a:extLst>
                      <a:ext uri="{53640926-AAD7-44D8-BBD7-CCE9431645EC}">
                        <a14:shadowObscured xmlns:a14="http://schemas.microsoft.com/office/drawing/2010/main"/>
                      </a:ext>
                    </a:extLst>
                  </pic:spPr>
                </pic:pic>
              </a:graphicData>
            </a:graphic>
          </wp:inline>
        </w:drawing>
      </w:r>
    </w:p>
    <w:p w14:paraId="3EA474D8" w14:textId="1D2F5EB8" w:rsidR="005A1B24" w:rsidRDefault="005A1B24" w:rsidP="005A1B24">
      <w:pPr>
        <w:pStyle w:val="Caption"/>
        <w:jc w:val="center"/>
      </w:pPr>
      <w:bookmarkStart w:id="230" w:name="_Toc88406095"/>
      <w:r>
        <w:t xml:space="preserve">Figure </w:t>
      </w:r>
      <w:r w:rsidR="00D649BB">
        <w:fldChar w:fldCharType="begin"/>
      </w:r>
      <w:r w:rsidR="00D649BB">
        <w:instrText xml:space="preserve"> SEQ Figure \* ARABIC </w:instrText>
      </w:r>
      <w:r w:rsidR="00D649BB">
        <w:fldChar w:fldCharType="separate"/>
      </w:r>
      <w:r w:rsidR="00FF0D77">
        <w:rPr>
          <w:noProof/>
        </w:rPr>
        <w:t>63</w:t>
      </w:r>
      <w:r w:rsidR="00D649BB">
        <w:rPr>
          <w:noProof/>
        </w:rPr>
        <w:fldChar w:fldCharType="end"/>
      </w:r>
      <w:r>
        <w:t xml:space="preserve"> - </w:t>
      </w:r>
      <w:r w:rsidR="002D5AB0" w:rsidRPr="009A03DA">
        <w:t xml:space="preserve">Monthly Error Distribution for </w:t>
      </w:r>
      <w:r w:rsidR="002D5AB0">
        <w:t xml:space="preserve">MLR </w:t>
      </w:r>
      <w:r w:rsidR="0025420C">
        <w:t>Forecaster</w:t>
      </w:r>
      <w:r w:rsidR="002D5AB0">
        <w:t xml:space="preserve"> </w:t>
      </w:r>
      <w:r>
        <w:t>– Ottawa Dataset</w:t>
      </w:r>
      <w:bookmarkEnd w:id="230"/>
    </w:p>
    <w:p w14:paraId="46349F9B" w14:textId="5E908CC9" w:rsidR="00D67FF2" w:rsidRPr="00D67FF2" w:rsidRDefault="00B4767A" w:rsidP="00696804">
      <w:pPr>
        <w:jc w:val="center"/>
      </w:pPr>
      <w:r w:rsidRPr="00B4767A">
        <w:rPr>
          <w:noProof/>
        </w:rPr>
        <w:lastRenderedPageBreak/>
        <w:drawing>
          <wp:inline distT="0" distB="0" distL="0" distR="0" wp14:anchorId="034F3BA7" wp14:editId="1A1AF0BD">
            <wp:extent cx="4245980" cy="33813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42" t="5728" r="8229"/>
                    <a:stretch/>
                  </pic:blipFill>
                  <pic:spPr bwMode="auto">
                    <a:xfrm>
                      <a:off x="0" y="0"/>
                      <a:ext cx="4254717" cy="3388333"/>
                    </a:xfrm>
                    <a:prstGeom prst="rect">
                      <a:avLst/>
                    </a:prstGeom>
                    <a:noFill/>
                    <a:ln>
                      <a:noFill/>
                    </a:ln>
                    <a:extLst>
                      <a:ext uri="{53640926-AAD7-44D8-BBD7-CCE9431645EC}">
                        <a14:shadowObscured xmlns:a14="http://schemas.microsoft.com/office/drawing/2010/main"/>
                      </a:ext>
                    </a:extLst>
                  </pic:spPr>
                </pic:pic>
              </a:graphicData>
            </a:graphic>
          </wp:inline>
        </w:drawing>
      </w:r>
    </w:p>
    <w:p w14:paraId="08B46D42" w14:textId="0263ED64" w:rsidR="002A4FF5" w:rsidRDefault="009D17C2" w:rsidP="009D17C2">
      <w:pPr>
        <w:pStyle w:val="Caption"/>
        <w:jc w:val="center"/>
      </w:pPr>
      <w:bookmarkStart w:id="231" w:name="_Toc88406096"/>
      <w:r>
        <w:t xml:space="preserve">Figure </w:t>
      </w:r>
      <w:r w:rsidR="00D649BB">
        <w:fldChar w:fldCharType="begin"/>
      </w:r>
      <w:r w:rsidR="00D649BB">
        <w:instrText xml:space="preserve"> SEQ Figure \* ARABIC </w:instrText>
      </w:r>
      <w:r w:rsidR="00D649BB">
        <w:fldChar w:fldCharType="separate"/>
      </w:r>
      <w:r w:rsidR="00FF0D77">
        <w:rPr>
          <w:noProof/>
        </w:rPr>
        <w:t>64</w:t>
      </w:r>
      <w:r w:rsidR="00D649BB">
        <w:rPr>
          <w:noProof/>
        </w:rPr>
        <w:fldChar w:fldCharType="end"/>
      </w:r>
      <w:r>
        <w:t xml:space="preserve"> - </w:t>
      </w:r>
      <w:r w:rsidR="002D5AB0" w:rsidRPr="009A03DA">
        <w:t xml:space="preserve">Monthly Error Distribution for </w:t>
      </w:r>
      <w:r w:rsidR="002D5AB0">
        <w:t>ARIMA</w:t>
      </w:r>
      <w:r w:rsidR="002D5AB0" w:rsidRPr="009A03DA">
        <w:t xml:space="preserve"> </w:t>
      </w:r>
      <w:r w:rsidR="0025420C">
        <w:t>Forecaster</w:t>
      </w:r>
      <w:r w:rsidR="002D5AB0">
        <w:t xml:space="preserve"> </w:t>
      </w:r>
      <w:r>
        <w:t>– Ottawa Dataset</w:t>
      </w:r>
      <w:bookmarkEnd w:id="231"/>
    </w:p>
    <w:p w14:paraId="32614F25" w14:textId="3E85A45A" w:rsidR="001F01E0" w:rsidRDefault="00BF731E" w:rsidP="00BF731E">
      <w:pPr>
        <w:jc w:val="center"/>
      </w:pPr>
      <w:r w:rsidRPr="00BF731E">
        <w:rPr>
          <w:noProof/>
        </w:rPr>
        <w:drawing>
          <wp:inline distT="0" distB="0" distL="0" distR="0" wp14:anchorId="79B50341" wp14:editId="450CB9A9">
            <wp:extent cx="4453277" cy="353377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3">
                      <a:extLst>
                        <a:ext uri="{28A0092B-C50C-407E-A947-70E740481C1C}">
                          <a14:useLocalDpi xmlns:a14="http://schemas.microsoft.com/office/drawing/2010/main" val="0"/>
                        </a:ext>
                      </a:extLst>
                    </a:blip>
                    <a:srcRect l="2862" t="6444" r="8766"/>
                    <a:stretch/>
                  </pic:blipFill>
                  <pic:spPr bwMode="auto">
                    <a:xfrm>
                      <a:off x="0" y="0"/>
                      <a:ext cx="4465740" cy="3543665"/>
                    </a:xfrm>
                    <a:prstGeom prst="rect">
                      <a:avLst/>
                    </a:prstGeom>
                    <a:noFill/>
                    <a:ln>
                      <a:noFill/>
                    </a:ln>
                    <a:extLst>
                      <a:ext uri="{53640926-AAD7-44D8-BBD7-CCE9431645EC}">
                        <a14:shadowObscured xmlns:a14="http://schemas.microsoft.com/office/drawing/2010/main"/>
                      </a:ext>
                    </a:extLst>
                  </pic:spPr>
                </pic:pic>
              </a:graphicData>
            </a:graphic>
          </wp:inline>
        </w:drawing>
      </w:r>
    </w:p>
    <w:p w14:paraId="675696BF" w14:textId="1122AAB5" w:rsidR="001F01E0" w:rsidRDefault="001F01E0" w:rsidP="001F01E0">
      <w:pPr>
        <w:pStyle w:val="Caption"/>
        <w:jc w:val="center"/>
      </w:pPr>
      <w:bookmarkStart w:id="232" w:name="_Toc88406097"/>
      <w:r>
        <w:t xml:space="preserve">Figure </w:t>
      </w:r>
      <w:r w:rsidR="00D649BB">
        <w:fldChar w:fldCharType="begin"/>
      </w:r>
      <w:r w:rsidR="00D649BB">
        <w:instrText xml:space="preserve"> SEQ Figure \* ARABIC </w:instrText>
      </w:r>
      <w:r w:rsidR="00D649BB">
        <w:fldChar w:fldCharType="separate"/>
      </w:r>
      <w:r w:rsidR="00FF0D77">
        <w:rPr>
          <w:noProof/>
        </w:rPr>
        <w:t>65</w:t>
      </w:r>
      <w:r w:rsidR="00D649BB">
        <w:rPr>
          <w:noProof/>
        </w:rPr>
        <w:fldChar w:fldCharType="end"/>
      </w:r>
      <w:r>
        <w:t xml:space="preserve"> - </w:t>
      </w:r>
      <w:r w:rsidR="00CE077C" w:rsidRPr="009A03DA">
        <w:t xml:space="preserve">Monthly Error Distribution for </w:t>
      </w:r>
      <w:r w:rsidR="00CE077C">
        <w:t>SNF</w:t>
      </w:r>
      <w:r w:rsidR="00CE077C" w:rsidRPr="009A03DA">
        <w:t xml:space="preserve"> </w:t>
      </w:r>
      <w:r w:rsidR="0025420C">
        <w:t>Forecaster</w:t>
      </w:r>
      <w:r w:rsidR="00CE077C">
        <w:t xml:space="preserve"> </w:t>
      </w:r>
      <w:r>
        <w:t>– Ottawa Dataset</w:t>
      </w:r>
      <w:bookmarkEnd w:id="232"/>
    </w:p>
    <w:p w14:paraId="431FC25F" w14:textId="77777777" w:rsidR="00B214DB" w:rsidRDefault="00B214DB" w:rsidP="00B214DB">
      <w:pPr>
        <w:pStyle w:val="Heading4"/>
      </w:pPr>
      <w:r>
        <w:lastRenderedPageBreak/>
        <w:t xml:space="preserve">4.2.3.1 </w:t>
      </w:r>
      <w:r w:rsidRPr="009D7DDB">
        <w:t xml:space="preserve">A Snippet on </w:t>
      </w:r>
      <w:r>
        <w:t>Monthly</w:t>
      </w:r>
      <w:r w:rsidRPr="009D7DDB">
        <w:t xml:space="preserve"> Performance</w:t>
      </w:r>
    </w:p>
    <w:p w14:paraId="5C51A47A" w14:textId="404898F7" w:rsidR="00B214DB" w:rsidRPr="00B214DB" w:rsidRDefault="00B214DB" w:rsidP="00B214DB">
      <w:pPr>
        <w:ind w:firstLine="288"/>
      </w:pPr>
      <w:r w:rsidRPr="005F05E5">
        <w:t xml:space="preserve">When the MAPE values in </w:t>
      </w:r>
      <w:r w:rsidR="00E102FD">
        <w:fldChar w:fldCharType="begin"/>
      </w:r>
      <w:r w:rsidR="00E102FD">
        <w:instrText xml:space="preserve"> REF _Ref86172087 \h </w:instrText>
      </w:r>
      <w:r w:rsidR="00E102FD">
        <w:fldChar w:fldCharType="separate"/>
      </w:r>
      <w:r w:rsidR="00FF0D77">
        <w:t xml:space="preserve">Figure </w:t>
      </w:r>
      <w:r w:rsidR="00FF0D77">
        <w:rPr>
          <w:noProof/>
        </w:rPr>
        <w:t>59</w:t>
      </w:r>
      <w:r w:rsidR="00E102FD">
        <w:fldChar w:fldCharType="end"/>
      </w:r>
      <w:r w:rsidR="00E102FD">
        <w:t xml:space="preserve"> </w:t>
      </w:r>
      <w:r w:rsidRPr="005F05E5">
        <w:t xml:space="preserve">are compared to the box plots, it becomes clear that July was the most difficult month to forecast using all </w:t>
      </w:r>
      <w:r w:rsidR="0025420C">
        <w:t>forecaster</w:t>
      </w:r>
      <w:r w:rsidRPr="005F05E5">
        <w:t xml:space="preserve">s except the CNN. July was found to be relatively easy by CNN, with April and May being the most difficult months. The CNN has the lowest MAPE values and the narrowest error distribution; it was only surpassed in January by the ANN. The ANN is ranked second and was only surpassed in May by the LSTM. The LSTM is ranked third. January to March and October to November were relatively easy for the majority of </w:t>
      </w:r>
      <w:r w:rsidR="0025420C">
        <w:t>forecaster</w:t>
      </w:r>
      <w:r w:rsidRPr="005F05E5">
        <w:t>s to forecast. Overall, the SNF had the highest MAPE values and the widest error distribution; it outperformed the ARIMA only in May and October.</w:t>
      </w:r>
    </w:p>
    <w:p w14:paraId="778D9153" w14:textId="6E605C02" w:rsidR="00C47B30" w:rsidRDefault="00C47B30" w:rsidP="00C47B30">
      <w:pPr>
        <w:pStyle w:val="Heading3"/>
      </w:pPr>
      <w:bookmarkStart w:id="233" w:name="_Toc88405995"/>
      <w:r>
        <w:t xml:space="preserve">4.2.4 </w:t>
      </w:r>
      <w:r w:rsidRPr="002B69C3">
        <w:t>Performance During the Seasons</w:t>
      </w:r>
      <w:bookmarkEnd w:id="233"/>
    </w:p>
    <w:p w14:paraId="76747677" w14:textId="5ADC4080" w:rsidR="00BD3251" w:rsidRDefault="009B6D33" w:rsidP="000B5951">
      <w:pPr>
        <w:ind w:firstLine="288"/>
      </w:pPr>
      <w:r w:rsidRPr="009B6D33">
        <w:t xml:space="preserve">The table below summarizes the MAPE and RMSE values obtained in the Ottawa test dataset for the average of various seasons. In Spring, CNN and ANN made their worst predictions. Summer was the worst prediction season for all other </w:t>
      </w:r>
      <w:r w:rsidR="0025420C">
        <w:t>forecaster</w:t>
      </w:r>
      <w:r w:rsidRPr="009B6D33">
        <w:t>s, including the LSTM. In Winter, the LSTM and ANN made the simplest predictions. The CNN and MLR made the most straightforward predictions in the Autumn. All preceding observations were made using MAPE values rather than RMSE values for ease of interpretation. However, across all four seasons, CNN had the lowest MAPE and RMSE values. The ANN and LSTM are placed second and third, respectively. The SNF is last in the standings, with the lowest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BD1F27" w:rsidRPr="00BD1F2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Winter</w:t>
            </w:r>
          </w:p>
        </w:tc>
      </w:tr>
      <w:tr w:rsidR="00BD1F27" w:rsidRPr="00BD1F27" w14:paraId="54370724" w14:textId="77777777" w:rsidTr="00BD1F27">
        <w:trPr>
          <w:trHeight w:val="315"/>
          <w:jc w:val="center"/>
        </w:trPr>
        <w:tc>
          <w:tcPr>
            <w:tcW w:w="0" w:type="auto"/>
            <w:shd w:val="clear" w:color="auto" w:fill="auto"/>
            <w:noWrap/>
            <w:vAlign w:val="bottom"/>
            <w:hideMark/>
          </w:tcPr>
          <w:p w14:paraId="6DA80D4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312573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51A91E6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000BA3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16F5F8C0"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7554ACD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4C78E00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88CCE57" w14:textId="77777777" w:rsidTr="00BD1F27">
        <w:trPr>
          <w:trHeight w:val="315"/>
          <w:jc w:val="center"/>
        </w:trPr>
        <w:tc>
          <w:tcPr>
            <w:tcW w:w="0" w:type="auto"/>
            <w:shd w:val="clear" w:color="auto" w:fill="auto"/>
            <w:noWrap/>
            <w:vAlign w:val="bottom"/>
            <w:hideMark/>
          </w:tcPr>
          <w:p w14:paraId="5E19DC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212A0E1A" w14:textId="77777777" w:rsidR="00BD1F27" w:rsidRPr="00BD1F27" w:rsidRDefault="00BD1F27" w:rsidP="00BD1F27">
            <w:pPr>
              <w:spacing w:line="240" w:lineRule="auto"/>
              <w:jc w:val="center"/>
              <w:rPr>
                <w:color w:val="000000"/>
                <w:lang w:eastAsia="en-CA"/>
              </w:rPr>
            </w:pPr>
            <w:r w:rsidRPr="00BD1F27">
              <w:rPr>
                <w:color w:val="000000"/>
                <w:lang w:eastAsia="en-CA"/>
              </w:rPr>
              <w:t>2.55</w:t>
            </w:r>
          </w:p>
        </w:tc>
        <w:tc>
          <w:tcPr>
            <w:tcW w:w="0" w:type="auto"/>
            <w:shd w:val="clear" w:color="auto" w:fill="auto"/>
            <w:noWrap/>
            <w:vAlign w:val="bottom"/>
            <w:hideMark/>
          </w:tcPr>
          <w:p w14:paraId="656BC061" w14:textId="77777777" w:rsidR="00BD1F27" w:rsidRPr="00BD1F27" w:rsidRDefault="00BD1F27" w:rsidP="00BD1F27">
            <w:pPr>
              <w:spacing w:line="240" w:lineRule="auto"/>
              <w:jc w:val="center"/>
              <w:rPr>
                <w:color w:val="000000"/>
                <w:lang w:eastAsia="en-CA"/>
              </w:rPr>
            </w:pPr>
            <w:r w:rsidRPr="00BD1F27">
              <w:rPr>
                <w:color w:val="000000"/>
                <w:lang w:eastAsia="en-CA"/>
              </w:rPr>
              <w:t>2.94</w:t>
            </w:r>
          </w:p>
        </w:tc>
        <w:tc>
          <w:tcPr>
            <w:tcW w:w="0" w:type="auto"/>
            <w:shd w:val="clear" w:color="auto" w:fill="auto"/>
            <w:noWrap/>
            <w:vAlign w:val="bottom"/>
            <w:hideMark/>
          </w:tcPr>
          <w:p w14:paraId="71C02745" w14:textId="77777777" w:rsidR="00BD1F27" w:rsidRPr="00BD1F27" w:rsidRDefault="00BD1F27" w:rsidP="00BD1F27">
            <w:pPr>
              <w:spacing w:line="240" w:lineRule="auto"/>
              <w:jc w:val="center"/>
              <w:rPr>
                <w:color w:val="000000"/>
                <w:lang w:eastAsia="en-CA"/>
              </w:rPr>
            </w:pPr>
            <w:r w:rsidRPr="00BD1F27">
              <w:rPr>
                <w:color w:val="000000"/>
                <w:lang w:eastAsia="en-CA"/>
              </w:rPr>
              <w:t>2.86</w:t>
            </w:r>
          </w:p>
        </w:tc>
        <w:tc>
          <w:tcPr>
            <w:tcW w:w="0" w:type="auto"/>
            <w:shd w:val="clear" w:color="auto" w:fill="auto"/>
            <w:noWrap/>
            <w:vAlign w:val="bottom"/>
            <w:hideMark/>
          </w:tcPr>
          <w:p w14:paraId="73AF80B1" w14:textId="77777777" w:rsidR="00BD1F27" w:rsidRPr="00BD1F27" w:rsidRDefault="00BD1F27" w:rsidP="00BD1F27">
            <w:pPr>
              <w:spacing w:line="240" w:lineRule="auto"/>
              <w:jc w:val="center"/>
              <w:rPr>
                <w:color w:val="000000"/>
                <w:lang w:eastAsia="en-CA"/>
              </w:rPr>
            </w:pPr>
            <w:r w:rsidRPr="00BD1F27">
              <w:rPr>
                <w:color w:val="000000"/>
                <w:lang w:eastAsia="en-CA"/>
              </w:rPr>
              <w:t>4.30</w:t>
            </w:r>
          </w:p>
        </w:tc>
        <w:tc>
          <w:tcPr>
            <w:tcW w:w="0" w:type="auto"/>
            <w:shd w:val="clear" w:color="auto" w:fill="auto"/>
            <w:noWrap/>
            <w:vAlign w:val="bottom"/>
            <w:hideMark/>
          </w:tcPr>
          <w:p w14:paraId="2EE9059B" w14:textId="77777777" w:rsidR="00BD1F27" w:rsidRPr="00BD1F27" w:rsidRDefault="00BD1F27" w:rsidP="00BD1F27">
            <w:pPr>
              <w:spacing w:line="240" w:lineRule="auto"/>
              <w:jc w:val="center"/>
              <w:rPr>
                <w:color w:val="000000"/>
                <w:lang w:eastAsia="en-CA"/>
              </w:rPr>
            </w:pPr>
            <w:r w:rsidRPr="00BD1F27">
              <w:rPr>
                <w:color w:val="000000"/>
                <w:lang w:eastAsia="en-CA"/>
              </w:rPr>
              <w:t>3.99</w:t>
            </w:r>
          </w:p>
        </w:tc>
        <w:tc>
          <w:tcPr>
            <w:tcW w:w="0" w:type="auto"/>
            <w:shd w:val="clear" w:color="auto" w:fill="auto"/>
            <w:noWrap/>
            <w:vAlign w:val="bottom"/>
            <w:hideMark/>
          </w:tcPr>
          <w:p w14:paraId="3C88D62A" w14:textId="77777777" w:rsidR="00BD1F27" w:rsidRPr="00BD1F27" w:rsidRDefault="00BD1F27" w:rsidP="00BD1F27">
            <w:pPr>
              <w:spacing w:line="240" w:lineRule="auto"/>
              <w:jc w:val="center"/>
              <w:rPr>
                <w:color w:val="000000"/>
                <w:lang w:eastAsia="en-CA"/>
              </w:rPr>
            </w:pPr>
            <w:r w:rsidRPr="00BD1F27">
              <w:rPr>
                <w:color w:val="000000"/>
                <w:lang w:eastAsia="en-CA"/>
              </w:rPr>
              <w:t>7.73</w:t>
            </w:r>
          </w:p>
        </w:tc>
      </w:tr>
      <w:tr w:rsidR="00BD1F27" w:rsidRPr="00BD1F27" w14:paraId="2C6F0926" w14:textId="77777777" w:rsidTr="00BD1F27">
        <w:trPr>
          <w:trHeight w:val="315"/>
          <w:jc w:val="center"/>
        </w:trPr>
        <w:tc>
          <w:tcPr>
            <w:tcW w:w="0" w:type="auto"/>
            <w:shd w:val="clear" w:color="auto" w:fill="auto"/>
            <w:noWrap/>
            <w:vAlign w:val="bottom"/>
            <w:hideMark/>
          </w:tcPr>
          <w:p w14:paraId="7CD4CB93" w14:textId="77777777" w:rsidR="00BD1F27" w:rsidRPr="00BD1F27" w:rsidRDefault="00BD1F27" w:rsidP="00BD1F27">
            <w:pPr>
              <w:spacing w:line="240" w:lineRule="auto"/>
              <w:jc w:val="center"/>
              <w:rPr>
                <w:b/>
                <w:bCs/>
                <w:color w:val="000000"/>
                <w:lang w:eastAsia="en-CA"/>
              </w:rPr>
            </w:pPr>
            <w:r w:rsidRPr="00BD1F27">
              <w:rPr>
                <w:b/>
                <w:bCs/>
                <w:color w:val="000000"/>
                <w:lang w:eastAsia="en-CA"/>
              </w:rPr>
              <w:lastRenderedPageBreak/>
              <w:t>RMSE (MW)</w:t>
            </w:r>
          </w:p>
        </w:tc>
        <w:tc>
          <w:tcPr>
            <w:tcW w:w="0" w:type="auto"/>
            <w:shd w:val="clear" w:color="auto" w:fill="auto"/>
            <w:noWrap/>
            <w:vAlign w:val="bottom"/>
            <w:hideMark/>
          </w:tcPr>
          <w:p w14:paraId="0A92BCCB" w14:textId="77777777" w:rsidR="00BD1F27" w:rsidRPr="00BD1F27" w:rsidRDefault="00BD1F27" w:rsidP="00BD1F27">
            <w:pPr>
              <w:spacing w:line="240" w:lineRule="auto"/>
              <w:jc w:val="center"/>
              <w:rPr>
                <w:color w:val="000000"/>
                <w:lang w:eastAsia="en-CA"/>
              </w:rPr>
            </w:pPr>
            <w:r w:rsidRPr="00BD1F27">
              <w:rPr>
                <w:color w:val="000000"/>
                <w:lang w:eastAsia="en-CA"/>
              </w:rPr>
              <w:t>39.68</w:t>
            </w:r>
          </w:p>
        </w:tc>
        <w:tc>
          <w:tcPr>
            <w:tcW w:w="0" w:type="auto"/>
            <w:shd w:val="clear" w:color="auto" w:fill="auto"/>
            <w:noWrap/>
            <w:vAlign w:val="bottom"/>
            <w:hideMark/>
          </w:tcPr>
          <w:p w14:paraId="3A616AEC" w14:textId="77777777" w:rsidR="00BD1F27" w:rsidRPr="00BD1F27" w:rsidRDefault="00BD1F27" w:rsidP="00BD1F27">
            <w:pPr>
              <w:spacing w:line="240" w:lineRule="auto"/>
              <w:jc w:val="center"/>
              <w:rPr>
                <w:color w:val="000000"/>
                <w:lang w:eastAsia="en-CA"/>
              </w:rPr>
            </w:pPr>
            <w:r w:rsidRPr="00BD1F27">
              <w:rPr>
                <w:color w:val="000000"/>
                <w:lang w:eastAsia="en-CA"/>
              </w:rPr>
              <w:t>43.83</w:t>
            </w:r>
          </w:p>
        </w:tc>
        <w:tc>
          <w:tcPr>
            <w:tcW w:w="0" w:type="auto"/>
            <w:shd w:val="clear" w:color="auto" w:fill="auto"/>
            <w:noWrap/>
            <w:vAlign w:val="bottom"/>
            <w:hideMark/>
          </w:tcPr>
          <w:p w14:paraId="464FBBE5" w14:textId="77777777" w:rsidR="00BD1F27" w:rsidRPr="00BD1F27" w:rsidRDefault="00BD1F27" w:rsidP="00BD1F27">
            <w:pPr>
              <w:spacing w:line="240" w:lineRule="auto"/>
              <w:jc w:val="center"/>
              <w:rPr>
                <w:color w:val="000000"/>
                <w:lang w:eastAsia="en-CA"/>
              </w:rPr>
            </w:pPr>
            <w:r w:rsidRPr="00BD1F27">
              <w:rPr>
                <w:color w:val="000000"/>
                <w:lang w:eastAsia="en-CA"/>
              </w:rPr>
              <w:t>43.37</w:t>
            </w:r>
          </w:p>
        </w:tc>
        <w:tc>
          <w:tcPr>
            <w:tcW w:w="0" w:type="auto"/>
            <w:shd w:val="clear" w:color="auto" w:fill="auto"/>
            <w:noWrap/>
            <w:vAlign w:val="bottom"/>
            <w:hideMark/>
          </w:tcPr>
          <w:p w14:paraId="7BE82A10" w14:textId="77777777" w:rsidR="00BD1F27" w:rsidRPr="00BD1F27" w:rsidRDefault="00BD1F27" w:rsidP="00BD1F27">
            <w:pPr>
              <w:spacing w:line="240" w:lineRule="auto"/>
              <w:jc w:val="center"/>
              <w:rPr>
                <w:color w:val="000000"/>
                <w:lang w:eastAsia="en-CA"/>
              </w:rPr>
            </w:pPr>
            <w:r w:rsidRPr="00BD1F27">
              <w:rPr>
                <w:color w:val="000000"/>
                <w:lang w:eastAsia="en-CA"/>
              </w:rPr>
              <w:t>63.71</w:t>
            </w:r>
          </w:p>
        </w:tc>
        <w:tc>
          <w:tcPr>
            <w:tcW w:w="0" w:type="auto"/>
            <w:shd w:val="clear" w:color="auto" w:fill="auto"/>
            <w:noWrap/>
            <w:vAlign w:val="bottom"/>
            <w:hideMark/>
          </w:tcPr>
          <w:p w14:paraId="14A29AE8" w14:textId="77777777" w:rsidR="00BD1F27" w:rsidRPr="00BD1F27" w:rsidRDefault="00BD1F27" w:rsidP="00BD1F27">
            <w:pPr>
              <w:spacing w:line="240" w:lineRule="auto"/>
              <w:jc w:val="center"/>
              <w:rPr>
                <w:color w:val="000000"/>
                <w:lang w:eastAsia="en-CA"/>
              </w:rPr>
            </w:pPr>
            <w:r w:rsidRPr="00BD1F27">
              <w:rPr>
                <w:color w:val="000000"/>
                <w:lang w:eastAsia="en-CA"/>
              </w:rPr>
              <w:t>61.91</w:t>
            </w:r>
          </w:p>
        </w:tc>
        <w:tc>
          <w:tcPr>
            <w:tcW w:w="0" w:type="auto"/>
            <w:shd w:val="clear" w:color="auto" w:fill="auto"/>
            <w:noWrap/>
            <w:vAlign w:val="bottom"/>
            <w:hideMark/>
          </w:tcPr>
          <w:p w14:paraId="3D1D69C2" w14:textId="77777777" w:rsidR="00BD1F27" w:rsidRPr="00BD1F27" w:rsidRDefault="00BD1F27" w:rsidP="00BD1F27">
            <w:pPr>
              <w:spacing w:line="240" w:lineRule="auto"/>
              <w:jc w:val="center"/>
              <w:rPr>
                <w:color w:val="000000"/>
                <w:lang w:eastAsia="en-CA"/>
              </w:rPr>
            </w:pPr>
            <w:r w:rsidRPr="00BD1F27">
              <w:rPr>
                <w:color w:val="000000"/>
                <w:lang w:eastAsia="en-CA"/>
              </w:rPr>
              <w:t>111.73</w:t>
            </w:r>
          </w:p>
        </w:tc>
      </w:tr>
      <w:tr w:rsidR="00BD1F27" w:rsidRPr="00BD1F2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Spring</w:t>
            </w:r>
          </w:p>
        </w:tc>
      </w:tr>
      <w:tr w:rsidR="00BD1F27" w:rsidRPr="00BD1F27" w14:paraId="01E22223" w14:textId="77777777" w:rsidTr="00BD1F27">
        <w:trPr>
          <w:trHeight w:val="315"/>
          <w:jc w:val="center"/>
        </w:trPr>
        <w:tc>
          <w:tcPr>
            <w:tcW w:w="0" w:type="auto"/>
            <w:shd w:val="clear" w:color="auto" w:fill="auto"/>
            <w:noWrap/>
            <w:vAlign w:val="bottom"/>
            <w:hideMark/>
          </w:tcPr>
          <w:p w14:paraId="2424B41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2F1D559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1369FC3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63FCB85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7137F76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B1C286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5246D18E"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A592014" w14:textId="77777777" w:rsidTr="00BD1F27">
        <w:trPr>
          <w:trHeight w:val="315"/>
          <w:jc w:val="center"/>
        </w:trPr>
        <w:tc>
          <w:tcPr>
            <w:tcW w:w="0" w:type="auto"/>
            <w:shd w:val="clear" w:color="auto" w:fill="auto"/>
            <w:noWrap/>
            <w:vAlign w:val="bottom"/>
            <w:hideMark/>
          </w:tcPr>
          <w:p w14:paraId="5B443B4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63A222B3" w14:textId="77777777" w:rsidR="00BD1F27" w:rsidRPr="00BD1F27" w:rsidRDefault="00BD1F27" w:rsidP="00BD1F27">
            <w:pPr>
              <w:spacing w:line="240" w:lineRule="auto"/>
              <w:jc w:val="center"/>
              <w:rPr>
                <w:color w:val="000000"/>
                <w:lang w:eastAsia="en-CA"/>
              </w:rPr>
            </w:pPr>
            <w:r w:rsidRPr="00BD1F27">
              <w:rPr>
                <w:color w:val="000000"/>
                <w:lang w:eastAsia="en-CA"/>
              </w:rPr>
              <w:t>3.13</w:t>
            </w:r>
          </w:p>
        </w:tc>
        <w:tc>
          <w:tcPr>
            <w:tcW w:w="0" w:type="auto"/>
            <w:shd w:val="clear" w:color="auto" w:fill="auto"/>
            <w:noWrap/>
            <w:vAlign w:val="bottom"/>
            <w:hideMark/>
          </w:tcPr>
          <w:p w14:paraId="5E1A280F" w14:textId="77777777" w:rsidR="00BD1F27" w:rsidRPr="00BD1F27" w:rsidRDefault="00BD1F27" w:rsidP="00BD1F27">
            <w:pPr>
              <w:spacing w:line="240" w:lineRule="auto"/>
              <w:jc w:val="center"/>
              <w:rPr>
                <w:color w:val="000000"/>
                <w:lang w:eastAsia="en-CA"/>
              </w:rPr>
            </w:pPr>
            <w:r w:rsidRPr="00BD1F27">
              <w:rPr>
                <w:color w:val="000000"/>
                <w:lang w:eastAsia="en-CA"/>
              </w:rPr>
              <w:t>3.60</w:t>
            </w:r>
          </w:p>
        </w:tc>
        <w:tc>
          <w:tcPr>
            <w:tcW w:w="0" w:type="auto"/>
            <w:shd w:val="clear" w:color="auto" w:fill="auto"/>
            <w:noWrap/>
            <w:vAlign w:val="bottom"/>
            <w:hideMark/>
          </w:tcPr>
          <w:p w14:paraId="2C7FAB08" w14:textId="77777777" w:rsidR="00BD1F27" w:rsidRPr="00BD1F27" w:rsidRDefault="00BD1F27" w:rsidP="00BD1F27">
            <w:pPr>
              <w:spacing w:line="240" w:lineRule="auto"/>
              <w:jc w:val="center"/>
              <w:rPr>
                <w:color w:val="000000"/>
                <w:lang w:eastAsia="en-CA"/>
              </w:rPr>
            </w:pPr>
            <w:r w:rsidRPr="00BD1F27">
              <w:rPr>
                <w:color w:val="000000"/>
                <w:lang w:eastAsia="en-CA"/>
              </w:rPr>
              <w:t>3.43</w:t>
            </w:r>
          </w:p>
        </w:tc>
        <w:tc>
          <w:tcPr>
            <w:tcW w:w="0" w:type="auto"/>
            <w:shd w:val="clear" w:color="auto" w:fill="auto"/>
            <w:noWrap/>
            <w:vAlign w:val="bottom"/>
            <w:hideMark/>
          </w:tcPr>
          <w:p w14:paraId="38D114BE" w14:textId="77777777" w:rsidR="00BD1F27" w:rsidRPr="00BD1F27" w:rsidRDefault="00BD1F27" w:rsidP="00BD1F27">
            <w:pPr>
              <w:spacing w:line="240" w:lineRule="auto"/>
              <w:jc w:val="center"/>
              <w:rPr>
                <w:color w:val="000000"/>
                <w:lang w:eastAsia="en-CA"/>
              </w:rPr>
            </w:pPr>
            <w:r w:rsidRPr="00BD1F27">
              <w:rPr>
                <w:color w:val="000000"/>
                <w:lang w:eastAsia="en-CA"/>
              </w:rPr>
              <w:t>4.39</w:t>
            </w:r>
          </w:p>
        </w:tc>
        <w:tc>
          <w:tcPr>
            <w:tcW w:w="0" w:type="auto"/>
            <w:shd w:val="clear" w:color="auto" w:fill="auto"/>
            <w:noWrap/>
            <w:vAlign w:val="bottom"/>
            <w:hideMark/>
          </w:tcPr>
          <w:p w14:paraId="481597C3" w14:textId="77777777" w:rsidR="00BD1F27" w:rsidRPr="00BD1F27" w:rsidRDefault="00BD1F27" w:rsidP="00BD1F27">
            <w:pPr>
              <w:spacing w:line="240" w:lineRule="auto"/>
              <w:jc w:val="center"/>
              <w:rPr>
                <w:color w:val="000000"/>
                <w:lang w:eastAsia="en-CA"/>
              </w:rPr>
            </w:pPr>
            <w:r w:rsidRPr="00BD1F27">
              <w:rPr>
                <w:color w:val="000000"/>
                <w:lang w:eastAsia="en-CA"/>
              </w:rPr>
              <w:t>4.86</w:t>
            </w:r>
          </w:p>
        </w:tc>
        <w:tc>
          <w:tcPr>
            <w:tcW w:w="0" w:type="auto"/>
            <w:shd w:val="clear" w:color="auto" w:fill="auto"/>
            <w:noWrap/>
            <w:vAlign w:val="bottom"/>
            <w:hideMark/>
          </w:tcPr>
          <w:p w14:paraId="7F6BEC67" w14:textId="77777777" w:rsidR="00BD1F27" w:rsidRPr="00BD1F27" w:rsidRDefault="00BD1F27" w:rsidP="00BD1F27">
            <w:pPr>
              <w:spacing w:line="240" w:lineRule="auto"/>
              <w:jc w:val="center"/>
              <w:rPr>
                <w:color w:val="000000"/>
                <w:lang w:eastAsia="en-CA"/>
              </w:rPr>
            </w:pPr>
            <w:r w:rsidRPr="00BD1F27">
              <w:rPr>
                <w:color w:val="000000"/>
                <w:lang w:eastAsia="en-CA"/>
              </w:rPr>
              <w:t>5.83</w:t>
            </w:r>
          </w:p>
        </w:tc>
      </w:tr>
      <w:tr w:rsidR="00BD1F27" w:rsidRPr="00BD1F27" w14:paraId="254EF30D" w14:textId="77777777" w:rsidTr="00BD1F27">
        <w:trPr>
          <w:trHeight w:val="315"/>
          <w:jc w:val="center"/>
        </w:trPr>
        <w:tc>
          <w:tcPr>
            <w:tcW w:w="0" w:type="auto"/>
            <w:shd w:val="clear" w:color="auto" w:fill="auto"/>
            <w:noWrap/>
            <w:vAlign w:val="bottom"/>
            <w:hideMark/>
          </w:tcPr>
          <w:p w14:paraId="7830986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7B545C6B" w14:textId="77777777" w:rsidR="00BD1F27" w:rsidRPr="00BD1F27" w:rsidRDefault="00BD1F27" w:rsidP="00BD1F27">
            <w:pPr>
              <w:spacing w:line="240" w:lineRule="auto"/>
              <w:jc w:val="center"/>
              <w:rPr>
                <w:color w:val="000000"/>
                <w:lang w:eastAsia="en-CA"/>
              </w:rPr>
            </w:pPr>
            <w:r w:rsidRPr="00BD1F27">
              <w:rPr>
                <w:color w:val="000000"/>
                <w:lang w:eastAsia="en-CA"/>
              </w:rPr>
              <w:t>40.02</w:t>
            </w:r>
          </w:p>
        </w:tc>
        <w:tc>
          <w:tcPr>
            <w:tcW w:w="0" w:type="auto"/>
            <w:shd w:val="clear" w:color="auto" w:fill="auto"/>
            <w:noWrap/>
            <w:vAlign w:val="bottom"/>
            <w:hideMark/>
          </w:tcPr>
          <w:p w14:paraId="6E6A785E" w14:textId="77777777" w:rsidR="00BD1F27" w:rsidRPr="00BD1F27" w:rsidRDefault="00BD1F27" w:rsidP="00BD1F27">
            <w:pPr>
              <w:spacing w:line="240" w:lineRule="auto"/>
              <w:jc w:val="center"/>
              <w:rPr>
                <w:color w:val="000000"/>
                <w:lang w:eastAsia="en-CA"/>
              </w:rPr>
            </w:pPr>
            <w:r w:rsidRPr="00BD1F27">
              <w:rPr>
                <w:color w:val="000000"/>
                <w:lang w:eastAsia="en-CA"/>
              </w:rPr>
              <w:t>46.08</w:t>
            </w:r>
          </w:p>
        </w:tc>
        <w:tc>
          <w:tcPr>
            <w:tcW w:w="0" w:type="auto"/>
            <w:shd w:val="clear" w:color="auto" w:fill="auto"/>
            <w:noWrap/>
            <w:vAlign w:val="bottom"/>
            <w:hideMark/>
          </w:tcPr>
          <w:p w14:paraId="0598A5F6" w14:textId="77777777" w:rsidR="00BD1F27" w:rsidRPr="00BD1F27" w:rsidRDefault="00BD1F27" w:rsidP="00BD1F27">
            <w:pPr>
              <w:spacing w:line="240" w:lineRule="auto"/>
              <w:jc w:val="center"/>
              <w:rPr>
                <w:color w:val="000000"/>
                <w:lang w:eastAsia="en-CA"/>
              </w:rPr>
            </w:pPr>
            <w:r w:rsidRPr="00BD1F27">
              <w:rPr>
                <w:color w:val="000000"/>
                <w:lang w:eastAsia="en-CA"/>
              </w:rPr>
              <w:t>43.29</w:t>
            </w:r>
          </w:p>
        </w:tc>
        <w:tc>
          <w:tcPr>
            <w:tcW w:w="0" w:type="auto"/>
            <w:shd w:val="clear" w:color="auto" w:fill="auto"/>
            <w:noWrap/>
            <w:vAlign w:val="bottom"/>
            <w:hideMark/>
          </w:tcPr>
          <w:p w14:paraId="4C2392ED" w14:textId="77777777" w:rsidR="00BD1F27" w:rsidRPr="00BD1F27" w:rsidRDefault="00BD1F27" w:rsidP="00BD1F27">
            <w:pPr>
              <w:spacing w:line="240" w:lineRule="auto"/>
              <w:jc w:val="center"/>
              <w:rPr>
                <w:color w:val="000000"/>
                <w:lang w:eastAsia="en-CA"/>
              </w:rPr>
            </w:pPr>
            <w:r w:rsidRPr="00BD1F27">
              <w:rPr>
                <w:color w:val="000000"/>
                <w:lang w:eastAsia="en-CA"/>
              </w:rPr>
              <w:t>55.12</w:t>
            </w:r>
          </w:p>
        </w:tc>
        <w:tc>
          <w:tcPr>
            <w:tcW w:w="0" w:type="auto"/>
            <w:shd w:val="clear" w:color="auto" w:fill="auto"/>
            <w:noWrap/>
            <w:vAlign w:val="bottom"/>
            <w:hideMark/>
          </w:tcPr>
          <w:p w14:paraId="0BC86FA8" w14:textId="77777777" w:rsidR="00BD1F27" w:rsidRPr="00BD1F27" w:rsidRDefault="00BD1F27" w:rsidP="00BD1F27">
            <w:pPr>
              <w:spacing w:line="240" w:lineRule="auto"/>
              <w:jc w:val="center"/>
              <w:rPr>
                <w:color w:val="000000"/>
                <w:lang w:eastAsia="en-CA"/>
              </w:rPr>
            </w:pPr>
            <w:r w:rsidRPr="00BD1F27">
              <w:rPr>
                <w:color w:val="000000"/>
                <w:lang w:eastAsia="en-CA"/>
              </w:rPr>
              <w:t>63.90</w:t>
            </w:r>
          </w:p>
        </w:tc>
        <w:tc>
          <w:tcPr>
            <w:tcW w:w="0" w:type="auto"/>
            <w:shd w:val="clear" w:color="auto" w:fill="auto"/>
            <w:noWrap/>
            <w:vAlign w:val="bottom"/>
            <w:hideMark/>
          </w:tcPr>
          <w:p w14:paraId="2370468A" w14:textId="77777777" w:rsidR="00BD1F27" w:rsidRPr="00BD1F27" w:rsidRDefault="00BD1F27" w:rsidP="00BD1F27">
            <w:pPr>
              <w:spacing w:line="240" w:lineRule="auto"/>
              <w:jc w:val="center"/>
              <w:rPr>
                <w:color w:val="000000"/>
                <w:lang w:eastAsia="en-CA"/>
              </w:rPr>
            </w:pPr>
            <w:r w:rsidRPr="00BD1F27">
              <w:rPr>
                <w:color w:val="000000"/>
                <w:lang w:eastAsia="en-CA"/>
              </w:rPr>
              <w:t>76.45</w:t>
            </w:r>
          </w:p>
        </w:tc>
      </w:tr>
      <w:tr w:rsidR="00BD1F27" w:rsidRPr="00BD1F27" w14:paraId="017960A5" w14:textId="77777777" w:rsidTr="00BD1F27">
        <w:trPr>
          <w:trHeight w:val="315"/>
          <w:jc w:val="center"/>
        </w:trPr>
        <w:tc>
          <w:tcPr>
            <w:tcW w:w="0" w:type="auto"/>
            <w:gridSpan w:val="7"/>
            <w:shd w:val="clear" w:color="auto" w:fill="auto"/>
            <w:noWrap/>
            <w:vAlign w:val="bottom"/>
            <w:hideMark/>
          </w:tcPr>
          <w:p w14:paraId="60CF082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Summer</w:t>
            </w:r>
          </w:p>
        </w:tc>
      </w:tr>
      <w:tr w:rsidR="00BD1F27" w:rsidRPr="00BD1F27" w14:paraId="7F562EB2" w14:textId="77777777" w:rsidTr="00BD1F27">
        <w:trPr>
          <w:trHeight w:val="315"/>
          <w:jc w:val="center"/>
        </w:trPr>
        <w:tc>
          <w:tcPr>
            <w:tcW w:w="0" w:type="auto"/>
            <w:shd w:val="clear" w:color="auto" w:fill="auto"/>
            <w:noWrap/>
            <w:vAlign w:val="bottom"/>
            <w:hideMark/>
          </w:tcPr>
          <w:p w14:paraId="287D598F"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6BE17E97"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44C262AD"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705053C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4ABA7D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58534204"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0D187BE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41D5FB01" w14:textId="77777777" w:rsidTr="00BD1F27">
        <w:trPr>
          <w:trHeight w:val="315"/>
          <w:jc w:val="center"/>
        </w:trPr>
        <w:tc>
          <w:tcPr>
            <w:tcW w:w="0" w:type="auto"/>
            <w:shd w:val="clear" w:color="auto" w:fill="auto"/>
            <w:noWrap/>
            <w:vAlign w:val="bottom"/>
            <w:hideMark/>
          </w:tcPr>
          <w:p w14:paraId="284A6471"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48FC0D9B" w14:textId="77777777" w:rsidR="00BD1F27" w:rsidRPr="00BD1F27" w:rsidRDefault="00BD1F27" w:rsidP="00BD1F27">
            <w:pPr>
              <w:spacing w:line="240" w:lineRule="auto"/>
              <w:jc w:val="center"/>
              <w:rPr>
                <w:color w:val="000000"/>
                <w:lang w:eastAsia="en-CA"/>
              </w:rPr>
            </w:pPr>
            <w:r w:rsidRPr="00BD1F27">
              <w:rPr>
                <w:color w:val="000000"/>
                <w:lang w:eastAsia="en-CA"/>
              </w:rPr>
              <w:t>2.72</w:t>
            </w:r>
          </w:p>
        </w:tc>
        <w:tc>
          <w:tcPr>
            <w:tcW w:w="0" w:type="auto"/>
            <w:shd w:val="clear" w:color="auto" w:fill="auto"/>
            <w:noWrap/>
            <w:vAlign w:val="bottom"/>
            <w:hideMark/>
          </w:tcPr>
          <w:p w14:paraId="08A2C2E3" w14:textId="77777777" w:rsidR="00BD1F27" w:rsidRPr="00BD1F27" w:rsidRDefault="00BD1F27" w:rsidP="00BD1F27">
            <w:pPr>
              <w:spacing w:line="240" w:lineRule="auto"/>
              <w:jc w:val="center"/>
              <w:rPr>
                <w:color w:val="000000"/>
                <w:lang w:eastAsia="en-CA"/>
              </w:rPr>
            </w:pPr>
            <w:r w:rsidRPr="00BD1F27">
              <w:rPr>
                <w:color w:val="000000"/>
                <w:lang w:eastAsia="en-CA"/>
              </w:rPr>
              <w:t>4.12</w:t>
            </w:r>
          </w:p>
        </w:tc>
        <w:tc>
          <w:tcPr>
            <w:tcW w:w="0" w:type="auto"/>
            <w:shd w:val="clear" w:color="auto" w:fill="auto"/>
            <w:noWrap/>
            <w:vAlign w:val="bottom"/>
            <w:hideMark/>
          </w:tcPr>
          <w:p w14:paraId="671B2E31" w14:textId="77777777" w:rsidR="00BD1F27" w:rsidRPr="00BD1F27" w:rsidRDefault="00BD1F27" w:rsidP="00BD1F27">
            <w:pPr>
              <w:spacing w:line="240" w:lineRule="auto"/>
              <w:jc w:val="center"/>
              <w:rPr>
                <w:color w:val="000000"/>
                <w:lang w:eastAsia="en-CA"/>
              </w:rPr>
            </w:pPr>
            <w:r w:rsidRPr="00BD1F27">
              <w:rPr>
                <w:color w:val="000000"/>
                <w:lang w:eastAsia="en-CA"/>
              </w:rPr>
              <w:t>3.22</w:t>
            </w:r>
          </w:p>
        </w:tc>
        <w:tc>
          <w:tcPr>
            <w:tcW w:w="0" w:type="auto"/>
            <w:shd w:val="clear" w:color="auto" w:fill="auto"/>
            <w:noWrap/>
            <w:vAlign w:val="bottom"/>
            <w:hideMark/>
          </w:tcPr>
          <w:p w14:paraId="18C802B1" w14:textId="77777777" w:rsidR="00BD1F27" w:rsidRPr="00BD1F27" w:rsidRDefault="00BD1F27" w:rsidP="00BD1F27">
            <w:pPr>
              <w:spacing w:line="240" w:lineRule="auto"/>
              <w:jc w:val="center"/>
              <w:rPr>
                <w:color w:val="000000"/>
                <w:lang w:eastAsia="en-CA"/>
              </w:rPr>
            </w:pPr>
            <w:r w:rsidRPr="00BD1F27">
              <w:rPr>
                <w:color w:val="000000"/>
                <w:lang w:eastAsia="en-CA"/>
              </w:rPr>
              <w:t>6.17</w:t>
            </w:r>
          </w:p>
        </w:tc>
        <w:tc>
          <w:tcPr>
            <w:tcW w:w="0" w:type="auto"/>
            <w:shd w:val="clear" w:color="auto" w:fill="auto"/>
            <w:noWrap/>
            <w:vAlign w:val="bottom"/>
            <w:hideMark/>
          </w:tcPr>
          <w:p w14:paraId="4C1C0190" w14:textId="77777777" w:rsidR="00BD1F27" w:rsidRPr="00BD1F27" w:rsidRDefault="00BD1F27" w:rsidP="00BD1F27">
            <w:pPr>
              <w:spacing w:line="240" w:lineRule="auto"/>
              <w:jc w:val="center"/>
              <w:rPr>
                <w:color w:val="000000"/>
                <w:lang w:eastAsia="en-CA"/>
              </w:rPr>
            </w:pPr>
            <w:r w:rsidRPr="00BD1F27">
              <w:rPr>
                <w:color w:val="000000"/>
                <w:lang w:eastAsia="en-CA"/>
              </w:rPr>
              <w:t>6.62</w:t>
            </w:r>
          </w:p>
        </w:tc>
        <w:tc>
          <w:tcPr>
            <w:tcW w:w="0" w:type="auto"/>
            <w:shd w:val="clear" w:color="auto" w:fill="auto"/>
            <w:noWrap/>
            <w:vAlign w:val="bottom"/>
            <w:hideMark/>
          </w:tcPr>
          <w:p w14:paraId="6974D32B" w14:textId="77777777" w:rsidR="00BD1F27" w:rsidRPr="00BD1F27" w:rsidRDefault="00BD1F27" w:rsidP="00BD1F27">
            <w:pPr>
              <w:spacing w:line="240" w:lineRule="auto"/>
              <w:jc w:val="center"/>
              <w:rPr>
                <w:color w:val="000000"/>
                <w:lang w:eastAsia="en-CA"/>
              </w:rPr>
            </w:pPr>
            <w:r w:rsidRPr="00BD1F27">
              <w:rPr>
                <w:color w:val="000000"/>
                <w:lang w:eastAsia="en-CA"/>
              </w:rPr>
              <w:t>9.57</w:t>
            </w:r>
          </w:p>
        </w:tc>
      </w:tr>
      <w:tr w:rsidR="00BD1F27" w:rsidRPr="00BD1F27" w14:paraId="4C029DE2" w14:textId="77777777" w:rsidTr="00BD1F27">
        <w:trPr>
          <w:trHeight w:val="315"/>
          <w:jc w:val="center"/>
        </w:trPr>
        <w:tc>
          <w:tcPr>
            <w:tcW w:w="0" w:type="auto"/>
            <w:shd w:val="clear" w:color="auto" w:fill="auto"/>
            <w:noWrap/>
            <w:vAlign w:val="bottom"/>
            <w:hideMark/>
          </w:tcPr>
          <w:p w14:paraId="490B1BCC"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4A36310F" w14:textId="77777777" w:rsidR="00BD1F27" w:rsidRPr="00BD1F27" w:rsidRDefault="00BD1F27" w:rsidP="00BD1F27">
            <w:pPr>
              <w:spacing w:line="240" w:lineRule="auto"/>
              <w:jc w:val="center"/>
              <w:rPr>
                <w:color w:val="000000"/>
                <w:lang w:eastAsia="en-CA"/>
              </w:rPr>
            </w:pPr>
            <w:r w:rsidRPr="00BD1F27">
              <w:rPr>
                <w:color w:val="000000"/>
                <w:lang w:eastAsia="en-CA"/>
              </w:rPr>
              <w:t>37.62</w:t>
            </w:r>
          </w:p>
        </w:tc>
        <w:tc>
          <w:tcPr>
            <w:tcW w:w="0" w:type="auto"/>
            <w:shd w:val="clear" w:color="auto" w:fill="auto"/>
            <w:noWrap/>
            <w:vAlign w:val="bottom"/>
            <w:hideMark/>
          </w:tcPr>
          <w:p w14:paraId="1C04DF06" w14:textId="77777777" w:rsidR="00BD1F27" w:rsidRPr="00BD1F27" w:rsidRDefault="00BD1F27" w:rsidP="00BD1F27">
            <w:pPr>
              <w:spacing w:line="240" w:lineRule="auto"/>
              <w:jc w:val="center"/>
              <w:rPr>
                <w:color w:val="000000"/>
                <w:lang w:eastAsia="en-CA"/>
              </w:rPr>
            </w:pPr>
            <w:r w:rsidRPr="00BD1F27">
              <w:rPr>
                <w:color w:val="000000"/>
                <w:lang w:eastAsia="en-CA"/>
              </w:rPr>
              <w:t>56.78</w:t>
            </w:r>
          </w:p>
        </w:tc>
        <w:tc>
          <w:tcPr>
            <w:tcW w:w="0" w:type="auto"/>
            <w:shd w:val="clear" w:color="auto" w:fill="auto"/>
            <w:noWrap/>
            <w:vAlign w:val="bottom"/>
            <w:hideMark/>
          </w:tcPr>
          <w:p w14:paraId="01ECA31A" w14:textId="77777777" w:rsidR="00BD1F27" w:rsidRPr="00BD1F27" w:rsidRDefault="00BD1F27" w:rsidP="00BD1F27">
            <w:pPr>
              <w:spacing w:line="240" w:lineRule="auto"/>
              <w:jc w:val="center"/>
              <w:rPr>
                <w:color w:val="000000"/>
                <w:lang w:eastAsia="en-CA"/>
              </w:rPr>
            </w:pPr>
            <w:r w:rsidRPr="00BD1F27">
              <w:rPr>
                <w:color w:val="000000"/>
                <w:lang w:eastAsia="en-CA"/>
              </w:rPr>
              <w:t>43.97</w:t>
            </w:r>
          </w:p>
        </w:tc>
        <w:tc>
          <w:tcPr>
            <w:tcW w:w="0" w:type="auto"/>
            <w:shd w:val="clear" w:color="auto" w:fill="auto"/>
            <w:noWrap/>
            <w:vAlign w:val="bottom"/>
            <w:hideMark/>
          </w:tcPr>
          <w:p w14:paraId="6E39DF94" w14:textId="77777777" w:rsidR="00BD1F27" w:rsidRPr="00BD1F27" w:rsidRDefault="00BD1F27" w:rsidP="00BD1F27">
            <w:pPr>
              <w:spacing w:line="240" w:lineRule="auto"/>
              <w:jc w:val="center"/>
              <w:rPr>
                <w:color w:val="000000"/>
                <w:lang w:eastAsia="en-CA"/>
              </w:rPr>
            </w:pPr>
            <w:r w:rsidRPr="00BD1F27">
              <w:rPr>
                <w:color w:val="000000"/>
                <w:lang w:eastAsia="en-CA"/>
              </w:rPr>
              <w:t>86.15</w:t>
            </w:r>
          </w:p>
        </w:tc>
        <w:tc>
          <w:tcPr>
            <w:tcW w:w="0" w:type="auto"/>
            <w:shd w:val="clear" w:color="auto" w:fill="auto"/>
            <w:noWrap/>
            <w:vAlign w:val="bottom"/>
            <w:hideMark/>
          </w:tcPr>
          <w:p w14:paraId="3D432761" w14:textId="77777777" w:rsidR="00BD1F27" w:rsidRPr="00BD1F27" w:rsidRDefault="00BD1F27" w:rsidP="00BD1F27">
            <w:pPr>
              <w:spacing w:line="240" w:lineRule="auto"/>
              <w:jc w:val="center"/>
              <w:rPr>
                <w:color w:val="000000"/>
                <w:lang w:eastAsia="en-CA"/>
              </w:rPr>
            </w:pPr>
            <w:r w:rsidRPr="00BD1F27">
              <w:rPr>
                <w:color w:val="000000"/>
                <w:lang w:eastAsia="en-CA"/>
              </w:rPr>
              <w:t>91.82</w:t>
            </w:r>
          </w:p>
        </w:tc>
        <w:tc>
          <w:tcPr>
            <w:tcW w:w="0" w:type="auto"/>
            <w:shd w:val="clear" w:color="auto" w:fill="auto"/>
            <w:noWrap/>
            <w:vAlign w:val="bottom"/>
            <w:hideMark/>
          </w:tcPr>
          <w:p w14:paraId="544A9352" w14:textId="77777777" w:rsidR="00BD1F27" w:rsidRPr="00BD1F27" w:rsidRDefault="00BD1F27" w:rsidP="00BD1F27">
            <w:pPr>
              <w:spacing w:line="240" w:lineRule="auto"/>
              <w:jc w:val="center"/>
              <w:rPr>
                <w:color w:val="000000"/>
                <w:lang w:eastAsia="en-CA"/>
              </w:rPr>
            </w:pPr>
            <w:r w:rsidRPr="00BD1F27">
              <w:rPr>
                <w:color w:val="000000"/>
                <w:lang w:eastAsia="en-CA"/>
              </w:rPr>
              <w:t>131.76</w:t>
            </w:r>
          </w:p>
        </w:tc>
      </w:tr>
      <w:tr w:rsidR="00BD1F27" w:rsidRPr="00BD1F27" w14:paraId="2BFB9030" w14:textId="77777777" w:rsidTr="00BD1F27">
        <w:trPr>
          <w:trHeight w:val="315"/>
          <w:jc w:val="center"/>
        </w:trPr>
        <w:tc>
          <w:tcPr>
            <w:tcW w:w="0" w:type="auto"/>
            <w:gridSpan w:val="7"/>
            <w:shd w:val="clear" w:color="auto" w:fill="auto"/>
            <w:noWrap/>
            <w:vAlign w:val="bottom"/>
            <w:hideMark/>
          </w:tcPr>
          <w:p w14:paraId="1B6FD2ED"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Autumn / Fall</w:t>
            </w:r>
          </w:p>
        </w:tc>
      </w:tr>
      <w:tr w:rsidR="00BD1F27" w:rsidRPr="00BD1F27" w14:paraId="34695473" w14:textId="77777777" w:rsidTr="00BD1F27">
        <w:trPr>
          <w:trHeight w:val="315"/>
          <w:jc w:val="center"/>
        </w:trPr>
        <w:tc>
          <w:tcPr>
            <w:tcW w:w="0" w:type="auto"/>
            <w:shd w:val="clear" w:color="auto" w:fill="auto"/>
            <w:noWrap/>
            <w:vAlign w:val="bottom"/>
            <w:hideMark/>
          </w:tcPr>
          <w:p w14:paraId="6CD73CDA"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Metrics</w:t>
            </w:r>
          </w:p>
        </w:tc>
        <w:tc>
          <w:tcPr>
            <w:tcW w:w="0" w:type="auto"/>
            <w:shd w:val="clear" w:color="auto" w:fill="auto"/>
            <w:noWrap/>
            <w:vAlign w:val="bottom"/>
            <w:hideMark/>
          </w:tcPr>
          <w:p w14:paraId="184678F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CNN</w:t>
            </w:r>
          </w:p>
        </w:tc>
        <w:tc>
          <w:tcPr>
            <w:tcW w:w="0" w:type="auto"/>
            <w:shd w:val="clear" w:color="auto" w:fill="auto"/>
            <w:noWrap/>
            <w:vAlign w:val="bottom"/>
            <w:hideMark/>
          </w:tcPr>
          <w:p w14:paraId="629BB302" w14:textId="77777777" w:rsidR="00BD1F27" w:rsidRPr="00BD1F27" w:rsidRDefault="00BD1F27" w:rsidP="00BD1F27">
            <w:pPr>
              <w:spacing w:line="240" w:lineRule="auto"/>
              <w:jc w:val="center"/>
              <w:rPr>
                <w:b/>
                <w:bCs/>
                <w:color w:val="000000"/>
                <w:lang w:eastAsia="en-CA"/>
              </w:rPr>
            </w:pPr>
            <w:r w:rsidRPr="00BD1F27">
              <w:rPr>
                <w:b/>
                <w:bCs/>
                <w:color w:val="000000"/>
                <w:lang w:eastAsia="en-CA"/>
              </w:rPr>
              <w:t>LSTM</w:t>
            </w:r>
          </w:p>
        </w:tc>
        <w:tc>
          <w:tcPr>
            <w:tcW w:w="0" w:type="auto"/>
            <w:shd w:val="clear" w:color="auto" w:fill="auto"/>
            <w:noWrap/>
            <w:vAlign w:val="bottom"/>
            <w:hideMark/>
          </w:tcPr>
          <w:p w14:paraId="0A2F49AB"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ANN</w:t>
            </w:r>
          </w:p>
        </w:tc>
        <w:tc>
          <w:tcPr>
            <w:tcW w:w="0" w:type="auto"/>
            <w:shd w:val="clear" w:color="auto" w:fill="auto"/>
            <w:noWrap/>
            <w:vAlign w:val="bottom"/>
            <w:hideMark/>
          </w:tcPr>
          <w:p w14:paraId="5329D4D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MLR</w:t>
            </w:r>
          </w:p>
        </w:tc>
        <w:tc>
          <w:tcPr>
            <w:tcW w:w="0" w:type="auto"/>
            <w:shd w:val="clear" w:color="auto" w:fill="auto"/>
            <w:noWrap/>
            <w:vAlign w:val="bottom"/>
            <w:hideMark/>
          </w:tcPr>
          <w:p w14:paraId="06D77DB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ARIMA</w:t>
            </w:r>
          </w:p>
        </w:tc>
        <w:tc>
          <w:tcPr>
            <w:tcW w:w="0" w:type="auto"/>
            <w:shd w:val="clear" w:color="auto" w:fill="auto"/>
            <w:noWrap/>
            <w:vAlign w:val="bottom"/>
            <w:hideMark/>
          </w:tcPr>
          <w:p w14:paraId="13FEE379" w14:textId="77777777" w:rsidR="00BD1F27" w:rsidRPr="00BD1F27" w:rsidRDefault="00BD1F27" w:rsidP="00BD1F27">
            <w:pPr>
              <w:spacing w:line="240" w:lineRule="auto"/>
              <w:jc w:val="center"/>
              <w:rPr>
                <w:b/>
                <w:bCs/>
                <w:color w:val="000000"/>
                <w:lang w:eastAsia="en-CA"/>
              </w:rPr>
            </w:pPr>
            <w:r w:rsidRPr="00BD1F27">
              <w:rPr>
                <w:b/>
                <w:bCs/>
                <w:color w:val="000000"/>
                <w:lang w:eastAsia="en-CA"/>
              </w:rPr>
              <w:t>SNF</w:t>
            </w:r>
          </w:p>
        </w:tc>
      </w:tr>
      <w:tr w:rsidR="00BD1F27" w:rsidRPr="00BD1F27" w14:paraId="63B0B8FF" w14:textId="77777777" w:rsidTr="00BD1F27">
        <w:trPr>
          <w:trHeight w:val="315"/>
          <w:jc w:val="center"/>
        </w:trPr>
        <w:tc>
          <w:tcPr>
            <w:tcW w:w="0" w:type="auto"/>
            <w:shd w:val="clear" w:color="auto" w:fill="auto"/>
            <w:noWrap/>
            <w:vAlign w:val="bottom"/>
            <w:hideMark/>
          </w:tcPr>
          <w:p w14:paraId="47D9A228" w14:textId="77777777" w:rsidR="00BD1F27" w:rsidRPr="00BD1F27" w:rsidRDefault="00BD1F27" w:rsidP="00BD1F27">
            <w:pPr>
              <w:spacing w:line="240" w:lineRule="auto"/>
              <w:jc w:val="center"/>
              <w:rPr>
                <w:b/>
                <w:bCs/>
                <w:color w:val="000000"/>
                <w:lang w:eastAsia="en-CA"/>
              </w:rPr>
            </w:pPr>
            <w:r w:rsidRPr="00BD1F27">
              <w:rPr>
                <w:b/>
                <w:bCs/>
                <w:color w:val="000000"/>
                <w:lang w:eastAsia="en-CA"/>
              </w:rPr>
              <w:t>MAPE (%)</w:t>
            </w:r>
          </w:p>
        </w:tc>
        <w:tc>
          <w:tcPr>
            <w:tcW w:w="0" w:type="auto"/>
            <w:shd w:val="clear" w:color="auto" w:fill="auto"/>
            <w:noWrap/>
            <w:vAlign w:val="bottom"/>
            <w:hideMark/>
          </w:tcPr>
          <w:p w14:paraId="032EC555" w14:textId="77777777" w:rsidR="00BD1F27" w:rsidRPr="00BD1F27" w:rsidRDefault="00BD1F27" w:rsidP="00BD1F27">
            <w:pPr>
              <w:spacing w:line="240" w:lineRule="auto"/>
              <w:jc w:val="center"/>
              <w:rPr>
                <w:color w:val="000000"/>
                <w:lang w:eastAsia="en-CA"/>
              </w:rPr>
            </w:pPr>
            <w:r w:rsidRPr="00BD1F27">
              <w:rPr>
                <w:color w:val="000000"/>
                <w:lang w:eastAsia="en-CA"/>
              </w:rPr>
              <w:t>2.45</w:t>
            </w:r>
          </w:p>
        </w:tc>
        <w:tc>
          <w:tcPr>
            <w:tcW w:w="0" w:type="auto"/>
            <w:shd w:val="clear" w:color="auto" w:fill="auto"/>
            <w:noWrap/>
            <w:vAlign w:val="bottom"/>
            <w:hideMark/>
          </w:tcPr>
          <w:p w14:paraId="3454F777" w14:textId="77777777" w:rsidR="00BD1F27" w:rsidRPr="00BD1F27" w:rsidRDefault="00BD1F27" w:rsidP="00BD1F27">
            <w:pPr>
              <w:spacing w:line="240" w:lineRule="auto"/>
              <w:jc w:val="center"/>
              <w:rPr>
                <w:color w:val="000000"/>
                <w:lang w:eastAsia="en-CA"/>
              </w:rPr>
            </w:pPr>
            <w:r w:rsidRPr="00BD1F27">
              <w:rPr>
                <w:color w:val="000000"/>
                <w:lang w:eastAsia="en-CA"/>
              </w:rPr>
              <w:t>3.09</w:t>
            </w:r>
          </w:p>
        </w:tc>
        <w:tc>
          <w:tcPr>
            <w:tcW w:w="0" w:type="auto"/>
            <w:shd w:val="clear" w:color="auto" w:fill="auto"/>
            <w:noWrap/>
            <w:vAlign w:val="bottom"/>
            <w:hideMark/>
          </w:tcPr>
          <w:p w14:paraId="3AA662CE" w14:textId="77777777" w:rsidR="00BD1F27" w:rsidRPr="00BD1F27" w:rsidRDefault="00BD1F27" w:rsidP="00BD1F27">
            <w:pPr>
              <w:spacing w:line="240" w:lineRule="auto"/>
              <w:jc w:val="center"/>
              <w:rPr>
                <w:color w:val="000000"/>
                <w:lang w:eastAsia="en-CA"/>
              </w:rPr>
            </w:pPr>
            <w:r w:rsidRPr="00BD1F27">
              <w:rPr>
                <w:color w:val="000000"/>
                <w:lang w:eastAsia="en-CA"/>
              </w:rPr>
              <w:t>2.91</w:t>
            </w:r>
          </w:p>
        </w:tc>
        <w:tc>
          <w:tcPr>
            <w:tcW w:w="0" w:type="auto"/>
            <w:shd w:val="clear" w:color="auto" w:fill="auto"/>
            <w:noWrap/>
            <w:vAlign w:val="bottom"/>
            <w:hideMark/>
          </w:tcPr>
          <w:p w14:paraId="1C2949C3" w14:textId="77777777" w:rsidR="00BD1F27" w:rsidRPr="00BD1F27" w:rsidRDefault="00BD1F27" w:rsidP="00BD1F27">
            <w:pPr>
              <w:spacing w:line="240" w:lineRule="auto"/>
              <w:jc w:val="center"/>
              <w:rPr>
                <w:color w:val="000000"/>
                <w:lang w:eastAsia="en-CA"/>
              </w:rPr>
            </w:pPr>
            <w:r w:rsidRPr="00BD1F27">
              <w:rPr>
                <w:color w:val="000000"/>
                <w:lang w:eastAsia="en-CA"/>
              </w:rPr>
              <w:t>4.26</w:t>
            </w:r>
          </w:p>
        </w:tc>
        <w:tc>
          <w:tcPr>
            <w:tcW w:w="0" w:type="auto"/>
            <w:shd w:val="clear" w:color="auto" w:fill="auto"/>
            <w:noWrap/>
            <w:vAlign w:val="bottom"/>
            <w:hideMark/>
          </w:tcPr>
          <w:p w14:paraId="76FF77E8" w14:textId="77777777" w:rsidR="00BD1F27" w:rsidRPr="00BD1F27" w:rsidRDefault="00BD1F27" w:rsidP="00BD1F27">
            <w:pPr>
              <w:spacing w:line="240" w:lineRule="auto"/>
              <w:jc w:val="center"/>
              <w:rPr>
                <w:color w:val="000000"/>
                <w:lang w:eastAsia="en-CA"/>
              </w:rPr>
            </w:pPr>
            <w:r w:rsidRPr="00BD1F27">
              <w:rPr>
                <w:color w:val="000000"/>
                <w:lang w:eastAsia="en-CA"/>
              </w:rPr>
              <w:t>4.76</w:t>
            </w:r>
          </w:p>
        </w:tc>
        <w:tc>
          <w:tcPr>
            <w:tcW w:w="0" w:type="auto"/>
            <w:shd w:val="clear" w:color="auto" w:fill="auto"/>
            <w:noWrap/>
            <w:vAlign w:val="bottom"/>
            <w:hideMark/>
          </w:tcPr>
          <w:p w14:paraId="41A7F6B8" w14:textId="77777777" w:rsidR="00BD1F27" w:rsidRPr="00BD1F27" w:rsidRDefault="00BD1F27" w:rsidP="00BD1F27">
            <w:pPr>
              <w:spacing w:line="240" w:lineRule="auto"/>
              <w:jc w:val="center"/>
              <w:rPr>
                <w:color w:val="000000"/>
                <w:lang w:eastAsia="en-CA"/>
              </w:rPr>
            </w:pPr>
            <w:r w:rsidRPr="00BD1F27">
              <w:rPr>
                <w:color w:val="000000"/>
                <w:lang w:eastAsia="en-CA"/>
              </w:rPr>
              <w:t>6.22</w:t>
            </w:r>
          </w:p>
        </w:tc>
      </w:tr>
      <w:tr w:rsidR="00BD1F27" w:rsidRPr="00BD1F27" w14:paraId="7D73EC10" w14:textId="77777777" w:rsidTr="00BD1F27">
        <w:trPr>
          <w:trHeight w:val="315"/>
          <w:jc w:val="center"/>
        </w:trPr>
        <w:tc>
          <w:tcPr>
            <w:tcW w:w="0" w:type="auto"/>
            <w:shd w:val="clear" w:color="auto" w:fill="auto"/>
            <w:noWrap/>
            <w:vAlign w:val="bottom"/>
            <w:hideMark/>
          </w:tcPr>
          <w:p w14:paraId="0DB60BC5" w14:textId="77777777" w:rsidR="00BD1F27" w:rsidRPr="00BD1F27" w:rsidRDefault="00BD1F27" w:rsidP="00BD1F27">
            <w:pPr>
              <w:spacing w:line="240" w:lineRule="auto"/>
              <w:jc w:val="center"/>
              <w:rPr>
                <w:b/>
                <w:bCs/>
                <w:color w:val="000000"/>
                <w:lang w:eastAsia="en-CA"/>
              </w:rPr>
            </w:pPr>
            <w:r w:rsidRPr="00BD1F27">
              <w:rPr>
                <w:b/>
                <w:bCs/>
                <w:color w:val="000000"/>
                <w:lang w:eastAsia="en-CA"/>
              </w:rPr>
              <w:t>RMSE (MW)</w:t>
            </w:r>
          </w:p>
        </w:tc>
        <w:tc>
          <w:tcPr>
            <w:tcW w:w="0" w:type="auto"/>
            <w:shd w:val="clear" w:color="auto" w:fill="auto"/>
            <w:noWrap/>
            <w:vAlign w:val="bottom"/>
            <w:hideMark/>
          </w:tcPr>
          <w:p w14:paraId="1BEE4515" w14:textId="77777777" w:rsidR="00BD1F27" w:rsidRPr="00BD1F27" w:rsidRDefault="00BD1F27" w:rsidP="00BD1F27">
            <w:pPr>
              <w:spacing w:line="240" w:lineRule="auto"/>
              <w:jc w:val="center"/>
              <w:rPr>
                <w:color w:val="000000"/>
                <w:lang w:eastAsia="en-CA"/>
              </w:rPr>
            </w:pPr>
            <w:r w:rsidRPr="00BD1F27">
              <w:rPr>
                <w:color w:val="000000"/>
                <w:lang w:eastAsia="en-CA"/>
              </w:rPr>
              <w:t>30.42</w:t>
            </w:r>
          </w:p>
        </w:tc>
        <w:tc>
          <w:tcPr>
            <w:tcW w:w="0" w:type="auto"/>
            <w:shd w:val="clear" w:color="auto" w:fill="auto"/>
            <w:noWrap/>
            <w:vAlign w:val="bottom"/>
            <w:hideMark/>
          </w:tcPr>
          <w:p w14:paraId="1EDCF92B" w14:textId="77777777" w:rsidR="00BD1F27" w:rsidRPr="00BD1F27" w:rsidRDefault="00BD1F27" w:rsidP="00BD1F27">
            <w:pPr>
              <w:spacing w:line="240" w:lineRule="auto"/>
              <w:jc w:val="center"/>
              <w:rPr>
                <w:color w:val="000000"/>
                <w:lang w:eastAsia="en-CA"/>
              </w:rPr>
            </w:pPr>
            <w:r w:rsidRPr="00BD1F27">
              <w:rPr>
                <w:color w:val="000000"/>
                <w:lang w:eastAsia="en-CA"/>
              </w:rPr>
              <w:t>38.51</w:t>
            </w:r>
          </w:p>
        </w:tc>
        <w:tc>
          <w:tcPr>
            <w:tcW w:w="0" w:type="auto"/>
            <w:shd w:val="clear" w:color="auto" w:fill="auto"/>
            <w:noWrap/>
            <w:vAlign w:val="bottom"/>
            <w:hideMark/>
          </w:tcPr>
          <w:p w14:paraId="1E4FA57D" w14:textId="77777777" w:rsidR="00BD1F27" w:rsidRPr="00BD1F27" w:rsidRDefault="00BD1F27" w:rsidP="00BD1F27">
            <w:pPr>
              <w:spacing w:line="240" w:lineRule="auto"/>
              <w:jc w:val="center"/>
              <w:rPr>
                <w:color w:val="000000"/>
                <w:lang w:eastAsia="en-CA"/>
              </w:rPr>
            </w:pPr>
            <w:r w:rsidRPr="00BD1F27">
              <w:rPr>
                <w:color w:val="000000"/>
                <w:lang w:eastAsia="en-CA"/>
              </w:rPr>
              <w:t>35.85</w:t>
            </w:r>
          </w:p>
        </w:tc>
        <w:tc>
          <w:tcPr>
            <w:tcW w:w="0" w:type="auto"/>
            <w:shd w:val="clear" w:color="auto" w:fill="auto"/>
            <w:noWrap/>
            <w:vAlign w:val="bottom"/>
            <w:hideMark/>
          </w:tcPr>
          <w:p w14:paraId="708C6F18" w14:textId="77777777" w:rsidR="00BD1F27" w:rsidRPr="00BD1F27" w:rsidRDefault="00BD1F27" w:rsidP="00BD1F27">
            <w:pPr>
              <w:spacing w:line="240" w:lineRule="auto"/>
              <w:jc w:val="center"/>
              <w:rPr>
                <w:color w:val="000000"/>
                <w:lang w:eastAsia="en-CA"/>
              </w:rPr>
            </w:pPr>
            <w:r w:rsidRPr="00BD1F27">
              <w:rPr>
                <w:color w:val="000000"/>
                <w:lang w:eastAsia="en-CA"/>
              </w:rPr>
              <w:t>52.51</w:t>
            </w:r>
          </w:p>
        </w:tc>
        <w:tc>
          <w:tcPr>
            <w:tcW w:w="0" w:type="auto"/>
            <w:shd w:val="clear" w:color="auto" w:fill="auto"/>
            <w:noWrap/>
            <w:vAlign w:val="bottom"/>
            <w:hideMark/>
          </w:tcPr>
          <w:p w14:paraId="568EDEE2" w14:textId="77777777" w:rsidR="00BD1F27" w:rsidRPr="00BD1F27" w:rsidRDefault="00BD1F27" w:rsidP="00BD1F27">
            <w:pPr>
              <w:spacing w:line="240" w:lineRule="auto"/>
              <w:jc w:val="center"/>
              <w:rPr>
                <w:color w:val="000000"/>
                <w:lang w:eastAsia="en-CA"/>
              </w:rPr>
            </w:pPr>
            <w:r w:rsidRPr="00BD1F27">
              <w:rPr>
                <w:color w:val="000000"/>
                <w:lang w:eastAsia="en-CA"/>
              </w:rPr>
              <w:t>59.93</w:t>
            </w:r>
          </w:p>
        </w:tc>
        <w:tc>
          <w:tcPr>
            <w:tcW w:w="0" w:type="auto"/>
            <w:shd w:val="clear" w:color="auto" w:fill="auto"/>
            <w:noWrap/>
            <w:vAlign w:val="bottom"/>
            <w:hideMark/>
          </w:tcPr>
          <w:p w14:paraId="420964FC" w14:textId="77777777" w:rsidR="00BD1F27" w:rsidRPr="00BD1F27" w:rsidRDefault="00BD1F27" w:rsidP="00BD1F27">
            <w:pPr>
              <w:spacing w:line="240" w:lineRule="auto"/>
              <w:jc w:val="center"/>
              <w:rPr>
                <w:color w:val="000000"/>
                <w:lang w:eastAsia="en-CA"/>
              </w:rPr>
            </w:pPr>
            <w:r w:rsidRPr="00BD1F27">
              <w:rPr>
                <w:color w:val="000000"/>
                <w:lang w:eastAsia="en-CA"/>
              </w:rPr>
              <w:t>81.81</w:t>
            </w:r>
          </w:p>
        </w:tc>
      </w:tr>
    </w:tbl>
    <w:p w14:paraId="420072FC" w14:textId="0AB4D7E6" w:rsidR="008471CD" w:rsidRDefault="008471CD" w:rsidP="008471CD">
      <w:pPr>
        <w:pStyle w:val="Caption"/>
        <w:jc w:val="center"/>
      </w:pPr>
      <w:bookmarkStart w:id="234" w:name="_Toc88406028"/>
      <w:r>
        <w:t xml:space="preserve">Table </w:t>
      </w:r>
      <w:fldSimple w:instr=" SEQ Table \* ARABIC ">
        <w:r w:rsidR="00FF0D77">
          <w:rPr>
            <w:noProof/>
          </w:rPr>
          <w:t>12</w:t>
        </w:r>
      </w:fldSimple>
      <w:r>
        <w:t xml:space="preserve"> - </w:t>
      </w:r>
      <w:r w:rsidR="005A1C88" w:rsidRPr="00040840">
        <w:t xml:space="preserve">Seasonal MAPE and RMSE for the </w:t>
      </w:r>
      <w:r w:rsidR="005A1C88">
        <w:t>Ottawa</w:t>
      </w:r>
      <w:r w:rsidR="005A1C88" w:rsidRPr="00040840">
        <w:t xml:space="preserve"> Dataset</w:t>
      </w:r>
      <w:bookmarkEnd w:id="234"/>
    </w:p>
    <w:p w14:paraId="5D63D9DB" w14:textId="700A8524" w:rsidR="00FC32C5" w:rsidRDefault="00FC32C5" w:rsidP="00FC32C5">
      <w:pPr>
        <w:pStyle w:val="Heading3"/>
      </w:pPr>
      <w:bookmarkStart w:id="235" w:name="_Toc88405996"/>
      <w:r>
        <w:t xml:space="preserve">4.2.5 </w:t>
      </w:r>
      <w:r w:rsidRPr="00A50162">
        <w:t>Comprehensive Analysis Discussion</w:t>
      </w:r>
      <w:bookmarkEnd w:id="235"/>
    </w:p>
    <w:p w14:paraId="1775130C" w14:textId="3A5FAB5D"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difficult season to forecast was spring; summer came in second. Summer was the most difficult season for all other </w:t>
      </w:r>
      <w:r w:rsidR="0025420C">
        <w:t>forecaster</w:t>
      </w:r>
      <w:r w:rsidRPr="00474544">
        <w:t>s, including the LSTM. Winter was the easiest season for the LSTM and the ANN.</w:t>
      </w:r>
    </w:p>
    <w:p w14:paraId="0012D273" w14:textId="56FB2B8F" w:rsidR="005E641E" w:rsidRDefault="00E12170" w:rsidP="00474544">
      <w:pPr>
        <w:ind w:firstLine="288"/>
      </w:pPr>
      <w:r w:rsidRPr="00E12170">
        <w:t>Figure 72 depicts a scatter plot for the Ottawa dataset that is similar to the one for the Toronto dataset. They appear to be identical, but the Ottawa scatterplot has nearly the same level of demand during the winter and summer, when temperatures were cold and hot, respectively. While demand is significantly higher in the summer months in the Toronto dataset than it is in the winter months.</w:t>
      </w:r>
    </w:p>
    <w:p w14:paraId="6E8E67CF" w14:textId="0BC4E7DC" w:rsidR="00634CD3" w:rsidRDefault="00634CD3" w:rsidP="00634CD3">
      <w:pPr>
        <w:ind w:firstLine="288"/>
        <w:jc w:val="center"/>
      </w:pPr>
      <w:r w:rsidRPr="00634CD3">
        <w:rPr>
          <w:noProof/>
        </w:rPr>
        <w:lastRenderedPageBreak/>
        <w:drawing>
          <wp:inline distT="0" distB="0" distL="0" distR="0" wp14:anchorId="3ECA672A" wp14:editId="4876E967">
            <wp:extent cx="4067175" cy="320836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34">
                      <a:extLst>
                        <a:ext uri="{28A0092B-C50C-407E-A947-70E740481C1C}">
                          <a14:useLocalDpi xmlns:a14="http://schemas.microsoft.com/office/drawing/2010/main" val="0"/>
                        </a:ext>
                      </a:extLst>
                    </a:blip>
                    <a:srcRect l="2505" t="5489" r="7692"/>
                    <a:stretch/>
                  </pic:blipFill>
                  <pic:spPr bwMode="auto">
                    <a:xfrm>
                      <a:off x="0" y="0"/>
                      <a:ext cx="4067175" cy="3208369"/>
                    </a:xfrm>
                    <a:prstGeom prst="rect">
                      <a:avLst/>
                    </a:prstGeom>
                    <a:noFill/>
                    <a:ln>
                      <a:noFill/>
                    </a:ln>
                    <a:extLst>
                      <a:ext uri="{53640926-AAD7-44D8-BBD7-CCE9431645EC}">
                        <a14:shadowObscured xmlns:a14="http://schemas.microsoft.com/office/drawing/2010/main"/>
                      </a:ext>
                    </a:extLst>
                  </pic:spPr>
                </pic:pic>
              </a:graphicData>
            </a:graphic>
          </wp:inline>
        </w:drawing>
      </w:r>
    </w:p>
    <w:p w14:paraId="0EE19B63" w14:textId="131B1415" w:rsidR="005E641E" w:rsidRDefault="005E641E" w:rsidP="005E641E">
      <w:pPr>
        <w:pStyle w:val="Caption"/>
        <w:jc w:val="center"/>
      </w:pPr>
      <w:bookmarkStart w:id="236" w:name="_Toc88406098"/>
      <w:r>
        <w:t xml:space="preserve">Figure </w:t>
      </w:r>
      <w:r w:rsidR="00D649BB">
        <w:fldChar w:fldCharType="begin"/>
      </w:r>
      <w:r w:rsidR="00D649BB">
        <w:instrText xml:space="preserve"> SEQ Figure \* ARABIC </w:instrText>
      </w:r>
      <w:r w:rsidR="00D649BB">
        <w:fldChar w:fldCharType="separate"/>
      </w:r>
      <w:r w:rsidR="00FF0D77">
        <w:rPr>
          <w:noProof/>
        </w:rPr>
        <w:t>66</w:t>
      </w:r>
      <w:r w:rsidR="00D649BB">
        <w:rPr>
          <w:noProof/>
        </w:rPr>
        <w:fldChar w:fldCharType="end"/>
      </w:r>
      <w:r>
        <w:t xml:space="preserve"> </w:t>
      </w:r>
      <w:r w:rsidR="00F34863">
        <w:t>-</w:t>
      </w:r>
      <w:r>
        <w:t xml:space="preserve"> </w:t>
      </w:r>
      <w:r w:rsidR="001C274B" w:rsidRPr="001C274B">
        <w:t>Scatter Plot of Load Demand versus Temperature</w:t>
      </w:r>
      <w:r>
        <w:t xml:space="preserve"> – </w:t>
      </w:r>
      <w:r w:rsidR="00832A55">
        <w:t>Ottawa</w:t>
      </w:r>
      <w:r>
        <w:t xml:space="preserve"> Dataset</w:t>
      </w:r>
      <w:bookmarkEnd w:id="236"/>
    </w:p>
    <w:p w14:paraId="52ACB383" w14:textId="0A613C81" w:rsidR="00474544" w:rsidRDefault="000B7A5A" w:rsidP="000B7A5A">
      <w:pPr>
        <w:ind w:firstLine="288"/>
      </w:pPr>
      <w:r w:rsidRPr="000B7A5A">
        <w:t xml:space="preserve">In the Ottawa dataset, the average peak demand occurs between 16:00 and 21:00. With the exception of ARIMA, all </w:t>
      </w:r>
      <w:r w:rsidR="0025420C">
        <w:t>forecaster</w:t>
      </w:r>
      <w:r w:rsidRPr="000B7A5A">
        <w:t xml:space="preserve">s made their worst predictions between 11:00 and 16:00, when the majority of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as well, but Mondays and Saturdays posed the greatest challenge. The middle of the week, specifically Tuesdays to Fridays, was the easiest time period to forecast for all </w:t>
      </w:r>
      <w:r w:rsidR="0025420C">
        <w:t>forecaster</w:t>
      </w:r>
      <w:r w:rsidRPr="000B7A5A">
        <w:t>s</w:t>
      </w:r>
      <w:r w:rsidR="00A33B32" w:rsidRPr="000B7A5A">
        <w:t>.</w:t>
      </w:r>
      <w:r w:rsidR="00A33B32">
        <w:t xml:space="preserve"> </w:t>
      </w:r>
    </w:p>
    <w:p w14:paraId="3301FA96" w14:textId="13A958EA" w:rsidR="00474544" w:rsidRDefault="00F800AB" w:rsidP="00474544">
      <w:pPr>
        <w:ind w:firstLine="288"/>
      </w:pPr>
      <w:r w:rsidRPr="00F800AB">
        <w:t xml:space="preserve">Across all time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s come in second and third place, respectively. The SNF is ranked last due to its poor performance across all time periods and seasons; it only outperformed the ARIMA in a few cases.</w:t>
      </w:r>
    </w:p>
    <w:p w14:paraId="605C82A2" w14:textId="3F325BC9" w:rsidR="0095403F" w:rsidRDefault="0095403F" w:rsidP="0082408F">
      <w:pPr>
        <w:pStyle w:val="Heading2"/>
      </w:pPr>
      <w:bookmarkStart w:id="237" w:name="_Toc88405997"/>
      <w:r>
        <w:lastRenderedPageBreak/>
        <w:t>4.</w:t>
      </w:r>
      <w:r w:rsidR="0082408F">
        <w:t>3</w:t>
      </w:r>
      <w:r>
        <w:t xml:space="preserve"> The Saint John Dataset</w:t>
      </w:r>
      <w:bookmarkEnd w:id="237"/>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0F9ECC19" w:rsidR="0082408F" w:rsidRDefault="0082408F" w:rsidP="0082408F">
      <w:pPr>
        <w:pStyle w:val="Heading3"/>
      </w:pPr>
      <w:bookmarkStart w:id="238" w:name="_Toc88405998"/>
      <w:r>
        <w:t>4.3.1 The Hourly Performance</w:t>
      </w:r>
      <w:bookmarkEnd w:id="238"/>
    </w:p>
    <w:p w14:paraId="5A08997F" w14:textId="5A06D40F" w:rsidR="00CE0F8E" w:rsidRPr="009056A3" w:rsidRDefault="00CE0F8E" w:rsidP="00CE0F8E">
      <w:pPr>
        <w:ind w:firstLine="288"/>
        <w:rPr>
          <w:sz w:val="16"/>
          <w:szCs w:val="16"/>
        </w:rPr>
      </w:pPr>
      <w:r w:rsidRPr="00C04AA4">
        <w:t xml:space="preserve">The average hourly demand profile for both actuals and forecasts across the entire test dataset is depicted in </w:t>
      </w:r>
      <w:r>
        <w:fldChar w:fldCharType="begin"/>
      </w:r>
      <w:r>
        <w:instrText xml:space="preserve"> REF _Ref86233925 \h </w:instrText>
      </w:r>
      <w:r>
        <w:fldChar w:fldCharType="separate"/>
      </w:r>
      <w:r w:rsidR="00FF0D77">
        <w:t xml:space="preserve">Figure </w:t>
      </w:r>
      <w:r w:rsidR="00FF0D77">
        <w:rPr>
          <w:noProof/>
        </w:rPr>
        <w:t>67</w:t>
      </w:r>
      <w:r>
        <w:fldChar w:fldCharType="end"/>
      </w:r>
      <w:r w:rsidRPr="00C04AA4">
        <w:t xml:space="preserve">. The MAPE values for each </w:t>
      </w:r>
      <w:r w:rsidR="0025420C">
        <w:t>forecaster</w:t>
      </w:r>
      <w:r w:rsidRPr="00C04AA4">
        <w:t xml:space="preserve"> </w:t>
      </w:r>
      <w:r>
        <w:t>are</w:t>
      </w:r>
      <w:r w:rsidRPr="00C04AA4">
        <w:t xml:space="preserve"> depicted in </w:t>
      </w:r>
      <w:r>
        <w:fldChar w:fldCharType="begin"/>
      </w:r>
      <w:r>
        <w:instrText xml:space="preserve"> REF _Ref86233929 \h </w:instrText>
      </w:r>
      <w:r>
        <w:fldChar w:fldCharType="separate"/>
      </w:r>
      <w:r w:rsidR="00FF0D77">
        <w:t xml:space="preserve">Figure </w:t>
      </w:r>
      <w:r w:rsidR="00FF0D77">
        <w:rPr>
          <w:noProof/>
        </w:rPr>
        <w:t>68</w:t>
      </w:r>
      <w:r>
        <w:fldChar w:fldCharType="end"/>
      </w:r>
      <w:r w:rsidRPr="00C04AA4">
        <w:t xml:space="preserve"> when they are aggregated as hourly averages.</w:t>
      </w:r>
      <w:r>
        <w:t xml:space="preserve"> </w:t>
      </w:r>
      <w:r w:rsidRPr="001E7F93">
        <w:t xml:space="preserve">Following the preceding figure, boxplots of the hourly error distribution for each of the </w:t>
      </w:r>
      <w:r w:rsidR="0025420C">
        <w:t>forecaster</w:t>
      </w:r>
      <w:r w:rsidRPr="001E7F93">
        <w:t>s on an hourly timescale are shown</w:t>
      </w:r>
      <w:r w:rsidR="009056A3">
        <w:t>.</w:t>
      </w:r>
    </w:p>
    <w:p w14:paraId="5F8E1A19" w14:textId="77777777" w:rsidR="001D10E7" w:rsidRDefault="001D10E7" w:rsidP="001D10E7">
      <w:pPr>
        <w:keepNext/>
        <w:jc w:val="center"/>
      </w:pPr>
      <w:r w:rsidRPr="001D10E7">
        <w:rPr>
          <w:noProof/>
        </w:rPr>
        <w:drawing>
          <wp:inline distT="0" distB="0" distL="0" distR="0" wp14:anchorId="04AC6BFB" wp14:editId="246B3460">
            <wp:extent cx="3269817" cy="264795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rotWithShape="1">
                    <a:blip r:embed="rId135">
                      <a:extLst>
                        <a:ext uri="{28A0092B-C50C-407E-A947-70E740481C1C}">
                          <a14:useLocalDpi xmlns:a14="http://schemas.microsoft.com/office/drawing/2010/main" val="0"/>
                        </a:ext>
                      </a:extLst>
                    </a:blip>
                    <a:srcRect l="4114" t="5489" r="8408"/>
                    <a:stretch/>
                  </pic:blipFill>
                  <pic:spPr bwMode="auto">
                    <a:xfrm>
                      <a:off x="0" y="0"/>
                      <a:ext cx="3297109" cy="2670051"/>
                    </a:xfrm>
                    <a:prstGeom prst="rect">
                      <a:avLst/>
                    </a:prstGeom>
                    <a:noFill/>
                    <a:ln>
                      <a:noFill/>
                    </a:ln>
                    <a:extLst>
                      <a:ext uri="{53640926-AAD7-44D8-BBD7-CCE9431645EC}">
                        <a14:shadowObscured xmlns:a14="http://schemas.microsoft.com/office/drawing/2010/main"/>
                      </a:ext>
                    </a:extLst>
                  </pic:spPr>
                </pic:pic>
              </a:graphicData>
            </a:graphic>
          </wp:inline>
        </w:drawing>
      </w:r>
    </w:p>
    <w:p w14:paraId="1F056B4B" w14:textId="49827A37" w:rsidR="000201CE" w:rsidRDefault="001D10E7" w:rsidP="001D10E7">
      <w:pPr>
        <w:pStyle w:val="Caption"/>
        <w:jc w:val="center"/>
      </w:pPr>
      <w:bookmarkStart w:id="239" w:name="_Ref86233925"/>
      <w:bookmarkStart w:id="240" w:name="_Toc88406099"/>
      <w:r>
        <w:t xml:space="preserve">Figure </w:t>
      </w:r>
      <w:r w:rsidR="00D649BB">
        <w:fldChar w:fldCharType="begin"/>
      </w:r>
      <w:r w:rsidR="00D649BB">
        <w:instrText xml:space="preserve"> SEQ Figure \* ARABIC </w:instrText>
      </w:r>
      <w:r w:rsidR="00D649BB">
        <w:fldChar w:fldCharType="separate"/>
      </w:r>
      <w:r w:rsidR="00FF0D77">
        <w:rPr>
          <w:noProof/>
        </w:rPr>
        <w:t>67</w:t>
      </w:r>
      <w:r w:rsidR="00D649BB">
        <w:rPr>
          <w:noProof/>
        </w:rPr>
        <w:fldChar w:fldCharType="end"/>
      </w:r>
      <w:bookmarkEnd w:id="239"/>
      <w:r>
        <w:t xml:space="preserve"> - Th</w:t>
      </w:r>
      <w:r w:rsidRPr="004D381C">
        <w:t xml:space="preserve">e Hourly Average </w:t>
      </w:r>
      <w:r w:rsidR="006040D1">
        <w:t>Demand</w:t>
      </w:r>
      <w:r w:rsidRPr="004D381C">
        <w:t xml:space="preserve"> for Each Hour</w:t>
      </w:r>
      <w:r>
        <w:t xml:space="preserve"> – Saint John</w:t>
      </w:r>
      <w:r w:rsidRPr="004D381C">
        <w:t xml:space="preserve"> Dataset</w:t>
      </w:r>
      <w:bookmarkEnd w:id="240"/>
    </w:p>
    <w:p w14:paraId="7362583D" w14:textId="77777777" w:rsidR="00ED000C" w:rsidRDefault="00ED000C" w:rsidP="00ED000C">
      <w:pPr>
        <w:keepNext/>
        <w:jc w:val="center"/>
      </w:pPr>
      <w:r w:rsidRPr="00ED000C">
        <w:rPr>
          <w:noProof/>
        </w:rPr>
        <w:lastRenderedPageBreak/>
        <w:drawing>
          <wp:inline distT="0" distB="0" distL="0" distR="0" wp14:anchorId="109E778A" wp14:editId="1E3EDCB3">
            <wp:extent cx="4437103" cy="36195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rotWithShape="1">
                    <a:blip r:embed="rId136">
                      <a:extLst>
                        <a:ext uri="{28A0092B-C50C-407E-A947-70E740481C1C}">
                          <a14:useLocalDpi xmlns:a14="http://schemas.microsoft.com/office/drawing/2010/main" val="0"/>
                        </a:ext>
                      </a:extLst>
                    </a:blip>
                    <a:srcRect l="5187" t="5967" r="8408"/>
                    <a:stretch/>
                  </pic:blipFill>
                  <pic:spPr bwMode="auto">
                    <a:xfrm>
                      <a:off x="0" y="0"/>
                      <a:ext cx="4440826" cy="3622537"/>
                    </a:xfrm>
                    <a:prstGeom prst="rect">
                      <a:avLst/>
                    </a:prstGeom>
                    <a:noFill/>
                    <a:ln>
                      <a:noFill/>
                    </a:ln>
                    <a:extLst>
                      <a:ext uri="{53640926-AAD7-44D8-BBD7-CCE9431645EC}">
                        <a14:shadowObscured xmlns:a14="http://schemas.microsoft.com/office/drawing/2010/main"/>
                      </a:ext>
                    </a:extLst>
                  </pic:spPr>
                </pic:pic>
              </a:graphicData>
            </a:graphic>
          </wp:inline>
        </w:drawing>
      </w:r>
    </w:p>
    <w:p w14:paraId="363EAE59" w14:textId="1B753F07" w:rsidR="00855331" w:rsidRDefault="00ED000C" w:rsidP="00ED000C">
      <w:pPr>
        <w:pStyle w:val="Caption"/>
        <w:jc w:val="center"/>
      </w:pPr>
      <w:bookmarkStart w:id="241" w:name="_Ref86233929"/>
      <w:bookmarkStart w:id="242" w:name="_Toc88406100"/>
      <w:r>
        <w:t xml:space="preserve">Figure </w:t>
      </w:r>
      <w:r w:rsidR="00D649BB">
        <w:fldChar w:fldCharType="begin"/>
      </w:r>
      <w:r w:rsidR="00D649BB">
        <w:instrText xml:space="preserve"> SEQ Figure \* ARABIC </w:instrText>
      </w:r>
      <w:r w:rsidR="00D649BB">
        <w:fldChar w:fldCharType="separate"/>
      </w:r>
      <w:r w:rsidR="00FF0D77">
        <w:rPr>
          <w:noProof/>
        </w:rPr>
        <w:t>68</w:t>
      </w:r>
      <w:r w:rsidR="00D649BB">
        <w:rPr>
          <w:noProof/>
        </w:rPr>
        <w:fldChar w:fldCharType="end"/>
      </w:r>
      <w:bookmarkEnd w:id="241"/>
      <w:r>
        <w:t xml:space="preserve"> - Hourly</w:t>
      </w:r>
      <w:r w:rsidRPr="006771A6">
        <w:t xml:space="preserve"> MAPE for the </w:t>
      </w:r>
      <w:r w:rsidR="0025420C">
        <w:t>Forecaster</w:t>
      </w:r>
      <w:r w:rsidRPr="006771A6">
        <w:t xml:space="preserve">s </w:t>
      </w:r>
      <w:r>
        <w:t>– Saint John Dataset</w:t>
      </w:r>
      <w:bookmarkEnd w:id="242"/>
    </w:p>
    <w:p w14:paraId="08FF882A" w14:textId="77777777" w:rsidR="00990A7E" w:rsidRDefault="00990A7E" w:rsidP="00990A7E">
      <w:pPr>
        <w:keepNext/>
        <w:jc w:val="center"/>
      </w:pPr>
      <w:r w:rsidRPr="00990A7E">
        <w:rPr>
          <w:noProof/>
        </w:rPr>
        <w:drawing>
          <wp:inline distT="0" distB="0" distL="0" distR="0" wp14:anchorId="40D07F63" wp14:editId="3DAB5C1B">
            <wp:extent cx="4114170" cy="333375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5"/>
                    <pic:cNvPicPr>
                      <a:picLocks noChangeAspect="1" noChangeArrowheads="1"/>
                    </pic:cNvPicPr>
                  </pic:nvPicPr>
                  <pic:blipFill rotWithShape="1">
                    <a:blip r:embed="rId137">
                      <a:extLst>
                        <a:ext uri="{28A0092B-C50C-407E-A947-70E740481C1C}">
                          <a14:useLocalDpi xmlns:a14="http://schemas.microsoft.com/office/drawing/2010/main" val="0"/>
                        </a:ext>
                      </a:extLst>
                    </a:blip>
                    <a:srcRect l="4651" t="6205" r="8587"/>
                    <a:stretch/>
                  </pic:blipFill>
                  <pic:spPr bwMode="auto">
                    <a:xfrm>
                      <a:off x="0" y="0"/>
                      <a:ext cx="4123951" cy="3341676"/>
                    </a:xfrm>
                    <a:prstGeom prst="rect">
                      <a:avLst/>
                    </a:prstGeom>
                    <a:noFill/>
                    <a:ln>
                      <a:noFill/>
                    </a:ln>
                    <a:extLst>
                      <a:ext uri="{53640926-AAD7-44D8-BBD7-CCE9431645EC}">
                        <a14:shadowObscured xmlns:a14="http://schemas.microsoft.com/office/drawing/2010/main"/>
                      </a:ext>
                    </a:extLst>
                  </pic:spPr>
                </pic:pic>
              </a:graphicData>
            </a:graphic>
          </wp:inline>
        </w:drawing>
      </w:r>
    </w:p>
    <w:p w14:paraId="1901B7C3" w14:textId="5FAB607A" w:rsidR="00990A7E" w:rsidRDefault="00990A7E" w:rsidP="00990A7E">
      <w:pPr>
        <w:pStyle w:val="Caption"/>
        <w:jc w:val="center"/>
      </w:pPr>
      <w:bookmarkStart w:id="243" w:name="_Toc88406101"/>
      <w:r>
        <w:t xml:space="preserve">Figure </w:t>
      </w:r>
      <w:r w:rsidR="00D649BB">
        <w:fldChar w:fldCharType="begin"/>
      </w:r>
      <w:r w:rsidR="00D649BB">
        <w:instrText xml:space="preserve"> SEQ Figure \* ARABIC </w:instrText>
      </w:r>
      <w:r w:rsidR="00D649BB">
        <w:fldChar w:fldCharType="separate"/>
      </w:r>
      <w:r w:rsidR="00FF0D77">
        <w:rPr>
          <w:noProof/>
        </w:rPr>
        <w:t>69</w:t>
      </w:r>
      <w:r w:rsidR="00D649BB">
        <w:rPr>
          <w:noProof/>
        </w:rPr>
        <w:fldChar w:fldCharType="end"/>
      </w:r>
      <w:r>
        <w:t xml:space="preserve"> - </w:t>
      </w:r>
      <w:bookmarkStart w:id="244" w:name="_Hlk85900755"/>
      <w:r w:rsidRPr="00413AE5">
        <w:t xml:space="preserve">Hourly Error Distribution for the CNN </w:t>
      </w:r>
      <w:r w:rsidR="0025420C">
        <w:t>Forecaster</w:t>
      </w:r>
      <w:r>
        <w:t xml:space="preserve"> – Saint John Dataset</w:t>
      </w:r>
      <w:bookmarkEnd w:id="243"/>
      <w:bookmarkEnd w:id="244"/>
    </w:p>
    <w:p w14:paraId="264566D8" w14:textId="77777777" w:rsidR="00707D68" w:rsidRDefault="00707D68" w:rsidP="00707D68">
      <w:pPr>
        <w:keepNext/>
        <w:jc w:val="center"/>
      </w:pPr>
      <w:r w:rsidRPr="00707D68">
        <w:rPr>
          <w:noProof/>
        </w:rPr>
        <w:lastRenderedPageBreak/>
        <w:drawing>
          <wp:inline distT="0" distB="0" distL="0" distR="0" wp14:anchorId="1E26848C" wp14:editId="54551AB2">
            <wp:extent cx="4208504" cy="339090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6"/>
                    <pic:cNvPicPr>
                      <a:picLocks noChangeAspect="1" noChangeArrowheads="1"/>
                    </pic:cNvPicPr>
                  </pic:nvPicPr>
                  <pic:blipFill rotWithShape="1">
                    <a:blip r:embed="rId138">
                      <a:extLst>
                        <a:ext uri="{28A0092B-C50C-407E-A947-70E740481C1C}">
                          <a14:useLocalDpi xmlns:a14="http://schemas.microsoft.com/office/drawing/2010/main" val="0"/>
                        </a:ext>
                      </a:extLst>
                    </a:blip>
                    <a:srcRect l="4294" t="5967" r="8229"/>
                    <a:stretch/>
                  </pic:blipFill>
                  <pic:spPr bwMode="auto">
                    <a:xfrm>
                      <a:off x="0" y="0"/>
                      <a:ext cx="4216149" cy="3397059"/>
                    </a:xfrm>
                    <a:prstGeom prst="rect">
                      <a:avLst/>
                    </a:prstGeom>
                    <a:noFill/>
                    <a:ln>
                      <a:noFill/>
                    </a:ln>
                    <a:extLst>
                      <a:ext uri="{53640926-AAD7-44D8-BBD7-CCE9431645EC}">
                        <a14:shadowObscured xmlns:a14="http://schemas.microsoft.com/office/drawing/2010/main"/>
                      </a:ext>
                    </a:extLst>
                  </pic:spPr>
                </pic:pic>
              </a:graphicData>
            </a:graphic>
          </wp:inline>
        </w:drawing>
      </w:r>
    </w:p>
    <w:p w14:paraId="1C9AF25E" w14:textId="53E2858D" w:rsidR="00707D68" w:rsidRDefault="00707D68" w:rsidP="00707D68">
      <w:pPr>
        <w:pStyle w:val="Caption"/>
        <w:jc w:val="center"/>
      </w:pPr>
      <w:bookmarkStart w:id="245" w:name="_Toc88406102"/>
      <w:r>
        <w:t xml:space="preserve">Figure </w:t>
      </w:r>
      <w:r w:rsidR="00D649BB">
        <w:fldChar w:fldCharType="begin"/>
      </w:r>
      <w:r w:rsidR="00D649BB">
        <w:instrText xml:space="preserve"> SEQ Figure \* ARABIC </w:instrText>
      </w:r>
      <w:r w:rsidR="00D649BB">
        <w:fldChar w:fldCharType="separate"/>
      </w:r>
      <w:r w:rsidR="00FF0D77">
        <w:rPr>
          <w:noProof/>
        </w:rPr>
        <w:t>70</w:t>
      </w:r>
      <w:r w:rsidR="00D649BB">
        <w:rPr>
          <w:noProof/>
        </w:rPr>
        <w:fldChar w:fldCharType="end"/>
      </w:r>
      <w:r>
        <w:t xml:space="preserve"> - </w:t>
      </w:r>
      <w:r w:rsidRPr="00413AE5">
        <w:t xml:space="preserve">Hourly Error Distribution for the </w:t>
      </w:r>
      <w:r>
        <w:t>LSTM</w:t>
      </w:r>
      <w:r w:rsidRPr="00413AE5">
        <w:t xml:space="preserve"> </w:t>
      </w:r>
      <w:r w:rsidR="0025420C">
        <w:t>Forecaster</w:t>
      </w:r>
      <w:r>
        <w:t xml:space="preserve"> – Saint John Dataset</w:t>
      </w:r>
      <w:bookmarkEnd w:id="245"/>
    </w:p>
    <w:p w14:paraId="149B728B" w14:textId="77777777" w:rsidR="00E5509A" w:rsidRDefault="00E5509A" w:rsidP="00E5509A">
      <w:pPr>
        <w:keepNext/>
        <w:jc w:val="center"/>
      </w:pPr>
      <w:r w:rsidRPr="00E5509A">
        <w:rPr>
          <w:noProof/>
        </w:rPr>
        <w:drawing>
          <wp:inline distT="0" distB="0" distL="0" distR="0" wp14:anchorId="258E337A" wp14:editId="478AC491">
            <wp:extent cx="4338938" cy="353377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rotWithShape="1">
                    <a:blip r:embed="rId139">
                      <a:extLst>
                        <a:ext uri="{28A0092B-C50C-407E-A947-70E740481C1C}">
                          <a14:useLocalDpi xmlns:a14="http://schemas.microsoft.com/office/drawing/2010/main" val="0"/>
                        </a:ext>
                      </a:extLst>
                    </a:blip>
                    <a:srcRect l="4473" t="5728" r="8766"/>
                    <a:stretch/>
                  </pic:blipFill>
                  <pic:spPr bwMode="auto">
                    <a:xfrm>
                      <a:off x="0" y="0"/>
                      <a:ext cx="4347681" cy="3540896"/>
                    </a:xfrm>
                    <a:prstGeom prst="rect">
                      <a:avLst/>
                    </a:prstGeom>
                    <a:noFill/>
                    <a:ln>
                      <a:noFill/>
                    </a:ln>
                    <a:extLst>
                      <a:ext uri="{53640926-AAD7-44D8-BBD7-CCE9431645EC}">
                        <a14:shadowObscured xmlns:a14="http://schemas.microsoft.com/office/drawing/2010/main"/>
                      </a:ext>
                    </a:extLst>
                  </pic:spPr>
                </pic:pic>
              </a:graphicData>
            </a:graphic>
          </wp:inline>
        </w:drawing>
      </w:r>
    </w:p>
    <w:p w14:paraId="447CF5D8" w14:textId="38F7BCDB" w:rsidR="00996E0E" w:rsidRDefault="00E5509A" w:rsidP="00E5509A">
      <w:pPr>
        <w:pStyle w:val="Caption"/>
        <w:jc w:val="center"/>
      </w:pPr>
      <w:bookmarkStart w:id="246" w:name="_Toc88406103"/>
      <w:r>
        <w:t xml:space="preserve">Figure </w:t>
      </w:r>
      <w:r w:rsidR="00D649BB">
        <w:fldChar w:fldCharType="begin"/>
      </w:r>
      <w:r w:rsidR="00D649BB">
        <w:instrText xml:space="preserve"> SEQ Figure \* ARABIC </w:instrText>
      </w:r>
      <w:r w:rsidR="00D649BB">
        <w:fldChar w:fldCharType="separate"/>
      </w:r>
      <w:r w:rsidR="00FF0D77">
        <w:rPr>
          <w:noProof/>
        </w:rPr>
        <w:t>71</w:t>
      </w:r>
      <w:r w:rsidR="00D649BB">
        <w:rPr>
          <w:noProof/>
        </w:rPr>
        <w:fldChar w:fldCharType="end"/>
      </w:r>
      <w:r>
        <w:t xml:space="preserve"> - </w:t>
      </w:r>
      <w:r w:rsidRPr="00413AE5">
        <w:t xml:space="preserve">Hourly Error Distribution for the </w:t>
      </w:r>
      <w:r>
        <w:t>ANN</w:t>
      </w:r>
      <w:r w:rsidRPr="00413AE5">
        <w:t xml:space="preserve"> </w:t>
      </w:r>
      <w:r w:rsidR="0025420C">
        <w:t>Forecaster</w:t>
      </w:r>
      <w:r>
        <w:t xml:space="preserve"> – Saint John Dataset</w:t>
      </w:r>
      <w:bookmarkEnd w:id="246"/>
    </w:p>
    <w:p w14:paraId="2A5E6C34" w14:textId="77777777" w:rsidR="00C97DD7" w:rsidRDefault="00C97DD7" w:rsidP="00C97DD7">
      <w:pPr>
        <w:keepNext/>
        <w:jc w:val="center"/>
      </w:pPr>
      <w:r w:rsidRPr="00C97DD7">
        <w:rPr>
          <w:noProof/>
        </w:rPr>
        <w:lastRenderedPageBreak/>
        <w:drawing>
          <wp:inline distT="0" distB="0" distL="0" distR="0" wp14:anchorId="23A57567" wp14:editId="1052F280">
            <wp:extent cx="4314825" cy="345891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4" t="6444" r="8408"/>
                    <a:stretch/>
                  </pic:blipFill>
                  <pic:spPr bwMode="auto">
                    <a:xfrm>
                      <a:off x="0" y="0"/>
                      <a:ext cx="4320742" cy="3463661"/>
                    </a:xfrm>
                    <a:prstGeom prst="rect">
                      <a:avLst/>
                    </a:prstGeom>
                    <a:noFill/>
                    <a:ln>
                      <a:noFill/>
                    </a:ln>
                    <a:extLst>
                      <a:ext uri="{53640926-AAD7-44D8-BBD7-CCE9431645EC}">
                        <a14:shadowObscured xmlns:a14="http://schemas.microsoft.com/office/drawing/2010/main"/>
                      </a:ext>
                    </a:extLst>
                  </pic:spPr>
                </pic:pic>
              </a:graphicData>
            </a:graphic>
          </wp:inline>
        </w:drawing>
      </w:r>
    </w:p>
    <w:p w14:paraId="7A4E7B72" w14:textId="77B30492" w:rsidR="003148D4" w:rsidRDefault="00C97DD7" w:rsidP="00C97DD7">
      <w:pPr>
        <w:pStyle w:val="Caption"/>
        <w:jc w:val="center"/>
      </w:pPr>
      <w:bookmarkStart w:id="247" w:name="_Toc88406104"/>
      <w:r>
        <w:t xml:space="preserve">Figure </w:t>
      </w:r>
      <w:r w:rsidR="00D649BB">
        <w:fldChar w:fldCharType="begin"/>
      </w:r>
      <w:r w:rsidR="00D649BB">
        <w:instrText xml:space="preserve"> SEQ Figure \* ARABIC </w:instrText>
      </w:r>
      <w:r w:rsidR="00D649BB">
        <w:fldChar w:fldCharType="separate"/>
      </w:r>
      <w:r w:rsidR="00FF0D77">
        <w:rPr>
          <w:noProof/>
        </w:rPr>
        <w:t>72</w:t>
      </w:r>
      <w:r w:rsidR="00D649BB">
        <w:rPr>
          <w:noProof/>
        </w:rPr>
        <w:fldChar w:fldCharType="end"/>
      </w:r>
      <w:r>
        <w:t xml:space="preserve"> - </w:t>
      </w:r>
      <w:r w:rsidRPr="00413AE5">
        <w:t xml:space="preserve">Hourly Error Distribution for the </w:t>
      </w:r>
      <w:r>
        <w:t>MLR</w:t>
      </w:r>
      <w:r w:rsidRPr="00413AE5">
        <w:t xml:space="preserve"> </w:t>
      </w:r>
      <w:r w:rsidR="0025420C">
        <w:t>Forecaster</w:t>
      </w:r>
      <w:r>
        <w:t xml:space="preserve"> – Saint John Dataset</w:t>
      </w:r>
      <w:bookmarkEnd w:id="247"/>
    </w:p>
    <w:p w14:paraId="50177A59" w14:textId="77777777" w:rsidR="0091762B" w:rsidRDefault="0091762B" w:rsidP="0091762B">
      <w:pPr>
        <w:keepNext/>
        <w:jc w:val="center"/>
      </w:pPr>
      <w:r w:rsidRPr="0091762B">
        <w:rPr>
          <w:noProof/>
        </w:rPr>
        <w:drawing>
          <wp:inline distT="0" distB="0" distL="0" distR="0" wp14:anchorId="536E96A2" wp14:editId="0E22ECF3">
            <wp:extent cx="4327656" cy="3448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
                    <pic:cNvPicPr>
                      <a:picLocks noChangeAspect="1" noChangeArrowheads="1"/>
                    </pic:cNvPicPr>
                  </pic:nvPicPr>
                  <pic:blipFill rotWithShape="1">
                    <a:blip r:embed="rId141">
                      <a:extLst>
                        <a:ext uri="{28A0092B-C50C-407E-A947-70E740481C1C}">
                          <a14:useLocalDpi xmlns:a14="http://schemas.microsoft.com/office/drawing/2010/main" val="0"/>
                        </a:ext>
                      </a:extLst>
                    </a:blip>
                    <a:srcRect l="4294" t="6444" r="7692"/>
                    <a:stretch/>
                  </pic:blipFill>
                  <pic:spPr bwMode="auto">
                    <a:xfrm>
                      <a:off x="0" y="0"/>
                      <a:ext cx="4337215" cy="3455666"/>
                    </a:xfrm>
                    <a:prstGeom prst="rect">
                      <a:avLst/>
                    </a:prstGeom>
                    <a:noFill/>
                    <a:ln>
                      <a:noFill/>
                    </a:ln>
                    <a:extLst>
                      <a:ext uri="{53640926-AAD7-44D8-BBD7-CCE9431645EC}">
                        <a14:shadowObscured xmlns:a14="http://schemas.microsoft.com/office/drawing/2010/main"/>
                      </a:ext>
                    </a:extLst>
                  </pic:spPr>
                </pic:pic>
              </a:graphicData>
            </a:graphic>
          </wp:inline>
        </w:drawing>
      </w:r>
    </w:p>
    <w:p w14:paraId="39AF5D82" w14:textId="10276B6E" w:rsidR="00324DC9" w:rsidRDefault="0091762B" w:rsidP="00CC24E5">
      <w:pPr>
        <w:pStyle w:val="Caption"/>
        <w:jc w:val="center"/>
      </w:pPr>
      <w:bookmarkStart w:id="248" w:name="_Toc88406105"/>
      <w:r>
        <w:t xml:space="preserve">Figure </w:t>
      </w:r>
      <w:r w:rsidR="00D649BB">
        <w:fldChar w:fldCharType="begin"/>
      </w:r>
      <w:r w:rsidR="00D649BB">
        <w:instrText xml:space="preserve"> SEQ Figure \* ARABIC </w:instrText>
      </w:r>
      <w:r w:rsidR="00D649BB">
        <w:fldChar w:fldCharType="separate"/>
      </w:r>
      <w:r w:rsidR="00FF0D77">
        <w:rPr>
          <w:noProof/>
        </w:rPr>
        <w:t>73</w:t>
      </w:r>
      <w:r w:rsidR="00D649BB">
        <w:rPr>
          <w:noProof/>
        </w:rPr>
        <w:fldChar w:fldCharType="end"/>
      </w:r>
      <w:r>
        <w:t xml:space="preserve"> - </w:t>
      </w:r>
      <w:r w:rsidRPr="00413AE5">
        <w:t xml:space="preserve">Hourly Error Distribution for the </w:t>
      </w:r>
      <w:r>
        <w:t>ARIMA</w:t>
      </w:r>
      <w:r w:rsidRPr="00413AE5">
        <w:t xml:space="preserve"> </w:t>
      </w:r>
      <w:r w:rsidR="0025420C">
        <w:t>Forecaster</w:t>
      </w:r>
      <w:r>
        <w:t xml:space="preserve"> – Saint John Dataset</w:t>
      </w:r>
      <w:bookmarkEnd w:id="248"/>
    </w:p>
    <w:p w14:paraId="53C132DB" w14:textId="77777777" w:rsidR="0019395E" w:rsidRDefault="0019395E" w:rsidP="0019395E">
      <w:pPr>
        <w:pStyle w:val="Caption"/>
        <w:keepNext/>
        <w:jc w:val="center"/>
      </w:pPr>
      <w:r w:rsidRPr="0019395E">
        <w:rPr>
          <w:rFonts w:cs="Arial"/>
          <w:b w:val="0"/>
          <w:bCs w:val="0"/>
          <w:noProof/>
          <w:kern w:val="32"/>
          <w:sz w:val="28"/>
          <w:szCs w:val="32"/>
        </w:rPr>
        <w:lastRenderedPageBreak/>
        <w:drawing>
          <wp:inline distT="0" distB="0" distL="0" distR="0" wp14:anchorId="08BB6587" wp14:editId="11736FC7">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2">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1938B7C4" w14:textId="44398156" w:rsidR="00A3061F" w:rsidRDefault="0019395E" w:rsidP="00A3061F">
      <w:pPr>
        <w:pStyle w:val="Caption"/>
        <w:jc w:val="center"/>
      </w:pPr>
      <w:bookmarkStart w:id="249" w:name="_Toc88406106"/>
      <w:r>
        <w:t xml:space="preserve">Figure </w:t>
      </w:r>
      <w:r w:rsidR="00D649BB">
        <w:fldChar w:fldCharType="begin"/>
      </w:r>
      <w:r w:rsidR="00D649BB">
        <w:instrText xml:space="preserve"> SEQ Figure \* ARABIC </w:instrText>
      </w:r>
      <w:r w:rsidR="00D649BB">
        <w:fldChar w:fldCharType="separate"/>
      </w:r>
      <w:r w:rsidR="00FF0D77">
        <w:rPr>
          <w:noProof/>
        </w:rPr>
        <w:t>74</w:t>
      </w:r>
      <w:r w:rsidR="00D649BB">
        <w:rPr>
          <w:noProof/>
        </w:rPr>
        <w:fldChar w:fldCharType="end"/>
      </w:r>
      <w:r>
        <w:t xml:space="preserve"> - </w:t>
      </w:r>
      <w:r w:rsidRPr="00413AE5">
        <w:t xml:space="preserve">Hourly Error Distribution for the </w:t>
      </w:r>
      <w:r>
        <w:t>SNF</w:t>
      </w:r>
      <w:r w:rsidRPr="00413AE5">
        <w:t xml:space="preserve"> </w:t>
      </w:r>
      <w:r w:rsidR="0025420C">
        <w:t>Forecaster</w:t>
      </w:r>
      <w:r>
        <w:t xml:space="preserve"> – Saint John Dataset</w:t>
      </w:r>
      <w:bookmarkEnd w:id="249"/>
    </w:p>
    <w:p w14:paraId="120C1A6E" w14:textId="3D2BA151" w:rsidR="000811A4" w:rsidRDefault="00A3061F" w:rsidP="00937A20">
      <w:pPr>
        <w:pStyle w:val="Heading4"/>
      </w:pPr>
      <w:r>
        <w:t xml:space="preserve">4.3.1.1 </w:t>
      </w:r>
      <w:r w:rsidRPr="009D7DDB">
        <w:t>A Snippet on Hourly Performance</w:t>
      </w:r>
    </w:p>
    <w:p w14:paraId="00BE4424" w14:textId="243F824E" w:rsidR="00F223E9" w:rsidRDefault="00937A20" w:rsidP="00937A20">
      <w:pPr>
        <w:ind w:firstLine="288"/>
      </w:pPr>
      <w:r w:rsidRPr="00937A20">
        <w:t xml:space="preserve">The Saint John </w:t>
      </w:r>
      <w:r w:rsidR="005968D5">
        <w:t>test dataset</w:t>
      </w:r>
      <w:r w:rsidR="00F223E9">
        <w:t xml:space="preserve"> </w:t>
      </w:r>
      <w:r w:rsidRPr="00937A20">
        <w:t xml:space="preserve">peaks between 10:00 and 13:00, and its second peak occurs around 19:00. When the average MAPE values in </w:t>
      </w:r>
      <w:r w:rsidR="00F223E9">
        <w:fldChar w:fldCharType="begin"/>
      </w:r>
      <w:r w:rsidR="00F223E9">
        <w:instrText xml:space="preserve"> REF _Ref86233929 \h </w:instrText>
      </w:r>
      <w:r w:rsidR="00F223E9">
        <w:fldChar w:fldCharType="separate"/>
      </w:r>
      <w:r w:rsidR="00FF0D77">
        <w:t xml:space="preserve">Figure </w:t>
      </w:r>
      <w:r w:rsidR="00FF0D77">
        <w:rPr>
          <w:noProof/>
        </w:rPr>
        <w:t>68</w:t>
      </w:r>
      <w:r w:rsidR="00F223E9">
        <w:fldChar w:fldCharType="end"/>
      </w:r>
      <w:r w:rsidR="00F223E9">
        <w:t xml:space="preserve"> </w:t>
      </w:r>
      <w:r w:rsidRPr="00937A20">
        <w:t xml:space="preserve">are compared to the box plots, we see a similar pattern of errors, with a wider distribution of errors in cases where the MAPE value is greater and vice versa. All the </w:t>
      </w:r>
      <w:r w:rsidR="0025420C">
        <w:t>forecaster</w:t>
      </w:r>
      <w:r w:rsidRPr="00937A20">
        <w:t xml:space="preserve">s except the SNF had their worst performance around 9:00; the SNF had </w:t>
      </w:r>
      <w:r w:rsidR="007E36CA" w:rsidRPr="00937A20">
        <w:t>its</w:t>
      </w:r>
      <w:r w:rsidRPr="00937A20">
        <w:t xml:space="preserve"> worst performance around 6:00. </w:t>
      </w:r>
    </w:p>
    <w:p w14:paraId="7DCAEDCC" w14:textId="2F269816" w:rsidR="00A3061F" w:rsidRPr="00A3061F" w:rsidRDefault="00937A20" w:rsidP="007E36CA">
      <w:pPr>
        <w:ind w:firstLine="288"/>
      </w:pPr>
      <w:r w:rsidRPr="00937A20">
        <w:t xml:space="preserve">From 1:00 to 6:00, the ARIMA forecaster provided the most accurate predictions; however, as demand increased throughout the day, the ARIMA yielded to the CNN. CNN performed best between 6:00 and 24:00, and during the day's peak hours. As a result, the CNN had the best overall performance and the tightest error distribution. The ANN is second, with the ARIMA outperforming it at 06:00–07:00 and the LSTM outperforming it </w:t>
      </w:r>
      <w:r w:rsidRPr="00937A20">
        <w:lastRenderedPageBreak/>
        <w:t>at 19:00–20:00 and 22:00–24:00. The LSTM is ranked third. The SNF had the poorest overall metrics and the widest error distribution.</w:t>
      </w:r>
    </w:p>
    <w:p w14:paraId="7EC6E36B" w14:textId="16E846A6" w:rsidR="00176334" w:rsidRDefault="00176334" w:rsidP="00176334">
      <w:pPr>
        <w:pStyle w:val="Heading3"/>
      </w:pPr>
      <w:bookmarkStart w:id="250" w:name="_Toc88405999"/>
      <w:r>
        <w:t>4.3.2 The Daily Performance</w:t>
      </w:r>
      <w:bookmarkEnd w:id="250"/>
    </w:p>
    <w:p w14:paraId="67EB11AA" w14:textId="2700A7B1" w:rsidR="005913D1" w:rsidRPr="005913D1" w:rsidRDefault="005913D1" w:rsidP="00E20952">
      <w:pPr>
        <w:ind w:firstLine="288"/>
      </w:pPr>
      <w:r w:rsidRPr="00E21F51">
        <w:t>The average daily demand profile for each day of the week across the entire test dataset is depicted in</w:t>
      </w:r>
      <w:r w:rsidR="00E20952">
        <w:t xml:space="preserve"> </w:t>
      </w:r>
      <w:r w:rsidR="00E20952">
        <w:fldChar w:fldCharType="begin"/>
      </w:r>
      <w:r w:rsidR="00E20952">
        <w:instrText xml:space="preserve"> REF _Ref86237579 \h </w:instrText>
      </w:r>
      <w:r w:rsidR="00E20952">
        <w:fldChar w:fldCharType="separate"/>
      </w:r>
      <w:r w:rsidR="00FF0D77">
        <w:t xml:space="preserve">Figure </w:t>
      </w:r>
      <w:r w:rsidR="00FF0D77">
        <w:rPr>
          <w:noProof/>
        </w:rPr>
        <w:t>75</w:t>
      </w:r>
      <w:r w:rsidR="00E20952">
        <w:fldChar w:fldCharType="end"/>
      </w:r>
      <w:r w:rsidRPr="00E21F51">
        <w:t xml:space="preserve"> for both actuals and forecasts. </w:t>
      </w:r>
      <w:r w:rsidR="00E20952">
        <w:fldChar w:fldCharType="begin"/>
      </w:r>
      <w:r w:rsidR="00E20952">
        <w:instrText xml:space="preserve"> REF _Ref86237580 \h </w:instrText>
      </w:r>
      <w:r w:rsidR="00E20952">
        <w:fldChar w:fldCharType="separate"/>
      </w:r>
      <w:r w:rsidR="00FF0D77">
        <w:t xml:space="preserve">Figure </w:t>
      </w:r>
      <w:r w:rsidR="00FF0D77">
        <w:rPr>
          <w:noProof/>
        </w:rPr>
        <w:t>76</w:t>
      </w:r>
      <w:r w:rsidR="00E20952">
        <w:fldChar w:fldCharType="end"/>
      </w:r>
      <w:r w:rsidR="00E20952">
        <w:t xml:space="preserve"> </w:t>
      </w:r>
      <w:r w:rsidRPr="00E21F51">
        <w:t xml:space="preserve">shows the MAPE values for each </w:t>
      </w:r>
      <w:r w:rsidR="0025420C">
        <w:t>forecaster</w:t>
      </w:r>
      <w:r w:rsidRPr="00E21F51">
        <w:t xml:space="preserve"> aggregated as daily averages for each day of the week. Following the preceding figure, boxplots of each </w:t>
      </w:r>
      <w:r w:rsidR="0025420C">
        <w:t>forecaster</w:t>
      </w:r>
      <w:r w:rsidRPr="00E21F51">
        <w:t>'s daily error distribution are shown.</w:t>
      </w:r>
    </w:p>
    <w:p w14:paraId="24AEB0CC" w14:textId="77777777" w:rsidR="000F4EF8" w:rsidRDefault="000F4EF8" w:rsidP="000F4EF8">
      <w:pPr>
        <w:keepNext/>
        <w:spacing w:line="240" w:lineRule="auto"/>
        <w:jc w:val="center"/>
      </w:pPr>
      <w:r w:rsidRPr="000F4EF8">
        <w:rPr>
          <w:noProof/>
        </w:rPr>
        <w:drawing>
          <wp:inline distT="0" distB="0" distL="0" distR="0" wp14:anchorId="0CF73380" wp14:editId="54C27990">
            <wp:extent cx="5314950" cy="42134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3"/>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14" t="5967" r="6977"/>
                    <a:stretch/>
                  </pic:blipFill>
                  <pic:spPr bwMode="auto">
                    <a:xfrm>
                      <a:off x="0" y="0"/>
                      <a:ext cx="5330746" cy="4225983"/>
                    </a:xfrm>
                    <a:prstGeom prst="rect">
                      <a:avLst/>
                    </a:prstGeom>
                    <a:noFill/>
                    <a:ln>
                      <a:noFill/>
                    </a:ln>
                    <a:extLst>
                      <a:ext uri="{53640926-AAD7-44D8-BBD7-CCE9431645EC}">
                        <a14:shadowObscured xmlns:a14="http://schemas.microsoft.com/office/drawing/2010/main"/>
                      </a:ext>
                    </a:extLst>
                  </pic:spPr>
                </pic:pic>
              </a:graphicData>
            </a:graphic>
          </wp:inline>
        </w:drawing>
      </w:r>
    </w:p>
    <w:p w14:paraId="5CC14E16" w14:textId="47B11E9A" w:rsidR="000F4EF8" w:rsidRDefault="000F4EF8" w:rsidP="000F4EF8">
      <w:pPr>
        <w:pStyle w:val="Caption"/>
        <w:jc w:val="center"/>
      </w:pPr>
      <w:bookmarkStart w:id="251" w:name="_Ref86237579"/>
      <w:bookmarkStart w:id="252" w:name="_Toc88406107"/>
      <w:r>
        <w:t xml:space="preserve">Figure </w:t>
      </w:r>
      <w:r w:rsidR="00D649BB">
        <w:fldChar w:fldCharType="begin"/>
      </w:r>
      <w:r w:rsidR="00D649BB">
        <w:instrText xml:space="preserve"> SEQ Figure \* ARABIC </w:instrText>
      </w:r>
      <w:r w:rsidR="00D649BB">
        <w:fldChar w:fldCharType="separate"/>
      </w:r>
      <w:r w:rsidR="00FF0D77">
        <w:rPr>
          <w:noProof/>
        </w:rPr>
        <w:t>75</w:t>
      </w:r>
      <w:r w:rsidR="00D649BB">
        <w:rPr>
          <w:noProof/>
        </w:rPr>
        <w:fldChar w:fldCharType="end"/>
      </w:r>
      <w:bookmarkEnd w:id="251"/>
      <w:r>
        <w:t xml:space="preserve"> - T</w:t>
      </w:r>
      <w:r w:rsidRPr="0063066F">
        <w:t xml:space="preserve">he Weekly Average </w:t>
      </w:r>
      <w:r w:rsidR="001935E6">
        <w:t>Demand</w:t>
      </w:r>
      <w:r w:rsidRPr="0063066F">
        <w:t xml:space="preserve"> for Each Day</w:t>
      </w:r>
      <w:r>
        <w:t xml:space="preserve"> – Saint John Dataset</w:t>
      </w:r>
      <w:bookmarkEnd w:id="252"/>
    </w:p>
    <w:p w14:paraId="0C6150C1" w14:textId="77777777" w:rsidR="00F05615" w:rsidRDefault="00F05615" w:rsidP="00F05615">
      <w:pPr>
        <w:keepNext/>
        <w:jc w:val="center"/>
      </w:pPr>
      <w:r w:rsidRPr="00F05615">
        <w:rPr>
          <w:noProof/>
        </w:rPr>
        <w:lastRenderedPageBreak/>
        <w:drawing>
          <wp:inline distT="0" distB="0" distL="0" distR="0" wp14:anchorId="6420E377" wp14:editId="128E1109">
            <wp:extent cx="4283508" cy="35623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
                    <pic:cNvPicPr>
                      <a:picLocks noChangeAspect="1" noChangeArrowheads="1"/>
                    </pic:cNvPicPr>
                  </pic:nvPicPr>
                  <pic:blipFill rotWithShape="1">
                    <a:blip r:embed="rId144">
                      <a:extLst>
                        <a:ext uri="{28A0092B-C50C-407E-A947-70E740481C1C}">
                          <a14:useLocalDpi xmlns:a14="http://schemas.microsoft.com/office/drawing/2010/main" val="0"/>
                        </a:ext>
                      </a:extLst>
                    </a:blip>
                    <a:srcRect l="5009" t="2148" r="6798" b="-1"/>
                    <a:stretch/>
                  </pic:blipFill>
                  <pic:spPr bwMode="auto">
                    <a:xfrm>
                      <a:off x="0" y="0"/>
                      <a:ext cx="4289435" cy="3567279"/>
                    </a:xfrm>
                    <a:prstGeom prst="rect">
                      <a:avLst/>
                    </a:prstGeom>
                    <a:noFill/>
                    <a:ln>
                      <a:noFill/>
                    </a:ln>
                    <a:extLst>
                      <a:ext uri="{53640926-AAD7-44D8-BBD7-CCE9431645EC}">
                        <a14:shadowObscured xmlns:a14="http://schemas.microsoft.com/office/drawing/2010/main"/>
                      </a:ext>
                    </a:extLst>
                  </pic:spPr>
                </pic:pic>
              </a:graphicData>
            </a:graphic>
          </wp:inline>
        </w:drawing>
      </w:r>
    </w:p>
    <w:p w14:paraId="5087897C" w14:textId="7809744C" w:rsidR="00447A6E" w:rsidRDefault="00F05615" w:rsidP="00F05615">
      <w:pPr>
        <w:pStyle w:val="Caption"/>
        <w:jc w:val="center"/>
      </w:pPr>
      <w:bookmarkStart w:id="253" w:name="_Ref86237580"/>
      <w:bookmarkStart w:id="254" w:name="_Toc88406108"/>
      <w:r>
        <w:t xml:space="preserve">Figure </w:t>
      </w:r>
      <w:r w:rsidR="00D649BB">
        <w:fldChar w:fldCharType="begin"/>
      </w:r>
      <w:r w:rsidR="00D649BB">
        <w:instrText xml:space="preserve"> SEQ Figure \* ARABIC </w:instrText>
      </w:r>
      <w:r w:rsidR="00D649BB">
        <w:fldChar w:fldCharType="separate"/>
      </w:r>
      <w:r w:rsidR="00FF0D77">
        <w:rPr>
          <w:noProof/>
        </w:rPr>
        <w:t>76</w:t>
      </w:r>
      <w:r w:rsidR="00D649BB">
        <w:rPr>
          <w:noProof/>
        </w:rPr>
        <w:fldChar w:fldCharType="end"/>
      </w:r>
      <w:bookmarkEnd w:id="253"/>
      <w:r>
        <w:t xml:space="preserve"> - Daily</w:t>
      </w:r>
      <w:r w:rsidRPr="006771A6">
        <w:t xml:space="preserve"> MAPE for the </w:t>
      </w:r>
      <w:r w:rsidR="0025420C">
        <w:t>Forecaster</w:t>
      </w:r>
      <w:r w:rsidRPr="006771A6">
        <w:t xml:space="preserve">s </w:t>
      </w:r>
      <w:r>
        <w:t xml:space="preserve">– </w:t>
      </w:r>
      <w:r w:rsidR="005F0D48">
        <w:t>Saint John</w:t>
      </w:r>
      <w:r>
        <w:t xml:space="preserve"> Dataset</w:t>
      </w:r>
      <w:bookmarkEnd w:id="254"/>
    </w:p>
    <w:p w14:paraId="7C14EBE7" w14:textId="77777777" w:rsidR="001A24B2" w:rsidRDefault="001A24B2" w:rsidP="001A24B2">
      <w:pPr>
        <w:keepNext/>
        <w:jc w:val="center"/>
      </w:pPr>
      <w:r w:rsidRPr="001A24B2">
        <w:rPr>
          <w:noProof/>
        </w:rPr>
        <w:drawing>
          <wp:inline distT="0" distB="0" distL="0" distR="0" wp14:anchorId="210E7801" wp14:editId="58AD998B">
            <wp:extent cx="4191000" cy="3390665"/>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6"/>
                    <pic:cNvPicPr>
                      <a:picLocks noChangeAspect="1" noChangeArrowheads="1"/>
                    </pic:cNvPicPr>
                  </pic:nvPicPr>
                  <pic:blipFill rotWithShape="1">
                    <a:blip r:embed="rId145">
                      <a:extLst>
                        <a:ext uri="{28A0092B-C50C-407E-A947-70E740481C1C}">
                          <a14:useLocalDpi xmlns:a14="http://schemas.microsoft.com/office/drawing/2010/main" val="0"/>
                        </a:ext>
                      </a:extLst>
                    </a:blip>
                    <a:srcRect l="4472" t="5967" r="8408"/>
                    <a:stretch/>
                  </pic:blipFill>
                  <pic:spPr bwMode="auto">
                    <a:xfrm>
                      <a:off x="0" y="0"/>
                      <a:ext cx="4191000" cy="3390665"/>
                    </a:xfrm>
                    <a:prstGeom prst="rect">
                      <a:avLst/>
                    </a:prstGeom>
                    <a:noFill/>
                    <a:ln>
                      <a:noFill/>
                    </a:ln>
                    <a:extLst>
                      <a:ext uri="{53640926-AAD7-44D8-BBD7-CCE9431645EC}">
                        <a14:shadowObscured xmlns:a14="http://schemas.microsoft.com/office/drawing/2010/main"/>
                      </a:ext>
                    </a:extLst>
                  </pic:spPr>
                </pic:pic>
              </a:graphicData>
            </a:graphic>
          </wp:inline>
        </w:drawing>
      </w:r>
    </w:p>
    <w:p w14:paraId="2C353689" w14:textId="38326F4C" w:rsidR="001A24B2" w:rsidRDefault="001A24B2" w:rsidP="001A24B2">
      <w:pPr>
        <w:pStyle w:val="Caption"/>
        <w:jc w:val="center"/>
      </w:pPr>
      <w:bookmarkStart w:id="255" w:name="_Toc88406109"/>
      <w:r>
        <w:t xml:space="preserve">Figure </w:t>
      </w:r>
      <w:r w:rsidR="00D649BB">
        <w:fldChar w:fldCharType="begin"/>
      </w:r>
      <w:r w:rsidR="00D649BB">
        <w:instrText xml:space="preserve"> SEQ Figure \* ARABIC </w:instrText>
      </w:r>
      <w:r w:rsidR="00D649BB">
        <w:fldChar w:fldCharType="separate"/>
      </w:r>
      <w:r w:rsidR="00FF0D77">
        <w:rPr>
          <w:noProof/>
        </w:rPr>
        <w:t>77</w:t>
      </w:r>
      <w:r w:rsidR="00D649BB">
        <w:rPr>
          <w:noProof/>
        </w:rPr>
        <w:fldChar w:fldCharType="end"/>
      </w:r>
      <w:r>
        <w:t xml:space="preserve"> - </w:t>
      </w:r>
      <w:r w:rsidRPr="00A07775">
        <w:t xml:space="preserve">Daily Error Distribution for the CNN </w:t>
      </w:r>
      <w:r w:rsidR="0025420C">
        <w:t>Forecaster</w:t>
      </w:r>
      <w:r w:rsidRPr="00A07775">
        <w:t xml:space="preserve"> </w:t>
      </w:r>
      <w:r>
        <w:t>– Saint John Dataset</w:t>
      </w:r>
      <w:bookmarkEnd w:id="255"/>
    </w:p>
    <w:p w14:paraId="283EFE3E" w14:textId="77777777" w:rsidR="007D0884" w:rsidRDefault="007D0884" w:rsidP="007D0884">
      <w:pPr>
        <w:keepNext/>
        <w:jc w:val="center"/>
      </w:pPr>
      <w:r w:rsidRPr="007D0884">
        <w:rPr>
          <w:noProof/>
        </w:rPr>
        <w:lastRenderedPageBreak/>
        <w:drawing>
          <wp:inline distT="0" distB="0" distL="0" distR="0" wp14:anchorId="6DAEC305" wp14:editId="30046936">
            <wp:extent cx="4304328" cy="34861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7"/>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93" t="6444" r="9124"/>
                    <a:stretch/>
                  </pic:blipFill>
                  <pic:spPr bwMode="auto">
                    <a:xfrm>
                      <a:off x="0" y="0"/>
                      <a:ext cx="4310976" cy="3491535"/>
                    </a:xfrm>
                    <a:prstGeom prst="rect">
                      <a:avLst/>
                    </a:prstGeom>
                    <a:noFill/>
                    <a:ln>
                      <a:noFill/>
                    </a:ln>
                    <a:extLst>
                      <a:ext uri="{53640926-AAD7-44D8-BBD7-CCE9431645EC}">
                        <a14:shadowObscured xmlns:a14="http://schemas.microsoft.com/office/drawing/2010/main"/>
                      </a:ext>
                    </a:extLst>
                  </pic:spPr>
                </pic:pic>
              </a:graphicData>
            </a:graphic>
          </wp:inline>
        </w:drawing>
      </w:r>
    </w:p>
    <w:p w14:paraId="04007705" w14:textId="58C1D455" w:rsidR="00246988" w:rsidRDefault="007D0884" w:rsidP="007D0884">
      <w:pPr>
        <w:pStyle w:val="Caption"/>
        <w:jc w:val="center"/>
      </w:pPr>
      <w:bookmarkStart w:id="256" w:name="_Toc88406110"/>
      <w:r>
        <w:t xml:space="preserve">Figure </w:t>
      </w:r>
      <w:r w:rsidR="00D649BB">
        <w:fldChar w:fldCharType="begin"/>
      </w:r>
      <w:r w:rsidR="00D649BB">
        <w:instrText xml:space="preserve"> SEQ Figure \* ARABIC </w:instrText>
      </w:r>
      <w:r w:rsidR="00D649BB">
        <w:fldChar w:fldCharType="separate"/>
      </w:r>
      <w:r w:rsidR="00FF0D77">
        <w:rPr>
          <w:noProof/>
        </w:rPr>
        <w:t>78</w:t>
      </w:r>
      <w:r w:rsidR="00D649BB">
        <w:rPr>
          <w:noProof/>
        </w:rPr>
        <w:fldChar w:fldCharType="end"/>
      </w:r>
      <w:r>
        <w:t xml:space="preserve"> - </w:t>
      </w:r>
      <w:r w:rsidRPr="00A07775">
        <w:t xml:space="preserve">Daily Error Distribution for the </w:t>
      </w:r>
      <w:r>
        <w:t>LSTM</w:t>
      </w:r>
      <w:r w:rsidRPr="00A07775">
        <w:t xml:space="preserve"> </w:t>
      </w:r>
      <w:r w:rsidR="0025420C">
        <w:t>Forecaster</w:t>
      </w:r>
      <w:r w:rsidRPr="00A07775">
        <w:t xml:space="preserve"> </w:t>
      </w:r>
      <w:r>
        <w:t>– Saint John Dataset</w:t>
      </w:r>
      <w:bookmarkEnd w:id="256"/>
    </w:p>
    <w:p w14:paraId="079D3EDC" w14:textId="77777777" w:rsidR="00011267" w:rsidRDefault="00011267" w:rsidP="00011267">
      <w:pPr>
        <w:keepNext/>
        <w:jc w:val="center"/>
      </w:pPr>
      <w:r w:rsidRPr="00011267">
        <w:rPr>
          <w:noProof/>
        </w:rPr>
        <w:drawing>
          <wp:inline distT="0" distB="0" distL="0" distR="0" wp14:anchorId="2497F32F" wp14:editId="7ADFDEEF">
            <wp:extent cx="4270375" cy="342857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8"/>
                    <pic:cNvPicPr>
                      <a:picLocks noChangeAspect="1" noChangeArrowheads="1"/>
                    </pic:cNvPicPr>
                  </pic:nvPicPr>
                  <pic:blipFill rotWithShape="1">
                    <a:blip r:embed="rId147">
                      <a:extLst>
                        <a:ext uri="{28A0092B-C50C-407E-A947-70E740481C1C}">
                          <a14:useLocalDpi xmlns:a14="http://schemas.microsoft.com/office/drawing/2010/main" val="0"/>
                        </a:ext>
                      </a:extLst>
                    </a:blip>
                    <a:srcRect l="4652" t="6683" r="8229"/>
                    <a:stretch/>
                  </pic:blipFill>
                  <pic:spPr bwMode="auto">
                    <a:xfrm>
                      <a:off x="0" y="0"/>
                      <a:ext cx="4277627" cy="3434398"/>
                    </a:xfrm>
                    <a:prstGeom prst="rect">
                      <a:avLst/>
                    </a:prstGeom>
                    <a:noFill/>
                    <a:ln>
                      <a:noFill/>
                    </a:ln>
                    <a:extLst>
                      <a:ext uri="{53640926-AAD7-44D8-BBD7-CCE9431645EC}">
                        <a14:shadowObscured xmlns:a14="http://schemas.microsoft.com/office/drawing/2010/main"/>
                      </a:ext>
                    </a:extLst>
                  </pic:spPr>
                </pic:pic>
              </a:graphicData>
            </a:graphic>
          </wp:inline>
        </w:drawing>
      </w:r>
    </w:p>
    <w:p w14:paraId="4A958670" w14:textId="545FBB8D" w:rsidR="00396DAE" w:rsidRDefault="00011267" w:rsidP="00011267">
      <w:pPr>
        <w:pStyle w:val="Caption"/>
        <w:jc w:val="center"/>
      </w:pPr>
      <w:bookmarkStart w:id="257" w:name="_Toc88406111"/>
      <w:r>
        <w:t xml:space="preserve">Figure </w:t>
      </w:r>
      <w:r w:rsidR="00D649BB">
        <w:fldChar w:fldCharType="begin"/>
      </w:r>
      <w:r w:rsidR="00D649BB">
        <w:instrText xml:space="preserve"> SEQ Figure \* ARABIC </w:instrText>
      </w:r>
      <w:r w:rsidR="00D649BB">
        <w:fldChar w:fldCharType="separate"/>
      </w:r>
      <w:r w:rsidR="00FF0D77">
        <w:rPr>
          <w:noProof/>
        </w:rPr>
        <w:t>79</w:t>
      </w:r>
      <w:r w:rsidR="00D649BB">
        <w:rPr>
          <w:noProof/>
        </w:rPr>
        <w:fldChar w:fldCharType="end"/>
      </w:r>
      <w:r>
        <w:t xml:space="preserve"> - </w:t>
      </w:r>
      <w:r w:rsidRPr="00A07775">
        <w:t xml:space="preserve">Daily Error Distribution for the </w:t>
      </w:r>
      <w:r>
        <w:t>ANN</w:t>
      </w:r>
      <w:r w:rsidRPr="00A07775">
        <w:t xml:space="preserve"> </w:t>
      </w:r>
      <w:r w:rsidR="0025420C">
        <w:t>Forecaster</w:t>
      </w:r>
      <w:r w:rsidRPr="00A07775">
        <w:t xml:space="preserve"> </w:t>
      </w:r>
      <w:r>
        <w:t>– Saint John Dataset</w:t>
      </w:r>
      <w:bookmarkEnd w:id="257"/>
    </w:p>
    <w:p w14:paraId="79EF0E05" w14:textId="77777777" w:rsidR="0083510A" w:rsidRDefault="0083510A" w:rsidP="0083510A">
      <w:pPr>
        <w:keepNext/>
        <w:jc w:val="center"/>
      </w:pPr>
      <w:r w:rsidRPr="0083510A">
        <w:rPr>
          <w:noProof/>
        </w:rPr>
        <w:lastRenderedPageBreak/>
        <w:drawing>
          <wp:inline distT="0" distB="0" distL="0" distR="0" wp14:anchorId="5E15BB47" wp14:editId="351CE3E8">
            <wp:extent cx="4362450" cy="35095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935" t="5728" r="8229"/>
                    <a:stretch/>
                  </pic:blipFill>
                  <pic:spPr bwMode="auto">
                    <a:xfrm>
                      <a:off x="0" y="0"/>
                      <a:ext cx="4371227" cy="3516568"/>
                    </a:xfrm>
                    <a:prstGeom prst="rect">
                      <a:avLst/>
                    </a:prstGeom>
                    <a:noFill/>
                    <a:ln>
                      <a:noFill/>
                    </a:ln>
                    <a:extLst>
                      <a:ext uri="{53640926-AAD7-44D8-BBD7-CCE9431645EC}">
                        <a14:shadowObscured xmlns:a14="http://schemas.microsoft.com/office/drawing/2010/main"/>
                      </a:ext>
                    </a:extLst>
                  </pic:spPr>
                </pic:pic>
              </a:graphicData>
            </a:graphic>
          </wp:inline>
        </w:drawing>
      </w:r>
    </w:p>
    <w:p w14:paraId="383C5218" w14:textId="01E6D6BB" w:rsidR="0083510A" w:rsidRDefault="0083510A" w:rsidP="0083510A">
      <w:pPr>
        <w:pStyle w:val="Caption"/>
        <w:jc w:val="center"/>
      </w:pPr>
      <w:bookmarkStart w:id="258" w:name="_Toc88406112"/>
      <w:r>
        <w:t xml:space="preserve">Figure </w:t>
      </w:r>
      <w:r w:rsidR="00D649BB">
        <w:fldChar w:fldCharType="begin"/>
      </w:r>
      <w:r w:rsidR="00D649BB">
        <w:instrText xml:space="preserve"> SEQ Figure \* ARABIC </w:instrText>
      </w:r>
      <w:r w:rsidR="00D649BB">
        <w:fldChar w:fldCharType="separate"/>
      </w:r>
      <w:r w:rsidR="00FF0D77">
        <w:rPr>
          <w:noProof/>
        </w:rPr>
        <w:t>80</w:t>
      </w:r>
      <w:r w:rsidR="00D649BB">
        <w:rPr>
          <w:noProof/>
        </w:rPr>
        <w:fldChar w:fldCharType="end"/>
      </w:r>
      <w:r>
        <w:t xml:space="preserve"> - </w:t>
      </w:r>
      <w:r w:rsidRPr="00A07775">
        <w:t xml:space="preserve">Daily Error Distribution for the </w:t>
      </w:r>
      <w:r>
        <w:t>MLR</w:t>
      </w:r>
      <w:r w:rsidRPr="00A07775">
        <w:t xml:space="preserve"> </w:t>
      </w:r>
      <w:r w:rsidR="0025420C">
        <w:t>Forecaster</w:t>
      </w:r>
      <w:r w:rsidRPr="00A07775">
        <w:t xml:space="preserve"> </w:t>
      </w:r>
      <w:r>
        <w:t>– Saint John Dataset</w:t>
      </w:r>
      <w:bookmarkEnd w:id="258"/>
    </w:p>
    <w:p w14:paraId="403580DB" w14:textId="77777777" w:rsidR="008A4BC4" w:rsidRDefault="008A4BC4" w:rsidP="008A4BC4">
      <w:pPr>
        <w:keepNext/>
        <w:jc w:val="center"/>
      </w:pPr>
      <w:r w:rsidRPr="008A4BC4">
        <w:rPr>
          <w:noProof/>
        </w:rPr>
        <w:drawing>
          <wp:inline distT="0" distB="0" distL="0" distR="0" wp14:anchorId="3978E431" wp14:editId="61FE4742">
            <wp:extent cx="4238625" cy="34378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115" t="5728" r="8766"/>
                    <a:stretch/>
                  </pic:blipFill>
                  <pic:spPr bwMode="auto">
                    <a:xfrm>
                      <a:off x="0" y="0"/>
                      <a:ext cx="4246720" cy="3444464"/>
                    </a:xfrm>
                    <a:prstGeom prst="rect">
                      <a:avLst/>
                    </a:prstGeom>
                    <a:noFill/>
                    <a:ln>
                      <a:noFill/>
                    </a:ln>
                    <a:extLst>
                      <a:ext uri="{53640926-AAD7-44D8-BBD7-CCE9431645EC}">
                        <a14:shadowObscured xmlns:a14="http://schemas.microsoft.com/office/drawing/2010/main"/>
                      </a:ext>
                    </a:extLst>
                  </pic:spPr>
                </pic:pic>
              </a:graphicData>
            </a:graphic>
          </wp:inline>
        </w:drawing>
      </w:r>
    </w:p>
    <w:p w14:paraId="206881CF" w14:textId="2D67A2B8" w:rsidR="008A4BC4" w:rsidRDefault="008A4BC4" w:rsidP="008A4BC4">
      <w:pPr>
        <w:pStyle w:val="Caption"/>
        <w:jc w:val="center"/>
      </w:pPr>
      <w:bookmarkStart w:id="259" w:name="_Toc88406113"/>
      <w:r>
        <w:t xml:space="preserve">Figure </w:t>
      </w:r>
      <w:r w:rsidR="00D649BB">
        <w:fldChar w:fldCharType="begin"/>
      </w:r>
      <w:r w:rsidR="00D649BB">
        <w:instrText xml:space="preserve"> SEQ Figure \* A</w:instrText>
      </w:r>
      <w:r w:rsidR="00D649BB">
        <w:instrText xml:space="preserve">RABIC </w:instrText>
      </w:r>
      <w:r w:rsidR="00D649BB">
        <w:fldChar w:fldCharType="separate"/>
      </w:r>
      <w:r w:rsidR="00FF0D77">
        <w:rPr>
          <w:noProof/>
        </w:rPr>
        <w:t>81</w:t>
      </w:r>
      <w:r w:rsidR="00D649BB">
        <w:rPr>
          <w:noProof/>
        </w:rPr>
        <w:fldChar w:fldCharType="end"/>
      </w:r>
      <w:r>
        <w:t xml:space="preserve"> - </w:t>
      </w:r>
      <w:r w:rsidRPr="00A07775">
        <w:t xml:space="preserve">Daily Error Distribution for the </w:t>
      </w:r>
      <w:r>
        <w:t>ARIMA</w:t>
      </w:r>
      <w:r w:rsidRPr="00A07775">
        <w:t xml:space="preserve"> </w:t>
      </w:r>
      <w:r w:rsidR="0025420C">
        <w:t>Forecaster</w:t>
      </w:r>
      <w:r w:rsidRPr="00A07775">
        <w:t xml:space="preserve"> </w:t>
      </w:r>
      <w:r>
        <w:t>– Saint John Dataset</w:t>
      </w:r>
      <w:bookmarkEnd w:id="259"/>
    </w:p>
    <w:p w14:paraId="67DAE42C" w14:textId="77777777" w:rsidR="002E7933" w:rsidRDefault="002E7933" w:rsidP="002E7933">
      <w:pPr>
        <w:keepNext/>
        <w:jc w:val="center"/>
      </w:pPr>
      <w:r w:rsidRPr="002E7933">
        <w:rPr>
          <w:noProof/>
        </w:rPr>
        <w:lastRenderedPageBreak/>
        <w:drawing>
          <wp:inline distT="0" distB="0" distL="0" distR="0" wp14:anchorId="77123AFC" wp14:editId="2F427946">
            <wp:extent cx="4229100" cy="33988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50">
                      <a:extLst>
                        <a:ext uri="{28A0092B-C50C-407E-A947-70E740481C1C}">
                          <a14:useLocalDpi xmlns:a14="http://schemas.microsoft.com/office/drawing/2010/main" val="0"/>
                        </a:ext>
                      </a:extLst>
                    </a:blip>
                    <a:srcRect l="4114" t="6205" r="8408"/>
                    <a:stretch/>
                  </pic:blipFill>
                  <pic:spPr bwMode="auto">
                    <a:xfrm>
                      <a:off x="0" y="0"/>
                      <a:ext cx="4230137" cy="3399680"/>
                    </a:xfrm>
                    <a:prstGeom prst="rect">
                      <a:avLst/>
                    </a:prstGeom>
                    <a:noFill/>
                    <a:ln>
                      <a:noFill/>
                    </a:ln>
                    <a:extLst>
                      <a:ext uri="{53640926-AAD7-44D8-BBD7-CCE9431645EC}">
                        <a14:shadowObscured xmlns:a14="http://schemas.microsoft.com/office/drawing/2010/main"/>
                      </a:ext>
                    </a:extLst>
                  </pic:spPr>
                </pic:pic>
              </a:graphicData>
            </a:graphic>
          </wp:inline>
        </w:drawing>
      </w:r>
    </w:p>
    <w:p w14:paraId="33E451C0" w14:textId="006A79C7" w:rsidR="002E7933" w:rsidRDefault="002E7933" w:rsidP="002E7933">
      <w:pPr>
        <w:pStyle w:val="Caption"/>
        <w:jc w:val="center"/>
      </w:pPr>
      <w:bookmarkStart w:id="260" w:name="_Toc88406114"/>
      <w:r>
        <w:t xml:space="preserve">Figure </w:t>
      </w:r>
      <w:r w:rsidR="00D649BB">
        <w:fldChar w:fldCharType="begin"/>
      </w:r>
      <w:r w:rsidR="00D649BB">
        <w:instrText xml:space="preserve"> SEQ Figure \* ARABIC </w:instrText>
      </w:r>
      <w:r w:rsidR="00D649BB">
        <w:fldChar w:fldCharType="separate"/>
      </w:r>
      <w:r w:rsidR="00FF0D77">
        <w:rPr>
          <w:noProof/>
        </w:rPr>
        <w:t>82</w:t>
      </w:r>
      <w:r w:rsidR="00D649BB">
        <w:rPr>
          <w:noProof/>
        </w:rPr>
        <w:fldChar w:fldCharType="end"/>
      </w:r>
      <w:r>
        <w:t xml:space="preserve"> - </w:t>
      </w:r>
      <w:r w:rsidRPr="00A07775">
        <w:t xml:space="preserve">Daily Error Distribution for the </w:t>
      </w:r>
      <w:r>
        <w:t>SNF</w:t>
      </w:r>
      <w:r w:rsidRPr="00A07775">
        <w:t xml:space="preserve"> </w:t>
      </w:r>
      <w:r w:rsidR="0025420C">
        <w:t>Forecaster</w:t>
      </w:r>
      <w:r w:rsidRPr="00A07775">
        <w:t xml:space="preserve"> </w:t>
      </w:r>
      <w:r>
        <w:t>– Saint John Dataset</w:t>
      </w:r>
      <w:bookmarkEnd w:id="260"/>
    </w:p>
    <w:p w14:paraId="7C2F0A56" w14:textId="77777777" w:rsidR="00323A5C" w:rsidRDefault="00323A5C" w:rsidP="00323A5C">
      <w:pPr>
        <w:pStyle w:val="Heading4"/>
      </w:pPr>
      <w:r>
        <w:t xml:space="preserve">4.3.2.1 </w:t>
      </w:r>
      <w:r w:rsidRPr="009D7DDB">
        <w:t xml:space="preserve">A Snippet on </w:t>
      </w:r>
      <w:r>
        <w:t>Daily</w:t>
      </w:r>
      <w:r w:rsidRPr="009D7DDB">
        <w:t xml:space="preserve"> Performance</w:t>
      </w:r>
    </w:p>
    <w:p w14:paraId="0BFCCC1C" w14:textId="71AE5F36" w:rsidR="00323A5C" w:rsidRPr="00323A5C" w:rsidRDefault="00323A5C" w:rsidP="00125519">
      <w:pPr>
        <w:ind w:firstLine="288"/>
      </w:pPr>
      <w:r w:rsidRPr="00CE15FB">
        <w:t xml:space="preserve">When we compare the MAPE values in </w:t>
      </w:r>
      <w:r w:rsidR="00957C6B">
        <w:fldChar w:fldCharType="begin"/>
      </w:r>
      <w:r w:rsidR="00957C6B">
        <w:instrText xml:space="preserve"> REF _Ref86237580 \h </w:instrText>
      </w:r>
      <w:r w:rsidR="00957C6B">
        <w:fldChar w:fldCharType="separate"/>
      </w:r>
      <w:r w:rsidR="00FF0D77">
        <w:t xml:space="preserve">Figure </w:t>
      </w:r>
      <w:r w:rsidR="00FF0D77">
        <w:rPr>
          <w:noProof/>
        </w:rPr>
        <w:t>76</w:t>
      </w:r>
      <w:r w:rsidR="00957C6B">
        <w:fldChar w:fldCharType="end"/>
      </w:r>
      <w:r w:rsidRPr="00CE15FB">
        <w:t xml:space="preserve"> to the boxplots of the error distribution. On Monday and Saturday, we can see that the </w:t>
      </w:r>
      <w:r w:rsidR="0025420C">
        <w:t>forecaster</w:t>
      </w:r>
      <w:r w:rsidRPr="00CE15FB">
        <w:t>s made their worst predictions. Wednesdays and Thursdays were the most predictable days. On all seven days of the week, CNN had the best performance. The ANN is second, outperformed only by the LSTM on Fridays, and the LSTM is third. The SNF has the highest MAPE values and the most skewed distribution of errors.</w:t>
      </w:r>
    </w:p>
    <w:p w14:paraId="542CE18D" w14:textId="212D9C1B" w:rsidR="00EE7AB9" w:rsidRDefault="00EE7AB9" w:rsidP="00EE7AB9">
      <w:pPr>
        <w:pStyle w:val="Heading3"/>
      </w:pPr>
      <w:bookmarkStart w:id="261" w:name="_Toc88406000"/>
      <w:r>
        <w:t>4.</w:t>
      </w:r>
      <w:r w:rsidR="00AF1BCD">
        <w:t>3</w:t>
      </w:r>
      <w:r>
        <w:t>.3 The Monthly Performance</w:t>
      </w:r>
      <w:bookmarkEnd w:id="261"/>
    </w:p>
    <w:p w14:paraId="6DCA82CF" w14:textId="39A351D0" w:rsidR="00A30767" w:rsidRPr="00A30767" w:rsidRDefault="00A30767" w:rsidP="00A30767">
      <w:pPr>
        <w:ind w:firstLine="288"/>
      </w:pPr>
      <w:r w:rsidRPr="00A30767">
        <w:t xml:space="preserve">The monthly average demand profile for each month in the test dataset is depicted in </w:t>
      </w:r>
      <w:r>
        <w:fldChar w:fldCharType="begin"/>
      </w:r>
      <w:r>
        <w:instrText xml:space="preserve"> REF _Ref86238415 \h </w:instrText>
      </w:r>
      <w:r>
        <w:fldChar w:fldCharType="separate"/>
      </w:r>
      <w:r w:rsidR="00FF0D77">
        <w:t xml:space="preserve">Figure </w:t>
      </w:r>
      <w:r w:rsidR="00FF0D77">
        <w:rPr>
          <w:noProof/>
        </w:rPr>
        <w:t>83</w:t>
      </w:r>
      <w:r>
        <w:fldChar w:fldCharType="end"/>
      </w:r>
      <w:r w:rsidRPr="00A30767">
        <w:t xml:space="preserve">, for both actuals and forecasts. </w:t>
      </w:r>
      <w:r>
        <w:fldChar w:fldCharType="begin"/>
      </w:r>
      <w:r>
        <w:instrText xml:space="preserve"> REF _Ref86238423 \h </w:instrText>
      </w:r>
      <w:r>
        <w:fldChar w:fldCharType="separate"/>
      </w:r>
      <w:r w:rsidR="00FF0D77">
        <w:t xml:space="preserve">Figure </w:t>
      </w:r>
      <w:r w:rsidR="00FF0D77">
        <w:rPr>
          <w:noProof/>
        </w:rPr>
        <w:t>84</w:t>
      </w:r>
      <w:r>
        <w:fldChar w:fldCharType="end"/>
      </w:r>
      <w:r w:rsidRPr="00A30767">
        <w:t xml:space="preserve"> summarizes the MAPE values for each </w:t>
      </w:r>
      <w:r w:rsidR="0025420C">
        <w:lastRenderedPageBreak/>
        <w:t>forecaster</w:t>
      </w:r>
      <w:r w:rsidRPr="00A30767">
        <w:t xml:space="preserve"> as monthly averages for each month of the year. Following the preceding figure, boxplots of each </w:t>
      </w:r>
      <w:r w:rsidR="0025420C">
        <w:t>forecaster</w:t>
      </w:r>
      <w:r w:rsidRPr="00A30767">
        <w:t xml:space="preserve">'s monthly error distributions are shown. </w:t>
      </w:r>
    </w:p>
    <w:p w14:paraId="25ED4A22" w14:textId="77777777" w:rsidR="008115F2" w:rsidRDefault="008115F2" w:rsidP="008115F2">
      <w:pPr>
        <w:keepNext/>
        <w:jc w:val="center"/>
      </w:pPr>
      <w:r w:rsidRPr="008115F2">
        <w:rPr>
          <w:noProof/>
        </w:rPr>
        <w:drawing>
          <wp:inline distT="0" distB="0" distL="0" distR="0" wp14:anchorId="0257EBB1" wp14:editId="76367EE0">
            <wp:extent cx="4904740" cy="3855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57" t="6205" r="6798"/>
                    <a:stretch/>
                  </pic:blipFill>
                  <pic:spPr bwMode="auto">
                    <a:xfrm>
                      <a:off x="0" y="0"/>
                      <a:ext cx="4921671" cy="3868435"/>
                    </a:xfrm>
                    <a:prstGeom prst="rect">
                      <a:avLst/>
                    </a:prstGeom>
                    <a:noFill/>
                    <a:ln>
                      <a:noFill/>
                    </a:ln>
                    <a:extLst>
                      <a:ext uri="{53640926-AAD7-44D8-BBD7-CCE9431645EC}">
                        <a14:shadowObscured xmlns:a14="http://schemas.microsoft.com/office/drawing/2010/main"/>
                      </a:ext>
                    </a:extLst>
                  </pic:spPr>
                </pic:pic>
              </a:graphicData>
            </a:graphic>
          </wp:inline>
        </w:drawing>
      </w:r>
    </w:p>
    <w:p w14:paraId="1B9A60AA" w14:textId="70BB31D2" w:rsidR="00EB296E" w:rsidRDefault="008115F2" w:rsidP="008115F2">
      <w:pPr>
        <w:pStyle w:val="Caption"/>
        <w:jc w:val="center"/>
      </w:pPr>
      <w:bookmarkStart w:id="262" w:name="_Ref86238415"/>
      <w:bookmarkStart w:id="263" w:name="_Toc88406115"/>
      <w:r>
        <w:t xml:space="preserve">Figure </w:t>
      </w:r>
      <w:r w:rsidR="00D649BB">
        <w:fldChar w:fldCharType="begin"/>
      </w:r>
      <w:r w:rsidR="00D649BB">
        <w:instrText xml:space="preserve"> SEQ Figure \* ARABIC </w:instrText>
      </w:r>
      <w:r w:rsidR="00D649BB">
        <w:fldChar w:fldCharType="separate"/>
      </w:r>
      <w:r w:rsidR="00FF0D77">
        <w:rPr>
          <w:noProof/>
        </w:rPr>
        <w:t>83</w:t>
      </w:r>
      <w:r w:rsidR="00D649BB">
        <w:rPr>
          <w:noProof/>
        </w:rPr>
        <w:fldChar w:fldCharType="end"/>
      </w:r>
      <w:bookmarkEnd w:id="262"/>
      <w:r>
        <w:t xml:space="preserve"> - Th</w:t>
      </w:r>
      <w:r w:rsidRPr="00B1288F">
        <w:t xml:space="preserve">e Monthly Average </w:t>
      </w:r>
      <w:r w:rsidR="00F21A99">
        <w:t>Demand</w:t>
      </w:r>
      <w:r w:rsidRPr="00B1288F">
        <w:t xml:space="preserve"> for Each Month</w:t>
      </w:r>
      <w:r>
        <w:t xml:space="preserve"> – Saint John Dataset</w:t>
      </w:r>
      <w:bookmarkEnd w:id="263"/>
    </w:p>
    <w:p w14:paraId="75EA2291" w14:textId="2832C3E4" w:rsidR="008A2521" w:rsidRDefault="00C83BD8" w:rsidP="00C83BD8">
      <w:pPr>
        <w:pStyle w:val="Heading4"/>
      </w:pPr>
      <w:r>
        <w:t xml:space="preserve">4.3.3.1 </w:t>
      </w:r>
      <w:r w:rsidRPr="009D7DDB">
        <w:t xml:space="preserve">A Snippet on </w:t>
      </w:r>
      <w:r>
        <w:t>Monthly</w:t>
      </w:r>
      <w:r w:rsidRPr="009D7DDB">
        <w:t xml:space="preserve"> Performance</w:t>
      </w:r>
    </w:p>
    <w:p w14:paraId="582B229A" w14:textId="4091C039" w:rsidR="003A5E5B" w:rsidRDefault="00F724F4" w:rsidP="003A5E5B">
      <w:pPr>
        <w:ind w:firstLine="288"/>
      </w:pPr>
      <w:r>
        <w:t xml:space="preserve">The demand is greatest during the winter months. December was the worst month for almost all </w:t>
      </w:r>
      <w:r w:rsidR="0025420C">
        <w:t>forecaster</w:t>
      </w:r>
      <w:r>
        <w:t xml:space="preserve">s, with the exception of ARIMA and SNF. The ARIMA </w:t>
      </w:r>
      <w:r w:rsidR="0025420C">
        <w:t>forecaster</w:t>
      </w:r>
      <w:r>
        <w:t xml:space="preserve"> produced the most accurate forecasts in January, November, and December. </w:t>
      </w:r>
      <w:r w:rsidR="007D6F68" w:rsidRPr="009E1E24">
        <w:t xml:space="preserve">CNN had the most accurate forecasts for the remaining months of the year. </w:t>
      </w:r>
    </w:p>
    <w:p w14:paraId="29E7A875" w14:textId="6723817A" w:rsidR="008C7D2A" w:rsidRDefault="008C7D2A" w:rsidP="003A5E5B">
      <w:pPr>
        <w:ind w:firstLine="288"/>
      </w:pPr>
      <w:r w:rsidRPr="008C7D2A">
        <w:t xml:space="preserve">The ANN and the LSTM are inextricably </w:t>
      </w:r>
      <w:r w:rsidR="003A5E5B" w:rsidRPr="008C7D2A">
        <w:t>linked and</w:t>
      </w:r>
      <w:r w:rsidRPr="008C7D2A">
        <w:t xml:space="preserve"> determining which produces more accurate predictions is difficult. In January, February, April, September, October, and December, the ANN outperformed the LSTM. While in March, May, June, July, August, </w:t>
      </w:r>
      <w:r w:rsidRPr="008C7D2A">
        <w:lastRenderedPageBreak/>
        <w:t>and November, the LSTM outperformed the ANN. Additionally, in June, the MLR and SNF outperformed the ANN. In April, the ARIMA outperforms the MLR. January to May and October to December were the most error-prone months for the SNF. From June to September, it outperformed the ARIMA. In July and September, it outperformed the MLR.</w:t>
      </w:r>
    </w:p>
    <w:p w14:paraId="3E91DBAB" w14:textId="31FA0A20" w:rsidR="00F724F4" w:rsidRPr="00F724F4" w:rsidRDefault="007D6F68" w:rsidP="00F724F4">
      <w:pPr>
        <w:ind w:firstLine="288"/>
      </w:pPr>
      <w:r w:rsidRPr="007D6F68">
        <w:t xml:space="preserve">Each </w:t>
      </w:r>
      <w:r w:rsidR="0025420C">
        <w:t>forecaster</w:t>
      </w:r>
      <w:r w:rsidRPr="007D6F68">
        <w:t xml:space="preserve"> performs similarly to the others, with one </w:t>
      </w:r>
      <w:r w:rsidR="0025420C">
        <w:t>forecaster</w:t>
      </w:r>
      <w:r w:rsidRPr="007D6F68">
        <w:t xml:space="preserve"> outperforming the others in one month while the others outperform them in another. As a result, ranking them from first to third is difficult. Due to the fact that </w:t>
      </w:r>
      <w:r w:rsidR="0025420C">
        <w:t>forecaster</w:t>
      </w:r>
      <w:r w:rsidRPr="007D6F68">
        <w:t xml:space="preserve">s such as ARIMA performed better in cold months but less well in hot months. While the CNN made the most accurate predictions during the remaining nine months of the year, we cannot declare it the winner, as the ARIMA's best months coincide with the months with the highest demand. The SNF outperformed some </w:t>
      </w:r>
      <w:r w:rsidR="0025420C">
        <w:t>forecaster</w:t>
      </w:r>
      <w:r w:rsidRPr="007D6F68">
        <w:t xml:space="preserve">s during hot </w:t>
      </w:r>
      <w:r w:rsidR="00A84B08" w:rsidRPr="007D6F68">
        <w:t>months but</w:t>
      </w:r>
      <w:r w:rsidRPr="007D6F68">
        <w:t xml:space="preserve"> struggled during cold months.</w:t>
      </w:r>
    </w:p>
    <w:p w14:paraId="2D645A0B" w14:textId="5308F2EB" w:rsidR="000B57A7" w:rsidRDefault="000B57A7" w:rsidP="00E23780">
      <w:pPr>
        <w:ind w:firstLine="288"/>
        <w:jc w:val="center"/>
      </w:pPr>
      <w:r w:rsidRPr="000B57A7">
        <w:rPr>
          <w:noProof/>
        </w:rPr>
        <w:drawing>
          <wp:inline distT="0" distB="0" distL="0" distR="0" wp14:anchorId="7A235497" wp14:editId="2E8E4345">
            <wp:extent cx="4596174" cy="3695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4"/>
                    <pic:cNvPicPr>
                      <a:picLocks noChangeAspect="1" noChangeArrowheads="1"/>
                    </pic:cNvPicPr>
                  </pic:nvPicPr>
                  <pic:blipFill rotWithShape="1">
                    <a:blip r:embed="rId152">
                      <a:extLst>
                        <a:ext uri="{28A0092B-C50C-407E-A947-70E740481C1C}">
                          <a14:useLocalDpi xmlns:a14="http://schemas.microsoft.com/office/drawing/2010/main" val="0"/>
                        </a:ext>
                      </a:extLst>
                    </a:blip>
                    <a:srcRect l="5367" t="5967" r="6977"/>
                    <a:stretch/>
                  </pic:blipFill>
                  <pic:spPr bwMode="auto">
                    <a:xfrm>
                      <a:off x="0" y="0"/>
                      <a:ext cx="4641978" cy="3732531"/>
                    </a:xfrm>
                    <a:prstGeom prst="rect">
                      <a:avLst/>
                    </a:prstGeom>
                    <a:noFill/>
                    <a:ln>
                      <a:noFill/>
                    </a:ln>
                    <a:extLst>
                      <a:ext uri="{53640926-AAD7-44D8-BBD7-CCE9431645EC}">
                        <a14:shadowObscured xmlns:a14="http://schemas.microsoft.com/office/drawing/2010/main"/>
                      </a:ext>
                    </a:extLst>
                  </pic:spPr>
                </pic:pic>
              </a:graphicData>
            </a:graphic>
          </wp:inline>
        </w:drawing>
      </w:r>
    </w:p>
    <w:p w14:paraId="59884DA0" w14:textId="15B2D5E0" w:rsidR="002E7933" w:rsidRDefault="000B57A7" w:rsidP="000B57A7">
      <w:pPr>
        <w:pStyle w:val="Caption"/>
        <w:jc w:val="center"/>
      </w:pPr>
      <w:bookmarkStart w:id="264" w:name="_Ref86238423"/>
      <w:bookmarkStart w:id="265" w:name="_Toc88406116"/>
      <w:r>
        <w:t xml:space="preserve">Figure </w:t>
      </w:r>
      <w:r w:rsidR="00D649BB">
        <w:fldChar w:fldCharType="begin"/>
      </w:r>
      <w:r w:rsidR="00D649BB">
        <w:instrText xml:space="preserve"> SEQ Figure \* ARABIC </w:instrText>
      </w:r>
      <w:r w:rsidR="00D649BB">
        <w:fldChar w:fldCharType="separate"/>
      </w:r>
      <w:r w:rsidR="00FF0D77">
        <w:rPr>
          <w:noProof/>
        </w:rPr>
        <w:t>84</w:t>
      </w:r>
      <w:r w:rsidR="00D649BB">
        <w:rPr>
          <w:noProof/>
        </w:rPr>
        <w:fldChar w:fldCharType="end"/>
      </w:r>
      <w:bookmarkEnd w:id="264"/>
      <w:r>
        <w:t xml:space="preserve"> - </w:t>
      </w:r>
      <w:r w:rsidRPr="00D8190B">
        <w:t xml:space="preserve">Monthly MAPE for Each </w:t>
      </w:r>
      <w:r w:rsidR="0025420C">
        <w:t>Forecaster</w:t>
      </w:r>
      <w:r w:rsidRPr="00D8190B">
        <w:t xml:space="preserve"> </w:t>
      </w:r>
      <w:r>
        <w:t>– Saint John Dataset</w:t>
      </w:r>
      <w:bookmarkEnd w:id="265"/>
    </w:p>
    <w:p w14:paraId="04871794" w14:textId="77777777" w:rsidR="00DD68E4" w:rsidRDefault="00DD68E4" w:rsidP="00DD68E4">
      <w:pPr>
        <w:keepNext/>
        <w:jc w:val="center"/>
      </w:pPr>
      <w:r w:rsidRPr="00DD68E4">
        <w:rPr>
          <w:noProof/>
        </w:rPr>
        <w:lastRenderedPageBreak/>
        <w:drawing>
          <wp:inline distT="0" distB="0" distL="0" distR="0" wp14:anchorId="0E48171A" wp14:editId="4F37D0AA">
            <wp:extent cx="4229100" cy="3451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6"/>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1" t="5728" r="8766"/>
                    <a:stretch/>
                  </pic:blipFill>
                  <pic:spPr bwMode="auto">
                    <a:xfrm>
                      <a:off x="0" y="0"/>
                      <a:ext cx="4237004" cy="3457884"/>
                    </a:xfrm>
                    <a:prstGeom prst="rect">
                      <a:avLst/>
                    </a:prstGeom>
                    <a:noFill/>
                    <a:ln>
                      <a:noFill/>
                    </a:ln>
                    <a:extLst>
                      <a:ext uri="{53640926-AAD7-44D8-BBD7-CCE9431645EC}">
                        <a14:shadowObscured xmlns:a14="http://schemas.microsoft.com/office/drawing/2010/main"/>
                      </a:ext>
                    </a:extLst>
                  </pic:spPr>
                </pic:pic>
              </a:graphicData>
            </a:graphic>
          </wp:inline>
        </w:drawing>
      </w:r>
    </w:p>
    <w:p w14:paraId="75522368" w14:textId="6CD27FCB" w:rsidR="0032151F" w:rsidRDefault="00DD68E4" w:rsidP="00DD68E4">
      <w:pPr>
        <w:pStyle w:val="Caption"/>
        <w:jc w:val="center"/>
      </w:pPr>
      <w:bookmarkStart w:id="266" w:name="_Toc88406117"/>
      <w:r>
        <w:t xml:space="preserve">Figure </w:t>
      </w:r>
      <w:r w:rsidR="00D649BB">
        <w:fldChar w:fldCharType="begin"/>
      </w:r>
      <w:r w:rsidR="00D649BB">
        <w:instrText xml:space="preserve"> SEQ Figure \* ARABIC </w:instrText>
      </w:r>
      <w:r w:rsidR="00D649BB">
        <w:fldChar w:fldCharType="separate"/>
      </w:r>
      <w:r w:rsidR="00FF0D77">
        <w:rPr>
          <w:noProof/>
        </w:rPr>
        <w:t>85</w:t>
      </w:r>
      <w:r w:rsidR="00D649BB">
        <w:rPr>
          <w:noProof/>
        </w:rPr>
        <w:fldChar w:fldCharType="end"/>
      </w:r>
      <w:r>
        <w:t xml:space="preserve"> - </w:t>
      </w:r>
      <w:r w:rsidRPr="009A03DA">
        <w:t xml:space="preserve">Monthly Error Distribution for CNN </w:t>
      </w:r>
      <w:r w:rsidR="0025420C">
        <w:t>Forecaster</w:t>
      </w:r>
      <w:r>
        <w:t xml:space="preserve"> – Saint John Dataset</w:t>
      </w:r>
      <w:bookmarkEnd w:id="266"/>
    </w:p>
    <w:p w14:paraId="420061AE" w14:textId="77777777" w:rsidR="003475BD" w:rsidRDefault="003475BD" w:rsidP="003475BD">
      <w:pPr>
        <w:keepNext/>
        <w:jc w:val="center"/>
      </w:pPr>
      <w:r w:rsidRPr="003475BD">
        <w:rPr>
          <w:noProof/>
        </w:rPr>
        <w:drawing>
          <wp:inline distT="0" distB="0" distL="0" distR="0" wp14:anchorId="40032FDB" wp14:editId="40E95351">
            <wp:extent cx="4371975" cy="351191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7"/>
                    <pic:cNvPicPr>
                      <a:picLocks noChangeAspect="1" noChangeArrowheads="1"/>
                    </pic:cNvPicPr>
                  </pic:nvPicPr>
                  <pic:blipFill rotWithShape="1">
                    <a:blip r:embed="rId154">
                      <a:extLst>
                        <a:ext uri="{28A0092B-C50C-407E-A947-70E740481C1C}">
                          <a14:useLocalDpi xmlns:a14="http://schemas.microsoft.com/office/drawing/2010/main" val="0"/>
                        </a:ext>
                      </a:extLst>
                    </a:blip>
                    <a:srcRect l="4473" t="6444" r="8229"/>
                    <a:stretch/>
                  </pic:blipFill>
                  <pic:spPr bwMode="auto">
                    <a:xfrm>
                      <a:off x="0" y="0"/>
                      <a:ext cx="4384905" cy="3522300"/>
                    </a:xfrm>
                    <a:prstGeom prst="rect">
                      <a:avLst/>
                    </a:prstGeom>
                    <a:noFill/>
                    <a:ln>
                      <a:noFill/>
                    </a:ln>
                    <a:extLst>
                      <a:ext uri="{53640926-AAD7-44D8-BBD7-CCE9431645EC}">
                        <a14:shadowObscured xmlns:a14="http://schemas.microsoft.com/office/drawing/2010/main"/>
                      </a:ext>
                    </a:extLst>
                  </pic:spPr>
                </pic:pic>
              </a:graphicData>
            </a:graphic>
          </wp:inline>
        </w:drawing>
      </w:r>
    </w:p>
    <w:p w14:paraId="378553EF" w14:textId="214512BF" w:rsidR="000D0515" w:rsidRDefault="003475BD" w:rsidP="003475BD">
      <w:pPr>
        <w:pStyle w:val="Caption"/>
        <w:jc w:val="center"/>
      </w:pPr>
      <w:bookmarkStart w:id="267" w:name="_Toc88406118"/>
      <w:r>
        <w:t xml:space="preserve">Figure </w:t>
      </w:r>
      <w:r w:rsidR="00D649BB">
        <w:fldChar w:fldCharType="begin"/>
      </w:r>
      <w:r w:rsidR="00D649BB">
        <w:instrText xml:space="preserve"> SEQ Figure \* ARABIC </w:instrText>
      </w:r>
      <w:r w:rsidR="00D649BB">
        <w:fldChar w:fldCharType="separate"/>
      </w:r>
      <w:r w:rsidR="00FF0D77">
        <w:rPr>
          <w:noProof/>
        </w:rPr>
        <w:t>86</w:t>
      </w:r>
      <w:r w:rsidR="00D649BB">
        <w:rPr>
          <w:noProof/>
        </w:rPr>
        <w:fldChar w:fldCharType="end"/>
      </w:r>
      <w:r>
        <w:t xml:space="preserve"> - </w:t>
      </w:r>
      <w:r w:rsidRPr="009A03DA">
        <w:t xml:space="preserve">Monthly Error Distribution for </w:t>
      </w:r>
      <w:r>
        <w:t>LSTM</w:t>
      </w:r>
      <w:r w:rsidRPr="009A03DA">
        <w:t xml:space="preserve"> </w:t>
      </w:r>
      <w:r w:rsidR="0025420C">
        <w:t>Forecaster</w:t>
      </w:r>
      <w:r>
        <w:t xml:space="preserve"> – Saint John Dataset</w:t>
      </w:r>
      <w:bookmarkEnd w:id="267"/>
    </w:p>
    <w:p w14:paraId="519F5609" w14:textId="77777777" w:rsidR="009748A1" w:rsidRDefault="009748A1" w:rsidP="009748A1">
      <w:pPr>
        <w:keepNext/>
        <w:jc w:val="center"/>
      </w:pPr>
      <w:r w:rsidRPr="009748A1">
        <w:rPr>
          <w:noProof/>
        </w:rPr>
        <w:lastRenderedPageBreak/>
        <w:drawing>
          <wp:inline distT="0" distB="0" distL="0" distR="0" wp14:anchorId="22AD0BD6" wp14:editId="1D339E11">
            <wp:extent cx="4276725" cy="345665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8"/>
                    <pic:cNvPicPr>
                      <a:picLocks noChangeAspect="1" noChangeArrowheads="1"/>
                    </pic:cNvPicPr>
                  </pic:nvPicPr>
                  <pic:blipFill rotWithShape="1">
                    <a:blip r:embed="rId155">
                      <a:extLst>
                        <a:ext uri="{28A0092B-C50C-407E-A947-70E740481C1C}">
                          <a14:useLocalDpi xmlns:a14="http://schemas.microsoft.com/office/drawing/2010/main" val="0"/>
                        </a:ext>
                      </a:extLst>
                    </a:blip>
                    <a:srcRect l="4473" t="6444" r="8766"/>
                    <a:stretch/>
                  </pic:blipFill>
                  <pic:spPr bwMode="auto">
                    <a:xfrm>
                      <a:off x="0" y="0"/>
                      <a:ext cx="4280290" cy="3459533"/>
                    </a:xfrm>
                    <a:prstGeom prst="rect">
                      <a:avLst/>
                    </a:prstGeom>
                    <a:noFill/>
                    <a:ln>
                      <a:noFill/>
                    </a:ln>
                    <a:extLst>
                      <a:ext uri="{53640926-AAD7-44D8-BBD7-CCE9431645EC}">
                        <a14:shadowObscured xmlns:a14="http://schemas.microsoft.com/office/drawing/2010/main"/>
                      </a:ext>
                    </a:extLst>
                  </pic:spPr>
                </pic:pic>
              </a:graphicData>
            </a:graphic>
          </wp:inline>
        </w:drawing>
      </w:r>
    </w:p>
    <w:p w14:paraId="552127EC" w14:textId="7873EA83" w:rsidR="009748A1" w:rsidRDefault="009748A1" w:rsidP="009748A1">
      <w:pPr>
        <w:pStyle w:val="Caption"/>
        <w:jc w:val="center"/>
      </w:pPr>
      <w:bookmarkStart w:id="268" w:name="_Toc88406119"/>
      <w:r>
        <w:t xml:space="preserve">Figure </w:t>
      </w:r>
      <w:r w:rsidR="00D649BB">
        <w:fldChar w:fldCharType="begin"/>
      </w:r>
      <w:r w:rsidR="00D649BB">
        <w:instrText xml:space="preserve"> SEQ Figure \* ARABIC </w:instrText>
      </w:r>
      <w:r w:rsidR="00D649BB">
        <w:fldChar w:fldCharType="separate"/>
      </w:r>
      <w:r w:rsidR="00FF0D77">
        <w:rPr>
          <w:noProof/>
        </w:rPr>
        <w:t>87</w:t>
      </w:r>
      <w:r w:rsidR="00D649BB">
        <w:rPr>
          <w:noProof/>
        </w:rPr>
        <w:fldChar w:fldCharType="end"/>
      </w:r>
      <w:r>
        <w:t xml:space="preserve"> - </w:t>
      </w:r>
      <w:r w:rsidRPr="009A03DA">
        <w:t xml:space="preserve">Monthly Error Distribution for </w:t>
      </w:r>
      <w:r>
        <w:t>ANN</w:t>
      </w:r>
      <w:r w:rsidRPr="009A03DA">
        <w:t xml:space="preserve"> </w:t>
      </w:r>
      <w:r w:rsidR="0025420C">
        <w:t>Forecaster</w:t>
      </w:r>
      <w:r>
        <w:t xml:space="preserve"> – Saint John Dataset</w:t>
      </w:r>
      <w:bookmarkEnd w:id="268"/>
    </w:p>
    <w:p w14:paraId="2DB24EE9" w14:textId="77777777" w:rsidR="00B2048C" w:rsidRDefault="00B2048C" w:rsidP="00B2048C">
      <w:pPr>
        <w:keepNext/>
        <w:jc w:val="center"/>
      </w:pPr>
      <w:r w:rsidRPr="00B2048C">
        <w:rPr>
          <w:noProof/>
        </w:rPr>
        <w:drawing>
          <wp:inline distT="0" distB="0" distL="0" distR="0" wp14:anchorId="65BD85C9" wp14:editId="5E48BF32">
            <wp:extent cx="4286250" cy="347486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56">
                      <a:extLst>
                        <a:ext uri="{28A0092B-C50C-407E-A947-70E740481C1C}">
                          <a14:useLocalDpi xmlns:a14="http://schemas.microsoft.com/office/drawing/2010/main" val="0"/>
                        </a:ext>
                      </a:extLst>
                    </a:blip>
                    <a:srcRect l="4294" t="5967" r="8766"/>
                    <a:stretch/>
                  </pic:blipFill>
                  <pic:spPr bwMode="auto">
                    <a:xfrm>
                      <a:off x="0" y="0"/>
                      <a:ext cx="4299253" cy="3485402"/>
                    </a:xfrm>
                    <a:prstGeom prst="rect">
                      <a:avLst/>
                    </a:prstGeom>
                    <a:noFill/>
                    <a:ln>
                      <a:noFill/>
                    </a:ln>
                    <a:extLst>
                      <a:ext uri="{53640926-AAD7-44D8-BBD7-CCE9431645EC}">
                        <a14:shadowObscured xmlns:a14="http://schemas.microsoft.com/office/drawing/2010/main"/>
                      </a:ext>
                    </a:extLst>
                  </pic:spPr>
                </pic:pic>
              </a:graphicData>
            </a:graphic>
          </wp:inline>
        </w:drawing>
      </w:r>
    </w:p>
    <w:p w14:paraId="35AAF745" w14:textId="55652FA5" w:rsidR="009A0F2F" w:rsidRDefault="00B2048C" w:rsidP="00B2048C">
      <w:pPr>
        <w:pStyle w:val="Caption"/>
        <w:jc w:val="center"/>
      </w:pPr>
      <w:bookmarkStart w:id="269" w:name="_Toc88406120"/>
      <w:r>
        <w:t xml:space="preserve">Figure </w:t>
      </w:r>
      <w:r w:rsidR="00D649BB">
        <w:fldChar w:fldCharType="begin"/>
      </w:r>
      <w:r w:rsidR="00D649BB">
        <w:instrText xml:space="preserve"> SEQ Figure \* ARABIC </w:instrText>
      </w:r>
      <w:r w:rsidR="00D649BB">
        <w:fldChar w:fldCharType="separate"/>
      </w:r>
      <w:r w:rsidR="00FF0D77">
        <w:rPr>
          <w:noProof/>
        </w:rPr>
        <w:t>88</w:t>
      </w:r>
      <w:r w:rsidR="00D649BB">
        <w:rPr>
          <w:noProof/>
        </w:rPr>
        <w:fldChar w:fldCharType="end"/>
      </w:r>
      <w:r>
        <w:t xml:space="preserve"> - </w:t>
      </w:r>
      <w:r w:rsidRPr="009A03DA">
        <w:t xml:space="preserve">Monthly Error Distribution for </w:t>
      </w:r>
      <w:r>
        <w:t>MLR</w:t>
      </w:r>
      <w:r w:rsidRPr="009A03DA">
        <w:t xml:space="preserve"> </w:t>
      </w:r>
      <w:r w:rsidR="0025420C">
        <w:t>Forecaster</w:t>
      </w:r>
      <w:r>
        <w:t xml:space="preserve"> – Saint John Dataset</w:t>
      </w:r>
      <w:bookmarkEnd w:id="269"/>
    </w:p>
    <w:p w14:paraId="757BA2CF" w14:textId="77777777" w:rsidR="003F7E4C" w:rsidRDefault="003F7E4C" w:rsidP="003F7E4C">
      <w:pPr>
        <w:keepNext/>
        <w:jc w:val="center"/>
      </w:pPr>
      <w:r w:rsidRPr="003F7E4C">
        <w:rPr>
          <w:noProof/>
        </w:rPr>
        <w:lastRenderedPageBreak/>
        <w:drawing>
          <wp:inline distT="0" distB="0" distL="0" distR="0" wp14:anchorId="1B678872" wp14:editId="3BECA0B3">
            <wp:extent cx="4270778" cy="34766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rotWithShape="1">
                    <a:blip r:embed="rId157">
                      <a:extLst>
                        <a:ext uri="{28A0092B-C50C-407E-A947-70E740481C1C}">
                          <a14:useLocalDpi xmlns:a14="http://schemas.microsoft.com/office/drawing/2010/main" val="0"/>
                        </a:ext>
                      </a:extLst>
                    </a:blip>
                    <a:srcRect l="4651" t="5967" r="8766"/>
                    <a:stretch/>
                  </pic:blipFill>
                  <pic:spPr bwMode="auto">
                    <a:xfrm>
                      <a:off x="0" y="0"/>
                      <a:ext cx="4277082" cy="3481756"/>
                    </a:xfrm>
                    <a:prstGeom prst="rect">
                      <a:avLst/>
                    </a:prstGeom>
                    <a:noFill/>
                    <a:ln>
                      <a:noFill/>
                    </a:ln>
                    <a:extLst>
                      <a:ext uri="{53640926-AAD7-44D8-BBD7-CCE9431645EC}">
                        <a14:shadowObscured xmlns:a14="http://schemas.microsoft.com/office/drawing/2010/main"/>
                      </a:ext>
                    </a:extLst>
                  </pic:spPr>
                </pic:pic>
              </a:graphicData>
            </a:graphic>
          </wp:inline>
        </w:drawing>
      </w:r>
    </w:p>
    <w:p w14:paraId="3E05B9CB" w14:textId="48839EB9" w:rsidR="003F7E4C" w:rsidRDefault="003F7E4C" w:rsidP="003F7E4C">
      <w:pPr>
        <w:pStyle w:val="Caption"/>
        <w:jc w:val="center"/>
      </w:pPr>
      <w:bookmarkStart w:id="270" w:name="_Toc88406121"/>
      <w:r>
        <w:t xml:space="preserve">Figure </w:t>
      </w:r>
      <w:r w:rsidR="00D649BB">
        <w:fldChar w:fldCharType="begin"/>
      </w:r>
      <w:r w:rsidR="00D649BB">
        <w:instrText xml:space="preserve"> SEQ Figure \* ARABIC </w:instrText>
      </w:r>
      <w:r w:rsidR="00D649BB">
        <w:fldChar w:fldCharType="separate"/>
      </w:r>
      <w:r w:rsidR="00FF0D77">
        <w:rPr>
          <w:noProof/>
        </w:rPr>
        <w:t>89</w:t>
      </w:r>
      <w:r w:rsidR="00D649BB">
        <w:rPr>
          <w:noProof/>
        </w:rPr>
        <w:fldChar w:fldCharType="end"/>
      </w:r>
      <w:r>
        <w:t xml:space="preserve"> - </w:t>
      </w:r>
      <w:r w:rsidRPr="009A03DA">
        <w:t xml:space="preserve">Monthly Error Distribution for </w:t>
      </w:r>
      <w:r>
        <w:t>ARIMA</w:t>
      </w:r>
      <w:r w:rsidRPr="009A03DA">
        <w:t xml:space="preserve"> </w:t>
      </w:r>
      <w:r w:rsidR="0025420C">
        <w:t>Forecaster</w:t>
      </w:r>
      <w:r>
        <w:t xml:space="preserve"> – Saint John Dataset</w:t>
      </w:r>
      <w:bookmarkEnd w:id="270"/>
    </w:p>
    <w:p w14:paraId="7AE677BC" w14:textId="77777777" w:rsidR="001B1A45" w:rsidRDefault="001B1A45" w:rsidP="001B1A45">
      <w:pPr>
        <w:keepNext/>
        <w:jc w:val="center"/>
      </w:pPr>
      <w:r w:rsidRPr="001B1A45">
        <w:rPr>
          <w:noProof/>
        </w:rPr>
        <w:drawing>
          <wp:inline distT="0" distB="0" distL="0" distR="0" wp14:anchorId="447CE8B9" wp14:editId="30D4BED7">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5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1786456F" w14:textId="4648A16D" w:rsidR="003A3B39" w:rsidRDefault="001B1A45" w:rsidP="001B1A45">
      <w:pPr>
        <w:pStyle w:val="Caption"/>
        <w:jc w:val="center"/>
      </w:pPr>
      <w:bookmarkStart w:id="271" w:name="_Toc88406122"/>
      <w:r>
        <w:t xml:space="preserve">Figure </w:t>
      </w:r>
      <w:r w:rsidR="00D649BB">
        <w:fldChar w:fldCharType="begin"/>
      </w:r>
      <w:r w:rsidR="00D649BB">
        <w:instrText xml:space="preserve"> SEQ Figure \* ARABIC </w:instrText>
      </w:r>
      <w:r w:rsidR="00D649BB">
        <w:fldChar w:fldCharType="separate"/>
      </w:r>
      <w:r w:rsidR="00FF0D77">
        <w:rPr>
          <w:noProof/>
        </w:rPr>
        <w:t>90</w:t>
      </w:r>
      <w:r w:rsidR="00D649BB">
        <w:rPr>
          <w:noProof/>
        </w:rPr>
        <w:fldChar w:fldCharType="end"/>
      </w:r>
      <w:r>
        <w:t xml:space="preserve"> - </w:t>
      </w:r>
      <w:r w:rsidRPr="009A03DA">
        <w:t xml:space="preserve">Monthly Error Distribution for </w:t>
      </w:r>
      <w:r>
        <w:t>SNF</w:t>
      </w:r>
      <w:r w:rsidRPr="009A03DA">
        <w:t xml:space="preserve"> </w:t>
      </w:r>
      <w:r w:rsidR="0025420C">
        <w:t>Forecaster</w:t>
      </w:r>
      <w:r>
        <w:t xml:space="preserve"> – Saint John Dataset</w:t>
      </w:r>
      <w:bookmarkEnd w:id="271"/>
    </w:p>
    <w:p w14:paraId="10FF31B1" w14:textId="171291A1" w:rsidR="00A80A0E" w:rsidRDefault="00A80A0E" w:rsidP="00A80A0E">
      <w:pPr>
        <w:pStyle w:val="Heading3"/>
      </w:pPr>
      <w:bookmarkStart w:id="272" w:name="_Toc88406001"/>
      <w:r>
        <w:lastRenderedPageBreak/>
        <w:t xml:space="preserve">4.3.4 </w:t>
      </w:r>
      <w:r w:rsidRPr="002B69C3">
        <w:t>Performance During the Seasons</w:t>
      </w:r>
      <w:bookmarkEnd w:id="272"/>
    </w:p>
    <w:p w14:paraId="51DE4E63" w14:textId="6C6F60C9" w:rsidR="00DB6FCF" w:rsidRDefault="00DB6FCF" w:rsidP="005E7980">
      <w:pPr>
        <w:ind w:firstLine="288"/>
      </w:pPr>
      <w:r w:rsidRPr="00DB6FCF">
        <w:t xml:space="preserve">The table below summarizes the MAPE and RMSE values obtained for the average of various seasons in the Saint John test dataset. All </w:t>
      </w:r>
      <w:r w:rsidR="0025420C">
        <w:t>forecaster</w:t>
      </w:r>
      <w:r w:rsidRPr="00DB6FCF">
        <w:t xml:space="preserve">s, with the exception of ARIMA and SNF, had their worst performance in the winter. The ARIMA and SNF both had their worst performance in the spring. Summer was the easiest season for all </w:t>
      </w:r>
      <w:r w:rsidR="0025420C">
        <w:t>forecaster</w:t>
      </w:r>
      <w:r w:rsidRPr="00DB6FCF">
        <w:t>s because demand was the lowest. The ARIMA model produced the most accurate predictions during the winter, while the CNN model produced the most accurate predictions during the remaining three seasons of the year. The ARIMA had the worst performance overall during the summer, while the SNF had the worst performance overall during the remaining three seasons of the year.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756"/>
      </w:tblGrid>
      <w:tr w:rsidR="004E3B9B" w:rsidRPr="004E3B9B"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4E3B9B" w:rsidRDefault="004E3B9B" w:rsidP="004E3B9B">
            <w:pPr>
              <w:spacing w:line="240" w:lineRule="auto"/>
              <w:jc w:val="center"/>
              <w:rPr>
                <w:b/>
                <w:bCs/>
                <w:color w:val="000000"/>
                <w:lang w:eastAsia="en-CA"/>
              </w:rPr>
            </w:pPr>
            <w:r w:rsidRPr="004E3B9B">
              <w:rPr>
                <w:b/>
                <w:bCs/>
                <w:color w:val="000000"/>
                <w:lang w:eastAsia="en-CA"/>
              </w:rPr>
              <w:t>Winter</w:t>
            </w:r>
          </w:p>
        </w:tc>
      </w:tr>
      <w:tr w:rsidR="00036781" w:rsidRPr="004E3B9B" w14:paraId="0302F257" w14:textId="77777777" w:rsidTr="004E3B9B">
        <w:trPr>
          <w:trHeight w:val="315"/>
          <w:jc w:val="center"/>
        </w:trPr>
        <w:tc>
          <w:tcPr>
            <w:tcW w:w="0" w:type="auto"/>
            <w:shd w:val="clear" w:color="auto" w:fill="auto"/>
            <w:noWrap/>
            <w:vAlign w:val="bottom"/>
            <w:hideMark/>
          </w:tcPr>
          <w:p w14:paraId="7ADCDA5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05B2424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22A5A0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471E0C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66C468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17F211B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3C9D8BA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47DBE206" w14:textId="77777777" w:rsidTr="004E3B9B">
        <w:trPr>
          <w:trHeight w:val="315"/>
          <w:jc w:val="center"/>
        </w:trPr>
        <w:tc>
          <w:tcPr>
            <w:tcW w:w="0" w:type="auto"/>
            <w:shd w:val="clear" w:color="auto" w:fill="auto"/>
            <w:noWrap/>
            <w:vAlign w:val="bottom"/>
            <w:hideMark/>
          </w:tcPr>
          <w:p w14:paraId="2317AC5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E3AD940" w14:textId="77777777" w:rsidR="004E3B9B" w:rsidRPr="004E3B9B" w:rsidRDefault="004E3B9B" w:rsidP="004E3B9B">
            <w:pPr>
              <w:spacing w:line="240" w:lineRule="auto"/>
              <w:jc w:val="center"/>
              <w:rPr>
                <w:color w:val="000000"/>
                <w:lang w:eastAsia="en-CA"/>
              </w:rPr>
            </w:pPr>
            <w:r w:rsidRPr="004E3B9B">
              <w:rPr>
                <w:color w:val="000000"/>
                <w:lang w:eastAsia="en-CA"/>
              </w:rPr>
              <w:t>6.67</w:t>
            </w:r>
          </w:p>
        </w:tc>
        <w:tc>
          <w:tcPr>
            <w:tcW w:w="0" w:type="auto"/>
            <w:shd w:val="clear" w:color="auto" w:fill="auto"/>
            <w:noWrap/>
            <w:vAlign w:val="bottom"/>
            <w:hideMark/>
          </w:tcPr>
          <w:p w14:paraId="12AD48B7" w14:textId="77777777" w:rsidR="004E3B9B" w:rsidRPr="004E3B9B" w:rsidRDefault="004E3B9B" w:rsidP="004E3B9B">
            <w:pPr>
              <w:spacing w:line="240" w:lineRule="auto"/>
              <w:jc w:val="right"/>
              <w:rPr>
                <w:color w:val="000000"/>
                <w:lang w:eastAsia="en-CA"/>
              </w:rPr>
            </w:pPr>
            <w:r w:rsidRPr="004E3B9B">
              <w:rPr>
                <w:color w:val="000000"/>
                <w:lang w:eastAsia="en-CA"/>
              </w:rPr>
              <w:t>7.79</w:t>
            </w:r>
          </w:p>
        </w:tc>
        <w:tc>
          <w:tcPr>
            <w:tcW w:w="0" w:type="auto"/>
            <w:shd w:val="clear" w:color="auto" w:fill="auto"/>
            <w:noWrap/>
            <w:vAlign w:val="bottom"/>
            <w:hideMark/>
          </w:tcPr>
          <w:p w14:paraId="1CCB4D81" w14:textId="77777777" w:rsidR="004E3B9B" w:rsidRPr="004E3B9B" w:rsidRDefault="004E3B9B" w:rsidP="004E3B9B">
            <w:pPr>
              <w:spacing w:line="240" w:lineRule="auto"/>
              <w:jc w:val="center"/>
              <w:rPr>
                <w:color w:val="000000"/>
                <w:lang w:eastAsia="en-CA"/>
              </w:rPr>
            </w:pPr>
            <w:r w:rsidRPr="004E3B9B">
              <w:rPr>
                <w:color w:val="000000"/>
                <w:lang w:eastAsia="en-CA"/>
              </w:rPr>
              <w:t>6.64</w:t>
            </w:r>
          </w:p>
        </w:tc>
        <w:tc>
          <w:tcPr>
            <w:tcW w:w="0" w:type="auto"/>
            <w:shd w:val="clear" w:color="auto" w:fill="auto"/>
            <w:noWrap/>
            <w:vAlign w:val="bottom"/>
            <w:hideMark/>
          </w:tcPr>
          <w:p w14:paraId="3E690A1B" w14:textId="77777777" w:rsidR="004E3B9B" w:rsidRPr="004E3B9B" w:rsidRDefault="004E3B9B" w:rsidP="004E3B9B">
            <w:pPr>
              <w:spacing w:line="240" w:lineRule="auto"/>
              <w:jc w:val="center"/>
              <w:rPr>
                <w:color w:val="000000"/>
                <w:lang w:eastAsia="en-CA"/>
              </w:rPr>
            </w:pPr>
            <w:r w:rsidRPr="004E3B9B">
              <w:rPr>
                <w:color w:val="000000"/>
                <w:lang w:eastAsia="en-CA"/>
              </w:rPr>
              <w:t>9.41</w:t>
            </w:r>
          </w:p>
        </w:tc>
        <w:tc>
          <w:tcPr>
            <w:tcW w:w="0" w:type="auto"/>
            <w:shd w:val="clear" w:color="auto" w:fill="auto"/>
            <w:noWrap/>
            <w:vAlign w:val="bottom"/>
            <w:hideMark/>
          </w:tcPr>
          <w:p w14:paraId="5EB58925" w14:textId="77777777" w:rsidR="004E3B9B" w:rsidRPr="004E3B9B" w:rsidRDefault="004E3B9B" w:rsidP="004E3B9B">
            <w:pPr>
              <w:spacing w:line="240" w:lineRule="auto"/>
              <w:jc w:val="center"/>
              <w:rPr>
                <w:color w:val="000000"/>
                <w:lang w:eastAsia="en-CA"/>
              </w:rPr>
            </w:pPr>
            <w:r w:rsidRPr="004E3B9B">
              <w:rPr>
                <w:color w:val="000000"/>
                <w:lang w:eastAsia="en-CA"/>
              </w:rPr>
              <w:t>6.06</w:t>
            </w:r>
          </w:p>
        </w:tc>
        <w:tc>
          <w:tcPr>
            <w:tcW w:w="0" w:type="auto"/>
            <w:shd w:val="clear" w:color="auto" w:fill="auto"/>
            <w:noWrap/>
            <w:vAlign w:val="bottom"/>
            <w:hideMark/>
          </w:tcPr>
          <w:p w14:paraId="755B3A63" w14:textId="77777777" w:rsidR="004E3B9B" w:rsidRPr="004E3B9B" w:rsidRDefault="004E3B9B" w:rsidP="004E3B9B">
            <w:pPr>
              <w:spacing w:line="240" w:lineRule="auto"/>
              <w:jc w:val="center"/>
              <w:rPr>
                <w:color w:val="000000"/>
                <w:lang w:eastAsia="en-CA"/>
              </w:rPr>
            </w:pPr>
            <w:r w:rsidRPr="004E3B9B">
              <w:rPr>
                <w:color w:val="000000"/>
                <w:lang w:eastAsia="en-CA"/>
              </w:rPr>
              <w:t>12.70</w:t>
            </w:r>
          </w:p>
        </w:tc>
      </w:tr>
      <w:tr w:rsidR="00036781" w:rsidRPr="004E3B9B" w14:paraId="147D20F9" w14:textId="77777777" w:rsidTr="004E3B9B">
        <w:trPr>
          <w:trHeight w:val="315"/>
          <w:jc w:val="center"/>
        </w:trPr>
        <w:tc>
          <w:tcPr>
            <w:tcW w:w="0" w:type="auto"/>
            <w:shd w:val="clear" w:color="auto" w:fill="auto"/>
            <w:noWrap/>
            <w:vAlign w:val="bottom"/>
            <w:hideMark/>
          </w:tcPr>
          <w:p w14:paraId="597AD5F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586F8A78" w14:textId="77777777" w:rsidR="004E3B9B" w:rsidRPr="004E3B9B" w:rsidRDefault="004E3B9B" w:rsidP="004E3B9B">
            <w:pPr>
              <w:spacing w:line="240" w:lineRule="auto"/>
              <w:jc w:val="center"/>
              <w:rPr>
                <w:color w:val="000000"/>
                <w:lang w:eastAsia="en-CA"/>
              </w:rPr>
            </w:pPr>
            <w:r w:rsidRPr="004E3B9B">
              <w:rPr>
                <w:color w:val="000000"/>
                <w:lang w:eastAsia="en-CA"/>
              </w:rPr>
              <w:t>13.33</w:t>
            </w:r>
          </w:p>
        </w:tc>
        <w:tc>
          <w:tcPr>
            <w:tcW w:w="0" w:type="auto"/>
            <w:shd w:val="clear" w:color="auto" w:fill="auto"/>
            <w:noWrap/>
            <w:vAlign w:val="bottom"/>
            <w:hideMark/>
          </w:tcPr>
          <w:p w14:paraId="4A2015B4" w14:textId="77777777" w:rsidR="004E3B9B" w:rsidRPr="004E3B9B" w:rsidRDefault="004E3B9B" w:rsidP="004E3B9B">
            <w:pPr>
              <w:spacing w:line="240" w:lineRule="auto"/>
              <w:jc w:val="right"/>
              <w:rPr>
                <w:color w:val="000000"/>
                <w:lang w:eastAsia="en-CA"/>
              </w:rPr>
            </w:pPr>
            <w:r w:rsidRPr="004E3B9B">
              <w:rPr>
                <w:color w:val="000000"/>
                <w:lang w:eastAsia="en-CA"/>
              </w:rPr>
              <w:t>14.95</w:t>
            </w:r>
          </w:p>
        </w:tc>
        <w:tc>
          <w:tcPr>
            <w:tcW w:w="0" w:type="auto"/>
            <w:shd w:val="clear" w:color="auto" w:fill="auto"/>
            <w:noWrap/>
            <w:vAlign w:val="bottom"/>
            <w:hideMark/>
          </w:tcPr>
          <w:p w14:paraId="4BED7ABF" w14:textId="77777777" w:rsidR="004E3B9B" w:rsidRPr="004E3B9B" w:rsidRDefault="004E3B9B" w:rsidP="004E3B9B">
            <w:pPr>
              <w:spacing w:line="240" w:lineRule="auto"/>
              <w:jc w:val="center"/>
              <w:rPr>
                <w:color w:val="000000"/>
                <w:lang w:eastAsia="en-CA"/>
              </w:rPr>
            </w:pPr>
            <w:r w:rsidRPr="004E3B9B">
              <w:rPr>
                <w:color w:val="000000"/>
                <w:lang w:eastAsia="en-CA"/>
              </w:rPr>
              <w:t>13.34</w:t>
            </w:r>
          </w:p>
        </w:tc>
        <w:tc>
          <w:tcPr>
            <w:tcW w:w="0" w:type="auto"/>
            <w:shd w:val="clear" w:color="auto" w:fill="auto"/>
            <w:noWrap/>
            <w:vAlign w:val="bottom"/>
            <w:hideMark/>
          </w:tcPr>
          <w:p w14:paraId="708AE1DA" w14:textId="77777777" w:rsidR="004E3B9B" w:rsidRPr="004E3B9B" w:rsidRDefault="004E3B9B" w:rsidP="004E3B9B">
            <w:pPr>
              <w:spacing w:line="240" w:lineRule="auto"/>
              <w:jc w:val="center"/>
              <w:rPr>
                <w:color w:val="000000"/>
                <w:lang w:eastAsia="en-CA"/>
              </w:rPr>
            </w:pPr>
            <w:r w:rsidRPr="004E3B9B">
              <w:rPr>
                <w:color w:val="000000"/>
                <w:lang w:eastAsia="en-CA"/>
              </w:rPr>
              <w:t>17.57</w:t>
            </w:r>
          </w:p>
        </w:tc>
        <w:tc>
          <w:tcPr>
            <w:tcW w:w="0" w:type="auto"/>
            <w:shd w:val="clear" w:color="auto" w:fill="auto"/>
            <w:noWrap/>
            <w:vAlign w:val="bottom"/>
            <w:hideMark/>
          </w:tcPr>
          <w:p w14:paraId="1B075AB0" w14:textId="77777777" w:rsidR="004E3B9B" w:rsidRPr="004E3B9B" w:rsidRDefault="004E3B9B" w:rsidP="004E3B9B">
            <w:pPr>
              <w:spacing w:line="240" w:lineRule="auto"/>
              <w:jc w:val="center"/>
              <w:rPr>
                <w:color w:val="000000"/>
                <w:lang w:eastAsia="en-CA"/>
              </w:rPr>
            </w:pPr>
            <w:r w:rsidRPr="004E3B9B">
              <w:rPr>
                <w:color w:val="000000"/>
                <w:lang w:eastAsia="en-CA"/>
              </w:rPr>
              <w:t>12.98</w:t>
            </w:r>
          </w:p>
        </w:tc>
        <w:tc>
          <w:tcPr>
            <w:tcW w:w="0" w:type="auto"/>
            <w:shd w:val="clear" w:color="auto" w:fill="auto"/>
            <w:noWrap/>
            <w:vAlign w:val="bottom"/>
            <w:hideMark/>
          </w:tcPr>
          <w:p w14:paraId="042EDA66" w14:textId="77777777" w:rsidR="004E3B9B" w:rsidRPr="004E3B9B" w:rsidRDefault="004E3B9B" w:rsidP="004E3B9B">
            <w:pPr>
              <w:spacing w:line="240" w:lineRule="auto"/>
              <w:jc w:val="center"/>
              <w:rPr>
                <w:color w:val="000000"/>
                <w:lang w:eastAsia="en-CA"/>
              </w:rPr>
            </w:pPr>
            <w:r w:rsidRPr="004E3B9B">
              <w:rPr>
                <w:color w:val="000000"/>
                <w:lang w:eastAsia="en-CA"/>
              </w:rPr>
              <w:t>23.08</w:t>
            </w:r>
          </w:p>
        </w:tc>
      </w:tr>
      <w:tr w:rsidR="004E3B9B" w:rsidRPr="004E3B9B"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Spring</w:t>
            </w:r>
          </w:p>
        </w:tc>
      </w:tr>
      <w:tr w:rsidR="00036781" w:rsidRPr="004E3B9B" w14:paraId="49651DF5" w14:textId="77777777" w:rsidTr="004E3B9B">
        <w:trPr>
          <w:trHeight w:val="315"/>
          <w:jc w:val="center"/>
        </w:trPr>
        <w:tc>
          <w:tcPr>
            <w:tcW w:w="0" w:type="auto"/>
            <w:shd w:val="clear" w:color="auto" w:fill="auto"/>
            <w:noWrap/>
            <w:vAlign w:val="bottom"/>
            <w:hideMark/>
          </w:tcPr>
          <w:p w14:paraId="6E1CAF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5D87BDF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B8E9AF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68DCF74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008874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239EEF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6390E9C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663062E3" w14:textId="77777777" w:rsidTr="004E3B9B">
        <w:trPr>
          <w:trHeight w:val="315"/>
          <w:jc w:val="center"/>
        </w:trPr>
        <w:tc>
          <w:tcPr>
            <w:tcW w:w="0" w:type="auto"/>
            <w:shd w:val="clear" w:color="auto" w:fill="auto"/>
            <w:noWrap/>
            <w:vAlign w:val="bottom"/>
            <w:hideMark/>
          </w:tcPr>
          <w:p w14:paraId="473B0F5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3FC8D73F" w14:textId="77777777" w:rsidR="004E3B9B" w:rsidRPr="004E3B9B" w:rsidRDefault="004E3B9B" w:rsidP="004E3B9B">
            <w:pPr>
              <w:spacing w:line="240" w:lineRule="auto"/>
              <w:jc w:val="center"/>
              <w:rPr>
                <w:color w:val="000000"/>
                <w:lang w:eastAsia="en-CA"/>
              </w:rPr>
            </w:pPr>
            <w:r w:rsidRPr="004E3B9B">
              <w:rPr>
                <w:color w:val="000000"/>
                <w:lang w:eastAsia="en-CA"/>
              </w:rPr>
              <w:t>2.79</w:t>
            </w:r>
          </w:p>
        </w:tc>
        <w:tc>
          <w:tcPr>
            <w:tcW w:w="0" w:type="auto"/>
            <w:shd w:val="clear" w:color="auto" w:fill="auto"/>
            <w:noWrap/>
            <w:vAlign w:val="bottom"/>
            <w:hideMark/>
          </w:tcPr>
          <w:p w14:paraId="16F666C7" w14:textId="77777777" w:rsidR="004E3B9B" w:rsidRPr="004E3B9B" w:rsidRDefault="004E3B9B" w:rsidP="004E3B9B">
            <w:pPr>
              <w:spacing w:line="240" w:lineRule="auto"/>
              <w:jc w:val="center"/>
              <w:rPr>
                <w:color w:val="000000"/>
                <w:lang w:eastAsia="en-CA"/>
              </w:rPr>
            </w:pPr>
            <w:r w:rsidRPr="004E3B9B">
              <w:rPr>
                <w:color w:val="000000"/>
                <w:lang w:eastAsia="en-CA"/>
              </w:rPr>
              <w:t>3.24</w:t>
            </w:r>
          </w:p>
        </w:tc>
        <w:tc>
          <w:tcPr>
            <w:tcW w:w="0" w:type="auto"/>
            <w:shd w:val="clear" w:color="auto" w:fill="auto"/>
            <w:noWrap/>
            <w:vAlign w:val="bottom"/>
            <w:hideMark/>
          </w:tcPr>
          <w:p w14:paraId="05D1A06F" w14:textId="77777777" w:rsidR="004E3B9B" w:rsidRPr="004E3B9B" w:rsidRDefault="004E3B9B" w:rsidP="004E3B9B">
            <w:pPr>
              <w:spacing w:line="240" w:lineRule="auto"/>
              <w:jc w:val="center"/>
              <w:rPr>
                <w:color w:val="000000"/>
                <w:lang w:eastAsia="en-CA"/>
              </w:rPr>
            </w:pPr>
            <w:r w:rsidRPr="004E3B9B">
              <w:rPr>
                <w:color w:val="000000"/>
                <w:lang w:eastAsia="en-CA"/>
              </w:rPr>
              <w:t>3.22</w:t>
            </w:r>
          </w:p>
        </w:tc>
        <w:tc>
          <w:tcPr>
            <w:tcW w:w="0" w:type="auto"/>
            <w:shd w:val="clear" w:color="auto" w:fill="auto"/>
            <w:noWrap/>
            <w:vAlign w:val="bottom"/>
            <w:hideMark/>
          </w:tcPr>
          <w:p w14:paraId="56048862" w14:textId="77777777" w:rsidR="004E3B9B" w:rsidRPr="004E3B9B" w:rsidRDefault="004E3B9B" w:rsidP="004E3B9B">
            <w:pPr>
              <w:spacing w:line="240" w:lineRule="auto"/>
              <w:jc w:val="center"/>
              <w:rPr>
                <w:color w:val="000000"/>
                <w:lang w:eastAsia="en-CA"/>
              </w:rPr>
            </w:pPr>
            <w:r w:rsidRPr="004E3B9B">
              <w:rPr>
                <w:color w:val="000000"/>
                <w:lang w:eastAsia="en-CA"/>
              </w:rPr>
              <w:t>6.54</w:t>
            </w:r>
          </w:p>
        </w:tc>
        <w:tc>
          <w:tcPr>
            <w:tcW w:w="0" w:type="auto"/>
            <w:shd w:val="clear" w:color="auto" w:fill="auto"/>
            <w:noWrap/>
            <w:vAlign w:val="bottom"/>
            <w:hideMark/>
          </w:tcPr>
          <w:p w14:paraId="06F0EB13" w14:textId="77777777" w:rsidR="004E3B9B" w:rsidRPr="004E3B9B" w:rsidRDefault="004E3B9B" w:rsidP="004E3B9B">
            <w:pPr>
              <w:spacing w:line="240" w:lineRule="auto"/>
              <w:jc w:val="center"/>
              <w:rPr>
                <w:color w:val="000000"/>
                <w:lang w:eastAsia="en-CA"/>
              </w:rPr>
            </w:pPr>
            <w:r w:rsidRPr="004E3B9B">
              <w:rPr>
                <w:color w:val="000000"/>
                <w:lang w:eastAsia="en-CA"/>
              </w:rPr>
              <w:t>7.08</w:t>
            </w:r>
          </w:p>
        </w:tc>
        <w:tc>
          <w:tcPr>
            <w:tcW w:w="0" w:type="auto"/>
            <w:shd w:val="clear" w:color="auto" w:fill="auto"/>
            <w:noWrap/>
            <w:vAlign w:val="bottom"/>
            <w:hideMark/>
          </w:tcPr>
          <w:p w14:paraId="6376F8B7" w14:textId="77777777" w:rsidR="004E3B9B" w:rsidRPr="004E3B9B" w:rsidRDefault="004E3B9B" w:rsidP="004E3B9B">
            <w:pPr>
              <w:spacing w:line="240" w:lineRule="auto"/>
              <w:jc w:val="center"/>
              <w:rPr>
                <w:color w:val="000000"/>
                <w:lang w:eastAsia="en-CA"/>
              </w:rPr>
            </w:pPr>
            <w:r w:rsidRPr="004E3B9B">
              <w:rPr>
                <w:color w:val="000000"/>
                <w:lang w:eastAsia="en-CA"/>
              </w:rPr>
              <w:t>13.75</w:t>
            </w:r>
          </w:p>
        </w:tc>
      </w:tr>
      <w:tr w:rsidR="00036781" w:rsidRPr="004E3B9B" w14:paraId="08B007AA" w14:textId="77777777" w:rsidTr="004E3B9B">
        <w:trPr>
          <w:trHeight w:val="315"/>
          <w:jc w:val="center"/>
        </w:trPr>
        <w:tc>
          <w:tcPr>
            <w:tcW w:w="0" w:type="auto"/>
            <w:shd w:val="clear" w:color="auto" w:fill="auto"/>
            <w:noWrap/>
            <w:vAlign w:val="bottom"/>
            <w:hideMark/>
          </w:tcPr>
          <w:p w14:paraId="694E9992"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07666097" w14:textId="77777777" w:rsidR="004E3B9B" w:rsidRPr="004E3B9B" w:rsidRDefault="004E3B9B" w:rsidP="004E3B9B">
            <w:pPr>
              <w:spacing w:line="240" w:lineRule="auto"/>
              <w:jc w:val="center"/>
              <w:rPr>
                <w:color w:val="000000"/>
                <w:lang w:eastAsia="en-CA"/>
              </w:rPr>
            </w:pPr>
            <w:r w:rsidRPr="004E3B9B">
              <w:rPr>
                <w:color w:val="000000"/>
                <w:lang w:eastAsia="en-CA"/>
              </w:rPr>
              <w:t>4.41</w:t>
            </w:r>
          </w:p>
        </w:tc>
        <w:tc>
          <w:tcPr>
            <w:tcW w:w="0" w:type="auto"/>
            <w:shd w:val="clear" w:color="auto" w:fill="auto"/>
            <w:noWrap/>
            <w:vAlign w:val="bottom"/>
            <w:hideMark/>
          </w:tcPr>
          <w:p w14:paraId="7D943F91" w14:textId="77777777" w:rsidR="004E3B9B" w:rsidRPr="004E3B9B" w:rsidRDefault="004E3B9B" w:rsidP="004E3B9B">
            <w:pPr>
              <w:spacing w:line="240" w:lineRule="auto"/>
              <w:jc w:val="center"/>
              <w:rPr>
                <w:color w:val="000000"/>
                <w:lang w:eastAsia="en-CA"/>
              </w:rPr>
            </w:pPr>
            <w:r w:rsidRPr="004E3B9B">
              <w:rPr>
                <w:color w:val="000000"/>
                <w:lang w:eastAsia="en-CA"/>
              </w:rPr>
              <w:t>4.99</w:t>
            </w:r>
          </w:p>
        </w:tc>
        <w:tc>
          <w:tcPr>
            <w:tcW w:w="0" w:type="auto"/>
            <w:shd w:val="clear" w:color="auto" w:fill="auto"/>
            <w:noWrap/>
            <w:vAlign w:val="bottom"/>
            <w:hideMark/>
          </w:tcPr>
          <w:p w14:paraId="3B579F27" w14:textId="77777777" w:rsidR="004E3B9B" w:rsidRPr="004E3B9B" w:rsidRDefault="004E3B9B" w:rsidP="004E3B9B">
            <w:pPr>
              <w:spacing w:line="240" w:lineRule="auto"/>
              <w:jc w:val="center"/>
              <w:rPr>
                <w:color w:val="000000"/>
                <w:lang w:eastAsia="en-CA"/>
              </w:rPr>
            </w:pPr>
            <w:r w:rsidRPr="004E3B9B">
              <w:rPr>
                <w:color w:val="000000"/>
                <w:lang w:eastAsia="en-CA"/>
              </w:rPr>
              <w:t>4.81</w:t>
            </w:r>
          </w:p>
        </w:tc>
        <w:tc>
          <w:tcPr>
            <w:tcW w:w="0" w:type="auto"/>
            <w:shd w:val="clear" w:color="auto" w:fill="auto"/>
            <w:noWrap/>
            <w:vAlign w:val="bottom"/>
            <w:hideMark/>
          </w:tcPr>
          <w:p w14:paraId="2B817037" w14:textId="77777777" w:rsidR="004E3B9B" w:rsidRPr="004E3B9B" w:rsidRDefault="004E3B9B" w:rsidP="004E3B9B">
            <w:pPr>
              <w:spacing w:line="240" w:lineRule="auto"/>
              <w:jc w:val="center"/>
              <w:rPr>
                <w:color w:val="000000"/>
                <w:lang w:eastAsia="en-CA"/>
              </w:rPr>
            </w:pPr>
            <w:r w:rsidRPr="004E3B9B">
              <w:rPr>
                <w:color w:val="000000"/>
                <w:lang w:eastAsia="en-CA"/>
              </w:rPr>
              <w:t>9.24</w:t>
            </w:r>
          </w:p>
        </w:tc>
        <w:tc>
          <w:tcPr>
            <w:tcW w:w="0" w:type="auto"/>
            <w:shd w:val="clear" w:color="auto" w:fill="auto"/>
            <w:noWrap/>
            <w:vAlign w:val="bottom"/>
            <w:hideMark/>
          </w:tcPr>
          <w:p w14:paraId="1FBAA7AD" w14:textId="77777777" w:rsidR="004E3B9B" w:rsidRPr="004E3B9B" w:rsidRDefault="004E3B9B" w:rsidP="004E3B9B">
            <w:pPr>
              <w:spacing w:line="240" w:lineRule="auto"/>
              <w:jc w:val="center"/>
              <w:rPr>
                <w:color w:val="000000"/>
                <w:lang w:eastAsia="en-CA"/>
              </w:rPr>
            </w:pPr>
            <w:r w:rsidRPr="004E3B9B">
              <w:rPr>
                <w:color w:val="000000"/>
                <w:lang w:eastAsia="en-CA"/>
              </w:rPr>
              <w:t>12.55</w:t>
            </w:r>
          </w:p>
        </w:tc>
        <w:tc>
          <w:tcPr>
            <w:tcW w:w="0" w:type="auto"/>
            <w:shd w:val="clear" w:color="auto" w:fill="auto"/>
            <w:noWrap/>
            <w:vAlign w:val="bottom"/>
            <w:hideMark/>
          </w:tcPr>
          <w:p w14:paraId="56BF6C71" w14:textId="77777777" w:rsidR="004E3B9B" w:rsidRPr="004E3B9B" w:rsidRDefault="004E3B9B" w:rsidP="004E3B9B">
            <w:pPr>
              <w:spacing w:line="240" w:lineRule="auto"/>
              <w:jc w:val="center"/>
              <w:rPr>
                <w:color w:val="000000"/>
                <w:lang w:eastAsia="en-CA"/>
              </w:rPr>
            </w:pPr>
            <w:r w:rsidRPr="004E3B9B">
              <w:rPr>
                <w:color w:val="000000"/>
                <w:lang w:eastAsia="en-CA"/>
              </w:rPr>
              <w:t>20.41</w:t>
            </w:r>
          </w:p>
        </w:tc>
      </w:tr>
      <w:tr w:rsidR="004E3B9B" w:rsidRPr="004E3B9B"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Summer</w:t>
            </w:r>
          </w:p>
        </w:tc>
      </w:tr>
      <w:tr w:rsidR="00036781" w:rsidRPr="004E3B9B" w14:paraId="15E66CF4" w14:textId="77777777" w:rsidTr="004E3B9B">
        <w:trPr>
          <w:trHeight w:val="315"/>
          <w:jc w:val="center"/>
        </w:trPr>
        <w:tc>
          <w:tcPr>
            <w:tcW w:w="0" w:type="auto"/>
            <w:shd w:val="clear" w:color="auto" w:fill="auto"/>
            <w:noWrap/>
            <w:vAlign w:val="bottom"/>
            <w:hideMark/>
          </w:tcPr>
          <w:p w14:paraId="37630B8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6DBF297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59A7979F"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D70884E"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3129CE2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2BD5D83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45D4F5CC"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70A9A173" w14:textId="77777777" w:rsidTr="004E3B9B">
        <w:trPr>
          <w:trHeight w:val="315"/>
          <w:jc w:val="center"/>
        </w:trPr>
        <w:tc>
          <w:tcPr>
            <w:tcW w:w="0" w:type="auto"/>
            <w:shd w:val="clear" w:color="auto" w:fill="auto"/>
            <w:noWrap/>
            <w:vAlign w:val="bottom"/>
            <w:hideMark/>
          </w:tcPr>
          <w:p w14:paraId="43EE77F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2E7C7EAB" w14:textId="77777777" w:rsidR="004E3B9B" w:rsidRPr="004E3B9B" w:rsidRDefault="004E3B9B" w:rsidP="004E3B9B">
            <w:pPr>
              <w:spacing w:line="240" w:lineRule="auto"/>
              <w:jc w:val="center"/>
              <w:rPr>
                <w:color w:val="000000"/>
                <w:lang w:eastAsia="en-CA"/>
              </w:rPr>
            </w:pPr>
            <w:r w:rsidRPr="004E3B9B">
              <w:rPr>
                <w:color w:val="000000"/>
                <w:lang w:eastAsia="en-CA"/>
              </w:rPr>
              <w:t>2.09</w:t>
            </w:r>
          </w:p>
        </w:tc>
        <w:tc>
          <w:tcPr>
            <w:tcW w:w="0" w:type="auto"/>
            <w:shd w:val="clear" w:color="auto" w:fill="auto"/>
            <w:noWrap/>
            <w:vAlign w:val="bottom"/>
            <w:hideMark/>
          </w:tcPr>
          <w:p w14:paraId="79143458" w14:textId="77777777" w:rsidR="004E3B9B" w:rsidRPr="004E3B9B" w:rsidRDefault="004E3B9B" w:rsidP="004E3B9B">
            <w:pPr>
              <w:spacing w:line="240" w:lineRule="auto"/>
              <w:jc w:val="center"/>
              <w:rPr>
                <w:color w:val="000000"/>
                <w:lang w:eastAsia="en-CA"/>
              </w:rPr>
            </w:pPr>
            <w:r w:rsidRPr="004E3B9B">
              <w:rPr>
                <w:color w:val="000000"/>
                <w:lang w:eastAsia="en-CA"/>
              </w:rPr>
              <w:t>2.47</w:t>
            </w:r>
          </w:p>
        </w:tc>
        <w:tc>
          <w:tcPr>
            <w:tcW w:w="0" w:type="auto"/>
            <w:shd w:val="clear" w:color="auto" w:fill="auto"/>
            <w:noWrap/>
            <w:vAlign w:val="bottom"/>
            <w:hideMark/>
          </w:tcPr>
          <w:p w14:paraId="17290616" w14:textId="77777777" w:rsidR="004E3B9B" w:rsidRPr="004E3B9B" w:rsidRDefault="004E3B9B" w:rsidP="004E3B9B">
            <w:pPr>
              <w:spacing w:line="240" w:lineRule="auto"/>
              <w:jc w:val="center"/>
              <w:rPr>
                <w:color w:val="000000"/>
                <w:lang w:eastAsia="en-CA"/>
              </w:rPr>
            </w:pPr>
            <w:r w:rsidRPr="004E3B9B">
              <w:rPr>
                <w:color w:val="000000"/>
                <w:lang w:eastAsia="en-CA"/>
              </w:rPr>
              <w:t>2.84</w:t>
            </w:r>
          </w:p>
        </w:tc>
        <w:tc>
          <w:tcPr>
            <w:tcW w:w="0" w:type="auto"/>
            <w:shd w:val="clear" w:color="auto" w:fill="auto"/>
            <w:noWrap/>
            <w:vAlign w:val="bottom"/>
            <w:hideMark/>
          </w:tcPr>
          <w:p w14:paraId="1BDB460C" w14:textId="77777777" w:rsidR="004E3B9B" w:rsidRPr="004E3B9B" w:rsidRDefault="004E3B9B" w:rsidP="004E3B9B">
            <w:pPr>
              <w:spacing w:line="240" w:lineRule="auto"/>
              <w:jc w:val="center"/>
              <w:rPr>
                <w:color w:val="000000"/>
                <w:lang w:eastAsia="en-CA"/>
              </w:rPr>
            </w:pPr>
            <w:r w:rsidRPr="004E3B9B">
              <w:rPr>
                <w:color w:val="000000"/>
                <w:lang w:eastAsia="en-CA"/>
              </w:rPr>
              <w:t>2.94</w:t>
            </w:r>
          </w:p>
        </w:tc>
        <w:tc>
          <w:tcPr>
            <w:tcW w:w="0" w:type="auto"/>
            <w:shd w:val="clear" w:color="auto" w:fill="auto"/>
            <w:noWrap/>
            <w:vAlign w:val="bottom"/>
            <w:hideMark/>
          </w:tcPr>
          <w:p w14:paraId="461AFBD9" w14:textId="77777777" w:rsidR="004E3B9B" w:rsidRPr="004E3B9B" w:rsidRDefault="004E3B9B" w:rsidP="004E3B9B">
            <w:pPr>
              <w:spacing w:line="240" w:lineRule="auto"/>
              <w:jc w:val="center"/>
              <w:rPr>
                <w:color w:val="000000"/>
                <w:lang w:eastAsia="en-CA"/>
              </w:rPr>
            </w:pPr>
            <w:r w:rsidRPr="004E3B9B">
              <w:rPr>
                <w:color w:val="000000"/>
                <w:lang w:eastAsia="en-CA"/>
              </w:rPr>
              <w:t>4.96</w:t>
            </w:r>
          </w:p>
        </w:tc>
        <w:tc>
          <w:tcPr>
            <w:tcW w:w="0" w:type="auto"/>
            <w:shd w:val="clear" w:color="auto" w:fill="auto"/>
            <w:noWrap/>
            <w:vAlign w:val="bottom"/>
            <w:hideMark/>
          </w:tcPr>
          <w:p w14:paraId="143C843C" w14:textId="77777777" w:rsidR="004E3B9B" w:rsidRPr="004E3B9B" w:rsidRDefault="004E3B9B" w:rsidP="004E3B9B">
            <w:pPr>
              <w:spacing w:line="240" w:lineRule="auto"/>
              <w:jc w:val="center"/>
              <w:rPr>
                <w:color w:val="000000"/>
                <w:lang w:eastAsia="en-CA"/>
              </w:rPr>
            </w:pPr>
            <w:r w:rsidRPr="004E3B9B">
              <w:rPr>
                <w:color w:val="000000"/>
                <w:lang w:eastAsia="en-CA"/>
              </w:rPr>
              <w:t>3.20</w:t>
            </w:r>
          </w:p>
        </w:tc>
      </w:tr>
      <w:tr w:rsidR="00036781" w:rsidRPr="004E3B9B" w14:paraId="7F640E1D" w14:textId="77777777" w:rsidTr="004E3B9B">
        <w:trPr>
          <w:trHeight w:val="315"/>
          <w:jc w:val="center"/>
        </w:trPr>
        <w:tc>
          <w:tcPr>
            <w:tcW w:w="0" w:type="auto"/>
            <w:shd w:val="clear" w:color="auto" w:fill="auto"/>
            <w:noWrap/>
            <w:vAlign w:val="bottom"/>
            <w:hideMark/>
          </w:tcPr>
          <w:p w14:paraId="36A3A6B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3F3EE67C" w14:textId="77777777" w:rsidR="004E3B9B" w:rsidRPr="004E3B9B" w:rsidRDefault="004E3B9B" w:rsidP="004E3B9B">
            <w:pPr>
              <w:spacing w:line="240" w:lineRule="auto"/>
              <w:jc w:val="center"/>
              <w:rPr>
                <w:color w:val="000000"/>
                <w:lang w:eastAsia="en-CA"/>
              </w:rPr>
            </w:pPr>
            <w:r w:rsidRPr="004E3B9B">
              <w:rPr>
                <w:color w:val="000000"/>
                <w:lang w:eastAsia="en-CA"/>
              </w:rPr>
              <w:t>2.20</w:t>
            </w:r>
          </w:p>
        </w:tc>
        <w:tc>
          <w:tcPr>
            <w:tcW w:w="0" w:type="auto"/>
            <w:shd w:val="clear" w:color="auto" w:fill="auto"/>
            <w:noWrap/>
            <w:vAlign w:val="bottom"/>
            <w:hideMark/>
          </w:tcPr>
          <w:p w14:paraId="6B1D0B7F" w14:textId="77777777" w:rsidR="004E3B9B" w:rsidRPr="004E3B9B" w:rsidRDefault="004E3B9B" w:rsidP="004E3B9B">
            <w:pPr>
              <w:spacing w:line="240" w:lineRule="auto"/>
              <w:jc w:val="center"/>
              <w:rPr>
                <w:color w:val="000000"/>
                <w:lang w:eastAsia="en-CA"/>
              </w:rPr>
            </w:pPr>
            <w:r w:rsidRPr="004E3B9B">
              <w:rPr>
                <w:color w:val="000000"/>
                <w:lang w:eastAsia="en-CA"/>
              </w:rPr>
              <w:t>2.65</w:t>
            </w:r>
          </w:p>
        </w:tc>
        <w:tc>
          <w:tcPr>
            <w:tcW w:w="0" w:type="auto"/>
            <w:shd w:val="clear" w:color="auto" w:fill="auto"/>
            <w:noWrap/>
            <w:vAlign w:val="bottom"/>
            <w:hideMark/>
          </w:tcPr>
          <w:p w14:paraId="544EE8EB" w14:textId="77777777" w:rsidR="004E3B9B" w:rsidRPr="004E3B9B" w:rsidRDefault="004E3B9B" w:rsidP="004E3B9B">
            <w:pPr>
              <w:spacing w:line="240" w:lineRule="auto"/>
              <w:jc w:val="center"/>
              <w:rPr>
                <w:color w:val="000000"/>
                <w:lang w:eastAsia="en-CA"/>
              </w:rPr>
            </w:pPr>
            <w:r w:rsidRPr="004E3B9B">
              <w:rPr>
                <w:color w:val="000000"/>
                <w:lang w:eastAsia="en-CA"/>
              </w:rPr>
              <w:t>2.75</w:t>
            </w:r>
          </w:p>
        </w:tc>
        <w:tc>
          <w:tcPr>
            <w:tcW w:w="0" w:type="auto"/>
            <w:shd w:val="clear" w:color="auto" w:fill="auto"/>
            <w:noWrap/>
            <w:vAlign w:val="bottom"/>
            <w:hideMark/>
          </w:tcPr>
          <w:p w14:paraId="724A5ADB" w14:textId="77777777" w:rsidR="004E3B9B" w:rsidRPr="004E3B9B" w:rsidRDefault="004E3B9B" w:rsidP="004E3B9B">
            <w:pPr>
              <w:spacing w:line="240" w:lineRule="auto"/>
              <w:jc w:val="center"/>
              <w:rPr>
                <w:color w:val="000000"/>
                <w:lang w:eastAsia="en-CA"/>
              </w:rPr>
            </w:pPr>
            <w:r w:rsidRPr="004E3B9B">
              <w:rPr>
                <w:color w:val="000000"/>
                <w:lang w:eastAsia="en-CA"/>
              </w:rPr>
              <w:t>2.97</w:t>
            </w:r>
          </w:p>
        </w:tc>
        <w:tc>
          <w:tcPr>
            <w:tcW w:w="0" w:type="auto"/>
            <w:shd w:val="clear" w:color="auto" w:fill="auto"/>
            <w:noWrap/>
            <w:vAlign w:val="bottom"/>
            <w:hideMark/>
          </w:tcPr>
          <w:p w14:paraId="298C7B72" w14:textId="77777777" w:rsidR="004E3B9B" w:rsidRPr="004E3B9B" w:rsidRDefault="004E3B9B" w:rsidP="004E3B9B">
            <w:pPr>
              <w:spacing w:line="240" w:lineRule="auto"/>
              <w:jc w:val="center"/>
              <w:rPr>
                <w:color w:val="000000"/>
                <w:lang w:eastAsia="en-CA"/>
              </w:rPr>
            </w:pPr>
            <w:r w:rsidRPr="004E3B9B">
              <w:rPr>
                <w:color w:val="000000"/>
                <w:lang w:eastAsia="en-CA"/>
              </w:rPr>
              <w:t>5.46</w:t>
            </w:r>
          </w:p>
        </w:tc>
        <w:tc>
          <w:tcPr>
            <w:tcW w:w="0" w:type="auto"/>
            <w:shd w:val="clear" w:color="auto" w:fill="auto"/>
            <w:noWrap/>
            <w:vAlign w:val="bottom"/>
            <w:hideMark/>
          </w:tcPr>
          <w:p w14:paraId="0D688FDF" w14:textId="77777777" w:rsidR="004E3B9B" w:rsidRPr="004E3B9B" w:rsidRDefault="004E3B9B" w:rsidP="004E3B9B">
            <w:pPr>
              <w:spacing w:line="240" w:lineRule="auto"/>
              <w:jc w:val="center"/>
              <w:rPr>
                <w:color w:val="000000"/>
                <w:lang w:eastAsia="en-CA"/>
              </w:rPr>
            </w:pPr>
            <w:r w:rsidRPr="004E3B9B">
              <w:rPr>
                <w:color w:val="000000"/>
                <w:lang w:eastAsia="en-CA"/>
              </w:rPr>
              <w:t>3.36</w:t>
            </w:r>
          </w:p>
        </w:tc>
      </w:tr>
      <w:tr w:rsidR="004E3B9B" w:rsidRPr="004E3B9B" w14:paraId="5731F403" w14:textId="77777777" w:rsidTr="004E3B9B">
        <w:trPr>
          <w:trHeight w:val="315"/>
          <w:jc w:val="center"/>
        </w:trPr>
        <w:tc>
          <w:tcPr>
            <w:tcW w:w="0" w:type="auto"/>
            <w:gridSpan w:val="7"/>
            <w:shd w:val="clear" w:color="auto" w:fill="auto"/>
            <w:noWrap/>
            <w:vAlign w:val="bottom"/>
            <w:hideMark/>
          </w:tcPr>
          <w:p w14:paraId="3C7E5FE7"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Autumn / Fall</w:t>
            </w:r>
          </w:p>
        </w:tc>
      </w:tr>
      <w:tr w:rsidR="00036781" w:rsidRPr="004E3B9B" w14:paraId="0C8F9ABE" w14:textId="77777777" w:rsidTr="004E3B9B">
        <w:trPr>
          <w:trHeight w:val="315"/>
          <w:jc w:val="center"/>
        </w:trPr>
        <w:tc>
          <w:tcPr>
            <w:tcW w:w="0" w:type="auto"/>
            <w:shd w:val="clear" w:color="auto" w:fill="auto"/>
            <w:noWrap/>
            <w:vAlign w:val="bottom"/>
            <w:hideMark/>
          </w:tcPr>
          <w:p w14:paraId="326B01C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Metrics</w:t>
            </w:r>
          </w:p>
        </w:tc>
        <w:tc>
          <w:tcPr>
            <w:tcW w:w="0" w:type="auto"/>
            <w:shd w:val="clear" w:color="auto" w:fill="auto"/>
            <w:noWrap/>
            <w:vAlign w:val="bottom"/>
            <w:hideMark/>
          </w:tcPr>
          <w:p w14:paraId="4E306F09" w14:textId="77777777" w:rsidR="004E3B9B" w:rsidRPr="004E3B9B" w:rsidRDefault="004E3B9B" w:rsidP="004E3B9B">
            <w:pPr>
              <w:spacing w:line="240" w:lineRule="auto"/>
              <w:jc w:val="center"/>
              <w:rPr>
                <w:b/>
                <w:bCs/>
                <w:color w:val="000000"/>
                <w:lang w:eastAsia="en-CA"/>
              </w:rPr>
            </w:pPr>
            <w:r w:rsidRPr="004E3B9B">
              <w:rPr>
                <w:b/>
                <w:bCs/>
                <w:color w:val="000000"/>
                <w:lang w:eastAsia="en-CA"/>
              </w:rPr>
              <w:t>CNN</w:t>
            </w:r>
          </w:p>
        </w:tc>
        <w:tc>
          <w:tcPr>
            <w:tcW w:w="0" w:type="auto"/>
            <w:shd w:val="clear" w:color="auto" w:fill="auto"/>
            <w:noWrap/>
            <w:vAlign w:val="bottom"/>
            <w:hideMark/>
          </w:tcPr>
          <w:p w14:paraId="33207F24" w14:textId="77777777" w:rsidR="004E3B9B" w:rsidRPr="004E3B9B" w:rsidRDefault="004E3B9B" w:rsidP="004E3B9B">
            <w:pPr>
              <w:spacing w:line="240" w:lineRule="auto"/>
              <w:jc w:val="center"/>
              <w:rPr>
                <w:b/>
                <w:bCs/>
                <w:color w:val="000000"/>
                <w:lang w:eastAsia="en-CA"/>
              </w:rPr>
            </w:pPr>
            <w:r w:rsidRPr="004E3B9B">
              <w:rPr>
                <w:b/>
                <w:bCs/>
                <w:color w:val="000000"/>
                <w:lang w:eastAsia="en-CA"/>
              </w:rPr>
              <w:t>LSTM</w:t>
            </w:r>
          </w:p>
        </w:tc>
        <w:tc>
          <w:tcPr>
            <w:tcW w:w="0" w:type="auto"/>
            <w:shd w:val="clear" w:color="auto" w:fill="auto"/>
            <w:noWrap/>
            <w:vAlign w:val="bottom"/>
            <w:hideMark/>
          </w:tcPr>
          <w:p w14:paraId="00BA5DE0"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ANN</w:t>
            </w:r>
          </w:p>
        </w:tc>
        <w:tc>
          <w:tcPr>
            <w:tcW w:w="0" w:type="auto"/>
            <w:shd w:val="clear" w:color="auto" w:fill="auto"/>
            <w:noWrap/>
            <w:vAlign w:val="bottom"/>
            <w:hideMark/>
          </w:tcPr>
          <w:p w14:paraId="08B00D08"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MLR</w:t>
            </w:r>
          </w:p>
        </w:tc>
        <w:tc>
          <w:tcPr>
            <w:tcW w:w="0" w:type="auto"/>
            <w:shd w:val="clear" w:color="auto" w:fill="auto"/>
            <w:noWrap/>
            <w:vAlign w:val="bottom"/>
            <w:hideMark/>
          </w:tcPr>
          <w:p w14:paraId="64F0974A" w14:textId="77777777" w:rsidR="004E3B9B" w:rsidRPr="004E3B9B" w:rsidRDefault="004E3B9B" w:rsidP="004E3B9B">
            <w:pPr>
              <w:spacing w:line="240" w:lineRule="auto"/>
              <w:jc w:val="center"/>
              <w:rPr>
                <w:b/>
                <w:bCs/>
                <w:color w:val="000000"/>
                <w:lang w:eastAsia="en-CA"/>
              </w:rPr>
            </w:pPr>
            <w:r w:rsidRPr="004E3B9B">
              <w:rPr>
                <w:b/>
                <w:bCs/>
                <w:color w:val="000000"/>
                <w:lang w:eastAsia="en-CA"/>
              </w:rPr>
              <w:t>ARIMA</w:t>
            </w:r>
          </w:p>
        </w:tc>
        <w:tc>
          <w:tcPr>
            <w:tcW w:w="0" w:type="auto"/>
            <w:shd w:val="clear" w:color="auto" w:fill="auto"/>
            <w:noWrap/>
            <w:vAlign w:val="bottom"/>
            <w:hideMark/>
          </w:tcPr>
          <w:p w14:paraId="7CE8DDBD" w14:textId="77777777" w:rsidR="004E3B9B" w:rsidRPr="004E3B9B" w:rsidRDefault="004E3B9B" w:rsidP="004E3B9B">
            <w:pPr>
              <w:spacing w:line="240" w:lineRule="auto"/>
              <w:jc w:val="center"/>
              <w:rPr>
                <w:b/>
                <w:bCs/>
                <w:color w:val="000000"/>
                <w:lang w:eastAsia="en-CA"/>
              </w:rPr>
            </w:pPr>
            <w:r w:rsidRPr="004E3B9B">
              <w:rPr>
                <w:b/>
                <w:bCs/>
                <w:color w:val="000000"/>
                <w:lang w:eastAsia="en-CA"/>
              </w:rPr>
              <w:t>SNF</w:t>
            </w:r>
          </w:p>
        </w:tc>
      </w:tr>
      <w:tr w:rsidR="00036781" w:rsidRPr="004E3B9B" w14:paraId="160E5156" w14:textId="77777777" w:rsidTr="004E3B9B">
        <w:trPr>
          <w:trHeight w:val="315"/>
          <w:jc w:val="center"/>
        </w:trPr>
        <w:tc>
          <w:tcPr>
            <w:tcW w:w="0" w:type="auto"/>
            <w:shd w:val="clear" w:color="auto" w:fill="auto"/>
            <w:noWrap/>
            <w:vAlign w:val="bottom"/>
            <w:hideMark/>
          </w:tcPr>
          <w:p w14:paraId="7C3020E5" w14:textId="77777777" w:rsidR="004E3B9B" w:rsidRPr="004E3B9B" w:rsidRDefault="004E3B9B" w:rsidP="004E3B9B">
            <w:pPr>
              <w:spacing w:line="240" w:lineRule="auto"/>
              <w:jc w:val="center"/>
              <w:rPr>
                <w:b/>
                <w:bCs/>
                <w:color w:val="000000"/>
                <w:lang w:eastAsia="en-CA"/>
              </w:rPr>
            </w:pPr>
            <w:r w:rsidRPr="004E3B9B">
              <w:rPr>
                <w:b/>
                <w:bCs/>
                <w:color w:val="000000"/>
                <w:lang w:eastAsia="en-CA"/>
              </w:rPr>
              <w:t>MAPE (%)</w:t>
            </w:r>
          </w:p>
        </w:tc>
        <w:tc>
          <w:tcPr>
            <w:tcW w:w="0" w:type="auto"/>
            <w:shd w:val="clear" w:color="auto" w:fill="auto"/>
            <w:noWrap/>
            <w:vAlign w:val="bottom"/>
            <w:hideMark/>
          </w:tcPr>
          <w:p w14:paraId="5D6AE208" w14:textId="77777777" w:rsidR="004E3B9B" w:rsidRPr="004E3B9B" w:rsidRDefault="004E3B9B" w:rsidP="004E3B9B">
            <w:pPr>
              <w:spacing w:line="240" w:lineRule="auto"/>
              <w:jc w:val="center"/>
              <w:rPr>
                <w:color w:val="000000"/>
                <w:lang w:eastAsia="en-CA"/>
              </w:rPr>
            </w:pPr>
            <w:r w:rsidRPr="004E3B9B">
              <w:rPr>
                <w:color w:val="000000"/>
                <w:lang w:eastAsia="en-CA"/>
              </w:rPr>
              <w:t>4.09</w:t>
            </w:r>
          </w:p>
        </w:tc>
        <w:tc>
          <w:tcPr>
            <w:tcW w:w="0" w:type="auto"/>
            <w:shd w:val="clear" w:color="auto" w:fill="auto"/>
            <w:noWrap/>
            <w:vAlign w:val="bottom"/>
            <w:hideMark/>
          </w:tcPr>
          <w:p w14:paraId="686E3C06" w14:textId="77777777" w:rsidR="004E3B9B" w:rsidRPr="004E3B9B" w:rsidRDefault="004E3B9B" w:rsidP="004E3B9B">
            <w:pPr>
              <w:spacing w:line="240" w:lineRule="auto"/>
              <w:jc w:val="center"/>
              <w:rPr>
                <w:color w:val="000000"/>
                <w:lang w:eastAsia="en-CA"/>
              </w:rPr>
            </w:pPr>
            <w:r w:rsidRPr="004E3B9B">
              <w:rPr>
                <w:color w:val="000000"/>
                <w:lang w:eastAsia="en-CA"/>
              </w:rPr>
              <w:t>4.76</w:t>
            </w:r>
          </w:p>
        </w:tc>
        <w:tc>
          <w:tcPr>
            <w:tcW w:w="0" w:type="auto"/>
            <w:shd w:val="clear" w:color="auto" w:fill="auto"/>
            <w:noWrap/>
            <w:vAlign w:val="bottom"/>
            <w:hideMark/>
          </w:tcPr>
          <w:p w14:paraId="68019A54" w14:textId="77777777" w:rsidR="004E3B9B" w:rsidRPr="004E3B9B" w:rsidRDefault="004E3B9B" w:rsidP="004E3B9B">
            <w:pPr>
              <w:spacing w:line="240" w:lineRule="auto"/>
              <w:jc w:val="center"/>
              <w:rPr>
                <w:color w:val="000000"/>
                <w:lang w:eastAsia="en-CA"/>
              </w:rPr>
            </w:pPr>
            <w:r w:rsidRPr="004E3B9B">
              <w:rPr>
                <w:color w:val="000000"/>
                <w:lang w:eastAsia="en-CA"/>
              </w:rPr>
              <w:t>4.68</w:t>
            </w:r>
          </w:p>
        </w:tc>
        <w:tc>
          <w:tcPr>
            <w:tcW w:w="0" w:type="auto"/>
            <w:shd w:val="clear" w:color="auto" w:fill="auto"/>
            <w:noWrap/>
            <w:vAlign w:val="bottom"/>
            <w:hideMark/>
          </w:tcPr>
          <w:p w14:paraId="208A74CA" w14:textId="77777777" w:rsidR="004E3B9B" w:rsidRPr="004E3B9B" w:rsidRDefault="004E3B9B" w:rsidP="004E3B9B">
            <w:pPr>
              <w:spacing w:line="240" w:lineRule="auto"/>
              <w:jc w:val="center"/>
              <w:rPr>
                <w:color w:val="000000"/>
                <w:lang w:eastAsia="en-CA"/>
              </w:rPr>
            </w:pPr>
            <w:r w:rsidRPr="004E3B9B">
              <w:rPr>
                <w:color w:val="000000"/>
                <w:lang w:eastAsia="en-CA"/>
              </w:rPr>
              <w:t>5.62</w:t>
            </w:r>
          </w:p>
        </w:tc>
        <w:tc>
          <w:tcPr>
            <w:tcW w:w="0" w:type="auto"/>
            <w:shd w:val="clear" w:color="auto" w:fill="auto"/>
            <w:noWrap/>
            <w:vAlign w:val="bottom"/>
            <w:hideMark/>
          </w:tcPr>
          <w:p w14:paraId="7AAF2EEA" w14:textId="77777777" w:rsidR="004E3B9B" w:rsidRPr="004E3B9B" w:rsidRDefault="004E3B9B" w:rsidP="004E3B9B">
            <w:pPr>
              <w:spacing w:line="240" w:lineRule="auto"/>
              <w:jc w:val="center"/>
              <w:rPr>
                <w:color w:val="000000"/>
                <w:lang w:eastAsia="en-CA"/>
              </w:rPr>
            </w:pPr>
            <w:r w:rsidRPr="004E3B9B">
              <w:rPr>
                <w:color w:val="000000"/>
                <w:lang w:eastAsia="en-CA"/>
              </w:rPr>
              <w:t>5.65</w:t>
            </w:r>
          </w:p>
        </w:tc>
        <w:tc>
          <w:tcPr>
            <w:tcW w:w="0" w:type="auto"/>
            <w:shd w:val="clear" w:color="auto" w:fill="auto"/>
            <w:noWrap/>
            <w:vAlign w:val="bottom"/>
            <w:hideMark/>
          </w:tcPr>
          <w:p w14:paraId="2DA7B66D" w14:textId="77777777" w:rsidR="004E3B9B" w:rsidRPr="004E3B9B" w:rsidRDefault="004E3B9B" w:rsidP="004E3B9B">
            <w:pPr>
              <w:spacing w:line="240" w:lineRule="auto"/>
              <w:jc w:val="center"/>
              <w:rPr>
                <w:color w:val="000000"/>
                <w:lang w:eastAsia="en-CA"/>
              </w:rPr>
            </w:pPr>
            <w:r w:rsidRPr="004E3B9B">
              <w:rPr>
                <w:color w:val="000000"/>
                <w:lang w:eastAsia="en-CA"/>
              </w:rPr>
              <w:t>7.95</w:t>
            </w:r>
          </w:p>
        </w:tc>
      </w:tr>
      <w:tr w:rsidR="00036781" w:rsidRPr="004E3B9B" w14:paraId="4D2EA559" w14:textId="77777777" w:rsidTr="004E3B9B">
        <w:trPr>
          <w:trHeight w:val="315"/>
          <w:jc w:val="center"/>
        </w:trPr>
        <w:tc>
          <w:tcPr>
            <w:tcW w:w="0" w:type="auto"/>
            <w:shd w:val="clear" w:color="auto" w:fill="auto"/>
            <w:noWrap/>
            <w:vAlign w:val="bottom"/>
            <w:hideMark/>
          </w:tcPr>
          <w:p w14:paraId="3E530CA3" w14:textId="77777777" w:rsidR="004E3B9B" w:rsidRPr="004E3B9B" w:rsidRDefault="004E3B9B" w:rsidP="004E3B9B">
            <w:pPr>
              <w:spacing w:line="240" w:lineRule="auto"/>
              <w:jc w:val="center"/>
              <w:rPr>
                <w:b/>
                <w:bCs/>
                <w:color w:val="000000"/>
                <w:lang w:eastAsia="en-CA"/>
              </w:rPr>
            </w:pPr>
            <w:r w:rsidRPr="004E3B9B">
              <w:rPr>
                <w:b/>
                <w:bCs/>
                <w:color w:val="000000"/>
                <w:lang w:eastAsia="en-CA"/>
              </w:rPr>
              <w:t>RMSE (MW)</w:t>
            </w:r>
          </w:p>
        </w:tc>
        <w:tc>
          <w:tcPr>
            <w:tcW w:w="0" w:type="auto"/>
            <w:shd w:val="clear" w:color="auto" w:fill="auto"/>
            <w:noWrap/>
            <w:vAlign w:val="bottom"/>
            <w:hideMark/>
          </w:tcPr>
          <w:p w14:paraId="13188C21" w14:textId="77777777" w:rsidR="004E3B9B" w:rsidRPr="004E3B9B" w:rsidRDefault="004E3B9B" w:rsidP="004E3B9B">
            <w:pPr>
              <w:spacing w:line="240" w:lineRule="auto"/>
              <w:jc w:val="center"/>
              <w:rPr>
                <w:color w:val="000000"/>
                <w:lang w:eastAsia="en-CA"/>
              </w:rPr>
            </w:pPr>
            <w:r w:rsidRPr="004E3B9B">
              <w:rPr>
                <w:color w:val="000000"/>
                <w:lang w:eastAsia="en-CA"/>
              </w:rPr>
              <w:t>7.74</w:t>
            </w:r>
          </w:p>
        </w:tc>
        <w:tc>
          <w:tcPr>
            <w:tcW w:w="0" w:type="auto"/>
            <w:shd w:val="clear" w:color="auto" w:fill="auto"/>
            <w:noWrap/>
            <w:vAlign w:val="bottom"/>
            <w:hideMark/>
          </w:tcPr>
          <w:p w14:paraId="2FC48955" w14:textId="77777777" w:rsidR="004E3B9B" w:rsidRPr="004E3B9B" w:rsidRDefault="004E3B9B" w:rsidP="004E3B9B">
            <w:pPr>
              <w:spacing w:line="240" w:lineRule="auto"/>
              <w:jc w:val="center"/>
              <w:rPr>
                <w:color w:val="000000"/>
                <w:lang w:eastAsia="en-CA"/>
              </w:rPr>
            </w:pPr>
            <w:r w:rsidRPr="004E3B9B">
              <w:rPr>
                <w:color w:val="000000"/>
                <w:lang w:eastAsia="en-CA"/>
              </w:rPr>
              <w:t>8.23</w:t>
            </w:r>
          </w:p>
        </w:tc>
        <w:tc>
          <w:tcPr>
            <w:tcW w:w="0" w:type="auto"/>
            <w:shd w:val="clear" w:color="auto" w:fill="auto"/>
            <w:noWrap/>
            <w:vAlign w:val="bottom"/>
            <w:hideMark/>
          </w:tcPr>
          <w:p w14:paraId="21D55653" w14:textId="77777777" w:rsidR="004E3B9B" w:rsidRPr="004E3B9B" w:rsidRDefault="004E3B9B" w:rsidP="004E3B9B">
            <w:pPr>
              <w:spacing w:line="240" w:lineRule="auto"/>
              <w:jc w:val="center"/>
              <w:rPr>
                <w:color w:val="000000"/>
                <w:lang w:eastAsia="en-CA"/>
              </w:rPr>
            </w:pPr>
            <w:r w:rsidRPr="004E3B9B">
              <w:rPr>
                <w:color w:val="000000"/>
                <w:lang w:eastAsia="en-CA"/>
              </w:rPr>
              <w:t>8.29</w:t>
            </w:r>
          </w:p>
        </w:tc>
        <w:tc>
          <w:tcPr>
            <w:tcW w:w="0" w:type="auto"/>
            <w:shd w:val="clear" w:color="auto" w:fill="auto"/>
            <w:noWrap/>
            <w:vAlign w:val="bottom"/>
            <w:hideMark/>
          </w:tcPr>
          <w:p w14:paraId="105D7CD5" w14:textId="77777777" w:rsidR="004E3B9B" w:rsidRPr="004E3B9B" w:rsidRDefault="004E3B9B" w:rsidP="004E3B9B">
            <w:pPr>
              <w:spacing w:line="240" w:lineRule="auto"/>
              <w:jc w:val="center"/>
              <w:rPr>
                <w:color w:val="000000"/>
                <w:lang w:eastAsia="en-CA"/>
              </w:rPr>
            </w:pPr>
            <w:r w:rsidRPr="004E3B9B">
              <w:rPr>
                <w:color w:val="000000"/>
                <w:lang w:eastAsia="en-CA"/>
              </w:rPr>
              <w:t>9.48</w:t>
            </w:r>
          </w:p>
        </w:tc>
        <w:tc>
          <w:tcPr>
            <w:tcW w:w="0" w:type="auto"/>
            <w:shd w:val="clear" w:color="auto" w:fill="auto"/>
            <w:noWrap/>
            <w:vAlign w:val="bottom"/>
            <w:hideMark/>
          </w:tcPr>
          <w:p w14:paraId="6D8AA036" w14:textId="77777777" w:rsidR="004E3B9B" w:rsidRPr="004E3B9B" w:rsidRDefault="004E3B9B" w:rsidP="004E3B9B">
            <w:pPr>
              <w:spacing w:line="240" w:lineRule="auto"/>
              <w:jc w:val="center"/>
              <w:rPr>
                <w:color w:val="000000"/>
                <w:lang w:eastAsia="en-CA"/>
              </w:rPr>
            </w:pPr>
            <w:r w:rsidRPr="004E3B9B">
              <w:rPr>
                <w:color w:val="000000"/>
                <w:lang w:eastAsia="en-CA"/>
              </w:rPr>
              <w:t>8.61</w:t>
            </w:r>
          </w:p>
        </w:tc>
        <w:tc>
          <w:tcPr>
            <w:tcW w:w="0" w:type="auto"/>
            <w:shd w:val="clear" w:color="auto" w:fill="auto"/>
            <w:noWrap/>
            <w:vAlign w:val="bottom"/>
            <w:hideMark/>
          </w:tcPr>
          <w:p w14:paraId="7A313797" w14:textId="77777777" w:rsidR="004E3B9B" w:rsidRPr="004E3B9B" w:rsidRDefault="004E3B9B" w:rsidP="004E3B9B">
            <w:pPr>
              <w:spacing w:line="240" w:lineRule="auto"/>
              <w:jc w:val="center"/>
              <w:rPr>
                <w:color w:val="000000"/>
                <w:lang w:eastAsia="en-CA"/>
              </w:rPr>
            </w:pPr>
            <w:r w:rsidRPr="004E3B9B">
              <w:rPr>
                <w:color w:val="000000"/>
                <w:lang w:eastAsia="en-CA"/>
              </w:rPr>
              <w:t>13.66</w:t>
            </w:r>
          </w:p>
        </w:tc>
      </w:tr>
    </w:tbl>
    <w:p w14:paraId="012D6AD5" w14:textId="78F16566" w:rsidR="00044156" w:rsidRDefault="009F2857" w:rsidP="009F2857">
      <w:pPr>
        <w:pStyle w:val="Caption"/>
        <w:jc w:val="center"/>
      </w:pPr>
      <w:bookmarkStart w:id="273" w:name="_Toc88406029"/>
      <w:r>
        <w:t xml:space="preserve">Table </w:t>
      </w:r>
      <w:fldSimple w:instr=" SEQ Table \* ARABIC ">
        <w:r w:rsidR="00FF0D77">
          <w:rPr>
            <w:noProof/>
          </w:rPr>
          <w:t>13</w:t>
        </w:r>
      </w:fldSimple>
      <w:r>
        <w:t xml:space="preserve"> - </w:t>
      </w:r>
      <w:r w:rsidRPr="00040840">
        <w:t xml:space="preserve">Seasonal MAPE and RMSE for the </w:t>
      </w:r>
      <w:r>
        <w:t>Saint John</w:t>
      </w:r>
      <w:r w:rsidRPr="00040840">
        <w:t xml:space="preserve"> Dataset</w:t>
      </w:r>
      <w:bookmarkEnd w:id="273"/>
    </w:p>
    <w:p w14:paraId="5C5F63B5" w14:textId="21055BA7" w:rsidR="00B71FA2" w:rsidRDefault="00B71FA2" w:rsidP="00B71FA2">
      <w:pPr>
        <w:pStyle w:val="Heading3"/>
      </w:pPr>
      <w:bookmarkStart w:id="274" w:name="_Toc88406002"/>
      <w:r>
        <w:lastRenderedPageBreak/>
        <w:t xml:space="preserve">4.3.5 </w:t>
      </w:r>
      <w:r w:rsidRPr="00A50162">
        <w:t>Comprehensive Analysis Discussion</w:t>
      </w:r>
      <w:bookmarkEnd w:id="274"/>
    </w:p>
    <w:p w14:paraId="7BF94105" w14:textId="0A9EC5AD"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is relatively low during the remaining months of the year. Summer months have the lowest load demand for this dataset. As a result, the winter months were the most difficult to predict for the majority of </w:t>
      </w:r>
      <w:r w:rsidR="0025420C">
        <w:t>forecaster</w:t>
      </w:r>
      <w:r w:rsidRPr="00AA6279">
        <w:t>s, while the summer months were the simplest.</w:t>
      </w:r>
      <w:r>
        <w:t xml:space="preserve"> </w:t>
      </w:r>
      <w:r w:rsidRPr="00AA6279">
        <w:t>Th</w:t>
      </w:r>
      <w:r>
        <w:t xml:space="preserve">e preceding </w:t>
      </w:r>
      <w:r w:rsidRPr="00AA6279">
        <w:t>statement</w:t>
      </w:r>
      <w:r>
        <w:t>s</w:t>
      </w:r>
      <w:r w:rsidRPr="00AA6279">
        <w:t xml:space="preserve"> </w:t>
      </w:r>
      <w:r>
        <w:t>are</w:t>
      </w:r>
      <w:r w:rsidRPr="00AA6279">
        <w:t xml:space="preserve"> consistent with the monthly average demand profile depicted in </w:t>
      </w:r>
      <w:r>
        <w:fldChar w:fldCharType="begin"/>
      </w:r>
      <w:r>
        <w:instrText xml:space="preserve"> REF _Ref86238415 \h </w:instrText>
      </w:r>
      <w:r>
        <w:fldChar w:fldCharType="separate"/>
      </w:r>
      <w:r w:rsidR="00FF0D77">
        <w:t xml:space="preserve">Figure </w:t>
      </w:r>
      <w:r w:rsidR="00FF0D77">
        <w:rPr>
          <w:noProof/>
        </w:rPr>
        <w:t>83</w:t>
      </w:r>
      <w:r>
        <w:fldChar w:fldCharType="end"/>
      </w:r>
    </w:p>
    <w:p w14:paraId="6BB5455E" w14:textId="77777777" w:rsidR="00DB6FCF" w:rsidRDefault="00DB6FCF" w:rsidP="00DB6FCF">
      <w:pPr>
        <w:keepNext/>
        <w:jc w:val="center"/>
      </w:pPr>
      <w:r w:rsidRPr="003B794E">
        <w:rPr>
          <w:noProof/>
        </w:rPr>
        <w:drawing>
          <wp:inline distT="0" distB="0" distL="0" distR="0" wp14:anchorId="55B0C519" wp14:editId="79863F1F">
            <wp:extent cx="387346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9">
                      <a:extLst>
                        <a:ext uri="{28A0092B-C50C-407E-A947-70E740481C1C}">
                          <a14:useLocalDpi xmlns:a14="http://schemas.microsoft.com/office/drawing/2010/main" val="0"/>
                        </a:ext>
                      </a:extLst>
                    </a:blip>
                    <a:srcRect l="3757" t="5967" r="8050"/>
                    <a:stretch/>
                  </pic:blipFill>
                  <pic:spPr bwMode="auto">
                    <a:xfrm>
                      <a:off x="0" y="0"/>
                      <a:ext cx="3877347" cy="3098731"/>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1599F797" w:rsidR="00DB6FCF" w:rsidRDefault="00DB6FCF" w:rsidP="00DB6FCF">
      <w:pPr>
        <w:pStyle w:val="Caption"/>
        <w:jc w:val="center"/>
      </w:pPr>
      <w:bookmarkStart w:id="275" w:name="_Toc88406123"/>
      <w:r>
        <w:t xml:space="preserve">Figure </w:t>
      </w:r>
      <w:r w:rsidR="00D649BB">
        <w:fldChar w:fldCharType="begin"/>
      </w:r>
      <w:r w:rsidR="00D649BB">
        <w:instrText xml:space="preserve"> SEQ Figure \* ARABIC </w:instrText>
      </w:r>
      <w:r w:rsidR="00D649BB">
        <w:fldChar w:fldCharType="separate"/>
      </w:r>
      <w:r w:rsidR="00FF0D77">
        <w:rPr>
          <w:noProof/>
        </w:rPr>
        <w:t>91</w:t>
      </w:r>
      <w:r w:rsidR="00D649BB">
        <w:rPr>
          <w:noProof/>
        </w:rPr>
        <w:fldChar w:fldCharType="end"/>
      </w:r>
      <w:r>
        <w:t xml:space="preserve"> - </w:t>
      </w:r>
      <w:r w:rsidRPr="001C274B">
        <w:t>Scatter Plot of Load Demand versus Temperature</w:t>
      </w:r>
      <w:r>
        <w:t xml:space="preserve"> – Saint John Dataset</w:t>
      </w:r>
      <w:bookmarkEnd w:id="275"/>
    </w:p>
    <w:p w14:paraId="07C664A6" w14:textId="2998E4E4" w:rsidR="00607A55" w:rsidRDefault="00607A55" w:rsidP="00607A55">
      <w:pPr>
        <w:ind w:firstLine="288"/>
      </w:pPr>
      <w:r w:rsidRPr="00607A55">
        <w:t xml:space="preserve">During the winter, the ARIMA forecaster made the best overall predictions, but made the worst predictions during the summer. It predicted the most accurately in some months with the highest demand, including January, November, and December. </w:t>
      </w:r>
      <w:r>
        <w:t xml:space="preserve">Conversely, the </w:t>
      </w:r>
      <w:r w:rsidRPr="00607A55">
        <w:t>CNN</w:t>
      </w:r>
      <w:r>
        <w:t xml:space="preserve"> </w:t>
      </w:r>
      <w:r w:rsidRPr="00607A55">
        <w:t xml:space="preserve">made the most accurate predictions for the remaining months of the year. This </w:t>
      </w:r>
      <w:r w:rsidRPr="00607A55">
        <w:lastRenderedPageBreak/>
        <w:t>indicates that the ARIMA forecasts can serve as a primary reference point for these specific months, while the CNN forecasts can be used for the remaining months of the year.</w:t>
      </w:r>
    </w:p>
    <w:p w14:paraId="15D9A75B" w14:textId="392322A3" w:rsidR="00607A55" w:rsidRDefault="00460E1D" w:rsidP="00544CF7">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The peak load demand in the Saint John dataset occurs between 10:00 and 13:00. Around 9:00, the majority of </w:t>
      </w:r>
      <w:r w:rsidR="0025420C">
        <w:t>forecaster</w:t>
      </w:r>
      <w:r w:rsidRPr="00460E1D">
        <w:t>s produced their worst predictions. Between 1:00 and 6:00, the ARIMA forecaster made the most accurate predictions, but CNN made the most accurate predictions during the remaining hours of the day.</w:t>
      </w:r>
    </w:p>
    <w:p w14:paraId="22D4D125" w14:textId="2735D167" w:rsidR="00324DC9" w:rsidRPr="001B6C67" w:rsidRDefault="009B7FFE" w:rsidP="001B6C67">
      <w:pPr>
        <w:ind w:firstLine="288"/>
      </w:pPr>
      <w:r w:rsidRPr="009B7FFE">
        <w:t xml:space="preserve">While the CNN performed best on an hourly, daily, monthly, and seasonal basis, we should not overlook the ARIMA's accuracy during the majority of the winter months. The SNF performed poorly on an hourly, daily, monthly, and seasonal basis. However, during the months of June to September, when demand was low and generally stable, the SNF outperformed a few </w:t>
      </w:r>
      <w:r w:rsidR="0025420C">
        <w:t>forecaster</w:t>
      </w:r>
      <w:r w:rsidRPr="009B7FFE">
        <w:t>s.</w:t>
      </w:r>
      <w:r w:rsidR="00324DC9">
        <w:br w:type="page"/>
      </w:r>
    </w:p>
    <w:p w14:paraId="624DD094" w14:textId="342C4EB9" w:rsidR="002401EE" w:rsidRDefault="00825107" w:rsidP="003029FE">
      <w:pPr>
        <w:pStyle w:val="Heading1"/>
      </w:pPr>
      <w:bookmarkStart w:id="276" w:name="_Toc88406003"/>
      <w:r>
        <w:lastRenderedPageBreak/>
        <w:t>5</w:t>
      </w:r>
      <w:r w:rsidR="00087018">
        <w:t xml:space="preserve"> </w:t>
      </w:r>
      <w:r w:rsidR="003029FE">
        <w:t>Conclusion</w:t>
      </w:r>
      <w:bookmarkEnd w:id="276"/>
    </w:p>
    <w:p w14:paraId="7C452520" w14:textId="68944091" w:rsidR="00A96202" w:rsidRDefault="00A96202" w:rsidP="00A96202">
      <w:pPr>
        <w:pStyle w:val="Heading2"/>
      </w:pPr>
      <w:bookmarkStart w:id="277" w:name="_Toc88406004"/>
      <w:r>
        <w:t xml:space="preserve">5.1 </w:t>
      </w:r>
      <w:r w:rsidR="0010026B">
        <w:t>Summary</w:t>
      </w:r>
      <w:bookmarkEnd w:id="277"/>
    </w:p>
    <w:p w14:paraId="0E0F1DAE" w14:textId="55FD3464" w:rsidR="00AD1E7E" w:rsidRDefault="00856529" w:rsidP="00AD1E7E">
      <w:pPr>
        <w:ind w:firstLine="288"/>
      </w:pPr>
      <w:r>
        <w:t>Four</w:t>
      </w:r>
      <w:r w:rsidR="00AD1E7E" w:rsidRPr="00AD1E7E">
        <w:t xml:space="preserve"> benchmark </w:t>
      </w:r>
      <w:r w:rsidR="0025420C">
        <w:t>forecaster</w:t>
      </w:r>
      <w:r w:rsidR="00AD1E7E" w:rsidRPr="00AD1E7E">
        <w:t xml:space="preserve">s were compared to two deep learning techniques, CNN and LSTM. Our analysis included three distinct datasets. We obtained the overall performance in terms of forecasting regular load and daily peaks. In terms of overall accuracy, the CNN, LSTM, and ANN were the most accurate </w:t>
      </w:r>
      <w:r w:rsidR="0025420C">
        <w:t>forecaster</w:t>
      </w:r>
      <w:r w:rsidR="00AD1E7E" w:rsidRPr="00AD1E7E">
        <w:t xml:space="preserve">s. We then examined the performance of all </w:t>
      </w:r>
      <w:r w:rsidR="0025420C">
        <w:t>forecaster</w:t>
      </w:r>
      <w:r w:rsidR="00AD1E7E" w:rsidRPr="00AD1E7E">
        <w:t xml:space="preserve">s on hourly, daily, monthly, and seasonal predictions across all datasets. </w:t>
      </w:r>
    </w:p>
    <w:p w14:paraId="1A7DDE68" w14:textId="07683375" w:rsidR="00AD1E7E" w:rsidRDefault="00AD1E7E" w:rsidP="00AD1E7E">
      <w:pPr>
        <w:ind w:firstLine="288"/>
      </w:pPr>
      <w:r w:rsidRPr="00AD1E7E">
        <w:t>The CNN, ANN, and LSTM were ranked first, second, and third in the Toronto and Ottawa datasets, respectively, across all time periods and seasons of the year.</w:t>
      </w:r>
      <w:r>
        <w:t xml:space="preserve"> </w:t>
      </w:r>
      <w:r w:rsidRPr="00AD1E7E">
        <w:t xml:space="preserve">The CNN, ANN, and LSTM remained the top forecasters overall in the Saint John dataset. However, in a few instances, the ARIMA </w:t>
      </w:r>
      <w:r w:rsidR="0025420C">
        <w:t>forecaster</w:t>
      </w:r>
      <w:r w:rsidRPr="00AD1E7E">
        <w:t xml:space="preserve"> performed better during the winter months of January, November, and December. The ARIMA</w:t>
      </w:r>
      <w:r>
        <w:t xml:space="preserve"> </w:t>
      </w:r>
      <w:r w:rsidRPr="00AD1E7E">
        <w:t xml:space="preserve">performed poorly during the rest of the year. This is normal, as different </w:t>
      </w:r>
      <w:r w:rsidR="0025420C">
        <w:t>forecaster</w:t>
      </w:r>
      <w:r w:rsidRPr="00AD1E7E">
        <w:t>s perform better or worse on different datasets or over different time periods. The SNF's overall performance was the worst across all time periods and seasons.</w:t>
      </w:r>
    </w:p>
    <w:p w14:paraId="02D1E099" w14:textId="4A4817D0" w:rsidR="00AD1E7E" w:rsidRPr="00AD1E7E" w:rsidRDefault="00AD1E7E" w:rsidP="00AD1E7E">
      <w:pPr>
        <w:ind w:firstLine="288"/>
      </w:pPr>
      <w:r w:rsidRPr="00AD1E7E">
        <w:t xml:space="preserve">By and large, the CNN and LSTM performed admirably in forecasting the test datasets across all time periods. There were numerous instances where the LSTM outperformed the ANN, and their predictions were generally quite similar. As an illustration, consider the monthly time period of the Saint John dataset. In six months of the year, the LSTM outperformed the ANN. </w:t>
      </w:r>
      <w:r w:rsidR="00856529">
        <w:t>Therefore</w:t>
      </w:r>
      <w:r w:rsidRPr="00AD1E7E">
        <w:t>, we can conclude that deep learning techniques such as the CNN and LSTM are effective and can assist researchers and utilities in improving load forecasting accuracy.</w:t>
      </w:r>
    </w:p>
    <w:p w14:paraId="7F5DE71E" w14:textId="78EEEE03" w:rsidR="005459BB" w:rsidRDefault="00825107" w:rsidP="00C03390">
      <w:pPr>
        <w:pStyle w:val="Heading2"/>
      </w:pPr>
      <w:bookmarkStart w:id="278" w:name="_Toc88406005"/>
      <w:r>
        <w:lastRenderedPageBreak/>
        <w:t>5</w:t>
      </w:r>
      <w:r w:rsidR="002401EE">
        <w:t>.</w:t>
      </w:r>
      <w:r w:rsidR="00A96202">
        <w:t>2</w:t>
      </w:r>
      <w:r w:rsidR="002401EE">
        <w:t xml:space="preserve"> Contributions</w:t>
      </w:r>
      <w:bookmarkEnd w:id="278"/>
    </w:p>
    <w:p w14:paraId="7B5C294E" w14:textId="5A8A7991" w:rsidR="002401EE" w:rsidRDefault="00C03390" w:rsidP="00C03390">
      <w:pPr>
        <w:ind w:firstLine="288"/>
      </w:pPr>
      <w:r w:rsidRPr="00C03390">
        <w:t>Deep learning techniques are considered due to their remarkable performance when applied to a variety of problems. The CNN and LSTM were evaluated for their added value by comparing their performance to that of conventional forecasters. We compared accuracy in terms of both overall and peak detection. This</w:t>
      </w:r>
      <w:r w:rsidR="0089482A">
        <w:t xml:space="preserve"> study</w:t>
      </w:r>
      <w:r w:rsidRPr="00C03390">
        <w:t xml:space="preserve"> contributes to the maturation of the ongoing debate over the use of deep learning </w:t>
      </w:r>
      <w:r w:rsidR="00190EAC">
        <w:t>technique</w:t>
      </w:r>
      <w:r w:rsidRPr="00C03390">
        <w:t xml:space="preserve">s in load forecasting that have not been thoroughly tested. We developed </w:t>
      </w:r>
      <w:r w:rsidR="0025420C">
        <w:t>forecaster</w:t>
      </w:r>
      <w:r w:rsidRPr="00C03390">
        <w:t xml:space="preserve">s that are more adaptable to changes in external factors such as annual increases in electricity demand or temperature shifts. </w:t>
      </w:r>
      <w:r w:rsidR="000C65FE" w:rsidRPr="000C65FE">
        <w:t>We developed forecasters that are capable of automatically recognizing complex data relationships in the absence of explicit user input.</w:t>
      </w:r>
      <w:r w:rsidR="000C65FE">
        <w:t xml:space="preserve"> </w:t>
      </w:r>
      <w:r w:rsidRPr="00C03390">
        <w:t>We conducted analysis that was specifically tailored to three distinct datasets. Additionally, because we conducted analysis on publicly available data, this work will be reproducible, serving as a valuable benchmark for future research both within and outside our smart-grid team.</w:t>
      </w:r>
    </w:p>
    <w:p w14:paraId="7FC76A35" w14:textId="2D88AEF7" w:rsidR="00085058" w:rsidRDefault="00085058" w:rsidP="00085058">
      <w:pPr>
        <w:pStyle w:val="Heading2"/>
      </w:pPr>
      <w:bookmarkStart w:id="279" w:name="_Toc88406006"/>
      <w:r>
        <w:t>5.</w:t>
      </w:r>
      <w:r w:rsidR="00A96202">
        <w:t>3</w:t>
      </w:r>
      <w:r>
        <w:t xml:space="preserve"> </w:t>
      </w:r>
      <w:r w:rsidR="00B06C82">
        <w:t>Future Work</w:t>
      </w:r>
      <w:bookmarkEnd w:id="279"/>
    </w:p>
    <w:p w14:paraId="3BD12D08" w14:textId="0E1EDCF0"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s, developing separate models to forecast different days and months (e.g., summer, winter), and utilizing a holiday indicator as an input that specifies which days are holidays and which are not. We will briefly discuss several of the aforementioned points.</w:t>
      </w:r>
    </w:p>
    <w:p w14:paraId="7DA58D65" w14:textId="7655274A" w:rsidR="00FF2A32" w:rsidRDefault="00B066EE" w:rsidP="00FF2A32">
      <w:pPr>
        <w:ind w:firstLine="288"/>
      </w:pPr>
      <w:r w:rsidRPr="00B066EE">
        <w:lastRenderedPageBreak/>
        <w:t xml:space="preserve">Regarding forecasters' accuracy, </w:t>
      </w:r>
      <w:r w:rsidR="003E14C7">
        <w:t xml:space="preserve">we </w:t>
      </w:r>
      <w:r w:rsidRPr="00B066EE">
        <w:t>would recommend the following. The accuracy of the ARIMA forecaster can be increased by using the SARIMAX model, which incorporates exogenous variables and seasonality. The SARIMAX model can utilize all of the exogenous variables used by the MLR.</w:t>
      </w:r>
      <w:r w:rsidR="00B734BD">
        <w:t xml:space="preserve"> </w:t>
      </w:r>
      <w:r w:rsidR="00FF2A32" w:rsidRPr="00FF2A32">
        <w:t>The performance of the ANN, CNN, and LSTM forecasters can be improved by including additional exogenous variables, such as those used by the MLR forecaster. These variables include the hour of the day, the month of the year, the weekend or holiday indicator, the previous day's maximum, minimum, and average demand, and the previous week's hourly lag. Along with temperature, weather variables such as humidity, dewpoint, and wind direction/speed can be used, depending on the analyst's objectives.</w:t>
      </w:r>
    </w:p>
    <w:p w14:paraId="20A9BD1E" w14:textId="62CEAF80"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r w:rsidR="007D01F9">
        <w:t>CNNs,</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the majority of the best load forecasting </w:t>
      </w:r>
      <w:r w:rsidR="00CD3739">
        <w:t>techniques</w:t>
      </w:r>
      <w:r>
        <w:t xml:space="preserve"> have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4C5E63">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[178]","plainTextFormattedCitation":"[52], [178]","previouslyFormattedCitation":"[52], [178]"},"properties":{"noteIndex":0},"schema":"https://github.com/citation-style-language/schema/raw/master/csl-citation.json"}</w:instrText>
      </w:r>
      <w:r w:rsidR="00A9654F">
        <w:fldChar w:fldCharType="separate"/>
      </w:r>
      <w:r w:rsidR="00353469" w:rsidRPr="00353469">
        <w:rPr>
          <w:noProof/>
        </w:rPr>
        <w:t>[52], [178]</w:t>
      </w:r>
      <w:r w:rsidR="00A9654F">
        <w:fldChar w:fldCharType="end"/>
      </w:r>
      <w:r>
        <w:t>.</w:t>
      </w:r>
    </w:p>
    <w:p w14:paraId="515FD0A8" w14:textId="49BADC7E" w:rsidR="004E0AE9" w:rsidRPr="00EF7A04" w:rsidRDefault="009706EE" w:rsidP="00EF7A04">
      <w:pPr>
        <w:ind w:firstLine="288"/>
      </w:pPr>
      <w:r>
        <w:t xml:space="preserve">As a result of the preceding paragraphs, we can see that there are numerous </w:t>
      </w:r>
      <w:r w:rsidR="009C038D">
        <w:t>possibilities,</w:t>
      </w:r>
      <w:r>
        <w:t xml:space="preserve"> and that additional research is necessary. These are quite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80" w:name="_Toc88406007"/>
      <w:r>
        <w:lastRenderedPageBreak/>
        <w:t>Bibliography</w:t>
      </w:r>
      <w:bookmarkEnd w:id="280"/>
    </w:p>
    <w:p w14:paraId="0D887546" w14:textId="6B092B35" w:rsidR="00A575D6" w:rsidRPr="00A575D6" w:rsidRDefault="00287359" w:rsidP="00A575D6">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A575D6" w:rsidRPr="00A575D6">
        <w:rPr>
          <w:noProof/>
        </w:rPr>
        <w:t>[1]</w:t>
      </w:r>
      <w:r w:rsidR="00A575D6" w:rsidRPr="00A575D6">
        <w:rPr>
          <w:noProof/>
        </w:rPr>
        <w:tab/>
        <w:t xml:space="preserve">T. Hong and S. Fan, “Probabilistic electric load forecasting: A tutorial review,” </w:t>
      </w:r>
      <w:r w:rsidR="00A575D6" w:rsidRPr="00A575D6">
        <w:rPr>
          <w:i/>
          <w:iCs/>
          <w:noProof/>
        </w:rPr>
        <w:t>Int. J. Forecast.</w:t>
      </w:r>
      <w:r w:rsidR="00A575D6" w:rsidRPr="00A575D6">
        <w:rPr>
          <w:noProof/>
        </w:rPr>
        <w:t>, vol. 32, no. 3, pp. 914–938, 2016, doi: 10.1016/j.ijforecast.2015.11.011.</w:t>
      </w:r>
    </w:p>
    <w:p w14:paraId="4707BC65" w14:textId="77777777" w:rsidR="00A575D6" w:rsidRPr="00A575D6" w:rsidRDefault="00A575D6" w:rsidP="00A575D6">
      <w:pPr>
        <w:widowControl w:val="0"/>
        <w:autoSpaceDE w:val="0"/>
        <w:autoSpaceDN w:val="0"/>
        <w:adjustRightInd w:val="0"/>
        <w:ind w:left="640" w:hanging="640"/>
        <w:rPr>
          <w:noProof/>
        </w:rPr>
      </w:pPr>
      <w:r w:rsidRPr="00A575D6">
        <w:rPr>
          <w:noProof/>
        </w:rPr>
        <w:t>[2]</w:t>
      </w:r>
      <w:r w:rsidRPr="00A575D6">
        <w:rPr>
          <w:noProof/>
        </w:rPr>
        <w:tab/>
        <w:t>K. Amarasinghe, D. L. Marino, and M. Manic, “Deep neural networks for energy load forecasting,” 2017, doi: 10.1109/ISIE.2017.8001465.</w:t>
      </w:r>
    </w:p>
    <w:p w14:paraId="0ED350DA" w14:textId="77777777" w:rsidR="00A575D6" w:rsidRPr="00A575D6" w:rsidRDefault="00A575D6" w:rsidP="00A575D6">
      <w:pPr>
        <w:widowControl w:val="0"/>
        <w:autoSpaceDE w:val="0"/>
        <w:autoSpaceDN w:val="0"/>
        <w:adjustRightInd w:val="0"/>
        <w:ind w:left="640" w:hanging="640"/>
        <w:rPr>
          <w:noProof/>
        </w:rPr>
      </w:pPr>
      <w:r w:rsidRPr="00A575D6">
        <w:rPr>
          <w:noProof/>
        </w:rPr>
        <w:t>[3]</w:t>
      </w:r>
      <w:r w:rsidRPr="00A575D6">
        <w:rPr>
          <w:noProof/>
        </w:rPr>
        <w:tab/>
        <w:t xml:space="preserve">C. Kuster, Y. Rezgui, and M. Mourshed, “Electrical load forecasting models: A critical systematic review,” </w:t>
      </w:r>
      <w:r w:rsidRPr="00A575D6">
        <w:rPr>
          <w:i/>
          <w:iCs/>
          <w:noProof/>
        </w:rPr>
        <w:t>Sustainable Cities and Society</w:t>
      </w:r>
      <w:r w:rsidRPr="00A575D6">
        <w:rPr>
          <w:noProof/>
        </w:rPr>
        <w:t>. 2017, doi: 10.1016/j.scs.2017.08.009.</w:t>
      </w:r>
    </w:p>
    <w:p w14:paraId="5BD16CB9" w14:textId="77777777" w:rsidR="00A575D6" w:rsidRPr="00A575D6" w:rsidRDefault="00A575D6" w:rsidP="00A575D6">
      <w:pPr>
        <w:widowControl w:val="0"/>
        <w:autoSpaceDE w:val="0"/>
        <w:autoSpaceDN w:val="0"/>
        <w:adjustRightInd w:val="0"/>
        <w:ind w:left="640" w:hanging="640"/>
        <w:rPr>
          <w:noProof/>
        </w:rPr>
      </w:pPr>
      <w:r w:rsidRPr="00A575D6">
        <w:rPr>
          <w:noProof/>
        </w:rPr>
        <w:t>[4]</w:t>
      </w:r>
      <w:r w:rsidRPr="00A575D6">
        <w:rPr>
          <w:noProof/>
        </w:rPr>
        <w:tab/>
        <w:t>W. He, “Load Forecasting via Deep Neural Networks,” 2017, doi: 10.1016/j.procs.2017.11.374.</w:t>
      </w:r>
    </w:p>
    <w:p w14:paraId="0C44D186" w14:textId="77777777" w:rsidR="00A575D6" w:rsidRPr="00A575D6" w:rsidRDefault="00A575D6" w:rsidP="00A575D6">
      <w:pPr>
        <w:widowControl w:val="0"/>
        <w:autoSpaceDE w:val="0"/>
        <w:autoSpaceDN w:val="0"/>
        <w:adjustRightInd w:val="0"/>
        <w:ind w:left="640" w:hanging="640"/>
        <w:rPr>
          <w:noProof/>
        </w:rPr>
      </w:pPr>
      <w:r w:rsidRPr="00A575D6">
        <w:rPr>
          <w:noProof/>
        </w:rPr>
        <w:t>[5]</w:t>
      </w:r>
      <w:r w:rsidRPr="00A575D6">
        <w:rPr>
          <w:noProof/>
        </w:rPr>
        <w:tab/>
        <w:t>J. Zheng, C. Xu, Z. Zhang, and X. Li, “Electric load forecasting in smart grids using Long-Short-Term-Memory based Recurrent Neural Network,” 2017, doi: 10.1109/CISS.2017.7926112.</w:t>
      </w:r>
    </w:p>
    <w:p w14:paraId="4726ACC3" w14:textId="77777777" w:rsidR="00A575D6" w:rsidRPr="00A575D6" w:rsidRDefault="00A575D6" w:rsidP="00A575D6">
      <w:pPr>
        <w:widowControl w:val="0"/>
        <w:autoSpaceDE w:val="0"/>
        <w:autoSpaceDN w:val="0"/>
        <w:adjustRightInd w:val="0"/>
        <w:ind w:left="640" w:hanging="640"/>
        <w:rPr>
          <w:noProof/>
        </w:rPr>
      </w:pPr>
      <w:r w:rsidRPr="00A575D6">
        <w:rPr>
          <w:noProof/>
        </w:rPr>
        <w:t>[6]</w:t>
      </w:r>
      <w:r w:rsidRPr="00A575D6">
        <w:rPr>
          <w:noProof/>
        </w:rPr>
        <w:tab/>
        <w:t xml:space="preserve">D. L. Marino, K. Amarasinghe, and M. Manic, “Building energy load forecasting using Deep Neural Networks,” </w:t>
      </w:r>
      <w:r w:rsidRPr="00A575D6">
        <w:rPr>
          <w:i/>
          <w:iCs/>
          <w:noProof/>
        </w:rPr>
        <w:t>IECON Proc. (Industrial Electron. Conf.</w:t>
      </w:r>
      <w:r w:rsidRPr="00A575D6">
        <w:rPr>
          <w:noProof/>
        </w:rPr>
        <w:t>, pp. 7046–7051, 2016, doi: 10.1109/IECON.2016.7793413.</w:t>
      </w:r>
    </w:p>
    <w:p w14:paraId="31BE9FB0" w14:textId="77777777" w:rsidR="00A575D6" w:rsidRPr="00A575D6" w:rsidRDefault="00A575D6" w:rsidP="00A575D6">
      <w:pPr>
        <w:widowControl w:val="0"/>
        <w:autoSpaceDE w:val="0"/>
        <w:autoSpaceDN w:val="0"/>
        <w:adjustRightInd w:val="0"/>
        <w:ind w:left="640" w:hanging="640"/>
        <w:rPr>
          <w:noProof/>
        </w:rPr>
      </w:pPr>
      <w:r w:rsidRPr="00A575D6">
        <w:rPr>
          <w:noProof/>
        </w:rPr>
        <w:t>[7]</w:t>
      </w:r>
      <w:r w:rsidRPr="00A575D6">
        <w:rPr>
          <w:noProof/>
        </w:rPr>
        <w:tab/>
        <w:t xml:space="preserve">A. Almalaq and G. Edwards, “A review of deep learning methods applied on load forecasting,” </w:t>
      </w:r>
      <w:r w:rsidRPr="00A575D6">
        <w:rPr>
          <w:i/>
          <w:iCs/>
          <w:noProof/>
        </w:rPr>
        <w:t>Proc. - 16th IEEE Int. Conf. Mach. Learn. Appl. ICMLA 2017</w:t>
      </w:r>
      <w:r w:rsidRPr="00A575D6">
        <w:rPr>
          <w:noProof/>
        </w:rPr>
        <w:t>, vol. 2017-Decem, pp. 511–516, 2017, doi: 10.1109/ICMLA.2017.0-110.</w:t>
      </w:r>
    </w:p>
    <w:p w14:paraId="7900FD86" w14:textId="77777777" w:rsidR="00A575D6" w:rsidRPr="00A575D6" w:rsidRDefault="00A575D6" w:rsidP="00A575D6">
      <w:pPr>
        <w:widowControl w:val="0"/>
        <w:autoSpaceDE w:val="0"/>
        <w:autoSpaceDN w:val="0"/>
        <w:adjustRightInd w:val="0"/>
        <w:ind w:left="640" w:hanging="640"/>
        <w:rPr>
          <w:noProof/>
        </w:rPr>
      </w:pPr>
      <w:r w:rsidRPr="00A575D6">
        <w:rPr>
          <w:noProof/>
        </w:rPr>
        <w:t>[8]</w:t>
      </w:r>
      <w:r w:rsidRPr="00A575D6">
        <w:rPr>
          <w:noProof/>
        </w:rPr>
        <w:tab/>
        <w:t xml:space="preserve">W. Kong, Z. Y. Dong, Y. Jia, D. J. Hill, Y. Xu, and Y. Zhang, “Short-Term Residential Load Forecasting Based on LSTM Recurrent Neural Network,” </w:t>
      </w:r>
      <w:r w:rsidRPr="00A575D6">
        <w:rPr>
          <w:i/>
          <w:iCs/>
          <w:noProof/>
        </w:rPr>
        <w:t>IEEE Trans. Smart Grid</w:t>
      </w:r>
      <w:r w:rsidRPr="00A575D6">
        <w:rPr>
          <w:noProof/>
        </w:rPr>
        <w:t xml:space="preserve">, vol. 10, no. 1, pp. 841–851, 2019, doi: </w:t>
      </w:r>
      <w:r w:rsidRPr="00A575D6">
        <w:rPr>
          <w:noProof/>
        </w:rPr>
        <w:lastRenderedPageBreak/>
        <w:t>10.1109/TSG.2017.2753802.</w:t>
      </w:r>
    </w:p>
    <w:p w14:paraId="360AEEAC" w14:textId="77777777" w:rsidR="00A575D6" w:rsidRPr="00A575D6" w:rsidRDefault="00A575D6" w:rsidP="00A575D6">
      <w:pPr>
        <w:widowControl w:val="0"/>
        <w:autoSpaceDE w:val="0"/>
        <w:autoSpaceDN w:val="0"/>
        <w:adjustRightInd w:val="0"/>
        <w:ind w:left="640" w:hanging="640"/>
        <w:rPr>
          <w:noProof/>
        </w:rPr>
      </w:pPr>
      <w:r w:rsidRPr="00A575D6">
        <w:rPr>
          <w:noProof/>
        </w:rPr>
        <w:t>[9]</w:t>
      </w:r>
      <w:r w:rsidRPr="00A575D6">
        <w:rPr>
          <w:noProof/>
        </w:rPr>
        <w:tab/>
        <w:t xml:space="preserve">S. Saurabh, H. Shoeb, A. B. Mohammad, S. Singh, S. Hussain, and M. A. Bazaz, “Short term load forecasting using artificial neural network,” in </w:t>
      </w:r>
      <w:r w:rsidRPr="00A575D6">
        <w:rPr>
          <w:i/>
          <w:iCs/>
          <w:noProof/>
        </w:rPr>
        <w:t>2017 4th International Conference on Image Information Processing, ICIIP 2017</w:t>
      </w:r>
      <w:r w:rsidRPr="00A575D6">
        <w:rPr>
          <w:noProof/>
        </w:rPr>
        <w:t>, 2018, pp. 159–163, doi: 10.1109/ICIIP.2017.8313703.</w:t>
      </w:r>
    </w:p>
    <w:p w14:paraId="5C731306" w14:textId="77777777" w:rsidR="00A575D6" w:rsidRPr="00A575D6" w:rsidRDefault="00A575D6" w:rsidP="00A575D6">
      <w:pPr>
        <w:widowControl w:val="0"/>
        <w:autoSpaceDE w:val="0"/>
        <w:autoSpaceDN w:val="0"/>
        <w:adjustRightInd w:val="0"/>
        <w:ind w:left="640" w:hanging="640"/>
        <w:rPr>
          <w:noProof/>
        </w:rPr>
      </w:pPr>
      <w:r w:rsidRPr="00A575D6">
        <w:rPr>
          <w:noProof/>
        </w:rPr>
        <w:t>[10]</w:t>
      </w:r>
      <w:r w:rsidRPr="00A575D6">
        <w:rPr>
          <w:noProof/>
        </w:rPr>
        <w:tab/>
        <w:t xml:space="preserve">J. Zhang, Y. M. Wei, D. Li, Z. Tan, and J. Zhou, “Short term electricity load forecasting using a hybrid model,” </w:t>
      </w:r>
      <w:r w:rsidRPr="00A575D6">
        <w:rPr>
          <w:i/>
          <w:iCs/>
          <w:noProof/>
        </w:rPr>
        <w:t>Energy</w:t>
      </w:r>
      <w:r w:rsidRPr="00A575D6">
        <w:rPr>
          <w:noProof/>
        </w:rPr>
        <w:t>, 2018, doi: 10.1016/j.energy.2018.06.012.</w:t>
      </w:r>
    </w:p>
    <w:p w14:paraId="45ADC584" w14:textId="77777777" w:rsidR="00A575D6" w:rsidRPr="00A575D6" w:rsidRDefault="00A575D6" w:rsidP="00A575D6">
      <w:pPr>
        <w:widowControl w:val="0"/>
        <w:autoSpaceDE w:val="0"/>
        <w:autoSpaceDN w:val="0"/>
        <w:adjustRightInd w:val="0"/>
        <w:ind w:left="640" w:hanging="640"/>
        <w:rPr>
          <w:noProof/>
        </w:rPr>
      </w:pPr>
      <w:r w:rsidRPr="00A575D6">
        <w:rPr>
          <w:noProof/>
        </w:rPr>
        <w:t>[11]</w:t>
      </w:r>
      <w:r w:rsidRPr="00A575D6">
        <w:rPr>
          <w:noProof/>
        </w:rPr>
        <w:tab/>
        <w:t xml:space="preserve">A. Rahman, V. Srikumar, and A. D. Smith, “Predicting electricity consumption for commercial and residential buildings using deep recurrent neural networks,” </w:t>
      </w:r>
      <w:r w:rsidRPr="00A575D6">
        <w:rPr>
          <w:i/>
          <w:iCs/>
          <w:noProof/>
        </w:rPr>
        <w:t>Appl. Energy</w:t>
      </w:r>
      <w:r w:rsidRPr="00A575D6">
        <w:rPr>
          <w:noProof/>
        </w:rPr>
        <w:t>, 2018, doi: 10.1016/j.apenergy.2017.12.051.</w:t>
      </w:r>
    </w:p>
    <w:p w14:paraId="367F27DB" w14:textId="77777777" w:rsidR="00A575D6" w:rsidRPr="00A575D6" w:rsidRDefault="00A575D6" w:rsidP="00A575D6">
      <w:pPr>
        <w:widowControl w:val="0"/>
        <w:autoSpaceDE w:val="0"/>
        <w:autoSpaceDN w:val="0"/>
        <w:adjustRightInd w:val="0"/>
        <w:ind w:left="640" w:hanging="640"/>
        <w:rPr>
          <w:noProof/>
        </w:rPr>
      </w:pPr>
      <w:r w:rsidRPr="00A575D6">
        <w:rPr>
          <w:noProof/>
        </w:rPr>
        <w:t>[12]</w:t>
      </w:r>
      <w:r w:rsidRPr="00A575D6">
        <w:rPr>
          <w:noProof/>
        </w:rPr>
        <w:tab/>
        <w:t xml:space="preserve">B. Yildiz, J. I. Bilbao, and A. B. Sproul, “A review and analysis of regression and machine learning models on commercial building electricity load forecasting,” </w:t>
      </w:r>
      <w:r w:rsidRPr="00A575D6">
        <w:rPr>
          <w:i/>
          <w:iCs/>
          <w:noProof/>
        </w:rPr>
        <w:t>Renewable and Sustainable Energy Reviews</w:t>
      </w:r>
      <w:r w:rsidRPr="00A575D6">
        <w:rPr>
          <w:noProof/>
        </w:rPr>
        <w:t>. 2017, doi: 10.1016/j.rser.2017.02.023.</w:t>
      </w:r>
    </w:p>
    <w:p w14:paraId="4728BA4D" w14:textId="77777777" w:rsidR="00A575D6" w:rsidRPr="00A575D6" w:rsidRDefault="00A575D6" w:rsidP="00A575D6">
      <w:pPr>
        <w:widowControl w:val="0"/>
        <w:autoSpaceDE w:val="0"/>
        <w:autoSpaceDN w:val="0"/>
        <w:adjustRightInd w:val="0"/>
        <w:ind w:left="640" w:hanging="640"/>
        <w:rPr>
          <w:noProof/>
        </w:rPr>
      </w:pPr>
      <w:r w:rsidRPr="00A575D6">
        <w:rPr>
          <w:noProof/>
        </w:rPr>
        <w:t>[13]</w:t>
      </w:r>
      <w:r w:rsidRPr="00A575D6">
        <w:rPr>
          <w:noProof/>
        </w:rPr>
        <w:tab/>
        <w:t>A. Baliyan, K. Gaurav, and S. Kumar Mishra, “A review of short term load forecasting using artificial neural network models,” 2015, doi: 10.1016/j.procs.2015.04.160.</w:t>
      </w:r>
    </w:p>
    <w:p w14:paraId="007FE93A" w14:textId="77777777" w:rsidR="00A575D6" w:rsidRPr="00A575D6" w:rsidRDefault="00A575D6" w:rsidP="00A575D6">
      <w:pPr>
        <w:widowControl w:val="0"/>
        <w:autoSpaceDE w:val="0"/>
        <w:autoSpaceDN w:val="0"/>
        <w:adjustRightInd w:val="0"/>
        <w:ind w:left="640" w:hanging="640"/>
        <w:rPr>
          <w:noProof/>
        </w:rPr>
      </w:pPr>
      <w:r w:rsidRPr="00A575D6">
        <w:rPr>
          <w:noProof/>
        </w:rPr>
        <w:t>[14]</w:t>
      </w:r>
      <w:r w:rsidRPr="00A575D6">
        <w:rPr>
          <w:noProof/>
        </w:rPr>
        <w:tab/>
        <w:t xml:space="preserve">I. K. Nti, M. Teimeh, O. Nyarko-Boateng, and A. F. Adekoya, “Electricity load forecasting: a systematic review,” </w:t>
      </w:r>
      <w:r w:rsidRPr="00A575D6">
        <w:rPr>
          <w:i/>
          <w:iCs/>
          <w:noProof/>
        </w:rPr>
        <w:t>J. Electr. Syst. Inf. Technol.</w:t>
      </w:r>
      <w:r w:rsidRPr="00A575D6">
        <w:rPr>
          <w:noProof/>
        </w:rPr>
        <w:t>, 2020, doi: 10.1186/s43067-020-00021-8.</w:t>
      </w:r>
    </w:p>
    <w:p w14:paraId="462313F6" w14:textId="77777777" w:rsidR="00A575D6" w:rsidRPr="00A575D6" w:rsidRDefault="00A575D6" w:rsidP="00A575D6">
      <w:pPr>
        <w:widowControl w:val="0"/>
        <w:autoSpaceDE w:val="0"/>
        <w:autoSpaceDN w:val="0"/>
        <w:adjustRightInd w:val="0"/>
        <w:ind w:left="640" w:hanging="640"/>
        <w:rPr>
          <w:noProof/>
        </w:rPr>
      </w:pPr>
      <w:r w:rsidRPr="00A575D6">
        <w:rPr>
          <w:noProof/>
        </w:rPr>
        <w:t>[15]</w:t>
      </w:r>
      <w:r w:rsidRPr="00A575D6">
        <w:rPr>
          <w:noProof/>
        </w:rPr>
        <w:tab/>
        <w:t>E. Ela and B. Kirby, “ERCOT Event on February 26, 2008: Lessons Learned,” 2008, Accessed: Sep. 17, 2021. [Online]. Available: http://www.osti.gov/bridge.</w:t>
      </w:r>
    </w:p>
    <w:p w14:paraId="4AC19F8E" w14:textId="77777777" w:rsidR="00A575D6" w:rsidRPr="00A575D6" w:rsidRDefault="00A575D6" w:rsidP="00A575D6">
      <w:pPr>
        <w:widowControl w:val="0"/>
        <w:autoSpaceDE w:val="0"/>
        <w:autoSpaceDN w:val="0"/>
        <w:adjustRightInd w:val="0"/>
        <w:ind w:left="640" w:hanging="640"/>
        <w:rPr>
          <w:noProof/>
        </w:rPr>
      </w:pPr>
      <w:r w:rsidRPr="00A575D6">
        <w:rPr>
          <w:noProof/>
        </w:rPr>
        <w:t>[16]</w:t>
      </w:r>
      <w:r w:rsidRPr="00A575D6">
        <w:rPr>
          <w:noProof/>
        </w:rPr>
        <w:tab/>
        <w:t xml:space="preserve">“Freak Blackouts Plunge Korea into Darkness - The Chosun Ilbo (English Edition): </w:t>
      </w:r>
      <w:r w:rsidRPr="00A575D6">
        <w:rPr>
          <w:noProof/>
        </w:rPr>
        <w:lastRenderedPageBreak/>
        <w:t>Daily News from Korea - national/politics &gt; national,” 2011. http://english.chosun.com/site/data/html_dir/2011/09/16/2011091600558.html (accessed Sep. 17, 2021).</w:t>
      </w:r>
    </w:p>
    <w:p w14:paraId="0112F211" w14:textId="77777777" w:rsidR="00A575D6" w:rsidRPr="00A575D6" w:rsidRDefault="00A575D6" w:rsidP="00A575D6">
      <w:pPr>
        <w:widowControl w:val="0"/>
        <w:autoSpaceDE w:val="0"/>
        <w:autoSpaceDN w:val="0"/>
        <w:adjustRightInd w:val="0"/>
        <w:ind w:left="640" w:hanging="640"/>
        <w:rPr>
          <w:noProof/>
        </w:rPr>
      </w:pPr>
      <w:r w:rsidRPr="00A575D6">
        <w:rPr>
          <w:noProof/>
        </w:rPr>
        <w:t>[17]</w:t>
      </w:r>
      <w:r w:rsidRPr="00A575D6">
        <w:rPr>
          <w:noProof/>
        </w:rPr>
        <w:tab/>
        <w:t>S. Khan, N. Javaid, A. Chand, A. B. M. Khan, F. Rashid, and I. U. Afridi, “Electricity Load Forecasting for Each Day of Week Using Deep CNN,” 2019, doi: 10.1007/978-3-030-15035-8_107.</w:t>
      </w:r>
    </w:p>
    <w:p w14:paraId="4EDD23BB" w14:textId="77777777" w:rsidR="00A575D6" w:rsidRPr="00A575D6" w:rsidRDefault="00A575D6" w:rsidP="00A575D6">
      <w:pPr>
        <w:widowControl w:val="0"/>
        <w:autoSpaceDE w:val="0"/>
        <w:autoSpaceDN w:val="0"/>
        <w:adjustRightInd w:val="0"/>
        <w:ind w:left="640" w:hanging="640"/>
        <w:rPr>
          <w:noProof/>
        </w:rPr>
      </w:pPr>
      <w:r w:rsidRPr="00A575D6">
        <w:rPr>
          <w:noProof/>
        </w:rPr>
        <w:t>[18]</w:t>
      </w:r>
      <w:r w:rsidRPr="00A575D6">
        <w:rPr>
          <w:noProof/>
        </w:rPr>
        <w:tab/>
        <w:t>M. Baccouche, F. Mamalet, and C. Wolf, “</w:t>
      </w:r>
      <w:r w:rsidRPr="00A575D6">
        <w:rPr>
          <w:rFonts w:ascii="MS Mincho" w:eastAsia="MS Mincho" w:hAnsi="MS Mincho" w:cs="MS Mincho" w:hint="eastAsia"/>
          <w:noProof/>
        </w:rPr>
        <w:t>（</w:t>
      </w:r>
      <w:r w:rsidRPr="00A575D6">
        <w:rPr>
          <w:noProof/>
        </w:rPr>
        <w:t xml:space="preserve">RGB)Sequential deep learning for human action recognition,” </w:t>
      </w:r>
      <w:r w:rsidRPr="00A575D6">
        <w:rPr>
          <w:i/>
          <w:iCs/>
          <w:noProof/>
        </w:rPr>
        <w:t>Int. Work. Hum. Behav. Underst.</w:t>
      </w:r>
      <w:r w:rsidRPr="00A575D6">
        <w:rPr>
          <w:noProof/>
        </w:rPr>
        <w:t>, 2011.</w:t>
      </w:r>
    </w:p>
    <w:p w14:paraId="14B0A790" w14:textId="77777777" w:rsidR="00A575D6" w:rsidRPr="00A575D6" w:rsidRDefault="00A575D6" w:rsidP="00A575D6">
      <w:pPr>
        <w:widowControl w:val="0"/>
        <w:autoSpaceDE w:val="0"/>
        <w:autoSpaceDN w:val="0"/>
        <w:adjustRightInd w:val="0"/>
        <w:ind w:left="640" w:hanging="640"/>
        <w:rPr>
          <w:noProof/>
        </w:rPr>
      </w:pPr>
      <w:r w:rsidRPr="00A575D6">
        <w:rPr>
          <w:noProof/>
        </w:rPr>
        <w:t>[19]</w:t>
      </w:r>
      <w:r w:rsidRPr="00A575D6">
        <w:rPr>
          <w:noProof/>
        </w:rPr>
        <w:tab/>
        <w:t xml:space="preserve">D. Yu, L. Deng, I. Jang, P. Kudumakis, M. Sandler, and K. Kang, “Deep learning and its applications to signal and information processing,” </w:t>
      </w:r>
      <w:r w:rsidRPr="00A575D6">
        <w:rPr>
          <w:i/>
          <w:iCs/>
          <w:noProof/>
        </w:rPr>
        <w:t>IEEE Signal Process. Mag.</w:t>
      </w:r>
      <w:r w:rsidRPr="00A575D6">
        <w:rPr>
          <w:noProof/>
        </w:rPr>
        <w:t>, 2011, doi: 10.1109/MSP.2010.939038.</w:t>
      </w:r>
    </w:p>
    <w:p w14:paraId="5818EA18" w14:textId="77777777" w:rsidR="00A575D6" w:rsidRPr="00A575D6" w:rsidRDefault="00A575D6" w:rsidP="00A575D6">
      <w:pPr>
        <w:widowControl w:val="0"/>
        <w:autoSpaceDE w:val="0"/>
        <w:autoSpaceDN w:val="0"/>
        <w:adjustRightInd w:val="0"/>
        <w:ind w:left="640" w:hanging="640"/>
        <w:rPr>
          <w:noProof/>
        </w:rPr>
      </w:pPr>
      <w:r w:rsidRPr="00A575D6">
        <w:rPr>
          <w:noProof/>
        </w:rPr>
        <w:t>[20]</w:t>
      </w:r>
      <w:r w:rsidRPr="00A575D6">
        <w:rPr>
          <w:noProof/>
        </w:rPr>
        <w:tab/>
        <w:t>M. Vos, C. Bender-Saebelkampf, and S. Albayrak, “Residential Short-Term Load Forecasting Using Convolutional Neural Networks,” 2018, doi: 10.1109/SmartGridComm.2018.8587494.</w:t>
      </w:r>
    </w:p>
    <w:p w14:paraId="4ED9900E" w14:textId="77777777" w:rsidR="00A575D6" w:rsidRPr="00A575D6" w:rsidRDefault="00A575D6" w:rsidP="00A575D6">
      <w:pPr>
        <w:widowControl w:val="0"/>
        <w:autoSpaceDE w:val="0"/>
        <w:autoSpaceDN w:val="0"/>
        <w:adjustRightInd w:val="0"/>
        <w:ind w:left="640" w:hanging="640"/>
        <w:rPr>
          <w:noProof/>
        </w:rPr>
      </w:pPr>
      <w:r w:rsidRPr="00A575D6">
        <w:rPr>
          <w:noProof/>
        </w:rPr>
        <w:t>[21]</w:t>
      </w:r>
      <w:r w:rsidRPr="00A575D6">
        <w:rPr>
          <w:noProof/>
        </w:rPr>
        <w:tab/>
        <w:t xml:space="preserve">H. S. Hippert, C. E. Pedreira, and R. C. Souza, “Neural networks for short-term load forecasting: A review and evaluation,” </w:t>
      </w:r>
      <w:r w:rsidRPr="00A575D6">
        <w:rPr>
          <w:i/>
          <w:iCs/>
          <w:noProof/>
        </w:rPr>
        <w:t>IEEE Trans. Power Syst.</w:t>
      </w:r>
      <w:r w:rsidRPr="00A575D6">
        <w:rPr>
          <w:noProof/>
        </w:rPr>
        <w:t>, 2001, doi: 10.1109/59.910780.</w:t>
      </w:r>
    </w:p>
    <w:p w14:paraId="0B785429" w14:textId="77777777" w:rsidR="00A575D6" w:rsidRPr="00A575D6" w:rsidRDefault="00A575D6" w:rsidP="00A575D6">
      <w:pPr>
        <w:widowControl w:val="0"/>
        <w:autoSpaceDE w:val="0"/>
        <w:autoSpaceDN w:val="0"/>
        <w:adjustRightInd w:val="0"/>
        <w:ind w:left="640" w:hanging="640"/>
        <w:rPr>
          <w:noProof/>
        </w:rPr>
      </w:pPr>
      <w:r w:rsidRPr="00A575D6">
        <w:rPr>
          <w:noProof/>
        </w:rPr>
        <w:t>[22]</w:t>
      </w:r>
      <w:r w:rsidRPr="00A575D6">
        <w:rPr>
          <w:noProof/>
        </w:rPr>
        <w:tab/>
        <w:t xml:space="preserve">R. Houimli, M. Zmami, and O. Ben-Salha, “Short-term electric load forecasting in Tunisia using artificial neural networks,” </w:t>
      </w:r>
      <w:r w:rsidRPr="00A575D6">
        <w:rPr>
          <w:i/>
          <w:iCs/>
          <w:noProof/>
        </w:rPr>
        <w:t>Energy Syst.</w:t>
      </w:r>
      <w:r w:rsidRPr="00A575D6">
        <w:rPr>
          <w:noProof/>
        </w:rPr>
        <w:t>, 2020, doi: 10.1007/s12667-019-00324-4.</w:t>
      </w:r>
    </w:p>
    <w:p w14:paraId="22417207" w14:textId="77777777" w:rsidR="00A575D6" w:rsidRPr="00A575D6" w:rsidRDefault="00A575D6" w:rsidP="00A575D6">
      <w:pPr>
        <w:widowControl w:val="0"/>
        <w:autoSpaceDE w:val="0"/>
        <w:autoSpaceDN w:val="0"/>
        <w:adjustRightInd w:val="0"/>
        <w:ind w:left="640" w:hanging="640"/>
        <w:rPr>
          <w:noProof/>
        </w:rPr>
      </w:pPr>
      <w:r w:rsidRPr="00A575D6">
        <w:rPr>
          <w:noProof/>
        </w:rPr>
        <w:t>[23]</w:t>
      </w:r>
      <w:r w:rsidRPr="00A575D6">
        <w:rPr>
          <w:noProof/>
        </w:rPr>
        <w:tab/>
        <w:t xml:space="preserve">D. C. Park, R. J. Marks, L. E. Atlas, and M. J. Damborg, “Electric load forecasting using an artificial neural network - Power Systems, IEEE Transactions on,” </w:t>
      </w:r>
      <w:r w:rsidRPr="00A575D6">
        <w:rPr>
          <w:i/>
          <w:iCs/>
          <w:noProof/>
        </w:rPr>
        <w:t>IEEE Transadions Power Syst.</w:t>
      </w:r>
      <w:r w:rsidRPr="00A575D6">
        <w:rPr>
          <w:noProof/>
        </w:rPr>
        <w:t>, 1991.</w:t>
      </w:r>
    </w:p>
    <w:p w14:paraId="43C034CF"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[24]</w:t>
      </w:r>
      <w:r w:rsidRPr="00A575D6">
        <w:rPr>
          <w:noProof/>
        </w:rPr>
        <w:tab/>
        <w:t xml:space="preserve">A. G. Bakirtzis, V. Petridis, S. J. Klartzis, M. C. Alexiadis, and A. H. Maissis, “A neural network short term load forecasting model for the greek power system,” </w:t>
      </w:r>
      <w:r w:rsidRPr="00A575D6">
        <w:rPr>
          <w:i/>
          <w:iCs/>
          <w:noProof/>
        </w:rPr>
        <w:t>IEEE Trans. Power Syst.</w:t>
      </w:r>
      <w:r w:rsidRPr="00A575D6">
        <w:rPr>
          <w:noProof/>
        </w:rPr>
        <w:t>, 1996, doi: 10.1109/59.496166.</w:t>
      </w:r>
    </w:p>
    <w:p w14:paraId="3FB6C0DE" w14:textId="77777777" w:rsidR="00A575D6" w:rsidRPr="00A575D6" w:rsidRDefault="00A575D6" w:rsidP="00A575D6">
      <w:pPr>
        <w:widowControl w:val="0"/>
        <w:autoSpaceDE w:val="0"/>
        <w:autoSpaceDN w:val="0"/>
        <w:adjustRightInd w:val="0"/>
        <w:ind w:left="640" w:hanging="640"/>
        <w:rPr>
          <w:noProof/>
        </w:rPr>
      </w:pPr>
      <w:r w:rsidRPr="00A575D6">
        <w:rPr>
          <w:noProof/>
        </w:rPr>
        <w:t>[25]</w:t>
      </w:r>
      <w:r w:rsidRPr="00A575D6">
        <w:rPr>
          <w:noProof/>
        </w:rPr>
        <w:tab/>
        <w:t>L. C. P. Velasco, C. R. Villezas, P. N. C. Palahang, and J. A. A. Dagaang, “Next day electric load forecasting using Artificial Neural Networks,” 2016, doi: 10.1109/HNICEM.2015.7393166.</w:t>
      </w:r>
    </w:p>
    <w:p w14:paraId="6111CC0E" w14:textId="77777777" w:rsidR="00A575D6" w:rsidRPr="00A575D6" w:rsidRDefault="00A575D6" w:rsidP="00A575D6">
      <w:pPr>
        <w:widowControl w:val="0"/>
        <w:autoSpaceDE w:val="0"/>
        <w:autoSpaceDN w:val="0"/>
        <w:adjustRightInd w:val="0"/>
        <w:ind w:left="640" w:hanging="640"/>
        <w:rPr>
          <w:noProof/>
        </w:rPr>
      </w:pPr>
      <w:r w:rsidRPr="00A575D6">
        <w:rPr>
          <w:noProof/>
        </w:rPr>
        <w:t>[26]</w:t>
      </w:r>
      <w:r w:rsidRPr="00A575D6">
        <w:rPr>
          <w:noProof/>
        </w:rPr>
        <w:tab/>
        <w:t xml:space="preserve">G. Gross and F. D. Galiana, “SHORT-TERM LOAD FORECASTING.,” </w:t>
      </w:r>
      <w:r w:rsidRPr="00A575D6">
        <w:rPr>
          <w:i/>
          <w:iCs/>
          <w:noProof/>
        </w:rPr>
        <w:t>Proc. IEEE</w:t>
      </w:r>
      <w:r w:rsidRPr="00A575D6">
        <w:rPr>
          <w:noProof/>
        </w:rPr>
        <w:t>, 1987, doi: 10.1109/PROC.1987.13927.</w:t>
      </w:r>
    </w:p>
    <w:p w14:paraId="02CE12E6" w14:textId="77777777" w:rsidR="00A575D6" w:rsidRPr="00A575D6" w:rsidRDefault="00A575D6" w:rsidP="00A575D6">
      <w:pPr>
        <w:widowControl w:val="0"/>
        <w:autoSpaceDE w:val="0"/>
        <w:autoSpaceDN w:val="0"/>
        <w:adjustRightInd w:val="0"/>
        <w:ind w:left="640" w:hanging="640"/>
        <w:rPr>
          <w:noProof/>
        </w:rPr>
      </w:pPr>
      <w:r w:rsidRPr="00A575D6">
        <w:rPr>
          <w:noProof/>
        </w:rPr>
        <w:t>[27]</w:t>
      </w:r>
      <w:r w:rsidRPr="00A575D6">
        <w:rPr>
          <w:noProof/>
        </w:rPr>
        <w:tab/>
        <w:t>A. Muñoz, E. F. Sánchez-Úbeda, A. Cruz, and J. Marín, “Short-term Forecasting in Power Systems: A Guided Tour,” 2010.</w:t>
      </w:r>
    </w:p>
    <w:p w14:paraId="36B7C4EB" w14:textId="77777777" w:rsidR="00A575D6" w:rsidRPr="00A575D6" w:rsidRDefault="00A575D6" w:rsidP="00A575D6">
      <w:pPr>
        <w:widowControl w:val="0"/>
        <w:autoSpaceDE w:val="0"/>
        <w:autoSpaceDN w:val="0"/>
        <w:adjustRightInd w:val="0"/>
        <w:ind w:left="640" w:hanging="640"/>
        <w:rPr>
          <w:noProof/>
        </w:rPr>
      </w:pPr>
      <w:r w:rsidRPr="00A575D6">
        <w:rPr>
          <w:noProof/>
        </w:rPr>
        <w:t>[28]</w:t>
      </w:r>
      <w:r w:rsidRPr="00A575D6">
        <w:rPr>
          <w:noProof/>
        </w:rPr>
        <w:tab/>
        <w:t>E. J. Wicksteed, “Short term electric load forecasting for British Columbia, Canada: an exploration of the use of numerical weather prediction data as a predictor in an artificial neural network,” University of British Columbia, 2021.</w:t>
      </w:r>
    </w:p>
    <w:p w14:paraId="430A2A2A" w14:textId="77777777" w:rsidR="00A575D6" w:rsidRPr="00A575D6" w:rsidRDefault="00A575D6" w:rsidP="00A575D6">
      <w:pPr>
        <w:widowControl w:val="0"/>
        <w:autoSpaceDE w:val="0"/>
        <w:autoSpaceDN w:val="0"/>
        <w:adjustRightInd w:val="0"/>
        <w:ind w:left="640" w:hanging="640"/>
        <w:rPr>
          <w:noProof/>
        </w:rPr>
      </w:pPr>
      <w:r w:rsidRPr="00A575D6">
        <w:rPr>
          <w:noProof/>
        </w:rPr>
        <w:t>[29]</w:t>
      </w:r>
      <w:r w:rsidRPr="00A575D6">
        <w:rPr>
          <w:noProof/>
        </w:rPr>
        <w:tab/>
        <w:t>D. Srinivasan and M. A. Lee, “Survey of hybrid fuzzy neural approaches to electric load forecasting,” 1995, doi: 10.1109/icsmc.1995.538416.</w:t>
      </w:r>
    </w:p>
    <w:p w14:paraId="78005FFA" w14:textId="77777777" w:rsidR="00A575D6" w:rsidRPr="00A575D6" w:rsidRDefault="00A575D6" w:rsidP="00A575D6">
      <w:pPr>
        <w:widowControl w:val="0"/>
        <w:autoSpaceDE w:val="0"/>
        <w:autoSpaceDN w:val="0"/>
        <w:adjustRightInd w:val="0"/>
        <w:ind w:left="640" w:hanging="640"/>
        <w:rPr>
          <w:noProof/>
        </w:rPr>
      </w:pPr>
      <w:r w:rsidRPr="00A575D6">
        <w:rPr>
          <w:noProof/>
        </w:rPr>
        <w:t>[30]</w:t>
      </w:r>
      <w:r w:rsidRPr="00A575D6">
        <w:rPr>
          <w:noProof/>
        </w:rPr>
        <w:tab/>
        <w:t xml:space="preserve">C. N. Lu, H. T. Wu, and S. Vemuri, “Neural Network Based Short Term Load Forecasting,” </w:t>
      </w:r>
      <w:r w:rsidRPr="00A575D6">
        <w:rPr>
          <w:i/>
          <w:iCs/>
          <w:noProof/>
        </w:rPr>
        <w:t>IEEE Trans. Power Syst.</w:t>
      </w:r>
      <w:r w:rsidRPr="00A575D6">
        <w:rPr>
          <w:noProof/>
        </w:rPr>
        <w:t>, 1993, doi: 10.1109/59.221223.</w:t>
      </w:r>
    </w:p>
    <w:p w14:paraId="416EE80A" w14:textId="77777777" w:rsidR="00A575D6" w:rsidRPr="00A575D6" w:rsidRDefault="00A575D6" w:rsidP="00A575D6">
      <w:pPr>
        <w:widowControl w:val="0"/>
        <w:autoSpaceDE w:val="0"/>
        <w:autoSpaceDN w:val="0"/>
        <w:adjustRightInd w:val="0"/>
        <w:ind w:left="640" w:hanging="640"/>
        <w:rPr>
          <w:noProof/>
        </w:rPr>
      </w:pPr>
      <w:r w:rsidRPr="00A575D6">
        <w:rPr>
          <w:noProof/>
        </w:rPr>
        <w:t>[31]</w:t>
      </w:r>
      <w:r w:rsidRPr="00A575D6">
        <w:rPr>
          <w:noProof/>
        </w:rPr>
        <w:tab/>
        <w:t xml:space="preserve">H. Hahn, S. Meyer-Nieberg, and S. Pickl, “Electric load forecasting methods: Tools for decision making,” </w:t>
      </w:r>
      <w:r w:rsidRPr="00A575D6">
        <w:rPr>
          <w:i/>
          <w:iCs/>
          <w:noProof/>
        </w:rPr>
        <w:t>Eur. J. Oper. Res.</w:t>
      </w:r>
      <w:r w:rsidRPr="00A575D6">
        <w:rPr>
          <w:noProof/>
        </w:rPr>
        <w:t>, 2009, doi: 10.1016/j.ejor.2009.01.062.</w:t>
      </w:r>
    </w:p>
    <w:p w14:paraId="56C8A8F7" w14:textId="77777777" w:rsidR="00A575D6" w:rsidRPr="00A575D6" w:rsidRDefault="00A575D6" w:rsidP="00A575D6">
      <w:pPr>
        <w:widowControl w:val="0"/>
        <w:autoSpaceDE w:val="0"/>
        <w:autoSpaceDN w:val="0"/>
        <w:adjustRightInd w:val="0"/>
        <w:ind w:left="640" w:hanging="640"/>
        <w:rPr>
          <w:noProof/>
        </w:rPr>
      </w:pPr>
      <w:r w:rsidRPr="00A575D6">
        <w:rPr>
          <w:noProof/>
        </w:rPr>
        <w:t>[32]</w:t>
      </w:r>
      <w:r w:rsidRPr="00A575D6">
        <w:rPr>
          <w:noProof/>
        </w:rPr>
        <w:tab/>
        <w:t xml:space="preserve">T. Hong, “Short Term Electric Load Forecasting dissertation,” </w:t>
      </w:r>
      <w:r w:rsidRPr="00A575D6">
        <w:rPr>
          <w:i/>
          <w:iCs/>
          <w:noProof/>
        </w:rPr>
        <w:t>3442639</w:t>
      </w:r>
      <w:r w:rsidRPr="00A575D6">
        <w:rPr>
          <w:noProof/>
        </w:rPr>
        <w:t>, 2010.</w:t>
      </w:r>
    </w:p>
    <w:p w14:paraId="6B06E3B2" w14:textId="77777777" w:rsidR="00A575D6" w:rsidRPr="00A575D6" w:rsidRDefault="00A575D6" w:rsidP="00A575D6">
      <w:pPr>
        <w:widowControl w:val="0"/>
        <w:autoSpaceDE w:val="0"/>
        <w:autoSpaceDN w:val="0"/>
        <w:adjustRightInd w:val="0"/>
        <w:ind w:left="640" w:hanging="640"/>
        <w:rPr>
          <w:noProof/>
        </w:rPr>
      </w:pPr>
      <w:r w:rsidRPr="00A575D6">
        <w:rPr>
          <w:noProof/>
        </w:rPr>
        <w:t>[33]</w:t>
      </w:r>
      <w:r w:rsidRPr="00A575D6">
        <w:rPr>
          <w:noProof/>
        </w:rPr>
        <w:tab/>
        <w:t>J. Foster, “Electric load forecasting with increased embedded renewable generation,” Queen’s University, 2020.</w:t>
      </w:r>
    </w:p>
    <w:p w14:paraId="025A06F3" w14:textId="77777777" w:rsidR="00A575D6" w:rsidRPr="00A575D6" w:rsidRDefault="00A575D6" w:rsidP="00A575D6">
      <w:pPr>
        <w:widowControl w:val="0"/>
        <w:autoSpaceDE w:val="0"/>
        <w:autoSpaceDN w:val="0"/>
        <w:adjustRightInd w:val="0"/>
        <w:ind w:left="640" w:hanging="640"/>
        <w:rPr>
          <w:noProof/>
        </w:rPr>
      </w:pPr>
      <w:r w:rsidRPr="00A575D6">
        <w:rPr>
          <w:noProof/>
        </w:rPr>
        <w:t>[34]</w:t>
      </w:r>
      <w:r w:rsidRPr="00A575D6">
        <w:rPr>
          <w:noProof/>
        </w:rPr>
        <w:tab/>
        <w:t xml:space="preserve">T. Hong and M. Shahidehpour, “Load Forecasting Case Study,” </w:t>
      </w:r>
      <w:r w:rsidRPr="00A575D6">
        <w:rPr>
          <w:i/>
          <w:iCs/>
          <w:noProof/>
        </w:rPr>
        <w:t>U.S. Dep. Energy</w:t>
      </w:r>
      <w:r w:rsidRPr="00A575D6">
        <w:rPr>
          <w:noProof/>
        </w:rPr>
        <w:t xml:space="preserve">, </w:t>
      </w:r>
      <w:r w:rsidRPr="00A575D6">
        <w:rPr>
          <w:noProof/>
        </w:rPr>
        <w:lastRenderedPageBreak/>
        <w:t>2015.</w:t>
      </w:r>
    </w:p>
    <w:p w14:paraId="52C93F50" w14:textId="77777777" w:rsidR="00A575D6" w:rsidRPr="00A575D6" w:rsidRDefault="00A575D6" w:rsidP="00A575D6">
      <w:pPr>
        <w:widowControl w:val="0"/>
        <w:autoSpaceDE w:val="0"/>
        <w:autoSpaceDN w:val="0"/>
        <w:adjustRightInd w:val="0"/>
        <w:ind w:left="640" w:hanging="640"/>
        <w:rPr>
          <w:noProof/>
        </w:rPr>
      </w:pPr>
      <w:r w:rsidRPr="00A575D6">
        <w:rPr>
          <w:noProof/>
        </w:rPr>
        <w:t>[35]</w:t>
      </w:r>
      <w:r w:rsidRPr="00A575D6">
        <w:rPr>
          <w:noProof/>
        </w:rPr>
        <w:tab/>
        <w:t>E. Taylor, “Short-term Electrical Load Forecasting for an Institutional/Industrial Power System Using an Artificial Neural Network,” The University of Tennessee, Knoxville, 2013.</w:t>
      </w:r>
    </w:p>
    <w:p w14:paraId="0D8ED242" w14:textId="77777777" w:rsidR="00A575D6" w:rsidRPr="00A575D6" w:rsidRDefault="00A575D6" w:rsidP="00A575D6">
      <w:pPr>
        <w:widowControl w:val="0"/>
        <w:autoSpaceDE w:val="0"/>
        <w:autoSpaceDN w:val="0"/>
        <w:adjustRightInd w:val="0"/>
        <w:ind w:left="640" w:hanging="640"/>
        <w:rPr>
          <w:noProof/>
        </w:rPr>
      </w:pPr>
      <w:r w:rsidRPr="00A575D6">
        <w:rPr>
          <w:noProof/>
        </w:rPr>
        <w:t>[36]</w:t>
      </w:r>
      <w:r w:rsidRPr="00A575D6">
        <w:rPr>
          <w:noProof/>
        </w:rPr>
        <w:tab/>
        <w:t xml:space="preserve">M. JANICKI, “Methods of weather variables introduction into short-term electric load forecasting models - a review,” </w:t>
      </w:r>
      <w:r w:rsidRPr="00A575D6">
        <w:rPr>
          <w:i/>
          <w:iCs/>
          <w:noProof/>
        </w:rPr>
        <w:t>PRZEGLĄD ELEKTROTECHNICZNY</w:t>
      </w:r>
      <w:r w:rsidRPr="00A575D6">
        <w:rPr>
          <w:noProof/>
        </w:rPr>
        <w:t>, 2017, doi: 10.15199/48.2017.04.18.</w:t>
      </w:r>
    </w:p>
    <w:p w14:paraId="3B24F190" w14:textId="77777777" w:rsidR="00A575D6" w:rsidRPr="00A575D6" w:rsidRDefault="00A575D6" w:rsidP="00A575D6">
      <w:pPr>
        <w:widowControl w:val="0"/>
        <w:autoSpaceDE w:val="0"/>
        <w:autoSpaceDN w:val="0"/>
        <w:adjustRightInd w:val="0"/>
        <w:ind w:left="640" w:hanging="640"/>
        <w:rPr>
          <w:noProof/>
        </w:rPr>
      </w:pPr>
      <w:r w:rsidRPr="00A575D6">
        <w:rPr>
          <w:noProof/>
        </w:rPr>
        <w:t>[37]</w:t>
      </w:r>
      <w:r w:rsidRPr="00A575D6">
        <w:rPr>
          <w:noProof/>
        </w:rPr>
        <w:tab/>
        <w:t>L. Friedrich and A. Afshari, “Short-term Forecasting of the Abu Dhabi Electricity Load Using Multiple Weather Variables,” 2015, doi: 10.1016/j.egypro.2015.07.616.</w:t>
      </w:r>
    </w:p>
    <w:p w14:paraId="1353F503" w14:textId="77777777" w:rsidR="00A575D6" w:rsidRPr="00A575D6" w:rsidRDefault="00A575D6" w:rsidP="00A575D6">
      <w:pPr>
        <w:widowControl w:val="0"/>
        <w:autoSpaceDE w:val="0"/>
        <w:autoSpaceDN w:val="0"/>
        <w:adjustRightInd w:val="0"/>
        <w:ind w:left="640" w:hanging="640"/>
        <w:rPr>
          <w:noProof/>
        </w:rPr>
      </w:pPr>
      <w:r w:rsidRPr="00A575D6">
        <w:rPr>
          <w:noProof/>
        </w:rPr>
        <w:t>[38]</w:t>
      </w:r>
      <w:r w:rsidRPr="00A575D6">
        <w:rPr>
          <w:noProof/>
        </w:rPr>
        <w:tab/>
        <w:t xml:space="preserve">J. W. Taylor and R. Buizza, “Neural network load forecasting with weather ensemble predictions,” </w:t>
      </w:r>
      <w:r w:rsidRPr="00A575D6">
        <w:rPr>
          <w:i/>
          <w:iCs/>
          <w:noProof/>
        </w:rPr>
        <w:t>IEEE Trans. Power Syst.</w:t>
      </w:r>
      <w:r w:rsidRPr="00A575D6">
        <w:rPr>
          <w:noProof/>
        </w:rPr>
        <w:t>, 2002, doi: 10.1109/TPWRS.2002.800906.</w:t>
      </w:r>
    </w:p>
    <w:p w14:paraId="16EB2373" w14:textId="77777777" w:rsidR="00A575D6" w:rsidRPr="00A575D6" w:rsidRDefault="00A575D6" w:rsidP="00A575D6">
      <w:pPr>
        <w:widowControl w:val="0"/>
        <w:autoSpaceDE w:val="0"/>
        <w:autoSpaceDN w:val="0"/>
        <w:adjustRightInd w:val="0"/>
        <w:ind w:left="640" w:hanging="640"/>
        <w:rPr>
          <w:noProof/>
        </w:rPr>
      </w:pPr>
      <w:r w:rsidRPr="00A575D6">
        <w:rPr>
          <w:noProof/>
        </w:rPr>
        <w:t>[39]</w:t>
      </w:r>
      <w:r w:rsidRPr="00A575D6">
        <w:rPr>
          <w:noProof/>
        </w:rPr>
        <w:tab/>
        <w:t xml:space="preserve">A. Khotanzad, R. Afkhami-Rohani, and R. Af, “ANNSTLF - Artificial neural network short-term load forecaster - generation three,” </w:t>
      </w:r>
      <w:r w:rsidRPr="00A575D6">
        <w:rPr>
          <w:i/>
          <w:iCs/>
          <w:noProof/>
        </w:rPr>
        <w:t>IEEE Trans. Power Syst.</w:t>
      </w:r>
      <w:r w:rsidRPr="00A575D6">
        <w:rPr>
          <w:noProof/>
        </w:rPr>
        <w:t>, vol. 13, no. 4, pp. 1413–1422, 1998, doi: 10.1109/59.736285.</w:t>
      </w:r>
    </w:p>
    <w:p w14:paraId="55BB9E76" w14:textId="77777777" w:rsidR="00A575D6" w:rsidRPr="00A575D6" w:rsidRDefault="00A575D6" w:rsidP="00A575D6">
      <w:pPr>
        <w:widowControl w:val="0"/>
        <w:autoSpaceDE w:val="0"/>
        <w:autoSpaceDN w:val="0"/>
        <w:adjustRightInd w:val="0"/>
        <w:ind w:left="640" w:hanging="640"/>
        <w:rPr>
          <w:noProof/>
        </w:rPr>
      </w:pPr>
      <w:r w:rsidRPr="00A575D6">
        <w:rPr>
          <w:noProof/>
        </w:rPr>
        <w:t>[40]</w:t>
      </w:r>
      <w:r w:rsidRPr="00A575D6">
        <w:rPr>
          <w:noProof/>
        </w:rPr>
        <w:tab/>
        <w:t xml:space="preserve">M. Sobhani, A. Campbell, S. Sangamwar, C. Li, and T. Hong, “Combining weather stations for electric load forecasting,” </w:t>
      </w:r>
      <w:r w:rsidRPr="00A575D6">
        <w:rPr>
          <w:i/>
          <w:iCs/>
          <w:noProof/>
        </w:rPr>
        <w:t>Energies</w:t>
      </w:r>
      <w:r w:rsidRPr="00A575D6">
        <w:rPr>
          <w:noProof/>
        </w:rPr>
        <w:t>, 2019, doi: 10.3390/en12081510.</w:t>
      </w:r>
    </w:p>
    <w:p w14:paraId="19BAEABD" w14:textId="77777777" w:rsidR="00A575D6" w:rsidRPr="00A575D6" w:rsidRDefault="00A575D6" w:rsidP="00A575D6">
      <w:pPr>
        <w:widowControl w:val="0"/>
        <w:autoSpaceDE w:val="0"/>
        <w:autoSpaceDN w:val="0"/>
        <w:adjustRightInd w:val="0"/>
        <w:ind w:left="640" w:hanging="640"/>
        <w:rPr>
          <w:noProof/>
        </w:rPr>
      </w:pPr>
      <w:r w:rsidRPr="00A575D6">
        <w:rPr>
          <w:noProof/>
        </w:rPr>
        <w:t>[41]</w:t>
      </w:r>
      <w:r w:rsidRPr="00A575D6">
        <w:rPr>
          <w:noProof/>
        </w:rPr>
        <w:tab/>
        <w:t xml:space="preserve">T. Hong, P. Wang, and L. White, “Weather station selection for electric load forecasting,” </w:t>
      </w:r>
      <w:r w:rsidRPr="00A575D6">
        <w:rPr>
          <w:i/>
          <w:iCs/>
          <w:noProof/>
        </w:rPr>
        <w:t>Int. J. Forecast.</w:t>
      </w:r>
      <w:r w:rsidRPr="00A575D6">
        <w:rPr>
          <w:noProof/>
        </w:rPr>
        <w:t>, 2015, doi: 10.1016/j.ijforecast.2014.07.001.</w:t>
      </w:r>
    </w:p>
    <w:p w14:paraId="32CC0E48" w14:textId="77777777" w:rsidR="00A575D6" w:rsidRPr="00A575D6" w:rsidRDefault="00A575D6" w:rsidP="00A575D6">
      <w:pPr>
        <w:widowControl w:val="0"/>
        <w:autoSpaceDE w:val="0"/>
        <w:autoSpaceDN w:val="0"/>
        <w:adjustRightInd w:val="0"/>
        <w:ind w:left="640" w:hanging="640"/>
        <w:rPr>
          <w:noProof/>
        </w:rPr>
      </w:pPr>
      <w:r w:rsidRPr="00A575D6">
        <w:rPr>
          <w:noProof/>
        </w:rPr>
        <w:t>[42]</w:t>
      </w:r>
      <w:r w:rsidRPr="00A575D6">
        <w:rPr>
          <w:noProof/>
        </w:rPr>
        <w:tab/>
        <w:t xml:space="preserve">S. N. Fallah, M. Ganjkhani, S. Shamshirband, and K. wing Chau, “Computational intelligence on short-term load forecasting: A methodological overview,” </w:t>
      </w:r>
      <w:r w:rsidRPr="00A575D6">
        <w:rPr>
          <w:i/>
          <w:iCs/>
          <w:noProof/>
        </w:rPr>
        <w:t>Energies</w:t>
      </w:r>
      <w:r w:rsidRPr="00A575D6">
        <w:rPr>
          <w:noProof/>
        </w:rPr>
        <w:t>. 2019, doi: 10.3390/en12030393.</w:t>
      </w:r>
    </w:p>
    <w:p w14:paraId="594CADC8" w14:textId="77777777" w:rsidR="00A575D6" w:rsidRPr="00A575D6" w:rsidRDefault="00A575D6" w:rsidP="00A575D6">
      <w:pPr>
        <w:widowControl w:val="0"/>
        <w:autoSpaceDE w:val="0"/>
        <w:autoSpaceDN w:val="0"/>
        <w:adjustRightInd w:val="0"/>
        <w:ind w:left="640" w:hanging="640"/>
        <w:rPr>
          <w:noProof/>
        </w:rPr>
      </w:pPr>
      <w:r w:rsidRPr="00A575D6">
        <w:rPr>
          <w:noProof/>
        </w:rPr>
        <w:t>[43]</w:t>
      </w:r>
      <w:r w:rsidRPr="00A575D6">
        <w:rPr>
          <w:noProof/>
        </w:rPr>
        <w:tab/>
        <w:t xml:space="preserve">S. Moreno-Carbonell, E. F. Sánchez-Úbeda, and A. Muñoz, “Rethinking weather </w:t>
      </w:r>
      <w:r w:rsidRPr="00A575D6">
        <w:rPr>
          <w:noProof/>
        </w:rPr>
        <w:lastRenderedPageBreak/>
        <w:t xml:space="preserve">station selection for electric load forecasting using genetic algorithms,” </w:t>
      </w:r>
      <w:r w:rsidRPr="00A575D6">
        <w:rPr>
          <w:i/>
          <w:iCs/>
          <w:noProof/>
        </w:rPr>
        <w:t>Int. J. Forecast.</w:t>
      </w:r>
      <w:r w:rsidRPr="00A575D6">
        <w:rPr>
          <w:noProof/>
        </w:rPr>
        <w:t>, 2020, doi: 10.1016/j.ijforecast.2019.08.008.</w:t>
      </w:r>
    </w:p>
    <w:p w14:paraId="6DB3B263" w14:textId="77777777" w:rsidR="00A575D6" w:rsidRPr="00A575D6" w:rsidRDefault="00A575D6" w:rsidP="00A575D6">
      <w:pPr>
        <w:widowControl w:val="0"/>
        <w:autoSpaceDE w:val="0"/>
        <w:autoSpaceDN w:val="0"/>
        <w:adjustRightInd w:val="0"/>
        <w:ind w:left="640" w:hanging="640"/>
        <w:rPr>
          <w:noProof/>
        </w:rPr>
      </w:pPr>
      <w:r w:rsidRPr="00A575D6">
        <w:rPr>
          <w:noProof/>
        </w:rPr>
        <w:t>[44]</w:t>
      </w:r>
      <w:r w:rsidRPr="00A575D6">
        <w:rPr>
          <w:noProof/>
        </w:rPr>
        <w:tab/>
        <w:t>S. Fan, K. Methaprayoon, and W. J. Lee, “Multi-area load forecasting for system with large geographical area,” 2008, doi: 10.1109/ICPS.2008.4606287.</w:t>
      </w:r>
    </w:p>
    <w:p w14:paraId="21CF6CEA" w14:textId="77777777" w:rsidR="00A575D6" w:rsidRPr="00A575D6" w:rsidRDefault="00A575D6" w:rsidP="00A575D6">
      <w:pPr>
        <w:widowControl w:val="0"/>
        <w:autoSpaceDE w:val="0"/>
        <w:autoSpaceDN w:val="0"/>
        <w:adjustRightInd w:val="0"/>
        <w:ind w:left="640" w:hanging="640"/>
        <w:rPr>
          <w:noProof/>
        </w:rPr>
      </w:pPr>
      <w:r w:rsidRPr="00A575D6">
        <w:rPr>
          <w:noProof/>
        </w:rPr>
        <w:t>[45]</w:t>
      </w:r>
      <w:r w:rsidRPr="00A575D6">
        <w:rPr>
          <w:noProof/>
        </w:rPr>
        <w:tab/>
        <w:t>E. L. Taylor, “Short-term Electrical Load Forecasting for an Institutional/ Industrial Power System Using an Artificial Neural Network,” University of Tennessee, 2013.</w:t>
      </w:r>
    </w:p>
    <w:p w14:paraId="2D9204AE" w14:textId="77777777" w:rsidR="00A575D6" w:rsidRPr="00A575D6" w:rsidRDefault="00A575D6" w:rsidP="00A575D6">
      <w:pPr>
        <w:widowControl w:val="0"/>
        <w:autoSpaceDE w:val="0"/>
        <w:autoSpaceDN w:val="0"/>
        <w:adjustRightInd w:val="0"/>
        <w:ind w:left="640" w:hanging="640"/>
        <w:rPr>
          <w:noProof/>
        </w:rPr>
      </w:pPr>
      <w:r w:rsidRPr="00A575D6">
        <w:rPr>
          <w:noProof/>
        </w:rPr>
        <w:t>[46]</w:t>
      </w:r>
      <w:r w:rsidRPr="00A575D6">
        <w:rPr>
          <w:noProof/>
        </w:rPr>
        <w:tab/>
        <w:t xml:space="preserve">Z. Deng, B. Wang, Y. Xu, T. Xu, C. Liu, and Z. Zhu, “Multi-scale convolutional neural network with time-cognition for multi-step short-Term load forecasting,” </w:t>
      </w:r>
      <w:r w:rsidRPr="00A575D6">
        <w:rPr>
          <w:i/>
          <w:iCs/>
          <w:noProof/>
        </w:rPr>
        <w:t>IEEE Access</w:t>
      </w:r>
      <w:r w:rsidRPr="00A575D6">
        <w:rPr>
          <w:noProof/>
        </w:rPr>
        <w:t>, vol. 7, pp. 88058–88071, 2019, doi: 10.1109/ACCESS.2019.2926137.</w:t>
      </w:r>
    </w:p>
    <w:p w14:paraId="55CA5F7A" w14:textId="77777777" w:rsidR="00A575D6" w:rsidRPr="00A575D6" w:rsidRDefault="00A575D6" w:rsidP="00A575D6">
      <w:pPr>
        <w:widowControl w:val="0"/>
        <w:autoSpaceDE w:val="0"/>
        <w:autoSpaceDN w:val="0"/>
        <w:adjustRightInd w:val="0"/>
        <w:ind w:left="640" w:hanging="640"/>
        <w:rPr>
          <w:noProof/>
        </w:rPr>
      </w:pPr>
      <w:r w:rsidRPr="00A575D6">
        <w:rPr>
          <w:noProof/>
        </w:rPr>
        <w:t>[47]</w:t>
      </w:r>
      <w:r w:rsidRPr="00A575D6">
        <w:rPr>
          <w:noProof/>
        </w:rPr>
        <w:tab/>
        <w:t xml:space="preserve">T. Hong, J. Wilson, and J. Xie, “Long term probabilistic load forecasting and normalization with hourly information,” </w:t>
      </w:r>
      <w:r w:rsidRPr="00A575D6">
        <w:rPr>
          <w:i/>
          <w:iCs/>
          <w:noProof/>
        </w:rPr>
        <w:t>IEEE Trans. Smart Grid</w:t>
      </w:r>
      <w:r w:rsidRPr="00A575D6">
        <w:rPr>
          <w:noProof/>
        </w:rPr>
        <w:t>, vol. 5, no. 1, pp. 456–462, 2014, doi: 10.1109/TSG.2013.2274373.</w:t>
      </w:r>
    </w:p>
    <w:p w14:paraId="4FBDA41C" w14:textId="77777777" w:rsidR="00A575D6" w:rsidRPr="00A575D6" w:rsidRDefault="00A575D6" w:rsidP="00A575D6">
      <w:pPr>
        <w:widowControl w:val="0"/>
        <w:autoSpaceDE w:val="0"/>
        <w:autoSpaceDN w:val="0"/>
        <w:adjustRightInd w:val="0"/>
        <w:ind w:left="640" w:hanging="640"/>
        <w:rPr>
          <w:noProof/>
        </w:rPr>
      </w:pPr>
      <w:r w:rsidRPr="00A575D6">
        <w:rPr>
          <w:noProof/>
        </w:rPr>
        <w:t>[48]</w:t>
      </w:r>
      <w:r w:rsidRPr="00A575D6">
        <w:rPr>
          <w:noProof/>
        </w:rPr>
        <w:tab/>
        <w:t xml:space="preserve">J. Luo, T. Hong, and M. Yue, “Real-time anomaly detection for very short-term load forecasting,” </w:t>
      </w:r>
      <w:r w:rsidRPr="00A575D6">
        <w:rPr>
          <w:i/>
          <w:iCs/>
          <w:noProof/>
        </w:rPr>
        <w:t>J. Mod. Power Syst. Clean Energy</w:t>
      </w:r>
      <w:r w:rsidRPr="00A575D6">
        <w:rPr>
          <w:noProof/>
        </w:rPr>
        <w:t>, 2018, doi: 10.1007/s40565-017-0351-7.</w:t>
      </w:r>
    </w:p>
    <w:p w14:paraId="394DA961" w14:textId="77777777" w:rsidR="00A575D6" w:rsidRPr="00A575D6" w:rsidRDefault="00A575D6" w:rsidP="00A575D6">
      <w:pPr>
        <w:widowControl w:val="0"/>
        <w:autoSpaceDE w:val="0"/>
        <w:autoSpaceDN w:val="0"/>
        <w:adjustRightInd w:val="0"/>
        <w:ind w:left="640" w:hanging="640"/>
        <w:rPr>
          <w:noProof/>
        </w:rPr>
      </w:pPr>
      <w:r w:rsidRPr="00A575D6">
        <w:rPr>
          <w:noProof/>
        </w:rPr>
        <w:t>[49]</w:t>
      </w:r>
      <w:r w:rsidRPr="00A575D6">
        <w:rPr>
          <w:noProof/>
        </w:rPr>
        <w:tab/>
        <w:t xml:space="preserve">K. Liu, “Comparison of very short-term load forecasting techniques,” </w:t>
      </w:r>
      <w:r w:rsidRPr="00A575D6">
        <w:rPr>
          <w:i/>
          <w:iCs/>
          <w:noProof/>
        </w:rPr>
        <w:t>IEEE Trans. Power Syst.</w:t>
      </w:r>
      <w:r w:rsidRPr="00A575D6">
        <w:rPr>
          <w:noProof/>
        </w:rPr>
        <w:t>, 1996, doi: 10.1109/59.496169.</w:t>
      </w:r>
    </w:p>
    <w:p w14:paraId="7367B498" w14:textId="77777777" w:rsidR="00A575D6" w:rsidRPr="00A575D6" w:rsidRDefault="00A575D6" w:rsidP="00A575D6">
      <w:pPr>
        <w:widowControl w:val="0"/>
        <w:autoSpaceDE w:val="0"/>
        <w:autoSpaceDN w:val="0"/>
        <w:adjustRightInd w:val="0"/>
        <w:ind w:left="640" w:hanging="640"/>
        <w:rPr>
          <w:noProof/>
        </w:rPr>
      </w:pPr>
      <w:r w:rsidRPr="00A575D6">
        <w:rPr>
          <w:noProof/>
        </w:rPr>
        <w:t>[50]</w:t>
      </w:r>
      <w:r w:rsidRPr="00A575D6">
        <w:rPr>
          <w:noProof/>
        </w:rPr>
        <w:tab/>
        <w:t xml:space="preserve">W. Charyloniuk and M. S. Chen, “Very short-term load forecasting using artificial neural networks,” </w:t>
      </w:r>
      <w:r w:rsidRPr="00A575D6">
        <w:rPr>
          <w:i/>
          <w:iCs/>
          <w:noProof/>
        </w:rPr>
        <w:t>IEEE Trans. Power Syst.</w:t>
      </w:r>
      <w:r w:rsidRPr="00A575D6">
        <w:rPr>
          <w:noProof/>
        </w:rPr>
        <w:t>, 2000, doi: 10.1109/59.852131.</w:t>
      </w:r>
    </w:p>
    <w:p w14:paraId="6C881A8F" w14:textId="77777777" w:rsidR="00A575D6" w:rsidRPr="00A575D6" w:rsidRDefault="00A575D6" w:rsidP="00A575D6">
      <w:pPr>
        <w:widowControl w:val="0"/>
        <w:autoSpaceDE w:val="0"/>
        <w:autoSpaceDN w:val="0"/>
        <w:adjustRightInd w:val="0"/>
        <w:ind w:left="640" w:hanging="640"/>
        <w:rPr>
          <w:noProof/>
        </w:rPr>
      </w:pPr>
      <w:r w:rsidRPr="00A575D6">
        <w:rPr>
          <w:noProof/>
        </w:rPr>
        <w:t>[51]</w:t>
      </w:r>
      <w:r w:rsidRPr="00A575D6">
        <w:rPr>
          <w:noProof/>
        </w:rPr>
        <w:tab/>
        <w:t xml:space="preserve">J. W. Taylor, “An evaluation of methods for very short-term load forecasting using minute-by-minute British data,” </w:t>
      </w:r>
      <w:r w:rsidRPr="00A575D6">
        <w:rPr>
          <w:i/>
          <w:iCs/>
          <w:noProof/>
        </w:rPr>
        <w:t>Int. J. Forecast.</w:t>
      </w:r>
      <w:r w:rsidRPr="00A575D6">
        <w:rPr>
          <w:noProof/>
        </w:rPr>
        <w:t>, 2008, doi: 10.1016/j.ijforecast.2008.07.007.</w:t>
      </w:r>
    </w:p>
    <w:p w14:paraId="3C6FDD28" w14:textId="77777777" w:rsidR="00A575D6" w:rsidRPr="00A575D6" w:rsidRDefault="00A575D6" w:rsidP="00A575D6">
      <w:pPr>
        <w:widowControl w:val="0"/>
        <w:autoSpaceDE w:val="0"/>
        <w:autoSpaceDN w:val="0"/>
        <w:adjustRightInd w:val="0"/>
        <w:ind w:left="640" w:hanging="640"/>
        <w:rPr>
          <w:noProof/>
        </w:rPr>
      </w:pPr>
      <w:r w:rsidRPr="00A575D6">
        <w:rPr>
          <w:noProof/>
        </w:rPr>
        <w:t>[52]</w:t>
      </w:r>
      <w:r w:rsidRPr="00A575D6">
        <w:rPr>
          <w:noProof/>
        </w:rPr>
        <w:tab/>
        <w:t xml:space="preserve">P. Mandal, T. Senjyu, N. Urasaki, and T. Funabashi, “A neural network based </w:t>
      </w:r>
      <w:r w:rsidRPr="00A575D6">
        <w:rPr>
          <w:noProof/>
        </w:rPr>
        <w:lastRenderedPageBreak/>
        <w:t xml:space="preserve">several-hour-ahead electric load forecasting using similar days approach,” </w:t>
      </w:r>
      <w:r w:rsidRPr="00A575D6">
        <w:rPr>
          <w:i/>
          <w:iCs/>
          <w:noProof/>
        </w:rPr>
        <w:t>Int. J. Electr. Power Energy Syst.</w:t>
      </w:r>
      <w:r w:rsidRPr="00A575D6">
        <w:rPr>
          <w:noProof/>
        </w:rPr>
        <w:t>, 2006, doi: 10.1016/j.ijepes.2005.12.007.</w:t>
      </w:r>
    </w:p>
    <w:p w14:paraId="2A840F17" w14:textId="77777777" w:rsidR="00A575D6" w:rsidRPr="00A575D6" w:rsidRDefault="00A575D6" w:rsidP="00A575D6">
      <w:pPr>
        <w:widowControl w:val="0"/>
        <w:autoSpaceDE w:val="0"/>
        <w:autoSpaceDN w:val="0"/>
        <w:adjustRightInd w:val="0"/>
        <w:ind w:left="640" w:hanging="640"/>
        <w:rPr>
          <w:noProof/>
        </w:rPr>
      </w:pPr>
      <w:r w:rsidRPr="00A575D6">
        <w:rPr>
          <w:noProof/>
        </w:rPr>
        <w:t>[53]</w:t>
      </w:r>
      <w:r w:rsidRPr="00A575D6">
        <w:rPr>
          <w:noProof/>
        </w:rPr>
        <w:tab/>
        <w:t xml:space="preserve">E. Kyriakides and M. Polycarpou, “Short term electric load forecasting: A tutorial,” </w:t>
      </w:r>
      <w:r w:rsidRPr="00A575D6">
        <w:rPr>
          <w:i/>
          <w:iCs/>
          <w:noProof/>
        </w:rPr>
        <w:t>Stud. Comput. Intell.</w:t>
      </w:r>
      <w:r w:rsidRPr="00A575D6">
        <w:rPr>
          <w:noProof/>
        </w:rPr>
        <w:t>, 2006, doi: 10.1007/978-3-540-36122-0_16.</w:t>
      </w:r>
    </w:p>
    <w:p w14:paraId="2743AABE" w14:textId="77777777" w:rsidR="00A575D6" w:rsidRPr="00A575D6" w:rsidRDefault="00A575D6" w:rsidP="00A575D6">
      <w:pPr>
        <w:widowControl w:val="0"/>
        <w:autoSpaceDE w:val="0"/>
        <w:autoSpaceDN w:val="0"/>
        <w:adjustRightInd w:val="0"/>
        <w:ind w:left="640" w:hanging="640"/>
        <w:rPr>
          <w:noProof/>
        </w:rPr>
      </w:pPr>
      <w:r w:rsidRPr="00A575D6">
        <w:rPr>
          <w:noProof/>
        </w:rPr>
        <w:t>[54]</w:t>
      </w:r>
      <w:r w:rsidRPr="00A575D6">
        <w:rPr>
          <w:noProof/>
        </w:rPr>
        <w:tab/>
        <w:t xml:space="preserve">Ö. Ö. Bozkurt, G. Biricik, and Z. C. Taysi, “Artificial neural network and SARIMA based models for power load forecasting in Turkish electricity market Ö,” </w:t>
      </w:r>
      <w:r w:rsidRPr="00A575D6">
        <w:rPr>
          <w:i/>
          <w:iCs/>
          <w:noProof/>
        </w:rPr>
        <w:t>PLoS One</w:t>
      </w:r>
      <w:r w:rsidRPr="00A575D6">
        <w:rPr>
          <w:noProof/>
        </w:rPr>
        <w:t>, 2017, doi: 10.1371/journal.pone.0175915.</w:t>
      </w:r>
    </w:p>
    <w:p w14:paraId="69F9F624" w14:textId="77777777" w:rsidR="00A575D6" w:rsidRPr="00A575D6" w:rsidRDefault="00A575D6" w:rsidP="00A575D6">
      <w:pPr>
        <w:widowControl w:val="0"/>
        <w:autoSpaceDE w:val="0"/>
        <w:autoSpaceDN w:val="0"/>
        <w:adjustRightInd w:val="0"/>
        <w:ind w:left="640" w:hanging="640"/>
        <w:rPr>
          <w:noProof/>
        </w:rPr>
      </w:pPr>
      <w:r w:rsidRPr="00A575D6">
        <w:rPr>
          <w:noProof/>
        </w:rPr>
        <w:t>[55]</w:t>
      </w:r>
      <w:r w:rsidRPr="00A575D6">
        <w:rPr>
          <w:noProof/>
        </w:rPr>
        <w:tab/>
        <w:t>S. Dwijayanti, “Short Term Load Forecasting Using a Neural Network Based Time Series Approach,” Oklahoma State University, 2013.</w:t>
      </w:r>
    </w:p>
    <w:p w14:paraId="3564A8FB" w14:textId="77777777" w:rsidR="00A575D6" w:rsidRPr="00A575D6" w:rsidRDefault="00A575D6" w:rsidP="00A575D6">
      <w:pPr>
        <w:widowControl w:val="0"/>
        <w:autoSpaceDE w:val="0"/>
        <w:autoSpaceDN w:val="0"/>
        <w:adjustRightInd w:val="0"/>
        <w:ind w:left="640" w:hanging="640"/>
        <w:rPr>
          <w:noProof/>
        </w:rPr>
      </w:pPr>
      <w:r w:rsidRPr="00A575D6">
        <w:rPr>
          <w:noProof/>
        </w:rPr>
        <w:t>[56]</w:t>
      </w:r>
      <w:r w:rsidRPr="00A575D6">
        <w:rPr>
          <w:noProof/>
        </w:rPr>
        <w:tab/>
        <w:t xml:space="preserve">G. J. Tsekouras, N. D. Hatziargyriou, and E. N. Dialynas, “An optimized adaptive neural network for annual midterm energy forecasting,” </w:t>
      </w:r>
      <w:r w:rsidRPr="00A575D6">
        <w:rPr>
          <w:i/>
          <w:iCs/>
          <w:noProof/>
        </w:rPr>
        <w:t>IEEE Trans. Power Syst.</w:t>
      </w:r>
      <w:r w:rsidRPr="00A575D6">
        <w:rPr>
          <w:noProof/>
        </w:rPr>
        <w:t>, 2006, doi: 10.1109/TPWRS.2005.860926.</w:t>
      </w:r>
    </w:p>
    <w:p w14:paraId="71B38038" w14:textId="77777777" w:rsidR="00A575D6" w:rsidRPr="00A575D6" w:rsidRDefault="00A575D6" w:rsidP="00A575D6">
      <w:pPr>
        <w:widowControl w:val="0"/>
        <w:autoSpaceDE w:val="0"/>
        <w:autoSpaceDN w:val="0"/>
        <w:adjustRightInd w:val="0"/>
        <w:ind w:left="640" w:hanging="640"/>
        <w:rPr>
          <w:noProof/>
        </w:rPr>
      </w:pPr>
      <w:r w:rsidRPr="00A575D6">
        <w:rPr>
          <w:noProof/>
        </w:rPr>
        <w:t>[57]</w:t>
      </w:r>
      <w:r w:rsidRPr="00A575D6">
        <w:rPr>
          <w:noProof/>
        </w:rPr>
        <w:tab/>
        <w:t xml:space="preserve">E. Doveh, P. Feigin, D. Greig, and L. Hyams, “Experience with FNN models for medium term power demand predictions,” </w:t>
      </w:r>
      <w:r w:rsidRPr="00A575D6">
        <w:rPr>
          <w:i/>
          <w:iCs/>
          <w:noProof/>
        </w:rPr>
        <w:t>IEEE Trans. Power Syst.</w:t>
      </w:r>
      <w:r w:rsidRPr="00A575D6">
        <w:rPr>
          <w:noProof/>
        </w:rPr>
        <w:t>, 1999, doi: 10.1109/59.761878.</w:t>
      </w:r>
    </w:p>
    <w:p w14:paraId="0E4AD8C9" w14:textId="77777777" w:rsidR="00A575D6" w:rsidRPr="00A575D6" w:rsidRDefault="00A575D6" w:rsidP="00A575D6">
      <w:pPr>
        <w:widowControl w:val="0"/>
        <w:autoSpaceDE w:val="0"/>
        <w:autoSpaceDN w:val="0"/>
        <w:adjustRightInd w:val="0"/>
        <w:ind w:left="640" w:hanging="640"/>
        <w:rPr>
          <w:noProof/>
        </w:rPr>
      </w:pPr>
      <w:r w:rsidRPr="00A575D6">
        <w:rPr>
          <w:noProof/>
        </w:rPr>
        <w:t>[58]</w:t>
      </w:r>
      <w:r w:rsidRPr="00A575D6">
        <w:rPr>
          <w:noProof/>
        </w:rPr>
        <w:tab/>
        <w:t xml:space="preserve">J. Reneses, E. Centeno, and J. Barquín, “Coordination between medium-term generation planning and short-term operation in electricity markets,” </w:t>
      </w:r>
      <w:r w:rsidRPr="00A575D6">
        <w:rPr>
          <w:i/>
          <w:iCs/>
          <w:noProof/>
        </w:rPr>
        <w:t>IEEE Trans. Power Syst.</w:t>
      </w:r>
      <w:r w:rsidRPr="00A575D6">
        <w:rPr>
          <w:noProof/>
        </w:rPr>
        <w:t>, 2006, doi: 10.1109/TPWRS.2005.857851.</w:t>
      </w:r>
    </w:p>
    <w:p w14:paraId="686B54FC" w14:textId="77777777" w:rsidR="00A575D6" w:rsidRPr="00A575D6" w:rsidRDefault="00A575D6" w:rsidP="00A575D6">
      <w:pPr>
        <w:widowControl w:val="0"/>
        <w:autoSpaceDE w:val="0"/>
        <w:autoSpaceDN w:val="0"/>
        <w:adjustRightInd w:val="0"/>
        <w:ind w:left="640" w:hanging="640"/>
        <w:rPr>
          <w:noProof/>
        </w:rPr>
      </w:pPr>
      <w:r w:rsidRPr="00A575D6">
        <w:rPr>
          <w:noProof/>
        </w:rPr>
        <w:t>[59]</w:t>
      </w:r>
      <w:r w:rsidRPr="00A575D6">
        <w:rPr>
          <w:noProof/>
        </w:rPr>
        <w:tab/>
        <w:t xml:space="preserve">M. S. Kandil, S. M. El-Debeiky, and N. E. Hasanien, “Long-term load forecasting for fast developing utility using a knowledge-based expert system,” </w:t>
      </w:r>
      <w:r w:rsidRPr="00A575D6">
        <w:rPr>
          <w:i/>
          <w:iCs/>
          <w:noProof/>
        </w:rPr>
        <w:t>IEEE Trans. Power Syst.</w:t>
      </w:r>
      <w:r w:rsidRPr="00A575D6">
        <w:rPr>
          <w:noProof/>
        </w:rPr>
        <w:t>, 2002, doi: 10.1109/TPWRS.2002.1007923.</w:t>
      </w:r>
    </w:p>
    <w:p w14:paraId="78A829B3" w14:textId="77777777" w:rsidR="00A575D6" w:rsidRPr="00A575D6" w:rsidRDefault="00A575D6" w:rsidP="00A575D6">
      <w:pPr>
        <w:widowControl w:val="0"/>
        <w:autoSpaceDE w:val="0"/>
        <w:autoSpaceDN w:val="0"/>
        <w:adjustRightInd w:val="0"/>
        <w:ind w:left="640" w:hanging="640"/>
        <w:rPr>
          <w:noProof/>
        </w:rPr>
      </w:pPr>
      <w:r w:rsidRPr="00A575D6">
        <w:rPr>
          <w:noProof/>
        </w:rPr>
        <w:t>[60]</w:t>
      </w:r>
      <w:r w:rsidRPr="00A575D6">
        <w:rPr>
          <w:noProof/>
        </w:rPr>
        <w:tab/>
        <w:t>T. Hong, P. Wang, and H. L. Willis, “A naïve multiple linear regression benchmark for short term load forecasting,” 2011, doi: 10.1109/PES.2011.6038881.</w:t>
      </w:r>
    </w:p>
    <w:p w14:paraId="6654B648"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[61]</w:t>
      </w:r>
      <w:r w:rsidRPr="00A575D6">
        <w:rPr>
          <w:noProof/>
        </w:rPr>
        <w:tab/>
        <w:t xml:space="preserve">K. Methaprayoon, W. J. Lee, S. Rasmiddatta, J. R. Liao, and R. J. Ross, “Multistage artificial neural network short-term load forecasting engine with front-end weather forecast,” </w:t>
      </w:r>
      <w:r w:rsidRPr="00A575D6">
        <w:rPr>
          <w:i/>
          <w:iCs/>
          <w:noProof/>
        </w:rPr>
        <w:t>IEEE Trans. Ind. Appl.</w:t>
      </w:r>
      <w:r w:rsidRPr="00A575D6">
        <w:rPr>
          <w:noProof/>
        </w:rPr>
        <w:t>, 2007, doi: 10.1109/TIA.2007.908190.</w:t>
      </w:r>
    </w:p>
    <w:p w14:paraId="5AE1C48B" w14:textId="77777777" w:rsidR="00A575D6" w:rsidRPr="00A575D6" w:rsidRDefault="00A575D6" w:rsidP="00A575D6">
      <w:pPr>
        <w:widowControl w:val="0"/>
        <w:autoSpaceDE w:val="0"/>
        <w:autoSpaceDN w:val="0"/>
        <w:adjustRightInd w:val="0"/>
        <w:ind w:left="640" w:hanging="640"/>
        <w:rPr>
          <w:noProof/>
        </w:rPr>
      </w:pPr>
      <w:r w:rsidRPr="00A575D6">
        <w:rPr>
          <w:noProof/>
        </w:rPr>
        <w:t>[62]</w:t>
      </w:r>
      <w:r w:rsidRPr="00A575D6">
        <w:rPr>
          <w:noProof/>
        </w:rPr>
        <w:tab/>
        <w:t>A. K. Singh, Ibraheem, S. Khatoon, M. Muazzam, and D. K. Chaturvedi, “Load forecasting techniques and methodologies: A review,” 2012, doi: 10.1109/ICPCES.2012.6508132.</w:t>
      </w:r>
    </w:p>
    <w:p w14:paraId="223DE0EA" w14:textId="77777777" w:rsidR="00A575D6" w:rsidRPr="00A575D6" w:rsidRDefault="00A575D6" w:rsidP="00A575D6">
      <w:pPr>
        <w:widowControl w:val="0"/>
        <w:autoSpaceDE w:val="0"/>
        <w:autoSpaceDN w:val="0"/>
        <w:adjustRightInd w:val="0"/>
        <w:ind w:left="640" w:hanging="640"/>
        <w:rPr>
          <w:noProof/>
        </w:rPr>
      </w:pPr>
      <w:r w:rsidRPr="00A575D6">
        <w:rPr>
          <w:noProof/>
        </w:rPr>
        <w:t>[63]</w:t>
      </w:r>
      <w:r w:rsidRPr="00A575D6">
        <w:rPr>
          <w:noProof/>
        </w:rPr>
        <w:tab/>
        <w:t>S. Kumar, S. Mishra, and S. Gupta, “Short term load forecasting using ANN and multiple linear regression,” 2016, doi: 10.1109/CICT.2016.44.</w:t>
      </w:r>
    </w:p>
    <w:p w14:paraId="3AEA315F" w14:textId="77777777" w:rsidR="00A575D6" w:rsidRPr="00A575D6" w:rsidRDefault="00A575D6" w:rsidP="00A575D6">
      <w:pPr>
        <w:widowControl w:val="0"/>
        <w:autoSpaceDE w:val="0"/>
        <w:autoSpaceDN w:val="0"/>
        <w:adjustRightInd w:val="0"/>
        <w:ind w:left="640" w:hanging="640"/>
        <w:rPr>
          <w:noProof/>
        </w:rPr>
      </w:pPr>
      <w:r w:rsidRPr="00A575D6">
        <w:rPr>
          <w:noProof/>
        </w:rPr>
        <w:t>[64]</w:t>
      </w:r>
      <w:r w:rsidRPr="00A575D6">
        <w:rPr>
          <w:noProof/>
        </w:rPr>
        <w:tab/>
        <w:t xml:space="preserve">A. Y. Saber and A. K. M. R. Alam, “Short term load forecasting using multiple linear regression for big data,” </w:t>
      </w:r>
      <w:r w:rsidRPr="00A575D6">
        <w:rPr>
          <w:i/>
          <w:iCs/>
          <w:noProof/>
        </w:rPr>
        <w:t>2017 IEEE Symp. Ser. Comput. Intell. SSCI 2017 - Proc.</w:t>
      </w:r>
      <w:r w:rsidRPr="00A575D6">
        <w:rPr>
          <w:noProof/>
        </w:rPr>
        <w:t>, vol. 2018-Janua, pp. 1–6, 2018, doi: 10.1109/SSCI.2017.8285261.</w:t>
      </w:r>
    </w:p>
    <w:p w14:paraId="4574E47A" w14:textId="77777777" w:rsidR="00A575D6" w:rsidRPr="00A575D6" w:rsidRDefault="00A575D6" w:rsidP="00A575D6">
      <w:pPr>
        <w:widowControl w:val="0"/>
        <w:autoSpaceDE w:val="0"/>
        <w:autoSpaceDN w:val="0"/>
        <w:adjustRightInd w:val="0"/>
        <w:ind w:left="640" w:hanging="640"/>
        <w:rPr>
          <w:noProof/>
        </w:rPr>
      </w:pPr>
      <w:r w:rsidRPr="00A575D6">
        <w:rPr>
          <w:noProof/>
        </w:rPr>
        <w:t>[65]</w:t>
      </w:r>
      <w:r w:rsidRPr="00A575D6">
        <w:rPr>
          <w:noProof/>
        </w:rPr>
        <w:tab/>
        <w:t>P. Ji, D. Xiong, P. Wang, and J. Chen, “A study on exponential smoothing model for load forecasting,” 2012, doi: 10.1109/APPEEC.2012.6307555.</w:t>
      </w:r>
    </w:p>
    <w:p w14:paraId="306DE36E" w14:textId="77777777" w:rsidR="00A575D6" w:rsidRPr="00A575D6" w:rsidRDefault="00A575D6" w:rsidP="00A575D6">
      <w:pPr>
        <w:widowControl w:val="0"/>
        <w:autoSpaceDE w:val="0"/>
        <w:autoSpaceDN w:val="0"/>
        <w:adjustRightInd w:val="0"/>
        <w:ind w:left="640" w:hanging="640"/>
        <w:rPr>
          <w:noProof/>
        </w:rPr>
      </w:pPr>
      <w:r w:rsidRPr="00A575D6">
        <w:rPr>
          <w:noProof/>
        </w:rPr>
        <w:t>[66]</w:t>
      </w:r>
      <w:r w:rsidRPr="00A575D6">
        <w:rPr>
          <w:noProof/>
        </w:rPr>
        <w:tab/>
        <w:t xml:space="preserve">J. F. Rendon-Sanchez and L. M. de Menezes, “Structural combination of seasonal exponential smoothing forecasts applied to load forecasting,” </w:t>
      </w:r>
      <w:r w:rsidRPr="00A575D6">
        <w:rPr>
          <w:i/>
          <w:iCs/>
          <w:noProof/>
        </w:rPr>
        <w:t>Eur. J. Oper. Res.</w:t>
      </w:r>
      <w:r w:rsidRPr="00A575D6">
        <w:rPr>
          <w:noProof/>
        </w:rPr>
        <w:t>, 2019, doi: 10.1016/j.ejor.2018.12.013.</w:t>
      </w:r>
    </w:p>
    <w:p w14:paraId="02BAB4E7" w14:textId="77777777" w:rsidR="00A575D6" w:rsidRPr="00A575D6" w:rsidRDefault="00A575D6" w:rsidP="00A575D6">
      <w:pPr>
        <w:widowControl w:val="0"/>
        <w:autoSpaceDE w:val="0"/>
        <w:autoSpaceDN w:val="0"/>
        <w:adjustRightInd w:val="0"/>
        <w:ind w:left="640" w:hanging="640"/>
        <w:rPr>
          <w:noProof/>
        </w:rPr>
      </w:pPr>
      <w:r w:rsidRPr="00A575D6">
        <w:rPr>
          <w:noProof/>
        </w:rPr>
        <w:t>[67]</w:t>
      </w:r>
      <w:r w:rsidRPr="00A575D6">
        <w:rPr>
          <w:noProof/>
        </w:rPr>
        <w:tab/>
        <w:t>L. Tang, Y. Yi, and Y. Peng, “An ensemble deep learning model for short-term load forecasting based on ARIMA and LSTM,” 2019, doi: 10.1109/SmartGridComm.2019.8909756.</w:t>
      </w:r>
    </w:p>
    <w:p w14:paraId="4FBAAF66" w14:textId="77777777" w:rsidR="00A575D6" w:rsidRPr="00A575D6" w:rsidRDefault="00A575D6" w:rsidP="00A575D6">
      <w:pPr>
        <w:widowControl w:val="0"/>
        <w:autoSpaceDE w:val="0"/>
        <w:autoSpaceDN w:val="0"/>
        <w:adjustRightInd w:val="0"/>
        <w:ind w:left="640" w:hanging="640"/>
        <w:rPr>
          <w:noProof/>
        </w:rPr>
      </w:pPr>
      <w:r w:rsidRPr="00A575D6">
        <w:rPr>
          <w:noProof/>
        </w:rPr>
        <w:t>[68]</w:t>
      </w:r>
      <w:r w:rsidRPr="00A575D6">
        <w:rPr>
          <w:noProof/>
        </w:rPr>
        <w:tab/>
        <w:t xml:space="preserve">B. Nepal, M. Yamaha, A. Yokoe, and T. Yamaji, “Electricity load forecasting using clustering and ARIMA model for energy management in buildings,” </w:t>
      </w:r>
      <w:r w:rsidRPr="00A575D6">
        <w:rPr>
          <w:i/>
          <w:iCs/>
          <w:noProof/>
        </w:rPr>
        <w:t>Japan Archit. Rev.</w:t>
      </w:r>
      <w:r w:rsidRPr="00A575D6">
        <w:rPr>
          <w:noProof/>
        </w:rPr>
        <w:t>, 2020, doi: 10.1002/2475-8876.12135.</w:t>
      </w:r>
    </w:p>
    <w:p w14:paraId="47E7BFB6" w14:textId="77777777" w:rsidR="00A575D6" w:rsidRPr="00A575D6" w:rsidRDefault="00A575D6" w:rsidP="00A575D6">
      <w:pPr>
        <w:widowControl w:val="0"/>
        <w:autoSpaceDE w:val="0"/>
        <w:autoSpaceDN w:val="0"/>
        <w:adjustRightInd w:val="0"/>
        <w:ind w:left="640" w:hanging="640"/>
        <w:rPr>
          <w:noProof/>
        </w:rPr>
      </w:pPr>
      <w:r w:rsidRPr="00A575D6">
        <w:rPr>
          <w:noProof/>
        </w:rPr>
        <w:t>[69]</w:t>
      </w:r>
      <w:r w:rsidRPr="00A575D6">
        <w:rPr>
          <w:noProof/>
        </w:rPr>
        <w:tab/>
        <w:t xml:space="preserve">A. Badri, Z. Ameli, and A. Motie Birjandi, “Application of artificial neural networks </w:t>
      </w:r>
      <w:r w:rsidRPr="00A575D6">
        <w:rPr>
          <w:noProof/>
        </w:rPr>
        <w:lastRenderedPageBreak/>
        <w:t>and fuzzy logic methods for short term load forecasting,” 2012, doi: 10.1016/j.egypro.2011.12.965.</w:t>
      </w:r>
    </w:p>
    <w:p w14:paraId="20B289ED" w14:textId="77777777" w:rsidR="00A575D6" w:rsidRPr="00A575D6" w:rsidRDefault="00A575D6" w:rsidP="00A575D6">
      <w:pPr>
        <w:widowControl w:val="0"/>
        <w:autoSpaceDE w:val="0"/>
        <w:autoSpaceDN w:val="0"/>
        <w:adjustRightInd w:val="0"/>
        <w:ind w:left="640" w:hanging="640"/>
        <w:rPr>
          <w:noProof/>
        </w:rPr>
      </w:pPr>
      <w:r w:rsidRPr="00A575D6">
        <w:rPr>
          <w:noProof/>
        </w:rPr>
        <w:t>[70]</w:t>
      </w:r>
      <w:r w:rsidRPr="00A575D6">
        <w:rPr>
          <w:noProof/>
        </w:rPr>
        <w:tab/>
        <w:t xml:space="preserve">P. H. Kuo and C. J. Huang, “A high precision artificial neural networks model for short-Term energy load forecasting,” </w:t>
      </w:r>
      <w:r w:rsidRPr="00A575D6">
        <w:rPr>
          <w:i/>
          <w:iCs/>
          <w:noProof/>
        </w:rPr>
        <w:t>Energies</w:t>
      </w:r>
      <w:r w:rsidRPr="00A575D6">
        <w:rPr>
          <w:noProof/>
        </w:rPr>
        <w:t>, 2018, doi: 10.3390/en11010213.</w:t>
      </w:r>
    </w:p>
    <w:p w14:paraId="7C6216A5" w14:textId="77777777" w:rsidR="00A575D6" w:rsidRPr="00A575D6" w:rsidRDefault="00A575D6" w:rsidP="00A575D6">
      <w:pPr>
        <w:widowControl w:val="0"/>
        <w:autoSpaceDE w:val="0"/>
        <w:autoSpaceDN w:val="0"/>
        <w:adjustRightInd w:val="0"/>
        <w:ind w:left="640" w:hanging="640"/>
        <w:rPr>
          <w:noProof/>
        </w:rPr>
      </w:pPr>
      <w:r w:rsidRPr="00A575D6">
        <w:rPr>
          <w:noProof/>
        </w:rPr>
        <w:t>[71]</w:t>
      </w:r>
      <w:r w:rsidRPr="00A575D6">
        <w:rPr>
          <w:noProof/>
        </w:rPr>
        <w:tab/>
        <w:t xml:space="preserve">T. Hong and P. Wang, “Fuzzy interaction regression for short term load forecasting,” </w:t>
      </w:r>
      <w:r w:rsidRPr="00A575D6">
        <w:rPr>
          <w:i/>
          <w:iCs/>
          <w:noProof/>
        </w:rPr>
        <w:t>Fuzzy Optim. Decis. Mak.</w:t>
      </w:r>
      <w:r w:rsidRPr="00A575D6">
        <w:rPr>
          <w:noProof/>
        </w:rPr>
        <w:t>, 2014, doi: 10.1007/s10700-013-9166-9.</w:t>
      </w:r>
    </w:p>
    <w:p w14:paraId="5A0BB811" w14:textId="77777777" w:rsidR="00A575D6" w:rsidRPr="00A575D6" w:rsidRDefault="00A575D6" w:rsidP="00A575D6">
      <w:pPr>
        <w:widowControl w:val="0"/>
        <w:autoSpaceDE w:val="0"/>
        <w:autoSpaceDN w:val="0"/>
        <w:adjustRightInd w:val="0"/>
        <w:ind w:left="640" w:hanging="640"/>
        <w:rPr>
          <w:noProof/>
        </w:rPr>
      </w:pPr>
      <w:r w:rsidRPr="00A575D6">
        <w:rPr>
          <w:noProof/>
        </w:rPr>
        <w:t>[72]</w:t>
      </w:r>
      <w:r w:rsidRPr="00A575D6">
        <w:rPr>
          <w:noProof/>
        </w:rPr>
        <w:tab/>
        <w:t xml:space="preserve">M. Hanmandlu and B. K. Chauhan, “Load forecasting using hybrid models,” </w:t>
      </w:r>
      <w:r w:rsidRPr="00A575D6">
        <w:rPr>
          <w:i/>
          <w:iCs/>
          <w:noProof/>
        </w:rPr>
        <w:t>IEEE Trans. Power Syst.</w:t>
      </w:r>
      <w:r w:rsidRPr="00A575D6">
        <w:rPr>
          <w:noProof/>
        </w:rPr>
        <w:t>, 2011, doi: 10.1109/TPWRS.2010.2048585.</w:t>
      </w:r>
    </w:p>
    <w:p w14:paraId="0EA15565" w14:textId="77777777" w:rsidR="00A575D6" w:rsidRPr="00A575D6" w:rsidRDefault="00A575D6" w:rsidP="00A575D6">
      <w:pPr>
        <w:widowControl w:val="0"/>
        <w:autoSpaceDE w:val="0"/>
        <w:autoSpaceDN w:val="0"/>
        <w:adjustRightInd w:val="0"/>
        <w:ind w:left="640" w:hanging="640"/>
        <w:rPr>
          <w:noProof/>
        </w:rPr>
      </w:pPr>
      <w:r w:rsidRPr="00A575D6">
        <w:rPr>
          <w:noProof/>
        </w:rPr>
        <w:t>[73]</w:t>
      </w:r>
      <w:r w:rsidRPr="00A575D6">
        <w:rPr>
          <w:noProof/>
        </w:rPr>
        <w:tab/>
        <w:t xml:space="preserve">A. Yang, W. Li, and X. Yang, “Short-term electricity load forecasting based on feature selection and Least Squares Support Vector Machines,” </w:t>
      </w:r>
      <w:r w:rsidRPr="00A575D6">
        <w:rPr>
          <w:i/>
          <w:iCs/>
          <w:noProof/>
        </w:rPr>
        <w:t>Knowledge-Based Syst.</w:t>
      </w:r>
      <w:r w:rsidRPr="00A575D6">
        <w:rPr>
          <w:noProof/>
        </w:rPr>
        <w:t>, 2019, doi: 10.1016/j.knosys.2018.08.027.</w:t>
      </w:r>
    </w:p>
    <w:p w14:paraId="5E55C8C6" w14:textId="77777777" w:rsidR="00A575D6" w:rsidRPr="00A575D6" w:rsidRDefault="00A575D6" w:rsidP="00A575D6">
      <w:pPr>
        <w:widowControl w:val="0"/>
        <w:autoSpaceDE w:val="0"/>
        <w:autoSpaceDN w:val="0"/>
        <w:adjustRightInd w:val="0"/>
        <w:ind w:left="640" w:hanging="640"/>
        <w:rPr>
          <w:noProof/>
        </w:rPr>
      </w:pPr>
      <w:r w:rsidRPr="00A575D6">
        <w:rPr>
          <w:noProof/>
        </w:rPr>
        <w:t>[74]</w:t>
      </w:r>
      <w:r w:rsidRPr="00A575D6">
        <w:rPr>
          <w:noProof/>
        </w:rPr>
        <w:tab/>
        <w:t>V. Mayrink and H. S. Hippert, “A hybrid method using Exponential Smoothing and Gradient Boosting for electrical short-term load forecasting,” 2017, doi: 10.1109/LA-CCI.2016.7885697.</w:t>
      </w:r>
    </w:p>
    <w:p w14:paraId="1C043FE7" w14:textId="77777777" w:rsidR="00A575D6" w:rsidRPr="00A575D6" w:rsidRDefault="00A575D6" w:rsidP="00A575D6">
      <w:pPr>
        <w:widowControl w:val="0"/>
        <w:autoSpaceDE w:val="0"/>
        <w:autoSpaceDN w:val="0"/>
        <w:adjustRightInd w:val="0"/>
        <w:ind w:left="640" w:hanging="640"/>
        <w:rPr>
          <w:noProof/>
        </w:rPr>
      </w:pPr>
      <w:r w:rsidRPr="00A575D6">
        <w:rPr>
          <w:noProof/>
        </w:rPr>
        <w:t>[75]</w:t>
      </w:r>
      <w:r w:rsidRPr="00A575D6">
        <w:rPr>
          <w:noProof/>
        </w:rPr>
        <w:tab/>
        <w:t>S. Humeau, T. K. Wijaya, M. Vasirani, and K. Aberer, “Electricity load forecasting for residential customers: Exploiting aggregation and correlation between households,” 2013, doi: 10.1109/SustainIT.2013.6685208.</w:t>
      </w:r>
    </w:p>
    <w:p w14:paraId="6A1450F0" w14:textId="77777777" w:rsidR="00A575D6" w:rsidRPr="00A575D6" w:rsidRDefault="00A575D6" w:rsidP="00A575D6">
      <w:pPr>
        <w:widowControl w:val="0"/>
        <w:autoSpaceDE w:val="0"/>
        <w:autoSpaceDN w:val="0"/>
        <w:adjustRightInd w:val="0"/>
        <w:ind w:left="640" w:hanging="640"/>
        <w:rPr>
          <w:noProof/>
        </w:rPr>
      </w:pPr>
      <w:r w:rsidRPr="00A575D6">
        <w:rPr>
          <w:noProof/>
        </w:rPr>
        <w:t>[76]</w:t>
      </w:r>
      <w:r w:rsidRPr="00A575D6">
        <w:rPr>
          <w:noProof/>
        </w:rPr>
        <w:tab/>
        <w:t xml:space="preserve">G. Dudek, “Pattern-based local linear regression models for short-term load forecasting,” </w:t>
      </w:r>
      <w:r w:rsidRPr="00A575D6">
        <w:rPr>
          <w:i/>
          <w:iCs/>
          <w:noProof/>
        </w:rPr>
        <w:t>Electr. Power Syst. Res.</w:t>
      </w:r>
      <w:r w:rsidRPr="00A575D6">
        <w:rPr>
          <w:noProof/>
        </w:rPr>
        <w:t>, 2016, doi: 10.1016/j.epsr.2015.09.001.</w:t>
      </w:r>
    </w:p>
    <w:p w14:paraId="28720718" w14:textId="77777777" w:rsidR="00A575D6" w:rsidRPr="00A575D6" w:rsidRDefault="00A575D6" w:rsidP="00A575D6">
      <w:pPr>
        <w:widowControl w:val="0"/>
        <w:autoSpaceDE w:val="0"/>
        <w:autoSpaceDN w:val="0"/>
        <w:adjustRightInd w:val="0"/>
        <w:ind w:left="640" w:hanging="640"/>
        <w:rPr>
          <w:noProof/>
        </w:rPr>
      </w:pPr>
      <w:r w:rsidRPr="00A575D6">
        <w:rPr>
          <w:noProof/>
        </w:rPr>
        <w:t>[77]</w:t>
      </w:r>
      <w:r w:rsidRPr="00A575D6">
        <w:rPr>
          <w:noProof/>
        </w:rPr>
        <w:tab/>
        <w:t xml:space="preserve">N. Amjady, “Short-term hourly load forecasting using time-series modeling with peak load estimation capability,” </w:t>
      </w:r>
      <w:r w:rsidRPr="00A575D6">
        <w:rPr>
          <w:i/>
          <w:iCs/>
          <w:noProof/>
        </w:rPr>
        <w:t>IEEE Trans. Power Syst.</w:t>
      </w:r>
      <w:r w:rsidRPr="00A575D6">
        <w:rPr>
          <w:noProof/>
        </w:rPr>
        <w:t>, vol. 16, no. 4, pp. 798–805, 2001, doi: 10.1109/59.962429.</w:t>
      </w:r>
    </w:p>
    <w:p w14:paraId="3986D985" w14:textId="77777777" w:rsidR="00A575D6" w:rsidRPr="00A575D6" w:rsidRDefault="00A575D6" w:rsidP="00A575D6">
      <w:pPr>
        <w:widowControl w:val="0"/>
        <w:autoSpaceDE w:val="0"/>
        <w:autoSpaceDN w:val="0"/>
        <w:adjustRightInd w:val="0"/>
        <w:ind w:left="640" w:hanging="640"/>
        <w:rPr>
          <w:noProof/>
        </w:rPr>
      </w:pPr>
      <w:r w:rsidRPr="00A575D6">
        <w:rPr>
          <w:noProof/>
        </w:rPr>
        <w:t>[78]</w:t>
      </w:r>
      <w:r w:rsidRPr="00A575D6">
        <w:rPr>
          <w:noProof/>
        </w:rPr>
        <w:tab/>
        <w:t xml:space="preserve">G. Papacharalampous, H. Tyralis, and D. Koutsoyiannis, “Predictability of monthly </w:t>
      </w:r>
      <w:r w:rsidRPr="00A575D6">
        <w:rPr>
          <w:noProof/>
        </w:rPr>
        <w:lastRenderedPageBreak/>
        <w:t xml:space="preserve">temperature and precipitation using automatic time series forecasting methods,” </w:t>
      </w:r>
      <w:r w:rsidRPr="00A575D6">
        <w:rPr>
          <w:i/>
          <w:iCs/>
          <w:noProof/>
        </w:rPr>
        <w:t>Acta Geophys.</w:t>
      </w:r>
      <w:r w:rsidRPr="00A575D6">
        <w:rPr>
          <w:noProof/>
        </w:rPr>
        <w:t>, 2018, doi: 10.1007/s11600-018-0120-7.</w:t>
      </w:r>
    </w:p>
    <w:p w14:paraId="055386D5" w14:textId="77777777" w:rsidR="00A575D6" w:rsidRPr="00A575D6" w:rsidRDefault="00A575D6" w:rsidP="00A575D6">
      <w:pPr>
        <w:widowControl w:val="0"/>
        <w:autoSpaceDE w:val="0"/>
        <w:autoSpaceDN w:val="0"/>
        <w:adjustRightInd w:val="0"/>
        <w:ind w:left="640" w:hanging="640"/>
        <w:rPr>
          <w:noProof/>
        </w:rPr>
      </w:pPr>
      <w:r w:rsidRPr="00A575D6">
        <w:rPr>
          <w:noProof/>
        </w:rPr>
        <w:t>[79]</w:t>
      </w:r>
      <w:r w:rsidRPr="00A575D6">
        <w:rPr>
          <w:noProof/>
        </w:rPr>
        <w:tab/>
        <w:t xml:space="preserve">P. Wang, B. Liu, and T. Hong, “Electric load forecasting with recency effect: A big data approach,” </w:t>
      </w:r>
      <w:r w:rsidRPr="00A575D6">
        <w:rPr>
          <w:i/>
          <w:iCs/>
          <w:noProof/>
        </w:rPr>
        <w:t>Int. J. Forecast.</w:t>
      </w:r>
      <w:r w:rsidRPr="00A575D6">
        <w:rPr>
          <w:noProof/>
        </w:rPr>
        <w:t>, 2016, doi: 10.1016/j.ijforecast.2015.09.006.</w:t>
      </w:r>
    </w:p>
    <w:p w14:paraId="70683FBD" w14:textId="77777777" w:rsidR="00A575D6" w:rsidRPr="00A575D6" w:rsidRDefault="00A575D6" w:rsidP="00A575D6">
      <w:pPr>
        <w:widowControl w:val="0"/>
        <w:autoSpaceDE w:val="0"/>
        <w:autoSpaceDN w:val="0"/>
        <w:adjustRightInd w:val="0"/>
        <w:ind w:left="640" w:hanging="640"/>
        <w:rPr>
          <w:noProof/>
        </w:rPr>
      </w:pPr>
      <w:r w:rsidRPr="00A575D6">
        <w:rPr>
          <w:noProof/>
        </w:rPr>
        <w:t>[80]</w:t>
      </w:r>
      <w:r w:rsidRPr="00A575D6">
        <w:rPr>
          <w:noProof/>
        </w:rPr>
        <w:tab/>
        <w:t>A. Bracale, G. Carpinelli, P. De Falco, and T. Hong, “Short-term industrial load forecasting: A case study in an Italian factory,” 2017, doi: 10.1109/ISGTEurope.2017.8260176.</w:t>
      </w:r>
    </w:p>
    <w:p w14:paraId="6A6235DC" w14:textId="77777777" w:rsidR="00A575D6" w:rsidRPr="00A575D6" w:rsidRDefault="00A575D6" w:rsidP="00A575D6">
      <w:pPr>
        <w:widowControl w:val="0"/>
        <w:autoSpaceDE w:val="0"/>
        <w:autoSpaceDN w:val="0"/>
        <w:adjustRightInd w:val="0"/>
        <w:ind w:left="640" w:hanging="640"/>
        <w:rPr>
          <w:noProof/>
        </w:rPr>
      </w:pPr>
      <w:r w:rsidRPr="00A575D6">
        <w:rPr>
          <w:noProof/>
        </w:rPr>
        <w:t>[81]</w:t>
      </w:r>
      <w:r w:rsidRPr="00A575D6">
        <w:rPr>
          <w:noProof/>
        </w:rPr>
        <w:tab/>
        <w:t xml:space="preserve">M. Rana and I. Koprinska, “Forecasting electricity load with advanced wavelet neural networks,” </w:t>
      </w:r>
      <w:r w:rsidRPr="00A575D6">
        <w:rPr>
          <w:i/>
          <w:iCs/>
          <w:noProof/>
        </w:rPr>
        <w:t>Neurocomputing</w:t>
      </w:r>
      <w:r w:rsidRPr="00A575D6">
        <w:rPr>
          <w:noProof/>
        </w:rPr>
        <w:t>, 2016, doi: 10.1016/j.neucom.2015.12.004.</w:t>
      </w:r>
    </w:p>
    <w:p w14:paraId="54B93108" w14:textId="77777777" w:rsidR="00A575D6" w:rsidRPr="00A575D6" w:rsidRDefault="00A575D6" w:rsidP="00A575D6">
      <w:pPr>
        <w:widowControl w:val="0"/>
        <w:autoSpaceDE w:val="0"/>
        <w:autoSpaceDN w:val="0"/>
        <w:adjustRightInd w:val="0"/>
        <w:ind w:left="640" w:hanging="640"/>
        <w:rPr>
          <w:noProof/>
        </w:rPr>
      </w:pPr>
      <w:r w:rsidRPr="00A575D6">
        <w:rPr>
          <w:noProof/>
        </w:rPr>
        <w:t>[82]</w:t>
      </w:r>
      <w:r w:rsidRPr="00A575D6">
        <w:rPr>
          <w:noProof/>
        </w:rPr>
        <w:tab/>
        <w:t xml:space="preserve">Da Liu, K. Sun, H. Huang, and P. Tang, “Monthly load forecasting based on economic data by decomposition integration theory,” </w:t>
      </w:r>
      <w:r w:rsidRPr="00A575D6">
        <w:rPr>
          <w:i/>
          <w:iCs/>
          <w:noProof/>
        </w:rPr>
        <w:t>Sustain.</w:t>
      </w:r>
      <w:r w:rsidRPr="00A575D6">
        <w:rPr>
          <w:noProof/>
        </w:rPr>
        <w:t>, 2018, doi: 10.3390/su10093282.</w:t>
      </w:r>
    </w:p>
    <w:p w14:paraId="5F9AE043" w14:textId="77777777" w:rsidR="00A575D6" w:rsidRPr="00A575D6" w:rsidRDefault="00A575D6" w:rsidP="00A575D6">
      <w:pPr>
        <w:widowControl w:val="0"/>
        <w:autoSpaceDE w:val="0"/>
        <w:autoSpaceDN w:val="0"/>
        <w:adjustRightInd w:val="0"/>
        <w:ind w:left="640" w:hanging="640"/>
        <w:rPr>
          <w:noProof/>
        </w:rPr>
      </w:pPr>
      <w:r w:rsidRPr="00A575D6">
        <w:rPr>
          <w:noProof/>
        </w:rPr>
        <w:t>[83]</w:t>
      </w:r>
      <w:r w:rsidRPr="00A575D6">
        <w:rPr>
          <w:noProof/>
        </w:rPr>
        <w:tab/>
        <w:t xml:space="preserve">T. Hong, M. Gui, M. E. Baran, and H. L. Willis, “Modeling and forecasting hourly electric load by multiple linear regression with interactions,” </w:t>
      </w:r>
      <w:r w:rsidRPr="00A575D6">
        <w:rPr>
          <w:i/>
          <w:iCs/>
          <w:noProof/>
        </w:rPr>
        <w:t>IEEE PES Gen. Meet. PES 2010</w:t>
      </w:r>
      <w:r w:rsidRPr="00A575D6">
        <w:rPr>
          <w:noProof/>
        </w:rPr>
        <w:t>, pp. 1–8, 2010, doi: 10.1109/PES.2010.5589959.</w:t>
      </w:r>
    </w:p>
    <w:p w14:paraId="539A5ACE" w14:textId="77777777" w:rsidR="00A575D6" w:rsidRPr="00A575D6" w:rsidRDefault="00A575D6" w:rsidP="00A575D6">
      <w:pPr>
        <w:widowControl w:val="0"/>
        <w:autoSpaceDE w:val="0"/>
        <w:autoSpaceDN w:val="0"/>
        <w:adjustRightInd w:val="0"/>
        <w:ind w:left="640" w:hanging="640"/>
        <w:rPr>
          <w:noProof/>
        </w:rPr>
      </w:pPr>
      <w:r w:rsidRPr="00A575D6">
        <w:rPr>
          <w:noProof/>
        </w:rPr>
        <w:t>[84]</w:t>
      </w:r>
      <w:r w:rsidRPr="00A575D6">
        <w:rPr>
          <w:noProof/>
        </w:rPr>
        <w:tab/>
        <w:t>M. Abuella and B. Chowdhury, “Solar power probabilistic forecasting by using multiple linear regression analysis,” 2015, doi: 10.1109/SECON.2015.7132869.</w:t>
      </w:r>
    </w:p>
    <w:p w14:paraId="639A8353" w14:textId="77777777" w:rsidR="00A575D6" w:rsidRPr="00A575D6" w:rsidRDefault="00A575D6" w:rsidP="00A575D6">
      <w:pPr>
        <w:widowControl w:val="0"/>
        <w:autoSpaceDE w:val="0"/>
        <w:autoSpaceDN w:val="0"/>
        <w:adjustRightInd w:val="0"/>
        <w:ind w:left="640" w:hanging="640"/>
        <w:rPr>
          <w:noProof/>
        </w:rPr>
      </w:pPr>
      <w:r w:rsidRPr="00A575D6">
        <w:rPr>
          <w:noProof/>
        </w:rPr>
        <w:t>[85]</w:t>
      </w:r>
      <w:r w:rsidRPr="00A575D6">
        <w:rPr>
          <w:noProof/>
        </w:rPr>
        <w:tab/>
        <w:t xml:space="preserve">K. Panklib, C. Prakasvudhisarn, and D. Khummongkol, “Electricity Consumption Forecasting in Thailand Using an Artificial Neural Network and Multiple Linear Regression,” </w:t>
      </w:r>
      <w:r w:rsidRPr="00A575D6">
        <w:rPr>
          <w:i/>
          <w:iCs/>
          <w:noProof/>
        </w:rPr>
        <w:t>Energy Sources, Part B Econ. Plan. Policy</w:t>
      </w:r>
      <w:r w:rsidRPr="00A575D6">
        <w:rPr>
          <w:noProof/>
        </w:rPr>
        <w:t>, 2015, doi: 10.1080/15567249.2011.559520.</w:t>
      </w:r>
    </w:p>
    <w:p w14:paraId="39ACF5F9" w14:textId="77777777" w:rsidR="00A575D6" w:rsidRPr="00A575D6" w:rsidRDefault="00A575D6" w:rsidP="00A575D6">
      <w:pPr>
        <w:widowControl w:val="0"/>
        <w:autoSpaceDE w:val="0"/>
        <w:autoSpaceDN w:val="0"/>
        <w:adjustRightInd w:val="0"/>
        <w:ind w:left="640" w:hanging="640"/>
        <w:rPr>
          <w:noProof/>
        </w:rPr>
      </w:pPr>
      <w:r w:rsidRPr="00A575D6">
        <w:rPr>
          <w:noProof/>
        </w:rPr>
        <w:t>[86]</w:t>
      </w:r>
      <w:r w:rsidRPr="00A575D6">
        <w:rPr>
          <w:noProof/>
        </w:rPr>
        <w:tab/>
        <w:t>X. Sun, Z. Ouyang, and D. Yue, “Short-term load forecasting based on multivariate linear regression,” 2017, doi: 10.1109/EI2.2017.8245401.</w:t>
      </w:r>
    </w:p>
    <w:p w14:paraId="3B651DBC"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[87]</w:t>
      </w:r>
      <w:r w:rsidRPr="00A575D6">
        <w:rPr>
          <w:noProof/>
        </w:rPr>
        <w:tab/>
        <w:t xml:space="preserve">R. Weron, </w:t>
      </w:r>
      <w:r w:rsidRPr="00A575D6">
        <w:rPr>
          <w:i/>
          <w:iCs/>
          <w:noProof/>
        </w:rPr>
        <w:t>Modeling and forecasting electricity loads and prices: A statistical approach</w:t>
      </w:r>
      <w:r w:rsidRPr="00A575D6">
        <w:rPr>
          <w:noProof/>
        </w:rPr>
        <w:t>. wiley, 2006.</w:t>
      </w:r>
    </w:p>
    <w:p w14:paraId="31328BB1" w14:textId="77777777" w:rsidR="00A575D6" w:rsidRPr="00A575D6" w:rsidRDefault="00A575D6" w:rsidP="00A575D6">
      <w:pPr>
        <w:widowControl w:val="0"/>
        <w:autoSpaceDE w:val="0"/>
        <w:autoSpaceDN w:val="0"/>
        <w:adjustRightInd w:val="0"/>
        <w:ind w:left="640" w:hanging="640"/>
        <w:rPr>
          <w:noProof/>
        </w:rPr>
      </w:pPr>
      <w:r w:rsidRPr="00A575D6">
        <w:rPr>
          <w:noProof/>
        </w:rPr>
        <w:t>[88]</w:t>
      </w:r>
      <w:r w:rsidRPr="00A575D6">
        <w:rPr>
          <w:noProof/>
        </w:rPr>
        <w:tab/>
        <w:t>N. Amral, C. S. Özveren, and D. King, “Short term load forecasting using multiple linear regression,” 2007, doi: 10.1109/UPEC.2007.4469121.</w:t>
      </w:r>
    </w:p>
    <w:p w14:paraId="7B25C955" w14:textId="77777777" w:rsidR="00A575D6" w:rsidRPr="00A575D6" w:rsidRDefault="00A575D6" w:rsidP="00A575D6">
      <w:pPr>
        <w:widowControl w:val="0"/>
        <w:autoSpaceDE w:val="0"/>
        <w:autoSpaceDN w:val="0"/>
        <w:adjustRightInd w:val="0"/>
        <w:ind w:left="640" w:hanging="640"/>
        <w:rPr>
          <w:noProof/>
        </w:rPr>
      </w:pPr>
      <w:r w:rsidRPr="00A575D6">
        <w:rPr>
          <w:noProof/>
        </w:rPr>
        <w:t>[89]</w:t>
      </w:r>
      <w:r w:rsidRPr="00A575D6">
        <w:rPr>
          <w:noProof/>
        </w:rPr>
        <w:tab/>
        <w:t>T. Hong, “Short Term Electric Load Forecasting,” North Carolina State University, 2010.</w:t>
      </w:r>
    </w:p>
    <w:p w14:paraId="73A9BF62" w14:textId="77777777" w:rsidR="00A575D6" w:rsidRPr="00A575D6" w:rsidRDefault="00A575D6" w:rsidP="00A575D6">
      <w:pPr>
        <w:widowControl w:val="0"/>
        <w:autoSpaceDE w:val="0"/>
        <w:autoSpaceDN w:val="0"/>
        <w:adjustRightInd w:val="0"/>
        <w:ind w:left="640" w:hanging="640"/>
        <w:rPr>
          <w:noProof/>
        </w:rPr>
      </w:pPr>
      <w:r w:rsidRPr="00A575D6">
        <w:rPr>
          <w:noProof/>
        </w:rPr>
        <w:t>[90]</w:t>
      </w:r>
      <w:r w:rsidRPr="00A575D6">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A575D6">
        <w:rPr>
          <w:i/>
          <w:iCs/>
          <w:noProof/>
        </w:rPr>
        <w:t>J. Clin. Med.</w:t>
      </w:r>
      <w:r w:rsidRPr="00A575D6">
        <w:rPr>
          <w:noProof/>
        </w:rPr>
        <w:t>, 2019, doi: 10.3390/jcm8122149.</w:t>
      </w:r>
    </w:p>
    <w:p w14:paraId="521FF608" w14:textId="77777777" w:rsidR="00A575D6" w:rsidRPr="00A575D6" w:rsidRDefault="00A575D6" w:rsidP="00A575D6">
      <w:pPr>
        <w:widowControl w:val="0"/>
        <w:autoSpaceDE w:val="0"/>
        <w:autoSpaceDN w:val="0"/>
        <w:adjustRightInd w:val="0"/>
        <w:ind w:left="640" w:hanging="640"/>
        <w:rPr>
          <w:noProof/>
        </w:rPr>
      </w:pPr>
      <w:r w:rsidRPr="00A575D6">
        <w:rPr>
          <w:noProof/>
        </w:rPr>
        <w:t>[91]</w:t>
      </w:r>
      <w:r w:rsidRPr="00A575D6">
        <w:rPr>
          <w:noProof/>
        </w:rPr>
        <w:tab/>
        <w:t xml:space="preserve">Y. Wang, N. Zhang, Y. Tan, T. Hong, D. S. Kirschen, and C. Kang, “Combining Probabilistic Load Forecasts,” </w:t>
      </w:r>
      <w:r w:rsidRPr="00A575D6">
        <w:rPr>
          <w:i/>
          <w:iCs/>
          <w:noProof/>
        </w:rPr>
        <w:t>IEEE Trans. Smart Grid</w:t>
      </w:r>
      <w:r w:rsidRPr="00A575D6">
        <w:rPr>
          <w:noProof/>
        </w:rPr>
        <w:t>, vol. 10, no. 4, pp. 3664–3674, 2019, doi: 10.1109/TSG.2018.2833869.</w:t>
      </w:r>
    </w:p>
    <w:p w14:paraId="2F2E6C3F" w14:textId="77777777" w:rsidR="00A575D6" w:rsidRPr="00A575D6" w:rsidRDefault="00A575D6" w:rsidP="00A575D6">
      <w:pPr>
        <w:widowControl w:val="0"/>
        <w:autoSpaceDE w:val="0"/>
        <w:autoSpaceDN w:val="0"/>
        <w:adjustRightInd w:val="0"/>
        <w:ind w:left="640" w:hanging="640"/>
        <w:rPr>
          <w:noProof/>
        </w:rPr>
      </w:pPr>
      <w:r w:rsidRPr="00A575D6">
        <w:rPr>
          <w:noProof/>
        </w:rPr>
        <w:t>[92]</w:t>
      </w:r>
      <w:r w:rsidRPr="00A575D6">
        <w:rPr>
          <w:noProof/>
        </w:rPr>
        <w:tab/>
        <w:t xml:space="preserve">E. Stellwagen and L. Tashman, “ARIMA : The Models of Box and Jenkins,” </w:t>
      </w:r>
      <w:r w:rsidRPr="00A575D6">
        <w:rPr>
          <w:i/>
          <w:iCs/>
          <w:noProof/>
        </w:rPr>
        <w:t>Foresight Int. J. Appl. Forecast.</w:t>
      </w:r>
      <w:r w:rsidRPr="00A575D6">
        <w:rPr>
          <w:noProof/>
        </w:rPr>
        <w:t>, 2013.</w:t>
      </w:r>
    </w:p>
    <w:p w14:paraId="22FB7079" w14:textId="77777777" w:rsidR="00A575D6" w:rsidRPr="00A575D6" w:rsidRDefault="00A575D6" w:rsidP="00A575D6">
      <w:pPr>
        <w:widowControl w:val="0"/>
        <w:autoSpaceDE w:val="0"/>
        <w:autoSpaceDN w:val="0"/>
        <w:adjustRightInd w:val="0"/>
        <w:ind w:left="640" w:hanging="640"/>
        <w:rPr>
          <w:noProof/>
        </w:rPr>
      </w:pPr>
      <w:r w:rsidRPr="00A575D6">
        <w:rPr>
          <w:noProof/>
        </w:rPr>
        <w:t>[93]</w:t>
      </w:r>
      <w:r w:rsidRPr="00A575D6">
        <w:rPr>
          <w:noProof/>
        </w:rPr>
        <w:tab/>
        <w:t xml:space="preserve">A. D. Papalexopoulos and T. C. Hesterberg, “A regression-based approach to short-term system load forecasting,” </w:t>
      </w:r>
      <w:r w:rsidRPr="00A575D6">
        <w:rPr>
          <w:i/>
          <w:iCs/>
          <w:noProof/>
        </w:rPr>
        <w:t>IEEE Trans. Power Syst.</w:t>
      </w:r>
      <w:r w:rsidRPr="00A575D6">
        <w:rPr>
          <w:noProof/>
        </w:rPr>
        <w:t>, 1990, doi: 10.1109/59.99410.</w:t>
      </w:r>
    </w:p>
    <w:p w14:paraId="2316A5A7" w14:textId="77777777" w:rsidR="00A575D6" w:rsidRPr="00A575D6" w:rsidRDefault="00A575D6" w:rsidP="00A575D6">
      <w:pPr>
        <w:widowControl w:val="0"/>
        <w:autoSpaceDE w:val="0"/>
        <w:autoSpaceDN w:val="0"/>
        <w:adjustRightInd w:val="0"/>
        <w:ind w:left="640" w:hanging="640"/>
        <w:rPr>
          <w:noProof/>
        </w:rPr>
      </w:pPr>
      <w:r w:rsidRPr="00A575D6">
        <w:rPr>
          <w:noProof/>
        </w:rPr>
        <w:t>[94]</w:t>
      </w:r>
      <w:r w:rsidRPr="00A575D6">
        <w:rPr>
          <w:noProof/>
        </w:rPr>
        <w:tab/>
        <w:t xml:space="preserve">M. Cai, M. Pipattanasomporn, and S. Rahman, “Day-ahead building-level load forecasts using deep learning vs. traditional time-series techniques,” </w:t>
      </w:r>
      <w:r w:rsidRPr="00A575D6">
        <w:rPr>
          <w:i/>
          <w:iCs/>
          <w:noProof/>
        </w:rPr>
        <w:t>Appl. Energy</w:t>
      </w:r>
      <w:r w:rsidRPr="00A575D6">
        <w:rPr>
          <w:noProof/>
        </w:rPr>
        <w:t>, 2019, doi: 10.1016/j.apenergy.2018.12.042.</w:t>
      </w:r>
    </w:p>
    <w:p w14:paraId="36DDCD63" w14:textId="77777777" w:rsidR="00A575D6" w:rsidRPr="00A575D6" w:rsidRDefault="00A575D6" w:rsidP="00A575D6">
      <w:pPr>
        <w:widowControl w:val="0"/>
        <w:autoSpaceDE w:val="0"/>
        <w:autoSpaceDN w:val="0"/>
        <w:adjustRightInd w:val="0"/>
        <w:ind w:left="640" w:hanging="640"/>
        <w:rPr>
          <w:noProof/>
        </w:rPr>
      </w:pPr>
      <w:r w:rsidRPr="00A575D6">
        <w:rPr>
          <w:noProof/>
        </w:rPr>
        <w:t>[95]</w:t>
      </w:r>
      <w:r w:rsidRPr="00A575D6">
        <w:rPr>
          <w:noProof/>
        </w:rPr>
        <w:tab/>
        <w:t xml:space="preserve">K. Goswami, A. Ganguly, and A. K. Sil, “Day ahead forecasting and peak load management using multivariate auto regression technique,” </w:t>
      </w:r>
      <w:r w:rsidRPr="00A575D6">
        <w:rPr>
          <w:i/>
          <w:iCs/>
          <w:noProof/>
        </w:rPr>
        <w:t xml:space="preserve">Proc. 2018 IEEE Appl. </w:t>
      </w:r>
      <w:r w:rsidRPr="00A575D6">
        <w:rPr>
          <w:i/>
          <w:iCs/>
          <w:noProof/>
        </w:rPr>
        <w:lastRenderedPageBreak/>
        <w:t>Signal Process. Conf. ASPCON 2018</w:t>
      </w:r>
      <w:r w:rsidRPr="00A575D6">
        <w:rPr>
          <w:noProof/>
        </w:rPr>
        <w:t>, no. 1, pp. 279–282, 2018, doi: 10.1109/ASPCON.2018.8748661.</w:t>
      </w:r>
    </w:p>
    <w:p w14:paraId="761D2102" w14:textId="77777777" w:rsidR="00A575D6" w:rsidRPr="00A575D6" w:rsidRDefault="00A575D6" w:rsidP="00A575D6">
      <w:pPr>
        <w:widowControl w:val="0"/>
        <w:autoSpaceDE w:val="0"/>
        <w:autoSpaceDN w:val="0"/>
        <w:adjustRightInd w:val="0"/>
        <w:ind w:left="640" w:hanging="640"/>
        <w:rPr>
          <w:noProof/>
        </w:rPr>
      </w:pPr>
      <w:r w:rsidRPr="00A575D6">
        <w:rPr>
          <w:noProof/>
        </w:rPr>
        <w:t>[96]</w:t>
      </w:r>
      <w:r w:rsidRPr="00A575D6">
        <w:rPr>
          <w:noProof/>
        </w:rPr>
        <w:tab/>
        <w:t xml:space="preserve">G. N. Shilpa and G. S. Sheshadri, “ARIMAX Model for Short-Term Electrical Load Forecasting,” </w:t>
      </w:r>
      <w:r w:rsidRPr="00A575D6">
        <w:rPr>
          <w:i/>
          <w:iCs/>
          <w:noProof/>
        </w:rPr>
        <w:t>Int. J. Recent Technol. Eng.</w:t>
      </w:r>
      <w:r w:rsidRPr="00A575D6">
        <w:rPr>
          <w:noProof/>
        </w:rPr>
        <w:t>, 2019, doi: 10.35940/ijrte.d7950.118419.</w:t>
      </w:r>
    </w:p>
    <w:p w14:paraId="568845F5" w14:textId="77777777" w:rsidR="00A575D6" w:rsidRPr="00A575D6" w:rsidRDefault="00A575D6" w:rsidP="00A575D6">
      <w:pPr>
        <w:widowControl w:val="0"/>
        <w:autoSpaceDE w:val="0"/>
        <w:autoSpaceDN w:val="0"/>
        <w:adjustRightInd w:val="0"/>
        <w:ind w:left="640" w:hanging="640"/>
        <w:rPr>
          <w:noProof/>
        </w:rPr>
      </w:pPr>
      <w:r w:rsidRPr="00A575D6">
        <w:rPr>
          <w:noProof/>
        </w:rPr>
        <w:t>[97]</w:t>
      </w:r>
      <w:r w:rsidRPr="00A575D6">
        <w:rPr>
          <w:noProof/>
        </w:rPr>
        <w:tab/>
        <w:t xml:space="preserve">H. Cui and X. Peng, “Short-Term City Electric Load Forecasting with Considering Temperature Effects: An Improved ARIMAX Model,” </w:t>
      </w:r>
      <w:r w:rsidRPr="00A575D6">
        <w:rPr>
          <w:i/>
          <w:iCs/>
          <w:noProof/>
        </w:rPr>
        <w:t>Math. Probl. Eng.</w:t>
      </w:r>
      <w:r w:rsidRPr="00A575D6">
        <w:rPr>
          <w:noProof/>
        </w:rPr>
        <w:t>, 2015, doi: 10.1155/2015/589374.</w:t>
      </w:r>
    </w:p>
    <w:p w14:paraId="44F0A823" w14:textId="77777777" w:rsidR="00A575D6" w:rsidRPr="00A575D6" w:rsidRDefault="00A575D6" w:rsidP="00A575D6">
      <w:pPr>
        <w:widowControl w:val="0"/>
        <w:autoSpaceDE w:val="0"/>
        <w:autoSpaceDN w:val="0"/>
        <w:adjustRightInd w:val="0"/>
        <w:ind w:left="640" w:hanging="640"/>
        <w:rPr>
          <w:noProof/>
        </w:rPr>
      </w:pPr>
      <w:r w:rsidRPr="00A575D6">
        <w:rPr>
          <w:noProof/>
        </w:rPr>
        <w:t>[98]</w:t>
      </w:r>
      <w:r w:rsidRPr="00A575D6">
        <w:rPr>
          <w:noProof/>
        </w:rPr>
        <w:tab/>
        <w:t>A. Shadkam, “Using SARIMAX to forecast electricity demand and consumption in university buildings,” The University of British Columbia, 2020.</w:t>
      </w:r>
    </w:p>
    <w:p w14:paraId="5F6F2247" w14:textId="77777777" w:rsidR="00A575D6" w:rsidRPr="00A575D6" w:rsidRDefault="00A575D6" w:rsidP="00A575D6">
      <w:pPr>
        <w:widowControl w:val="0"/>
        <w:autoSpaceDE w:val="0"/>
        <w:autoSpaceDN w:val="0"/>
        <w:adjustRightInd w:val="0"/>
        <w:ind w:left="640" w:hanging="640"/>
        <w:rPr>
          <w:noProof/>
        </w:rPr>
      </w:pPr>
      <w:r w:rsidRPr="00A575D6">
        <w:rPr>
          <w:noProof/>
        </w:rPr>
        <w:t>[99]</w:t>
      </w:r>
      <w:r w:rsidRPr="00A575D6">
        <w:rPr>
          <w:noProof/>
        </w:rPr>
        <w:tab/>
        <w:t xml:space="preserve">R. Bonetto and M. Rossi, “Parallel multi-step ahead power demand forecasting through NAR neural networks,” </w:t>
      </w:r>
      <w:r w:rsidRPr="00A575D6">
        <w:rPr>
          <w:i/>
          <w:iCs/>
          <w:noProof/>
        </w:rPr>
        <w:t>2016 IEEE Int. Conf. Smart Grid Commun. SmartGridComm 2016</w:t>
      </w:r>
      <w:r w:rsidRPr="00A575D6">
        <w:rPr>
          <w:noProof/>
        </w:rPr>
        <w:t>, pp. 314–319, Dec. 2016, doi: 10.1109/SmartGridComm.2016.7778780.</w:t>
      </w:r>
    </w:p>
    <w:p w14:paraId="4582D649" w14:textId="77777777" w:rsidR="00A575D6" w:rsidRPr="00A575D6" w:rsidRDefault="00A575D6" w:rsidP="00A575D6">
      <w:pPr>
        <w:widowControl w:val="0"/>
        <w:autoSpaceDE w:val="0"/>
        <w:autoSpaceDN w:val="0"/>
        <w:adjustRightInd w:val="0"/>
        <w:ind w:left="640" w:hanging="640"/>
        <w:rPr>
          <w:noProof/>
        </w:rPr>
      </w:pPr>
      <w:r w:rsidRPr="00A575D6">
        <w:rPr>
          <w:noProof/>
        </w:rPr>
        <w:t>[100]</w:t>
      </w:r>
      <w:r w:rsidRPr="00A575D6">
        <w:rPr>
          <w:noProof/>
        </w:rPr>
        <w:tab/>
        <w:t>I. Fernández, C. E. Borges, and Y. K. Penya, “Efficient building load forecasting,” 2011, doi: 10.1109/ETFA.2011.6059103.</w:t>
      </w:r>
    </w:p>
    <w:p w14:paraId="476375DA" w14:textId="77777777" w:rsidR="00A575D6" w:rsidRPr="00A575D6" w:rsidRDefault="00A575D6" w:rsidP="00A575D6">
      <w:pPr>
        <w:widowControl w:val="0"/>
        <w:autoSpaceDE w:val="0"/>
        <w:autoSpaceDN w:val="0"/>
        <w:adjustRightInd w:val="0"/>
        <w:ind w:left="640" w:hanging="640"/>
        <w:rPr>
          <w:noProof/>
        </w:rPr>
      </w:pPr>
      <w:r w:rsidRPr="00A575D6">
        <w:rPr>
          <w:noProof/>
        </w:rPr>
        <w:t>[101]</w:t>
      </w:r>
      <w:r w:rsidRPr="00A575D6">
        <w:rPr>
          <w:noProof/>
        </w:rPr>
        <w:tab/>
        <w:t xml:space="preserve">A. Khotanzad, R. C. Hwang, A. Abaye, and D. Maratukulam, “An Adaptive Modular Artificial Neural Network Hourly Load Forecaster and its Implementation at Electric Utilities,” </w:t>
      </w:r>
      <w:r w:rsidRPr="00A575D6">
        <w:rPr>
          <w:i/>
          <w:iCs/>
          <w:noProof/>
        </w:rPr>
        <w:t>IEEE Trans. Power Syst.</w:t>
      </w:r>
      <w:r w:rsidRPr="00A575D6">
        <w:rPr>
          <w:noProof/>
        </w:rPr>
        <w:t>, 1995, doi: 10.1109/59.466468.</w:t>
      </w:r>
    </w:p>
    <w:p w14:paraId="4DAD0309" w14:textId="77777777" w:rsidR="00A575D6" w:rsidRPr="00A575D6" w:rsidRDefault="00A575D6" w:rsidP="00A575D6">
      <w:pPr>
        <w:widowControl w:val="0"/>
        <w:autoSpaceDE w:val="0"/>
        <w:autoSpaceDN w:val="0"/>
        <w:adjustRightInd w:val="0"/>
        <w:ind w:left="640" w:hanging="640"/>
        <w:rPr>
          <w:noProof/>
        </w:rPr>
      </w:pPr>
      <w:r w:rsidRPr="00A575D6">
        <w:rPr>
          <w:noProof/>
        </w:rPr>
        <w:t>[102]</w:t>
      </w:r>
      <w:r w:rsidRPr="00A575D6">
        <w:rPr>
          <w:noProof/>
        </w:rPr>
        <w:tab/>
        <w:t xml:space="preserve">A. Khotanzad, R. Afkhami-Rohani, T. L. Lu, A. Abaye, M. Davis, and D. J. Maratukulam, “ANNSTLF - A neural-network-based electric load forecasting system,” </w:t>
      </w:r>
      <w:r w:rsidRPr="00A575D6">
        <w:rPr>
          <w:i/>
          <w:iCs/>
          <w:noProof/>
        </w:rPr>
        <w:t>IEEE Trans. Neural Networks</w:t>
      </w:r>
      <w:r w:rsidRPr="00A575D6">
        <w:rPr>
          <w:noProof/>
        </w:rPr>
        <w:t>, 1997, doi: 10.1109/72.595881.</w:t>
      </w:r>
    </w:p>
    <w:p w14:paraId="015A5E1E" w14:textId="77777777" w:rsidR="00A575D6" w:rsidRPr="00A575D6" w:rsidRDefault="00A575D6" w:rsidP="00A575D6">
      <w:pPr>
        <w:widowControl w:val="0"/>
        <w:autoSpaceDE w:val="0"/>
        <w:autoSpaceDN w:val="0"/>
        <w:adjustRightInd w:val="0"/>
        <w:ind w:left="640" w:hanging="640"/>
        <w:rPr>
          <w:noProof/>
        </w:rPr>
      </w:pPr>
      <w:r w:rsidRPr="00A575D6">
        <w:rPr>
          <w:noProof/>
        </w:rPr>
        <w:t>[103]</w:t>
      </w:r>
      <w:r w:rsidRPr="00A575D6">
        <w:rPr>
          <w:noProof/>
        </w:rPr>
        <w:tab/>
        <w:t xml:space="preserve">“Recursive least squares filter - Wikipedia.” https://en.wikipedia.org/wiki/Recursive_least_squares_filter (accessed Oct. 08, </w:t>
      </w:r>
      <w:r w:rsidRPr="00A575D6">
        <w:rPr>
          <w:noProof/>
        </w:rPr>
        <w:lastRenderedPageBreak/>
        <w:t>2021).</w:t>
      </w:r>
    </w:p>
    <w:p w14:paraId="02D96351" w14:textId="77777777" w:rsidR="00A575D6" w:rsidRPr="00A575D6" w:rsidRDefault="00A575D6" w:rsidP="00A575D6">
      <w:pPr>
        <w:widowControl w:val="0"/>
        <w:autoSpaceDE w:val="0"/>
        <w:autoSpaceDN w:val="0"/>
        <w:adjustRightInd w:val="0"/>
        <w:ind w:left="640" w:hanging="640"/>
        <w:rPr>
          <w:noProof/>
        </w:rPr>
      </w:pPr>
      <w:r w:rsidRPr="00A575D6">
        <w:rPr>
          <w:noProof/>
        </w:rPr>
        <w:t>[104]</w:t>
      </w:r>
      <w:r w:rsidRPr="00A575D6">
        <w:rPr>
          <w:noProof/>
        </w:rPr>
        <w:tab/>
        <w:t xml:space="preserve">W. S. McCulloch and W. Pitts, “A logical calculus of the ideas immanent in nervous activity,” </w:t>
      </w:r>
      <w:r w:rsidRPr="00A575D6">
        <w:rPr>
          <w:i/>
          <w:iCs/>
          <w:noProof/>
        </w:rPr>
        <w:t>Bull. Math. Biophys.</w:t>
      </w:r>
      <w:r w:rsidRPr="00A575D6">
        <w:rPr>
          <w:noProof/>
        </w:rPr>
        <w:t>, 1943, doi: 10.1007/BF02478259.</w:t>
      </w:r>
    </w:p>
    <w:p w14:paraId="68C3D9AA" w14:textId="77777777" w:rsidR="00A575D6" w:rsidRPr="00A575D6" w:rsidRDefault="00A575D6" w:rsidP="00A575D6">
      <w:pPr>
        <w:widowControl w:val="0"/>
        <w:autoSpaceDE w:val="0"/>
        <w:autoSpaceDN w:val="0"/>
        <w:adjustRightInd w:val="0"/>
        <w:ind w:left="640" w:hanging="640"/>
        <w:rPr>
          <w:noProof/>
        </w:rPr>
      </w:pPr>
      <w:r w:rsidRPr="00A575D6">
        <w:rPr>
          <w:noProof/>
        </w:rPr>
        <w:t>[105]</w:t>
      </w:r>
      <w:r w:rsidRPr="00A575D6">
        <w:rPr>
          <w:noProof/>
        </w:rPr>
        <w:tab/>
        <w:t xml:space="preserve">D. O. Hebb, “The first stage of perception: growth of the assembly,” </w:t>
      </w:r>
      <w:r w:rsidRPr="00A575D6">
        <w:rPr>
          <w:i/>
          <w:iCs/>
          <w:noProof/>
        </w:rPr>
        <w:t>Organ. Behav.</w:t>
      </w:r>
      <w:r w:rsidRPr="00A575D6">
        <w:rPr>
          <w:noProof/>
        </w:rPr>
        <w:t>, 1949, doi: 10.1016/0301-0082(84)90021-2.</w:t>
      </w:r>
    </w:p>
    <w:p w14:paraId="3C823FC9" w14:textId="77777777" w:rsidR="00A575D6" w:rsidRPr="00A575D6" w:rsidRDefault="00A575D6" w:rsidP="00A575D6">
      <w:pPr>
        <w:widowControl w:val="0"/>
        <w:autoSpaceDE w:val="0"/>
        <w:autoSpaceDN w:val="0"/>
        <w:adjustRightInd w:val="0"/>
        <w:ind w:left="640" w:hanging="640"/>
        <w:rPr>
          <w:noProof/>
        </w:rPr>
      </w:pPr>
      <w:r w:rsidRPr="00A575D6">
        <w:rPr>
          <w:noProof/>
        </w:rPr>
        <w:t>[106]</w:t>
      </w:r>
      <w:r w:rsidRPr="00A575D6">
        <w:rPr>
          <w:noProof/>
        </w:rPr>
        <w:tab/>
        <w:t xml:space="preserve">F. Rosenblatt, “The perceptron: A probabilistic model for information storage and organization in the brain,” </w:t>
      </w:r>
      <w:r w:rsidRPr="00A575D6">
        <w:rPr>
          <w:i/>
          <w:iCs/>
          <w:noProof/>
        </w:rPr>
        <w:t>Psychol. Rev.</w:t>
      </w:r>
      <w:r w:rsidRPr="00A575D6">
        <w:rPr>
          <w:noProof/>
        </w:rPr>
        <w:t>, 1958, doi: 10.1037/h0042519.</w:t>
      </w:r>
    </w:p>
    <w:p w14:paraId="6BD5D842" w14:textId="77777777" w:rsidR="00A575D6" w:rsidRPr="00A575D6" w:rsidRDefault="00A575D6" w:rsidP="00A575D6">
      <w:pPr>
        <w:widowControl w:val="0"/>
        <w:autoSpaceDE w:val="0"/>
        <w:autoSpaceDN w:val="0"/>
        <w:adjustRightInd w:val="0"/>
        <w:ind w:left="640" w:hanging="640"/>
        <w:rPr>
          <w:noProof/>
        </w:rPr>
      </w:pPr>
      <w:r w:rsidRPr="00A575D6">
        <w:rPr>
          <w:noProof/>
        </w:rPr>
        <w:t>[107]</w:t>
      </w:r>
      <w:r w:rsidRPr="00A575D6">
        <w:rPr>
          <w:noProof/>
        </w:rPr>
        <w:tab/>
        <w:t xml:space="preserve">D. E. Rumelhart, G. E. Hinton, and R. J. Williams, “Learning representations by back-propagating errors,” </w:t>
      </w:r>
      <w:r w:rsidRPr="00A575D6">
        <w:rPr>
          <w:i/>
          <w:iCs/>
          <w:noProof/>
        </w:rPr>
        <w:t>Nature</w:t>
      </w:r>
      <w:r w:rsidRPr="00A575D6">
        <w:rPr>
          <w:noProof/>
        </w:rPr>
        <w:t>, 1986, doi: 10.1038/323533a0.</w:t>
      </w:r>
    </w:p>
    <w:p w14:paraId="05D65ECE" w14:textId="77777777" w:rsidR="00A575D6" w:rsidRPr="00A575D6" w:rsidRDefault="00A575D6" w:rsidP="00A575D6">
      <w:pPr>
        <w:widowControl w:val="0"/>
        <w:autoSpaceDE w:val="0"/>
        <w:autoSpaceDN w:val="0"/>
        <w:adjustRightInd w:val="0"/>
        <w:ind w:left="640" w:hanging="640"/>
        <w:rPr>
          <w:noProof/>
        </w:rPr>
      </w:pPr>
      <w:r w:rsidRPr="00A575D6">
        <w:rPr>
          <w:noProof/>
        </w:rPr>
        <w:t>[108]</w:t>
      </w:r>
      <w:r w:rsidRPr="00A575D6">
        <w:rPr>
          <w:noProof/>
        </w:rPr>
        <w:tab/>
        <w:t xml:space="preserve">X. H. Le, H. V. Ho, G. Lee, and S. Jung, “Application of Long Short-Term Memory (LSTM) neural network for flood forecasting,” </w:t>
      </w:r>
      <w:r w:rsidRPr="00A575D6">
        <w:rPr>
          <w:i/>
          <w:iCs/>
          <w:noProof/>
        </w:rPr>
        <w:t>Water (Switzerland)</w:t>
      </w:r>
      <w:r w:rsidRPr="00A575D6">
        <w:rPr>
          <w:noProof/>
        </w:rPr>
        <w:t>, 2019, doi: 10.3390/w11071387.</w:t>
      </w:r>
    </w:p>
    <w:p w14:paraId="0BFFBE02" w14:textId="77777777" w:rsidR="00A575D6" w:rsidRPr="00A575D6" w:rsidRDefault="00A575D6" w:rsidP="00A575D6">
      <w:pPr>
        <w:widowControl w:val="0"/>
        <w:autoSpaceDE w:val="0"/>
        <w:autoSpaceDN w:val="0"/>
        <w:adjustRightInd w:val="0"/>
        <w:ind w:left="640" w:hanging="640"/>
        <w:rPr>
          <w:noProof/>
        </w:rPr>
      </w:pPr>
      <w:r w:rsidRPr="00A575D6">
        <w:rPr>
          <w:noProof/>
        </w:rPr>
        <w:t>[109]</w:t>
      </w:r>
      <w:r w:rsidRPr="00A575D6">
        <w:rPr>
          <w:noProof/>
        </w:rPr>
        <w:tab/>
        <w:t xml:space="preserve">M. Munem, T. M. Rubaith Bashar, M. H. Roni, M. Shahriar, T. B. Shawkat, and H. Rahaman, “Electric power load forecasting based on multivariate LSTM neural network using bayesian optimization,” </w:t>
      </w:r>
      <w:r w:rsidRPr="00A575D6">
        <w:rPr>
          <w:i/>
          <w:iCs/>
          <w:noProof/>
        </w:rPr>
        <w:t>2020 IEEE Electr. Power Energy Conf. EPEC 2020</w:t>
      </w:r>
      <w:r w:rsidRPr="00A575D6">
        <w:rPr>
          <w:noProof/>
        </w:rPr>
        <w:t>, vol. 3, 2020, doi: 10.1109/EPEC48502.2020.9320123.</w:t>
      </w:r>
    </w:p>
    <w:p w14:paraId="6D291CE7" w14:textId="77777777" w:rsidR="00A575D6" w:rsidRPr="00A575D6" w:rsidRDefault="00A575D6" w:rsidP="00A575D6">
      <w:pPr>
        <w:widowControl w:val="0"/>
        <w:autoSpaceDE w:val="0"/>
        <w:autoSpaceDN w:val="0"/>
        <w:adjustRightInd w:val="0"/>
        <w:ind w:left="640" w:hanging="640"/>
        <w:rPr>
          <w:noProof/>
        </w:rPr>
      </w:pPr>
      <w:r w:rsidRPr="00A575D6">
        <w:rPr>
          <w:noProof/>
        </w:rPr>
        <w:t>[110]</w:t>
      </w:r>
      <w:r w:rsidRPr="00A575D6">
        <w:rPr>
          <w:noProof/>
        </w:rPr>
        <w:tab/>
        <w:t xml:space="preserve">V. Dehalwar, A. Kalam, M. L. Kolhe, and A. Zayegh, “Electricity load forecasting for urban area using weather forecast information,” </w:t>
      </w:r>
      <w:r w:rsidRPr="00A575D6">
        <w:rPr>
          <w:i/>
          <w:iCs/>
          <w:noProof/>
        </w:rPr>
        <w:t>2016 IEEE Int. Conf. Power Renew. Energy, ICPRE 2016</w:t>
      </w:r>
      <w:r w:rsidRPr="00A575D6">
        <w:rPr>
          <w:noProof/>
        </w:rPr>
        <w:t>, pp. 355–359, 2017, doi: 10.1109/ICPRE.2016.7871231.</w:t>
      </w:r>
    </w:p>
    <w:p w14:paraId="5D46C360" w14:textId="77777777" w:rsidR="00A575D6" w:rsidRPr="00A575D6" w:rsidRDefault="00A575D6" w:rsidP="00A575D6">
      <w:pPr>
        <w:widowControl w:val="0"/>
        <w:autoSpaceDE w:val="0"/>
        <w:autoSpaceDN w:val="0"/>
        <w:adjustRightInd w:val="0"/>
        <w:ind w:left="640" w:hanging="640"/>
        <w:rPr>
          <w:noProof/>
        </w:rPr>
      </w:pPr>
      <w:r w:rsidRPr="00A575D6">
        <w:rPr>
          <w:noProof/>
        </w:rPr>
        <w:t>[111]</w:t>
      </w:r>
      <w:r w:rsidRPr="00A575D6">
        <w:rPr>
          <w:noProof/>
        </w:rPr>
        <w:tab/>
        <w:t xml:space="preserve">A. Si. Walia, “Activation functions and it’s types-Which is better?,” </w:t>
      </w:r>
      <w:r w:rsidRPr="00A575D6">
        <w:rPr>
          <w:i/>
          <w:iCs/>
          <w:noProof/>
        </w:rPr>
        <w:t>Towards Data Science</w:t>
      </w:r>
      <w:r w:rsidRPr="00A575D6">
        <w:rPr>
          <w:noProof/>
        </w:rPr>
        <w:t>, 2017. .</w:t>
      </w:r>
    </w:p>
    <w:p w14:paraId="7EC224A5" w14:textId="77777777" w:rsidR="00A575D6" w:rsidRPr="00A575D6" w:rsidRDefault="00A575D6" w:rsidP="00A575D6">
      <w:pPr>
        <w:widowControl w:val="0"/>
        <w:autoSpaceDE w:val="0"/>
        <w:autoSpaceDN w:val="0"/>
        <w:adjustRightInd w:val="0"/>
        <w:ind w:left="640" w:hanging="640"/>
        <w:rPr>
          <w:noProof/>
        </w:rPr>
      </w:pPr>
      <w:r w:rsidRPr="00A575D6">
        <w:rPr>
          <w:noProof/>
        </w:rPr>
        <w:t>[112]</w:t>
      </w:r>
      <w:r w:rsidRPr="00A575D6">
        <w:rPr>
          <w:noProof/>
        </w:rPr>
        <w:tab/>
        <w:t>“Concepts — ML Glossary documentation.” https://ml-</w:t>
      </w:r>
      <w:r w:rsidRPr="00A575D6">
        <w:rPr>
          <w:noProof/>
        </w:rPr>
        <w:lastRenderedPageBreak/>
        <w:t>cheatsheet.readthedocs.io/en/latest/nn_concepts.html (accessed Nov. 18, 2021).</w:t>
      </w:r>
    </w:p>
    <w:p w14:paraId="7904C7EC" w14:textId="77777777" w:rsidR="00A575D6" w:rsidRPr="00A575D6" w:rsidRDefault="00A575D6" w:rsidP="00A575D6">
      <w:pPr>
        <w:widowControl w:val="0"/>
        <w:autoSpaceDE w:val="0"/>
        <w:autoSpaceDN w:val="0"/>
        <w:adjustRightInd w:val="0"/>
        <w:ind w:left="640" w:hanging="640"/>
        <w:rPr>
          <w:noProof/>
        </w:rPr>
      </w:pPr>
      <w:r w:rsidRPr="00A575D6">
        <w:rPr>
          <w:noProof/>
        </w:rPr>
        <w:t>[113]</w:t>
      </w:r>
      <w:r w:rsidRPr="00A575D6">
        <w:rPr>
          <w:noProof/>
        </w:rPr>
        <w:tab/>
        <w:t xml:space="preserve">A. Khotanzad, E. Zhou, and H. Elragal, “A neuro-fuzzy approach to short-term load forecasting in a price-sensitive environment,” </w:t>
      </w:r>
      <w:r w:rsidRPr="00A575D6">
        <w:rPr>
          <w:i/>
          <w:iCs/>
          <w:noProof/>
        </w:rPr>
        <w:t>IEEE Trans. Power Syst.</w:t>
      </w:r>
      <w:r w:rsidRPr="00A575D6">
        <w:rPr>
          <w:noProof/>
        </w:rPr>
        <w:t>, vol. 17, no. 4, pp. 1273–1282, Nov. 2002, doi: 10.1109/TPWRS.2002.804999.</w:t>
      </w:r>
    </w:p>
    <w:p w14:paraId="47769DD9" w14:textId="77777777" w:rsidR="00A575D6" w:rsidRPr="00A575D6" w:rsidRDefault="00A575D6" w:rsidP="00A575D6">
      <w:pPr>
        <w:widowControl w:val="0"/>
        <w:autoSpaceDE w:val="0"/>
        <w:autoSpaceDN w:val="0"/>
        <w:adjustRightInd w:val="0"/>
        <w:ind w:left="640" w:hanging="640"/>
        <w:rPr>
          <w:noProof/>
        </w:rPr>
      </w:pPr>
      <w:r w:rsidRPr="00A575D6">
        <w:rPr>
          <w:noProof/>
        </w:rPr>
        <w:t>[114]</w:t>
      </w:r>
      <w:r w:rsidRPr="00A575D6">
        <w:rPr>
          <w:noProof/>
        </w:rPr>
        <w:tab/>
        <w:t>P. R. J. Campbell and K. Adamson, “Methodologies for load forecasting,” 2006, doi: 10.1109/IS.2006.348523.</w:t>
      </w:r>
    </w:p>
    <w:p w14:paraId="2C926413" w14:textId="77777777" w:rsidR="00A575D6" w:rsidRPr="00A575D6" w:rsidRDefault="00A575D6" w:rsidP="00A575D6">
      <w:pPr>
        <w:widowControl w:val="0"/>
        <w:autoSpaceDE w:val="0"/>
        <w:autoSpaceDN w:val="0"/>
        <w:adjustRightInd w:val="0"/>
        <w:ind w:left="640" w:hanging="640"/>
        <w:rPr>
          <w:noProof/>
        </w:rPr>
      </w:pPr>
      <w:r w:rsidRPr="00A575D6">
        <w:rPr>
          <w:noProof/>
        </w:rPr>
        <w:t>[115]</w:t>
      </w:r>
      <w:r w:rsidRPr="00A575D6">
        <w:rPr>
          <w:noProof/>
        </w:rPr>
        <w:tab/>
        <w:t xml:space="preserve">B. F. Hobbs, “Analysis of the value for unit commitment of improved load forecasts,” </w:t>
      </w:r>
      <w:r w:rsidRPr="00A575D6">
        <w:rPr>
          <w:i/>
          <w:iCs/>
          <w:noProof/>
        </w:rPr>
        <w:t>IEEE Trans. Power Syst.</w:t>
      </w:r>
      <w:r w:rsidRPr="00A575D6">
        <w:rPr>
          <w:noProof/>
        </w:rPr>
        <w:t>, 1999, doi: 10.1109/59.801894.</w:t>
      </w:r>
    </w:p>
    <w:p w14:paraId="0716095E" w14:textId="77777777" w:rsidR="00A575D6" w:rsidRPr="00A575D6" w:rsidRDefault="00A575D6" w:rsidP="00A575D6">
      <w:pPr>
        <w:widowControl w:val="0"/>
        <w:autoSpaceDE w:val="0"/>
        <w:autoSpaceDN w:val="0"/>
        <w:adjustRightInd w:val="0"/>
        <w:ind w:left="640" w:hanging="640"/>
        <w:rPr>
          <w:noProof/>
        </w:rPr>
      </w:pPr>
      <w:r w:rsidRPr="00A575D6">
        <w:rPr>
          <w:noProof/>
        </w:rPr>
        <w:t>[116]</w:t>
      </w:r>
      <w:r w:rsidRPr="00A575D6">
        <w:rPr>
          <w:noProof/>
        </w:rPr>
        <w:tab/>
        <w:t xml:space="preserve">Zhang, G., E. Patuwo, and M. Y. Hu, “Forecasting with Artificial neural networds,” </w:t>
      </w:r>
      <w:r w:rsidRPr="00A575D6">
        <w:rPr>
          <w:i/>
          <w:iCs/>
          <w:noProof/>
        </w:rPr>
        <w:t>Int. J. Forecast.</w:t>
      </w:r>
      <w:r w:rsidRPr="00A575D6">
        <w:rPr>
          <w:noProof/>
        </w:rPr>
        <w:t>, 1998.</w:t>
      </w:r>
    </w:p>
    <w:p w14:paraId="7372142B" w14:textId="77777777" w:rsidR="00A575D6" w:rsidRPr="00A575D6" w:rsidRDefault="00A575D6" w:rsidP="00A575D6">
      <w:pPr>
        <w:widowControl w:val="0"/>
        <w:autoSpaceDE w:val="0"/>
        <w:autoSpaceDN w:val="0"/>
        <w:adjustRightInd w:val="0"/>
        <w:ind w:left="640" w:hanging="640"/>
        <w:rPr>
          <w:noProof/>
        </w:rPr>
      </w:pPr>
      <w:r w:rsidRPr="00A575D6">
        <w:rPr>
          <w:noProof/>
        </w:rPr>
        <w:t>[117]</w:t>
      </w:r>
      <w:r w:rsidRPr="00A575D6">
        <w:rPr>
          <w:noProof/>
        </w:rPr>
        <w:tab/>
        <w:t xml:space="preserve">A. D. Papalexopoulos, S. Hao, and T. M. Peng, “An implementation of a neural network based load forecasting model for the EMS,” </w:t>
      </w:r>
      <w:r w:rsidRPr="00A575D6">
        <w:rPr>
          <w:i/>
          <w:iCs/>
          <w:noProof/>
        </w:rPr>
        <w:t>IEEE Trans. Power Syst.</w:t>
      </w:r>
      <w:r w:rsidRPr="00A575D6">
        <w:rPr>
          <w:noProof/>
        </w:rPr>
        <w:t>, 1994, doi: 10.1109/59.331456.</w:t>
      </w:r>
    </w:p>
    <w:p w14:paraId="7A7C9839" w14:textId="77777777" w:rsidR="00A575D6" w:rsidRPr="00A575D6" w:rsidRDefault="00A575D6" w:rsidP="00A575D6">
      <w:pPr>
        <w:widowControl w:val="0"/>
        <w:autoSpaceDE w:val="0"/>
        <w:autoSpaceDN w:val="0"/>
        <w:adjustRightInd w:val="0"/>
        <w:ind w:left="640" w:hanging="640"/>
        <w:rPr>
          <w:noProof/>
        </w:rPr>
      </w:pPr>
      <w:r w:rsidRPr="00A575D6">
        <w:rPr>
          <w:noProof/>
        </w:rPr>
        <w:t>[118]</w:t>
      </w:r>
      <w:r w:rsidRPr="00A575D6">
        <w:rPr>
          <w:noProof/>
        </w:rPr>
        <w:tab/>
        <w:t xml:space="preserve">G. H. Yann LeCun, Yoshua Bengio, “Deep learning (2015), Y. LeCun, Y. Bengio and G. Hinton,” </w:t>
      </w:r>
      <w:r w:rsidRPr="00A575D6">
        <w:rPr>
          <w:i/>
          <w:iCs/>
          <w:noProof/>
        </w:rPr>
        <w:t>Nature</w:t>
      </w:r>
      <w:r w:rsidRPr="00A575D6">
        <w:rPr>
          <w:noProof/>
        </w:rPr>
        <w:t>, 2015.</w:t>
      </w:r>
    </w:p>
    <w:p w14:paraId="18E8C469" w14:textId="77777777" w:rsidR="00A575D6" w:rsidRPr="00A575D6" w:rsidRDefault="00A575D6" w:rsidP="00A575D6">
      <w:pPr>
        <w:widowControl w:val="0"/>
        <w:autoSpaceDE w:val="0"/>
        <w:autoSpaceDN w:val="0"/>
        <w:adjustRightInd w:val="0"/>
        <w:ind w:left="640" w:hanging="640"/>
        <w:rPr>
          <w:noProof/>
        </w:rPr>
      </w:pPr>
      <w:r w:rsidRPr="00A575D6">
        <w:rPr>
          <w:noProof/>
        </w:rPr>
        <w:t>[119]</w:t>
      </w:r>
      <w:r w:rsidRPr="00A575D6">
        <w:rPr>
          <w:noProof/>
        </w:rPr>
        <w:tab/>
        <w:t xml:space="preserve">G. E. Hinton, S. Osindero, and Y. W. Teh, “A fast learning algorithm for deep belief nets,” </w:t>
      </w:r>
      <w:r w:rsidRPr="00A575D6">
        <w:rPr>
          <w:i/>
          <w:iCs/>
          <w:noProof/>
        </w:rPr>
        <w:t>Neural Comput.</w:t>
      </w:r>
      <w:r w:rsidRPr="00A575D6">
        <w:rPr>
          <w:noProof/>
        </w:rPr>
        <w:t>, 2006, doi: 10.1162/neco.2006.18.7.1527.</w:t>
      </w:r>
    </w:p>
    <w:p w14:paraId="34C3B3CE" w14:textId="77777777" w:rsidR="00A575D6" w:rsidRPr="00A575D6" w:rsidRDefault="00A575D6" w:rsidP="00A575D6">
      <w:pPr>
        <w:widowControl w:val="0"/>
        <w:autoSpaceDE w:val="0"/>
        <w:autoSpaceDN w:val="0"/>
        <w:adjustRightInd w:val="0"/>
        <w:ind w:left="640" w:hanging="640"/>
        <w:rPr>
          <w:noProof/>
        </w:rPr>
      </w:pPr>
      <w:r w:rsidRPr="00A575D6">
        <w:rPr>
          <w:noProof/>
        </w:rPr>
        <w:t>[120]</w:t>
      </w:r>
      <w:r w:rsidRPr="00A575D6">
        <w:rPr>
          <w:noProof/>
        </w:rPr>
        <w:tab/>
        <w:t>S. Suresh, “An Analysis of Short-term Load Forecasting on Residential Buildings Using Deep Learning Models,” Virginia Polytechnic Institute and State University, Blacksburg, 2020.</w:t>
      </w:r>
    </w:p>
    <w:p w14:paraId="52D5C080" w14:textId="77777777" w:rsidR="00A575D6" w:rsidRPr="00A575D6" w:rsidRDefault="00A575D6" w:rsidP="00A575D6">
      <w:pPr>
        <w:widowControl w:val="0"/>
        <w:autoSpaceDE w:val="0"/>
        <w:autoSpaceDN w:val="0"/>
        <w:adjustRightInd w:val="0"/>
        <w:ind w:left="640" w:hanging="640"/>
        <w:rPr>
          <w:noProof/>
        </w:rPr>
      </w:pPr>
      <w:r w:rsidRPr="00A575D6">
        <w:rPr>
          <w:noProof/>
        </w:rPr>
        <w:t>[121]</w:t>
      </w:r>
      <w:r w:rsidRPr="00A575D6">
        <w:rPr>
          <w:noProof/>
        </w:rPr>
        <w:tab/>
        <w:t>Y. Bengio, P. Lamblin, D. Popovici, and H. Larochelle, “Greedy layer-wise training of deep networks,” 2007, doi: 10.7551/mitpress/7503.003.0024.</w:t>
      </w:r>
    </w:p>
    <w:p w14:paraId="6D46C018" w14:textId="77777777" w:rsidR="00A575D6" w:rsidRPr="00A575D6" w:rsidRDefault="00A575D6" w:rsidP="00A575D6">
      <w:pPr>
        <w:widowControl w:val="0"/>
        <w:autoSpaceDE w:val="0"/>
        <w:autoSpaceDN w:val="0"/>
        <w:adjustRightInd w:val="0"/>
        <w:ind w:left="640" w:hanging="640"/>
        <w:rPr>
          <w:noProof/>
        </w:rPr>
      </w:pPr>
      <w:r w:rsidRPr="00A575D6">
        <w:rPr>
          <w:noProof/>
        </w:rPr>
        <w:t>[122]</w:t>
      </w:r>
      <w:r w:rsidRPr="00A575D6">
        <w:rPr>
          <w:noProof/>
        </w:rPr>
        <w:tab/>
        <w:t xml:space="preserve">I. J. Goodfellow, J. Shlens, and C. Szegedy, “Explaining and harnessing adversarial </w:t>
      </w:r>
      <w:r w:rsidRPr="00A575D6">
        <w:rPr>
          <w:noProof/>
        </w:rPr>
        <w:lastRenderedPageBreak/>
        <w:t>examples,” 2015.</w:t>
      </w:r>
    </w:p>
    <w:p w14:paraId="4E445181" w14:textId="77777777" w:rsidR="00A575D6" w:rsidRPr="00A575D6" w:rsidRDefault="00A575D6" w:rsidP="00A575D6">
      <w:pPr>
        <w:widowControl w:val="0"/>
        <w:autoSpaceDE w:val="0"/>
        <w:autoSpaceDN w:val="0"/>
        <w:adjustRightInd w:val="0"/>
        <w:ind w:left="640" w:hanging="640"/>
        <w:rPr>
          <w:noProof/>
        </w:rPr>
      </w:pPr>
      <w:r w:rsidRPr="00A575D6">
        <w:rPr>
          <w:noProof/>
        </w:rPr>
        <w:t>[123]</w:t>
      </w:r>
      <w:r w:rsidRPr="00A575D6">
        <w:rPr>
          <w:noProof/>
        </w:rPr>
        <w:tab/>
        <w:t>A. Graves, A. R. Mohamed, and G. Hinton, “Speech recognition with deep recurrent neural networks,” 2013, doi: 10.1109/ICASSP.2013.6638947.</w:t>
      </w:r>
    </w:p>
    <w:p w14:paraId="2DF79436" w14:textId="77777777" w:rsidR="00A575D6" w:rsidRPr="00A575D6" w:rsidRDefault="00A575D6" w:rsidP="00A575D6">
      <w:pPr>
        <w:widowControl w:val="0"/>
        <w:autoSpaceDE w:val="0"/>
        <w:autoSpaceDN w:val="0"/>
        <w:adjustRightInd w:val="0"/>
        <w:ind w:left="640" w:hanging="640"/>
        <w:rPr>
          <w:noProof/>
        </w:rPr>
      </w:pPr>
      <w:r w:rsidRPr="00A575D6">
        <w:rPr>
          <w:noProof/>
        </w:rPr>
        <w:t>[124]</w:t>
      </w:r>
      <w:r w:rsidRPr="00A575D6">
        <w:rPr>
          <w:noProof/>
        </w:rPr>
        <w:tab/>
        <w:t xml:space="preserve">H. Shi, M. Xu, and R. Li, “Deep Learning for Household Load Forecasting-A Novel Pooling Deep RNN,” </w:t>
      </w:r>
      <w:r w:rsidRPr="00A575D6">
        <w:rPr>
          <w:i/>
          <w:iCs/>
          <w:noProof/>
        </w:rPr>
        <w:t>IEEE Trans. Smart Grid</w:t>
      </w:r>
      <w:r w:rsidRPr="00A575D6">
        <w:rPr>
          <w:noProof/>
        </w:rPr>
        <w:t>, 2018, doi: 10.1109/TSG.2017.2686012.</w:t>
      </w:r>
    </w:p>
    <w:p w14:paraId="0DFDA700" w14:textId="77777777" w:rsidR="00A575D6" w:rsidRPr="00A575D6" w:rsidRDefault="00A575D6" w:rsidP="00A575D6">
      <w:pPr>
        <w:widowControl w:val="0"/>
        <w:autoSpaceDE w:val="0"/>
        <w:autoSpaceDN w:val="0"/>
        <w:adjustRightInd w:val="0"/>
        <w:ind w:left="640" w:hanging="640"/>
        <w:rPr>
          <w:noProof/>
        </w:rPr>
      </w:pPr>
      <w:r w:rsidRPr="00A575D6">
        <w:rPr>
          <w:noProof/>
        </w:rPr>
        <w:t>[125]</w:t>
      </w:r>
      <w:r w:rsidRPr="00A575D6">
        <w:rPr>
          <w:noProof/>
        </w:rPr>
        <w:tab/>
        <w:t xml:space="preserve">D. Silver, J. Schrittwieser, K. Simonyan, I. A.- Nature, and U. 2017, “Mastering the game of Go without human knowledge,” </w:t>
      </w:r>
      <w:r w:rsidRPr="00A575D6">
        <w:rPr>
          <w:i/>
          <w:iCs/>
          <w:noProof/>
        </w:rPr>
        <w:t>Nature</w:t>
      </w:r>
      <w:r w:rsidRPr="00A575D6">
        <w:rPr>
          <w:noProof/>
        </w:rPr>
        <w:t>. 2016.</w:t>
      </w:r>
    </w:p>
    <w:p w14:paraId="56FC5422" w14:textId="77777777" w:rsidR="00A575D6" w:rsidRPr="00A575D6" w:rsidRDefault="00A575D6" w:rsidP="00A575D6">
      <w:pPr>
        <w:widowControl w:val="0"/>
        <w:autoSpaceDE w:val="0"/>
        <w:autoSpaceDN w:val="0"/>
        <w:adjustRightInd w:val="0"/>
        <w:ind w:left="640" w:hanging="640"/>
        <w:rPr>
          <w:noProof/>
        </w:rPr>
      </w:pPr>
      <w:r w:rsidRPr="00A575D6">
        <w:rPr>
          <w:noProof/>
        </w:rPr>
        <w:t>[126]</w:t>
      </w:r>
      <w:r w:rsidRPr="00A575D6">
        <w:rPr>
          <w:noProof/>
        </w:rPr>
        <w:tab/>
        <w:t xml:space="preserve">V. Mnih </w:t>
      </w:r>
      <w:r w:rsidRPr="00A575D6">
        <w:rPr>
          <w:i/>
          <w:iCs/>
          <w:noProof/>
        </w:rPr>
        <w:t>et al.</w:t>
      </w:r>
      <w:r w:rsidRPr="00A575D6">
        <w:rPr>
          <w:noProof/>
        </w:rPr>
        <w:t xml:space="preserve">, “Human-level control through deep reinforcement learning,” </w:t>
      </w:r>
      <w:r w:rsidRPr="00A575D6">
        <w:rPr>
          <w:i/>
          <w:iCs/>
          <w:noProof/>
        </w:rPr>
        <w:t>Nature</w:t>
      </w:r>
      <w:r w:rsidRPr="00A575D6">
        <w:rPr>
          <w:noProof/>
        </w:rPr>
        <w:t>, 2015, doi: 10.1038/nature14236.</w:t>
      </w:r>
    </w:p>
    <w:p w14:paraId="293491D7" w14:textId="77777777" w:rsidR="00A575D6" w:rsidRPr="00A575D6" w:rsidRDefault="00A575D6" w:rsidP="00A575D6">
      <w:pPr>
        <w:widowControl w:val="0"/>
        <w:autoSpaceDE w:val="0"/>
        <w:autoSpaceDN w:val="0"/>
        <w:adjustRightInd w:val="0"/>
        <w:ind w:left="640" w:hanging="640"/>
        <w:rPr>
          <w:noProof/>
        </w:rPr>
      </w:pPr>
      <w:r w:rsidRPr="00A575D6">
        <w:rPr>
          <w:noProof/>
        </w:rPr>
        <w:t>[127]</w:t>
      </w:r>
      <w:r w:rsidRPr="00A575D6">
        <w:rPr>
          <w:noProof/>
        </w:rPr>
        <w:tab/>
        <w:t>A. Gasparin, S. Lukovic, and C. Alippi, “Deep Learning for Time Series Forecasting: The Electric Load Case,” 2019, [Online]. Available: http://arxiv.org/abs/1907.09207.</w:t>
      </w:r>
    </w:p>
    <w:p w14:paraId="60CBB7C0" w14:textId="77777777" w:rsidR="00A575D6" w:rsidRPr="00A575D6" w:rsidRDefault="00A575D6" w:rsidP="00A575D6">
      <w:pPr>
        <w:widowControl w:val="0"/>
        <w:autoSpaceDE w:val="0"/>
        <w:autoSpaceDN w:val="0"/>
        <w:adjustRightInd w:val="0"/>
        <w:ind w:left="640" w:hanging="640"/>
        <w:rPr>
          <w:noProof/>
        </w:rPr>
      </w:pPr>
      <w:r w:rsidRPr="00A575D6">
        <w:rPr>
          <w:noProof/>
        </w:rPr>
        <w:t>[128]</w:t>
      </w:r>
      <w:r w:rsidRPr="00A575D6">
        <w:rPr>
          <w:noProof/>
        </w:rPr>
        <w:tab/>
        <w:t xml:space="preserve">C. Gallicchio, A. Micheli, and L. Pedrelli, “Design of deep echo state networks,” </w:t>
      </w:r>
      <w:r w:rsidRPr="00A575D6">
        <w:rPr>
          <w:i/>
          <w:iCs/>
          <w:noProof/>
        </w:rPr>
        <w:t>Neural Networks</w:t>
      </w:r>
      <w:r w:rsidRPr="00A575D6">
        <w:rPr>
          <w:noProof/>
        </w:rPr>
        <w:t>, 2018, doi: 10.1016/j.neunet.2018.08.002.</w:t>
      </w:r>
    </w:p>
    <w:p w14:paraId="02552801" w14:textId="77777777" w:rsidR="00A575D6" w:rsidRPr="00A575D6" w:rsidRDefault="00A575D6" w:rsidP="00A575D6">
      <w:pPr>
        <w:widowControl w:val="0"/>
        <w:autoSpaceDE w:val="0"/>
        <w:autoSpaceDN w:val="0"/>
        <w:adjustRightInd w:val="0"/>
        <w:ind w:left="640" w:hanging="640"/>
        <w:rPr>
          <w:noProof/>
        </w:rPr>
      </w:pPr>
      <w:r w:rsidRPr="00A575D6">
        <w:rPr>
          <w:noProof/>
        </w:rPr>
        <w:t>[129]</w:t>
      </w:r>
      <w:r w:rsidRPr="00A575D6">
        <w:rPr>
          <w:noProof/>
        </w:rPr>
        <w:tab/>
        <w:t xml:space="preserve">C. Tian, J. Ma, C. Zhang, and P. Zhan, “A deep neural network model for short-term load forecast based on long short-term memory network and convolutional neural network,” </w:t>
      </w:r>
      <w:r w:rsidRPr="00A575D6">
        <w:rPr>
          <w:i/>
          <w:iCs/>
          <w:noProof/>
        </w:rPr>
        <w:t>Energies</w:t>
      </w:r>
      <w:r w:rsidRPr="00A575D6">
        <w:rPr>
          <w:noProof/>
        </w:rPr>
        <w:t>, 2018, doi: 10.3390/en11123493.</w:t>
      </w:r>
    </w:p>
    <w:p w14:paraId="17EC6D61" w14:textId="77777777" w:rsidR="00A575D6" w:rsidRPr="00A575D6" w:rsidRDefault="00A575D6" w:rsidP="00A575D6">
      <w:pPr>
        <w:widowControl w:val="0"/>
        <w:autoSpaceDE w:val="0"/>
        <w:autoSpaceDN w:val="0"/>
        <w:adjustRightInd w:val="0"/>
        <w:ind w:left="640" w:hanging="640"/>
        <w:rPr>
          <w:noProof/>
        </w:rPr>
      </w:pPr>
      <w:r w:rsidRPr="00A575D6">
        <w:rPr>
          <w:noProof/>
        </w:rPr>
        <w:t>[130]</w:t>
      </w:r>
      <w:r w:rsidRPr="00A575D6">
        <w:rPr>
          <w:noProof/>
        </w:rPr>
        <w:tab/>
        <w:t>B. Farsi, “On Short-Term Load Forecasting Using Machine Learning Techniques,” Concordia University, 2020.</w:t>
      </w:r>
    </w:p>
    <w:p w14:paraId="642CF2DD" w14:textId="77777777" w:rsidR="00A575D6" w:rsidRPr="00A575D6" w:rsidRDefault="00A575D6" w:rsidP="00A575D6">
      <w:pPr>
        <w:widowControl w:val="0"/>
        <w:autoSpaceDE w:val="0"/>
        <w:autoSpaceDN w:val="0"/>
        <w:adjustRightInd w:val="0"/>
        <w:ind w:left="640" w:hanging="640"/>
        <w:rPr>
          <w:noProof/>
        </w:rPr>
      </w:pPr>
      <w:r w:rsidRPr="00A575D6">
        <w:rPr>
          <w:noProof/>
        </w:rPr>
        <w:t>[131]</w:t>
      </w:r>
      <w:r w:rsidRPr="00A575D6">
        <w:rPr>
          <w:noProof/>
        </w:rPr>
        <w:tab/>
        <w:t xml:space="preserve">C. J. Huang, Y. Shen, Y. H. Chen, and H. C. Chen, “A novel hybrid deep neural network model for short-term electricity price forecasting,” </w:t>
      </w:r>
      <w:r w:rsidRPr="00A575D6">
        <w:rPr>
          <w:i/>
          <w:iCs/>
          <w:noProof/>
        </w:rPr>
        <w:t>Int. J. Energy Res.</w:t>
      </w:r>
      <w:r w:rsidRPr="00A575D6">
        <w:rPr>
          <w:noProof/>
        </w:rPr>
        <w:t>, 2021, doi: 10.1002/er.5945.</w:t>
      </w:r>
    </w:p>
    <w:p w14:paraId="2B6DE3D9"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[132]</w:t>
      </w:r>
      <w:r w:rsidRPr="00A575D6">
        <w:rPr>
          <w:noProof/>
        </w:rPr>
        <w:tab/>
        <w:t xml:space="preserve">C. J. Huang and P. H. Kuo, “Multiple-Input Deep Convolutional Neural Network Model for Short-Term Photovoltaic Power Forecasting,” </w:t>
      </w:r>
      <w:r w:rsidRPr="00A575D6">
        <w:rPr>
          <w:i/>
          <w:iCs/>
          <w:noProof/>
        </w:rPr>
        <w:t>IEEE Access</w:t>
      </w:r>
      <w:r w:rsidRPr="00A575D6">
        <w:rPr>
          <w:noProof/>
        </w:rPr>
        <w:t>, 2019, doi: 10.1109/ACCESS.2019.2921238.</w:t>
      </w:r>
    </w:p>
    <w:p w14:paraId="31CAD453" w14:textId="77777777" w:rsidR="00A575D6" w:rsidRPr="00A575D6" w:rsidRDefault="00A575D6" w:rsidP="00A575D6">
      <w:pPr>
        <w:widowControl w:val="0"/>
        <w:autoSpaceDE w:val="0"/>
        <w:autoSpaceDN w:val="0"/>
        <w:adjustRightInd w:val="0"/>
        <w:ind w:left="640" w:hanging="640"/>
        <w:rPr>
          <w:noProof/>
        </w:rPr>
      </w:pPr>
      <w:r w:rsidRPr="00A575D6">
        <w:rPr>
          <w:noProof/>
        </w:rPr>
        <w:t>[133]</w:t>
      </w:r>
      <w:r w:rsidRPr="00A575D6">
        <w:rPr>
          <w:noProof/>
        </w:rPr>
        <w:tab/>
        <w:t>A. Krizhevsky, I. Sutskever, and G. E. Hinton, “ImageNet classification with deep convolutional neural networks,” 2012.</w:t>
      </w:r>
    </w:p>
    <w:p w14:paraId="4D403B7C" w14:textId="77777777" w:rsidR="00A575D6" w:rsidRPr="00A575D6" w:rsidRDefault="00A575D6" w:rsidP="00A575D6">
      <w:pPr>
        <w:widowControl w:val="0"/>
        <w:autoSpaceDE w:val="0"/>
        <w:autoSpaceDN w:val="0"/>
        <w:adjustRightInd w:val="0"/>
        <w:ind w:left="640" w:hanging="640"/>
        <w:rPr>
          <w:noProof/>
        </w:rPr>
      </w:pPr>
      <w:r w:rsidRPr="00A575D6">
        <w:rPr>
          <w:noProof/>
        </w:rPr>
        <w:t>[134]</w:t>
      </w:r>
      <w:r w:rsidRPr="00A575D6">
        <w:rPr>
          <w:noProof/>
        </w:rPr>
        <w:tab/>
        <w:t>K. He, X. Zhang, S. Ren, and J. Sun, “Deep residual learning for image recognition,” 2016, doi: 10.1109/CVPR.2016.90.</w:t>
      </w:r>
    </w:p>
    <w:p w14:paraId="3436DAE4" w14:textId="77777777" w:rsidR="00A575D6" w:rsidRPr="00A575D6" w:rsidRDefault="00A575D6" w:rsidP="00A575D6">
      <w:pPr>
        <w:widowControl w:val="0"/>
        <w:autoSpaceDE w:val="0"/>
        <w:autoSpaceDN w:val="0"/>
        <w:adjustRightInd w:val="0"/>
        <w:ind w:left="640" w:hanging="640"/>
        <w:rPr>
          <w:noProof/>
        </w:rPr>
      </w:pPr>
      <w:r w:rsidRPr="00A575D6">
        <w:rPr>
          <w:noProof/>
        </w:rPr>
        <w:t>[135]</w:t>
      </w:r>
      <w:r w:rsidRPr="00A575D6">
        <w:rPr>
          <w:noProof/>
        </w:rPr>
        <w:tab/>
        <w:t>C. L. Liu, F. Yin, Q. F. Wang, and D. H. Wang, “ICDAR 2011 Chinese handwriting recognition competition,” 2011, doi: 10.1109/ICDAR.2011.291.</w:t>
      </w:r>
    </w:p>
    <w:p w14:paraId="37782450" w14:textId="77777777" w:rsidR="00A575D6" w:rsidRPr="00A575D6" w:rsidRDefault="00A575D6" w:rsidP="00A575D6">
      <w:pPr>
        <w:widowControl w:val="0"/>
        <w:autoSpaceDE w:val="0"/>
        <w:autoSpaceDN w:val="0"/>
        <w:adjustRightInd w:val="0"/>
        <w:ind w:left="640" w:hanging="640"/>
        <w:rPr>
          <w:noProof/>
        </w:rPr>
      </w:pPr>
      <w:r w:rsidRPr="00A575D6">
        <w:rPr>
          <w:noProof/>
        </w:rPr>
        <w:t>[136]</w:t>
      </w:r>
      <w:r w:rsidRPr="00A575D6">
        <w:rPr>
          <w:noProof/>
        </w:rPr>
        <w:tab/>
        <w:t>D. C. Cireşan, A. Giusti, L. M. Gambardella, and J. Schmidhuber, “Deep neural networks segment neuronal membranes in electron microscopy images,” 2012.</w:t>
      </w:r>
    </w:p>
    <w:p w14:paraId="1715CF7B" w14:textId="77777777" w:rsidR="00A575D6" w:rsidRPr="00A575D6" w:rsidRDefault="00A575D6" w:rsidP="00A575D6">
      <w:pPr>
        <w:widowControl w:val="0"/>
        <w:autoSpaceDE w:val="0"/>
        <w:autoSpaceDN w:val="0"/>
        <w:adjustRightInd w:val="0"/>
        <w:ind w:left="640" w:hanging="640"/>
        <w:rPr>
          <w:noProof/>
        </w:rPr>
      </w:pPr>
      <w:r w:rsidRPr="00A575D6">
        <w:rPr>
          <w:noProof/>
        </w:rPr>
        <w:t>[137]</w:t>
      </w:r>
      <w:r w:rsidRPr="00A575D6">
        <w:rPr>
          <w:noProof/>
        </w:rPr>
        <w:tab/>
        <w:t>D. C. Cireşan, A. Giusti, L. M. Gambardella, and J. Schmidhuber, “Mitosis detection in breast cancer histology images with deep neural networks,” 2013, doi: 10.1007/978-3-642-40763-5_51.</w:t>
      </w:r>
    </w:p>
    <w:p w14:paraId="3AC560EC" w14:textId="77777777" w:rsidR="00A575D6" w:rsidRPr="00A575D6" w:rsidRDefault="00A575D6" w:rsidP="00A575D6">
      <w:pPr>
        <w:widowControl w:val="0"/>
        <w:autoSpaceDE w:val="0"/>
        <w:autoSpaceDN w:val="0"/>
        <w:adjustRightInd w:val="0"/>
        <w:ind w:left="640" w:hanging="640"/>
        <w:rPr>
          <w:noProof/>
        </w:rPr>
      </w:pPr>
      <w:r w:rsidRPr="00A575D6">
        <w:rPr>
          <w:noProof/>
        </w:rPr>
        <w:t>[138]</w:t>
      </w:r>
      <w:r w:rsidRPr="00A575D6">
        <w:rPr>
          <w:noProof/>
        </w:rPr>
        <w:tab/>
        <w:t>G. E. Dahl, M. Ranzato, A. R. Mohamed, and G. Hinton, “Phone recognition with the mean-covariance restricted Boltzmann machine,” 2010.</w:t>
      </w:r>
    </w:p>
    <w:p w14:paraId="41242343" w14:textId="77777777" w:rsidR="00A575D6" w:rsidRPr="00A575D6" w:rsidRDefault="00A575D6" w:rsidP="00A575D6">
      <w:pPr>
        <w:widowControl w:val="0"/>
        <w:autoSpaceDE w:val="0"/>
        <w:autoSpaceDN w:val="0"/>
        <w:adjustRightInd w:val="0"/>
        <w:ind w:left="640" w:hanging="640"/>
        <w:rPr>
          <w:noProof/>
        </w:rPr>
      </w:pPr>
      <w:r w:rsidRPr="00A575D6">
        <w:rPr>
          <w:noProof/>
        </w:rPr>
        <w:t>[139]</w:t>
      </w:r>
      <w:r w:rsidRPr="00A575D6">
        <w:rPr>
          <w:noProof/>
        </w:rPr>
        <w:tab/>
        <w:t>F. Seide, G. Li, and D. Yu, “Conversational speech transcription using Context-Dependent Deep Neural Networks,” 2011, doi: 10.21437/interspeech.2011-169.</w:t>
      </w:r>
    </w:p>
    <w:p w14:paraId="22699FE7" w14:textId="77777777" w:rsidR="00A575D6" w:rsidRPr="00A575D6" w:rsidRDefault="00A575D6" w:rsidP="00A575D6">
      <w:pPr>
        <w:widowControl w:val="0"/>
        <w:autoSpaceDE w:val="0"/>
        <w:autoSpaceDN w:val="0"/>
        <w:adjustRightInd w:val="0"/>
        <w:ind w:left="640" w:hanging="640"/>
        <w:rPr>
          <w:noProof/>
        </w:rPr>
      </w:pPr>
      <w:r w:rsidRPr="00A575D6">
        <w:rPr>
          <w:noProof/>
        </w:rPr>
        <w:t>[140]</w:t>
      </w:r>
      <w:r w:rsidRPr="00A575D6">
        <w:rPr>
          <w:noProof/>
        </w:rPr>
        <w:tab/>
        <w:t xml:space="preserve">O. Abdel-Hamid, A. R. Mohamed, H. Jiang, L. Deng, G. Penn, and D. Yu, “Convolutional neural networks for speech recognition,” </w:t>
      </w:r>
      <w:r w:rsidRPr="00A575D6">
        <w:rPr>
          <w:i/>
          <w:iCs/>
          <w:noProof/>
        </w:rPr>
        <w:t>IEEE Trans. Audio, Speech Lang. Process.</w:t>
      </w:r>
      <w:r w:rsidRPr="00A575D6">
        <w:rPr>
          <w:noProof/>
        </w:rPr>
        <w:t>, 2014, doi: 10.1109/TASLP.2014.2339736.</w:t>
      </w:r>
    </w:p>
    <w:p w14:paraId="49281D3C" w14:textId="77777777" w:rsidR="00A575D6" w:rsidRPr="00A575D6" w:rsidRDefault="00A575D6" w:rsidP="00A575D6">
      <w:pPr>
        <w:widowControl w:val="0"/>
        <w:autoSpaceDE w:val="0"/>
        <w:autoSpaceDN w:val="0"/>
        <w:adjustRightInd w:val="0"/>
        <w:ind w:left="640" w:hanging="640"/>
        <w:rPr>
          <w:noProof/>
        </w:rPr>
      </w:pPr>
      <w:r w:rsidRPr="00A575D6">
        <w:rPr>
          <w:noProof/>
        </w:rPr>
        <w:t>[141]</w:t>
      </w:r>
      <w:r w:rsidRPr="00A575D6">
        <w:rPr>
          <w:noProof/>
        </w:rPr>
        <w:tab/>
        <w:t>L. Deng and J. C. Platt, “Ensemble deep learning for speech recognition,” 2014, doi: 10.21437/interspeech.2014-433.</w:t>
      </w:r>
    </w:p>
    <w:p w14:paraId="22F6691B"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[142]</w:t>
      </w:r>
      <w:r w:rsidRPr="00A575D6">
        <w:rPr>
          <w:noProof/>
        </w:rPr>
        <w:tab/>
        <w:t xml:space="preserve">B. Y. Goodfellow I., “Courville A-Deep learning-MIT (2016),” </w:t>
      </w:r>
      <w:r w:rsidRPr="00A575D6">
        <w:rPr>
          <w:i/>
          <w:iCs/>
          <w:noProof/>
        </w:rPr>
        <w:t>Nature</w:t>
      </w:r>
      <w:r w:rsidRPr="00A575D6">
        <w:rPr>
          <w:noProof/>
        </w:rPr>
        <w:t>, 2016.</w:t>
      </w:r>
    </w:p>
    <w:p w14:paraId="622AF045" w14:textId="77777777" w:rsidR="00A575D6" w:rsidRPr="00A575D6" w:rsidRDefault="00A575D6" w:rsidP="00A575D6">
      <w:pPr>
        <w:widowControl w:val="0"/>
        <w:autoSpaceDE w:val="0"/>
        <w:autoSpaceDN w:val="0"/>
        <w:adjustRightInd w:val="0"/>
        <w:ind w:left="640" w:hanging="640"/>
        <w:rPr>
          <w:noProof/>
        </w:rPr>
      </w:pPr>
      <w:r w:rsidRPr="00A575D6">
        <w:rPr>
          <w:noProof/>
        </w:rPr>
        <w:t>[143]</w:t>
      </w:r>
      <w:r w:rsidRPr="00A575D6">
        <w:rPr>
          <w:noProof/>
        </w:rPr>
        <w:tab/>
        <w:t>“Introduction to LSTM Units in RNN | Pluralsight.” https://www.pluralsight.com/guides/introduction-to-lstm-units-in-rnn (accessed Nov. 18, 2021).</w:t>
      </w:r>
    </w:p>
    <w:p w14:paraId="24508180" w14:textId="77777777" w:rsidR="00A575D6" w:rsidRPr="00A575D6" w:rsidRDefault="00A575D6" w:rsidP="00A575D6">
      <w:pPr>
        <w:widowControl w:val="0"/>
        <w:autoSpaceDE w:val="0"/>
        <w:autoSpaceDN w:val="0"/>
        <w:adjustRightInd w:val="0"/>
        <w:ind w:left="640" w:hanging="640"/>
        <w:rPr>
          <w:noProof/>
        </w:rPr>
      </w:pPr>
      <w:r w:rsidRPr="00A575D6">
        <w:rPr>
          <w:noProof/>
        </w:rPr>
        <w:t>[144]</w:t>
      </w:r>
      <w:r w:rsidRPr="00A575D6">
        <w:rPr>
          <w:noProof/>
        </w:rPr>
        <w:tab/>
        <w:t>P. P. Phyo, “Deep Learning for Short-term Electricity Load Forecasting,” Sirindhorn International Institute of Technology, 2018.</w:t>
      </w:r>
    </w:p>
    <w:p w14:paraId="3F84DDB2" w14:textId="77777777" w:rsidR="00A575D6" w:rsidRPr="00A575D6" w:rsidRDefault="00A575D6" w:rsidP="00A575D6">
      <w:pPr>
        <w:widowControl w:val="0"/>
        <w:autoSpaceDE w:val="0"/>
        <w:autoSpaceDN w:val="0"/>
        <w:adjustRightInd w:val="0"/>
        <w:ind w:left="640" w:hanging="640"/>
        <w:rPr>
          <w:noProof/>
        </w:rPr>
      </w:pPr>
      <w:r w:rsidRPr="00A575D6">
        <w:rPr>
          <w:noProof/>
        </w:rPr>
        <w:t>[145]</w:t>
      </w:r>
      <w:r w:rsidRPr="00A575D6">
        <w:rPr>
          <w:noProof/>
        </w:rPr>
        <w:tab/>
        <w:t xml:space="preserve">C. Olah, “Understanding LSTM Networks [Blog],” </w:t>
      </w:r>
      <w:r w:rsidRPr="00A575D6">
        <w:rPr>
          <w:i/>
          <w:iCs/>
          <w:noProof/>
        </w:rPr>
        <w:t>Web Page</w:t>
      </w:r>
      <w:r w:rsidRPr="00A575D6">
        <w:rPr>
          <w:noProof/>
        </w:rPr>
        <w:t>, 2015.</w:t>
      </w:r>
    </w:p>
    <w:p w14:paraId="6739D977" w14:textId="77777777" w:rsidR="00A575D6" w:rsidRPr="00A575D6" w:rsidRDefault="00A575D6" w:rsidP="00A575D6">
      <w:pPr>
        <w:widowControl w:val="0"/>
        <w:autoSpaceDE w:val="0"/>
        <w:autoSpaceDN w:val="0"/>
        <w:adjustRightInd w:val="0"/>
        <w:ind w:left="640" w:hanging="640"/>
        <w:rPr>
          <w:noProof/>
        </w:rPr>
      </w:pPr>
      <w:r w:rsidRPr="00A575D6">
        <w:rPr>
          <w:noProof/>
        </w:rPr>
        <w:t>[146]</w:t>
      </w:r>
      <w:r w:rsidRPr="00A575D6">
        <w:rPr>
          <w:noProof/>
        </w:rPr>
        <w:tab/>
        <w:t xml:space="preserve">S. Bouktif, A. Fiaz, A. Ouni, and M. A. Serhani, “Optimal deep learning LSTM model for electric load forecasting using feature selection and genetic algorithm: Comparison with machine learning approaches,” </w:t>
      </w:r>
      <w:r w:rsidRPr="00A575D6">
        <w:rPr>
          <w:i/>
          <w:iCs/>
          <w:noProof/>
        </w:rPr>
        <w:t>Energies</w:t>
      </w:r>
      <w:r w:rsidRPr="00A575D6">
        <w:rPr>
          <w:noProof/>
        </w:rPr>
        <w:t>, 2018, doi: 10.3390/en11071636.</w:t>
      </w:r>
    </w:p>
    <w:p w14:paraId="3158A856" w14:textId="77777777" w:rsidR="00A575D6" w:rsidRPr="00A575D6" w:rsidRDefault="00A575D6" w:rsidP="00A575D6">
      <w:pPr>
        <w:widowControl w:val="0"/>
        <w:autoSpaceDE w:val="0"/>
        <w:autoSpaceDN w:val="0"/>
        <w:adjustRightInd w:val="0"/>
        <w:ind w:left="640" w:hanging="640"/>
        <w:rPr>
          <w:noProof/>
        </w:rPr>
      </w:pPr>
      <w:r w:rsidRPr="00A575D6">
        <w:rPr>
          <w:noProof/>
        </w:rPr>
        <w:t>[147]</w:t>
      </w:r>
      <w:r w:rsidRPr="00A575D6">
        <w:rPr>
          <w:noProof/>
        </w:rPr>
        <w:tab/>
        <w:t xml:space="preserve">H. J. Sadaei, P. C. de Lima e Silva, F. G. Guimarães, and M. H. Lee, “Short-term load forecasting by using a combined method of convolutional neural networks and fuzzy time series,” </w:t>
      </w:r>
      <w:r w:rsidRPr="00A575D6">
        <w:rPr>
          <w:i/>
          <w:iCs/>
          <w:noProof/>
        </w:rPr>
        <w:t>Energy</w:t>
      </w:r>
      <w:r w:rsidRPr="00A575D6">
        <w:rPr>
          <w:noProof/>
        </w:rPr>
        <w:t>, 2019, doi: 10.1016/j.energy.2019.03.081.</w:t>
      </w:r>
    </w:p>
    <w:p w14:paraId="313EB99E" w14:textId="77777777" w:rsidR="00A575D6" w:rsidRPr="00A575D6" w:rsidRDefault="00A575D6" w:rsidP="00A575D6">
      <w:pPr>
        <w:widowControl w:val="0"/>
        <w:autoSpaceDE w:val="0"/>
        <w:autoSpaceDN w:val="0"/>
        <w:adjustRightInd w:val="0"/>
        <w:ind w:left="640" w:hanging="640"/>
        <w:rPr>
          <w:noProof/>
        </w:rPr>
      </w:pPr>
      <w:r w:rsidRPr="00A575D6">
        <w:rPr>
          <w:noProof/>
        </w:rPr>
        <w:t>[148]</w:t>
      </w:r>
      <w:r w:rsidRPr="00A575D6">
        <w:rPr>
          <w:noProof/>
        </w:rPr>
        <w:tab/>
        <w:t>I. Koprinska, D. Wu, and Z. Wang, “Convolutional Neural Networks for Energy Time Series Forecasting,” 2018, doi: 10.1109/IJCNN.2018.8489399.</w:t>
      </w:r>
    </w:p>
    <w:p w14:paraId="4E63BC16" w14:textId="77777777" w:rsidR="00A575D6" w:rsidRPr="00A575D6" w:rsidRDefault="00A575D6" w:rsidP="00A575D6">
      <w:pPr>
        <w:widowControl w:val="0"/>
        <w:autoSpaceDE w:val="0"/>
        <w:autoSpaceDN w:val="0"/>
        <w:adjustRightInd w:val="0"/>
        <w:ind w:left="640" w:hanging="640"/>
        <w:rPr>
          <w:noProof/>
        </w:rPr>
      </w:pPr>
      <w:r w:rsidRPr="00A575D6">
        <w:rPr>
          <w:noProof/>
        </w:rPr>
        <w:t>[149]</w:t>
      </w:r>
      <w:r w:rsidRPr="00A575D6">
        <w:rPr>
          <w:noProof/>
        </w:rPr>
        <w:tab/>
        <w:t>N. Singh, C. Vyjayanthi, and C. Modi, “Multi-step Short-term Electric Load Forecasting using 2D Convolutional Neural Networks,” 2020, doi: 10.1109/HYDCON48903.2020.9242917.</w:t>
      </w:r>
    </w:p>
    <w:p w14:paraId="63338217" w14:textId="77777777" w:rsidR="00A575D6" w:rsidRPr="00A575D6" w:rsidRDefault="00A575D6" w:rsidP="00A575D6">
      <w:pPr>
        <w:widowControl w:val="0"/>
        <w:autoSpaceDE w:val="0"/>
        <w:autoSpaceDN w:val="0"/>
        <w:adjustRightInd w:val="0"/>
        <w:ind w:left="640" w:hanging="640"/>
        <w:rPr>
          <w:noProof/>
        </w:rPr>
      </w:pPr>
      <w:r w:rsidRPr="00A575D6">
        <w:rPr>
          <w:noProof/>
        </w:rPr>
        <w:t>[150]</w:t>
      </w:r>
      <w:r w:rsidRPr="00A575D6">
        <w:rPr>
          <w:noProof/>
        </w:rPr>
        <w:tab/>
        <w:t xml:space="preserve">R. Fukuoka, H. Suzuki, T. Kitajima, A. Kuwahara, and T. Yasuno, “Wind Speed Prediction Model Using LSTM and 1D-CNN,” </w:t>
      </w:r>
      <w:r w:rsidRPr="00A575D6">
        <w:rPr>
          <w:i/>
          <w:iCs/>
          <w:noProof/>
        </w:rPr>
        <w:t>J. Signal Process.</w:t>
      </w:r>
      <w:r w:rsidRPr="00A575D6">
        <w:rPr>
          <w:noProof/>
        </w:rPr>
        <w:t>, 2018, doi: 10.2299/jsp.22.207.</w:t>
      </w:r>
    </w:p>
    <w:p w14:paraId="4A128DFD" w14:textId="77777777" w:rsidR="00A575D6" w:rsidRPr="00A575D6" w:rsidRDefault="00A575D6" w:rsidP="00A575D6">
      <w:pPr>
        <w:widowControl w:val="0"/>
        <w:autoSpaceDE w:val="0"/>
        <w:autoSpaceDN w:val="0"/>
        <w:adjustRightInd w:val="0"/>
        <w:ind w:left="640" w:hanging="640"/>
        <w:rPr>
          <w:noProof/>
        </w:rPr>
      </w:pPr>
      <w:r w:rsidRPr="00A575D6">
        <w:rPr>
          <w:noProof/>
        </w:rPr>
        <w:t>[151]</w:t>
      </w:r>
      <w:r w:rsidRPr="00A575D6">
        <w:rPr>
          <w:noProof/>
        </w:rPr>
        <w:tab/>
        <w:t xml:space="preserve">A. Brunel </w:t>
      </w:r>
      <w:r w:rsidRPr="00A575D6">
        <w:rPr>
          <w:i/>
          <w:iCs/>
          <w:noProof/>
        </w:rPr>
        <w:t>et al.</w:t>
      </w:r>
      <w:r w:rsidRPr="00A575D6">
        <w:rPr>
          <w:noProof/>
        </w:rPr>
        <w:t xml:space="preserve">, “A CNN adapted to time series for the classification of </w:t>
      </w:r>
      <w:r w:rsidRPr="00A575D6">
        <w:rPr>
          <w:noProof/>
        </w:rPr>
        <w:lastRenderedPageBreak/>
        <w:t>Supernovae,” 2019, doi: 10.2352/ISSN.2470-1173.2019.14.COLOR-090.</w:t>
      </w:r>
    </w:p>
    <w:p w14:paraId="44DDF063" w14:textId="77777777" w:rsidR="00A575D6" w:rsidRPr="00A575D6" w:rsidRDefault="00A575D6" w:rsidP="00A575D6">
      <w:pPr>
        <w:widowControl w:val="0"/>
        <w:autoSpaceDE w:val="0"/>
        <w:autoSpaceDN w:val="0"/>
        <w:adjustRightInd w:val="0"/>
        <w:ind w:left="640" w:hanging="640"/>
        <w:rPr>
          <w:noProof/>
        </w:rPr>
      </w:pPr>
      <w:r w:rsidRPr="00A575D6">
        <w:rPr>
          <w:noProof/>
        </w:rPr>
        <w:t>[152]</w:t>
      </w:r>
      <w:r w:rsidRPr="00A575D6">
        <w:rPr>
          <w:noProof/>
        </w:rPr>
        <w:tab/>
        <w:t>M. Imani and H. Ghassemian, “Sequence to Image Transform Based Convolutional Neural Network for Load Forecasting,” 2019, doi: 10.1109/IranianCEE.2019.8786456.</w:t>
      </w:r>
    </w:p>
    <w:p w14:paraId="115BD8C4" w14:textId="77777777" w:rsidR="00A575D6" w:rsidRPr="00A575D6" w:rsidRDefault="00A575D6" w:rsidP="00A575D6">
      <w:pPr>
        <w:widowControl w:val="0"/>
        <w:autoSpaceDE w:val="0"/>
        <w:autoSpaceDN w:val="0"/>
        <w:adjustRightInd w:val="0"/>
        <w:ind w:left="640" w:hanging="640"/>
        <w:rPr>
          <w:noProof/>
        </w:rPr>
      </w:pPr>
      <w:r w:rsidRPr="00A575D6">
        <w:rPr>
          <w:noProof/>
        </w:rPr>
        <w:t>[153]</w:t>
      </w:r>
      <w:r w:rsidRPr="00A575D6">
        <w:rPr>
          <w:noProof/>
        </w:rPr>
        <w:tab/>
        <w:t>R. Garg, B. G. Vijay Kumar, G. Carneiro, and I. Reid, “Unsupervised CNN for single view depth estimation: Geometry to the rescue,” 2016, doi: 10.1007/978-3-319-46484-8_45.</w:t>
      </w:r>
    </w:p>
    <w:p w14:paraId="0B977FAB" w14:textId="77777777" w:rsidR="00A575D6" w:rsidRPr="00A575D6" w:rsidRDefault="00A575D6" w:rsidP="00A575D6">
      <w:pPr>
        <w:widowControl w:val="0"/>
        <w:autoSpaceDE w:val="0"/>
        <w:autoSpaceDN w:val="0"/>
        <w:adjustRightInd w:val="0"/>
        <w:ind w:left="640" w:hanging="640"/>
        <w:rPr>
          <w:noProof/>
        </w:rPr>
      </w:pPr>
      <w:r w:rsidRPr="00A575D6">
        <w:rPr>
          <w:noProof/>
        </w:rPr>
        <w:t>[154]</w:t>
      </w:r>
      <w:r w:rsidRPr="00A575D6">
        <w:rPr>
          <w:noProof/>
        </w:rPr>
        <w:tab/>
        <w:t>T. T. Um, V. Babakeshizadeh, and D. Kulic, “Exercise motion classification from large-scale wearable sensor data using convolutional neural networks,” 2017, doi: 10.1109/IROS.2017.8206051.</w:t>
      </w:r>
    </w:p>
    <w:p w14:paraId="4E0979E5" w14:textId="77777777" w:rsidR="00A575D6" w:rsidRPr="00A575D6" w:rsidRDefault="00A575D6" w:rsidP="00A575D6">
      <w:pPr>
        <w:widowControl w:val="0"/>
        <w:autoSpaceDE w:val="0"/>
        <w:autoSpaceDN w:val="0"/>
        <w:adjustRightInd w:val="0"/>
        <w:ind w:left="640" w:hanging="640"/>
        <w:rPr>
          <w:noProof/>
        </w:rPr>
      </w:pPr>
      <w:r w:rsidRPr="00A575D6">
        <w:rPr>
          <w:noProof/>
        </w:rPr>
        <w:t>[155]</w:t>
      </w:r>
      <w:r w:rsidRPr="00A575D6">
        <w:rPr>
          <w:noProof/>
        </w:rPr>
        <w:tab/>
        <w:t>Y. Zhang, S. Roller, and B. C. Wallace, “MGNC-CNN: A simple approach to exploiting multiple word embeddings for sentence classification,” 2016, doi: 10.18653/v1/n16-1178.</w:t>
      </w:r>
    </w:p>
    <w:p w14:paraId="5C961790" w14:textId="77777777" w:rsidR="00A575D6" w:rsidRPr="00A575D6" w:rsidRDefault="00A575D6" w:rsidP="00A575D6">
      <w:pPr>
        <w:widowControl w:val="0"/>
        <w:autoSpaceDE w:val="0"/>
        <w:autoSpaceDN w:val="0"/>
        <w:adjustRightInd w:val="0"/>
        <w:ind w:left="640" w:hanging="640"/>
        <w:rPr>
          <w:noProof/>
        </w:rPr>
      </w:pPr>
      <w:r w:rsidRPr="00A575D6">
        <w:rPr>
          <w:noProof/>
        </w:rPr>
        <w:t>[156]</w:t>
      </w:r>
      <w:r w:rsidRPr="00A575D6">
        <w:rPr>
          <w:noProof/>
        </w:rPr>
        <w:tab/>
        <w:t xml:space="preserve">E. Gawehn, J. A. Hiss, and G. Schneider, “Deep Learning in Drug Discovery,” </w:t>
      </w:r>
      <w:r w:rsidRPr="00A575D6">
        <w:rPr>
          <w:i/>
          <w:iCs/>
          <w:noProof/>
        </w:rPr>
        <w:t>Molecular Informatics</w:t>
      </w:r>
      <w:r w:rsidRPr="00A575D6">
        <w:rPr>
          <w:noProof/>
        </w:rPr>
        <w:t>. 2016, doi: 10.1002/minf.201501008.</w:t>
      </w:r>
    </w:p>
    <w:p w14:paraId="0512D332" w14:textId="77777777" w:rsidR="00A575D6" w:rsidRPr="00A575D6" w:rsidRDefault="00A575D6" w:rsidP="00A575D6">
      <w:pPr>
        <w:widowControl w:val="0"/>
        <w:autoSpaceDE w:val="0"/>
        <w:autoSpaceDN w:val="0"/>
        <w:adjustRightInd w:val="0"/>
        <w:ind w:left="640" w:hanging="640"/>
        <w:rPr>
          <w:noProof/>
        </w:rPr>
      </w:pPr>
      <w:r w:rsidRPr="00A575D6">
        <w:rPr>
          <w:noProof/>
        </w:rPr>
        <w:t>[157]</w:t>
      </w:r>
      <w:r w:rsidRPr="00A575D6">
        <w:rPr>
          <w:noProof/>
        </w:rPr>
        <w:tab/>
        <w:t xml:space="preserve">S. Shajun Nisha and M. Nagoor Meeral, “Applications of deep learning in biomedical engineering,” </w:t>
      </w:r>
      <w:r w:rsidRPr="00A575D6">
        <w:rPr>
          <w:i/>
          <w:iCs/>
          <w:noProof/>
        </w:rPr>
        <w:t>Handb. Deep Learn. Biomed. Eng.</w:t>
      </w:r>
      <w:r w:rsidRPr="00A575D6">
        <w:rPr>
          <w:noProof/>
        </w:rPr>
        <w:t>, pp. 245–270, Jan. 2021, doi: 10.1016/B978-0-12-823014-5.00008-9.</w:t>
      </w:r>
    </w:p>
    <w:p w14:paraId="3E3CDD83" w14:textId="77777777" w:rsidR="00A575D6" w:rsidRPr="00A575D6" w:rsidRDefault="00A575D6" w:rsidP="00A575D6">
      <w:pPr>
        <w:widowControl w:val="0"/>
        <w:autoSpaceDE w:val="0"/>
        <w:autoSpaceDN w:val="0"/>
        <w:adjustRightInd w:val="0"/>
        <w:ind w:left="640" w:hanging="640"/>
        <w:rPr>
          <w:noProof/>
        </w:rPr>
      </w:pPr>
      <w:r w:rsidRPr="00A575D6">
        <w:rPr>
          <w:noProof/>
        </w:rPr>
        <w:t>[158]</w:t>
      </w:r>
      <w:r w:rsidRPr="00A575D6">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400AB4D8" w14:textId="77777777" w:rsidR="00A575D6" w:rsidRPr="00A575D6" w:rsidRDefault="00A575D6" w:rsidP="00A575D6">
      <w:pPr>
        <w:widowControl w:val="0"/>
        <w:autoSpaceDE w:val="0"/>
        <w:autoSpaceDN w:val="0"/>
        <w:adjustRightInd w:val="0"/>
        <w:ind w:left="640" w:hanging="640"/>
        <w:rPr>
          <w:noProof/>
        </w:rPr>
      </w:pPr>
      <w:r w:rsidRPr="00A575D6">
        <w:rPr>
          <w:noProof/>
        </w:rPr>
        <w:t>[159]</w:t>
      </w:r>
      <w:r w:rsidRPr="00A575D6">
        <w:rPr>
          <w:noProof/>
        </w:rPr>
        <w:tab/>
        <w:t xml:space="preserve">“What is max pooling in convolutional neural networks? - Quora,” 2017. </w:t>
      </w:r>
      <w:r w:rsidRPr="00A575D6">
        <w:rPr>
          <w:noProof/>
        </w:rPr>
        <w:lastRenderedPageBreak/>
        <w:t>https://www.quora.com/What-is-max-pooling-in-convolutional-neural-networks (accessed Sep. 17, 2021).</w:t>
      </w:r>
    </w:p>
    <w:p w14:paraId="75C89C88" w14:textId="77777777" w:rsidR="00A575D6" w:rsidRPr="00A575D6" w:rsidRDefault="00A575D6" w:rsidP="00A575D6">
      <w:pPr>
        <w:widowControl w:val="0"/>
        <w:autoSpaceDE w:val="0"/>
        <w:autoSpaceDN w:val="0"/>
        <w:adjustRightInd w:val="0"/>
        <w:ind w:left="640" w:hanging="640"/>
        <w:rPr>
          <w:noProof/>
        </w:rPr>
      </w:pPr>
      <w:r w:rsidRPr="00A575D6">
        <w:rPr>
          <w:noProof/>
        </w:rPr>
        <w:t>[160]</w:t>
      </w:r>
      <w:r w:rsidRPr="00A575D6">
        <w:rPr>
          <w:noProof/>
        </w:rPr>
        <w:tab/>
        <w:t>“Dispelling the Myth: How Peak Demand REALLY Occurs | Energy Sentry News.” https://energysentry.com/newsletters/dispelling-myth.php (accessed Oct. 24, 2021).</w:t>
      </w:r>
    </w:p>
    <w:p w14:paraId="2C29F3FC" w14:textId="77777777" w:rsidR="00A575D6" w:rsidRPr="00A575D6" w:rsidRDefault="00A575D6" w:rsidP="00A575D6">
      <w:pPr>
        <w:widowControl w:val="0"/>
        <w:autoSpaceDE w:val="0"/>
        <w:autoSpaceDN w:val="0"/>
        <w:adjustRightInd w:val="0"/>
        <w:ind w:left="640" w:hanging="640"/>
        <w:rPr>
          <w:noProof/>
        </w:rPr>
      </w:pPr>
      <w:r w:rsidRPr="00A575D6">
        <w:rPr>
          <w:noProof/>
        </w:rPr>
        <w:t>[161]</w:t>
      </w:r>
      <w:r w:rsidRPr="00A575D6">
        <w:rPr>
          <w:noProof/>
        </w:rPr>
        <w:tab/>
        <w:t>“Base Load and Peak Load: understanding both concepts.” https://sinovoltaics.com/learning-center/basics/base-load-peak-load/ (accessed Oct. 24, 2021).</w:t>
      </w:r>
    </w:p>
    <w:p w14:paraId="6081D7A5" w14:textId="77777777" w:rsidR="00A575D6" w:rsidRPr="00A575D6" w:rsidRDefault="00A575D6" w:rsidP="00A575D6">
      <w:pPr>
        <w:widowControl w:val="0"/>
        <w:autoSpaceDE w:val="0"/>
        <w:autoSpaceDN w:val="0"/>
        <w:adjustRightInd w:val="0"/>
        <w:ind w:left="640" w:hanging="640"/>
        <w:rPr>
          <w:noProof/>
        </w:rPr>
      </w:pPr>
      <w:r w:rsidRPr="00A575D6">
        <w:rPr>
          <w:noProof/>
        </w:rPr>
        <w:t>[162]</w:t>
      </w:r>
      <w:r w:rsidRPr="00A575D6">
        <w:rPr>
          <w:noProof/>
        </w:rPr>
        <w:tab/>
        <w:t>“Peak Load &amp; Base Electricity - Understand Differences - EnergyWatch.” https://energywatch-inc.com/peak-load-base-load-electricity/ (accessed Oct. 07, 2021).</w:t>
      </w:r>
    </w:p>
    <w:p w14:paraId="703AD19F" w14:textId="77777777" w:rsidR="00A575D6" w:rsidRPr="00A575D6" w:rsidRDefault="00A575D6" w:rsidP="00A575D6">
      <w:pPr>
        <w:widowControl w:val="0"/>
        <w:autoSpaceDE w:val="0"/>
        <w:autoSpaceDN w:val="0"/>
        <w:adjustRightInd w:val="0"/>
        <w:ind w:left="640" w:hanging="640"/>
        <w:rPr>
          <w:noProof/>
        </w:rPr>
      </w:pPr>
      <w:r w:rsidRPr="00A575D6">
        <w:rPr>
          <w:noProof/>
        </w:rPr>
        <w:t>[163]</w:t>
      </w:r>
      <w:r w:rsidRPr="00A575D6">
        <w:rPr>
          <w:noProof/>
        </w:rPr>
        <w:tab/>
        <w:t>“What is Peak Load? | Aquicore.” https://aquicore.com/blog/what-is-peak-load/ (accessed Oct. 07, 2021).</w:t>
      </w:r>
    </w:p>
    <w:p w14:paraId="1B88A432" w14:textId="77777777" w:rsidR="00A575D6" w:rsidRPr="00A575D6" w:rsidRDefault="00A575D6" w:rsidP="00A575D6">
      <w:pPr>
        <w:widowControl w:val="0"/>
        <w:autoSpaceDE w:val="0"/>
        <w:autoSpaceDN w:val="0"/>
        <w:adjustRightInd w:val="0"/>
        <w:ind w:left="640" w:hanging="640"/>
        <w:rPr>
          <w:noProof/>
        </w:rPr>
      </w:pPr>
      <w:r w:rsidRPr="00A575D6">
        <w:rPr>
          <w:noProof/>
        </w:rPr>
        <w:t>[164]</w:t>
      </w:r>
      <w:r w:rsidRPr="00A575D6">
        <w:rPr>
          <w:noProof/>
        </w:rPr>
        <w:tab/>
        <w:t xml:space="preserve">A. Dedinec, S. Filiposka, A. Dedinec, and L. Kocarev, “Deep belief network based electricity load forecasting: An analysis of Macedonian case,” </w:t>
      </w:r>
      <w:r w:rsidRPr="00A575D6">
        <w:rPr>
          <w:i/>
          <w:iCs/>
          <w:noProof/>
        </w:rPr>
        <w:t>Energy</w:t>
      </w:r>
      <w:r w:rsidRPr="00A575D6">
        <w:rPr>
          <w:noProof/>
        </w:rPr>
        <w:t>, 2016, doi: 10.1016/j.energy.2016.07.090.</w:t>
      </w:r>
    </w:p>
    <w:p w14:paraId="640FC723" w14:textId="77777777" w:rsidR="00A575D6" w:rsidRPr="00A575D6" w:rsidRDefault="00A575D6" w:rsidP="00A575D6">
      <w:pPr>
        <w:widowControl w:val="0"/>
        <w:autoSpaceDE w:val="0"/>
        <w:autoSpaceDN w:val="0"/>
        <w:adjustRightInd w:val="0"/>
        <w:ind w:left="640" w:hanging="640"/>
        <w:rPr>
          <w:noProof/>
        </w:rPr>
      </w:pPr>
      <w:r w:rsidRPr="00A575D6">
        <w:rPr>
          <w:noProof/>
        </w:rPr>
        <w:t>[165]</w:t>
      </w:r>
      <w:r w:rsidRPr="00A575D6">
        <w:rPr>
          <w:noProof/>
        </w:rPr>
        <w:tab/>
        <w:t>S. Papadopoulos and I. Karakatsanis, “Short-term electricity load forecasting using time series and ensemble learning methods,” 2015, doi: 10.1109/PECI.2015.7064913.</w:t>
      </w:r>
    </w:p>
    <w:p w14:paraId="4C5773AA" w14:textId="77777777" w:rsidR="00A575D6" w:rsidRPr="00A575D6" w:rsidRDefault="00A575D6" w:rsidP="00A575D6">
      <w:pPr>
        <w:widowControl w:val="0"/>
        <w:autoSpaceDE w:val="0"/>
        <w:autoSpaceDN w:val="0"/>
        <w:adjustRightInd w:val="0"/>
        <w:ind w:left="640" w:hanging="640"/>
        <w:rPr>
          <w:noProof/>
        </w:rPr>
      </w:pPr>
      <w:r w:rsidRPr="00A575D6">
        <w:rPr>
          <w:noProof/>
        </w:rPr>
        <w:t>[166]</w:t>
      </w:r>
      <w:r w:rsidRPr="00A575D6">
        <w:rPr>
          <w:noProof/>
        </w:rPr>
        <w:tab/>
        <w:t xml:space="preserve">W. Kim, Y. Han, K. J. Kim, and K. W. Song, “Electricity load forecasting using advanced feature selection and optimal deep learning model for the variable refrigerant flow systems,” </w:t>
      </w:r>
      <w:r w:rsidRPr="00A575D6">
        <w:rPr>
          <w:i/>
          <w:iCs/>
          <w:noProof/>
        </w:rPr>
        <w:t>Energy Reports</w:t>
      </w:r>
      <w:r w:rsidRPr="00A575D6">
        <w:rPr>
          <w:noProof/>
        </w:rPr>
        <w:t>, 2020, doi: 10.1016/j.egyr.2020.09.019.</w:t>
      </w:r>
    </w:p>
    <w:p w14:paraId="51FD1474" w14:textId="77777777" w:rsidR="00A575D6" w:rsidRPr="00A575D6" w:rsidRDefault="00A575D6" w:rsidP="00A575D6">
      <w:pPr>
        <w:widowControl w:val="0"/>
        <w:autoSpaceDE w:val="0"/>
        <w:autoSpaceDN w:val="0"/>
        <w:adjustRightInd w:val="0"/>
        <w:ind w:left="640" w:hanging="640"/>
        <w:rPr>
          <w:noProof/>
        </w:rPr>
      </w:pPr>
      <w:r w:rsidRPr="00A575D6">
        <w:rPr>
          <w:noProof/>
        </w:rPr>
        <w:t>[167]</w:t>
      </w:r>
      <w:r w:rsidRPr="00A575D6">
        <w:rPr>
          <w:noProof/>
        </w:rPr>
        <w:tab/>
        <w:t>“Independent Electricity System Operator - Hourly Zonal Demand Report.” http://reports.ieso.ca/public/DemandZonal/ (accessed Jun. 05, 2021).</w:t>
      </w:r>
    </w:p>
    <w:p w14:paraId="75067BDB"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[168]</w:t>
      </w:r>
      <w:r w:rsidRPr="00A575D6">
        <w:rPr>
          <w:noProof/>
        </w:rPr>
        <w:tab/>
        <w:t>“Historical Climate Data - Climate - Environment and Climate Change Canada.” https://climate.weather.gc.ca/ (accessed Jan. 05, 2021).</w:t>
      </w:r>
    </w:p>
    <w:p w14:paraId="14CA78F9" w14:textId="77777777" w:rsidR="00A575D6" w:rsidRPr="00A575D6" w:rsidRDefault="00A575D6" w:rsidP="00A575D6">
      <w:pPr>
        <w:widowControl w:val="0"/>
        <w:autoSpaceDE w:val="0"/>
        <w:autoSpaceDN w:val="0"/>
        <w:adjustRightInd w:val="0"/>
        <w:ind w:left="640" w:hanging="640"/>
        <w:rPr>
          <w:noProof/>
        </w:rPr>
      </w:pPr>
      <w:r w:rsidRPr="00A575D6">
        <w:rPr>
          <w:noProof/>
        </w:rPr>
        <w:t>[169]</w:t>
      </w:r>
      <w:r w:rsidRPr="00A575D6">
        <w:rPr>
          <w:noProof/>
        </w:rPr>
        <w:tab/>
        <w:t xml:space="preserve">D. C. Wu, B. Bahrami Asl, A. Razban, and J. Chen, “Air compressor load forecasting using artificial neural network,” </w:t>
      </w:r>
      <w:r w:rsidRPr="00A575D6">
        <w:rPr>
          <w:i/>
          <w:iCs/>
          <w:noProof/>
        </w:rPr>
        <w:t>Expert Syst. Appl.</w:t>
      </w:r>
      <w:r w:rsidRPr="00A575D6">
        <w:rPr>
          <w:noProof/>
        </w:rPr>
        <w:t>, 2021, doi: 10.1016/j.eswa.2020.114209.</w:t>
      </w:r>
    </w:p>
    <w:p w14:paraId="368F980A" w14:textId="77777777" w:rsidR="00A575D6" w:rsidRPr="00A575D6" w:rsidRDefault="00A575D6" w:rsidP="00A575D6">
      <w:pPr>
        <w:widowControl w:val="0"/>
        <w:autoSpaceDE w:val="0"/>
        <w:autoSpaceDN w:val="0"/>
        <w:adjustRightInd w:val="0"/>
        <w:ind w:left="640" w:hanging="640"/>
        <w:rPr>
          <w:noProof/>
        </w:rPr>
      </w:pPr>
      <w:r w:rsidRPr="00A575D6">
        <w:rPr>
          <w:noProof/>
        </w:rPr>
        <w:t>[170]</w:t>
      </w:r>
      <w:r w:rsidRPr="00A575D6">
        <w:rPr>
          <w:noProof/>
        </w:rPr>
        <w:tab/>
        <w:t xml:space="preserve">L. Kuan </w:t>
      </w:r>
      <w:r w:rsidRPr="00A575D6">
        <w:rPr>
          <w:i/>
          <w:iCs/>
          <w:noProof/>
        </w:rPr>
        <w:t>et al.</w:t>
      </w:r>
      <w:r w:rsidRPr="00A575D6">
        <w:rPr>
          <w:noProof/>
        </w:rPr>
        <w:t>, “Short-term electricity load forecasting method based on multilayered self-normalizing GRU network,” 2017, doi: 10.1109/EI2.2017.8245330.</w:t>
      </w:r>
    </w:p>
    <w:p w14:paraId="3DC87839" w14:textId="77777777" w:rsidR="00A575D6" w:rsidRPr="00A575D6" w:rsidRDefault="00A575D6" w:rsidP="00A575D6">
      <w:pPr>
        <w:widowControl w:val="0"/>
        <w:autoSpaceDE w:val="0"/>
        <w:autoSpaceDN w:val="0"/>
        <w:adjustRightInd w:val="0"/>
        <w:ind w:left="640" w:hanging="640"/>
        <w:rPr>
          <w:noProof/>
        </w:rPr>
      </w:pPr>
      <w:r w:rsidRPr="00A575D6">
        <w:rPr>
          <w:noProof/>
        </w:rPr>
        <w:t>[171]</w:t>
      </w:r>
      <w:r w:rsidRPr="00A575D6">
        <w:rPr>
          <w:noProof/>
        </w:rPr>
        <w:tab/>
        <w:t>L. Li, K. Ota, and M. Dong, “Everything is image: CNN-based short-term electrical load forecasting for smart grid,” 2017, doi: 10.1109/ISPAN-FCST-ISCC.2017.78.</w:t>
      </w:r>
    </w:p>
    <w:p w14:paraId="4EB8EC36" w14:textId="77777777" w:rsidR="00A575D6" w:rsidRPr="00A575D6" w:rsidRDefault="00A575D6" w:rsidP="00A575D6">
      <w:pPr>
        <w:widowControl w:val="0"/>
        <w:autoSpaceDE w:val="0"/>
        <w:autoSpaceDN w:val="0"/>
        <w:adjustRightInd w:val="0"/>
        <w:ind w:left="640" w:hanging="640"/>
        <w:rPr>
          <w:noProof/>
        </w:rPr>
      </w:pPr>
      <w:r w:rsidRPr="00A575D6">
        <w:rPr>
          <w:noProof/>
        </w:rPr>
        <w:t>[172]</w:t>
      </w:r>
      <w:r w:rsidRPr="00A575D6">
        <w:rPr>
          <w:noProof/>
        </w:rPr>
        <w:tab/>
        <w:t xml:space="preserve">M. Dong and L. Grumbach, “A Hybrid Distribution Feeder Long-Term Load Forecasting Method Based on Sequence Prediction,” </w:t>
      </w:r>
      <w:r w:rsidRPr="00A575D6">
        <w:rPr>
          <w:i/>
          <w:iCs/>
          <w:noProof/>
        </w:rPr>
        <w:t>IEEE Trans. Smart Grid</w:t>
      </w:r>
      <w:r w:rsidRPr="00A575D6">
        <w:rPr>
          <w:noProof/>
        </w:rPr>
        <w:t>, 2020, doi: 10.1109/TSG.2019.2924183.</w:t>
      </w:r>
    </w:p>
    <w:p w14:paraId="274AB4BA" w14:textId="77777777" w:rsidR="00A575D6" w:rsidRPr="00A575D6" w:rsidRDefault="00A575D6" w:rsidP="00A575D6">
      <w:pPr>
        <w:widowControl w:val="0"/>
        <w:autoSpaceDE w:val="0"/>
        <w:autoSpaceDN w:val="0"/>
        <w:adjustRightInd w:val="0"/>
        <w:ind w:left="640" w:hanging="640"/>
        <w:rPr>
          <w:noProof/>
        </w:rPr>
      </w:pPr>
      <w:r w:rsidRPr="00A575D6">
        <w:rPr>
          <w:noProof/>
        </w:rPr>
        <w:t>[173]</w:t>
      </w:r>
      <w:r w:rsidRPr="00A575D6">
        <w:rPr>
          <w:noProof/>
        </w:rPr>
        <w:tab/>
        <w:t xml:space="preserve">L. Yin and J. Xie, “Multi-temporal-spatial-scale temporal convolution network for short-term load forecasting of power systems,” </w:t>
      </w:r>
      <w:r w:rsidRPr="00A575D6">
        <w:rPr>
          <w:i/>
          <w:iCs/>
          <w:noProof/>
        </w:rPr>
        <w:t>Appl. Energy</w:t>
      </w:r>
      <w:r w:rsidRPr="00A575D6">
        <w:rPr>
          <w:noProof/>
        </w:rPr>
        <w:t>, 2021, doi: 10.1016/j.apenergy.2020.116328.</w:t>
      </w:r>
    </w:p>
    <w:p w14:paraId="780406A1" w14:textId="77777777" w:rsidR="00A575D6" w:rsidRPr="00A575D6" w:rsidRDefault="00A575D6" w:rsidP="00A575D6">
      <w:pPr>
        <w:widowControl w:val="0"/>
        <w:autoSpaceDE w:val="0"/>
        <w:autoSpaceDN w:val="0"/>
        <w:adjustRightInd w:val="0"/>
        <w:ind w:left="640" w:hanging="640"/>
        <w:rPr>
          <w:noProof/>
        </w:rPr>
      </w:pPr>
      <w:r w:rsidRPr="00A575D6">
        <w:rPr>
          <w:noProof/>
        </w:rPr>
        <w:t>[174]</w:t>
      </w:r>
      <w:r w:rsidRPr="00A575D6">
        <w:rPr>
          <w:noProof/>
        </w:rPr>
        <w:tab/>
        <w:t xml:space="preserve">S. Panigrahi, Y. Karali, and H. S. Behera, “Normalize Time Series and Forecast using Evolutionary Neural Network,” </w:t>
      </w:r>
      <w:r w:rsidRPr="00A575D6">
        <w:rPr>
          <w:i/>
          <w:iCs/>
          <w:noProof/>
        </w:rPr>
        <w:t>Int. J. Comput. Appl.</w:t>
      </w:r>
      <w:r w:rsidRPr="00A575D6">
        <w:rPr>
          <w:noProof/>
        </w:rPr>
        <w:t>, 2013.</w:t>
      </w:r>
    </w:p>
    <w:p w14:paraId="4D7F3E22" w14:textId="77777777" w:rsidR="00A575D6" w:rsidRPr="00A575D6" w:rsidRDefault="00A575D6" w:rsidP="00A575D6">
      <w:pPr>
        <w:widowControl w:val="0"/>
        <w:autoSpaceDE w:val="0"/>
        <w:autoSpaceDN w:val="0"/>
        <w:adjustRightInd w:val="0"/>
        <w:ind w:left="640" w:hanging="640"/>
        <w:rPr>
          <w:noProof/>
        </w:rPr>
      </w:pPr>
      <w:r w:rsidRPr="00A575D6">
        <w:rPr>
          <w:noProof/>
        </w:rPr>
        <w:t>[175]</w:t>
      </w:r>
      <w:r w:rsidRPr="00A575D6">
        <w:rPr>
          <w:noProof/>
        </w:rPr>
        <w:tab/>
        <w:t>“Fit linear regression model - MATLAB fitlm.” https://www.mathworks.com/help/stats/fitlm.html (accessed Nov. 21, 2021).</w:t>
      </w:r>
    </w:p>
    <w:p w14:paraId="257F6AB5" w14:textId="77777777" w:rsidR="00A575D6" w:rsidRPr="00A575D6" w:rsidRDefault="00A575D6" w:rsidP="00A575D6">
      <w:pPr>
        <w:widowControl w:val="0"/>
        <w:autoSpaceDE w:val="0"/>
        <w:autoSpaceDN w:val="0"/>
        <w:adjustRightInd w:val="0"/>
        <w:ind w:left="640" w:hanging="640"/>
        <w:rPr>
          <w:noProof/>
        </w:rPr>
      </w:pPr>
      <w:r w:rsidRPr="00A575D6">
        <w:rPr>
          <w:noProof/>
        </w:rPr>
        <w:t>[176]</w:t>
      </w:r>
      <w:r w:rsidRPr="00A575D6">
        <w:rPr>
          <w:noProof/>
        </w:rPr>
        <w:tab/>
        <w:t>“Long short-term memory (LSTM) layer - MATLAB.” https://www.mathworks.com/help/deeplearning/ref/nnet.cnn.layer.lstmlayer.html (accessed Oct. 21, 2021).</w:t>
      </w:r>
    </w:p>
    <w:p w14:paraId="242D58C1" w14:textId="77777777" w:rsidR="00A575D6" w:rsidRPr="00A575D6" w:rsidRDefault="00A575D6" w:rsidP="00A575D6">
      <w:pPr>
        <w:widowControl w:val="0"/>
        <w:autoSpaceDE w:val="0"/>
        <w:autoSpaceDN w:val="0"/>
        <w:adjustRightInd w:val="0"/>
        <w:ind w:left="640" w:hanging="640"/>
        <w:rPr>
          <w:noProof/>
        </w:rPr>
      </w:pPr>
      <w:r w:rsidRPr="00A575D6">
        <w:rPr>
          <w:noProof/>
        </w:rPr>
        <w:lastRenderedPageBreak/>
        <w:t>[177]</w:t>
      </w:r>
      <w:r w:rsidRPr="00A575D6">
        <w:rPr>
          <w:noProof/>
        </w:rPr>
        <w:tab/>
        <w:t xml:space="preserve">I. K. M. Jais, A. R. Ismail, and S. Q. Nisa, “Adam Optimization Algorithm for Wide and Deep Neural Network,” </w:t>
      </w:r>
      <w:r w:rsidRPr="00A575D6">
        <w:rPr>
          <w:i/>
          <w:iCs/>
          <w:noProof/>
        </w:rPr>
        <w:t>Knowl. Eng. Data Sci.</w:t>
      </w:r>
      <w:r w:rsidRPr="00A575D6">
        <w:rPr>
          <w:noProof/>
        </w:rPr>
        <w:t>, 2019, doi: 10.17977/um018v2i12019p41-46.</w:t>
      </w:r>
    </w:p>
    <w:p w14:paraId="7AB2A406" w14:textId="77777777" w:rsidR="00A575D6" w:rsidRPr="00A575D6" w:rsidRDefault="00A575D6" w:rsidP="00A575D6">
      <w:pPr>
        <w:widowControl w:val="0"/>
        <w:autoSpaceDE w:val="0"/>
        <w:autoSpaceDN w:val="0"/>
        <w:adjustRightInd w:val="0"/>
        <w:ind w:left="640" w:hanging="640"/>
        <w:rPr>
          <w:noProof/>
        </w:rPr>
      </w:pPr>
      <w:r w:rsidRPr="00A575D6">
        <w:rPr>
          <w:noProof/>
        </w:rPr>
        <w:t>[178]</w:t>
      </w:r>
      <w:r w:rsidRPr="00A575D6">
        <w:rPr>
          <w:noProof/>
        </w:rPr>
        <w:tab/>
        <w:t xml:space="preserve">M. Barman and N. B. Dev Choudhury, “Season specific approach for short-term load forecasting based on hybrid FA-SVM and similarity concept,” </w:t>
      </w:r>
      <w:r w:rsidRPr="00A575D6">
        <w:rPr>
          <w:i/>
          <w:iCs/>
          <w:noProof/>
        </w:rPr>
        <w:t>Energy</w:t>
      </w:r>
      <w:r w:rsidRPr="00A575D6">
        <w:rPr>
          <w:noProof/>
        </w:rPr>
        <w:t>, 2019, doi: 10.1016/j.energy.2019.03.010.</w:t>
      </w:r>
    </w:p>
    <w:p w14:paraId="40867144" w14:textId="1368621E" w:rsidR="00287359" w:rsidRDefault="00287359" w:rsidP="00287359">
      <w:pPr>
        <w:sectPr w:rsidR="00287359" w:rsidSect="00CF19C9">
          <w:headerReference w:type="default" r:id="rId160"/>
          <w:footerReference w:type="default" r:id="rId161"/>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81" w:name="_Toc88406008"/>
      <w:r>
        <w:lastRenderedPageBreak/>
        <w:t xml:space="preserve">Appendix </w:t>
      </w:r>
      <w:r>
        <w:t>A</w:t>
      </w:r>
      <w:bookmarkEnd w:id="281"/>
    </w:p>
    <w:p w14:paraId="6C14D9BF" w14:textId="05C12AE4" w:rsidR="001F6CFC" w:rsidRDefault="001F6CFC" w:rsidP="001F6CFC">
      <w:pPr>
        <w:pStyle w:val="Heading2"/>
      </w:pPr>
      <w:bookmarkStart w:id="282" w:name="_Toc88406009"/>
      <w:r>
        <w:t xml:space="preserve">1.1 </w:t>
      </w:r>
      <w:r w:rsidRPr="001F6CFC">
        <w:t>Determining the ARIMA Model's Optimal Parameters</w:t>
      </w:r>
      <w:bookmarkEnd w:id="282"/>
    </w:p>
    <w:p w14:paraId="326CE0EA" w14:textId="009B97A2" w:rsidR="00343447" w:rsidRDefault="00343447" w:rsidP="001F6CFC">
      <w:pPr>
        <w:ind w:firstLine="288"/>
      </w:pPr>
      <w:r>
        <w:t>To determine t</w:t>
      </w:r>
      <w:r w:rsidRPr="00C945BA">
        <w:t>he optimal number of differencing required</w:t>
      </w:r>
      <w:r>
        <w:t>,</w:t>
      </w:r>
      <w:r w:rsidRPr="00C945BA">
        <w:t xml:space="preserve"> we simply used the data's auto-correlation function to determine when it was under- or over-differenced. The proper order of differencing is the least amount of differencing necessary to obtain a near-stationary series that oscillates around a defined mean and the auto-correlation plot approaches zero rapidly. If we are unable to decide between two differencing orders, we can choose the order that produces the smallest standard deviation in the differenced series. Our time series may occasionally be under- or over-differenced. The first problem can be resolved by the addition of one or more AR terms, whereas the second problem can be resolved by the addition of one or more MA terms.</w:t>
      </w:r>
    </w:p>
    <w:p w14:paraId="15FD3D4A" w14:textId="37ACAFC8" w:rsidR="00343447" w:rsidRDefault="00343447" w:rsidP="00343447">
      <w:pPr>
        <w:ind w:firstLine="288"/>
      </w:pPr>
      <w:r w:rsidRPr="00F81273">
        <w:t xml:space="preserve">The Partial Autocorrelation Function (PACF) and the Autocorrelation Function (ACF) plots from the Toronto dataset following a two-way difference are shown in </w:t>
      </w:r>
      <w:r>
        <w:fldChar w:fldCharType="begin"/>
      </w:r>
      <w:r>
        <w:instrText xml:space="preserve"> REF _Ref86073297 \h </w:instrText>
      </w:r>
      <w:r>
        <w:fldChar w:fldCharType="separate"/>
      </w:r>
      <w:r w:rsidR="00FF0D77">
        <w:t xml:space="preserve">Figure </w:t>
      </w:r>
      <w:r w:rsidR="00FF0D77">
        <w:rPr>
          <w:noProof/>
        </w:rPr>
        <w:t>92</w:t>
      </w:r>
      <w:r>
        <w:fldChar w:fldCharType="end"/>
      </w:r>
      <w:r>
        <w:t xml:space="preserve"> and </w:t>
      </w:r>
      <w:r>
        <w:fldChar w:fldCharType="begin"/>
      </w:r>
      <w:r>
        <w:instrText xml:space="preserve"> REF _Ref86073300 \h </w:instrText>
      </w:r>
      <w:r>
        <w:fldChar w:fldCharType="separate"/>
      </w:r>
      <w:r w:rsidR="00FF0D77">
        <w:t xml:space="preserve">Figure </w:t>
      </w:r>
      <w:r w:rsidR="00FF0D77">
        <w:rPr>
          <w:noProof/>
        </w:rPr>
        <w:t>93</w:t>
      </w:r>
      <w:r>
        <w:fldChar w:fldCharType="end"/>
      </w:r>
      <w:r>
        <w:t>, respectively</w:t>
      </w:r>
      <w:r w:rsidRPr="00F81273">
        <w:t>.</w:t>
      </w:r>
      <w:r>
        <w:t xml:space="preserve"> </w:t>
      </w:r>
      <w:r w:rsidRPr="00C945BA">
        <w:t xml:space="preserve">The parameters (p, d, q) for our Toronto dataset are as follows: (24, 2, 25). The PACF plot can be used to determine the value of our AR term p, and the ACF plot can be used to determine the appropriate number of MA terms. When we compare the p value to the PACF plot, we can see why 24 was chosen as the value. Correlation is higher on the 24th lag than on the subsequent lags. On the 25th lag, the same thing can be seen on the ACF plot. </w:t>
      </w:r>
      <w:r w:rsidR="007E70A9" w:rsidRPr="007E70A9">
        <w:t>Additionally, we included plots from the Ottawa and Saint John datasets below; the parameters for each are (23, 2, 24) and (24, 2, 25).</w:t>
      </w:r>
    </w:p>
    <w:p w14:paraId="2E7F8524" w14:textId="0F4F34B2" w:rsidR="00343447" w:rsidRDefault="00343447" w:rsidP="00343447">
      <w:pPr>
        <w:ind w:firstLine="288"/>
      </w:pPr>
      <w:r w:rsidRPr="00D547A3">
        <w:t xml:space="preserve">Partial autocorrelation is the correlation between a time series and its lag after intermediate lags are removed. Thus, partial autocorrelation expresses the clear </w:t>
      </w:r>
      <w:r w:rsidRPr="00D547A3">
        <w:lastRenderedPageBreak/>
        <w:t>relationship between a lag and the series. This enables us to determine whether the lag is required in the AR term. By adding sufficient AR terms to a differenced series, any autocorrelation in the series can be corrected. A MA term is theoretically the error associated with the lagged forecast. The autocorrelation plot indicates the number of MA terms required to completely remove autocorrelation from the differenced series.</w:t>
      </w:r>
    </w:p>
    <w:p w14:paraId="6CA555F8" w14:textId="1908A0EE" w:rsidR="00BB3D62" w:rsidRDefault="00BB3D62" w:rsidP="00BB3D62">
      <w:pPr>
        <w:pStyle w:val="Heading3"/>
      </w:pPr>
      <w:bookmarkStart w:id="283" w:name="_Toc88406010"/>
      <w:r>
        <w:t xml:space="preserve">1.1.1 </w:t>
      </w:r>
      <w:r w:rsidRPr="00BB3D62">
        <w:t>The Toronto Dataset's PACF and ACF Plots – Parameters (24, 2, 25)</w:t>
      </w:r>
      <w:bookmarkEnd w:id="283"/>
    </w:p>
    <w:p w14:paraId="659C1044" w14:textId="77777777" w:rsidR="00DD61FE" w:rsidRDefault="00DD61FE" w:rsidP="00DD61FE">
      <w:pPr>
        <w:keepNext/>
        <w:ind w:firstLine="288"/>
        <w:jc w:val="center"/>
      </w:pPr>
      <w:r w:rsidRPr="00887D23">
        <w:rPr>
          <w:noProof/>
        </w:rPr>
        <w:drawing>
          <wp:inline distT="0" distB="0" distL="0" distR="0" wp14:anchorId="51FAEE17" wp14:editId="60FB949C">
            <wp:extent cx="3829050" cy="32051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
                    <pic:cNvPicPr>
                      <a:picLocks noChangeAspect="1" noChangeArrowheads="1"/>
                    </pic:cNvPicPr>
                  </pic:nvPicPr>
                  <pic:blipFill rotWithShape="1">
                    <a:blip r:embed="rId162">
                      <a:extLst>
                        <a:ext uri="{28A0092B-C50C-407E-A947-70E740481C1C}">
                          <a14:useLocalDpi xmlns:a14="http://schemas.microsoft.com/office/drawing/2010/main" val="0"/>
                        </a:ext>
                      </a:extLst>
                    </a:blip>
                    <a:srcRect l="4293" t="1909" r="7871"/>
                    <a:stretch/>
                  </pic:blipFill>
                  <pic:spPr bwMode="auto">
                    <a:xfrm>
                      <a:off x="0" y="0"/>
                      <a:ext cx="3859759" cy="3230878"/>
                    </a:xfrm>
                    <a:prstGeom prst="rect">
                      <a:avLst/>
                    </a:prstGeom>
                    <a:noFill/>
                    <a:ln>
                      <a:noFill/>
                    </a:ln>
                    <a:extLst>
                      <a:ext uri="{53640926-AAD7-44D8-BBD7-CCE9431645EC}">
                        <a14:shadowObscured xmlns:a14="http://schemas.microsoft.com/office/drawing/2010/main"/>
                      </a:ext>
                    </a:extLst>
                  </pic:spPr>
                </pic:pic>
              </a:graphicData>
            </a:graphic>
          </wp:inline>
        </w:drawing>
      </w:r>
    </w:p>
    <w:p w14:paraId="2F28F991" w14:textId="48A75E6B" w:rsidR="00DD61FE" w:rsidRDefault="00DD61FE" w:rsidP="00DD61FE">
      <w:pPr>
        <w:pStyle w:val="Caption"/>
        <w:jc w:val="center"/>
      </w:pPr>
      <w:bookmarkStart w:id="284" w:name="_Ref86073297"/>
      <w:bookmarkStart w:id="285" w:name="_Toc88406124"/>
      <w:r>
        <w:t xml:space="preserve">Figure </w:t>
      </w:r>
      <w:r>
        <w:fldChar w:fldCharType="begin"/>
      </w:r>
      <w:r>
        <w:instrText xml:space="preserve"> SEQ Figure \* ARABIC </w:instrText>
      </w:r>
      <w:r>
        <w:fldChar w:fldCharType="separate"/>
      </w:r>
      <w:r w:rsidR="00FF0D77">
        <w:rPr>
          <w:noProof/>
        </w:rPr>
        <w:t>92</w:t>
      </w:r>
      <w:r>
        <w:rPr>
          <w:noProof/>
        </w:rPr>
        <w:fldChar w:fldCharType="end"/>
      </w:r>
      <w:bookmarkEnd w:id="284"/>
      <w:r>
        <w:t xml:space="preserve"> – The Partial Autocorrelation Plot – Toronto Dataset</w:t>
      </w:r>
      <w:bookmarkEnd w:id="285"/>
    </w:p>
    <w:p w14:paraId="6D237311" w14:textId="77777777" w:rsidR="00343447" w:rsidRDefault="00343447" w:rsidP="00343447">
      <w:pPr>
        <w:keepNext/>
        <w:ind w:firstLine="288"/>
        <w:jc w:val="center"/>
      </w:pPr>
      <w:r w:rsidRPr="00FE4888">
        <w:rPr>
          <w:noProof/>
        </w:rPr>
        <w:lastRenderedPageBreak/>
        <w:drawing>
          <wp:inline distT="0" distB="0" distL="0" distR="0" wp14:anchorId="233476DD" wp14:editId="31CB51EF">
            <wp:extent cx="3848100" cy="3184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7"/>
                    <pic:cNvPicPr>
                      <a:picLocks noChangeAspect="1" noChangeArrowheads="1"/>
                    </pic:cNvPicPr>
                  </pic:nvPicPr>
                  <pic:blipFill rotWithShape="1">
                    <a:blip r:embed="rId163">
                      <a:extLst>
                        <a:ext uri="{28A0092B-C50C-407E-A947-70E740481C1C}">
                          <a14:useLocalDpi xmlns:a14="http://schemas.microsoft.com/office/drawing/2010/main" val="0"/>
                        </a:ext>
                      </a:extLst>
                    </a:blip>
                    <a:srcRect l="3936" t="2625" r="7871"/>
                    <a:stretch/>
                  </pic:blipFill>
                  <pic:spPr bwMode="auto">
                    <a:xfrm>
                      <a:off x="0" y="0"/>
                      <a:ext cx="3851353" cy="3187326"/>
                    </a:xfrm>
                    <a:prstGeom prst="rect">
                      <a:avLst/>
                    </a:prstGeom>
                    <a:noFill/>
                    <a:ln>
                      <a:noFill/>
                    </a:ln>
                    <a:extLst>
                      <a:ext uri="{53640926-AAD7-44D8-BBD7-CCE9431645EC}">
                        <a14:shadowObscured xmlns:a14="http://schemas.microsoft.com/office/drawing/2010/main"/>
                      </a:ext>
                    </a:extLst>
                  </pic:spPr>
                </pic:pic>
              </a:graphicData>
            </a:graphic>
          </wp:inline>
        </w:drawing>
      </w:r>
    </w:p>
    <w:p w14:paraId="04024DD6" w14:textId="7596031D" w:rsidR="00343447" w:rsidRDefault="00343447" w:rsidP="00343447">
      <w:pPr>
        <w:pStyle w:val="Caption"/>
        <w:jc w:val="center"/>
      </w:pPr>
      <w:bookmarkStart w:id="286" w:name="_Ref86073300"/>
      <w:bookmarkStart w:id="287" w:name="_Toc88406125"/>
      <w:r>
        <w:t xml:space="preserve">Figure </w:t>
      </w:r>
      <w:r>
        <w:fldChar w:fldCharType="begin"/>
      </w:r>
      <w:r>
        <w:instrText xml:space="preserve"> SEQ Figure \* ARABIC </w:instrText>
      </w:r>
      <w:r>
        <w:fldChar w:fldCharType="separate"/>
      </w:r>
      <w:r w:rsidR="00FF0D77">
        <w:rPr>
          <w:noProof/>
        </w:rPr>
        <w:t>93</w:t>
      </w:r>
      <w:r>
        <w:rPr>
          <w:noProof/>
        </w:rPr>
        <w:fldChar w:fldCharType="end"/>
      </w:r>
      <w:bookmarkEnd w:id="286"/>
      <w:r>
        <w:t xml:space="preserve"> – The Autocorrelation Plot – Toronto Dataset</w:t>
      </w:r>
      <w:bookmarkEnd w:id="287"/>
    </w:p>
    <w:p w14:paraId="2E060F58" w14:textId="6012F917" w:rsidR="006E6EA3" w:rsidRDefault="006E6EA3" w:rsidP="006E6EA3">
      <w:pPr>
        <w:pStyle w:val="Heading3"/>
      </w:pPr>
      <w:bookmarkStart w:id="288" w:name="_Toc88406011"/>
      <w:r>
        <w:t>1.1.</w:t>
      </w:r>
      <w:r>
        <w:t>2</w:t>
      </w:r>
      <w:r>
        <w:t xml:space="preserve"> </w:t>
      </w:r>
      <w:r w:rsidRPr="00BB3D62">
        <w:t xml:space="preserve">The </w:t>
      </w:r>
      <w:r>
        <w:t>Ottawa</w:t>
      </w:r>
      <w:r w:rsidRPr="00BB3D62">
        <w:t xml:space="preserve"> Dataset's PACF and ACF Plots – Parameters </w:t>
      </w:r>
      <w:r w:rsidR="007C5DDE" w:rsidRPr="007E70A9">
        <w:t>(23, 2, 24)</w:t>
      </w:r>
      <w:bookmarkEnd w:id="288"/>
    </w:p>
    <w:p w14:paraId="0BBB8A1C" w14:textId="77777777" w:rsidR="00D92001" w:rsidRDefault="00D92001" w:rsidP="00D92001">
      <w:pPr>
        <w:keepNext/>
        <w:jc w:val="center"/>
      </w:pPr>
      <w:r w:rsidRPr="00D92001">
        <w:rPr>
          <w:noProof/>
        </w:rPr>
        <w:drawing>
          <wp:inline distT="0" distB="0" distL="0" distR="0" wp14:anchorId="30FB1390" wp14:editId="18DAEDD5">
            <wp:extent cx="3951664" cy="3305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64">
                      <a:extLst>
                        <a:ext uri="{28A0092B-C50C-407E-A947-70E740481C1C}">
                          <a14:useLocalDpi xmlns:a14="http://schemas.microsoft.com/office/drawing/2010/main" val="0"/>
                        </a:ext>
                      </a:extLst>
                    </a:blip>
                    <a:srcRect l="4294" t="2387" r="8229" b="-1"/>
                    <a:stretch/>
                  </pic:blipFill>
                  <pic:spPr bwMode="auto">
                    <a:xfrm>
                      <a:off x="0" y="0"/>
                      <a:ext cx="3978965" cy="3328010"/>
                    </a:xfrm>
                    <a:prstGeom prst="rect">
                      <a:avLst/>
                    </a:prstGeom>
                    <a:noFill/>
                    <a:ln>
                      <a:noFill/>
                    </a:ln>
                    <a:extLst>
                      <a:ext uri="{53640926-AAD7-44D8-BBD7-CCE9431645EC}">
                        <a14:shadowObscured xmlns:a14="http://schemas.microsoft.com/office/drawing/2010/main"/>
                      </a:ext>
                    </a:extLst>
                  </pic:spPr>
                </pic:pic>
              </a:graphicData>
            </a:graphic>
          </wp:inline>
        </w:drawing>
      </w:r>
    </w:p>
    <w:p w14:paraId="2724ACB4" w14:textId="511F0BA7" w:rsidR="00D92001" w:rsidRDefault="00D92001" w:rsidP="00D92001">
      <w:pPr>
        <w:pStyle w:val="Caption"/>
        <w:jc w:val="center"/>
      </w:pPr>
      <w:bookmarkStart w:id="289" w:name="_Toc88406126"/>
      <w:r>
        <w:t xml:space="preserve">Figure </w:t>
      </w:r>
      <w:fldSimple w:instr=" SEQ Figure \* ARABIC ">
        <w:r w:rsidR="00FF0D77">
          <w:rPr>
            <w:noProof/>
          </w:rPr>
          <w:t>94</w:t>
        </w:r>
      </w:fldSimple>
      <w:r>
        <w:t xml:space="preserve"> - </w:t>
      </w:r>
      <w:r>
        <w:t xml:space="preserve">The Partial Autocorrelation Plot – </w:t>
      </w:r>
      <w:r>
        <w:t>Ottawa</w:t>
      </w:r>
      <w:r>
        <w:t xml:space="preserve"> Dataset</w:t>
      </w:r>
      <w:bookmarkEnd w:id="289"/>
    </w:p>
    <w:p w14:paraId="4F7D0936" w14:textId="77777777" w:rsidR="00E614F6" w:rsidRDefault="00E614F6" w:rsidP="00E614F6">
      <w:pPr>
        <w:keepNext/>
        <w:jc w:val="center"/>
      </w:pPr>
      <w:r w:rsidRPr="00E614F6">
        <w:rPr>
          <w:noProof/>
        </w:rPr>
        <w:lastRenderedPageBreak/>
        <w:drawing>
          <wp:inline distT="0" distB="0" distL="0" distR="0" wp14:anchorId="3A6EA032" wp14:editId="396EA51B">
            <wp:extent cx="4000500" cy="329452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65">
                      <a:extLst>
                        <a:ext uri="{28A0092B-C50C-407E-A947-70E740481C1C}">
                          <a14:useLocalDpi xmlns:a14="http://schemas.microsoft.com/office/drawing/2010/main" val="0"/>
                        </a:ext>
                      </a:extLst>
                    </a:blip>
                    <a:srcRect l="4115" t="3103" r="7692"/>
                    <a:stretch/>
                  </pic:blipFill>
                  <pic:spPr bwMode="auto">
                    <a:xfrm>
                      <a:off x="0" y="0"/>
                      <a:ext cx="4005577" cy="3298709"/>
                    </a:xfrm>
                    <a:prstGeom prst="rect">
                      <a:avLst/>
                    </a:prstGeom>
                    <a:noFill/>
                    <a:ln>
                      <a:noFill/>
                    </a:ln>
                    <a:extLst>
                      <a:ext uri="{53640926-AAD7-44D8-BBD7-CCE9431645EC}">
                        <a14:shadowObscured xmlns:a14="http://schemas.microsoft.com/office/drawing/2010/main"/>
                      </a:ext>
                    </a:extLst>
                  </pic:spPr>
                </pic:pic>
              </a:graphicData>
            </a:graphic>
          </wp:inline>
        </w:drawing>
      </w:r>
    </w:p>
    <w:p w14:paraId="1CA5DB66" w14:textId="0A130F30" w:rsidR="00D92001" w:rsidRDefault="00E614F6" w:rsidP="00E614F6">
      <w:pPr>
        <w:pStyle w:val="Caption"/>
        <w:jc w:val="center"/>
      </w:pPr>
      <w:bookmarkStart w:id="290" w:name="_Toc88406127"/>
      <w:r>
        <w:t xml:space="preserve">Figure </w:t>
      </w:r>
      <w:fldSimple w:instr=" SEQ Figure \* ARABIC ">
        <w:r w:rsidR="00FF0D77">
          <w:rPr>
            <w:noProof/>
          </w:rPr>
          <w:t>95</w:t>
        </w:r>
      </w:fldSimple>
      <w:r>
        <w:t xml:space="preserve"> - </w:t>
      </w:r>
      <w:r>
        <w:t xml:space="preserve">The Autocorrelation Plot – </w:t>
      </w:r>
      <w:r>
        <w:t>Ottawa</w:t>
      </w:r>
      <w:r>
        <w:t xml:space="preserve"> Dataset</w:t>
      </w:r>
      <w:bookmarkEnd w:id="290"/>
    </w:p>
    <w:p w14:paraId="609EFCE2" w14:textId="07CE3443" w:rsidR="00DA6EC6" w:rsidRDefault="00DA6EC6" w:rsidP="00DA6EC6">
      <w:pPr>
        <w:pStyle w:val="Heading3"/>
      </w:pPr>
      <w:bookmarkStart w:id="291" w:name="_Toc88406012"/>
      <w:r>
        <w:t xml:space="preserve">1.1.2 </w:t>
      </w:r>
      <w:r w:rsidRPr="00BB3D62">
        <w:t xml:space="preserve">The </w:t>
      </w:r>
      <w:r>
        <w:t>Saint John</w:t>
      </w:r>
      <w:r w:rsidRPr="00BB3D62">
        <w:t xml:space="preserve"> Dataset's PACF and ACF Plots – Parameters (24, 2, 25)</w:t>
      </w:r>
      <w:bookmarkEnd w:id="291"/>
    </w:p>
    <w:p w14:paraId="426B86D7" w14:textId="77777777" w:rsidR="00A42D35" w:rsidRDefault="00A42D35" w:rsidP="00A42D35">
      <w:pPr>
        <w:keepNext/>
        <w:jc w:val="center"/>
      </w:pPr>
      <w:r w:rsidRPr="00A42D35">
        <w:rPr>
          <w:noProof/>
        </w:rPr>
        <w:drawing>
          <wp:inline distT="0" distB="0" distL="0" distR="0" wp14:anchorId="42A2656F" wp14:editId="1E065233">
            <wp:extent cx="3839999" cy="3190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66">
                      <a:extLst>
                        <a:ext uri="{28A0092B-C50C-407E-A947-70E740481C1C}">
                          <a14:useLocalDpi xmlns:a14="http://schemas.microsoft.com/office/drawing/2010/main" val="0"/>
                        </a:ext>
                      </a:extLst>
                    </a:blip>
                    <a:srcRect l="4115" t="2625" r="8050"/>
                    <a:stretch/>
                  </pic:blipFill>
                  <pic:spPr bwMode="auto">
                    <a:xfrm>
                      <a:off x="0" y="0"/>
                      <a:ext cx="3866242" cy="3212682"/>
                    </a:xfrm>
                    <a:prstGeom prst="rect">
                      <a:avLst/>
                    </a:prstGeom>
                    <a:noFill/>
                    <a:ln>
                      <a:noFill/>
                    </a:ln>
                    <a:extLst>
                      <a:ext uri="{53640926-AAD7-44D8-BBD7-CCE9431645EC}">
                        <a14:shadowObscured xmlns:a14="http://schemas.microsoft.com/office/drawing/2010/main"/>
                      </a:ext>
                    </a:extLst>
                  </pic:spPr>
                </pic:pic>
              </a:graphicData>
            </a:graphic>
          </wp:inline>
        </w:drawing>
      </w:r>
    </w:p>
    <w:p w14:paraId="0CB7A51E" w14:textId="584B2AE9" w:rsidR="00A42D35" w:rsidRDefault="00A42D35" w:rsidP="00A42D35">
      <w:pPr>
        <w:pStyle w:val="Caption"/>
        <w:jc w:val="center"/>
      </w:pPr>
      <w:bookmarkStart w:id="292" w:name="_Toc88406128"/>
      <w:r>
        <w:t xml:space="preserve">Figure </w:t>
      </w:r>
      <w:fldSimple w:instr=" SEQ Figure \* ARABIC ">
        <w:r w:rsidR="00FF0D77">
          <w:rPr>
            <w:noProof/>
          </w:rPr>
          <w:t>96</w:t>
        </w:r>
      </w:fldSimple>
      <w:r>
        <w:t xml:space="preserve"> - </w:t>
      </w:r>
      <w:r>
        <w:t xml:space="preserve">The Partial Autocorrelation Plot – </w:t>
      </w:r>
      <w:r>
        <w:t>Saint John</w:t>
      </w:r>
      <w:r>
        <w:t xml:space="preserve"> Dataset</w:t>
      </w:r>
      <w:bookmarkEnd w:id="292"/>
    </w:p>
    <w:p w14:paraId="2AEADF5E" w14:textId="77777777" w:rsidR="00772D97" w:rsidRDefault="00772D97" w:rsidP="00772D97">
      <w:pPr>
        <w:keepNext/>
        <w:jc w:val="center"/>
      </w:pPr>
      <w:r w:rsidRPr="00772D97">
        <w:rPr>
          <w:noProof/>
        </w:rPr>
        <w:lastRenderedPageBreak/>
        <w:drawing>
          <wp:inline distT="0" distB="0" distL="0" distR="0" wp14:anchorId="0D72981A" wp14:editId="7EE82BD2">
            <wp:extent cx="3914775" cy="32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67">
                      <a:extLst>
                        <a:ext uri="{28A0092B-C50C-407E-A947-70E740481C1C}">
                          <a14:useLocalDpi xmlns:a14="http://schemas.microsoft.com/office/drawing/2010/main" val="0"/>
                        </a:ext>
                      </a:extLst>
                    </a:blip>
                    <a:srcRect l="4115" t="2625" r="8228"/>
                    <a:stretch/>
                  </pic:blipFill>
                  <pic:spPr bwMode="auto">
                    <a:xfrm>
                      <a:off x="0" y="0"/>
                      <a:ext cx="3941132" cy="3281596"/>
                    </a:xfrm>
                    <a:prstGeom prst="rect">
                      <a:avLst/>
                    </a:prstGeom>
                    <a:noFill/>
                    <a:ln>
                      <a:noFill/>
                    </a:ln>
                    <a:extLst>
                      <a:ext uri="{53640926-AAD7-44D8-BBD7-CCE9431645EC}">
                        <a14:shadowObscured xmlns:a14="http://schemas.microsoft.com/office/drawing/2010/main"/>
                      </a:ext>
                    </a:extLst>
                  </pic:spPr>
                </pic:pic>
              </a:graphicData>
            </a:graphic>
          </wp:inline>
        </w:drawing>
      </w:r>
    </w:p>
    <w:p w14:paraId="458887EF" w14:textId="3EDAFE88" w:rsidR="00343447" w:rsidRPr="0069064F" w:rsidRDefault="00772D97" w:rsidP="0069064F">
      <w:pPr>
        <w:pStyle w:val="Caption"/>
        <w:jc w:val="center"/>
      </w:pPr>
      <w:bookmarkStart w:id="293" w:name="_Toc88406129"/>
      <w:r>
        <w:t xml:space="preserve">Figure </w:t>
      </w:r>
      <w:fldSimple w:instr=" SEQ Figure \* ARABIC ">
        <w:r w:rsidR="00FF0D77">
          <w:rPr>
            <w:noProof/>
          </w:rPr>
          <w:t>97</w:t>
        </w:r>
      </w:fldSimple>
      <w:r>
        <w:t xml:space="preserve"> - </w:t>
      </w:r>
      <w:r>
        <w:t xml:space="preserve">The Autocorrelation Plot – </w:t>
      </w:r>
      <w:r>
        <w:t>Saint John</w:t>
      </w:r>
      <w:r>
        <w:t xml:space="preserve"> Dataset</w:t>
      </w:r>
      <w:bookmarkEnd w:id="293"/>
    </w:p>
    <w:p w14:paraId="61B69565" w14:textId="77777777" w:rsidR="005D6395" w:rsidRDefault="005D6395">
      <w:pPr>
        <w:spacing w:line="240" w:lineRule="auto"/>
        <w:jc w:val="left"/>
        <w:rPr>
          <w:b/>
          <w:sz w:val="28"/>
        </w:rPr>
      </w:pPr>
      <w:r>
        <w:br w:type="page"/>
      </w:r>
    </w:p>
    <w:p w14:paraId="00B415E6" w14:textId="738C200D" w:rsidR="00654DE3" w:rsidRDefault="00AF67B7" w:rsidP="00C92783">
      <w:pPr>
        <w:pStyle w:val="Appendix"/>
      </w:pPr>
      <w:bookmarkStart w:id="294" w:name="_Toc88406013"/>
      <w:r>
        <w:lastRenderedPageBreak/>
        <w:t>Appendix</w:t>
      </w:r>
      <w:r w:rsidR="00343447">
        <w:t xml:space="preserve"> B</w:t>
      </w:r>
      <w:bookmarkEnd w:id="294"/>
    </w:p>
    <w:p w14:paraId="187013F8" w14:textId="3CC95327" w:rsidR="00E93B16" w:rsidRDefault="00581432" w:rsidP="00581432">
      <w:pPr>
        <w:pStyle w:val="Heading2"/>
      </w:pPr>
      <w:bookmarkStart w:id="295" w:name="_Toc88406014"/>
      <w:r>
        <w:t xml:space="preserve">1.1 </w:t>
      </w:r>
      <w:r w:rsidR="00B91A69" w:rsidRPr="00B91A69">
        <w:t>The Toronto Dataset's Overall Performance Metrics</w:t>
      </w:r>
      <w:bookmarkEnd w:id="2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76"/>
        <w:gridCol w:w="897"/>
        <w:gridCol w:w="876"/>
        <w:gridCol w:w="876"/>
        <w:gridCol w:w="1056"/>
        <w:gridCol w:w="876"/>
      </w:tblGrid>
      <w:tr w:rsidR="003E4926" w:rsidRPr="003E4926" w14:paraId="4BAFB683" w14:textId="77777777" w:rsidTr="003E4926">
        <w:trPr>
          <w:trHeight w:val="315"/>
          <w:jc w:val="center"/>
        </w:trPr>
        <w:tc>
          <w:tcPr>
            <w:tcW w:w="0" w:type="auto"/>
            <w:shd w:val="clear" w:color="auto" w:fill="auto"/>
            <w:noWrap/>
            <w:vAlign w:val="bottom"/>
            <w:hideMark/>
          </w:tcPr>
          <w:p w14:paraId="2F12F091"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Metrics</w:t>
            </w:r>
          </w:p>
        </w:tc>
        <w:tc>
          <w:tcPr>
            <w:tcW w:w="0" w:type="auto"/>
            <w:shd w:val="clear" w:color="auto" w:fill="auto"/>
            <w:noWrap/>
            <w:vAlign w:val="bottom"/>
            <w:hideMark/>
          </w:tcPr>
          <w:p w14:paraId="04A3C33F" w14:textId="77777777" w:rsidR="003E4926" w:rsidRPr="003E4926" w:rsidRDefault="003E4926" w:rsidP="003E4926">
            <w:pPr>
              <w:spacing w:line="240" w:lineRule="auto"/>
              <w:jc w:val="center"/>
              <w:rPr>
                <w:b/>
                <w:bCs/>
                <w:color w:val="000000"/>
                <w:lang w:eastAsia="en-CA"/>
              </w:rPr>
            </w:pPr>
            <w:r w:rsidRPr="003E4926">
              <w:rPr>
                <w:b/>
                <w:bCs/>
                <w:color w:val="000000"/>
                <w:lang w:eastAsia="en-CA"/>
              </w:rPr>
              <w:t>CNN</w:t>
            </w:r>
          </w:p>
        </w:tc>
        <w:tc>
          <w:tcPr>
            <w:tcW w:w="0" w:type="auto"/>
            <w:shd w:val="clear" w:color="auto" w:fill="auto"/>
            <w:noWrap/>
            <w:vAlign w:val="bottom"/>
            <w:hideMark/>
          </w:tcPr>
          <w:p w14:paraId="1985EFD4" w14:textId="77777777" w:rsidR="003E4926" w:rsidRPr="003E4926" w:rsidRDefault="003E4926" w:rsidP="003E4926">
            <w:pPr>
              <w:spacing w:line="240" w:lineRule="auto"/>
              <w:jc w:val="center"/>
              <w:rPr>
                <w:b/>
                <w:bCs/>
                <w:color w:val="000000"/>
                <w:lang w:eastAsia="en-CA"/>
              </w:rPr>
            </w:pPr>
            <w:r w:rsidRPr="003E4926">
              <w:rPr>
                <w:b/>
                <w:bCs/>
                <w:color w:val="000000"/>
                <w:lang w:eastAsia="en-CA"/>
              </w:rPr>
              <w:t>LSTM</w:t>
            </w:r>
          </w:p>
        </w:tc>
        <w:tc>
          <w:tcPr>
            <w:tcW w:w="0" w:type="auto"/>
            <w:shd w:val="clear" w:color="auto" w:fill="auto"/>
            <w:noWrap/>
            <w:vAlign w:val="bottom"/>
            <w:hideMark/>
          </w:tcPr>
          <w:p w14:paraId="424E4460" w14:textId="77777777" w:rsidR="003E4926" w:rsidRPr="003E4926" w:rsidRDefault="003E4926" w:rsidP="003E4926">
            <w:pPr>
              <w:spacing w:line="240" w:lineRule="auto"/>
              <w:jc w:val="center"/>
              <w:rPr>
                <w:b/>
                <w:bCs/>
                <w:color w:val="000000"/>
                <w:lang w:eastAsia="en-CA"/>
              </w:rPr>
            </w:pPr>
            <w:r w:rsidRPr="003E4926">
              <w:rPr>
                <w:b/>
                <w:bCs/>
                <w:color w:val="000000"/>
                <w:lang w:eastAsia="en-CA"/>
              </w:rPr>
              <w:t>ANN</w:t>
            </w:r>
          </w:p>
        </w:tc>
        <w:tc>
          <w:tcPr>
            <w:tcW w:w="0" w:type="auto"/>
            <w:shd w:val="clear" w:color="auto" w:fill="auto"/>
            <w:noWrap/>
            <w:vAlign w:val="bottom"/>
            <w:hideMark/>
          </w:tcPr>
          <w:p w14:paraId="4FA1DEBB"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MLR</w:t>
            </w:r>
          </w:p>
        </w:tc>
        <w:tc>
          <w:tcPr>
            <w:tcW w:w="0" w:type="auto"/>
            <w:shd w:val="clear" w:color="auto" w:fill="auto"/>
            <w:noWrap/>
            <w:vAlign w:val="bottom"/>
            <w:hideMark/>
          </w:tcPr>
          <w:p w14:paraId="0FEA8D32" w14:textId="77777777" w:rsidR="003E4926" w:rsidRPr="003E4926" w:rsidRDefault="003E4926" w:rsidP="003E4926">
            <w:pPr>
              <w:spacing w:line="240" w:lineRule="auto"/>
              <w:jc w:val="center"/>
              <w:rPr>
                <w:b/>
                <w:bCs/>
                <w:color w:val="000000"/>
                <w:lang w:eastAsia="en-CA"/>
              </w:rPr>
            </w:pPr>
            <w:r w:rsidRPr="003E4926">
              <w:rPr>
                <w:b/>
                <w:bCs/>
                <w:color w:val="000000"/>
                <w:lang w:eastAsia="en-CA"/>
              </w:rPr>
              <w:t>ARIMA</w:t>
            </w:r>
          </w:p>
        </w:tc>
        <w:tc>
          <w:tcPr>
            <w:tcW w:w="0" w:type="auto"/>
            <w:shd w:val="clear" w:color="auto" w:fill="auto"/>
            <w:noWrap/>
            <w:vAlign w:val="bottom"/>
            <w:hideMark/>
          </w:tcPr>
          <w:p w14:paraId="343761CD" w14:textId="77777777" w:rsidR="003E4926" w:rsidRPr="003E4926" w:rsidRDefault="003E4926" w:rsidP="003E4926">
            <w:pPr>
              <w:spacing w:line="240" w:lineRule="auto"/>
              <w:jc w:val="center"/>
              <w:rPr>
                <w:b/>
                <w:bCs/>
                <w:color w:val="000000"/>
                <w:lang w:eastAsia="en-CA"/>
              </w:rPr>
            </w:pPr>
            <w:r w:rsidRPr="003E4926">
              <w:rPr>
                <w:b/>
                <w:bCs/>
                <w:color w:val="000000"/>
                <w:lang w:eastAsia="en-CA"/>
              </w:rPr>
              <w:t>SNF</w:t>
            </w:r>
          </w:p>
        </w:tc>
      </w:tr>
      <w:tr w:rsidR="003E4926" w:rsidRPr="003E4926" w14:paraId="213A86A8" w14:textId="77777777" w:rsidTr="003E4926">
        <w:trPr>
          <w:trHeight w:val="315"/>
          <w:jc w:val="center"/>
        </w:trPr>
        <w:tc>
          <w:tcPr>
            <w:tcW w:w="0" w:type="auto"/>
            <w:shd w:val="clear" w:color="auto" w:fill="auto"/>
            <w:noWrap/>
            <w:vAlign w:val="bottom"/>
            <w:hideMark/>
          </w:tcPr>
          <w:p w14:paraId="2EF98C8B"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MAPE (%)</w:t>
            </w:r>
          </w:p>
        </w:tc>
        <w:tc>
          <w:tcPr>
            <w:tcW w:w="0" w:type="auto"/>
            <w:shd w:val="clear" w:color="auto" w:fill="auto"/>
            <w:noWrap/>
            <w:vAlign w:val="bottom"/>
            <w:hideMark/>
          </w:tcPr>
          <w:p w14:paraId="369178E1" w14:textId="77777777" w:rsidR="003E4926" w:rsidRPr="003E4926" w:rsidRDefault="003E4926" w:rsidP="003E4926">
            <w:pPr>
              <w:spacing w:line="240" w:lineRule="auto"/>
              <w:jc w:val="center"/>
              <w:rPr>
                <w:color w:val="000000"/>
                <w:lang w:eastAsia="en-CA"/>
              </w:rPr>
            </w:pPr>
            <w:r w:rsidRPr="003E4926">
              <w:rPr>
                <w:color w:val="000000"/>
                <w:lang w:eastAsia="en-CA"/>
              </w:rPr>
              <w:t>2.16</w:t>
            </w:r>
          </w:p>
        </w:tc>
        <w:tc>
          <w:tcPr>
            <w:tcW w:w="0" w:type="auto"/>
            <w:shd w:val="clear" w:color="auto" w:fill="auto"/>
            <w:noWrap/>
            <w:vAlign w:val="bottom"/>
            <w:hideMark/>
          </w:tcPr>
          <w:p w14:paraId="05D7150D" w14:textId="77777777" w:rsidR="003E4926" w:rsidRPr="003E4926" w:rsidRDefault="003E4926" w:rsidP="003E4926">
            <w:pPr>
              <w:spacing w:line="240" w:lineRule="auto"/>
              <w:jc w:val="center"/>
              <w:rPr>
                <w:color w:val="000000"/>
                <w:lang w:eastAsia="en-CA"/>
              </w:rPr>
            </w:pPr>
            <w:r w:rsidRPr="003E4926">
              <w:rPr>
                <w:color w:val="000000"/>
                <w:lang w:eastAsia="en-CA"/>
              </w:rPr>
              <w:t>2.54</w:t>
            </w:r>
          </w:p>
        </w:tc>
        <w:tc>
          <w:tcPr>
            <w:tcW w:w="0" w:type="auto"/>
            <w:shd w:val="clear" w:color="auto" w:fill="auto"/>
            <w:noWrap/>
            <w:vAlign w:val="bottom"/>
            <w:hideMark/>
          </w:tcPr>
          <w:p w14:paraId="274F47E0" w14:textId="77777777" w:rsidR="003E4926" w:rsidRPr="003E4926" w:rsidRDefault="003E4926" w:rsidP="003E4926">
            <w:pPr>
              <w:spacing w:line="240" w:lineRule="auto"/>
              <w:jc w:val="center"/>
              <w:rPr>
                <w:color w:val="000000"/>
                <w:lang w:eastAsia="en-CA"/>
              </w:rPr>
            </w:pPr>
            <w:r w:rsidRPr="003E4926">
              <w:rPr>
                <w:color w:val="000000"/>
                <w:lang w:eastAsia="en-CA"/>
              </w:rPr>
              <w:t>2.30</w:t>
            </w:r>
          </w:p>
        </w:tc>
        <w:tc>
          <w:tcPr>
            <w:tcW w:w="0" w:type="auto"/>
            <w:shd w:val="clear" w:color="auto" w:fill="auto"/>
            <w:noWrap/>
            <w:vAlign w:val="bottom"/>
            <w:hideMark/>
          </w:tcPr>
          <w:p w14:paraId="27852009" w14:textId="77777777" w:rsidR="003E4926" w:rsidRPr="003E4926" w:rsidRDefault="003E4926" w:rsidP="003E4926">
            <w:pPr>
              <w:spacing w:line="240" w:lineRule="auto"/>
              <w:jc w:val="center"/>
              <w:rPr>
                <w:color w:val="000000"/>
                <w:lang w:eastAsia="en-CA"/>
              </w:rPr>
            </w:pPr>
            <w:r w:rsidRPr="003E4926">
              <w:rPr>
                <w:color w:val="000000"/>
                <w:lang w:eastAsia="en-CA"/>
              </w:rPr>
              <w:t>3.75</w:t>
            </w:r>
          </w:p>
        </w:tc>
        <w:tc>
          <w:tcPr>
            <w:tcW w:w="0" w:type="auto"/>
            <w:shd w:val="clear" w:color="auto" w:fill="auto"/>
            <w:noWrap/>
            <w:vAlign w:val="bottom"/>
            <w:hideMark/>
          </w:tcPr>
          <w:p w14:paraId="392AD3EF" w14:textId="77777777" w:rsidR="003E4926" w:rsidRPr="003E4926" w:rsidRDefault="003E4926" w:rsidP="003E4926">
            <w:pPr>
              <w:spacing w:line="240" w:lineRule="auto"/>
              <w:jc w:val="center"/>
              <w:rPr>
                <w:color w:val="000000"/>
                <w:lang w:eastAsia="en-CA"/>
              </w:rPr>
            </w:pPr>
            <w:r w:rsidRPr="003E4926">
              <w:rPr>
                <w:color w:val="000000"/>
                <w:lang w:eastAsia="en-CA"/>
              </w:rPr>
              <w:t>4.86</w:t>
            </w:r>
          </w:p>
        </w:tc>
        <w:tc>
          <w:tcPr>
            <w:tcW w:w="0" w:type="auto"/>
            <w:shd w:val="clear" w:color="auto" w:fill="auto"/>
            <w:noWrap/>
            <w:vAlign w:val="bottom"/>
            <w:hideMark/>
          </w:tcPr>
          <w:p w14:paraId="3B11496C" w14:textId="77777777" w:rsidR="003E4926" w:rsidRPr="003E4926" w:rsidRDefault="003E4926" w:rsidP="003E4926">
            <w:pPr>
              <w:spacing w:line="240" w:lineRule="auto"/>
              <w:jc w:val="center"/>
              <w:rPr>
                <w:color w:val="000000"/>
                <w:lang w:eastAsia="en-CA"/>
              </w:rPr>
            </w:pPr>
            <w:r w:rsidRPr="003E4926">
              <w:rPr>
                <w:color w:val="000000"/>
                <w:lang w:eastAsia="en-CA"/>
              </w:rPr>
              <w:t>6.09</w:t>
            </w:r>
          </w:p>
        </w:tc>
      </w:tr>
      <w:tr w:rsidR="003E4926" w:rsidRPr="003E4926" w14:paraId="016C4865" w14:textId="77777777" w:rsidTr="003E4926">
        <w:trPr>
          <w:trHeight w:val="315"/>
          <w:jc w:val="center"/>
        </w:trPr>
        <w:tc>
          <w:tcPr>
            <w:tcW w:w="0" w:type="auto"/>
            <w:shd w:val="clear" w:color="auto" w:fill="auto"/>
            <w:noWrap/>
            <w:vAlign w:val="bottom"/>
            <w:hideMark/>
          </w:tcPr>
          <w:p w14:paraId="5D4CAD60" w14:textId="77777777" w:rsidR="003E4926" w:rsidRPr="003E4926" w:rsidRDefault="003E4926" w:rsidP="003E4926">
            <w:pPr>
              <w:spacing w:line="240" w:lineRule="auto"/>
              <w:jc w:val="center"/>
              <w:rPr>
                <w:b/>
                <w:bCs/>
                <w:color w:val="000000"/>
                <w:lang w:eastAsia="en-CA"/>
              </w:rPr>
            </w:pPr>
            <w:r w:rsidRPr="003E4926">
              <w:rPr>
                <w:b/>
                <w:bCs/>
                <w:color w:val="000000"/>
                <w:lang w:eastAsia="en-CA"/>
              </w:rPr>
              <w:t>MBE (MW)</w:t>
            </w:r>
          </w:p>
        </w:tc>
        <w:tc>
          <w:tcPr>
            <w:tcW w:w="0" w:type="auto"/>
            <w:shd w:val="clear" w:color="auto" w:fill="auto"/>
            <w:noWrap/>
            <w:vAlign w:val="bottom"/>
            <w:hideMark/>
          </w:tcPr>
          <w:p w14:paraId="61A42D9D" w14:textId="77777777" w:rsidR="003E4926" w:rsidRPr="003E4926" w:rsidRDefault="003E4926" w:rsidP="003E4926">
            <w:pPr>
              <w:spacing w:line="240" w:lineRule="auto"/>
              <w:jc w:val="center"/>
              <w:rPr>
                <w:color w:val="000000"/>
                <w:lang w:eastAsia="en-CA"/>
              </w:rPr>
            </w:pPr>
            <w:r w:rsidRPr="003E4926">
              <w:rPr>
                <w:color w:val="000000"/>
                <w:lang w:eastAsia="en-CA"/>
              </w:rPr>
              <w:t>5.41</w:t>
            </w:r>
          </w:p>
        </w:tc>
        <w:tc>
          <w:tcPr>
            <w:tcW w:w="0" w:type="auto"/>
            <w:shd w:val="clear" w:color="auto" w:fill="auto"/>
            <w:noWrap/>
            <w:vAlign w:val="bottom"/>
            <w:hideMark/>
          </w:tcPr>
          <w:p w14:paraId="7276D5E5" w14:textId="77777777" w:rsidR="003E4926" w:rsidRPr="003E4926" w:rsidRDefault="003E4926" w:rsidP="003E4926">
            <w:pPr>
              <w:spacing w:line="240" w:lineRule="auto"/>
              <w:jc w:val="center"/>
              <w:rPr>
                <w:color w:val="000000"/>
                <w:lang w:eastAsia="en-CA"/>
              </w:rPr>
            </w:pPr>
            <w:r w:rsidRPr="003E4926">
              <w:rPr>
                <w:color w:val="000000"/>
                <w:lang w:eastAsia="en-CA"/>
              </w:rPr>
              <w:t>2.86</w:t>
            </w:r>
          </w:p>
        </w:tc>
        <w:tc>
          <w:tcPr>
            <w:tcW w:w="0" w:type="auto"/>
            <w:shd w:val="clear" w:color="auto" w:fill="auto"/>
            <w:noWrap/>
            <w:vAlign w:val="bottom"/>
            <w:hideMark/>
          </w:tcPr>
          <w:p w14:paraId="53F8A7AE" w14:textId="77777777" w:rsidR="003E4926" w:rsidRPr="003E4926" w:rsidRDefault="003E4926" w:rsidP="003E4926">
            <w:pPr>
              <w:spacing w:line="240" w:lineRule="auto"/>
              <w:jc w:val="center"/>
              <w:rPr>
                <w:color w:val="000000"/>
                <w:lang w:eastAsia="en-CA"/>
              </w:rPr>
            </w:pPr>
            <w:r w:rsidRPr="003E4926">
              <w:rPr>
                <w:color w:val="000000"/>
                <w:lang w:eastAsia="en-CA"/>
              </w:rPr>
              <w:t>4.04</w:t>
            </w:r>
          </w:p>
        </w:tc>
        <w:tc>
          <w:tcPr>
            <w:tcW w:w="0" w:type="auto"/>
            <w:shd w:val="clear" w:color="auto" w:fill="auto"/>
            <w:noWrap/>
            <w:vAlign w:val="bottom"/>
            <w:hideMark/>
          </w:tcPr>
          <w:p w14:paraId="054590DC" w14:textId="77777777" w:rsidR="003E4926" w:rsidRPr="003E4926" w:rsidRDefault="003E4926" w:rsidP="003E4926">
            <w:pPr>
              <w:spacing w:line="240" w:lineRule="auto"/>
              <w:jc w:val="center"/>
              <w:rPr>
                <w:color w:val="000000"/>
                <w:lang w:eastAsia="en-CA"/>
              </w:rPr>
            </w:pPr>
            <w:r w:rsidRPr="003E4926">
              <w:rPr>
                <w:color w:val="000000"/>
                <w:lang w:eastAsia="en-CA"/>
              </w:rPr>
              <w:t>10.81</w:t>
            </w:r>
          </w:p>
        </w:tc>
        <w:tc>
          <w:tcPr>
            <w:tcW w:w="0" w:type="auto"/>
            <w:shd w:val="clear" w:color="auto" w:fill="auto"/>
            <w:noWrap/>
            <w:vAlign w:val="bottom"/>
            <w:hideMark/>
          </w:tcPr>
          <w:p w14:paraId="58D308CF" w14:textId="77777777" w:rsidR="003E4926" w:rsidRPr="003E4926" w:rsidRDefault="003E4926" w:rsidP="003E4926">
            <w:pPr>
              <w:spacing w:line="240" w:lineRule="auto"/>
              <w:jc w:val="center"/>
              <w:rPr>
                <w:color w:val="000000"/>
                <w:lang w:eastAsia="en-CA"/>
              </w:rPr>
            </w:pPr>
            <w:r w:rsidRPr="003E4926">
              <w:rPr>
                <w:color w:val="000000"/>
                <w:lang w:eastAsia="en-CA"/>
              </w:rPr>
              <w:t>-53.98</w:t>
            </w:r>
          </w:p>
        </w:tc>
        <w:tc>
          <w:tcPr>
            <w:tcW w:w="0" w:type="auto"/>
            <w:shd w:val="clear" w:color="auto" w:fill="auto"/>
            <w:noWrap/>
            <w:vAlign w:val="bottom"/>
            <w:hideMark/>
          </w:tcPr>
          <w:p w14:paraId="3305D294" w14:textId="77777777" w:rsidR="003E4926" w:rsidRPr="003E4926" w:rsidRDefault="003E4926" w:rsidP="003E4926">
            <w:pPr>
              <w:spacing w:line="240" w:lineRule="auto"/>
              <w:jc w:val="center"/>
              <w:rPr>
                <w:color w:val="000000"/>
                <w:lang w:eastAsia="en-CA"/>
              </w:rPr>
            </w:pPr>
            <w:r w:rsidRPr="003E4926">
              <w:rPr>
                <w:color w:val="000000"/>
                <w:lang w:eastAsia="en-CA"/>
              </w:rPr>
              <w:t>1.67</w:t>
            </w:r>
          </w:p>
        </w:tc>
      </w:tr>
      <w:tr w:rsidR="003E4926" w:rsidRPr="003E4926" w14:paraId="13E6FF99" w14:textId="77777777" w:rsidTr="003E4926">
        <w:trPr>
          <w:trHeight w:val="315"/>
          <w:jc w:val="center"/>
        </w:trPr>
        <w:tc>
          <w:tcPr>
            <w:tcW w:w="0" w:type="auto"/>
            <w:shd w:val="clear" w:color="auto" w:fill="auto"/>
            <w:noWrap/>
            <w:vAlign w:val="bottom"/>
            <w:hideMark/>
          </w:tcPr>
          <w:p w14:paraId="3221E8E4" w14:textId="77777777" w:rsidR="003E4926" w:rsidRPr="003E4926" w:rsidRDefault="003E4926" w:rsidP="003E4926">
            <w:pPr>
              <w:spacing w:line="240" w:lineRule="auto"/>
              <w:jc w:val="center"/>
              <w:rPr>
                <w:b/>
                <w:bCs/>
                <w:color w:val="000000"/>
                <w:lang w:eastAsia="en-CA"/>
              </w:rPr>
            </w:pPr>
            <w:r w:rsidRPr="003E4926">
              <w:rPr>
                <w:b/>
                <w:bCs/>
                <w:color w:val="000000"/>
                <w:lang w:eastAsia="en-CA"/>
              </w:rPr>
              <w:t xml:space="preserve">MAE (MW) </w:t>
            </w:r>
          </w:p>
        </w:tc>
        <w:tc>
          <w:tcPr>
            <w:tcW w:w="0" w:type="auto"/>
            <w:shd w:val="clear" w:color="auto" w:fill="auto"/>
            <w:noWrap/>
            <w:vAlign w:val="bottom"/>
            <w:hideMark/>
          </w:tcPr>
          <w:p w14:paraId="59F02E05" w14:textId="77777777" w:rsidR="003E4926" w:rsidRPr="003E4926" w:rsidRDefault="003E4926" w:rsidP="003E4926">
            <w:pPr>
              <w:spacing w:line="240" w:lineRule="auto"/>
              <w:jc w:val="center"/>
              <w:rPr>
                <w:color w:val="000000"/>
                <w:lang w:eastAsia="en-CA"/>
              </w:rPr>
            </w:pPr>
            <w:r w:rsidRPr="003E4926">
              <w:rPr>
                <w:color w:val="000000"/>
                <w:lang w:eastAsia="en-CA"/>
              </w:rPr>
              <w:t>125.73</w:t>
            </w:r>
          </w:p>
        </w:tc>
        <w:tc>
          <w:tcPr>
            <w:tcW w:w="0" w:type="auto"/>
            <w:shd w:val="clear" w:color="auto" w:fill="auto"/>
            <w:noWrap/>
            <w:vAlign w:val="bottom"/>
            <w:hideMark/>
          </w:tcPr>
          <w:p w14:paraId="6E226E30" w14:textId="77777777" w:rsidR="003E4926" w:rsidRPr="003E4926" w:rsidRDefault="003E4926" w:rsidP="003E4926">
            <w:pPr>
              <w:spacing w:line="240" w:lineRule="auto"/>
              <w:jc w:val="center"/>
              <w:rPr>
                <w:color w:val="000000"/>
                <w:lang w:eastAsia="en-CA"/>
              </w:rPr>
            </w:pPr>
            <w:r w:rsidRPr="003E4926">
              <w:rPr>
                <w:color w:val="000000"/>
                <w:lang w:eastAsia="en-CA"/>
              </w:rPr>
              <w:t>148.01</w:t>
            </w:r>
          </w:p>
        </w:tc>
        <w:tc>
          <w:tcPr>
            <w:tcW w:w="0" w:type="auto"/>
            <w:shd w:val="clear" w:color="auto" w:fill="auto"/>
            <w:noWrap/>
            <w:vAlign w:val="bottom"/>
            <w:hideMark/>
          </w:tcPr>
          <w:p w14:paraId="39EA0D0A" w14:textId="77777777" w:rsidR="003E4926" w:rsidRPr="003E4926" w:rsidRDefault="003E4926" w:rsidP="003E4926">
            <w:pPr>
              <w:spacing w:line="240" w:lineRule="auto"/>
              <w:jc w:val="center"/>
              <w:rPr>
                <w:color w:val="000000"/>
                <w:lang w:eastAsia="en-CA"/>
              </w:rPr>
            </w:pPr>
            <w:r w:rsidRPr="003E4926">
              <w:rPr>
                <w:color w:val="000000"/>
                <w:lang w:eastAsia="en-CA"/>
              </w:rPr>
              <w:t>134.87</w:t>
            </w:r>
          </w:p>
        </w:tc>
        <w:tc>
          <w:tcPr>
            <w:tcW w:w="0" w:type="auto"/>
            <w:shd w:val="clear" w:color="auto" w:fill="auto"/>
            <w:noWrap/>
            <w:vAlign w:val="bottom"/>
            <w:hideMark/>
          </w:tcPr>
          <w:p w14:paraId="63031E29" w14:textId="77777777" w:rsidR="003E4926" w:rsidRPr="003E4926" w:rsidRDefault="003E4926" w:rsidP="003E4926">
            <w:pPr>
              <w:spacing w:line="240" w:lineRule="auto"/>
              <w:jc w:val="center"/>
              <w:rPr>
                <w:color w:val="000000"/>
                <w:lang w:eastAsia="en-CA"/>
              </w:rPr>
            </w:pPr>
            <w:r w:rsidRPr="003E4926">
              <w:rPr>
                <w:color w:val="000000"/>
                <w:lang w:eastAsia="en-CA"/>
              </w:rPr>
              <w:t>214.88</w:t>
            </w:r>
          </w:p>
        </w:tc>
        <w:tc>
          <w:tcPr>
            <w:tcW w:w="0" w:type="auto"/>
            <w:shd w:val="clear" w:color="auto" w:fill="auto"/>
            <w:noWrap/>
            <w:vAlign w:val="bottom"/>
            <w:hideMark/>
          </w:tcPr>
          <w:p w14:paraId="09A8E975" w14:textId="77777777" w:rsidR="003E4926" w:rsidRPr="003E4926" w:rsidRDefault="003E4926" w:rsidP="003E4926">
            <w:pPr>
              <w:spacing w:line="240" w:lineRule="auto"/>
              <w:jc w:val="center"/>
              <w:rPr>
                <w:color w:val="000000"/>
                <w:lang w:eastAsia="en-CA"/>
              </w:rPr>
            </w:pPr>
            <w:r w:rsidRPr="003E4926">
              <w:rPr>
                <w:color w:val="000000"/>
                <w:lang w:eastAsia="en-CA"/>
              </w:rPr>
              <w:t>285.43</w:t>
            </w:r>
          </w:p>
        </w:tc>
        <w:tc>
          <w:tcPr>
            <w:tcW w:w="0" w:type="auto"/>
            <w:shd w:val="clear" w:color="auto" w:fill="auto"/>
            <w:noWrap/>
            <w:vAlign w:val="bottom"/>
            <w:hideMark/>
          </w:tcPr>
          <w:p w14:paraId="3010E9D3" w14:textId="77777777" w:rsidR="003E4926" w:rsidRPr="003E4926" w:rsidRDefault="003E4926" w:rsidP="003E4926">
            <w:pPr>
              <w:spacing w:line="240" w:lineRule="auto"/>
              <w:jc w:val="center"/>
              <w:rPr>
                <w:color w:val="000000"/>
                <w:lang w:eastAsia="en-CA"/>
              </w:rPr>
            </w:pPr>
            <w:r w:rsidRPr="003E4926">
              <w:rPr>
                <w:color w:val="000000"/>
                <w:lang w:eastAsia="en-CA"/>
              </w:rPr>
              <w:t>350.36</w:t>
            </w:r>
          </w:p>
        </w:tc>
      </w:tr>
      <w:tr w:rsidR="003E4926" w:rsidRPr="003E4926" w14:paraId="7D4A7754" w14:textId="77777777" w:rsidTr="003E4926">
        <w:trPr>
          <w:trHeight w:val="315"/>
          <w:jc w:val="center"/>
        </w:trPr>
        <w:tc>
          <w:tcPr>
            <w:tcW w:w="0" w:type="auto"/>
            <w:shd w:val="clear" w:color="auto" w:fill="auto"/>
            <w:noWrap/>
            <w:vAlign w:val="bottom"/>
            <w:hideMark/>
          </w:tcPr>
          <w:p w14:paraId="1FE8500C" w14:textId="77777777" w:rsidR="003E4926" w:rsidRPr="003E4926" w:rsidRDefault="003E4926" w:rsidP="003E4926">
            <w:pPr>
              <w:spacing w:line="240" w:lineRule="auto"/>
              <w:jc w:val="center"/>
              <w:rPr>
                <w:b/>
                <w:bCs/>
                <w:color w:val="000000"/>
                <w:lang w:eastAsia="en-CA"/>
              </w:rPr>
            </w:pPr>
            <w:r w:rsidRPr="003E4926">
              <w:rPr>
                <w:b/>
                <w:bCs/>
                <w:color w:val="000000"/>
                <w:lang w:eastAsia="en-CA"/>
              </w:rPr>
              <w:t>RMSE (MW)</w:t>
            </w:r>
          </w:p>
        </w:tc>
        <w:tc>
          <w:tcPr>
            <w:tcW w:w="0" w:type="auto"/>
            <w:shd w:val="clear" w:color="auto" w:fill="auto"/>
            <w:noWrap/>
            <w:vAlign w:val="bottom"/>
            <w:hideMark/>
          </w:tcPr>
          <w:p w14:paraId="2E53B06E" w14:textId="77777777" w:rsidR="003E4926" w:rsidRPr="003E4926" w:rsidRDefault="003E4926" w:rsidP="003E4926">
            <w:pPr>
              <w:spacing w:line="240" w:lineRule="auto"/>
              <w:jc w:val="center"/>
              <w:rPr>
                <w:color w:val="000000"/>
                <w:lang w:eastAsia="en-CA"/>
              </w:rPr>
            </w:pPr>
            <w:r w:rsidRPr="003E4926">
              <w:rPr>
                <w:color w:val="000000"/>
                <w:lang w:eastAsia="en-CA"/>
              </w:rPr>
              <w:t>189.76</w:t>
            </w:r>
          </w:p>
        </w:tc>
        <w:tc>
          <w:tcPr>
            <w:tcW w:w="0" w:type="auto"/>
            <w:shd w:val="clear" w:color="auto" w:fill="auto"/>
            <w:noWrap/>
            <w:vAlign w:val="bottom"/>
            <w:hideMark/>
          </w:tcPr>
          <w:p w14:paraId="5BA43E28" w14:textId="77777777" w:rsidR="003E4926" w:rsidRPr="003E4926" w:rsidRDefault="003E4926" w:rsidP="003E4926">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46F16856" w14:textId="77777777" w:rsidR="003E4926" w:rsidRPr="003E4926" w:rsidRDefault="003E4926" w:rsidP="003E4926">
            <w:pPr>
              <w:spacing w:line="240" w:lineRule="auto"/>
              <w:jc w:val="center"/>
              <w:rPr>
                <w:color w:val="000000"/>
                <w:lang w:eastAsia="en-CA"/>
              </w:rPr>
            </w:pPr>
            <w:r w:rsidRPr="003E4926">
              <w:rPr>
                <w:color w:val="000000"/>
                <w:lang w:eastAsia="en-CA"/>
              </w:rPr>
              <w:t>201.32</w:t>
            </w:r>
          </w:p>
        </w:tc>
        <w:tc>
          <w:tcPr>
            <w:tcW w:w="0" w:type="auto"/>
            <w:shd w:val="clear" w:color="auto" w:fill="auto"/>
            <w:noWrap/>
            <w:vAlign w:val="bottom"/>
            <w:hideMark/>
          </w:tcPr>
          <w:p w14:paraId="363C82FC" w14:textId="77777777" w:rsidR="003E4926" w:rsidRPr="003E4926" w:rsidRDefault="003E4926" w:rsidP="003E4926">
            <w:pPr>
              <w:spacing w:line="240" w:lineRule="auto"/>
              <w:jc w:val="center"/>
              <w:rPr>
                <w:color w:val="000000"/>
                <w:lang w:eastAsia="en-CA"/>
              </w:rPr>
            </w:pPr>
            <w:r w:rsidRPr="003E4926">
              <w:rPr>
                <w:color w:val="000000"/>
                <w:lang w:eastAsia="en-CA"/>
              </w:rPr>
              <w:t>293.94</w:t>
            </w:r>
          </w:p>
        </w:tc>
        <w:tc>
          <w:tcPr>
            <w:tcW w:w="0" w:type="auto"/>
            <w:shd w:val="clear" w:color="auto" w:fill="auto"/>
            <w:noWrap/>
            <w:vAlign w:val="bottom"/>
            <w:hideMark/>
          </w:tcPr>
          <w:p w14:paraId="4A79CBEC" w14:textId="77777777" w:rsidR="003E4926" w:rsidRPr="003E4926" w:rsidRDefault="003E4926" w:rsidP="003E4926">
            <w:pPr>
              <w:spacing w:line="240" w:lineRule="auto"/>
              <w:jc w:val="center"/>
              <w:rPr>
                <w:color w:val="000000"/>
                <w:lang w:eastAsia="en-CA"/>
              </w:rPr>
            </w:pPr>
            <w:r w:rsidRPr="003E4926">
              <w:rPr>
                <w:color w:val="000000"/>
                <w:lang w:eastAsia="en-CA"/>
              </w:rPr>
              <w:t>418.11</w:t>
            </w:r>
          </w:p>
        </w:tc>
        <w:tc>
          <w:tcPr>
            <w:tcW w:w="0" w:type="auto"/>
            <w:shd w:val="clear" w:color="auto" w:fill="auto"/>
            <w:noWrap/>
            <w:vAlign w:val="bottom"/>
            <w:hideMark/>
          </w:tcPr>
          <w:p w14:paraId="3D90F66D" w14:textId="77777777" w:rsidR="003E4926" w:rsidRPr="003E4926" w:rsidRDefault="003E4926" w:rsidP="003E4926">
            <w:pPr>
              <w:spacing w:line="240" w:lineRule="auto"/>
              <w:jc w:val="center"/>
              <w:rPr>
                <w:color w:val="000000"/>
                <w:lang w:eastAsia="en-CA"/>
              </w:rPr>
            </w:pPr>
            <w:r w:rsidRPr="003E4926">
              <w:rPr>
                <w:color w:val="000000"/>
                <w:lang w:eastAsia="en-CA"/>
              </w:rPr>
              <w:t>488.07</w:t>
            </w:r>
          </w:p>
        </w:tc>
      </w:tr>
      <w:tr w:rsidR="003E4926" w:rsidRPr="003E4926" w14:paraId="453C29A8" w14:textId="77777777" w:rsidTr="003E4926">
        <w:trPr>
          <w:trHeight w:val="315"/>
          <w:jc w:val="center"/>
        </w:trPr>
        <w:tc>
          <w:tcPr>
            <w:tcW w:w="0" w:type="auto"/>
            <w:shd w:val="clear" w:color="auto" w:fill="auto"/>
            <w:noWrap/>
            <w:vAlign w:val="bottom"/>
            <w:hideMark/>
          </w:tcPr>
          <w:p w14:paraId="2CD0D983" w14:textId="77777777" w:rsidR="003E4926" w:rsidRPr="003E4926" w:rsidRDefault="003E4926" w:rsidP="003E4926">
            <w:pPr>
              <w:spacing w:line="240" w:lineRule="auto"/>
              <w:jc w:val="center"/>
              <w:rPr>
                <w:b/>
                <w:bCs/>
                <w:color w:val="000000"/>
                <w:lang w:eastAsia="en-CA"/>
              </w:rPr>
            </w:pPr>
            <w:r w:rsidRPr="003E4926">
              <w:rPr>
                <w:b/>
                <w:bCs/>
                <w:color w:val="000000"/>
                <w:lang w:eastAsia="en-CA"/>
              </w:rPr>
              <w:t>STD (MW)</w:t>
            </w:r>
          </w:p>
        </w:tc>
        <w:tc>
          <w:tcPr>
            <w:tcW w:w="0" w:type="auto"/>
            <w:shd w:val="clear" w:color="auto" w:fill="auto"/>
            <w:noWrap/>
            <w:vAlign w:val="bottom"/>
            <w:hideMark/>
          </w:tcPr>
          <w:p w14:paraId="63354424" w14:textId="77777777" w:rsidR="003E4926" w:rsidRPr="003E4926" w:rsidRDefault="003E4926" w:rsidP="003E4926">
            <w:pPr>
              <w:spacing w:line="240" w:lineRule="auto"/>
              <w:jc w:val="center"/>
              <w:rPr>
                <w:color w:val="000000"/>
                <w:lang w:eastAsia="en-CA"/>
              </w:rPr>
            </w:pPr>
            <w:r w:rsidRPr="003E4926">
              <w:rPr>
                <w:color w:val="000000"/>
                <w:lang w:eastAsia="en-CA"/>
              </w:rPr>
              <w:t>189.69</w:t>
            </w:r>
          </w:p>
        </w:tc>
        <w:tc>
          <w:tcPr>
            <w:tcW w:w="0" w:type="auto"/>
            <w:shd w:val="clear" w:color="auto" w:fill="auto"/>
            <w:noWrap/>
            <w:vAlign w:val="bottom"/>
            <w:hideMark/>
          </w:tcPr>
          <w:p w14:paraId="0D83F2D8" w14:textId="77777777" w:rsidR="003E4926" w:rsidRPr="003E4926" w:rsidRDefault="003E4926" w:rsidP="003E4926">
            <w:pPr>
              <w:spacing w:line="240" w:lineRule="auto"/>
              <w:jc w:val="center"/>
              <w:rPr>
                <w:color w:val="000000"/>
                <w:lang w:eastAsia="en-CA"/>
              </w:rPr>
            </w:pPr>
            <w:r w:rsidRPr="003E4926">
              <w:rPr>
                <w:color w:val="000000"/>
                <w:lang w:eastAsia="en-CA"/>
              </w:rPr>
              <w:t>219.57</w:t>
            </w:r>
          </w:p>
        </w:tc>
        <w:tc>
          <w:tcPr>
            <w:tcW w:w="0" w:type="auto"/>
            <w:shd w:val="clear" w:color="auto" w:fill="auto"/>
            <w:noWrap/>
            <w:vAlign w:val="bottom"/>
            <w:hideMark/>
          </w:tcPr>
          <w:p w14:paraId="1A08132D" w14:textId="77777777" w:rsidR="003E4926" w:rsidRPr="003E4926" w:rsidRDefault="003E4926" w:rsidP="003E4926">
            <w:pPr>
              <w:spacing w:line="240" w:lineRule="auto"/>
              <w:jc w:val="center"/>
              <w:rPr>
                <w:color w:val="000000"/>
                <w:lang w:eastAsia="en-CA"/>
              </w:rPr>
            </w:pPr>
            <w:r w:rsidRPr="003E4926">
              <w:rPr>
                <w:color w:val="000000"/>
                <w:lang w:eastAsia="en-CA"/>
              </w:rPr>
              <w:t>201.29</w:t>
            </w:r>
          </w:p>
        </w:tc>
        <w:tc>
          <w:tcPr>
            <w:tcW w:w="0" w:type="auto"/>
            <w:shd w:val="clear" w:color="auto" w:fill="auto"/>
            <w:noWrap/>
            <w:vAlign w:val="bottom"/>
            <w:hideMark/>
          </w:tcPr>
          <w:p w14:paraId="42D45C7F" w14:textId="77777777" w:rsidR="003E4926" w:rsidRPr="003E4926" w:rsidRDefault="003E4926" w:rsidP="003E4926">
            <w:pPr>
              <w:spacing w:line="240" w:lineRule="auto"/>
              <w:jc w:val="center"/>
              <w:rPr>
                <w:color w:val="000000"/>
                <w:lang w:eastAsia="en-CA"/>
              </w:rPr>
            </w:pPr>
            <w:r w:rsidRPr="003E4926">
              <w:rPr>
                <w:color w:val="000000"/>
                <w:lang w:eastAsia="en-CA"/>
              </w:rPr>
              <w:t>293.75</w:t>
            </w:r>
          </w:p>
        </w:tc>
        <w:tc>
          <w:tcPr>
            <w:tcW w:w="0" w:type="auto"/>
            <w:shd w:val="clear" w:color="auto" w:fill="auto"/>
            <w:noWrap/>
            <w:vAlign w:val="bottom"/>
            <w:hideMark/>
          </w:tcPr>
          <w:p w14:paraId="67ED41FC" w14:textId="77777777" w:rsidR="003E4926" w:rsidRPr="003E4926" w:rsidRDefault="003E4926" w:rsidP="003E4926">
            <w:pPr>
              <w:spacing w:line="240" w:lineRule="auto"/>
              <w:jc w:val="center"/>
              <w:rPr>
                <w:color w:val="000000"/>
                <w:lang w:eastAsia="en-CA"/>
              </w:rPr>
            </w:pPr>
            <w:r w:rsidRPr="003E4926">
              <w:rPr>
                <w:color w:val="000000"/>
                <w:lang w:eastAsia="en-CA"/>
              </w:rPr>
              <w:t>414.63</w:t>
            </w:r>
          </w:p>
        </w:tc>
        <w:tc>
          <w:tcPr>
            <w:tcW w:w="0" w:type="auto"/>
            <w:shd w:val="clear" w:color="auto" w:fill="auto"/>
            <w:noWrap/>
            <w:vAlign w:val="bottom"/>
            <w:hideMark/>
          </w:tcPr>
          <w:p w14:paraId="14095630" w14:textId="77777777" w:rsidR="003E4926" w:rsidRPr="003E4926" w:rsidRDefault="003E4926" w:rsidP="003E4926">
            <w:pPr>
              <w:spacing w:line="240" w:lineRule="auto"/>
              <w:jc w:val="center"/>
              <w:rPr>
                <w:color w:val="000000"/>
                <w:lang w:eastAsia="en-CA"/>
              </w:rPr>
            </w:pPr>
            <w:r w:rsidRPr="003E4926">
              <w:rPr>
                <w:color w:val="000000"/>
                <w:lang w:eastAsia="en-CA"/>
              </w:rPr>
              <w:t>488.10</w:t>
            </w:r>
          </w:p>
        </w:tc>
      </w:tr>
    </w:tbl>
    <w:p w14:paraId="4E35F579" w14:textId="254E482D" w:rsidR="006143E0" w:rsidRDefault="00175B13" w:rsidP="00175B13">
      <w:pPr>
        <w:pStyle w:val="Caption"/>
        <w:jc w:val="center"/>
      </w:pPr>
      <w:bookmarkStart w:id="296" w:name="_Toc88406030"/>
      <w:r>
        <w:t xml:space="preserve">Table </w:t>
      </w:r>
      <w:fldSimple w:instr=" SEQ Table \* ARABIC ">
        <w:r w:rsidR="00FF0D77">
          <w:rPr>
            <w:noProof/>
          </w:rPr>
          <w:t>14</w:t>
        </w:r>
      </w:fldSimple>
      <w:r>
        <w:t xml:space="preserve"> – The Overall Performance Metrics – Toronto Dataset</w:t>
      </w:r>
      <w:bookmarkEnd w:id="296"/>
    </w:p>
    <w:p w14:paraId="55F5D20F" w14:textId="75410B3E" w:rsidR="00175B13" w:rsidRDefault="00581432" w:rsidP="00581432">
      <w:pPr>
        <w:pStyle w:val="Heading2"/>
      </w:pPr>
      <w:bookmarkStart w:id="297" w:name="_Toc88406015"/>
      <w:r>
        <w:t xml:space="preserve">1.2 </w:t>
      </w:r>
      <w:r w:rsidR="006438F6" w:rsidRPr="00B91A69">
        <w:t xml:space="preserve">The </w:t>
      </w:r>
      <w:r w:rsidR="006438F6">
        <w:t>Ottawa</w:t>
      </w:r>
      <w:r w:rsidR="006438F6" w:rsidRPr="00B91A69">
        <w:t xml:space="preserve"> Dataset's Overall Performance Metrics</w:t>
      </w:r>
      <w:bookmarkEnd w:id="2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56"/>
        <w:gridCol w:w="897"/>
        <w:gridCol w:w="756"/>
        <w:gridCol w:w="776"/>
        <w:gridCol w:w="1056"/>
        <w:gridCol w:w="876"/>
      </w:tblGrid>
      <w:tr w:rsidR="003C5E94" w:rsidRPr="003C5E94" w14:paraId="4664C05A" w14:textId="77777777" w:rsidTr="003C5E94">
        <w:trPr>
          <w:trHeight w:val="315"/>
          <w:jc w:val="center"/>
        </w:trPr>
        <w:tc>
          <w:tcPr>
            <w:tcW w:w="0" w:type="auto"/>
            <w:shd w:val="clear" w:color="auto" w:fill="auto"/>
            <w:noWrap/>
            <w:vAlign w:val="bottom"/>
            <w:hideMark/>
          </w:tcPr>
          <w:p w14:paraId="3076C6C7"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Metrics</w:t>
            </w:r>
          </w:p>
        </w:tc>
        <w:tc>
          <w:tcPr>
            <w:tcW w:w="0" w:type="auto"/>
            <w:shd w:val="clear" w:color="auto" w:fill="auto"/>
            <w:noWrap/>
            <w:vAlign w:val="bottom"/>
            <w:hideMark/>
          </w:tcPr>
          <w:p w14:paraId="57B48048" w14:textId="77777777" w:rsidR="003C5E94" w:rsidRPr="003C5E94" w:rsidRDefault="003C5E94" w:rsidP="003C5E94">
            <w:pPr>
              <w:spacing w:line="240" w:lineRule="auto"/>
              <w:jc w:val="center"/>
              <w:rPr>
                <w:b/>
                <w:bCs/>
                <w:color w:val="000000"/>
                <w:lang w:eastAsia="en-CA"/>
              </w:rPr>
            </w:pPr>
            <w:r w:rsidRPr="003C5E94">
              <w:rPr>
                <w:b/>
                <w:bCs/>
                <w:color w:val="000000"/>
                <w:lang w:eastAsia="en-CA"/>
              </w:rPr>
              <w:t>CNN</w:t>
            </w:r>
          </w:p>
        </w:tc>
        <w:tc>
          <w:tcPr>
            <w:tcW w:w="0" w:type="auto"/>
            <w:shd w:val="clear" w:color="auto" w:fill="auto"/>
            <w:noWrap/>
            <w:vAlign w:val="bottom"/>
            <w:hideMark/>
          </w:tcPr>
          <w:p w14:paraId="42AA28A4" w14:textId="77777777" w:rsidR="003C5E94" w:rsidRPr="003C5E94" w:rsidRDefault="003C5E94" w:rsidP="003C5E94">
            <w:pPr>
              <w:spacing w:line="240" w:lineRule="auto"/>
              <w:jc w:val="center"/>
              <w:rPr>
                <w:b/>
                <w:bCs/>
                <w:color w:val="000000"/>
                <w:lang w:eastAsia="en-CA"/>
              </w:rPr>
            </w:pPr>
            <w:r w:rsidRPr="003C5E94">
              <w:rPr>
                <w:b/>
                <w:bCs/>
                <w:color w:val="000000"/>
                <w:lang w:eastAsia="en-CA"/>
              </w:rPr>
              <w:t>LSTM</w:t>
            </w:r>
          </w:p>
        </w:tc>
        <w:tc>
          <w:tcPr>
            <w:tcW w:w="0" w:type="auto"/>
            <w:shd w:val="clear" w:color="auto" w:fill="auto"/>
            <w:noWrap/>
            <w:vAlign w:val="bottom"/>
            <w:hideMark/>
          </w:tcPr>
          <w:p w14:paraId="14E5F74B" w14:textId="77777777" w:rsidR="003C5E94" w:rsidRPr="003C5E94" w:rsidRDefault="003C5E94" w:rsidP="003C5E94">
            <w:pPr>
              <w:spacing w:line="240" w:lineRule="auto"/>
              <w:jc w:val="center"/>
              <w:rPr>
                <w:b/>
                <w:bCs/>
                <w:color w:val="000000"/>
                <w:lang w:eastAsia="en-CA"/>
              </w:rPr>
            </w:pPr>
            <w:r w:rsidRPr="003C5E94">
              <w:rPr>
                <w:b/>
                <w:bCs/>
                <w:color w:val="000000"/>
                <w:lang w:eastAsia="en-CA"/>
              </w:rPr>
              <w:t>ANN</w:t>
            </w:r>
          </w:p>
        </w:tc>
        <w:tc>
          <w:tcPr>
            <w:tcW w:w="0" w:type="auto"/>
            <w:shd w:val="clear" w:color="auto" w:fill="auto"/>
            <w:noWrap/>
            <w:vAlign w:val="bottom"/>
            <w:hideMark/>
          </w:tcPr>
          <w:p w14:paraId="554CB84F"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MLR</w:t>
            </w:r>
          </w:p>
        </w:tc>
        <w:tc>
          <w:tcPr>
            <w:tcW w:w="0" w:type="auto"/>
            <w:shd w:val="clear" w:color="auto" w:fill="auto"/>
            <w:noWrap/>
            <w:vAlign w:val="bottom"/>
            <w:hideMark/>
          </w:tcPr>
          <w:p w14:paraId="7B479426" w14:textId="77777777" w:rsidR="003C5E94" w:rsidRPr="003C5E94" w:rsidRDefault="003C5E94" w:rsidP="003C5E94">
            <w:pPr>
              <w:spacing w:line="240" w:lineRule="auto"/>
              <w:jc w:val="center"/>
              <w:rPr>
                <w:b/>
                <w:bCs/>
                <w:color w:val="000000"/>
                <w:lang w:eastAsia="en-CA"/>
              </w:rPr>
            </w:pPr>
            <w:r w:rsidRPr="003C5E94">
              <w:rPr>
                <w:b/>
                <w:bCs/>
                <w:color w:val="000000"/>
                <w:lang w:eastAsia="en-CA"/>
              </w:rPr>
              <w:t>ARIMA</w:t>
            </w:r>
          </w:p>
        </w:tc>
        <w:tc>
          <w:tcPr>
            <w:tcW w:w="0" w:type="auto"/>
            <w:shd w:val="clear" w:color="auto" w:fill="auto"/>
            <w:noWrap/>
            <w:vAlign w:val="bottom"/>
            <w:hideMark/>
          </w:tcPr>
          <w:p w14:paraId="040B73C3" w14:textId="77777777" w:rsidR="003C5E94" w:rsidRPr="003C5E94" w:rsidRDefault="003C5E94" w:rsidP="003C5E94">
            <w:pPr>
              <w:spacing w:line="240" w:lineRule="auto"/>
              <w:jc w:val="center"/>
              <w:rPr>
                <w:b/>
                <w:bCs/>
                <w:color w:val="000000"/>
                <w:lang w:eastAsia="en-CA"/>
              </w:rPr>
            </w:pPr>
            <w:r w:rsidRPr="003C5E94">
              <w:rPr>
                <w:b/>
                <w:bCs/>
                <w:color w:val="000000"/>
                <w:lang w:eastAsia="en-CA"/>
              </w:rPr>
              <w:t>SNF</w:t>
            </w:r>
          </w:p>
        </w:tc>
      </w:tr>
      <w:tr w:rsidR="003C5E94" w:rsidRPr="003C5E94" w14:paraId="5FF91330" w14:textId="77777777" w:rsidTr="003C5E94">
        <w:trPr>
          <w:trHeight w:val="315"/>
          <w:jc w:val="center"/>
        </w:trPr>
        <w:tc>
          <w:tcPr>
            <w:tcW w:w="0" w:type="auto"/>
            <w:shd w:val="clear" w:color="auto" w:fill="auto"/>
            <w:noWrap/>
            <w:vAlign w:val="bottom"/>
            <w:hideMark/>
          </w:tcPr>
          <w:p w14:paraId="22342599"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MAPE (%)</w:t>
            </w:r>
          </w:p>
        </w:tc>
        <w:tc>
          <w:tcPr>
            <w:tcW w:w="0" w:type="auto"/>
            <w:shd w:val="clear" w:color="auto" w:fill="auto"/>
            <w:noWrap/>
            <w:vAlign w:val="bottom"/>
            <w:hideMark/>
          </w:tcPr>
          <w:p w14:paraId="45931D72" w14:textId="77777777" w:rsidR="003C5E94" w:rsidRPr="003C5E94" w:rsidRDefault="003C5E94" w:rsidP="003C5E94">
            <w:pPr>
              <w:spacing w:line="240" w:lineRule="auto"/>
              <w:jc w:val="center"/>
              <w:rPr>
                <w:color w:val="000000"/>
                <w:lang w:eastAsia="en-CA"/>
              </w:rPr>
            </w:pPr>
            <w:r w:rsidRPr="003C5E94">
              <w:rPr>
                <w:color w:val="000000"/>
                <w:lang w:eastAsia="en-CA"/>
              </w:rPr>
              <w:t>2.72</w:t>
            </w:r>
          </w:p>
        </w:tc>
        <w:tc>
          <w:tcPr>
            <w:tcW w:w="0" w:type="auto"/>
            <w:shd w:val="clear" w:color="auto" w:fill="auto"/>
            <w:noWrap/>
            <w:vAlign w:val="bottom"/>
            <w:hideMark/>
          </w:tcPr>
          <w:p w14:paraId="37DD8777" w14:textId="77777777" w:rsidR="003C5E94" w:rsidRPr="003C5E94" w:rsidRDefault="003C5E94" w:rsidP="003C5E94">
            <w:pPr>
              <w:spacing w:line="240" w:lineRule="auto"/>
              <w:jc w:val="center"/>
              <w:rPr>
                <w:color w:val="000000"/>
                <w:lang w:eastAsia="en-CA"/>
              </w:rPr>
            </w:pPr>
            <w:r w:rsidRPr="003C5E94">
              <w:rPr>
                <w:color w:val="000000"/>
                <w:lang w:eastAsia="en-CA"/>
              </w:rPr>
              <w:t>3.44</w:t>
            </w:r>
          </w:p>
        </w:tc>
        <w:tc>
          <w:tcPr>
            <w:tcW w:w="0" w:type="auto"/>
            <w:shd w:val="clear" w:color="auto" w:fill="auto"/>
            <w:noWrap/>
            <w:vAlign w:val="bottom"/>
            <w:hideMark/>
          </w:tcPr>
          <w:p w14:paraId="48A2AD08" w14:textId="77777777" w:rsidR="003C5E94" w:rsidRPr="003C5E94" w:rsidRDefault="003C5E94" w:rsidP="003C5E94">
            <w:pPr>
              <w:spacing w:line="240" w:lineRule="auto"/>
              <w:jc w:val="center"/>
              <w:rPr>
                <w:color w:val="000000"/>
                <w:lang w:eastAsia="en-CA"/>
              </w:rPr>
            </w:pPr>
            <w:r w:rsidRPr="003C5E94">
              <w:rPr>
                <w:color w:val="000000"/>
                <w:lang w:eastAsia="en-CA"/>
              </w:rPr>
              <w:t>3.09</w:t>
            </w:r>
          </w:p>
        </w:tc>
        <w:tc>
          <w:tcPr>
            <w:tcW w:w="0" w:type="auto"/>
            <w:shd w:val="clear" w:color="auto" w:fill="auto"/>
            <w:noWrap/>
            <w:vAlign w:val="bottom"/>
            <w:hideMark/>
          </w:tcPr>
          <w:p w14:paraId="23D4ECB7" w14:textId="77777777" w:rsidR="003C5E94" w:rsidRPr="003C5E94" w:rsidRDefault="003C5E94" w:rsidP="003C5E94">
            <w:pPr>
              <w:spacing w:line="240" w:lineRule="auto"/>
              <w:jc w:val="center"/>
              <w:rPr>
                <w:color w:val="000000"/>
                <w:lang w:eastAsia="en-CA"/>
              </w:rPr>
            </w:pPr>
            <w:r w:rsidRPr="003C5E94">
              <w:rPr>
                <w:color w:val="000000"/>
                <w:lang w:eastAsia="en-CA"/>
              </w:rPr>
              <w:t>4.78</w:t>
            </w:r>
          </w:p>
        </w:tc>
        <w:tc>
          <w:tcPr>
            <w:tcW w:w="0" w:type="auto"/>
            <w:shd w:val="clear" w:color="auto" w:fill="auto"/>
            <w:noWrap/>
            <w:vAlign w:val="bottom"/>
            <w:hideMark/>
          </w:tcPr>
          <w:p w14:paraId="3A89F608" w14:textId="77777777" w:rsidR="003C5E94" w:rsidRPr="003C5E94" w:rsidRDefault="003C5E94" w:rsidP="003C5E94">
            <w:pPr>
              <w:spacing w:line="240" w:lineRule="auto"/>
              <w:jc w:val="center"/>
              <w:rPr>
                <w:color w:val="000000"/>
                <w:lang w:eastAsia="en-CA"/>
              </w:rPr>
            </w:pPr>
            <w:r w:rsidRPr="003C5E94">
              <w:rPr>
                <w:color w:val="000000"/>
                <w:lang w:eastAsia="en-CA"/>
              </w:rPr>
              <w:t>5.06</w:t>
            </w:r>
          </w:p>
        </w:tc>
        <w:tc>
          <w:tcPr>
            <w:tcW w:w="0" w:type="auto"/>
            <w:shd w:val="clear" w:color="auto" w:fill="auto"/>
            <w:noWrap/>
            <w:vAlign w:val="bottom"/>
            <w:hideMark/>
          </w:tcPr>
          <w:p w14:paraId="59B06AAB" w14:textId="77777777" w:rsidR="003C5E94" w:rsidRPr="003C5E94" w:rsidRDefault="003C5E94" w:rsidP="003C5E94">
            <w:pPr>
              <w:spacing w:line="240" w:lineRule="auto"/>
              <w:jc w:val="center"/>
              <w:rPr>
                <w:color w:val="000000"/>
                <w:lang w:eastAsia="en-CA"/>
              </w:rPr>
            </w:pPr>
            <w:r w:rsidRPr="003C5E94">
              <w:rPr>
                <w:color w:val="000000"/>
                <w:lang w:eastAsia="en-CA"/>
              </w:rPr>
              <w:t>7.33</w:t>
            </w:r>
          </w:p>
        </w:tc>
      </w:tr>
      <w:tr w:rsidR="003C5E94" w:rsidRPr="003C5E94" w14:paraId="103BF2C7" w14:textId="77777777" w:rsidTr="003C5E94">
        <w:trPr>
          <w:trHeight w:val="315"/>
          <w:jc w:val="center"/>
        </w:trPr>
        <w:tc>
          <w:tcPr>
            <w:tcW w:w="0" w:type="auto"/>
            <w:shd w:val="clear" w:color="auto" w:fill="auto"/>
            <w:noWrap/>
            <w:vAlign w:val="bottom"/>
            <w:hideMark/>
          </w:tcPr>
          <w:p w14:paraId="7161F5F2" w14:textId="77777777" w:rsidR="003C5E94" w:rsidRPr="003C5E94" w:rsidRDefault="003C5E94" w:rsidP="003C5E94">
            <w:pPr>
              <w:spacing w:line="240" w:lineRule="auto"/>
              <w:jc w:val="center"/>
              <w:rPr>
                <w:b/>
                <w:bCs/>
                <w:color w:val="000000"/>
                <w:lang w:eastAsia="en-CA"/>
              </w:rPr>
            </w:pPr>
            <w:r w:rsidRPr="003C5E94">
              <w:rPr>
                <w:b/>
                <w:bCs/>
                <w:color w:val="000000"/>
                <w:lang w:eastAsia="en-CA"/>
              </w:rPr>
              <w:t>MBE (MW)</w:t>
            </w:r>
          </w:p>
        </w:tc>
        <w:tc>
          <w:tcPr>
            <w:tcW w:w="0" w:type="auto"/>
            <w:shd w:val="clear" w:color="auto" w:fill="auto"/>
            <w:noWrap/>
            <w:vAlign w:val="bottom"/>
            <w:hideMark/>
          </w:tcPr>
          <w:p w14:paraId="56253920" w14:textId="77777777" w:rsidR="003C5E94" w:rsidRPr="003C5E94" w:rsidRDefault="003C5E94" w:rsidP="003C5E94">
            <w:pPr>
              <w:spacing w:line="240" w:lineRule="auto"/>
              <w:jc w:val="center"/>
              <w:rPr>
                <w:color w:val="000000"/>
                <w:lang w:eastAsia="en-CA"/>
              </w:rPr>
            </w:pPr>
            <w:r w:rsidRPr="003C5E94">
              <w:rPr>
                <w:color w:val="000000"/>
                <w:lang w:eastAsia="en-CA"/>
              </w:rPr>
              <w:t>-0.69</w:t>
            </w:r>
          </w:p>
        </w:tc>
        <w:tc>
          <w:tcPr>
            <w:tcW w:w="0" w:type="auto"/>
            <w:shd w:val="clear" w:color="auto" w:fill="auto"/>
            <w:noWrap/>
            <w:vAlign w:val="bottom"/>
            <w:hideMark/>
          </w:tcPr>
          <w:p w14:paraId="6D0D7656" w14:textId="77777777" w:rsidR="003C5E94" w:rsidRPr="003C5E94" w:rsidRDefault="003C5E94" w:rsidP="003C5E94">
            <w:pPr>
              <w:spacing w:line="240" w:lineRule="auto"/>
              <w:jc w:val="center"/>
              <w:rPr>
                <w:color w:val="000000"/>
                <w:lang w:eastAsia="en-CA"/>
              </w:rPr>
            </w:pPr>
            <w:r w:rsidRPr="003C5E94">
              <w:rPr>
                <w:color w:val="000000"/>
                <w:lang w:eastAsia="en-CA"/>
              </w:rPr>
              <w:t>0.09</w:t>
            </w:r>
          </w:p>
        </w:tc>
        <w:tc>
          <w:tcPr>
            <w:tcW w:w="0" w:type="auto"/>
            <w:shd w:val="clear" w:color="auto" w:fill="auto"/>
            <w:noWrap/>
            <w:vAlign w:val="bottom"/>
            <w:hideMark/>
          </w:tcPr>
          <w:p w14:paraId="3881A8CB" w14:textId="77777777" w:rsidR="003C5E94" w:rsidRPr="003C5E94" w:rsidRDefault="003C5E94" w:rsidP="003C5E94">
            <w:pPr>
              <w:spacing w:line="240" w:lineRule="auto"/>
              <w:jc w:val="center"/>
              <w:rPr>
                <w:color w:val="000000"/>
                <w:lang w:eastAsia="en-CA"/>
              </w:rPr>
            </w:pPr>
            <w:r w:rsidRPr="003C5E94">
              <w:rPr>
                <w:color w:val="000000"/>
                <w:lang w:eastAsia="en-CA"/>
              </w:rPr>
              <w:t>-0.70</w:t>
            </w:r>
          </w:p>
        </w:tc>
        <w:tc>
          <w:tcPr>
            <w:tcW w:w="0" w:type="auto"/>
            <w:shd w:val="clear" w:color="auto" w:fill="auto"/>
            <w:noWrap/>
            <w:vAlign w:val="bottom"/>
            <w:hideMark/>
          </w:tcPr>
          <w:p w14:paraId="61354EC8" w14:textId="77777777" w:rsidR="003C5E94" w:rsidRPr="003C5E94" w:rsidRDefault="003C5E94" w:rsidP="003C5E94">
            <w:pPr>
              <w:spacing w:line="240" w:lineRule="auto"/>
              <w:jc w:val="center"/>
              <w:rPr>
                <w:color w:val="000000"/>
                <w:lang w:eastAsia="en-CA"/>
              </w:rPr>
            </w:pPr>
            <w:r w:rsidRPr="003C5E94">
              <w:rPr>
                <w:color w:val="000000"/>
                <w:lang w:eastAsia="en-CA"/>
              </w:rPr>
              <w:t>-4.29</w:t>
            </w:r>
          </w:p>
        </w:tc>
        <w:tc>
          <w:tcPr>
            <w:tcW w:w="0" w:type="auto"/>
            <w:shd w:val="clear" w:color="auto" w:fill="auto"/>
            <w:noWrap/>
            <w:vAlign w:val="bottom"/>
            <w:hideMark/>
          </w:tcPr>
          <w:p w14:paraId="551C4318" w14:textId="77777777" w:rsidR="003C5E94" w:rsidRPr="003C5E94" w:rsidRDefault="003C5E94" w:rsidP="003C5E94">
            <w:pPr>
              <w:spacing w:line="240" w:lineRule="auto"/>
              <w:jc w:val="center"/>
              <w:rPr>
                <w:color w:val="000000"/>
                <w:lang w:eastAsia="en-CA"/>
              </w:rPr>
            </w:pPr>
            <w:r w:rsidRPr="003C5E94">
              <w:rPr>
                <w:color w:val="000000"/>
                <w:lang w:eastAsia="en-CA"/>
              </w:rPr>
              <w:t>-4.76</w:t>
            </w:r>
          </w:p>
        </w:tc>
        <w:tc>
          <w:tcPr>
            <w:tcW w:w="0" w:type="auto"/>
            <w:shd w:val="clear" w:color="auto" w:fill="auto"/>
            <w:noWrap/>
            <w:vAlign w:val="bottom"/>
            <w:hideMark/>
          </w:tcPr>
          <w:p w14:paraId="3846D3E6" w14:textId="77777777" w:rsidR="003C5E94" w:rsidRPr="003C5E94" w:rsidRDefault="003C5E94" w:rsidP="003C5E94">
            <w:pPr>
              <w:spacing w:line="240" w:lineRule="auto"/>
              <w:jc w:val="center"/>
              <w:rPr>
                <w:color w:val="000000"/>
                <w:lang w:eastAsia="en-CA"/>
              </w:rPr>
            </w:pPr>
            <w:r w:rsidRPr="003C5E94">
              <w:rPr>
                <w:color w:val="000000"/>
                <w:lang w:eastAsia="en-CA"/>
              </w:rPr>
              <w:t>1.05</w:t>
            </w:r>
          </w:p>
        </w:tc>
      </w:tr>
      <w:tr w:rsidR="003C5E94" w:rsidRPr="003C5E94" w14:paraId="18522A88" w14:textId="77777777" w:rsidTr="003C5E94">
        <w:trPr>
          <w:trHeight w:val="315"/>
          <w:jc w:val="center"/>
        </w:trPr>
        <w:tc>
          <w:tcPr>
            <w:tcW w:w="0" w:type="auto"/>
            <w:shd w:val="clear" w:color="auto" w:fill="auto"/>
            <w:noWrap/>
            <w:vAlign w:val="bottom"/>
            <w:hideMark/>
          </w:tcPr>
          <w:p w14:paraId="66DD7610" w14:textId="77777777" w:rsidR="003C5E94" w:rsidRPr="003C5E94" w:rsidRDefault="003C5E94" w:rsidP="003C5E94">
            <w:pPr>
              <w:spacing w:line="240" w:lineRule="auto"/>
              <w:jc w:val="center"/>
              <w:rPr>
                <w:b/>
                <w:bCs/>
                <w:color w:val="000000"/>
                <w:lang w:eastAsia="en-CA"/>
              </w:rPr>
            </w:pPr>
            <w:r w:rsidRPr="003C5E94">
              <w:rPr>
                <w:b/>
                <w:bCs/>
                <w:color w:val="000000"/>
                <w:lang w:eastAsia="en-CA"/>
              </w:rPr>
              <w:t xml:space="preserve">MAE (MW) </w:t>
            </w:r>
          </w:p>
        </w:tc>
        <w:tc>
          <w:tcPr>
            <w:tcW w:w="0" w:type="auto"/>
            <w:shd w:val="clear" w:color="auto" w:fill="auto"/>
            <w:noWrap/>
            <w:vAlign w:val="bottom"/>
            <w:hideMark/>
          </w:tcPr>
          <w:p w14:paraId="59071F60" w14:textId="77777777" w:rsidR="003C5E94" w:rsidRPr="003C5E94" w:rsidRDefault="003C5E94" w:rsidP="003C5E94">
            <w:pPr>
              <w:spacing w:line="240" w:lineRule="auto"/>
              <w:jc w:val="center"/>
              <w:rPr>
                <w:color w:val="000000"/>
                <w:lang w:eastAsia="en-CA"/>
              </w:rPr>
            </w:pPr>
            <w:r w:rsidRPr="003C5E94">
              <w:rPr>
                <w:color w:val="000000"/>
                <w:lang w:eastAsia="en-CA"/>
              </w:rPr>
              <w:t>27.70</w:t>
            </w:r>
          </w:p>
        </w:tc>
        <w:tc>
          <w:tcPr>
            <w:tcW w:w="0" w:type="auto"/>
            <w:shd w:val="clear" w:color="auto" w:fill="auto"/>
            <w:noWrap/>
            <w:vAlign w:val="bottom"/>
            <w:hideMark/>
          </w:tcPr>
          <w:p w14:paraId="014B7E5F" w14:textId="77777777" w:rsidR="003C5E94" w:rsidRPr="003C5E94" w:rsidRDefault="003C5E94" w:rsidP="003C5E94">
            <w:pPr>
              <w:spacing w:line="240" w:lineRule="auto"/>
              <w:jc w:val="center"/>
              <w:rPr>
                <w:color w:val="000000"/>
                <w:lang w:eastAsia="en-CA"/>
              </w:rPr>
            </w:pPr>
            <w:r w:rsidRPr="003C5E94">
              <w:rPr>
                <w:color w:val="000000"/>
                <w:lang w:eastAsia="en-CA"/>
              </w:rPr>
              <w:t>35.10</w:t>
            </w:r>
          </w:p>
        </w:tc>
        <w:tc>
          <w:tcPr>
            <w:tcW w:w="0" w:type="auto"/>
            <w:shd w:val="clear" w:color="auto" w:fill="auto"/>
            <w:noWrap/>
            <w:vAlign w:val="bottom"/>
            <w:hideMark/>
          </w:tcPr>
          <w:p w14:paraId="483BA37B" w14:textId="77777777" w:rsidR="003C5E94" w:rsidRPr="003C5E94" w:rsidRDefault="003C5E94" w:rsidP="003C5E94">
            <w:pPr>
              <w:spacing w:line="240" w:lineRule="auto"/>
              <w:jc w:val="center"/>
              <w:rPr>
                <w:color w:val="000000"/>
                <w:lang w:eastAsia="en-CA"/>
              </w:rPr>
            </w:pPr>
            <w:r w:rsidRPr="003C5E94">
              <w:rPr>
                <w:color w:val="000000"/>
                <w:lang w:eastAsia="en-CA"/>
              </w:rPr>
              <w:t>31.59</w:t>
            </w:r>
          </w:p>
        </w:tc>
        <w:tc>
          <w:tcPr>
            <w:tcW w:w="0" w:type="auto"/>
            <w:shd w:val="clear" w:color="auto" w:fill="auto"/>
            <w:noWrap/>
            <w:vAlign w:val="bottom"/>
            <w:hideMark/>
          </w:tcPr>
          <w:p w14:paraId="32FB7C87" w14:textId="77777777" w:rsidR="003C5E94" w:rsidRPr="003C5E94" w:rsidRDefault="003C5E94" w:rsidP="003C5E94">
            <w:pPr>
              <w:spacing w:line="240" w:lineRule="auto"/>
              <w:jc w:val="center"/>
              <w:rPr>
                <w:color w:val="000000"/>
                <w:lang w:eastAsia="en-CA"/>
              </w:rPr>
            </w:pPr>
            <w:r w:rsidRPr="003C5E94">
              <w:rPr>
                <w:color w:val="000000"/>
                <w:lang w:eastAsia="en-CA"/>
              </w:rPr>
              <w:t>49.05</w:t>
            </w:r>
          </w:p>
        </w:tc>
        <w:tc>
          <w:tcPr>
            <w:tcW w:w="0" w:type="auto"/>
            <w:shd w:val="clear" w:color="auto" w:fill="auto"/>
            <w:noWrap/>
            <w:vAlign w:val="bottom"/>
            <w:hideMark/>
          </w:tcPr>
          <w:p w14:paraId="74E519FC" w14:textId="77777777" w:rsidR="003C5E94" w:rsidRPr="003C5E94" w:rsidRDefault="003C5E94" w:rsidP="003C5E94">
            <w:pPr>
              <w:spacing w:line="240" w:lineRule="auto"/>
              <w:jc w:val="center"/>
              <w:rPr>
                <w:color w:val="000000"/>
                <w:lang w:eastAsia="en-CA"/>
              </w:rPr>
            </w:pPr>
            <w:r w:rsidRPr="003C5E94">
              <w:rPr>
                <w:color w:val="000000"/>
                <w:lang w:eastAsia="en-CA"/>
              </w:rPr>
              <w:t>52.11</w:t>
            </w:r>
          </w:p>
        </w:tc>
        <w:tc>
          <w:tcPr>
            <w:tcW w:w="0" w:type="auto"/>
            <w:shd w:val="clear" w:color="auto" w:fill="auto"/>
            <w:noWrap/>
            <w:vAlign w:val="bottom"/>
            <w:hideMark/>
          </w:tcPr>
          <w:p w14:paraId="1422DBAD" w14:textId="77777777" w:rsidR="003C5E94" w:rsidRPr="003C5E94" w:rsidRDefault="003C5E94" w:rsidP="003C5E94">
            <w:pPr>
              <w:spacing w:line="240" w:lineRule="auto"/>
              <w:jc w:val="center"/>
              <w:rPr>
                <w:color w:val="000000"/>
                <w:lang w:eastAsia="en-CA"/>
              </w:rPr>
            </w:pPr>
            <w:r w:rsidRPr="003C5E94">
              <w:rPr>
                <w:color w:val="000000"/>
                <w:lang w:eastAsia="en-CA"/>
              </w:rPr>
              <w:t>75.79</w:t>
            </w:r>
          </w:p>
        </w:tc>
      </w:tr>
      <w:tr w:rsidR="003C5E94" w:rsidRPr="003C5E94" w14:paraId="7B4A1C8F" w14:textId="77777777" w:rsidTr="003C5E94">
        <w:trPr>
          <w:trHeight w:val="315"/>
          <w:jc w:val="center"/>
        </w:trPr>
        <w:tc>
          <w:tcPr>
            <w:tcW w:w="0" w:type="auto"/>
            <w:shd w:val="clear" w:color="auto" w:fill="auto"/>
            <w:noWrap/>
            <w:vAlign w:val="bottom"/>
            <w:hideMark/>
          </w:tcPr>
          <w:p w14:paraId="23365D1A" w14:textId="77777777" w:rsidR="003C5E94" w:rsidRPr="003C5E94" w:rsidRDefault="003C5E94" w:rsidP="003C5E94">
            <w:pPr>
              <w:spacing w:line="240" w:lineRule="auto"/>
              <w:jc w:val="center"/>
              <w:rPr>
                <w:b/>
                <w:bCs/>
                <w:color w:val="000000"/>
                <w:lang w:eastAsia="en-CA"/>
              </w:rPr>
            </w:pPr>
            <w:r w:rsidRPr="003C5E94">
              <w:rPr>
                <w:b/>
                <w:bCs/>
                <w:color w:val="000000"/>
                <w:lang w:eastAsia="en-CA"/>
              </w:rPr>
              <w:t>RMSE (MW)</w:t>
            </w:r>
          </w:p>
        </w:tc>
        <w:tc>
          <w:tcPr>
            <w:tcW w:w="0" w:type="auto"/>
            <w:shd w:val="clear" w:color="auto" w:fill="auto"/>
            <w:noWrap/>
            <w:vAlign w:val="bottom"/>
            <w:hideMark/>
          </w:tcPr>
          <w:p w14:paraId="779E8309" w14:textId="77777777" w:rsidR="003C5E94" w:rsidRPr="003C5E94" w:rsidRDefault="003C5E94" w:rsidP="003C5E94">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1715F33F" w14:textId="77777777" w:rsidR="003C5E94" w:rsidRPr="003C5E94" w:rsidRDefault="003C5E94" w:rsidP="003C5E94">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40217ED8" w14:textId="77777777" w:rsidR="003C5E94" w:rsidRPr="003C5E94" w:rsidRDefault="003C5E94" w:rsidP="003C5E94">
            <w:pPr>
              <w:spacing w:line="240" w:lineRule="auto"/>
              <w:jc w:val="center"/>
              <w:rPr>
                <w:color w:val="000000"/>
                <w:lang w:eastAsia="en-CA"/>
              </w:rPr>
            </w:pPr>
            <w:r w:rsidRPr="003C5E94">
              <w:rPr>
                <w:color w:val="000000"/>
                <w:lang w:eastAsia="en-CA"/>
              </w:rPr>
              <w:t>41.93</w:t>
            </w:r>
          </w:p>
        </w:tc>
        <w:tc>
          <w:tcPr>
            <w:tcW w:w="0" w:type="auto"/>
            <w:shd w:val="clear" w:color="auto" w:fill="auto"/>
            <w:noWrap/>
            <w:vAlign w:val="bottom"/>
            <w:hideMark/>
          </w:tcPr>
          <w:p w14:paraId="600BFED5" w14:textId="77777777" w:rsidR="003C5E94" w:rsidRPr="003C5E94" w:rsidRDefault="003C5E94" w:rsidP="003C5E94">
            <w:pPr>
              <w:spacing w:line="240" w:lineRule="auto"/>
              <w:jc w:val="center"/>
              <w:rPr>
                <w:color w:val="000000"/>
                <w:lang w:eastAsia="en-CA"/>
              </w:rPr>
            </w:pPr>
            <w:r w:rsidRPr="003C5E94">
              <w:rPr>
                <w:color w:val="000000"/>
                <w:lang w:eastAsia="en-CA"/>
              </w:rPr>
              <w:t>65.77</w:t>
            </w:r>
          </w:p>
        </w:tc>
        <w:tc>
          <w:tcPr>
            <w:tcW w:w="0" w:type="auto"/>
            <w:shd w:val="clear" w:color="auto" w:fill="auto"/>
            <w:noWrap/>
            <w:vAlign w:val="bottom"/>
            <w:hideMark/>
          </w:tcPr>
          <w:p w14:paraId="473C0D77" w14:textId="77777777" w:rsidR="003C5E94" w:rsidRPr="003C5E94" w:rsidRDefault="003C5E94" w:rsidP="003C5E94">
            <w:pPr>
              <w:spacing w:line="240" w:lineRule="auto"/>
              <w:jc w:val="center"/>
              <w:rPr>
                <w:color w:val="000000"/>
                <w:lang w:eastAsia="en-CA"/>
              </w:rPr>
            </w:pPr>
            <w:r w:rsidRPr="003C5E94">
              <w:rPr>
                <w:color w:val="000000"/>
                <w:lang w:eastAsia="en-CA"/>
              </w:rPr>
              <w:t>70.65</w:t>
            </w:r>
          </w:p>
        </w:tc>
        <w:tc>
          <w:tcPr>
            <w:tcW w:w="0" w:type="auto"/>
            <w:shd w:val="clear" w:color="auto" w:fill="auto"/>
            <w:noWrap/>
            <w:vAlign w:val="bottom"/>
            <w:hideMark/>
          </w:tcPr>
          <w:p w14:paraId="65DD7122" w14:textId="77777777" w:rsidR="003C5E94" w:rsidRPr="003C5E94" w:rsidRDefault="003C5E94" w:rsidP="003C5E94">
            <w:pPr>
              <w:spacing w:line="240" w:lineRule="auto"/>
              <w:jc w:val="center"/>
              <w:rPr>
                <w:color w:val="000000"/>
                <w:lang w:eastAsia="en-CA"/>
              </w:rPr>
            </w:pPr>
            <w:r w:rsidRPr="003C5E94">
              <w:rPr>
                <w:color w:val="000000"/>
                <w:lang w:eastAsia="en-CA"/>
              </w:rPr>
              <w:t>102.83</w:t>
            </w:r>
          </w:p>
        </w:tc>
      </w:tr>
      <w:tr w:rsidR="003C5E94" w:rsidRPr="003C5E94" w14:paraId="5F99AA09" w14:textId="77777777" w:rsidTr="003C5E94">
        <w:trPr>
          <w:trHeight w:val="315"/>
          <w:jc w:val="center"/>
        </w:trPr>
        <w:tc>
          <w:tcPr>
            <w:tcW w:w="0" w:type="auto"/>
            <w:shd w:val="clear" w:color="auto" w:fill="auto"/>
            <w:noWrap/>
            <w:vAlign w:val="bottom"/>
            <w:hideMark/>
          </w:tcPr>
          <w:p w14:paraId="653699C6" w14:textId="77777777" w:rsidR="003C5E94" w:rsidRPr="003C5E94" w:rsidRDefault="003C5E94" w:rsidP="003C5E94">
            <w:pPr>
              <w:spacing w:line="240" w:lineRule="auto"/>
              <w:jc w:val="center"/>
              <w:rPr>
                <w:b/>
                <w:bCs/>
                <w:color w:val="000000"/>
                <w:lang w:eastAsia="en-CA"/>
              </w:rPr>
            </w:pPr>
            <w:r w:rsidRPr="003C5E94">
              <w:rPr>
                <w:b/>
                <w:bCs/>
                <w:color w:val="000000"/>
                <w:lang w:eastAsia="en-CA"/>
              </w:rPr>
              <w:t>STD (MW)</w:t>
            </w:r>
          </w:p>
        </w:tc>
        <w:tc>
          <w:tcPr>
            <w:tcW w:w="0" w:type="auto"/>
            <w:shd w:val="clear" w:color="auto" w:fill="auto"/>
            <w:noWrap/>
            <w:vAlign w:val="bottom"/>
            <w:hideMark/>
          </w:tcPr>
          <w:p w14:paraId="7AB63CA2" w14:textId="77777777" w:rsidR="003C5E94" w:rsidRPr="003C5E94" w:rsidRDefault="003C5E94" w:rsidP="003C5E94">
            <w:pPr>
              <w:spacing w:line="240" w:lineRule="auto"/>
              <w:jc w:val="center"/>
              <w:rPr>
                <w:color w:val="000000"/>
                <w:lang w:eastAsia="en-CA"/>
              </w:rPr>
            </w:pPr>
            <w:r w:rsidRPr="003C5E94">
              <w:rPr>
                <w:color w:val="000000"/>
                <w:lang w:eastAsia="en-CA"/>
              </w:rPr>
              <w:t>37.13</w:t>
            </w:r>
          </w:p>
        </w:tc>
        <w:tc>
          <w:tcPr>
            <w:tcW w:w="0" w:type="auto"/>
            <w:shd w:val="clear" w:color="auto" w:fill="auto"/>
            <w:noWrap/>
            <w:vAlign w:val="bottom"/>
            <w:hideMark/>
          </w:tcPr>
          <w:p w14:paraId="3C410EC9" w14:textId="77777777" w:rsidR="003C5E94" w:rsidRPr="003C5E94" w:rsidRDefault="003C5E94" w:rsidP="003C5E94">
            <w:pPr>
              <w:spacing w:line="240" w:lineRule="auto"/>
              <w:jc w:val="center"/>
              <w:rPr>
                <w:color w:val="000000"/>
                <w:lang w:eastAsia="en-CA"/>
              </w:rPr>
            </w:pPr>
            <w:r w:rsidRPr="003C5E94">
              <w:rPr>
                <w:color w:val="000000"/>
                <w:lang w:eastAsia="en-CA"/>
              </w:rPr>
              <w:t>46.82</w:t>
            </w:r>
          </w:p>
        </w:tc>
        <w:tc>
          <w:tcPr>
            <w:tcW w:w="0" w:type="auto"/>
            <w:shd w:val="clear" w:color="auto" w:fill="auto"/>
            <w:noWrap/>
            <w:vAlign w:val="bottom"/>
            <w:hideMark/>
          </w:tcPr>
          <w:p w14:paraId="26E0F948" w14:textId="77777777" w:rsidR="003C5E94" w:rsidRPr="003C5E94" w:rsidRDefault="003C5E94" w:rsidP="003C5E94">
            <w:pPr>
              <w:spacing w:line="240" w:lineRule="auto"/>
              <w:jc w:val="center"/>
              <w:rPr>
                <w:color w:val="000000"/>
                <w:lang w:eastAsia="en-CA"/>
              </w:rPr>
            </w:pPr>
            <w:r w:rsidRPr="003C5E94">
              <w:rPr>
                <w:color w:val="000000"/>
                <w:lang w:eastAsia="en-CA"/>
              </w:rPr>
              <w:t>41.92</w:t>
            </w:r>
          </w:p>
        </w:tc>
        <w:tc>
          <w:tcPr>
            <w:tcW w:w="0" w:type="auto"/>
            <w:shd w:val="clear" w:color="auto" w:fill="auto"/>
            <w:noWrap/>
            <w:vAlign w:val="bottom"/>
            <w:hideMark/>
          </w:tcPr>
          <w:p w14:paraId="1FC804D8" w14:textId="77777777" w:rsidR="003C5E94" w:rsidRPr="003C5E94" w:rsidRDefault="003C5E94" w:rsidP="003C5E94">
            <w:pPr>
              <w:spacing w:line="240" w:lineRule="auto"/>
              <w:jc w:val="center"/>
              <w:rPr>
                <w:color w:val="000000"/>
                <w:lang w:eastAsia="en-CA"/>
              </w:rPr>
            </w:pPr>
            <w:r w:rsidRPr="003C5E94">
              <w:rPr>
                <w:color w:val="000000"/>
                <w:lang w:eastAsia="en-CA"/>
              </w:rPr>
              <w:t>65.63</w:t>
            </w:r>
          </w:p>
        </w:tc>
        <w:tc>
          <w:tcPr>
            <w:tcW w:w="0" w:type="auto"/>
            <w:shd w:val="clear" w:color="auto" w:fill="auto"/>
            <w:noWrap/>
            <w:vAlign w:val="bottom"/>
            <w:hideMark/>
          </w:tcPr>
          <w:p w14:paraId="576E8319" w14:textId="77777777" w:rsidR="003C5E94" w:rsidRPr="003C5E94" w:rsidRDefault="003C5E94" w:rsidP="003C5E94">
            <w:pPr>
              <w:spacing w:line="240" w:lineRule="auto"/>
              <w:jc w:val="center"/>
              <w:rPr>
                <w:color w:val="000000"/>
                <w:lang w:eastAsia="en-CA"/>
              </w:rPr>
            </w:pPr>
            <w:r w:rsidRPr="003C5E94">
              <w:rPr>
                <w:color w:val="000000"/>
                <w:lang w:eastAsia="en-CA"/>
              </w:rPr>
              <w:t>70.49</w:t>
            </w:r>
          </w:p>
        </w:tc>
        <w:tc>
          <w:tcPr>
            <w:tcW w:w="0" w:type="auto"/>
            <w:shd w:val="clear" w:color="auto" w:fill="auto"/>
            <w:noWrap/>
            <w:vAlign w:val="bottom"/>
            <w:hideMark/>
          </w:tcPr>
          <w:p w14:paraId="45A82B80" w14:textId="77777777" w:rsidR="003C5E94" w:rsidRPr="003C5E94" w:rsidRDefault="003C5E94" w:rsidP="003C5E94">
            <w:pPr>
              <w:spacing w:line="240" w:lineRule="auto"/>
              <w:jc w:val="center"/>
              <w:rPr>
                <w:color w:val="000000"/>
                <w:lang w:eastAsia="en-CA"/>
              </w:rPr>
            </w:pPr>
            <w:r w:rsidRPr="003C5E94">
              <w:rPr>
                <w:color w:val="000000"/>
                <w:lang w:eastAsia="en-CA"/>
              </w:rPr>
              <w:t>102.83</w:t>
            </w:r>
          </w:p>
        </w:tc>
      </w:tr>
    </w:tbl>
    <w:p w14:paraId="09DE96B7" w14:textId="33F8C485" w:rsidR="00175B13" w:rsidRDefault="00174E49" w:rsidP="00174E49">
      <w:pPr>
        <w:pStyle w:val="Caption"/>
        <w:jc w:val="center"/>
      </w:pPr>
      <w:bookmarkStart w:id="298" w:name="_Toc88406031"/>
      <w:r>
        <w:t xml:space="preserve">Table </w:t>
      </w:r>
      <w:fldSimple w:instr=" SEQ Table \* ARABIC ">
        <w:r w:rsidR="00FF0D77">
          <w:rPr>
            <w:noProof/>
          </w:rPr>
          <w:t>15</w:t>
        </w:r>
      </w:fldSimple>
      <w:r>
        <w:t xml:space="preserve"> - The Overall Performance Metrics – Ottawa Dataset</w:t>
      </w:r>
      <w:bookmarkEnd w:id="298"/>
    </w:p>
    <w:p w14:paraId="4D938477" w14:textId="40DE8F9A" w:rsidR="00033DD7" w:rsidRDefault="00033DD7" w:rsidP="00207C96">
      <w:pPr>
        <w:pStyle w:val="Heading2"/>
      </w:pPr>
      <w:bookmarkStart w:id="299" w:name="_Toc88406016"/>
      <w:r>
        <w:t xml:space="preserve">1.3 </w:t>
      </w:r>
      <w:r w:rsidR="006438F6" w:rsidRPr="00B91A69">
        <w:t xml:space="preserve">The </w:t>
      </w:r>
      <w:r w:rsidR="006438F6">
        <w:t>Saint John</w:t>
      </w:r>
      <w:r w:rsidR="006438F6" w:rsidRPr="00B91A69">
        <w:t xml:space="preserve"> Dataset's Overall Performance Metrics</w:t>
      </w:r>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36"/>
        <w:gridCol w:w="897"/>
        <w:gridCol w:w="736"/>
        <w:gridCol w:w="776"/>
        <w:gridCol w:w="1056"/>
        <w:gridCol w:w="756"/>
      </w:tblGrid>
      <w:tr w:rsidR="006431CE" w:rsidRPr="006431CE" w14:paraId="2CD91D1F" w14:textId="77777777" w:rsidTr="001F531C">
        <w:trPr>
          <w:trHeight w:val="315"/>
          <w:jc w:val="center"/>
        </w:trPr>
        <w:tc>
          <w:tcPr>
            <w:tcW w:w="0" w:type="auto"/>
            <w:shd w:val="clear" w:color="auto" w:fill="auto"/>
            <w:noWrap/>
            <w:vAlign w:val="bottom"/>
            <w:hideMark/>
          </w:tcPr>
          <w:p w14:paraId="5D914FA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Metrics</w:t>
            </w:r>
          </w:p>
        </w:tc>
        <w:tc>
          <w:tcPr>
            <w:tcW w:w="0" w:type="auto"/>
            <w:shd w:val="clear" w:color="auto" w:fill="auto"/>
            <w:noWrap/>
            <w:vAlign w:val="bottom"/>
            <w:hideMark/>
          </w:tcPr>
          <w:p w14:paraId="2AA99A0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CNN</w:t>
            </w:r>
          </w:p>
        </w:tc>
        <w:tc>
          <w:tcPr>
            <w:tcW w:w="0" w:type="auto"/>
            <w:shd w:val="clear" w:color="auto" w:fill="auto"/>
            <w:noWrap/>
            <w:vAlign w:val="bottom"/>
            <w:hideMark/>
          </w:tcPr>
          <w:p w14:paraId="4786C8A6" w14:textId="77777777" w:rsidR="006431CE" w:rsidRPr="006431CE" w:rsidRDefault="006431CE" w:rsidP="006431CE">
            <w:pPr>
              <w:spacing w:line="240" w:lineRule="auto"/>
              <w:jc w:val="center"/>
              <w:rPr>
                <w:b/>
                <w:bCs/>
                <w:color w:val="000000"/>
                <w:lang w:eastAsia="en-CA"/>
              </w:rPr>
            </w:pPr>
            <w:r w:rsidRPr="006431CE">
              <w:rPr>
                <w:b/>
                <w:bCs/>
                <w:color w:val="000000"/>
                <w:lang w:eastAsia="en-CA"/>
              </w:rPr>
              <w:t>LSTM</w:t>
            </w:r>
          </w:p>
        </w:tc>
        <w:tc>
          <w:tcPr>
            <w:tcW w:w="0" w:type="auto"/>
            <w:shd w:val="clear" w:color="auto" w:fill="auto"/>
            <w:noWrap/>
            <w:vAlign w:val="bottom"/>
            <w:hideMark/>
          </w:tcPr>
          <w:p w14:paraId="18CC546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ANN</w:t>
            </w:r>
          </w:p>
        </w:tc>
        <w:tc>
          <w:tcPr>
            <w:tcW w:w="0" w:type="auto"/>
            <w:shd w:val="clear" w:color="auto" w:fill="auto"/>
            <w:noWrap/>
            <w:vAlign w:val="bottom"/>
            <w:hideMark/>
          </w:tcPr>
          <w:p w14:paraId="71CFEEC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MLR</w:t>
            </w:r>
          </w:p>
        </w:tc>
        <w:tc>
          <w:tcPr>
            <w:tcW w:w="0" w:type="auto"/>
            <w:shd w:val="clear" w:color="auto" w:fill="auto"/>
            <w:noWrap/>
            <w:vAlign w:val="bottom"/>
            <w:hideMark/>
          </w:tcPr>
          <w:p w14:paraId="51083AEF" w14:textId="77777777" w:rsidR="006431CE" w:rsidRPr="006431CE" w:rsidRDefault="006431CE" w:rsidP="006431CE">
            <w:pPr>
              <w:spacing w:line="240" w:lineRule="auto"/>
              <w:jc w:val="center"/>
              <w:rPr>
                <w:b/>
                <w:bCs/>
                <w:color w:val="000000"/>
                <w:lang w:eastAsia="en-CA"/>
              </w:rPr>
            </w:pPr>
            <w:r w:rsidRPr="006431CE">
              <w:rPr>
                <w:b/>
                <w:bCs/>
                <w:color w:val="000000"/>
                <w:lang w:eastAsia="en-CA"/>
              </w:rPr>
              <w:t>ARIMA</w:t>
            </w:r>
          </w:p>
        </w:tc>
        <w:tc>
          <w:tcPr>
            <w:tcW w:w="0" w:type="auto"/>
            <w:shd w:val="clear" w:color="auto" w:fill="auto"/>
            <w:noWrap/>
            <w:vAlign w:val="bottom"/>
            <w:hideMark/>
          </w:tcPr>
          <w:p w14:paraId="43C9B95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SNF</w:t>
            </w:r>
          </w:p>
        </w:tc>
      </w:tr>
      <w:tr w:rsidR="006431CE" w:rsidRPr="006431CE" w14:paraId="5AAB3EC4" w14:textId="77777777" w:rsidTr="001F531C">
        <w:trPr>
          <w:trHeight w:val="315"/>
          <w:jc w:val="center"/>
        </w:trPr>
        <w:tc>
          <w:tcPr>
            <w:tcW w:w="0" w:type="auto"/>
            <w:shd w:val="clear" w:color="auto" w:fill="auto"/>
            <w:noWrap/>
            <w:vAlign w:val="bottom"/>
            <w:hideMark/>
          </w:tcPr>
          <w:p w14:paraId="203EFD2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MAPE (%)</w:t>
            </w:r>
          </w:p>
        </w:tc>
        <w:tc>
          <w:tcPr>
            <w:tcW w:w="0" w:type="auto"/>
            <w:shd w:val="clear" w:color="auto" w:fill="auto"/>
            <w:noWrap/>
            <w:vAlign w:val="bottom"/>
            <w:hideMark/>
          </w:tcPr>
          <w:p w14:paraId="2B82F200" w14:textId="77777777" w:rsidR="006431CE" w:rsidRPr="006431CE" w:rsidRDefault="006431CE" w:rsidP="006431CE">
            <w:pPr>
              <w:spacing w:line="240" w:lineRule="auto"/>
              <w:jc w:val="center"/>
              <w:rPr>
                <w:color w:val="000000"/>
                <w:lang w:eastAsia="en-CA"/>
              </w:rPr>
            </w:pPr>
            <w:r w:rsidRPr="006431CE">
              <w:rPr>
                <w:color w:val="000000"/>
                <w:lang w:eastAsia="en-CA"/>
              </w:rPr>
              <w:t>3.89</w:t>
            </w:r>
          </w:p>
        </w:tc>
        <w:tc>
          <w:tcPr>
            <w:tcW w:w="0" w:type="auto"/>
            <w:shd w:val="clear" w:color="auto" w:fill="auto"/>
            <w:noWrap/>
            <w:vAlign w:val="bottom"/>
            <w:hideMark/>
          </w:tcPr>
          <w:p w14:paraId="598AB740" w14:textId="77777777" w:rsidR="006431CE" w:rsidRPr="006431CE" w:rsidRDefault="006431CE" w:rsidP="006431CE">
            <w:pPr>
              <w:spacing w:line="240" w:lineRule="auto"/>
              <w:jc w:val="center"/>
              <w:rPr>
                <w:color w:val="000000"/>
                <w:lang w:eastAsia="en-CA"/>
              </w:rPr>
            </w:pPr>
            <w:r w:rsidRPr="006431CE">
              <w:rPr>
                <w:color w:val="000000"/>
                <w:lang w:eastAsia="en-CA"/>
              </w:rPr>
              <w:t>4.55</w:t>
            </w:r>
          </w:p>
        </w:tc>
        <w:tc>
          <w:tcPr>
            <w:tcW w:w="0" w:type="auto"/>
            <w:shd w:val="clear" w:color="auto" w:fill="auto"/>
            <w:noWrap/>
            <w:vAlign w:val="bottom"/>
            <w:hideMark/>
          </w:tcPr>
          <w:p w14:paraId="39A4F681" w14:textId="77777777" w:rsidR="006431CE" w:rsidRPr="006431CE" w:rsidRDefault="006431CE" w:rsidP="006431CE">
            <w:pPr>
              <w:spacing w:line="240" w:lineRule="auto"/>
              <w:jc w:val="center"/>
              <w:rPr>
                <w:color w:val="000000"/>
                <w:lang w:eastAsia="en-CA"/>
              </w:rPr>
            </w:pPr>
            <w:r w:rsidRPr="006431CE">
              <w:rPr>
                <w:color w:val="000000"/>
                <w:lang w:eastAsia="en-CA"/>
              </w:rPr>
              <w:t>4.33</w:t>
            </w:r>
          </w:p>
        </w:tc>
        <w:tc>
          <w:tcPr>
            <w:tcW w:w="0" w:type="auto"/>
            <w:shd w:val="clear" w:color="auto" w:fill="auto"/>
            <w:noWrap/>
            <w:vAlign w:val="bottom"/>
            <w:hideMark/>
          </w:tcPr>
          <w:p w14:paraId="08918E0E" w14:textId="77777777" w:rsidR="006431CE" w:rsidRPr="006431CE" w:rsidRDefault="006431CE" w:rsidP="006431CE">
            <w:pPr>
              <w:spacing w:line="240" w:lineRule="auto"/>
              <w:jc w:val="center"/>
              <w:rPr>
                <w:color w:val="000000"/>
                <w:lang w:eastAsia="en-CA"/>
              </w:rPr>
            </w:pPr>
            <w:r w:rsidRPr="006431CE">
              <w:rPr>
                <w:color w:val="000000"/>
                <w:lang w:eastAsia="en-CA"/>
              </w:rPr>
              <w:t>6.11</w:t>
            </w:r>
          </w:p>
        </w:tc>
        <w:tc>
          <w:tcPr>
            <w:tcW w:w="0" w:type="auto"/>
            <w:shd w:val="clear" w:color="auto" w:fill="auto"/>
            <w:noWrap/>
            <w:vAlign w:val="bottom"/>
            <w:hideMark/>
          </w:tcPr>
          <w:p w14:paraId="530364BC" w14:textId="77777777" w:rsidR="006431CE" w:rsidRPr="006431CE" w:rsidRDefault="006431CE" w:rsidP="006431CE">
            <w:pPr>
              <w:spacing w:line="240" w:lineRule="auto"/>
              <w:jc w:val="center"/>
              <w:rPr>
                <w:color w:val="000000"/>
                <w:lang w:eastAsia="en-CA"/>
              </w:rPr>
            </w:pPr>
            <w:r w:rsidRPr="006431CE">
              <w:rPr>
                <w:color w:val="000000"/>
                <w:lang w:eastAsia="en-CA"/>
              </w:rPr>
              <w:t>5.94</w:t>
            </w:r>
          </w:p>
        </w:tc>
        <w:tc>
          <w:tcPr>
            <w:tcW w:w="0" w:type="auto"/>
            <w:shd w:val="clear" w:color="auto" w:fill="auto"/>
            <w:noWrap/>
            <w:vAlign w:val="bottom"/>
            <w:hideMark/>
          </w:tcPr>
          <w:p w14:paraId="443C5C3C" w14:textId="77777777" w:rsidR="006431CE" w:rsidRPr="006431CE" w:rsidRDefault="006431CE" w:rsidP="006431CE">
            <w:pPr>
              <w:spacing w:line="240" w:lineRule="auto"/>
              <w:jc w:val="center"/>
              <w:rPr>
                <w:color w:val="000000"/>
                <w:lang w:eastAsia="en-CA"/>
              </w:rPr>
            </w:pPr>
            <w:r w:rsidRPr="006431CE">
              <w:rPr>
                <w:color w:val="000000"/>
                <w:lang w:eastAsia="en-CA"/>
              </w:rPr>
              <w:t>9.39</w:t>
            </w:r>
          </w:p>
        </w:tc>
      </w:tr>
      <w:tr w:rsidR="006431CE" w:rsidRPr="006431CE" w14:paraId="7AC58785" w14:textId="77777777" w:rsidTr="001F531C">
        <w:trPr>
          <w:trHeight w:val="315"/>
          <w:jc w:val="center"/>
        </w:trPr>
        <w:tc>
          <w:tcPr>
            <w:tcW w:w="0" w:type="auto"/>
            <w:shd w:val="clear" w:color="auto" w:fill="auto"/>
            <w:noWrap/>
            <w:vAlign w:val="bottom"/>
            <w:hideMark/>
          </w:tcPr>
          <w:p w14:paraId="7693BE4A" w14:textId="77777777" w:rsidR="006431CE" w:rsidRPr="006431CE" w:rsidRDefault="006431CE" w:rsidP="006431CE">
            <w:pPr>
              <w:spacing w:line="240" w:lineRule="auto"/>
              <w:jc w:val="center"/>
              <w:rPr>
                <w:b/>
                <w:bCs/>
                <w:color w:val="000000"/>
                <w:lang w:eastAsia="en-CA"/>
              </w:rPr>
            </w:pPr>
            <w:r w:rsidRPr="006431CE">
              <w:rPr>
                <w:b/>
                <w:bCs/>
                <w:color w:val="000000"/>
                <w:lang w:eastAsia="en-CA"/>
              </w:rPr>
              <w:t>MBE (MW)</w:t>
            </w:r>
          </w:p>
        </w:tc>
        <w:tc>
          <w:tcPr>
            <w:tcW w:w="0" w:type="auto"/>
            <w:shd w:val="clear" w:color="auto" w:fill="auto"/>
            <w:noWrap/>
            <w:vAlign w:val="bottom"/>
            <w:hideMark/>
          </w:tcPr>
          <w:p w14:paraId="1CF81BF7"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c>
          <w:tcPr>
            <w:tcW w:w="0" w:type="auto"/>
            <w:shd w:val="clear" w:color="auto" w:fill="auto"/>
            <w:noWrap/>
            <w:vAlign w:val="bottom"/>
            <w:hideMark/>
          </w:tcPr>
          <w:p w14:paraId="7555889A" w14:textId="77777777" w:rsidR="006431CE" w:rsidRPr="006431CE" w:rsidRDefault="006431CE" w:rsidP="006431CE">
            <w:pPr>
              <w:spacing w:line="240" w:lineRule="auto"/>
              <w:jc w:val="center"/>
              <w:rPr>
                <w:color w:val="000000"/>
                <w:lang w:eastAsia="en-CA"/>
              </w:rPr>
            </w:pPr>
            <w:r w:rsidRPr="006431CE">
              <w:rPr>
                <w:color w:val="000000"/>
                <w:lang w:eastAsia="en-CA"/>
              </w:rPr>
              <w:t>0.32</w:t>
            </w:r>
          </w:p>
        </w:tc>
        <w:tc>
          <w:tcPr>
            <w:tcW w:w="0" w:type="auto"/>
            <w:shd w:val="clear" w:color="auto" w:fill="auto"/>
            <w:noWrap/>
            <w:vAlign w:val="bottom"/>
            <w:hideMark/>
          </w:tcPr>
          <w:p w14:paraId="6D666CC9" w14:textId="77777777" w:rsidR="006431CE" w:rsidRPr="006431CE" w:rsidRDefault="006431CE" w:rsidP="006431CE">
            <w:pPr>
              <w:spacing w:line="240" w:lineRule="auto"/>
              <w:jc w:val="center"/>
              <w:rPr>
                <w:color w:val="000000"/>
                <w:lang w:eastAsia="en-CA"/>
              </w:rPr>
            </w:pPr>
            <w:r w:rsidRPr="006431CE">
              <w:rPr>
                <w:color w:val="000000"/>
                <w:lang w:eastAsia="en-CA"/>
              </w:rPr>
              <w:t>0.19</w:t>
            </w:r>
          </w:p>
        </w:tc>
        <w:tc>
          <w:tcPr>
            <w:tcW w:w="0" w:type="auto"/>
            <w:shd w:val="clear" w:color="auto" w:fill="auto"/>
            <w:noWrap/>
            <w:vAlign w:val="bottom"/>
            <w:hideMark/>
          </w:tcPr>
          <w:p w14:paraId="0D684A24" w14:textId="77777777" w:rsidR="006431CE" w:rsidRPr="006431CE" w:rsidRDefault="006431CE" w:rsidP="006431CE">
            <w:pPr>
              <w:spacing w:line="240" w:lineRule="auto"/>
              <w:jc w:val="center"/>
              <w:rPr>
                <w:color w:val="000000"/>
                <w:lang w:eastAsia="en-CA"/>
              </w:rPr>
            </w:pPr>
            <w:r w:rsidRPr="006431CE">
              <w:rPr>
                <w:color w:val="000000"/>
                <w:lang w:eastAsia="en-CA"/>
              </w:rPr>
              <w:t>-0.65</w:t>
            </w:r>
          </w:p>
        </w:tc>
        <w:tc>
          <w:tcPr>
            <w:tcW w:w="0" w:type="auto"/>
            <w:shd w:val="clear" w:color="auto" w:fill="auto"/>
            <w:noWrap/>
            <w:vAlign w:val="bottom"/>
            <w:hideMark/>
          </w:tcPr>
          <w:p w14:paraId="74F108F0" w14:textId="77777777" w:rsidR="006431CE" w:rsidRPr="006431CE" w:rsidRDefault="006431CE" w:rsidP="006431CE">
            <w:pPr>
              <w:spacing w:line="240" w:lineRule="auto"/>
              <w:jc w:val="center"/>
              <w:rPr>
                <w:color w:val="000000"/>
                <w:lang w:eastAsia="en-CA"/>
              </w:rPr>
            </w:pPr>
            <w:r w:rsidRPr="006431CE">
              <w:rPr>
                <w:color w:val="000000"/>
                <w:lang w:eastAsia="en-CA"/>
              </w:rPr>
              <w:t>-1.31</w:t>
            </w:r>
          </w:p>
        </w:tc>
        <w:tc>
          <w:tcPr>
            <w:tcW w:w="0" w:type="auto"/>
            <w:shd w:val="clear" w:color="auto" w:fill="auto"/>
            <w:noWrap/>
            <w:vAlign w:val="bottom"/>
            <w:hideMark/>
          </w:tcPr>
          <w:p w14:paraId="5DF0D26D" w14:textId="77777777" w:rsidR="006431CE" w:rsidRPr="006431CE" w:rsidRDefault="006431CE" w:rsidP="006431CE">
            <w:pPr>
              <w:spacing w:line="240" w:lineRule="auto"/>
              <w:jc w:val="center"/>
              <w:rPr>
                <w:color w:val="000000"/>
                <w:lang w:eastAsia="en-CA"/>
              </w:rPr>
            </w:pPr>
            <w:r w:rsidRPr="006431CE">
              <w:rPr>
                <w:color w:val="000000"/>
                <w:lang w:eastAsia="en-CA"/>
              </w:rPr>
              <w:t>0.08</w:t>
            </w:r>
          </w:p>
        </w:tc>
      </w:tr>
      <w:tr w:rsidR="006431CE" w:rsidRPr="006431CE" w14:paraId="6504E629" w14:textId="77777777" w:rsidTr="001F531C">
        <w:trPr>
          <w:trHeight w:val="315"/>
          <w:jc w:val="center"/>
        </w:trPr>
        <w:tc>
          <w:tcPr>
            <w:tcW w:w="0" w:type="auto"/>
            <w:shd w:val="clear" w:color="auto" w:fill="auto"/>
            <w:noWrap/>
            <w:vAlign w:val="bottom"/>
            <w:hideMark/>
          </w:tcPr>
          <w:p w14:paraId="06ECF70D" w14:textId="77777777" w:rsidR="006431CE" w:rsidRPr="006431CE" w:rsidRDefault="006431CE" w:rsidP="006431CE">
            <w:pPr>
              <w:spacing w:line="240" w:lineRule="auto"/>
              <w:jc w:val="center"/>
              <w:rPr>
                <w:b/>
                <w:bCs/>
                <w:color w:val="000000"/>
                <w:lang w:eastAsia="en-CA"/>
              </w:rPr>
            </w:pPr>
            <w:r w:rsidRPr="006431CE">
              <w:rPr>
                <w:b/>
                <w:bCs/>
                <w:color w:val="000000"/>
                <w:lang w:eastAsia="en-CA"/>
              </w:rPr>
              <w:t xml:space="preserve">MAE (MW) </w:t>
            </w:r>
          </w:p>
        </w:tc>
        <w:tc>
          <w:tcPr>
            <w:tcW w:w="0" w:type="auto"/>
            <w:shd w:val="clear" w:color="auto" w:fill="auto"/>
            <w:noWrap/>
            <w:vAlign w:val="bottom"/>
            <w:hideMark/>
          </w:tcPr>
          <w:p w14:paraId="4BCE5968" w14:textId="77777777" w:rsidR="006431CE" w:rsidRPr="006431CE" w:rsidRDefault="006431CE" w:rsidP="006431CE">
            <w:pPr>
              <w:spacing w:line="240" w:lineRule="auto"/>
              <w:jc w:val="center"/>
              <w:rPr>
                <w:color w:val="000000"/>
                <w:lang w:eastAsia="en-CA"/>
              </w:rPr>
            </w:pPr>
            <w:r w:rsidRPr="006431CE">
              <w:rPr>
                <w:color w:val="000000"/>
                <w:lang w:eastAsia="en-CA"/>
              </w:rPr>
              <w:t>4.71</w:t>
            </w:r>
          </w:p>
        </w:tc>
        <w:tc>
          <w:tcPr>
            <w:tcW w:w="0" w:type="auto"/>
            <w:shd w:val="clear" w:color="auto" w:fill="auto"/>
            <w:noWrap/>
            <w:vAlign w:val="bottom"/>
            <w:hideMark/>
          </w:tcPr>
          <w:p w14:paraId="4648C0A6" w14:textId="77777777" w:rsidR="006431CE" w:rsidRPr="006431CE" w:rsidRDefault="006431CE" w:rsidP="006431CE">
            <w:pPr>
              <w:spacing w:line="240" w:lineRule="auto"/>
              <w:jc w:val="center"/>
              <w:rPr>
                <w:color w:val="000000"/>
                <w:lang w:eastAsia="en-CA"/>
              </w:rPr>
            </w:pPr>
            <w:r w:rsidRPr="006431CE">
              <w:rPr>
                <w:color w:val="000000"/>
                <w:lang w:eastAsia="en-CA"/>
              </w:rPr>
              <w:t>5.43</w:t>
            </w:r>
          </w:p>
        </w:tc>
        <w:tc>
          <w:tcPr>
            <w:tcW w:w="0" w:type="auto"/>
            <w:shd w:val="clear" w:color="auto" w:fill="auto"/>
            <w:noWrap/>
            <w:vAlign w:val="bottom"/>
            <w:hideMark/>
          </w:tcPr>
          <w:p w14:paraId="70138049" w14:textId="77777777" w:rsidR="006431CE" w:rsidRPr="006431CE" w:rsidRDefault="006431CE" w:rsidP="006431CE">
            <w:pPr>
              <w:spacing w:line="240" w:lineRule="auto"/>
              <w:jc w:val="center"/>
              <w:rPr>
                <w:color w:val="000000"/>
                <w:lang w:eastAsia="en-CA"/>
              </w:rPr>
            </w:pPr>
            <w:r w:rsidRPr="006431CE">
              <w:rPr>
                <w:color w:val="000000"/>
                <w:lang w:eastAsia="en-CA"/>
              </w:rPr>
              <w:t>5.08</w:t>
            </w:r>
          </w:p>
        </w:tc>
        <w:tc>
          <w:tcPr>
            <w:tcW w:w="0" w:type="auto"/>
            <w:shd w:val="clear" w:color="auto" w:fill="auto"/>
            <w:noWrap/>
            <w:vAlign w:val="bottom"/>
            <w:hideMark/>
          </w:tcPr>
          <w:p w14:paraId="372D6482" w14:textId="77777777" w:rsidR="006431CE" w:rsidRPr="006431CE" w:rsidRDefault="006431CE" w:rsidP="006431CE">
            <w:pPr>
              <w:spacing w:line="240" w:lineRule="auto"/>
              <w:jc w:val="center"/>
              <w:rPr>
                <w:color w:val="000000"/>
                <w:lang w:eastAsia="en-CA"/>
              </w:rPr>
            </w:pPr>
            <w:r w:rsidRPr="006431CE">
              <w:rPr>
                <w:color w:val="000000"/>
                <w:lang w:eastAsia="en-CA"/>
              </w:rPr>
              <w:t>7.18</w:t>
            </w:r>
          </w:p>
        </w:tc>
        <w:tc>
          <w:tcPr>
            <w:tcW w:w="0" w:type="auto"/>
            <w:shd w:val="clear" w:color="auto" w:fill="auto"/>
            <w:noWrap/>
            <w:vAlign w:val="bottom"/>
            <w:hideMark/>
          </w:tcPr>
          <w:p w14:paraId="6375AFF5" w14:textId="77777777" w:rsidR="006431CE" w:rsidRPr="006431CE" w:rsidRDefault="006431CE" w:rsidP="006431CE">
            <w:pPr>
              <w:spacing w:line="240" w:lineRule="auto"/>
              <w:jc w:val="center"/>
              <w:rPr>
                <w:color w:val="000000"/>
                <w:lang w:eastAsia="en-CA"/>
              </w:rPr>
            </w:pPr>
            <w:r w:rsidRPr="006431CE">
              <w:rPr>
                <w:color w:val="000000"/>
                <w:lang w:eastAsia="en-CA"/>
              </w:rPr>
              <w:t>6.68</w:t>
            </w:r>
          </w:p>
        </w:tc>
        <w:tc>
          <w:tcPr>
            <w:tcW w:w="0" w:type="auto"/>
            <w:shd w:val="clear" w:color="auto" w:fill="auto"/>
            <w:noWrap/>
            <w:vAlign w:val="bottom"/>
            <w:hideMark/>
          </w:tcPr>
          <w:p w14:paraId="34EC36F3" w14:textId="77777777" w:rsidR="006431CE" w:rsidRPr="006431CE" w:rsidRDefault="006431CE" w:rsidP="006431CE">
            <w:pPr>
              <w:spacing w:line="240" w:lineRule="auto"/>
              <w:jc w:val="center"/>
              <w:rPr>
                <w:color w:val="000000"/>
                <w:lang w:eastAsia="en-CA"/>
              </w:rPr>
            </w:pPr>
            <w:r w:rsidRPr="006431CE">
              <w:rPr>
                <w:color w:val="000000"/>
                <w:lang w:eastAsia="en-CA"/>
              </w:rPr>
              <w:t>10.96</w:t>
            </w:r>
          </w:p>
        </w:tc>
      </w:tr>
      <w:tr w:rsidR="006431CE" w:rsidRPr="006431CE" w14:paraId="76ECC25F" w14:textId="77777777" w:rsidTr="001F531C">
        <w:trPr>
          <w:trHeight w:val="315"/>
          <w:jc w:val="center"/>
        </w:trPr>
        <w:tc>
          <w:tcPr>
            <w:tcW w:w="0" w:type="auto"/>
            <w:shd w:val="clear" w:color="auto" w:fill="auto"/>
            <w:noWrap/>
            <w:vAlign w:val="bottom"/>
            <w:hideMark/>
          </w:tcPr>
          <w:p w14:paraId="07FEA397" w14:textId="77777777" w:rsidR="006431CE" w:rsidRPr="006431CE" w:rsidRDefault="006431CE" w:rsidP="006431CE">
            <w:pPr>
              <w:spacing w:line="240" w:lineRule="auto"/>
              <w:jc w:val="center"/>
              <w:rPr>
                <w:b/>
                <w:bCs/>
                <w:color w:val="000000"/>
                <w:lang w:eastAsia="en-CA"/>
              </w:rPr>
            </w:pPr>
            <w:r w:rsidRPr="006431CE">
              <w:rPr>
                <w:b/>
                <w:bCs/>
                <w:color w:val="000000"/>
                <w:lang w:eastAsia="en-CA"/>
              </w:rPr>
              <w:t>RMSE (MW)</w:t>
            </w:r>
          </w:p>
        </w:tc>
        <w:tc>
          <w:tcPr>
            <w:tcW w:w="0" w:type="auto"/>
            <w:shd w:val="clear" w:color="auto" w:fill="auto"/>
            <w:noWrap/>
            <w:vAlign w:val="bottom"/>
            <w:hideMark/>
          </w:tcPr>
          <w:p w14:paraId="4ED69286"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18C00123"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18F8691E"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0CE56FBB" w14:textId="77777777" w:rsidR="006431CE" w:rsidRPr="006431CE" w:rsidRDefault="006431CE" w:rsidP="006431CE">
            <w:pPr>
              <w:spacing w:line="240" w:lineRule="auto"/>
              <w:jc w:val="center"/>
              <w:rPr>
                <w:color w:val="000000"/>
                <w:lang w:eastAsia="en-CA"/>
              </w:rPr>
            </w:pPr>
            <w:r w:rsidRPr="006431CE">
              <w:rPr>
                <w:color w:val="000000"/>
                <w:lang w:eastAsia="en-CA"/>
              </w:rPr>
              <w:t>11.06</w:t>
            </w:r>
          </w:p>
        </w:tc>
        <w:tc>
          <w:tcPr>
            <w:tcW w:w="0" w:type="auto"/>
            <w:shd w:val="clear" w:color="auto" w:fill="auto"/>
            <w:noWrap/>
            <w:vAlign w:val="bottom"/>
            <w:hideMark/>
          </w:tcPr>
          <w:p w14:paraId="58FC0584" w14:textId="77777777" w:rsidR="006431CE" w:rsidRPr="006431CE" w:rsidRDefault="006431CE" w:rsidP="006431CE">
            <w:pPr>
              <w:spacing w:line="240" w:lineRule="auto"/>
              <w:jc w:val="center"/>
              <w:rPr>
                <w:color w:val="000000"/>
                <w:lang w:eastAsia="en-CA"/>
              </w:rPr>
            </w:pPr>
            <w:r w:rsidRPr="006431CE">
              <w:rPr>
                <w:color w:val="000000"/>
                <w:lang w:eastAsia="en-CA"/>
              </w:rPr>
              <w:t>10.36</w:t>
            </w:r>
          </w:p>
        </w:tc>
        <w:tc>
          <w:tcPr>
            <w:tcW w:w="0" w:type="auto"/>
            <w:shd w:val="clear" w:color="auto" w:fill="auto"/>
            <w:noWrap/>
            <w:vAlign w:val="bottom"/>
            <w:hideMark/>
          </w:tcPr>
          <w:p w14:paraId="576C75B7" w14:textId="77777777" w:rsidR="006431CE" w:rsidRPr="006431CE" w:rsidRDefault="006431CE" w:rsidP="006431CE">
            <w:pPr>
              <w:spacing w:line="240" w:lineRule="auto"/>
              <w:jc w:val="center"/>
              <w:rPr>
                <w:color w:val="000000"/>
                <w:lang w:eastAsia="en-CA"/>
              </w:rPr>
            </w:pPr>
            <w:r w:rsidRPr="006431CE">
              <w:rPr>
                <w:color w:val="000000"/>
                <w:lang w:eastAsia="en-CA"/>
              </w:rPr>
              <w:t>16.90</w:t>
            </w:r>
          </w:p>
        </w:tc>
      </w:tr>
      <w:tr w:rsidR="006431CE" w:rsidRPr="006431CE" w14:paraId="41AEF3A6" w14:textId="77777777" w:rsidTr="001F531C">
        <w:trPr>
          <w:trHeight w:val="315"/>
          <w:jc w:val="center"/>
        </w:trPr>
        <w:tc>
          <w:tcPr>
            <w:tcW w:w="0" w:type="auto"/>
            <w:shd w:val="clear" w:color="auto" w:fill="auto"/>
            <w:noWrap/>
            <w:vAlign w:val="bottom"/>
            <w:hideMark/>
          </w:tcPr>
          <w:p w14:paraId="73E9AEFE" w14:textId="77777777" w:rsidR="006431CE" w:rsidRPr="006431CE" w:rsidRDefault="006431CE" w:rsidP="006431CE">
            <w:pPr>
              <w:spacing w:line="240" w:lineRule="auto"/>
              <w:jc w:val="center"/>
              <w:rPr>
                <w:b/>
                <w:bCs/>
                <w:color w:val="000000"/>
                <w:lang w:eastAsia="en-CA"/>
              </w:rPr>
            </w:pPr>
            <w:r w:rsidRPr="006431CE">
              <w:rPr>
                <w:b/>
                <w:bCs/>
                <w:color w:val="000000"/>
                <w:lang w:eastAsia="en-CA"/>
              </w:rPr>
              <w:t>STD (MW)</w:t>
            </w:r>
          </w:p>
        </w:tc>
        <w:tc>
          <w:tcPr>
            <w:tcW w:w="0" w:type="auto"/>
            <w:shd w:val="clear" w:color="auto" w:fill="auto"/>
            <w:noWrap/>
            <w:vAlign w:val="bottom"/>
            <w:hideMark/>
          </w:tcPr>
          <w:p w14:paraId="66EB4979" w14:textId="77777777" w:rsidR="006431CE" w:rsidRPr="006431CE" w:rsidRDefault="006431CE" w:rsidP="006431CE">
            <w:pPr>
              <w:spacing w:line="240" w:lineRule="auto"/>
              <w:jc w:val="center"/>
              <w:rPr>
                <w:color w:val="000000"/>
                <w:lang w:eastAsia="en-CA"/>
              </w:rPr>
            </w:pPr>
            <w:r w:rsidRPr="006431CE">
              <w:rPr>
                <w:color w:val="000000"/>
                <w:lang w:eastAsia="en-CA"/>
              </w:rPr>
              <w:t>8.06</w:t>
            </w:r>
          </w:p>
        </w:tc>
        <w:tc>
          <w:tcPr>
            <w:tcW w:w="0" w:type="auto"/>
            <w:shd w:val="clear" w:color="auto" w:fill="auto"/>
            <w:noWrap/>
            <w:vAlign w:val="bottom"/>
            <w:hideMark/>
          </w:tcPr>
          <w:p w14:paraId="6B6E82E4" w14:textId="77777777" w:rsidR="006431CE" w:rsidRPr="006431CE" w:rsidRDefault="006431CE" w:rsidP="006431CE">
            <w:pPr>
              <w:spacing w:line="240" w:lineRule="auto"/>
              <w:jc w:val="center"/>
              <w:rPr>
                <w:color w:val="000000"/>
                <w:lang w:eastAsia="en-CA"/>
              </w:rPr>
            </w:pPr>
            <w:r w:rsidRPr="006431CE">
              <w:rPr>
                <w:color w:val="000000"/>
                <w:lang w:eastAsia="en-CA"/>
              </w:rPr>
              <w:t>8.95</w:t>
            </w:r>
          </w:p>
        </w:tc>
        <w:tc>
          <w:tcPr>
            <w:tcW w:w="0" w:type="auto"/>
            <w:shd w:val="clear" w:color="auto" w:fill="auto"/>
            <w:noWrap/>
            <w:vAlign w:val="bottom"/>
            <w:hideMark/>
          </w:tcPr>
          <w:p w14:paraId="09A0602A" w14:textId="77777777" w:rsidR="006431CE" w:rsidRPr="006431CE" w:rsidRDefault="006431CE" w:rsidP="006431CE">
            <w:pPr>
              <w:spacing w:line="240" w:lineRule="auto"/>
              <w:jc w:val="center"/>
              <w:rPr>
                <w:color w:val="000000"/>
                <w:lang w:eastAsia="en-CA"/>
              </w:rPr>
            </w:pPr>
            <w:r w:rsidRPr="006431CE">
              <w:rPr>
                <w:color w:val="000000"/>
                <w:lang w:eastAsia="en-CA"/>
              </w:rPr>
              <w:t>8.29</w:t>
            </w:r>
          </w:p>
        </w:tc>
        <w:tc>
          <w:tcPr>
            <w:tcW w:w="0" w:type="auto"/>
            <w:shd w:val="clear" w:color="auto" w:fill="auto"/>
            <w:noWrap/>
            <w:vAlign w:val="bottom"/>
            <w:hideMark/>
          </w:tcPr>
          <w:p w14:paraId="6895DE22" w14:textId="77777777" w:rsidR="006431CE" w:rsidRPr="006431CE" w:rsidRDefault="006431CE" w:rsidP="006431CE">
            <w:pPr>
              <w:spacing w:line="240" w:lineRule="auto"/>
              <w:jc w:val="center"/>
              <w:rPr>
                <w:color w:val="000000"/>
                <w:lang w:eastAsia="en-CA"/>
              </w:rPr>
            </w:pPr>
            <w:r w:rsidRPr="006431CE">
              <w:rPr>
                <w:color w:val="000000"/>
                <w:lang w:eastAsia="en-CA"/>
              </w:rPr>
              <w:t>11.04</w:t>
            </w:r>
          </w:p>
        </w:tc>
        <w:tc>
          <w:tcPr>
            <w:tcW w:w="0" w:type="auto"/>
            <w:shd w:val="clear" w:color="auto" w:fill="auto"/>
            <w:noWrap/>
            <w:vAlign w:val="bottom"/>
            <w:hideMark/>
          </w:tcPr>
          <w:p w14:paraId="5877A501" w14:textId="77777777" w:rsidR="006431CE" w:rsidRPr="006431CE" w:rsidRDefault="006431CE" w:rsidP="006431CE">
            <w:pPr>
              <w:spacing w:line="240" w:lineRule="auto"/>
              <w:jc w:val="center"/>
              <w:rPr>
                <w:color w:val="000000"/>
                <w:lang w:eastAsia="en-CA"/>
              </w:rPr>
            </w:pPr>
            <w:r w:rsidRPr="006431CE">
              <w:rPr>
                <w:color w:val="000000"/>
                <w:lang w:eastAsia="en-CA"/>
              </w:rPr>
              <w:t>10.27</w:t>
            </w:r>
          </w:p>
        </w:tc>
        <w:tc>
          <w:tcPr>
            <w:tcW w:w="0" w:type="auto"/>
            <w:shd w:val="clear" w:color="auto" w:fill="auto"/>
            <w:noWrap/>
            <w:vAlign w:val="bottom"/>
            <w:hideMark/>
          </w:tcPr>
          <w:p w14:paraId="0101EB5D" w14:textId="77777777" w:rsidR="006431CE" w:rsidRPr="006431CE" w:rsidRDefault="006431CE" w:rsidP="006431CE">
            <w:pPr>
              <w:spacing w:line="240" w:lineRule="auto"/>
              <w:jc w:val="center"/>
              <w:rPr>
                <w:color w:val="000000"/>
                <w:lang w:eastAsia="en-CA"/>
              </w:rPr>
            </w:pPr>
            <w:r w:rsidRPr="006431CE">
              <w:rPr>
                <w:color w:val="000000"/>
                <w:lang w:eastAsia="en-CA"/>
              </w:rPr>
              <w:t>16.91</w:t>
            </w:r>
          </w:p>
        </w:tc>
      </w:tr>
    </w:tbl>
    <w:p w14:paraId="09D84CAA" w14:textId="07143BCC" w:rsidR="00175B13" w:rsidRDefault="003162DE" w:rsidP="00546FAC">
      <w:pPr>
        <w:pStyle w:val="Caption"/>
        <w:jc w:val="center"/>
        <w:rPr>
          <w:highlight w:val="cyan"/>
        </w:rPr>
      </w:pPr>
      <w:bookmarkStart w:id="300" w:name="_Toc88406032"/>
      <w:r>
        <w:t xml:space="preserve">Table </w:t>
      </w:r>
      <w:fldSimple w:instr=" SEQ Table \* ARABIC ">
        <w:r w:rsidR="00FF0D77">
          <w:rPr>
            <w:noProof/>
          </w:rPr>
          <w:t>16</w:t>
        </w:r>
      </w:fldSimple>
      <w:r>
        <w:t xml:space="preserve"> - The Overall Performance Metrics – Saint John Dataset</w:t>
      </w:r>
      <w:bookmarkEnd w:id="300"/>
      <w:r w:rsidR="00175B13">
        <w:rPr>
          <w:highlight w:val="cyan"/>
        </w:rPr>
        <w:br w:type="page"/>
      </w:r>
    </w:p>
    <w:p w14:paraId="774892F6" w14:textId="67E417A9" w:rsidR="003819CA" w:rsidRDefault="003819CA">
      <w:pPr>
        <w:sectPr w:rsidR="003819CA"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01" w:name="_Toc172013004"/>
      <w:r w:rsidRPr="006269F5">
        <w:rPr>
          <w:b/>
          <w:sz w:val="28"/>
        </w:rPr>
        <w:lastRenderedPageBreak/>
        <w:t>Curriculum Vitae</w:t>
      </w:r>
      <w:bookmarkEnd w:id="301"/>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68"/>
      <w:headerReference w:type="default" r:id="rId169"/>
      <w:footerReference w:type="default" r:id="rId170"/>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lulope Olugbenga" w:date="2021-11-17T12:58:00Z" w:initials="TO">
    <w:p w14:paraId="3BA3DE0B" w14:textId="20F11AAE" w:rsidR="00E81BA8" w:rsidRDefault="00E81BA8">
      <w:pPr>
        <w:pStyle w:val="CommentText"/>
      </w:pPr>
      <w:r>
        <w:rPr>
          <w:rStyle w:val="CommentReference"/>
        </w:rPr>
        <w:annotationRef/>
      </w:r>
      <w:r>
        <w:t>DM - Do we need this objective</w:t>
      </w:r>
      <w:proofErr w:type="gramStart"/>
      <w:r>
        <w:t xml:space="preserve">?  </w:t>
      </w:r>
      <w:proofErr w:type="gramEnd"/>
      <w:r>
        <w:t>Can we not move directly to compare performance?</w:t>
      </w:r>
    </w:p>
  </w:comment>
  <w:comment w:id="12" w:author="Tolulope Olugbenga" w:date="2021-11-17T12:58:00Z" w:initials="TO">
    <w:p w14:paraId="34DE7E67" w14:textId="6A7030F4" w:rsidR="00E81BA8" w:rsidRDefault="00E81BA8">
      <w:pPr>
        <w:pStyle w:val="CommentText"/>
      </w:pPr>
      <w:r>
        <w:rPr>
          <w:rStyle w:val="CommentReference"/>
        </w:rPr>
        <w:annotationRef/>
      </w:r>
      <w:r w:rsidRPr="00E81BA8">
        <w:t xml:space="preserve">I believe we could leave it in for the time </w:t>
      </w:r>
      <w:proofErr w:type="gramStart"/>
      <w:r w:rsidRPr="00E81BA8">
        <w:t>being;</w:t>
      </w:r>
      <w:proofErr w:type="gramEnd"/>
      <w:r w:rsidRPr="00E81BA8">
        <w:t xml:space="preserve"> it provides context for the reader regarding the datasets we are analyzing and why. We may have to remove it in the future if necessary.</w:t>
      </w:r>
    </w:p>
  </w:comment>
  <w:comment w:id="15" w:author="Dawn MacIsaac" w:date="2021-11-17T06:44:00Z" w:initials="DM">
    <w:p w14:paraId="618551A9" w14:textId="021A6762" w:rsidR="009F156F" w:rsidRDefault="009F156F">
      <w:pPr>
        <w:pStyle w:val="CommentText"/>
      </w:pPr>
      <w:r>
        <w:rPr>
          <w:rStyle w:val="CommentReference"/>
        </w:rPr>
        <w:annotationRef/>
      </w:r>
      <w:r>
        <w:t>Why does this matter</w:t>
      </w:r>
      <w:proofErr w:type="gramStart"/>
      <w:r>
        <w:t xml:space="preserve">?  </w:t>
      </w:r>
      <w:proofErr w:type="gramEnd"/>
      <w:r>
        <w:t>Can you put this into the context of what the operator needs to manage and how prediction/forecasting can help</w:t>
      </w:r>
      <w:proofErr w:type="gramStart"/>
      <w:r>
        <w:t xml:space="preserve">?  </w:t>
      </w:r>
      <w:proofErr w:type="gramEnd"/>
      <w:r>
        <w:t>I am not convinced you need a different section for each factor…perhaps just a new paragraph for each?</w:t>
      </w:r>
    </w:p>
  </w:comment>
  <w:comment w:id="16" w:author="Tolulope Olugbenga" w:date="2021-11-18T08:44:00Z" w:initials="TO">
    <w:p w14:paraId="20A7FA88" w14:textId="38D7CFA7" w:rsidR="00845954" w:rsidRDefault="00845954">
      <w:pPr>
        <w:pStyle w:val="CommentText"/>
      </w:pPr>
      <w:r>
        <w:rPr>
          <w:rStyle w:val="CommentReference"/>
        </w:rPr>
        <w:annotationRef/>
      </w:r>
      <w:r w:rsidRPr="00845954">
        <w:t>I believe that having distinct chapters helps the content appear more organized, rather than just a collection of paragraphs discussing various topics. If, however, we choose to condense the content of each section, one paragraph per section may suffice.</w:t>
      </w:r>
    </w:p>
  </w:comment>
  <w:comment w:id="24" w:author="Dawn MacIsaac" w:date="2021-11-17T06:58:00Z" w:initials="DM">
    <w:p w14:paraId="7AF409D2" w14:textId="2C8169D1" w:rsidR="00076604" w:rsidRDefault="00076604">
      <w:pPr>
        <w:pStyle w:val="CommentText"/>
      </w:pPr>
      <w:r>
        <w:rPr>
          <w:rStyle w:val="CommentReference"/>
        </w:rPr>
        <w:annotationRef/>
      </w:r>
      <w:r>
        <w:t>Same as previous section – do we need individualized sections for each of these, or do paragraphs suffice to separate them.</w:t>
      </w:r>
    </w:p>
  </w:comment>
  <w:comment w:id="95" w:author="Dawn MacIsaac" w:date="2021-11-19T07:28:00Z" w:initials="DM">
    <w:p w14:paraId="6C3FA377" w14:textId="630656BC" w:rsidR="00D94F79" w:rsidRDefault="00D94F79">
      <w:pPr>
        <w:pStyle w:val="CommentText"/>
      </w:pPr>
      <w:r>
        <w:rPr>
          <w:rStyle w:val="CommentReference"/>
        </w:rPr>
        <w:annotationRef/>
      </w:r>
      <w:r>
        <w:t>Can we provide a diagram for one or both of these</w:t>
      </w:r>
      <w:proofErr w:type="gramStart"/>
      <w:r>
        <w:t xml:space="preserve">?  </w:t>
      </w:r>
      <w:proofErr w:type="gramEnd"/>
      <w:r>
        <w:t xml:space="preserve">I suspect only 1 is necessary because they are both </w:t>
      </w:r>
      <w:r w:rsidR="00361535">
        <w:t>very similar</w:t>
      </w:r>
      <w:proofErr w:type="gramStart"/>
      <w:r w:rsidR="00361535">
        <w:t xml:space="preserve">.  </w:t>
      </w:r>
      <w:proofErr w:type="gramEnd"/>
      <w:r w:rsidR="00361535">
        <w:t>We don’t need the full details, just something to help the reader remember what the inputs are, what the output layer looks like (activation function), and that the hidden layer isn’t fully connected (what activation functions are used here, and how are the connections set up?)</w:t>
      </w:r>
    </w:p>
  </w:comment>
  <w:comment w:id="106" w:author="Dawn MacIsaac" w:date="2021-11-19T07:26:00Z" w:initials="DM">
    <w:p w14:paraId="4A3BF06A" w14:textId="54D97AD5" w:rsidR="00D94F79" w:rsidRDefault="00D94F79">
      <w:pPr>
        <w:pStyle w:val="CommentText"/>
      </w:pPr>
      <w:r>
        <w:rPr>
          <w:rStyle w:val="CommentReference"/>
        </w:rPr>
        <w:annotationRef/>
      </w:r>
      <w:r>
        <w:rPr>
          <w:rStyle w:val="CommentReference"/>
        </w:rPr>
        <w:t>See if you can move the reference into the section in Chapter 2.</w:t>
      </w:r>
    </w:p>
  </w:comment>
  <w:comment w:id="109" w:author="Dawn MacIsaac" w:date="2021-11-19T07:34:00Z" w:initials="DM">
    <w:p w14:paraId="4C476C04" w14:textId="1D235578" w:rsidR="00361535" w:rsidRDefault="00361535">
      <w:pPr>
        <w:pStyle w:val="CommentText"/>
      </w:pPr>
      <w:r>
        <w:rPr>
          <w:rStyle w:val="CommentReference"/>
        </w:rPr>
        <w:annotationRef/>
      </w:r>
      <w:r>
        <w:t>Just add a sentence in at the end indicating that</w:t>
      </w:r>
      <w:r w:rsidR="00B11C6E">
        <w:t xml:space="preserve"> the configuration was fine tuned at the end, by taking into consideration…then list all the comparisons you made (</w:t>
      </w:r>
      <w:proofErr w:type="spellStart"/>
      <w:r w:rsidR="00B11C6E">
        <w:t>trainign</w:t>
      </w:r>
      <w:proofErr w:type="spellEnd"/>
      <w:r w:rsidR="00B11C6E">
        <w:t xml:space="preserve"> method, activation functions, and anything else)</w:t>
      </w:r>
    </w:p>
  </w:comment>
  <w:comment w:id="110" w:author="Dawn MacIsaac" w:date="2021-11-19T07:31:00Z" w:initials="DM">
    <w:p w14:paraId="0142EB62" w14:textId="6F48F2FE" w:rsidR="00361535" w:rsidRDefault="00361535">
      <w:pPr>
        <w:pStyle w:val="CommentText"/>
      </w:pPr>
      <w:r>
        <w:rPr>
          <w:rStyle w:val="CommentReference"/>
        </w:rPr>
        <w:annotationRef/>
      </w:r>
      <w:proofErr w:type="gramStart"/>
      <w:r>
        <w:t>So</w:t>
      </w:r>
      <w:proofErr w:type="gramEnd"/>
      <w:r>
        <w:t xml:space="preserve"> its not fully connected!  This is in 1 of the ANNs, not in total, right?</w:t>
      </w:r>
    </w:p>
  </w:comment>
  <w:comment w:id="111" w:author="Dawn MacIsaac" w:date="2021-11-19T07:35:00Z" w:initials="DM">
    <w:p w14:paraId="2287D807" w14:textId="6A135896" w:rsidR="00B11C6E" w:rsidRDefault="00B11C6E">
      <w:pPr>
        <w:pStyle w:val="CommentText"/>
      </w:pPr>
      <w:r>
        <w:rPr>
          <w:rStyle w:val="CommentReference"/>
        </w:rPr>
        <w:annotationRef/>
      </w:r>
      <w:r>
        <w:t>See comment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A3DE0B" w15:done="0"/>
  <w15:commentEx w15:paraId="34DE7E67" w15:paraIdParent="3BA3DE0B" w15:done="0"/>
  <w15:commentEx w15:paraId="618551A9" w15:done="0"/>
  <w15:commentEx w15:paraId="20A7FA88" w15:paraIdParent="618551A9" w15:done="0"/>
  <w15:commentEx w15:paraId="7AF409D2" w15:done="0"/>
  <w15:commentEx w15:paraId="6C3FA377" w15:done="0"/>
  <w15:commentEx w15:paraId="4A3BF06A" w15:done="0"/>
  <w15:commentEx w15:paraId="4C476C04" w15:done="0"/>
  <w15:commentEx w15:paraId="0142EB62" w15:done="0"/>
  <w15:commentEx w15:paraId="2287D8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8909" w16cex:dateUtc="2021-11-17T17:58:00Z"/>
  <w16cex:commentExtensible w16cex:durableId="253F890C" w16cex:dateUtc="2021-11-17T17:58:00Z"/>
  <w16cex:commentExtensible w16cex:durableId="253F314A" w16cex:dateUtc="2021-11-17T11:44:00Z"/>
  <w16cex:commentExtensible w16cex:durableId="25409EE5" w16cex:dateUtc="2021-11-18T13:44:00Z"/>
  <w16cex:commentExtensible w16cex:durableId="253F34A9" w16cex:dateUtc="2021-11-17T11:58:00Z"/>
  <w16cex:commentExtensible w16cex:durableId="2541DEC0" w16cex:dateUtc="2021-11-19T12:28:00Z"/>
  <w16cex:commentExtensible w16cex:durableId="2541DE23" w16cex:dateUtc="2021-11-19T12:26:00Z"/>
  <w16cex:commentExtensible w16cex:durableId="2541E002" w16cex:dateUtc="2021-11-19T12:34:00Z"/>
  <w16cex:commentExtensible w16cex:durableId="2541DF64" w16cex:dateUtc="2021-11-19T12:31:00Z"/>
  <w16cex:commentExtensible w16cex:durableId="2541E04D" w16cex:dateUtc="2021-11-19T1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A3DE0B" w16cid:durableId="253F8909"/>
  <w16cid:commentId w16cid:paraId="34DE7E67" w16cid:durableId="253F890C"/>
  <w16cid:commentId w16cid:paraId="618551A9" w16cid:durableId="253F314A"/>
  <w16cid:commentId w16cid:paraId="20A7FA88" w16cid:durableId="25409EE5"/>
  <w16cid:commentId w16cid:paraId="7AF409D2" w16cid:durableId="253F34A9"/>
  <w16cid:commentId w16cid:paraId="6C3FA377" w16cid:durableId="2541DEC0"/>
  <w16cid:commentId w16cid:paraId="4A3BF06A" w16cid:durableId="2541DE23"/>
  <w16cid:commentId w16cid:paraId="4C476C04" w16cid:durableId="2541E002"/>
  <w16cid:commentId w16cid:paraId="0142EB62" w16cid:durableId="2541DF64"/>
  <w16cid:commentId w16cid:paraId="2287D807" w16cid:durableId="2541E0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A3CE3" w14:textId="77777777" w:rsidR="00D649BB" w:rsidRDefault="00D649BB">
      <w:r>
        <w:separator/>
      </w:r>
    </w:p>
    <w:p w14:paraId="438E8883" w14:textId="77777777" w:rsidR="00D649BB" w:rsidRDefault="00D649BB"/>
    <w:p w14:paraId="4E17DE55" w14:textId="77777777" w:rsidR="00D649BB" w:rsidRDefault="00D649BB"/>
    <w:p w14:paraId="04B94D6E" w14:textId="77777777" w:rsidR="00D649BB" w:rsidRDefault="00D649BB"/>
    <w:p w14:paraId="53DC33AD" w14:textId="77777777" w:rsidR="00D649BB" w:rsidRDefault="00D649BB"/>
    <w:p w14:paraId="41B74EF6" w14:textId="77777777" w:rsidR="00D649BB" w:rsidRDefault="00D649BB"/>
    <w:p w14:paraId="305D0869" w14:textId="77777777" w:rsidR="00D649BB" w:rsidRDefault="00D649BB"/>
    <w:p w14:paraId="7C188433" w14:textId="77777777" w:rsidR="00D649BB" w:rsidRDefault="00D649BB"/>
    <w:p w14:paraId="5394937C" w14:textId="77777777" w:rsidR="00D649BB" w:rsidRDefault="00D649BB"/>
  </w:endnote>
  <w:endnote w:type="continuationSeparator" w:id="0">
    <w:p w14:paraId="1D89723A" w14:textId="77777777" w:rsidR="00D649BB" w:rsidRDefault="00D649BB">
      <w:r>
        <w:continuationSeparator/>
      </w:r>
    </w:p>
    <w:p w14:paraId="3CEFCAF3" w14:textId="77777777" w:rsidR="00D649BB" w:rsidRDefault="00D649BB"/>
    <w:p w14:paraId="5649A8BD" w14:textId="77777777" w:rsidR="00D649BB" w:rsidRDefault="00D649BB"/>
    <w:p w14:paraId="62DB3A0B" w14:textId="77777777" w:rsidR="00D649BB" w:rsidRDefault="00D649BB"/>
    <w:p w14:paraId="0F4E9A9B" w14:textId="77777777" w:rsidR="00D649BB" w:rsidRDefault="00D649BB"/>
    <w:p w14:paraId="558DE148" w14:textId="77777777" w:rsidR="00D649BB" w:rsidRDefault="00D649BB"/>
    <w:p w14:paraId="3F08711B" w14:textId="77777777" w:rsidR="00D649BB" w:rsidRDefault="00D649BB"/>
    <w:p w14:paraId="41E7EC81" w14:textId="77777777" w:rsidR="00D649BB" w:rsidRDefault="00D649BB"/>
    <w:p w14:paraId="7968E694" w14:textId="77777777" w:rsidR="00D649BB" w:rsidRDefault="00D649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1D0A1" w14:textId="77777777" w:rsidR="00D649BB" w:rsidRDefault="00D649BB">
      <w:r>
        <w:separator/>
      </w:r>
    </w:p>
    <w:p w14:paraId="2AAD9711" w14:textId="77777777" w:rsidR="00D649BB" w:rsidRDefault="00D649BB"/>
  </w:footnote>
  <w:footnote w:type="continuationSeparator" w:id="0">
    <w:p w14:paraId="0AA47E3E" w14:textId="77777777" w:rsidR="00D649BB" w:rsidRDefault="00D649BB">
      <w:r>
        <w:continuationSeparator/>
      </w:r>
    </w:p>
    <w:p w14:paraId="638BD1B6" w14:textId="77777777" w:rsidR="00D649BB" w:rsidRDefault="00D649BB"/>
  </w:footnote>
  <w:footnote w:type="continuationNotice" w:id="1">
    <w:p w14:paraId="3E9B22DE" w14:textId="77777777" w:rsidR="00D649BB" w:rsidRPr="00C92783" w:rsidRDefault="00D649BB" w:rsidP="00C92783">
      <w:pPr>
        <w:pStyle w:val="Footer"/>
      </w:pPr>
    </w:p>
    <w:p w14:paraId="609564B4" w14:textId="77777777" w:rsidR="00D649BB" w:rsidRDefault="00D649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2075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30C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C602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5C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26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5FEF2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C3627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36B9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816F9"/>
    <w:multiLevelType w:val="hybridMultilevel"/>
    <w:tmpl w:val="4C7E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21500"/>
    <w:multiLevelType w:val="multilevel"/>
    <w:tmpl w:val="22569776"/>
    <w:lvl w:ilvl="0">
      <w:start w:val="2"/>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7417198"/>
    <w:multiLevelType w:val="hybridMultilevel"/>
    <w:tmpl w:val="93FC997A"/>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CF953D9"/>
    <w:multiLevelType w:val="multilevel"/>
    <w:tmpl w:val="DF186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E74245"/>
    <w:multiLevelType w:val="multilevel"/>
    <w:tmpl w:val="1AB027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1826358"/>
    <w:multiLevelType w:val="hybridMultilevel"/>
    <w:tmpl w:val="CB342E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231262B"/>
    <w:multiLevelType w:val="multilevel"/>
    <w:tmpl w:val="0E3E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5F4707B"/>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A2250D9"/>
    <w:multiLevelType w:val="hybridMultilevel"/>
    <w:tmpl w:val="28A82F44"/>
    <w:lvl w:ilvl="0" w:tplc="886632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925D7"/>
    <w:multiLevelType w:val="hybridMultilevel"/>
    <w:tmpl w:val="A65EFA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0B14CC8"/>
    <w:multiLevelType w:val="hybridMultilevel"/>
    <w:tmpl w:val="D382B7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2ED28F6"/>
    <w:multiLevelType w:val="multilevel"/>
    <w:tmpl w:val="3580E8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95227"/>
    <w:multiLevelType w:val="multilevel"/>
    <w:tmpl w:val="C07C0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6332E1F"/>
    <w:multiLevelType w:val="hybridMultilevel"/>
    <w:tmpl w:val="232CB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6663DC8"/>
    <w:multiLevelType w:val="hybridMultilevel"/>
    <w:tmpl w:val="BB5E88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6C934C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0AC7FA9"/>
    <w:multiLevelType w:val="multilevel"/>
    <w:tmpl w:val="9E72253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24F4CD8"/>
    <w:multiLevelType w:val="hybridMultilevel"/>
    <w:tmpl w:val="2F72873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C5540E"/>
    <w:multiLevelType w:val="multilevel"/>
    <w:tmpl w:val="ABD21AF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01D6636"/>
    <w:multiLevelType w:val="hybridMultilevel"/>
    <w:tmpl w:val="227690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F44A5C"/>
    <w:multiLevelType w:val="hybridMultilevel"/>
    <w:tmpl w:val="D5A0E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B9441CE"/>
    <w:multiLevelType w:val="multilevel"/>
    <w:tmpl w:val="7EC252E6"/>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33" w15:restartNumberingAfterBreak="0">
    <w:nsid w:val="50214288"/>
    <w:multiLevelType w:val="hybridMultilevel"/>
    <w:tmpl w:val="A89016D6"/>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06E4D18"/>
    <w:multiLevelType w:val="multilevel"/>
    <w:tmpl w:val="894C93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754D08"/>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3FD46D0"/>
    <w:multiLevelType w:val="multilevel"/>
    <w:tmpl w:val="CE229F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4F162D"/>
    <w:multiLevelType w:val="multilevel"/>
    <w:tmpl w:val="3DBA5CE4"/>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60B30C3"/>
    <w:multiLevelType w:val="multilevel"/>
    <w:tmpl w:val="5B3C837A"/>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FC7E0F"/>
    <w:multiLevelType w:val="multilevel"/>
    <w:tmpl w:val="5F42E2F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D916F6"/>
    <w:multiLevelType w:val="hybridMultilevel"/>
    <w:tmpl w:val="B27AA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C72C3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640568A1"/>
    <w:multiLevelType w:val="multilevel"/>
    <w:tmpl w:val="51FA3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5AA6E64"/>
    <w:multiLevelType w:val="hybridMultilevel"/>
    <w:tmpl w:val="728CFC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9594696"/>
    <w:multiLevelType w:val="multilevel"/>
    <w:tmpl w:val="6E6A3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F445FDA"/>
    <w:multiLevelType w:val="multilevel"/>
    <w:tmpl w:val="F2BA84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B4007"/>
    <w:multiLevelType w:val="hybridMultilevel"/>
    <w:tmpl w:val="20DCE768"/>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7" w15:restartNumberingAfterBreak="0">
    <w:nsid w:val="7878784F"/>
    <w:multiLevelType w:val="hybridMultilevel"/>
    <w:tmpl w:val="8F426D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C2F578F"/>
    <w:multiLevelType w:val="hybridMultilevel"/>
    <w:tmpl w:val="BA165DA6"/>
    <w:lvl w:ilvl="0" w:tplc="3F308AC4">
      <w:start w:val="1"/>
      <w:numFmt w:val="bullet"/>
      <w:lvlText w:val=""/>
      <w:lvlJc w:val="left"/>
      <w:pPr>
        <w:tabs>
          <w:tab w:val="num" w:pos="720"/>
        </w:tabs>
        <w:ind w:left="720" w:hanging="360"/>
      </w:pPr>
      <w:rPr>
        <w:rFonts w:ascii="Wingdings 3" w:hAnsi="Wingdings 3" w:hint="default"/>
      </w:rPr>
    </w:lvl>
    <w:lvl w:ilvl="1" w:tplc="148C99FE" w:tentative="1">
      <w:start w:val="1"/>
      <w:numFmt w:val="bullet"/>
      <w:lvlText w:val=""/>
      <w:lvlJc w:val="left"/>
      <w:pPr>
        <w:tabs>
          <w:tab w:val="num" w:pos="1440"/>
        </w:tabs>
        <w:ind w:left="1440" w:hanging="360"/>
      </w:pPr>
      <w:rPr>
        <w:rFonts w:ascii="Wingdings 3" w:hAnsi="Wingdings 3" w:hint="default"/>
      </w:rPr>
    </w:lvl>
    <w:lvl w:ilvl="2" w:tplc="506A6CAA" w:tentative="1">
      <w:start w:val="1"/>
      <w:numFmt w:val="bullet"/>
      <w:lvlText w:val=""/>
      <w:lvlJc w:val="left"/>
      <w:pPr>
        <w:tabs>
          <w:tab w:val="num" w:pos="2160"/>
        </w:tabs>
        <w:ind w:left="2160" w:hanging="360"/>
      </w:pPr>
      <w:rPr>
        <w:rFonts w:ascii="Wingdings 3" w:hAnsi="Wingdings 3" w:hint="default"/>
      </w:rPr>
    </w:lvl>
    <w:lvl w:ilvl="3" w:tplc="479CC3DC" w:tentative="1">
      <w:start w:val="1"/>
      <w:numFmt w:val="bullet"/>
      <w:lvlText w:val=""/>
      <w:lvlJc w:val="left"/>
      <w:pPr>
        <w:tabs>
          <w:tab w:val="num" w:pos="2880"/>
        </w:tabs>
        <w:ind w:left="2880" w:hanging="360"/>
      </w:pPr>
      <w:rPr>
        <w:rFonts w:ascii="Wingdings 3" w:hAnsi="Wingdings 3" w:hint="default"/>
      </w:rPr>
    </w:lvl>
    <w:lvl w:ilvl="4" w:tplc="6A140B3E" w:tentative="1">
      <w:start w:val="1"/>
      <w:numFmt w:val="bullet"/>
      <w:lvlText w:val=""/>
      <w:lvlJc w:val="left"/>
      <w:pPr>
        <w:tabs>
          <w:tab w:val="num" w:pos="3600"/>
        </w:tabs>
        <w:ind w:left="3600" w:hanging="360"/>
      </w:pPr>
      <w:rPr>
        <w:rFonts w:ascii="Wingdings 3" w:hAnsi="Wingdings 3" w:hint="default"/>
      </w:rPr>
    </w:lvl>
    <w:lvl w:ilvl="5" w:tplc="B75CE9A0" w:tentative="1">
      <w:start w:val="1"/>
      <w:numFmt w:val="bullet"/>
      <w:lvlText w:val=""/>
      <w:lvlJc w:val="left"/>
      <w:pPr>
        <w:tabs>
          <w:tab w:val="num" w:pos="4320"/>
        </w:tabs>
        <w:ind w:left="4320" w:hanging="360"/>
      </w:pPr>
      <w:rPr>
        <w:rFonts w:ascii="Wingdings 3" w:hAnsi="Wingdings 3" w:hint="default"/>
      </w:rPr>
    </w:lvl>
    <w:lvl w:ilvl="6" w:tplc="3DC8A4F6" w:tentative="1">
      <w:start w:val="1"/>
      <w:numFmt w:val="bullet"/>
      <w:lvlText w:val=""/>
      <w:lvlJc w:val="left"/>
      <w:pPr>
        <w:tabs>
          <w:tab w:val="num" w:pos="5040"/>
        </w:tabs>
        <w:ind w:left="5040" w:hanging="360"/>
      </w:pPr>
      <w:rPr>
        <w:rFonts w:ascii="Wingdings 3" w:hAnsi="Wingdings 3" w:hint="default"/>
      </w:rPr>
    </w:lvl>
    <w:lvl w:ilvl="7" w:tplc="FE3CD038" w:tentative="1">
      <w:start w:val="1"/>
      <w:numFmt w:val="bullet"/>
      <w:lvlText w:val=""/>
      <w:lvlJc w:val="left"/>
      <w:pPr>
        <w:tabs>
          <w:tab w:val="num" w:pos="5760"/>
        </w:tabs>
        <w:ind w:left="5760" w:hanging="360"/>
      </w:pPr>
      <w:rPr>
        <w:rFonts w:ascii="Wingdings 3" w:hAnsi="Wingdings 3" w:hint="default"/>
      </w:rPr>
    </w:lvl>
    <w:lvl w:ilvl="8" w:tplc="820EB8C0"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20"/>
  </w:num>
  <w:num w:numId="13">
    <w:abstractNumId w:val="37"/>
  </w:num>
  <w:num w:numId="14">
    <w:abstractNumId w:val="27"/>
  </w:num>
  <w:num w:numId="15">
    <w:abstractNumId w:val="18"/>
  </w:num>
  <w:num w:numId="16">
    <w:abstractNumId w:val="38"/>
  </w:num>
  <w:num w:numId="17">
    <w:abstractNumId w:val="41"/>
  </w:num>
  <w:num w:numId="18">
    <w:abstractNumId w:val="26"/>
  </w:num>
  <w:num w:numId="19">
    <w:abstractNumId w:val="35"/>
  </w:num>
  <w:num w:numId="20">
    <w:abstractNumId w:val="10"/>
  </w:num>
  <w:num w:numId="21">
    <w:abstractNumId w:val="23"/>
  </w:num>
  <w:num w:numId="22">
    <w:abstractNumId w:val="19"/>
  </w:num>
  <w:num w:numId="23">
    <w:abstractNumId w:val="11"/>
  </w:num>
  <w:num w:numId="24">
    <w:abstractNumId w:val="29"/>
  </w:num>
  <w:num w:numId="25">
    <w:abstractNumId w:val="14"/>
  </w:num>
  <w:num w:numId="26">
    <w:abstractNumId w:val="48"/>
  </w:num>
  <w:num w:numId="27">
    <w:abstractNumId w:val="39"/>
  </w:num>
  <w:num w:numId="28">
    <w:abstractNumId w:val="46"/>
  </w:num>
  <w:num w:numId="29">
    <w:abstractNumId w:val="17"/>
  </w:num>
  <w:num w:numId="30">
    <w:abstractNumId w:val="30"/>
  </w:num>
  <w:num w:numId="31">
    <w:abstractNumId w:val="40"/>
  </w:num>
  <w:num w:numId="32">
    <w:abstractNumId w:val="13"/>
  </w:num>
  <w:num w:numId="33">
    <w:abstractNumId w:val="33"/>
  </w:num>
  <w:num w:numId="34">
    <w:abstractNumId w:val="36"/>
  </w:num>
  <w:num w:numId="35">
    <w:abstractNumId w:val="22"/>
  </w:num>
  <w:num w:numId="36">
    <w:abstractNumId w:val="21"/>
  </w:num>
  <w:num w:numId="37">
    <w:abstractNumId w:val="15"/>
  </w:num>
  <w:num w:numId="38">
    <w:abstractNumId w:val="12"/>
  </w:num>
  <w:num w:numId="39">
    <w:abstractNumId w:val="24"/>
  </w:num>
  <w:num w:numId="40">
    <w:abstractNumId w:val="44"/>
  </w:num>
  <w:num w:numId="41">
    <w:abstractNumId w:val="28"/>
  </w:num>
  <w:num w:numId="42">
    <w:abstractNumId w:val="31"/>
  </w:num>
  <w:num w:numId="43">
    <w:abstractNumId w:val="42"/>
  </w:num>
  <w:num w:numId="44">
    <w:abstractNumId w:val="16"/>
  </w:num>
  <w:num w:numId="45">
    <w:abstractNumId w:val="34"/>
  </w:num>
  <w:num w:numId="46">
    <w:abstractNumId w:val="25"/>
  </w:num>
  <w:num w:numId="47">
    <w:abstractNumId w:val="47"/>
  </w:num>
  <w:num w:numId="48">
    <w:abstractNumId w:val="45"/>
  </w:num>
  <w:num w:numId="4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lulope Olugbenga">
    <w15:presenceInfo w15:providerId="Windows Live" w15:userId="2b6513319c3ec8db"/>
  </w15:person>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M6oFAFMw2uotAAAA"/>
  </w:docVars>
  <w:rsids>
    <w:rsidRoot w:val="008C4389"/>
    <w:rsid w:val="00001230"/>
    <w:rsid w:val="00001AB6"/>
    <w:rsid w:val="00002690"/>
    <w:rsid w:val="00002A22"/>
    <w:rsid w:val="00003AED"/>
    <w:rsid w:val="00003D0F"/>
    <w:rsid w:val="00004E51"/>
    <w:rsid w:val="00005349"/>
    <w:rsid w:val="00005834"/>
    <w:rsid w:val="000068A0"/>
    <w:rsid w:val="00010ABA"/>
    <w:rsid w:val="00010F51"/>
    <w:rsid w:val="00011267"/>
    <w:rsid w:val="000112BB"/>
    <w:rsid w:val="00011BFF"/>
    <w:rsid w:val="000128D3"/>
    <w:rsid w:val="00013107"/>
    <w:rsid w:val="000142E6"/>
    <w:rsid w:val="00014510"/>
    <w:rsid w:val="000148F4"/>
    <w:rsid w:val="000165F7"/>
    <w:rsid w:val="00016C17"/>
    <w:rsid w:val="00016CC2"/>
    <w:rsid w:val="00017265"/>
    <w:rsid w:val="0001765A"/>
    <w:rsid w:val="00017CF1"/>
    <w:rsid w:val="000201CE"/>
    <w:rsid w:val="0002035C"/>
    <w:rsid w:val="000211D0"/>
    <w:rsid w:val="00021961"/>
    <w:rsid w:val="00021D20"/>
    <w:rsid w:val="00022BD4"/>
    <w:rsid w:val="00023362"/>
    <w:rsid w:val="00023D41"/>
    <w:rsid w:val="00024812"/>
    <w:rsid w:val="00024A99"/>
    <w:rsid w:val="000252E2"/>
    <w:rsid w:val="00025DC6"/>
    <w:rsid w:val="00026095"/>
    <w:rsid w:val="0002614A"/>
    <w:rsid w:val="00026237"/>
    <w:rsid w:val="00027267"/>
    <w:rsid w:val="00030565"/>
    <w:rsid w:val="000305CC"/>
    <w:rsid w:val="00030AD1"/>
    <w:rsid w:val="00030B63"/>
    <w:rsid w:val="0003127E"/>
    <w:rsid w:val="00032506"/>
    <w:rsid w:val="000326ED"/>
    <w:rsid w:val="00032AA2"/>
    <w:rsid w:val="00032B83"/>
    <w:rsid w:val="00032C57"/>
    <w:rsid w:val="0003301A"/>
    <w:rsid w:val="000338CC"/>
    <w:rsid w:val="00033DA4"/>
    <w:rsid w:val="00033DD7"/>
    <w:rsid w:val="00035C61"/>
    <w:rsid w:val="00035E0B"/>
    <w:rsid w:val="000360A8"/>
    <w:rsid w:val="00036550"/>
    <w:rsid w:val="00036781"/>
    <w:rsid w:val="00036971"/>
    <w:rsid w:val="00036C82"/>
    <w:rsid w:val="000372F7"/>
    <w:rsid w:val="00037907"/>
    <w:rsid w:val="000379A2"/>
    <w:rsid w:val="00040840"/>
    <w:rsid w:val="00040D21"/>
    <w:rsid w:val="00041A29"/>
    <w:rsid w:val="0004290B"/>
    <w:rsid w:val="00043A72"/>
    <w:rsid w:val="00044156"/>
    <w:rsid w:val="00044AA0"/>
    <w:rsid w:val="00044CDE"/>
    <w:rsid w:val="00045120"/>
    <w:rsid w:val="00045798"/>
    <w:rsid w:val="00045FA1"/>
    <w:rsid w:val="000464B4"/>
    <w:rsid w:val="00046639"/>
    <w:rsid w:val="00046EF6"/>
    <w:rsid w:val="0005038E"/>
    <w:rsid w:val="0005075A"/>
    <w:rsid w:val="00050D22"/>
    <w:rsid w:val="00051B56"/>
    <w:rsid w:val="00051D04"/>
    <w:rsid w:val="0005318D"/>
    <w:rsid w:val="00054300"/>
    <w:rsid w:val="00054D25"/>
    <w:rsid w:val="00055946"/>
    <w:rsid w:val="000559FB"/>
    <w:rsid w:val="00056024"/>
    <w:rsid w:val="00056CED"/>
    <w:rsid w:val="0005712F"/>
    <w:rsid w:val="00060729"/>
    <w:rsid w:val="000609CB"/>
    <w:rsid w:val="00060E43"/>
    <w:rsid w:val="00062BBE"/>
    <w:rsid w:val="00064CC3"/>
    <w:rsid w:val="00065BAC"/>
    <w:rsid w:val="00065E97"/>
    <w:rsid w:val="00066B36"/>
    <w:rsid w:val="00066CAF"/>
    <w:rsid w:val="000672A0"/>
    <w:rsid w:val="0006755F"/>
    <w:rsid w:val="00070492"/>
    <w:rsid w:val="000705F4"/>
    <w:rsid w:val="0007061E"/>
    <w:rsid w:val="00071959"/>
    <w:rsid w:val="0007198B"/>
    <w:rsid w:val="00071E30"/>
    <w:rsid w:val="000725A8"/>
    <w:rsid w:val="0007309F"/>
    <w:rsid w:val="00073711"/>
    <w:rsid w:val="000747EC"/>
    <w:rsid w:val="00074F35"/>
    <w:rsid w:val="00075723"/>
    <w:rsid w:val="00076604"/>
    <w:rsid w:val="00077E12"/>
    <w:rsid w:val="00080973"/>
    <w:rsid w:val="000811A4"/>
    <w:rsid w:val="000812DE"/>
    <w:rsid w:val="00083A00"/>
    <w:rsid w:val="00083EEB"/>
    <w:rsid w:val="00084775"/>
    <w:rsid w:val="00085058"/>
    <w:rsid w:val="00085109"/>
    <w:rsid w:val="00085CF4"/>
    <w:rsid w:val="00087018"/>
    <w:rsid w:val="0008758E"/>
    <w:rsid w:val="000904D6"/>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375"/>
    <w:rsid w:val="00097FD8"/>
    <w:rsid w:val="000A0060"/>
    <w:rsid w:val="000A0645"/>
    <w:rsid w:val="000A0F20"/>
    <w:rsid w:val="000A111B"/>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C36"/>
    <w:rsid w:val="000B1138"/>
    <w:rsid w:val="000B209D"/>
    <w:rsid w:val="000B213C"/>
    <w:rsid w:val="000B32A1"/>
    <w:rsid w:val="000B46F1"/>
    <w:rsid w:val="000B4A17"/>
    <w:rsid w:val="000B4DF9"/>
    <w:rsid w:val="000B57A7"/>
    <w:rsid w:val="000B5951"/>
    <w:rsid w:val="000B5D4C"/>
    <w:rsid w:val="000B6682"/>
    <w:rsid w:val="000B6A34"/>
    <w:rsid w:val="000B6B7A"/>
    <w:rsid w:val="000B7A5A"/>
    <w:rsid w:val="000B7A78"/>
    <w:rsid w:val="000B7D78"/>
    <w:rsid w:val="000C0298"/>
    <w:rsid w:val="000C1535"/>
    <w:rsid w:val="000C19D2"/>
    <w:rsid w:val="000C22DD"/>
    <w:rsid w:val="000C320D"/>
    <w:rsid w:val="000C3614"/>
    <w:rsid w:val="000C3947"/>
    <w:rsid w:val="000C480B"/>
    <w:rsid w:val="000C575A"/>
    <w:rsid w:val="000C57BB"/>
    <w:rsid w:val="000C65FE"/>
    <w:rsid w:val="000C6874"/>
    <w:rsid w:val="000C704E"/>
    <w:rsid w:val="000C7391"/>
    <w:rsid w:val="000D0515"/>
    <w:rsid w:val="000D07CB"/>
    <w:rsid w:val="000D17B6"/>
    <w:rsid w:val="000D280C"/>
    <w:rsid w:val="000D2A41"/>
    <w:rsid w:val="000D4110"/>
    <w:rsid w:val="000D4162"/>
    <w:rsid w:val="000D4540"/>
    <w:rsid w:val="000D46B0"/>
    <w:rsid w:val="000D4AAE"/>
    <w:rsid w:val="000D5076"/>
    <w:rsid w:val="000D5A1D"/>
    <w:rsid w:val="000D662F"/>
    <w:rsid w:val="000D6B2E"/>
    <w:rsid w:val="000D78E7"/>
    <w:rsid w:val="000E0567"/>
    <w:rsid w:val="000E13C8"/>
    <w:rsid w:val="000E1DCC"/>
    <w:rsid w:val="000E1E7D"/>
    <w:rsid w:val="000E2104"/>
    <w:rsid w:val="000E478D"/>
    <w:rsid w:val="000E5A42"/>
    <w:rsid w:val="000E7939"/>
    <w:rsid w:val="000F035F"/>
    <w:rsid w:val="000F09C0"/>
    <w:rsid w:val="000F0BDB"/>
    <w:rsid w:val="000F156C"/>
    <w:rsid w:val="000F2742"/>
    <w:rsid w:val="000F3D48"/>
    <w:rsid w:val="000F42B2"/>
    <w:rsid w:val="000F4580"/>
    <w:rsid w:val="000F4654"/>
    <w:rsid w:val="000F4984"/>
    <w:rsid w:val="000F4EF8"/>
    <w:rsid w:val="000F5FD1"/>
    <w:rsid w:val="000F62DF"/>
    <w:rsid w:val="000F6966"/>
    <w:rsid w:val="000F72A8"/>
    <w:rsid w:val="0010026B"/>
    <w:rsid w:val="00100391"/>
    <w:rsid w:val="001004CE"/>
    <w:rsid w:val="00101567"/>
    <w:rsid w:val="00103328"/>
    <w:rsid w:val="001042B1"/>
    <w:rsid w:val="0010473E"/>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5679"/>
    <w:rsid w:val="00116916"/>
    <w:rsid w:val="00117679"/>
    <w:rsid w:val="001204A8"/>
    <w:rsid w:val="0012097E"/>
    <w:rsid w:val="00121315"/>
    <w:rsid w:val="00122F13"/>
    <w:rsid w:val="001240BB"/>
    <w:rsid w:val="00124333"/>
    <w:rsid w:val="00124664"/>
    <w:rsid w:val="001253D2"/>
    <w:rsid w:val="00125519"/>
    <w:rsid w:val="001255C7"/>
    <w:rsid w:val="00126B31"/>
    <w:rsid w:val="00126C1B"/>
    <w:rsid w:val="00130E7E"/>
    <w:rsid w:val="001316D0"/>
    <w:rsid w:val="0013197E"/>
    <w:rsid w:val="00132553"/>
    <w:rsid w:val="001331BA"/>
    <w:rsid w:val="001349C4"/>
    <w:rsid w:val="001350B8"/>
    <w:rsid w:val="00135693"/>
    <w:rsid w:val="00135BBA"/>
    <w:rsid w:val="00136209"/>
    <w:rsid w:val="00136262"/>
    <w:rsid w:val="001365CD"/>
    <w:rsid w:val="00136FC3"/>
    <w:rsid w:val="0014008E"/>
    <w:rsid w:val="00140391"/>
    <w:rsid w:val="00142014"/>
    <w:rsid w:val="00142447"/>
    <w:rsid w:val="0014315D"/>
    <w:rsid w:val="001436DE"/>
    <w:rsid w:val="00143A19"/>
    <w:rsid w:val="00143B9A"/>
    <w:rsid w:val="00144873"/>
    <w:rsid w:val="00144E96"/>
    <w:rsid w:val="00144FD7"/>
    <w:rsid w:val="0014554C"/>
    <w:rsid w:val="00150161"/>
    <w:rsid w:val="00150CBA"/>
    <w:rsid w:val="00150CDF"/>
    <w:rsid w:val="0015144D"/>
    <w:rsid w:val="00151630"/>
    <w:rsid w:val="001525A0"/>
    <w:rsid w:val="00152BA6"/>
    <w:rsid w:val="00152F39"/>
    <w:rsid w:val="0015352E"/>
    <w:rsid w:val="001538D2"/>
    <w:rsid w:val="00153A16"/>
    <w:rsid w:val="0015421C"/>
    <w:rsid w:val="001569BF"/>
    <w:rsid w:val="001574E8"/>
    <w:rsid w:val="00160D76"/>
    <w:rsid w:val="0016204E"/>
    <w:rsid w:val="00162246"/>
    <w:rsid w:val="00162784"/>
    <w:rsid w:val="00162D48"/>
    <w:rsid w:val="001634DB"/>
    <w:rsid w:val="00164120"/>
    <w:rsid w:val="00164311"/>
    <w:rsid w:val="00164B57"/>
    <w:rsid w:val="00164E39"/>
    <w:rsid w:val="00165D1C"/>
    <w:rsid w:val="00166AA2"/>
    <w:rsid w:val="0016766B"/>
    <w:rsid w:val="00171F4E"/>
    <w:rsid w:val="00172581"/>
    <w:rsid w:val="00172D44"/>
    <w:rsid w:val="00172E3C"/>
    <w:rsid w:val="00172F53"/>
    <w:rsid w:val="00173F42"/>
    <w:rsid w:val="00174304"/>
    <w:rsid w:val="001746BC"/>
    <w:rsid w:val="00174CBE"/>
    <w:rsid w:val="00174E49"/>
    <w:rsid w:val="00175339"/>
    <w:rsid w:val="00175B13"/>
    <w:rsid w:val="00175B1E"/>
    <w:rsid w:val="00176334"/>
    <w:rsid w:val="00176A2D"/>
    <w:rsid w:val="00176FD0"/>
    <w:rsid w:val="001771D2"/>
    <w:rsid w:val="00177B9E"/>
    <w:rsid w:val="00177C24"/>
    <w:rsid w:val="0018165C"/>
    <w:rsid w:val="0018208B"/>
    <w:rsid w:val="0018271C"/>
    <w:rsid w:val="00182828"/>
    <w:rsid w:val="0018400D"/>
    <w:rsid w:val="00184570"/>
    <w:rsid w:val="0018476A"/>
    <w:rsid w:val="00184782"/>
    <w:rsid w:val="00185A6C"/>
    <w:rsid w:val="00186CA4"/>
    <w:rsid w:val="001878B4"/>
    <w:rsid w:val="0019073F"/>
    <w:rsid w:val="00190842"/>
    <w:rsid w:val="00190EAC"/>
    <w:rsid w:val="001935E6"/>
    <w:rsid w:val="001938A8"/>
    <w:rsid w:val="0019395E"/>
    <w:rsid w:val="00194FE1"/>
    <w:rsid w:val="00194FF1"/>
    <w:rsid w:val="001960FA"/>
    <w:rsid w:val="0019662F"/>
    <w:rsid w:val="00196BA3"/>
    <w:rsid w:val="00196F87"/>
    <w:rsid w:val="0019725E"/>
    <w:rsid w:val="00197EE0"/>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4D6"/>
    <w:rsid w:val="001A66F3"/>
    <w:rsid w:val="001A7F97"/>
    <w:rsid w:val="001B00BF"/>
    <w:rsid w:val="001B0ADC"/>
    <w:rsid w:val="001B0E0D"/>
    <w:rsid w:val="001B1735"/>
    <w:rsid w:val="001B1A45"/>
    <w:rsid w:val="001B206B"/>
    <w:rsid w:val="001B220D"/>
    <w:rsid w:val="001B2628"/>
    <w:rsid w:val="001B28ED"/>
    <w:rsid w:val="001B30EC"/>
    <w:rsid w:val="001B3A83"/>
    <w:rsid w:val="001B550A"/>
    <w:rsid w:val="001B5E36"/>
    <w:rsid w:val="001B672D"/>
    <w:rsid w:val="001B6BBB"/>
    <w:rsid w:val="001B6C67"/>
    <w:rsid w:val="001B709C"/>
    <w:rsid w:val="001B78AD"/>
    <w:rsid w:val="001B7B59"/>
    <w:rsid w:val="001C03AD"/>
    <w:rsid w:val="001C0B29"/>
    <w:rsid w:val="001C0BF5"/>
    <w:rsid w:val="001C183F"/>
    <w:rsid w:val="001C1B28"/>
    <w:rsid w:val="001C274B"/>
    <w:rsid w:val="001C30F5"/>
    <w:rsid w:val="001C331C"/>
    <w:rsid w:val="001C3509"/>
    <w:rsid w:val="001C43DF"/>
    <w:rsid w:val="001C5A9E"/>
    <w:rsid w:val="001C6C19"/>
    <w:rsid w:val="001D01A3"/>
    <w:rsid w:val="001D0821"/>
    <w:rsid w:val="001D0D28"/>
    <w:rsid w:val="001D10E7"/>
    <w:rsid w:val="001D1A45"/>
    <w:rsid w:val="001D1BCA"/>
    <w:rsid w:val="001D21A6"/>
    <w:rsid w:val="001D3620"/>
    <w:rsid w:val="001D39DD"/>
    <w:rsid w:val="001D492C"/>
    <w:rsid w:val="001D49DB"/>
    <w:rsid w:val="001D51CD"/>
    <w:rsid w:val="001E0143"/>
    <w:rsid w:val="001E0C2F"/>
    <w:rsid w:val="001E3072"/>
    <w:rsid w:val="001E456B"/>
    <w:rsid w:val="001E4A41"/>
    <w:rsid w:val="001E6DE6"/>
    <w:rsid w:val="001E6DEB"/>
    <w:rsid w:val="001E7569"/>
    <w:rsid w:val="001E7AD6"/>
    <w:rsid w:val="001E7F93"/>
    <w:rsid w:val="001F01E0"/>
    <w:rsid w:val="001F2627"/>
    <w:rsid w:val="001F26EC"/>
    <w:rsid w:val="001F4954"/>
    <w:rsid w:val="001F4B37"/>
    <w:rsid w:val="001F508B"/>
    <w:rsid w:val="001F5161"/>
    <w:rsid w:val="001F531C"/>
    <w:rsid w:val="001F599F"/>
    <w:rsid w:val="001F59E9"/>
    <w:rsid w:val="001F5B49"/>
    <w:rsid w:val="001F6129"/>
    <w:rsid w:val="001F6CFC"/>
    <w:rsid w:val="001F728F"/>
    <w:rsid w:val="002004B1"/>
    <w:rsid w:val="00201186"/>
    <w:rsid w:val="002012F6"/>
    <w:rsid w:val="002013C6"/>
    <w:rsid w:val="00201F56"/>
    <w:rsid w:val="00202A8C"/>
    <w:rsid w:val="00203516"/>
    <w:rsid w:val="00203C78"/>
    <w:rsid w:val="00204514"/>
    <w:rsid w:val="002050C4"/>
    <w:rsid w:val="00205484"/>
    <w:rsid w:val="0020610B"/>
    <w:rsid w:val="00207C96"/>
    <w:rsid w:val="00207E38"/>
    <w:rsid w:val="00210FB0"/>
    <w:rsid w:val="00212A49"/>
    <w:rsid w:val="00212AA2"/>
    <w:rsid w:val="00212C1D"/>
    <w:rsid w:val="00213183"/>
    <w:rsid w:val="00213DEC"/>
    <w:rsid w:val="002147D3"/>
    <w:rsid w:val="00214AF7"/>
    <w:rsid w:val="00214D67"/>
    <w:rsid w:val="00214E63"/>
    <w:rsid w:val="00215365"/>
    <w:rsid w:val="002156FF"/>
    <w:rsid w:val="00216088"/>
    <w:rsid w:val="002162C3"/>
    <w:rsid w:val="00217A94"/>
    <w:rsid w:val="00217E95"/>
    <w:rsid w:val="00220180"/>
    <w:rsid w:val="00220348"/>
    <w:rsid w:val="0022046D"/>
    <w:rsid w:val="00221337"/>
    <w:rsid w:val="002223E6"/>
    <w:rsid w:val="0022249D"/>
    <w:rsid w:val="00222EE4"/>
    <w:rsid w:val="00223704"/>
    <w:rsid w:val="0022432D"/>
    <w:rsid w:val="00225B54"/>
    <w:rsid w:val="00231544"/>
    <w:rsid w:val="002315A5"/>
    <w:rsid w:val="002328F7"/>
    <w:rsid w:val="00233745"/>
    <w:rsid w:val="002337EA"/>
    <w:rsid w:val="00233A79"/>
    <w:rsid w:val="00234A46"/>
    <w:rsid w:val="00235B36"/>
    <w:rsid w:val="0023685D"/>
    <w:rsid w:val="00236EC7"/>
    <w:rsid w:val="0023778C"/>
    <w:rsid w:val="00237994"/>
    <w:rsid w:val="00237B33"/>
    <w:rsid w:val="002401EE"/>
    <w:rsid w:val="00242C55"/>
    <w:rsid w:val="00242D30"/>
    <w:rsid w:val="002441D8"/>
    <w:rsid w:val="002456BD"/>
    <w:rsid w:val="002456F0"/>
    <w:rsid w:val="00246988"/>
    <w:rsid w:val="00246BD4"/>
    <w:rsid w:val="0025001F"/>
    <w:rsid w:val="002500F6"/>
    <w:rsid w:val="0025042C"/>
    <w:rsid w:val="00250B8B"/>
    <w:rsid w:val="00250F08"/>
    <w:rsid w:val="002512A4"/>
    <w:rsid w:val="00251923"/>
    <w:rsid w:val="00251D3C"/>
    <w:rsid w:val="00252BCC"/>
    <w:rsid w:val="00253C5B"/>
    <w:rsid w:val="00253CE3"/>
    <w:rsid w:val="0025420C"/>
    <w:rsid w:val="00254904"/>
    <w:rsid w:val="002553C9"/>
    <w:rsid w:val="002553FB"/>
    <w:rsid w:val="00257257"/>
    <w:rsid w:val="002611DF"/>
    <w:rsid w:val="00261586"/>
    <w:rsid w:val="00261696"/>
    <w:rsid w:val="002625C8"/>
    <w:rsid w:val="00263132"/>
    <w:rsid w:val="0026398F"/>
    <w:rsid w:val="00263D41"/>
    <w:rsid w:val="002676EB"/>
    <w:rsid w:val="00267C70"/>
    <w:rsid w:val="002706A3"/>
    <w:rsid w:val="00270A42"/>
    <w:rsid w:val="00270DD1"/>
    <w:rsid w:val="00270EBE"/>
    <w:rsid w:val="002710D3"/>
    <w:rsid w:val="00271B3F"/>
    <w:rsid w:val="0027211A"/>
    <w:rsid w:val="002724A8"/>
    <w:rsid w:val="002745CD"/>
    <w:rsid w:val="002745F8"/>
    <w:rsid w:val="00274A18"/>
    <w:rsid w:val="00274CC7"/>
    <w:rsid w:val="002751B4"/>
    <w:rsid w:val="00276B5E"/>
    <w:rsid w:val="00276F6C"/>
    <w:rsid w:val="00280222"/>
    <w:rsid w:val="002804B8"/>
    <w:rsid w:val="00280636"/>
    <w:rsid w:val="00281B31"/>
    <w:rsid w:val="00282546"/>
    <w:rsid w:val="00283179"/>
    <w:rsid w:val="00283641"/>
    <w:rsid w:val="00284194"/>
    <w:rsid w:val="0028529A"/>
    <w:rsid w:val="00285A48"/>
    <w:rsid w:val="00286290"/>
    <w:rsid w:val="002866AD"/>
    <w:rsid w:val="00287359"/>
    <w:rsid w:val="002876F1"/>
    <w:rsid w:val="00290393"/>
    <w:rsid w:val="00290471"/>
    <w:rsid w:val="0029084A"/>
    <w:rsid w:val="00290E63"/>
    <w:rsid w:val="00290F67"/>
    <w:rsid w:val="0029125C"/>
    <w:rsid w:val="00291E03"/>
    <w:rsid w:val="002936EF"/>
    <w:rsid w:val="002936FA"/>
    <w:rsid w:val="00293FF8"/>
    <w:rsid w:val="00294512"/>
    <w:rsid w:val="00295109"/>
    <w:rsid w:val="00295C05"/>
    <w:rsid w:val="0029650D"/>
    <w:rsid w:val="00296752"/>
    <w:rsid w:val="00296FEC"/>
    <w:rsid w:val="00297A2D"/>
    <w:rsid w:val="002A08D7"/>
    <w:rsid w:val="002A0ED6"/>
    <w:rsid w:val="002A0FC0"/>
    <w:rsid w:val="002A11E6"/>
    <w:rsid w:val="002A1213"/>
    <w:rsid w:val="002A1846"/>
    <w:rsid w:val="002A1878"/>
    <w:rsid w:val="002A1917"/>
    <w:rsid w:val="002A2505"/>
    <w:rsid w:val="002A29A2"/>
    <w:rsid w:val="002A361F"/>
    <w:rsid w:val="002A45ED"/>
    <w:rsid w:val="002A4A09"/>
    <w:rsid w:val="002A4EFD"/>
    <w:rsid w:val="002A4F62"/>
    <w:rsid w:val="002A4FF5"/>
    <w:rsid w:val="002A5020"/>
    <w:rsid w:val="002A5AD4"/>
    <w:rsid w:val="002A68D8"/>
    <w:rsid w:val="002A6B03"/>
    <w:rsid w:val="002A6FC6"/>
    <w:rsid w:val="002A769C"/>
    <w:rsid w:val="002A78A6"/>
    <w:rsid w:val="002B0786"/>
    <w:rsid w:val="002B10CA"/>
    <w:rsid w:val="002B1763"/>
    <w:rsid w:val="002B1F03"/>
    <w:rsid w:val="002B24A1"/>
    <w:rsid w:val="002B2BE3"/>
    <w:rsid w:val="002B3474"/>
    <w:rsid w:val="002B37C0"/>
    <w:rsid w:val="002B38C2"/>
    <w:rsid w:val="002B3F78"/>
    <w:rsid w:val="002B44AF"/>
    <w:rsid w:val="002B48B4"/>
    <w:rsid w:val="002B4E80"/>
    <w:rsid w:val="002B5A03"/>
    <w:rsid w:val="002B69C3"/>
    <w:rsid w:val="002B792E"/>
    <w:rsid w:val="002C03D8"/>
    <w:rsid w:val="002C08CE"/>
    <w:rsid w:val="002C131F"/>
    <w:rsid w:val="002C1713"/>
    <w:rsid w:val="002C178D"/>
    <w:rsid w:val="002C1B91"/>
    <w:rsid w:val="002C1F47"/>
    <w:rsid w:val="002C2129"/>
    <w:rsid w:val="002C22F8"/>
    <w:rsid w:val="002C2942"/>
    <w:rsid w:val="002C392C"/>
    <w:rsid w:val="002C3B55"/>
    <w:rsid w:val="002C4587"/>
    <w:rsid w:val="002C758E"/>
    <w:rsid w:val="002D00EF"/>
    <w:rsid w:val="002D053F"/>
    <w:rsid w:val="002D0E70"/>
    <w:rsid w:val="002D15E6"/>
    <w:rsid w:val="002D259E"/>
    <w:rsid w:val="002D425B"/>
    <w:rsid w:val="002D5AB0"/>
    <w:rsid w:val="002D5F78"/>
    <w:rsid w:val="002D5F7E"/>
    <w:rsid w:val="002D6258"/>
    <w:rsid w:val="002D6489"/>
    <w:rsid w:val="002D67F6"/>
    <w:rsid w:val="002D71D6"/>
    <w:rsid w:val="002E0AEC"/>
    <w:rsid w:val="002E1480"/>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F"/>
    <w:rsid w:val="00312547"/>
    <w:rsid w:val="003148D4"/>
    <w:rsid w:val="00314909"/>
    <w:rsid w:val="00314C97"/>
    <w:rsid w:val="00314CDF"/>
    <w:rsid w:val="003151B5"/>
    <w:rsid w:val="0031624A"/>
    <w:rsid w:val="003162DE"/>
    <w:rsid w:val="0031650A"/>
    <w:rsid w:val="00317CC3"/>
    <w:rsid w:val="00320647"/>
    <w:rsid w:val="003208D5"/>
    <w:rsid w:val="0032151F"/>
    <w:rsid w:val="003217DD"/>
    <w:rsid w:val="00321D49"/>
    <w:rsid w:val="00322733"/>
    <w:rsid w:val="00322962"/>
    <w:rsid w:val="00323A5C"/>
    <w:rsid w:val="0032478E"/>
    <w:rsid w:val="00324DC9"/>
    <w:rsid w:val="0032685F"/>
    <w:rsid w:val="00326997"/>
    <w:rsid w:val="0033083A"/>
    <w:rsid w:val="00331589"/>
    <w:rsid w:val="0033161E"/>
    <w:rsid w:val="00332399"/>
    <w:rsid w:val="00332609"/>
    <w:rsid w:val="00333E90"/>
    <w:rsid w:val="00333F34"/>
    <w:rsid w:val="00333F55"/>
    <w:rsid w:val="00335059"/>
    <w:rsid w:val="0033580D"/>
    <w:rsid w:val="00335811"/>
    <w:rsid w:val="00335BA8"/>
    <w:rsid w:val="00335BD7"/>
    <w:rsid w:val="00336356"/>
    <w:rsid w:val="00336FE9"/>
    <w:rsid w:val="003377A3"/>
    <w:rsid w:val="00337A5A"/>
    <w:rsid w:val="00340110"/>
    <w:rsid w:val="00341DDD"/>
    <w:rsid w:val="00343213"/>
    <w:rsid w:val="00343447"/>
    <w:rsid w:val="00343DF7"/>
    <w:rsid w:val="00344ADD"/>
    <w:rsid w:val="00345BEB"/>
    <w:rsid w:val="00346FB7"/>
    <w:rsid w:val="0034707F"/>
    <w:rsid w:val="0034751B"/>
    <w:rsid w:val="003475BD"/>
    <w:rsid w:val="0035051A"/>
    <w:rsid w:val="00350C8C"/>
    <w:rsid w:val="00353469"/>
    <w:rsid w:val="003536FD"/>
    <w:rsid w:val="00353ADF"/>
    <w:rsid w:val="00353E3C"/>
    <w:rsid w:val="003545F4"/>
    <w:rsid w:val="0035494C"/>
    <w:rsid w:val="003550EC"/>
    <w:rsid w:val="00355361"/>
    <w:rsid w:val="00356002"/>
    <w:rsid w:val="0035621F"/>
    <w:rsid w:val="00356293"/>
    <w:rsid w:val="00357CA6"/>
    <w:rsid w:val="00360090"/>
    <w:rsid w:val="0036025F"/>
    <w:rsid w:val="00361535"/>
    <w:rsid w:val="003620F8"/>
    <w:rsid w:val="003623FD"/>
    <w:rsid w:val="00362E32"/>
    <w:rsid w:val="00363207"/>
    <w:rsid w:val="0036322B"/>
    <w:rsid w:val="0036326B"/>
    <w:rsid w:val="003635D2"/>
    <w:rsid w:val="00364E27"/>
    <w:rsid w:val="00366077"/>
    <w:rsid w:val="003665B8"/>
    <w:rsid w:val="00366E8A"/>
    <w:rsid w:val="00367FB3"/>
    <w:rsid w:val="003701AF"/>
    <w:rsid w:val="003713A4"/>
    <w:rsid w:val="003714C7"/>
    <w:rsid w:val="00372984"/>
    <w:rsid w:val="003733DA"/>
    <w:rsid w:val="00373662"/>
    <w:rsid w:val="00374E63"/>
    <w:rsid w:val="003753AA"/>
    <w:rsid w:val="003758BF"/>
    <w:rsid w:val="00375F21"/>
    <w:rsid w:val="00377231"/>
    <w:rsid w:val="00377CF2"/>
    <w:rsid w:val="00380AC3"/>
    <w:rsid w:val="003819CA"/>
    <w:rsid w:val="00381D4E"/>
    <w:rsid w:val="00383242"/>
    <w:rsid w:val="0038422A"/>
    <w:rsid w:val="003845A2"/>
    <w:rsid w:val="00386608"/>
    <w:rsid w:val="00386645"/>
    <w:rsid w:val="00386E40"/>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2B7F"/>
    <w:rsid w:val="003A2ED7"/>
    <w:rsid w:val="003A3005"/>
    <w:rsid w:val="003A386A"/>
    <w:rsid w:val="003A3B39"/>
    <w:rsid w:val="003A407E"/>
    <w:rsid w:val="003A4E4E"/>
    <w:rsid w:val="003A5669"/>
    <w:rsid w:val="003A58FB"/>
    <w:rsid w:val="003A59E6"/>
    <w:rsid w:val="003A5B39"/>
    <w:rsid w:val="003A5E5B"/>
    <w:rsid w:val="003B004D"/>
    <w:rsid w:val="003B0C3A"/>
    <w:rsid w:val="003B0FF0"/>
    <w:rsid w:val="003B182F"/>
    <w:rsid w:val="003B1AF4"/>
    <w:rsid w:val="003B2A06"/>
    <w:rsid w:val="003B2A84"/>
    <w:rsid w:val="003B2AB9"/>
    <w:rsid w:val="003B2B9D"/>
    <w:rsid w:val="003B2F77"/>
    <w:rsid w:val="003B2FC3"/>
    <w:rsid w:val="003B3D62"/>
    <w:rsid w:val="003B45B0"/>
    <w:rsid w:val="003B4631"/>
    <w:rsid w:val="003B5466"/>
    <w:rsid w:val="003B608A"/>
    <w:rsid w:val="003B64C7"/>
    <w:rsid w:val="003B723E"/>
    <w:rsid w:val="003B74D8"/>
    <w:rsid w:val="003B794E"/>
    <w:rsid w:val="003B7A30"/>
    <w:rsid w:val="003B7CD8"/>
    <w:rsid w:val="003C02DC"/>
    <w:rsid w:val="003C04FE"/>
    <w:rsid w:val="003C0F76"/>
    <w:rsid w:val="003C2098"/>
    <w:rsid w:val="003C246C"/>
    <w:rsid w:val="003C3F28"/>
    <w:rsid w:val="003C4614"/>
    <w:rsid w:val="003C49D5"/>
    <w:rsid w:val="003C519C"/>
    <w:rsid w:val="003C5E94"/>
    <w:rsid w:val="003C6AAD"/>
    <w:rsid w:val="003C6E56"/>
    <w:rsid w:val="003C7542"/>
    <w:rsid w:val="003C792A"/>
    <w:rsid w:val="003C7939"/>
    <w:rsid w:val="003D0652"/>
    <w:rsid w:val="003D0C79"/>
    <w:rsid w:val="003D23CD"/>
    <w:rsid w:val="003D349E"/>
    <w:rsid w:val="003D381C"/>
    <w:rsid w:val="003D5E90"/>
    <w:rsid w:val="003D6024"/>
    <w:rsid w:val="003D707E"/>
    <w:rsid w:val="003D77D0"/>
    <w:rsid w:val="003D7D3D"/>
    <w:rsid w:val="003E0262"/>
    <w:rsid w:val="003E0397"/>
    <w:rsid w:val="003E04CF"/>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72B"/>
    <w:rsid w:val="003F0B0A"/>
    <w:rsid w:val="003F10CF"/>
    <w:rsid w:val="003F2712"/>
    <w:rsid w:val="003F37CC"/>
    <w:rsid w:val="003F3F8D"/>
    <w:rsid w:val="003F4538"/>
    <w:rsid w:val="003F4E6F"/>
    <w:rsid w:val="003F5201"/>
    <w:rsid w:val="003F69B9"/>
    <w:rsid w:val="003F6EEF"/>
    <w:rsid w:val="003F791A"/>
    <w:rsid w:val="003F7E4C"/>
    <w:rsid w:val="00400168"/>
    <w:rsid w:val="00400FE5"/>
    <w:rsid w:val="00402948"/>
    <w:rsid w:val="00402A4E"/>
    <w:rsid w:val="00403D33"/>
    <w:rsid w:val="004042BF"/>
    <w:rsid w:val="00404EFD"/>
    <w:rsid w:val="004055D9"/>
    <w:rsid w:val="004056EF"/>
    <w:rsid w:val="00405DD9"/>
    <w:rsid w:val="00406DB6"/>
    <w:rsid w:val="004070B9"/>
    <w:rsid w:val="004076D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53E"/>
    <w:rsid w:val="00422E48"/>
    <w:rsid w:val="004233B0"/>
    <w:rsid w:val="0042377F"/>
    <w:rsid w:val="00424A6D"/>
    <w:rsid w:val="0042516B"/>
    <w:rsid w:val="00425998"/>
    <w:rsid w:val="00425E3F"/>
    <w:rsid w:val="00425F7F"/>
    <w:rsid w:val="0042690A"/>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D56"/>
    <w:rsid w:val="004422D5"/>
    <w:rsid w:val="00443401"/>
    <w:rsid w:val="00443C9D"/>
    <w:rsid w:val="00444173"/>
    <w:rsid w:val="004462E0"/>
    <w:rsid w:val="004466DF"/>
    <w:rsid w:val="0044749C"/>
    <w:rsid w:val="00447506"/>
    <w:rsid w:val="00447A6E"/>
    <w:rsid w:val="00450AD3"/>
    <w:rsid w:val="00451254"/>
    <w:rsid w:val="00453436"/>
    <w:rsid w:val="004545CE"/>
    <w:rsid w:val="00455487"/>
    <w:rsid w:val="0045553E"/>
    <w:rsid w:val="00455BEB"/>
    <w:rsid w:val="00456BF7"/>
    <w:rsid w:val="00460284"/>
    <w:rsid w:val="00460E1D"/>
    <w:rsid w:val="004627E3"/>
    <w:rsid w:val="00464FB6"/>
    <w:rsid w:val="00465D89"/>
    <w:rsid w:val="00466678"/>
    <w:rsid w:val="004666A0"/>
    <w:rsid w:val="00466A36"/>
    <w:rsid w:val="00470E05"/>
    <w:rsid w:val="004712E5"/>
    <w:rsid w:val="00471E7D"/>
    <w:rsid w:val="0047279F"/>
    <w:rsid w:val="004736A1"/>
    <w:rsid w:val="004737B0"/>
    <w:rsid w:val="00473FA9"/>
    <w:rsid w:val="00474544"/>
    <w:rsid w:val="00474DF6"/>
    <w:rsid w:val="00474E55"/>
    <w:rsid w:val="00475097"/>
    <w:rsid w:val="004752C5"/>
    <w:rsid w:val="00475877"/>
    <w:rsid w:val="004763A5"/>
    <w:rsid w:val="00476E53"/>
    <w:rsid w:val="0048024F"/>
    <w:rsid w:val="00480959"/>
    <w:rsid w:val="00480E90"/>
    <w:rsid w:val="0048185E"/>
    <w:rsid w:val="00481896"/>
    <w:rsid w:val="00481CDE"/>
    <w:rsid w:val="00482A41"/>
    <w:rsid w:val="00482B33"/>
    <w:rsid w:val="00482D45"/>
    <w:rsid w:val="00483304"/>
    <w:rsid w:val="00483B15"/>
    <w:rsid w:val="00484DDD"/>
    <w:rsid w:val="00484FFF"/>
    <w:rsid w:val="00485AA2"/>
    <w:rsid w:val="00486100"/>
    <w:rsid w:val="0048674A"/>
    <w:rsid w:val="00487928"/>
    <w:rsid w:val="004879E6"/>
    <w:rsid w:val="00487E67"/>
    <w:rsid w:val="00490D6A"/>
    <w:rsid w:val="00490F5F"/>
    <w:rsid w:val="00491545"/>
    <w:rsid w:val="00491F59"/>
    <w:rsid w:val="00492AEB"/>
    <w:rsid w:val="0049506F"/>
    <w:rsid w:val="0049564F"/>
    <w:rsid w:val="00495ACC"/>
    <w:rsid w:val="00495C28"/>
    <w:rsid w:val="00496395"/>
    <w:rsid w:val="00496903"/>
    <w:rsid w:val="00496FA2"/>
    <w:rsid w:val="00497036"/>
    <w:rsid w:val="0049763C"/>
    <w:rsid w:val="004A07B1"/>
    <w:rsid w:val="004A0973"/>
    <w:rsid w:val="004A190C"/>
    <w:rsid w:val="004A1D66"/>
    <w:rsid w:val="004A24AA"/>
    <w:rsid w:val="004A25BC"/>
    <w:rsid w:val="004A48B8"/>
    <w:rsid w:val="004A4981"/>
    <w:rsid w:val="004A49DB"/>
    <w:rsid w:val="004A59DA"/>
    <w:rsid w:val="004A59E0"/>
    <w:rsid w:val="004A5BA8"/>
    <w:rsid w:val="004A5D46"/>
    <w:rsid w:val="004B0540"/>
    <w:rsid w:val="004B0638"/>
    <w:rsid w:val="004B1551"/>
    <w:rsid w:val="004B18D4"/>
    <w:rsid w:val="004B2625"/>
    <w:rsid w:val="004B4806"/>
    <w:rsid w:val="004B52E9"/>
    <w:rsid w:val="004B573A"/>
    <w:rsid w:val="004B5E17"/>
    <w:rsid w:val="004B6527"/>
    <w:rsid w:val="004B76FD"/>
    <w:rsid w:val="004B7D6B"/>
    <w:rsid w:val="004C07CB"/>
    <w:rsid w:val="004C0B5A"/>
    <w:rsid w:val="004C1C0D"/>
    <w:rsid w:val="004C1E34"/>
    <w:rsid w:val="004C2350"/>
    <w:rsid w:val="004C3437"/>
    <w:rsid w:val="004C34C5"/>
    <w:rsid w:val="004C351F"/>
    <w:rsid w:val="004C52EE"/>
    <w:rsid w:val="004C5E63"/>
    <w:rsid w:val="004C61BB"/>
    <w:rsid w:val="004C63F7"/>
    <w:rsid w:val="004C66BE"/>
    <w:rsid w:val="004C7482"/>
    <w:rsid w:val="004C777A"/>
    <w:rsid w:val="004C7A30"/>
    <w:rsid w:val="004C7C47"/>
    <w:rsid w:val="004D16D9"/>
    <w:rsid w:val="004D1C63"/>
    <w:rsid w:val="004D2C96"/>
    <w:rsid w:val="004D2FAB"/>
    <w:rsid w:val="004D30A7"/>
    <w:rsid w:val="004D373E"/>
    <w:rsid w:val="004D381C"/>
    <w:rsid w:val="004D3E89"/>
    <w:rsid w:val="004D4030"/>
    <w:rsid w:val="004D4D3D"/>
    <w:rsid w:val="004D5D24"/>
    <w:rsid w:val="004D61CC"/>
    <w:rsid w:val="004D62F7"/>
    <w:rsid w:val="004D71E2"/>
    <w:rsid w:val="004D74A9"/>
    <w:rsid w:val="004D7EF4"/>
    <w:rsid w:val="004E0AE9"/>
    <w:rsid w:val="004E1C26"/>
    <w:rsid w:val="004E3597"/>
    <w:rsid w:val="004E3B9B"/>
    <w:rsid w:val="004E480B"/>
    <w:rsid w:val="004E4A40"/>
    <w:rsid w:val="004E4C3E"/>
    <w:rsid w:val="004E66C3"/>
    <w:rsid w:val="004E7647"/>
    <w:rsid w:val="004F00AD"/>
    <w:rsid w:val="004F1056"/>
    <w:rsid w:val="004F130B"/>
    <w:rsid w:val="004F1C26"/>
    <w:rsid w:val="004F3420"/>
    <w:rsid w:val="004F407A"/>
    <w:rsid w:val="004F5305"/>
    <w:rsid w:val="004F5D4F"/>
    <w:rsid w:val="004F62C4"/>
    <w:rsid w:val="004F63E5"/>
    <w:rsid w:val="004F710A"/>
    <w:rsid w:val="004F7377"/>
    <w:rsid w:val="004F744F"/>
    <w:rsid w:val="004F7FA2"/>
    <w:rsid w:val="00501A6D"/>
    <w:rsid w:val="0050243F"/>
    <w:rsid w:val="005026CB"/>
    <w:rsid w:val="00502CFC"/>
    <w:rsid w:val="00503541"/>
    <w:rsid w:val="00504F7E"/>
    <w:rsid w:val="00505464"/>
    <w:rsid w:val="00505BE5"/>
    <w:rsid w:val="00505BF3"/>
    <w:rsid w:val="00505D15"/>
    <w:rsid w:val="005061FC"/>
    <w:rsid w:val="00506452"/>
    <w:rsid w:val="00506A2F"/>
    <w:rsid w:val="005102B1"/>
    <w:rsid w:val="00510906"/>
    <w:rsid w:val="00510B38"/>
    <w:rsid w:val="005114AB"/>
    <w:rsid w:val="00512E6B"/>
    <w:rsid w:val="005139E4"/>
    <w:rsid w:val="00513B96"/>
    <w:rsid w:val="00514531"/>
    <w:rsid w:val="0051656F"/>
    <w:rsid w:val="00516E69"/>
    <w:rsid w:val="00517EFD"/>
    <w:rsid w:val="00521DF6"/>
    <w:rsid w:val="00522298"/>
    <w:rsid w:val="0052241B"/>
    <w:rsid w:val="00523A1E"/>
    <w:rsid w:val="00523B38"/>
    <w:rsid w:val="00524A55"/>
    <w:rsid w:val="00525708"/>
    <w:rsid w:val="005262E5"/>
    <w:rsid w:val="00526964"/>
    <w:rsid w:val="00527297"/>
    <w:rsid w:val="005276D2"/>
    <w:rsid w:val="005320DC"/>
    <w:rsid w:val="00532DA3"/>
    <w:rsid w:val="00532EDC"/>
    <w:rsid w:val="005343B5"/>
    <w:rsid w:val="00534F05"/>
    <w:rsid w:val="00535E27"/>
    <w:rsid w:val="0053699A"/>
    <w:rsid w:val="005370EA"/>
    <w:rsid w:val="00537953"/>
    <w:rsid w:val="00537995"/>
    <w:rsid w:val="005402F9"/>
    <w:rsid w:val="00540C3A"/>
    <w:rsid w:val="00540C44"/>
    <w:rsid w:val="00540F83"/>
    <w:rsid w:val="0054123E"/>
    <w:rsid w:val="005413B6"/>
    <w:rsid w:val="0054140D"/>
    <w:rsid w:val="00541D10"/>
    <w:rsid w:val="00541E81"/>
    <w:rsid w:val="00541EAD"/>
    <w:rsid w:val="00542869"/>
    <w:rsid w:val="00542E1F"/>
    <w:rsid w:val="00543D17"/>
    <w:rsid w:val="00544CF7"/>
    <w:rsid w:val="00544F54"/>
    <w:rsid w:val="005459BB"/>
    <w:rsid w:val="00546074"/>
    <w:rsid w:val="00546FAC"/>
    <w:rsid w:val="005474D1"/>
    <w:rsid w:val="00552709"/>
    <w:rsid w:val="00553C3C"/>
    <w:rsid w:val="00553E72"/>
    <w:rsid w:val="00554520"/>
    <w:rsid w:val="00554616"/>
    <w:rsid w:val="0055487E"/>
    <w:rsid w:val="00554D2D"/>
    <w:rsid w:val="00556EE1"/>
    <w:rsid w:val="0055729B"/>
    <w:rsid w:val="00557374"/>
    <w:rsid w:val="00557FD3"/>
    <w:rsid w:val="005610FE"/>
    <w:rsid w:val="005614DD"/>
    <w:rsid w:val="00561C52"/>
    <w:rsid w:val="00561ECC"/>
    <w:rsid w:val="0056248B"/>
    <w:rsid w:val="005625A9"/>
    <w:rsid w:val="00562983"/>
    <w:rsid w:val="00562D90"/>
    <w:rsid w:val="00562DD0"/>
    <w:rsid w:val="0056361D"/>
    <w:rsid w:val="005637F4"/>
    <w:rsid w:val="0056500B"/>
    <w:rsid w:val="005656B4"/>
    <w:rsid w:val="00565D82"/>
    <w:rsid w:val="00567D7C"/>
    <w:rsid w:val="00570A8C"/>
    <w:rsid w:val="00570FA3"/>
    <w:rsid w:val="00571B08"/>
    <w:rsid w:val="00571BE4"/>
    <w:rsid w:val="00572469"/>
    <w:rsid w:val="00572B33"/>
    <w:rsid w:val="00572E3E"/>
    <w:rsid w:val="005734C1"/>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524F"/>
    <w:rsid w:val="005859B0"/>
    <w:rsid w:val="00586136"/>
    <w:rsid w:val="005861F5"/>
    <w:rsid w:val="00586DCC"/>
    <w:rsid w:val="005902EF"/>
    <w:rsid w:val="005913D1"/>
    <w:rsid w:val="0059142A"/>
    <w:rsid w:val="005916CF"/>
    <w:rsid w:val="00591F40"/>
    <w:rsid w:val="00592EFD"/>
    <w:rsid w:val="0059370C"/>
    <w:rsid w:val="0059387D"/>
    <w:rsid w:val="0059476E"/>
    <w:rsid w:val="00595010"/>
    <w:rsid w:val="005968D5"/>
    <w:rsid w:val="005A056F"/>
    <w:rsid w:val="005A10AB"/>
    <w:rsid w:val="005A13E8"/>
    <w:rsid w:val="005A1913"/>
    <w:rsid w:val="005A1B24"/>
    <w:rsid w:val="005A1C88"/>
    <w:rsid w:val="005A2E9A"/>
    <w:rsid w:val="005A35EA"/>
    <w:rsid w:val="005A3C7B"/>
    <w:rsid w:val="005A497A"/>
    <w:rsid w:val="005A4EE3"/>
    <w:rsid w:val="005A4FC5"/>
    <w:rsid w:val="005A6358"/>
    <w:rsid w:val="005A642B"/>
    <w:rsid w:val="005A698D"/>
    <w:rsid w:val="005A7517"/>
    <w:rsid w:val="005A7CDB"/>
    <w:rsid w:val="005A7F02"/>
    <w:rsid w:val="005B0109"/>
    <w:rsid w:val="005B102C"/>
    <w:rsid w:val="005B119B"/>
    <w:rsid w:val="005B1688"/>
    <w:rsid w:val="005B1E68"/>
    <w:rsid w:val="005B275F"/>
    <w:rsid w:val="005B2917"/>
    <w:rsid w:val="005B2C53"/>
    <w:rsid w:val="005B3372"/>
    <w:rsid w:val="005B4CAE"/>
    <w:rsid w:val="005B5429"/>
    <w:rsid w:val="005B6C66"/>
    <w:rsid w:val="005B7608"/>
    <w:rsid w:val="005C10D8"/>
    <w:rsid w:val="005C1760"/>
    <w:rsid w:val="005C2006"/>
    <w:rsid w:val="005C2B64"/>
    <w:rsid w:val="005C38F6"/>
    <w:rsid w:val="005C399B"/>
    <w:rsid w:val="005C41C5"/>
    <w:rsid w:val="005C422F"/>
    <w:rsid w:val="005C44FC"/>
    <w:rsid w:val="005C4F27"/>
    <w:rsid w:val="005C5901"/>
    <w:rsid w:val="005C72F2"/>
    <w:rsid w:val="005D082E"/>
    <w:rsid w:val="005D131F"/>
    <w:rsid w:val="005D3519"/>
    <w:rsid w:val="005D3E95"/>
    <w:rsid w:val="005D3FD1"/>
    <w:rsid w:val="005D4417"/>
    <w:rsid w:val="005D5040"/>
    <w:rsid w:val="005D529B"/>
    <w:rsid w:val="005D5CF6"/>
    <w:rsid w:val="005D616F"/>
    <w:rsid w:val="005D6395"/>
    <w:rsid w:val="005D6CE8"/>
    <w:rsid w:val="005E070B"/>
    <w:rsid w:val="005E08B9"/>
    <w:rsid w:val="005E12BB"/>
    <w:rsid w:val="005E1FE2"/>
    <w:rsid w:val="005E24EA"/>
    <w:rsid w:val="005E2682"/>
    <w:rsid w:val="005E272D"/>
    <w:rsid w:val="005E2E6D"/>
    <w:rsid w:val="005E3ACC"/>
    <w:rsid w:val="005E4019"/>
    <w:rsid w:val="005E40BC"/>
    <w:rsid w:val="005E4605"/>
    <w:rsid w:val="005E4C31"/>
    <w:rsid w:val="005E521F"/>
    <w:rsid w:val="005E63A5"/>
    <w:rsid w:val="005E641E"/>
    <w:rsid w:val="005E6433"/>
    <w:rsid w:val="005E68A6"/>
    <w:rsid w:val="005E7980"/>
    <w:rsid w:val="005F0014"/>
    <w:rsid w:val="005F05E5"/>
    <w:rsid w:val="005F0D48"/>
    <w:rsid w:val="005F130D"/>
    <w:rsid w:val="005F22A0"/>
    <w:rsid w:val="005F2A70"/>
    <w:rsid w:val="005F309E"/>
    <w:rsid w:val="005F3309"/>
    <w:rsid w:val="005F34D3"/>
    <w:rsid w:val="005F395B"/>
    <w:rsid w:val="005F3A58"/>
    <w:rsid w:val="005F400D"/>
    <w:rsid w:val="005F4E23"/>
    <w:rsid w:val="005F4E36"/>
    <w:rsid w:val="005F5475"/>
    <w:rsid w:val="005F56CE"/>
    <w:rsid w:val="005F5C47"/>
    <w:rsid w:val="005F5F45"/>
    <w:rsid w:val="005F6446"/>
    <w:rsid w:val="005F6CE7"/>
    <w:rsid w:val="005F7415"/>
    <w:rsid w:val="005F7708"/>
    <w:rsid w:val="005F7F3D"/>
    <w:rsid w:val="00600BA1"/>
    <w:rsid w:val="00600C1A"/>
    <w:rsid w:val="00600E41"/>
    <w:rsid w:val="00600E42"/>
    <w:rsid w:val="00600F26"/>
    <w:rsid w:val="006027DE"/>
    <w:rsid w:val="00602A0B"/>
    <w:rsid w:val="00602A83"/>
    <w:rsid w:val="00603260"/>
    <w:rsid w:val="006035D6"/>
    <w:rsid w:val="006037B1"/>
    <w:rsid w:val="00603864"/>
    <w:rsid w:val="006040D1"/>
    <w:rsid w:val="00604151"/>
    <w:rsid w:val="00604480"/>
    <w:rsid w:val="006052A7"/>
    <w:rsid w:val="0060607D"/>
    <w:rsid w:val="00606255"/>
    <w:rsid w:val="00607A55"/>
    <w:rsid w:val="00607C05"/>
    <w:rsid w:val="00610053"/>
    <w:rsid w:val="00610090"/>
    <w:rsid w:val="00610512"/>
    <w:rsid w:val="006112AA"/>
    <w:rsid w:val="006115DB"/>
    <w:rsid w:val="006119F4"/>
    <w:rsid w:val="0061268A"/>
    <w:rsid w:val="006129FC"/>
    <w:rsid w:val="00612D1C"/>
    <w:rsid w:val="006133A3"/>
    <w:rsid w:val="0061391E"/>
    <w:rsid w:val="006143E0"/>
    <w:rsid w:val="00616D7B"/>
    <w:rsid w:val="00616E3D"/>
    <w:rsid w:val="00617F17"/>
    <w:rsid w:val="006203E3"/>
    <w:rsid w:val="006214A8"/>
    <w:rsid w:val="00621838"/>
    <w:rsid w:val="00621BE5"/>
    <w:rsid w:val="00622AEB"/>
    <w:rsid w:val="00623525"/>
    <w:rsid w:val="00624289"/>
    <w:rsid w:val="006249C5"/>
    <w:rsid w:val="00624B14"/>
    <w:rsid w:val="00625B0E"/>
    <w:rsid w:val="0062728E"/>
    <w:rsid w:val="00627BA7"/>
    <w:rsid w:val="006305CB"/>
    <w:rsid w:val="0063066F"/>
    <w:rsid w:val="00630EA9"/>
    <w:rsid w:val="00630EBC"/>
    <w:rsid w:val="0063121B"/>
    <w:rsid w:val="0063322B"/>
    <w:rsid w:val="00633AC4"/>
    <w:rsid w:val="00634870"/>
    <w:rsid w:val="00634A27"/>
    <w:rsid w:val="00634A7D"/>
    <w:rsid w:val="00634CD3"/>
    <w:rsid w:val="006353DC"/>
    <w:rsid w:val="00635B46"/>
    <w:rsid w:val="00635EF5"/>
    <w:rsid w:val="00636394"/>
    <w:rsid w:val="00636F18"/>
    <w:rsid w:val="00637712"/>
    <w:rsid w:val="006409BA"/>
    <w:rsid w:val="006410C5"/>
    <w:rsid w:val="00642028"/>
    <w:rsid w:val="006431CE"/>
    <w:rsid w:val="00643841"/>
    <w:rsid w:val="006438F6"/>
    <w:rsid w:val="00643C34"/>
    <w:rsid w:val="00644346"/>
    <w:rsid w:val="00644446"/>
    <w:rsid w:val="006448CB"/>
    <w:rsid w:val="00645A7F"/>
    <w:rsid w:val="00645ACE"/>
    <w:rsid w:val="00645ED0"/>
    <w:rsid w:val="0064614F"/>
    <w:rsid w:val="006479A4"/>
    <w:rsid w:val="006525D4"/>
    <w:rsid w:val="00652B84"/>
    <w:rsid w:val="00653032"/>
    <w:rsid w:val="00653A32"/>
    <w:rsid w:val="00653AF7"/>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7CEF"/>
    <w:rsid w:val="00667DD2"/>
    <w:rsid w:val="00670263"/>
    <w:rsid w:val="006717BC"/>
    <w:rsid w:val="006728E0"/>
    <w:rsid w:val="00672D34"/>
    <w:rsid w:val="006730FD"/>
    <w:rsid w:val="00673D70"/>
    <w:rsid w:val="006755E1"/>
    <w:rsid w:val="006763BE"/>
    <w:rsid w:val="006768AB"/>
    <w:rsid w:val="006768F5"/>
    <w:rsid w:val="00676ABE"/>
    <w:rsid w:val="006771A6"/>
    <w:rsid w:val="006772F5"/>
    <w:rsid w:val="0068036C"/>
    <w:rsid w:val="006810A7"/>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B7C"/>
    <w:rsid w:val="006954BA"/>
    <w:rsid w:val="006963BD"/>
    <w:rsid w:val="00696804"/>
    <w:rsid w:val="00696FD2"/>
    <w:rsid w:val="00697691"/>
    <w:rsid w:val="00697789"/>
    <w:rsid w:val="00697DE6"/>
    <w:rsid w:val="006A02FE"/>
    <w:rsid w:val="006A0A9A"/>
    <w:rsid w:val="006A1F68"/>
    <w:rsid w:val="006A223F"/>
    <w:rsid w:val="006A26D3"/>
    <w:rsid w:val="006A3294"/>
    <w:rsid w:val="006A3E4D"/>
    <w:rsid w:val="006A438D"/>
    <w:rsid w:val="006A529A"/>
    <w:rsid w:val="006A5AD7"/>
    <w:rsid w:val="006A6505"/>
    <w:rsid w:val="006A69EC"/>
    <w:rsid w:val="006A6F53"/>
    <w:rsid w:val="006A7159"/>
    <w:rsid w:val="006A74A9"/>
    <w:rsid w:val="006A7B8E"/>
    <w:rsid w:val="006A7D71"/>
    <w:rsid w:val="006B01A8"/>
    <w:rsid w:val="006B0D1C"/>
    <w:rsid w:val="006B0F80"/>
    <w:rsid w:val="006B18C3"/>
    <w:rsid w:val="006B213D"/>
    <w:rsid w:val="006B2C51"/>
    <w:rsid w:val="006B36D5"/>
    <w:rsid w:val="006B4B6F"/>
    <w:rsid w:val="006B5DD7"/>
    <w:rsid w:val="006B6164"/>
    <w:rsid w:val="006B70E4"/>
    <w:rsid w:val="006B73D4"/>
    <w:rsid w:val="006C0791"/>
    <w:rsid w:val="006C09B7"/>
    <w:rsid w:val="006C103A"/>
    <w:rsid w:val="006C136D"/>
    <w:rsid w:val="006C1B7F"/>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6E4D"/>
    <w:rsid w:val="006C7C31"/>
    <w:rsid w:val="006D0920"/>
    <w:rsid w:val="006D0AFD"/>
    <w:rsid w:val="006D2B36"/>
    <w:rsid w:val="006D3295"/>
    <w:rsid w:val="006D449A"/>
    <w:rsid w:val="006D52D3"/>
    <w:rsid w:val="006D5A46"/>
    <w:rsid w:val="006D6A01"/>
    <w:rsid w:val="006D6FDA"/>
    <w:rsid w:val="006D7412"/>
    <w:rsid w:val="006D7554"/>
    <w:rsid w:val="006E0992"/>
    <w:rsid w:val="006E0ED1"/>
    <w:rsid w:val="006E16DA"/>
    <w:rsid w:val="006E2897"/>
    <w:rsid w:val="006E38A4"/>
    <w:rsid w:val="006E3DA3"/>
    <w:rsid w:val="006E4C2F"/>
    <w:rsid w:val="006E4E73"/>
    <w:rsid w:val="006E59E0"/>
    <w:rsid w:val="006E605B"/>
    <w:rsid w:val="006E609C"/>
    <w:rsid w:val="006E60B8"/>
    <w:rsid w:val="006E6EA3"/>
    <w:rsid w:val="006E6EF1"/>
    <w:rsid w:val="006F0C14"/>
    <w:rsid w:val="006F0C4D"/>
    <w:rsid w:val="006F1115"/>
    <w:rsid w:val="006F1CC2"/>
    <w:rsid w:val="006F3967"/>
    <w:rsid w:val="006F51CD"/>
    <w:rsid w:val="006F5730"/>
    <w:rsid w:val="006F7877"/>
    <w:rsid w:val="006F7E24"/>
    <w:rsid w:val="00701964"/>
    <w:rsid w:val="00701F08"/>
    <w:rsid w:val="00702042"/>
    <w:rsid w:val="00702285"/>
    <w:rsid w:val="00702903"/>
    <w:rsid w:val="00702C42"/>
    <w:rsid w:val="00702E7B"/>
    <w:rsid w:val="00704037"/>
    <w:rsid w:val="00704BB5"/>
    <w:rsid w:val="0070550A"/>
    <w:rsid w:val="0070662B"/>
    <w:rsid w:val="007068A4"/>
    <w:rsid w:val="00706BBA"/>
    <w:rsid w:val="00707ADD"/>
    <w:rsid w:val="00707D40"/>
    <w:rsid w:val="00707D68"/>
    <w:rsid w:val="00707EBA"/>
    <w:rsid w:val="00710561"/>
    <w:rsid w:val="00710759"/>
    <w:rsid w:val="007118D2"/>
    <w:rsid w:val="0071287A"/>
    <w:rsid w:val="00712FFB"/>
    <w:rsid w:val="00713BE3"/>
    <w:rsid w:val="0071499A"/>
    <w:rsid w:val="00714E2D"/>
    <w:rsid w:val="007163FB"/>
    <w:rsid w:val="0071680C"/>
    <w:rsid w:val="00716CAA"/>
    <w:rsid w:val="00716CD7"/>
    <w:rsid w:val="00717368"/>
    <w:rsid w:val="00717D9A"/>
    <w:rsid w:val="007203DF"/>
    <w:rsid w:val="007204C4"/>
    <w:rsid w:val="00720BD7"/>
    <w:rsid w:val="00720E3C"/>
    <w:rsid w:val="00721945"/>
    <w:rsid w:val="00722795"/>
    <w:rsid w:val="007229D8"/>
    <w:rsid w:val="00722AF3"/>
    <w:rsid w:val="00722EB2"/>
    <w:rsid w:val="007236BF"/>
    <w:rsid w:val="00724138"/>
    <w:rsid w:val="007241BD"/>
    <w:rsid w:val="007245BE"/>
    <w:rsid w:val="00724C1B"/>
    <w:rsid w:val="00724DAE"/>
    <w:rsid w:val="00725174"/>
    <w:rsid w:val="00726DD3"/>
    <w:rsid w:val="00727BCC"/>
    <w:rsid w:val="00727D42"/>
    <w:rsid w:val="00730138"/>
    <w:rsid w:val="0073125E"/>
    <w:rsid w:val="00731CB2"/>
    <w:rsid w:val="00731DE8"/>
    <w:rsid w:val="00731F37"/>
    <w:rsid w:val="00731FDA"/>
    <w:rsid w:val="00732D1E"/>
    <w:rsid w:val="007338DA"/>
    <w:rsid w:val="00734860"/>
    <w:rsid w:val="0073564A"/>
    <w:rsid w:val="0073777B"/>
    <w:rsid w:val="0074103D"/>
    <w:rsid w:val="007416F9"/>
    <w:rsid w:val="00742149"/>
    <w:rsid w:val="0074244B"/>
    <w:rsid w:val="00742952"/>
    <w:rsid w:val="00742E80"/>
    <w:rsid w:val="007443A6"/>
    <w:rsid w:val="007444C4"/>
    <w:rsid w:val="00744571"/>
    <w:rsid w:val="00745567"/>
    <w:rsid w:val="0074559A"/>
    <w:rsid w:val="007456C5"/>
    <w:rsid w:val="007459FC"/>
    <w:rsid w:val="00746E1E"/>
    <w:rsid w:val="0075028F"/>
    <w:rsid w:val="007504F9"/>
    <w:rsid w:val="00751B39"/>
    <w:rsid w:val="0075277D"/>
    <w:rsid w:val="00752FE7"/>
    <w:rsid w:val="007540A5"/>
    <w:rsid w:val="007544C6"/>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5262"/>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C52"/>
    <w:rsid w:val="00772D97"/>
    <w:rsid w:val="00773351"/>
    <w:rsid w:val="007733DC"/>
    <w:rsid w:val="0077501A"/>
    <w:rsid w:val="00775968"/>
    <w:rsid w:val="00776107"/>
    <w:rsid w:val="00776981"/>
    <w:rsid w:val="00776DBA"/>
    <w:rsid w:val="00777141"/>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4000"/>
    <w:rsid w:val="007945E3"/>
    <w:rsid w:val="007963B5"/>
    <w:rsid w:val="007965A6"/>
    <w:rsid w:val="0079781D"/>
    <w:rsid w:val="00797ECA"/>
    <w:rsid w:val="007A0CA5"/>
    <w:rsid w:val="007A0F16"/>
    <w:rsid w:val="007A1A10"/>
    <w:rsid w:val="007A3172"/>
    <w:rsid w:val="007A3234"/>
    <w:rsid w:val="007A4B2F"/>
    <w:rsid w:val="007A56E4"/>
    <w:rsid w:val="007A67EA"/>
    <w:rsid w:val="007A731E"/>
    <w:rsid w:val="007A755D"/>
    <w:rsid w:val="007A7689"/>
    <w:rsid w:val="007A76D3"/>
    <w:rsid w:val="007A7BB3"/>
    <w:rsid w:val="007B0131"/>
    <w:rsid w:val="007B0505"/>
    <w:rsid w:val="007B07A7"/>
    <w:rsid w:val="007B0C44"/>
    <w:rsid w:val="007B3332"/>
    <w:rsid w:val="007B48A9"/>
    <w:rsid w:val="007B48CB"/>
    <w:rsid w:val="007B5845"/>
    <w:rsid w:val="007B5DE0"/>
    <w:rsid w:val="007B6168"/>
    <w:rsid w:val="007B6A06"/>
    <w:rsid w:val="007B6D32"/>
    <w:rsid w:val="007B735E"/>
    <w:rsid w:val="007B7F90"/>
    <w:rsid w:val="007C0C31"/>
    <w:rsid w:val="007C0D2F"/>
    <w:rsid w:val="007C0EC0"/>
    <w:rsid w:val="007C121E"/>
    <w:rsid w:val="007C129C"/>
    <w:rsid w:val="007C1CE5"/>
    <w:rsid w:val="007C2455"/>
    <w:rsid w:val="007C29CA"/>
    <w:rsid w:val="007C32D2"/>
    <w:rsid w:val="007C4301"/>
    <w:rsid w:val="007C46C8"/>
    <w:rsid w:val="007C487D"/>
    <w:rsid w:val="007C4AA1"/>
    <w:rsid w:val="007C507C"/>
    <w:rsid w:val="007C551D"/>
    <w:rsid w:val="007C569A"/>
    <w:rsid w:val="007C5DDE"/>
    <w:rsid w:val="007C6821"/>
    <w:rsid w:val="007C73B1"/>
    <w:rsid w:val="007D01F9"/>
    <w:rsid w:val="007D03D9"/>
    <w:rsid w:val="007D0884"/>
    <w:rsid w:val="007D0D79"/>
    <w:rsid w:val="007D1A0C"/>
    <w:rsid w:val="007D2AB1"/>
    <w:rsid w:val="007D2E83"/>
    <w:rsid w:val="007D3784"/>
    <w:rsid w:val="007D392A"/>
    <w:rsid w:val="007D4434"/>
    <w:rsid w:val="007D4CD3"/>
    <w:rsid w:val="007D5593"/>
    <w:rsid w:val="007D58D6"/>
    <w:rsid w:val="007D5B98"/>
    <w:rsid w:val="007D5CE8"/>
    <w:rsid w:val="007D6452"/>
    <w:rsid w:val="007D64EB"/>
    <w:rsid w:val="007D6F36"/>
    <w:rsid w:val="007D6F68"/>
    <w:rsid w:val="007D724C"/>
    <w:rsid w:val="007E0D8E"/>
    <w:rsid w:val="007E1084"/>
    <w:rsid w:val="007E2562"/>
    <w:rsid w:val="007E28CC"/>
    <w:rsid w:val="007E29EE"/>
    <w:rsid w:val="007E363D"/>
    <w:rsid w:val="007E36CA"/>
    <w:rsid w:val="007E3F81"/>
    <w:rsid w:val="007E409F"/>
    <w:rsid w:val="007E4603"/>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77C"/>
    <w:rsid w:val="007F4B8F"/>
    <w:rsid w:val="007F4DB1"/>
    <w:rsid w:val="007F7268"/>
    <w:rsid w:val="0080222C"/>
    <w:rsid w:val="00803203"/>
    <w:rsid w:val="00803729"/>
    <w:rsid w:val="00803ABA"/>
    <w:rsid w:val="008051B5"/>
    <w:rsid w:val="00806465"/>
    <w:rsid w:val="00806E1A"/>
    <w:rsid w:val="00806F26"/>
    <w:rsid w:val="008071AA"/>
    <w:rsid w:val="008071D7"/>
    <w:rsid w:val="008110CE"/>
    <w:rsid w:val="00811406"/>
    <w:rsid w:val="0081143A"/>
    <w:rsid w:val="008115F2"/>
    <w:rsid w:val="00812B52"/>
    <w:rsid w:val="00812DCF"/>
    <w:rsid w:val="008144AE"/>
    <w:rsid w:val="00814784"/>
    <w:rsid w:val="00815685"/>
    <w:rsid w:val="008209A7"/>
    <w:rsid w:val="008213A7"/>
    <w:rsid w:val="00821553"/>
    <w:rsid w:val="008222F5"/>
    <w:rsid w:val="008223C2"/>
    <w:rsid w:val="008226D4"/>
    <w:rsid w:val="00822C9D"/>
    <w:rsid w:val="00822ED1"/>
    <w:rsid w:val="00824072"/>
    <w:rsid w:val="0082408F"/>
    <w:rsid w:val="00825107"/>
    <w:rsid w:val="00825BB9"/>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460F"/>
    <w:rsid w:val="0084472F"/>
    <w:rsid w:val="00845315"/>
    <w:rsid w:val="00845485"/>
    <w:rsid w:val="00845954"/>
    <w:rsid w:val="00845D9C"/>
    <w:rsid w:val="008464CD"/>
    <w:rsid w:val="00846E62"/>
    <w:rsid w:val="008471CD"/>
    <w:rsid w:val="00847D23"/>
    <w:rsid w:val="00847F46"/>
    <w:rsid w:val="008502DC"/>
    <w:rsid w:val="008506F4"/>
    <w:rsid w:val="00850E52"/>
    <w:rsid w:val="00851989"/>
    <w:rsid w:val="008531EA"/>
    <w:rsid w:val="00854971"/>
    <w:rsid w:val="00855331"/>
    <w:rsid w:val="00856529"/>
    <w:rsid w:val="00856EF5"/>
    <w:rsid w:val="00856F28"/>
    <w:rsid w:val="0085726E"/>
    <w:rsid w:val="00860DF1"/>
    <w:rsid w:val="0086166A"/>
    <w:rsid w:val="00862055"/>
    <w:rsid w:val="00862138"/>
    <w:rsid w:val="00862E3E"/>
    <w:rsid w:val="0086393A"/>
    <w:rsid w:val="00863A5C"/>
    <w:rsid w:val="008648A3"/>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531"/>
    <w:rsid w:val="0087641C"/>
    <w:rsid w:val="008774DA"/>
    <w:rsid w:val="00877876"/>
    <w:rsid w:val="00880967"/>
    <w:rsid w:val="0088139E"/>
    <w:rsid w:val="0088211B"/>
    <w:rsid w:val="00882C49"/>
    <w:rsid w:val="00882D7B"/>
    <w:rsid w:val="008845FA"/>
    <w:rsid w:val="00884B8F"/>
    <w:rsid w:val="00884BBC"/>
    <w:rsid w:val="00885082"/>
    <w:rsid w:val="00886D25"/>
    <w:rsid w:val="00887D23"/>
    <w:rsid w:val="00890072"/>
    <w:rsid w:val="008911FA"/>
    <w:rsid w:val="008914C4"/>
    <w:rsid w:val="0089180D"/>
    <w:rsid w:val="00891A51"/>
    <w:rsid w:val="008923C4"/>
    <w:rsid w:val="0089255F"/>
    <w:rsid w:val="00892A6E"/>
    <w:rsid w:val="00893A7C"/>
    <w:rsid w:val="0089482A"/>
    <w:rsid w:val="0089660D"/>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7C4"/>
    <w:rsid w:val="008A4BC4"/>
    <w:rsid w:val="008A4CA8"/>
    <w:rsid w:val="008A5431"/>
    <w:rsid w:val="008A58E1"/>
    <w:rsid w:val="008A5CF0"/>
    <w:rsid w:val="008A6FFF"/>
    <w:rsid w:val="008A7CBB"/>
    <w:rsid w:val="008B069F"/>
    <w:rsid w:val="008B088E"/>
    <w:rsid w:val="008B0B15"/>
    <w:rsid w:val="008B0ED6"/>
    <w:rsid w:val="008B12D7"/>
    <w:rsid w:val="008B1CA8"/>
    <w:rsid w:val="008B25E5"/>
    <w:rsid w:val="008B2D21"/>
    <w:rsid w:val="008B31C4"/>
    <w:rsid w:val="008B4862"/>
    <w:rsid w:val="008B51B0"/>
    <w:rsid w:val="008B5586"/>
    <w:rsid w:val="008B5EF3"/>
    <w:rsid w:val="008B600C"/>
    <w:rsid w:val="008B6506"/>
    <w:rsid w:val="008B6611"/>
    <w:rsid w:val="008C0294"/>
    <w:rsid w:val="008C065C"/>
    <w:rsid w:val="008C0A68"/>
    <w:rsid w:val="008C1960"/>
    <w:rsid w:val="008C1E35"/>
    <w:rsid w:val="008C2D07"/>
    <w:rsid w:val="008C3EF0"/>
    <w:rsid w:val="008C4389"/>
    <w:rsid w:val="008C4778"/>
    <w:rsid w:val="008C4D99"/>
    <w:rsid w:val="008C517B"/>
    <w:rsid w:val="008C74C1"/>
    <w:rsid w:val="008C7536"/>
    <w:rsid w:val="008C7D2A"/>
    <w:rsid w:val="008D04D5"/>
    <w:rsid w:val="008D1853"/>
    <w:rsid w:val="008D1AD3"/>
    <w:rsid w:val="008D1C5E"/>
    <w:rsid w:val="008D2386"/>
    <w:rsid w:val="008D2C82"/>
    <w:rsid w:val="008D3706"/>
    <w:rsid w:val="008D3904"/>
    <w:rsid w:val="008D49B1"/>
    <w:rsid w:val="008D5AD1"/>
    <w:rsid w:val="008D75BE"/>
    <w:rsid w:val="008D7D87"/>
    <w:rsid w:val="008D7EF5"/>
    <w:rsid w:val="008E1ED1"/>
    <w:rsid w:val="008E1FA9"/>
    <w:rsid w:val="008E20E6"/>
    <w:rsid w:val="008E288C"/>
    <w:rsid w:val="008E3AB3"/>
    <w:rsid w:val="008E4260"/>
    <w:rsid w:val="008E4CE6"/>
    <w:rsid w:val="008E4D4A"/>
    <w:rsid w:val="008E51A0"/>
    <w:rsid w:val="008E5AE5"/>
    <w:rsid w:val="008E6127"/>
    <w:rsid w:val="008E676A"/>
    <w:rsid w:val="008E7525"/>
    <w:rsid w:val="008F0768"/>
    <w:rsid w:val="008F086A"/>
    <w:rsid w:val="008F110A"/>
    <w:rsid w:val="008F168D"/>
    <w:rsid w:val="008F205F"/>
    <w:rsid w:val="008F208C"/>
    <w:rsid w:val="008F2947"/>
    <w:rsid w:val="008F335F"/>
    <w:rsid w:val="008F3EF6"/>
    <w:rsid w:val="008F425F"/>
    <w:rsid w:val="008F44DD"/>
    <w:rsid w:val="008F497E"/>
    <w:rsid w:val="008F4ADA"/>
    <w:rsid w:val="008F5CFD"/>
    <w:rsid w:val="008F5F2A"/>
    <w:rsid w:val="008F63D4"/>
    <w:rsid w:val="008F68AB"/>
    <w:rsid w:val="008F6D19"/>
    <w:rsid w:val="0090048A"/>
    <w:rsid w:val="0090132C"/>
    <w:rsid w:val="00901600"/>
    <w:rsid w:val="00901D96"/>
    <w:rsid w:val="00901E19"/>
    <w:rsid w:val="0090235E"/>
    <w:rsid w:val="0090268B"/>
    <w:rsid w:val="00902D40"/>
    <w:rsid w:val="00904271"/>
    <w:rsid w:val="00905106"/>
    <w:rsid w:val="00905362"/>
    <w:rsid w:val="009056A3"/>
    <w:rsid w:val="009056B8"/>
    <w:rsid w:val="009057F4"/>
    <w:rsid w:val="00905DDA"/>
    <w:rsid w:val="009066EF"/>
    <w:rsid w:val="0090672E"/>
    <w:rsid w:val="00906D69"/>
    <w:rsid w:val="009071BE"/>
    <w:rsid w:val="009105C6"/>
    <w:rsid w:val="00912033"/>
    <w:rsid w:val="00913734"/>
    <w:rsid w:val="00914772"/>
    <w:rsid w:val="00917157"/>
    <w:rsid w:val="00917267"/>
    <w:rsid w:val="00917591"/>
    <w:rsid w:val="0091762B"/>
    <w:rsid w:val="00920FA3"/>
    <w:rsid w:val="009216E5"/>
    <w:rsid w:val="009220F2"/>
    <w:rsid w:val="0092258C"/>
    <w:rsid w:val="00923B27"/>
    <w:rsid w:val="009241A9"/>
    <w:rsid w:val="009256BF"/>
    <w:rsid w:val="00925984"/>
    <w:rsid w:val="00926569"/>
    <w:rsid w:val="00931F21"/>
    <w:rsid w:val="00932C39"/>
    <w:rsid w:val="009340A0"/>
    <w:rsid w:val="0093495E"/>
    <w:rsid w:val="00935F7C"/>
    <w:rsid w:val="00936A02"/>
    <w:rsid w:val="0093718A"/>
    <w:rsid w:val="00937A20"/>
    <w:rsid w:val="00940339"/>
    <w:rsid w:val="009405E2"/>
    <w:rsid w:val="00942014"/>
    <w:rsid w:val="009427AE"/>
    <w:rsid w:val="009428FA"/>
    <w:rsid w:val="00943E59"/>
    <w:rsid w:val="009440FB"/>
    <w:rsid w:val="00944399"/>
    <w:rsid w:val="00944C61"/>
    <w:rsid w:val="00944E77"/>
    <w:rsid w:val="009451EE"/>
    <w:rsid w:val="0094529A"/>
    <w:rsid w:val="00945AA8"/>
    <w:rsid w:val="009465AB"/>
    <w:rsid w:val="00946656"/>
    <w:rsid w:val="00946A05"/>
    <w:rsid w:val="00946DEA"/>
    <w:rsid w:val="009474A1"/>
    <w:rsid w:val="00950025"/>
    <w:rsid w:val="00950B08"/>
    <w:rsid w:val="00950F3A"/>
    <w:rsid w:val="0095248B"/>
    <w:rsid w:val="0095256E"/>
    <w:rsid w:val="009530D8"/>
    <w:rsid w:val="0095326B"/>
    <w:rsid w:val="0095403F"/>
    <w:rsid w:val="00954218"/>
    <w:rsid w:val="00956C61"/>
    <w:rsid w:val="00956F0B"/>
    <w:rsid w:val="00957973"/>
    <w:rsid w:val="00957C6B"/>
    <w:rsid w:val="00957D6A"/>
    <w:rsid w:val="00957E3C"/>
    <w:rsid w:val="0096054B"/>
    <w:rsid w:val="00960EEE"/>
    <w:rsid w:val="00961F36"/>
    <w:rsid w:val="0096205B"/>
    <w:rsid w:val="009635BD"/>
    <w:rsid w:val="009654EB"/>
    <w:rsid w:val="00966033"/>
    <w:rsid w:val="00966795"/>
    <w:rsid w:val="00966CEC"/>
    <w:rsid w:val="009670BD"/>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ECF"/>
    <w:rsid w:val="009770AE"/>
    <w:rsid w:val="00977954"/>
    <w:rsid w:val="00977AD1"/>
    <w:rsid w:val="00977DF0"/>
    <w:rsid w:val="00980717"/>
    <w:rsid w:val="00981142"/>
    <w:rsid w:val="009811EE"/>
    <w:rsid w:val="009816F8"/>
    <w:rsid w:val="0098236B"/>
    <w:rsid w:val="00982CFF"/>
    <w:rsid w:val="00983A4C"/>
    <w:rsid w:val="00983AB5"/>
    <w:rsid w:val="00984776"/>
    <w:rsid w:val="009847F8"/>
    <w:rsid w:val="00985544"/>
    <w:rsid w:val="0098561F"/>
    <w:rsid w:val="00986D78"/>
    <w:rsid w:val="0099024D"/>
    <w:rsid w:val="00990A7E"/>
    <w:rsid w:val="009910B3"/>
    <w:rsid w:val="0099165C"/>
    <w:rsid w:val="009916F7"/>
    <w:rsid w:val="00991829"/>
    <w:rsid w:val="00992030"/>
    <w:rsid w:val="00994938"/>
    <w:rsid w:val="00995767"/>
    <w:rsid w:val="00995F2E"/>
    <w:rsid w:val="00996713"/>
    <w:rsid w:val="00996E0E"/>
    <w:rsid w:val="00997A5E"/>
    <w:rsid w:val="00997CEA"/>
    <w:rsid w:val="009A00AE"/>
    <w:rsid w:val="009A02A0"/>
    <w:rsid w:val="009A03DA"/>
    <w:rsid w:val="009A0619"/>
    <w:rsid w:val="009A0F2F"/>
    <w:rsid w:val="009A1465"/>
    <w:rsid w:val="009A26D0"/>
    <w:rsid w:val="009A3260"/>
    <w:rsid w:val="009A34D6"/>
    <w:rsid w:val="009A363C"/>
    <w:rsid w:val="009A3FDA"/>
    <w:rsid w:val="009A5054"/>
    <w:rsid w:val="009A60AE"/>
    <w:rsid w:val="009A6153"/>
    <w:rsid w:val="009A7722"/>
    <w:rsid w:val="009B0808"/>
    <w:rsid w:val="009B1240"/>
    <w:rsid w:val="009B18A6"/>
    <w:rsid w:val="009B1B6D"/>
    <w:rsid w:val="009B2338"/>
    <w:rsid w:val="009B2F8B"/>
    <w:rsid w:val="009B32AB"/>
    <w:rsid w:val="009B3AFD"/>
    <w:rsid w:val="009B3C57"/>
    <w:rsid w:val="009B3D7E"/>
    <w:rsid w:val="009B4BDA"/>
    <w:rsid w:val="009B4C13"/>
    <w:rsid w:val="009B5CAF"/>
    <w:rsid w:val="009B6133"/>
    <w:rsid w:val="009B623C"/>
    <w:rsid w:val="009B6A7B"/>
    <w:rsid w:val="009B6D33"/>
    <w:rsid w:val="009B7A41"/>
    <w:rsid w:val="009B7FFE"/>
    <w:rsid w:val="009C038D"/>
    <w:rsid w:val="009C0C9D"/>
    <w:rsid w:val="009C1B87"/>
    <w:rsid w:val="009C1BF2"/>
    <w:rsid w:val="009C2770"/>
    <w:rsid w:val="009C29D6"/>
    <w:rsid w:val="009C454C"/>
    <w:rsid w:val="009C510B"/>
    <w:rsid w:val="009C606F"/>
    <w:rsid w:val="009C74C5"/>
    <w:rsid w:val="009C7AE3"/>
    <w:rsid w:val="009D0C90"/>
    <w:rsid w:val="009D0F61"/>
    <w:rsid w:val="009D17C2"/>
    <w:rsid w:val="009D1945"/>
    <w:rsid w:val="009D2865"/>
    <w:rsid w:val="009D2E90"/>
    <w:rsid w:val="009D35AB"/>
    <w:rsid w:val="009D397C"/>
    <w:rsid w:val="009D39CB"/>
    <w:rsid w:val="009D3CC5"/>
    <w:rsid w:val="009D45CF"/>
    <w:rsid w:val="009D4693"/>
    <w:rsid w:val="009D4C54"/>
    <w:rsid w:val="009D5440"/>
    <w:rsid w:val="009D5751"/>
    <w:rsid w:val="009D6770"/>
    <w:rsid w:val="009D694E"/>
    <w:rsid w:val="009D6E17"/>
    <w:rsid w:val="009D772D"/>
    <w:rsid w:val="009D7837"/>
    <w:rsid w:val="009D7DDB"/>
    <w:rsid w:val="009D7ED2"/>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4DF"/>
    <w:rsid w:val="009E723C"/>
    <w:rsid w:val="009F0D19"/>
    <w:rsid w:val="009F0E6D"/>
    <w:rsid w:val="009F1087"/>
    <w:rsid w:val="009F10E1"/>
    <w:rsid w:val="009F1550"/>
    <w:rsid w:val="009F156F"/>
    <w:rsid w:val="009F1608"/>
    <w:rsid w:val="009F2107"/>
    <w:rsid w:val="009F25B0"/>
    <w:rsid w:val="009F2857"/>
    <w:rsid w:val="009F2D5B"/>
    <w:rsid w:val="009F2F9C"/>
    <w:rsid w:val="009F3CE7"/>
    <w:rsid w:val="009F5BD5"/>
    <w:rsid w:val="009F615F"/>
    <w:rsid w:val="009F688E"/>
    <w:rsid w:val="009F6B2E"/>
    <w:rsid w:val="009F6D13"/>
    <w:rsid w:val="00A003E9"/>
    <w:rsid w:val="00A00A71"/>
    <w:rsid w:val="00A010EB"/>
    <w:rsid w:val="00A0114A"/>
    <w:rsid w:val="00A012FC"/>
    <w:rsid w:val="00A01D11"/>
    <w:rsid w:val="00A01EFD"/>
    <w:rsid w:val="00A02DB8"/>
    <w:rsid w:val="00A031F4"/>
    <w:rsid w:val="00A039C8"/>
    <w:rsid w:val="00A03B66"/>
    <w:rsid w:val="00A041A8"/>
    <w:rsid w:val="00A04923"/>
    <w:rsid w:val="00A05818"/>
    <w:rsid w:val="00A07476"/>
    <w:rsid w:val="00A075F3"/>
    <w:rsid w:val="00A07775"/>
    <w:rsid w:val="00A101C8"/>
    <w:rsid w:val="00A10B8F"/>
    <w:rsid w:val="00A1123B"/>
    <w:rsid w:val="00A118A3"/>
    <w:rsid w:val="00A11E5B"/>
    <w:rsid w:val="00A1204B"/>
    <w:rsid w:val="00A13E93"/>
    <w:rsid w:val="00A14770"/>
    <w:rsid w:val="00A1554A"/>
    <w:rsid w:val="00A155C1"/>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6673"/>
    <w:rsid w:val="00A274B1"/>
    <w:rsid w:val="00A2752C"/>
    <w:rsid w:val="00A27CD4"/>
    <w:rsid w:val="00A27DB7"/>
    <w:rsid w:val="00A3061F"/>
    <w:rsid w:val="00A30767"/>
    <w:rsid w:val="00A3181A"/>
    <w:rsid w:val="00A33121"/>
    <w:rsid w:val="00A336CF"/>
    <w:rsid w:val="00A33B32"/>
    <w:rsid w:val="00A33C72"/>
    <w:rsid w:val="00A33D23"/>
    <w:rsid w:val="00A3401F"/>
    <w:rsid w:val="00A3460C"/>
    <w:rsid w:val="00A34EE4"/>
    <w:rsid w:val="00A351E8"/>
    <w:rsid w:val="00A36254"/>
    <w:rsid w:val="00A366D1"/>
    <w:rsid w:val="00A36DDF"/>
    <w:rsid w:val="00A378DD"/>
    <w:rsid w:val="00A37B7A"/>
    <w:rsid w:val="00A37D39"/>
    <w:rsid w:val="00A406F0"/>
    <w:rsid w:val="00A40862"/>
    <w:rsid w:val="00A40875"/>
    <w:rsid w:val="00A41219"/>
    <w:rsid w:val="00A414FB"/>
    <w:rsid w:val="00A41838"/>
    <w:rsid w:val="00A42D35"/>
    <w:rsid w:val="00A43472"/>
    <w:rsid w:val="00A438D6"/>
    <w:rsid w:val="00A43BC1"/>
    <w:rsid w:val="00A44227"/>
    <w:rsid w:val="00A443B5"/>
    <w:rsid w:val="00A445DB"/>
    <w:rsid w:val="00A454C6"/>
    <w:rsid w:val="00A456C9"/>
    <w:rsid w:val="00A45F27"/>
    <w:rsid w:val="00A45F59"/>
    <w:rsid w:val="00A461E3"/>
    <w:rsid w:val="00A47871"/>
    <w:rsid w:val="00A479C3"/>
    <w:rsid w:val="00A50162"/>
    <w:rsid w:val="00A50D26"/>
    <w:rsid w:val="00A50EA8"/>
    <w:rsid w:val="00A51CFD"/>
    <w:rsid w:val="00A52156"/>
    <w:rsid w:val="00A5227C"/>
    <w:rsid w:val="00A522BA"/>
    <w:rsid w:val="00A52802"/>
    <w:rsid w:val="00A52D34"/>
    <w:rsid w:val="00A5406A"/>
    <w:rsid w:val="00A54585"/>
    <w:rsid w:val="00A546D6"/>
    <w:rsid w:val="00A54F2A"/>
    <w:rsid w:val="00A54F3F"/>
    <w:rsid w:val="00A54F81"/>
    <w:rsid w:val="00A554B8"/>
    <w:rsid w:val="00A559B0"/>
    <w:rsid w:val="00A55CE4"/>
    <w:rsid w:val="00A55D41"/>
    <w:rsid w:val="00A56CB4"/>
    <w:rsid w:val="00A5750B"/>
    <w:rsid w:val="00A575D6"/>
    <w:rsid w:val="00A57D4A"/>
    <w:rsid w:val="00A601BC"/>
    <w:rsid w:val="00A6137A"/>
    <w:rsid w:val="00A6173D"/>
    <w:rsid w:val="00A61A73"/>
    <w:rsid w:val="00A61EAC"/>
    <w:rsid w:val="00A62245"/>
    <w:rsid w:val="00A62EEB"/>
    <w:rsid w:val="00A63A98"/>
    <w:rsid w:val="00A642D5"/>
    <w:rsid w:val="00A6447E"/>
    <w:rsid w:val="00A64E13"/>
    <w:rsid w:val="00A64EB0"/>
    <w:rsid w:val="00A64EC7"/>
    <w:rsid w:val="00A6630A"/>
    <w:rsid w:val="00A665D9"/>
    <w:rsid w:val="00A66873"/>
    <w:rsid w:val="00A66BD3"/>
    <w:rsid w:val="00A6781D"/>
    <w:rsid w:val="00A679C0"/>
    <w:rsid w:val="00A67C24"/>
    <w:rsid w:val="00A70417"/>
    <w:rsid w:val="00A70963"/>
    <w:rsid w:val="00A70D36"/>
    <w:rsid w:val="00A728BC"/>
    <w:rsid w:val="00A72974"/>
    <w:rsid w:val="00A72C3F"/>
    <w:rsid w:val="00A747F7"/>
    <w:rsid w:val="00A74D31"/>
    <w:rsid w:val="00A74DF2"/>
    <w:rsid w:val="00A75156"/>
    <w:rsid w:val="00A75E19"/>
    <w:rsid w:val="00A7603A"/>
    <w:rsid w:val="00A76327"/>
    <w:rsid w:val="00A7649A"/>
    <w:rsid w:val="00A765A1"/>
    <w:rsid w:val="00A77AEC"/>
    <w:rsid w:val="00A80573"/>
    <w:rsid w:val="00A80A0E"/>
    <w:rsid w:val="00A82BD0"/>
    <w:rsid w:val="00A83FB6"/>
    <w:rsid w:val="00A84021"/>
    <w:rsid w:val="00A8450F"/>
    <w:rsid w:val="00A84B08"/>
    <w:rsid w:val="00A87675"/>
    <w:rsid w:val="00A8795C"/>
    <w:rsid w:val="00A87991"/>
    <w:rsid w:val="00A9087F"/>
    <w:rsid w:val="00A90C0D"/>
    <w:rsid w:val="00A9128E"/>
    <w:rsid w:val="00A91442"/>
    <w:rsid w:val="00A914AF"/>
    <w:rsid w:val="00A91B7E"/>
    <w:rsid w:val="00A93AD9"/>
    <w:rsid w:val="00A945E6"/>
    <w:rsid w:val="00A95F52"/>
    <w:rsid w:val="00A96202"/>
    <w:rsid w:val="00A9654F"/>
    <w:rsid w:val="00A9791B"/>
    <w:rsid w:val="00A97D1E"/>
    <w:rsid w:val="00AA1757"/>
    <w:rsid w:val="00AA2BF6"/>
    <w:rsid w:val="00AA4237"/>
    <w:rsid w:val="00AA498F"/>
    <w:rsid w:val="00AA4CFF"/>
    <w:rsid w:val="00AA5385"/>
    <w:rsid w:val="00AA5624"/>
    <w:rsid w:val="00AA6279"/>
    <w:rsid w:val="00AA6DA2"/>
    <w:rsid w:val="00AB027C"/>
    <w:rsid w:val="00AB121C"/>
    <w:rsid w:val="00AB1227"/>
    <w:rsid w:val="00AB140D"/>
    <w:rsid w:val="00AB1FDE"/>
    <w:rsid w:val="00AB39A4"/>
    <w:rsid w:val="00AB3F89"/>
    <w:rsid w:val="00AB4340"/>
    <w:rsid w:val="00AB47A4"/>
    <w:rsid w:val="00AB5347"/>
    <w:rsid w:val="00AB537F"/>
    <w:rsid w:val="00AB574A"/>
    <w:rsid w:val="00AB57EA"/>
    <w:rsid w:val="00AB6512"/>
    <w:rsid w:val="00AB72D1"/>
    <w:rsid w:val="00AB7BB0"/>
    <w:rsid w:val="00AC17D5"/>
    <w:rsid w:val="00AC1D06"/>
    <w:rsid w:val="00AC1E90"/>
    <w:rsid w:val="00AC2312"/>
    <w:rsid w:val="00AC25E4"/>
    <w:rsid w:val="00AC279E"/>
    <w:rsid w:val="00AC372F"/>
    <w:rsid w:val="00AC3EC7"/>
    <w:rsid w:val="00AC41A9"/>
    <w:rsid w:val="00AC4576"/>
    <w:rsid w:val="00AC4BD5"/>
    <w:rsid w:val="00AC5264"/>
    <w:rsid w:val="00AC5F49"/>
    <w:rsid w:val="00AC6D6B"/>
    <w:rsid w:val="00AD07CF"/>
    <w:rsid w:val="00AD096F"/>
    <w:rsid w:val="00AD1804"/>
    <w:rsid w:val="00AD1DC4"/>
    <w:rsid w:val="00AD1E1A"/>
    <w:rsid w:val="00AD1E7E"/>
    <w:rsid w:val="00AD544D"/>
    <w:rsid w:val="00AD549D"/>
    <w:rsid w:val="00AD5629"/>
    <w:rsid w:val="00AD5A67"/>
    <w:rsid w:val="00AD5D77"/>
    <w:rsid w:val="00AD75F7"/>
    <w:rsid w:val="00AE0140"/>
    <w:rsid w:val="00AE040A"/>
    <w:rsid w:val="00AE0891"/>
    <w:rsid w:val="00AE1349"/>
    <w:rsid w:val="00AE21E5"/>
    <w:rsid w:val="00AE2CC4"/>
    <w:rsid w:val="00AE2E1A"/>
    <w:rsid w:val="00AE391D"/>
    <w:rsid w:val="00AE4400"/>
    <w:rsid w:val="00AE4AFD"/>
    <w:rsid w:val="00AE4ECF"/>
    <w:rsid w:val="00AE6C72"/>
    <w:rsid w:val="00AF02BC"/>
    <w:rsid w:val="00AF0844"/>
    <w:rsid w:val="00AF0B4B"/>
    <w:rsid w:val="00AF0E34"/>
    <w:rsid w:val="00AF1B23"/>
    <w:rsid w:val="00AF1BCD"/>
    <w:rsid w:val="00AF1C88"/>
    <w:rsid w:val="00AF2700"/>
    <w:rsid w:val="00AF3580"/>
    <w:rsid w:val="00AF67B7"/>
    <w:rsid w:val="00AF7EB3"/>
    <w:rsid w:val="00B000F3"/>
    <w:rsid w:val="00B00970"/>
    <w:rsid w:val="00B00F6F"/>
    <w:rsid w:val="00B02CB1"/>
    <w:rsid w:val="00B02FFC"/>
    <w:rsid w:val="00B03E1E"/>
    <w:rsid w:val="00B04238"/>
    <w:rsid w:val="00B05165"/>
    <w:rsid w:val="00B066EE"/>
    <w:rsid w:val="00B06997"/>
    <w:rsid w:val="00B06A7F"/>
    <w:rsid w:val="00B06C64"/>
    <w:rsid w:val="00B06C82"/>
    <w:rsid w:val="00B07A88"/>
    <w:rsid w:val="00B10539"/>
    <w:rsid w:val="00B10BC0"/>
    <w:rsid w:val="00B11079"/>
    <w:rsid w:val="00B11384"/>
    <w:rsid w:val="00B11C6E"/>
    <w:rsid w:val="00B1288F"/>
    <w:rsid w:val="00B1295A"/>
    <w:rsid w:val="00B1310F"/>
    <w:rsid w:val="00B13D12"/>
    <w:rsid w:val="00B14990"/>
    <w:rsid w:val="00B14E19"/>
    <w:rsid w:val="00B16E81"/>
    <w:rsid w:val="00B17028"/>
    <w:rsid w:val="00B17561"/>
    <w:rsid w:val="00B176C7"/>
    <w:rsid w:val="00B2048C"/>
    <w:rsid w:val="00B206D3"/>
    <w:rsid w:val="00B2136A"/>
    <w:rsid w:val="00B214DB"/>
    <w:rsid w:val="00B21C61"/>
    <w:rsid w:val="00B21E26"/>
    <w:rsid w:val="00B22B98"/>
    <w:rsid w:val="00B23ED6"/>
    <w:rsid w:val="00B23F4B"/>
    <w:rsid w:val="00B23F92"/>
    <w:rsid w:val="00B24369"/>
    <w:rsid w:val="00B2438C"/>
    <w:rsid w:val="00B254AB"/>
    <w:rsid w:val="00B254DB"/>
    <w:rsid w:val="00B25725"/>
    <w:rsid w:val="00B265E1"/>
    <w:rsid w:val="00B26CEE"/>
    <w:rsid w:val="00B26D78"/>
    <w:rsid w:val="00B300E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DB"/>
    <w:rsid w:val="00B40266"/>
    <w:rsid w:val="00B40325"/>
    <w:rsid w:val="00B40F46"/>
    <w:rsid w:val="00B417B7"/>
    <w:rsid w:val="00B41AB1"/>
    <w:rsid w:val="00B41CDB"/>
    <w:rsid w:val="00B41D9D"/>
    <w:rsid w:val="00B422E3"/>
    <w:rsid w:val="00B42AB6"/>
    <w:rsid w:val="00B42B9F"/>
    <w:rsid w:val="00B43DC9"/>
    <w:rsid w:val="00B447BF"/>
    <w:rsid w:val="00B448E2"/>
    <w:rsid w:val="00B44CCB"/>
    <w:rsid w:val="00B4717C"/>
    <w:rsid w:val="00B4767A"/>
    <w:rsid w:val="00B47E25"/>
    <w:rsid w:val="00B50682"/>
    <w:rsid w:val="00B50D3A"/>
    <w:rsid w:val="00B520FD"/>
    <w:rsid w:val="00B52EDA"/>
    <w:rsid w:val="00B55453"/>
    <w:rsid w:val="00B554EE"/>
    <w:rsid w:val="00B56DB6"/>
    <w:rsid w:val="00B57588"/>
    <w:rsid w:val="00B57F4F"/>
    <w:rsid w:val="00B61BCE"/>
    <w:rsid w:val="00B629F6"/>
    <w:rsid w:val="00B62E0C"/>
    <w:rsid w:val="00B62EBF"/>
    <w:rsid w:val="00B639CD"/>
    <w:rsid w:val="00B639EA"/>
    <w:rsid w:val="00B63EDB"/>
    <w:rsid w:val="00B64732"/>
    <w:rsid w:val="00B64AB4"/>
    <w:rsid w:val="00B64CC1"/>
    <w:rsid w:val="00B658C0"/>
    <w:rsid w:val="00B65E42"/>
    <w:rsid w:val="00B66A5C"/>
    <w:rsid w:val="00B66B3A"/>
    <w:rsid w:val="00B66F24"/>
    <w:rsid w:val="00B67475"/>
    <w:rsid w:val="00B67576"/>
    <w:rsid w:val="00B6758F"/>
    <w:rsid w:val="00B678CA"/>
    <w:rsid w:val="00B67E5A"/>
    <w:rsid w:val="00B70874"/>
    <w:rsid w:val="00B71491"/>
    <w:rsid w:val="00B71FA2"/>
    <w:rsid w:val="00B72A0D"/>
    <w:rsid w:val="00B72BEE"/>
    <w:rsid w:val="00B72C35"/>
    <w:rsid w:val="00B72DF3"/>
    <w:rsid w:val="00B72E01"/>
    <w:rsid w:val="00B734BD"/>
    <w:rsid w:val="00B73CAB"/>
    <w:rsid w:val="00B746AF"/>
    <w:rsid w:val="00B75D26"/>
    <w:rsid w:val="00B76072"/>
    <w:rsid w:val="00B76527"/>
    <w:rsid w:val="00B7751C"/>
    <w:rsid w:val="00B778A0"/>
    <w:rsid w:val="00B778D3"/>
    <w:rsid w:val="00B77901"/>
    <w:rsid w:val="00B8089D"/>
    <w:rsid w:val="00B80BA5"/>
    <w:rsid w:val="00B817E4"/>
    <w:rsid w:val="00B81937"/>
    <w:rsid w:val="00B81BE1"/>
    <w:rsid w:val="00B82DE6"/>
    <w:rsid w:val="00B837DA"/>
    <w:rsid w:val="00B83A5E"/>
    <w:rsid w:val="00B8425D"/>
    <w:rsid w:val="00B86C61"/>
    <w:rsid w:val="00B87D42"/>
    <w:rsid w:val="00B9064B"/>
    <w:rsid w:val="00B90669"/>
    <w:rsid w:val="00B90D62"/>
    <w:rsid w:val="00B911F1"/>
    <w:rsid w:val="00B91A69"/>
    <w:rsid w:val="00B91F8E"/>
    <w:rsid w:val="00B920CE"/>
    <w:rsid w:val="00B93B63"/>
    <w:rsid w:val="00B93EB2"/>
    <w:rsid w:val="00B94143"/>
    <w:rsid w:val="00B943A5"/>
    <w:rsid w:val="00B944A8"/>
    <w:rsid w:val="00B94F66"/>
    <w:rsid w:val="00B955C0"/>
    <w:rsid w:val="00B95CA0"/>
    <w:rsid w:val="00B96075"/>
    <w:rsid w:val="00B967D1"/>
    <w:rsid w:val="00B97DBA"/>
    <w:rsid w:val="00BA1B20"/>
    <w:rsid w:val="00BA1BC9"/>
    <w:rsid w:val="00BA229A"/>
    <w:rsid w:val="00BA2E9A"/>
    <w:rsid w:val="00BA3986"/>
    <w:rsid w:val="00BA3F19"/>
    <w:rsid w:val="00BA4793"/>
    <w:rsid w:val="00BA4859"/>
    <w:rsid w:val="00BA6AF4"/>
    <w:rsid w:val="00BA6DFB"/>
    <w:rsid w:val="00BA71B3"/>
    <w:rsid w:val="00BA74F6"/>
    <w:rsid w:val="00BA7945"/>
    <w:rsid w:val="00BB13D7"/>
    <w:rsid w:val="00BB1750"/>
    <w:rsid w:val="00BB286D"/>
    <w:rsid w:val="00BB383F"/>
    <w:rsid w:val="00BB3D62"/>
    <w:rsid w:val="00BB6092"/>
    <w:rsid w:val="00BC01B2"/>
    <w:rsid w:val="00BC06CE"/>
    <w:rsid w:val="00BC0838"/>
    <w:rsid w:val="00BC0F8E"/>
    <w:rsid w:val="00BC12A7"/>
    <w:rsid w:val="00BC1549"/>
    <w:rsid w:val="00BC16AC"/>
    <w:rsid w:val="00BC1FF0"/>
    <w:rsid w:val="00BC2248"/>
    <w:rsid w:val="00BC27A4"/>
    <w:rsid w:val="00BC3618"/>
    <w:rsid w:val="00BC3B4F"/>
    <w:rsid w:val="00BC3DF5"/>
    <w:rsid w:val="00BC46C7"/>
    <w:rsid w:val="00BC4CA1"/>
    <w:rsid w:val="00BC5532"/>
    <w:rsid w:val="00BC600A"/>
    <w:rsid w:val="00BC63CD"/>
    <w:rsid w:val="00BC69BD"/>
    <w:rsid w:val="00BC6AD9"/>
    <w:rsid w:val="00BC6BC0"/>
    <w:rsid w:val="00BD02B8"/>
    <w:rsid w:val="00BD068E"/>
    <w:rsid w:val="00BD0F8C"/>
    <w:rsid w:val="00BD1688"/>
    <w:rsid w:val="00BD1F27"/>
    <w:rsid w:val="00BD3251"/>
    <w:rsid w:val="00BD37AA"/>
    <w:rsid w:val="00BD4CA4"/>
    <w:rsid w:val="00BD4D4B"/>
    <w:rsid w:val="00BD4E34"/>
    <w:rsid w:val="00BD4E89"/>
    <w:rsid w:val="00BD5AE4"/>
    <w:rsid w:val="00BD78F9"/>
    <w:rsid w:val="00BD7E95"/>
    <w:rsid w:val="00BE040D"/>
    <w:rsid w:val="00BE12BC"/>
    <w:rsid w:val="00BE1890"/>
    <w:rsid w:val="00BE1C69"/>
    <w:rsid w:val="00BE284C"/>
    <w:rsid w:val="00BE320A"/>
    <w:rsid w:val="00BE3F01"/>
    <w:rsid w:val="00BE4070"/>
    <w:rsid w:val="00BE4300"/>
    <w:rsid w:val="00BE441B"/>
    <w:rsid w:val="00BE46B7"/>
    <w:rsid w:val="00BE4AB9"/>
    <w:rsid w:val="00BE5983"/>
    <w:rsid w:val="00BE5F2A"/>
    <w:rsid w:val="00BE737C"/>
    <w:rsid w:val="00BE7616"/>
    <w:rsid w:val="00BE7973"/>
    <w:rsid w:val="00BE7A44"/>
    <w:rsid w:val="00BF0B70"/>
    <w:rsid w:val="00BF11C6"/>
    <w:rsid w:val="00BF1EEA"/>
    <w:rsid w:val="00BF2250"/>
    <w:rsid w:val="00BF244D"/>
    <w:rsid w:val="00BF2713"/>
    <w:rsid w:val="00BF299D"/>
    <w:rsid w:val="00BF30AD"/>
    <w:rsid w:val="00BF3A29"/>
    <w:rsid w:val="00BF3BD5"/>
    <w:rsid w:val="00BF3BFA"/>
    <w:rsid w:val="00BF4AE5"/>
    <w:rsid w:val="00BF6708"/>
    <w:rsid w:val="00BF731E"/>
    <w:rsid w:val="00BF751C"/>
    <w:rsid w:val="00BF7599"/>
    <w:rsid w:val="00BF7D36"/>
    <w:rsid w:val="00BF7EE0"/>
    <w:rsid w:val="00C001F8"/>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DC7"/>
    <w:rsid w:val="00C1078F"/>
    <w:rsid w:val="00C10871"/>
    <w:rsid w:val="00C10EF8"/>
    <w:rsid w:val="00C11A14"/>
    <w:rsid w:val="00C1245E"/>
    <w:rsid w:val="00C124F8"/>
    <w:rsid w:val="00C12576"/>
    <w:rsid w:val="00C137AA"/>
    <w:rsid w:val="00C13A0D"/>
    <w:rsid w:val="00C13DFF"/>
    <w:rsid w:val="00C145BE"/>
    <w:rsid w:val="00C14A5F"/>
    <w:rsid w:val="00C153F3"/>
    <w:rsid w:val="00C154D6"/>
    <w:rsid w:val="00C154FB"/>
    <w:rsid w:val="00C16507"/>
    <w:rsid w:val="00C167AE"/>
    <w:rsid w:val="00C2019E"/>
    <w:rsid w:val="00C212DC"/>
    <w:rsid w:val="00C21506"/>
    <w:rsid w:val="00C2242B"/>
    <w:rsid w:val="00C233D8"/>
    <w:rsid w:val="00C254DF"/>
    <w:rsid w:val="00C262DB"/>
    <w:rsid w:val="00C263B6"/>
    <w:rsid w:val="00C2668A"/>
    <w:rsid w:val="00C27247"/>
    <w:rsid w:val="00C27B93"/>
    <w:rsid w:val="00C3000C"/>
    <w:rsid w:val="00C3033D"/>
    <w:rsid w:val="00C30915"/>
    <w:rsid w:val="00C31319"/>
    <w:rsid w:val="00C31598"/>
    <w:rsid w:val="00C31C01"/>
    <w:rsid w:val="00C31C54"/>
    <w:rsid w:val="00C321F4"/>
    <w:rsid w:val="00C3224B"/>
    <w:rsid w:val="00C32AC5"/>
    <w:rsid w:val="00C32B37"/>
    <w:rsid w:val="00C32C31"/>
    <w:rsid w:val="00C33787"/>
    <w:rsid w:val="00C33A77"/>
    <w:rsid w:val="00C33BF3"/>
    <w:rsid w:val="00C33D76"/>
    <w:rsid w:val="00C33E87"/>
    <w:rsid w:val="00C3423A"/>
    <w:rsid w:val="00C35B7D"/>
    <w:rsid w:val="00C367F3"/>
    <w:rsid w:val="00C36D63"/>
    <w:rsid w:val="00C37692"/>
    <w:rsid w:val="00C3778C"/>
    <w:rsid w:val="00C37D20"/>
    <w:rsid w:val="00C400C8"/>
    <w:rsid w:val="00C4083B"/>
    <w:rsid w:val="00C40CEF"/>
    <w:rsid w:val="00C4119D"/>
    <w:rsid w:val="00C42401"/>
    <w:rsid w:val="00C43FAB"/>
    <w:rsid w:val="00C44CB9"/>
    <w:rsid w:val="00C44DEE"/>
    <w:rsid w:val="00C453E5"/>
    <w:rsid w:val="00C462B1"/>
    <w:rsid w:val="00C47413"/>
    <w:rsid w:val="00C4759D"/>
    <w:rsid w:val="00C47B30"/>
    <w:rsid w:val="00C502B5"/>
    <w:rsid w:val="00C50FFE"/>
    <w:rsid w:val="00C52938"/>
    <w:rsid w:val="00C52AF2"/>
    <w:rsid w:val="00C54186"/>
    <w:rsid w:val="00C5432D"/>
    <w:rsid w:val="00C54EA8"/>
    <w:rsid w:val="00C54F67"/>
    <w:rsid w:val="00C55E9E"/>
    <w:rsid w:val="00C56866"/>
    <w:rsid w:val="00C5741E"/>
    <w:rsid w:val="00C577F2"/>
    <w:rsid w:val="00C57A60"/>
    <w:rsid w:val="00C607C1"/>
    <w:rsid w:val="00C6222C"/>
    <w:rsid w:val="00C62F1D"/>
    <w:rsid w:val="00C6391D"/>
    <w:rsid w:val="00C6474C"/>
    <w:rsid w:val="00C64D5D"/>
    <w:rsid w:val="00C65444"/>
    <w:rsid w:val="00C655B8"/>
    <w:rsid w:val="00C66986"/>
    <w:rsid w:val="00C66ECD"/>
    <w:rsid w:val="00C672B8"/>
    <w:rsid w:val="00C67613"/>
    <w:rsid w:val="00C703AE"/>
    <w:rsid w:val="00C70582"/>
    <w:rsid w:val="00C728EC"/>
    <w:rsid w:val="00C735B6"/>
    <w:rsid w:val="00C73B65"/>
    <w:rsid w:val="00C74ADE"/>
    <w:rsid w:val="00C7502B"/>
    <w:rsid w:val="00C7592F"/>
    <w:rsid w:val="00C75D58"/>
    <w:rsid w:val="00C764DF"/>
    <w:rsid w:val="00C767A1"/>
    <w:rsid w:val="00C77433"/>
    <w:rsid w:val="00C77658"/>
    <w:rsid w:val="00C776B4"/>
    <w:rsid w:val="00C776C7"/>
    <w:rsid w:val="00C77C33"/>
    <w:rsid w:val="00C8143C"/>
    <w:rsid w:val="00C81FF0"/>
    <w:rsid w:val="00C822D2"/>
    <w:rsid w:val="00C825ED"/>
    <w:rsid w:val="00C82F0A"/>
    <w:rsid w:val="00C83BD8"/>
    <w:rsid w:val="00C8482F"/>
    <w:rsid w:val="00C84A34"/>
    <w:rsid w:val="00C84F59"/>
    <w:rsid w:val="00C859A6"/>
    <w:rsid w:val="00C85D9F"/>
    <w:rsid w:val="00C86419"/>
    <w:rsid w:val="00C86BEE"/>
    <w:rsid w:val="00C90009"/>
    <w:rsid w:val="00C90D03"/>
    <w:rsid w:val="00C91A0E"/>
    <w:rsid w:val="00C92396"/>
    <w:rsid w:val="00C92621"/>
    <w:rsid w:val="00C92783"/>
    <w:rsid w:val="00C931D6"/>
    <w:rsid w:val="00C93C4E"/>
    <w:rsid w:val="00C94082"/>
    <w:rsid w:val="00C945BA"/>
    <w:rsid w:val="00C95D85"/>
    <w:rsid w:val="00C962EA"/>
    <w:rsid w:val="00C96906"/>
    <w:rsid w:val="00C96B53"/>
    <w:rsid w:val="00C97DD7"/>
    <w:rsid w:val="00CA0DAC"/>
    <w:rsid w:val="00CA11EE"/>
    <w:rsid w:val="00CA160E"/>
    <w:rsid w:val="00CA1E8E"/>
    <w:rsid w:val="00CA581D"/>
    <w:rsid w:val="00CA596A"/>
    <w:rsid w:val="00CA710F"/>
    <w:rsid w:val="00CB03D7"/>
    <w:rsid w:val="00CB0E7E"/>
    <w:rsid w:val="00CB0FCC"/>
    <w:rsid w:val="00CB1043"/>
    <w:rsid w:val="00CB319A"/>
    <w:rsid w:val="00CB3CB6"/>
    <w:rsid w:val="00CB444E"/>
    <w:rsid w:val="00CB485A"/>
    <w:rsid w:val="00CB52B7"/>
    <w:rsid w:val="00CB6AF0"/>
    <w:rsid w:val="00CB6B98"/>
    <w:rsid w:val="00CB7194"/>
    <w:rsid w:val="00CB771A"/>
    <w:rsid w:val="00CB7BAC"/>
    <w:rsid w:val="00CB7F8D"/>
    <w:rsid w:val="00CC0BFA"/>
    <w:rsid w:val="00CC1173"/>
    <w:rsid w:val="00CC1B81"/>
    <w:rsid w:val="00CC24E5"/>
    <w:rsid w:val="00CC29F2"/>
    <w:rsid w:val="00CC2E0F"/>
    <w:rsid w:val="00CC3C4F"/>
    <w:rsid w:val="00CC458A"/>
    <w:rsid w:val="00CC5235"/>
    <w:rsid w:val="00CC5911"/>
    <w:rsid w:val="00CC5C2D"/>
    <w:rsid w:val="00CC5DBA"/>
    <w:rsid w:val="00CC6270"/>
    <w:rsid w:val="00CC7167"/>
    <w:rsid w:val="00CC74AE"/>
    <w:rsid w:val="00CC7593"/>
    <w:rsid w:val="00CC7F1A"/>
    <w:rsid w:val="00CD0422"/>
    <w:rsid w:val="00CD0EF4"/>
    <w:rsid w:val="00CD11F6"/>
    <w:rsid w:val="00CD1710"/>
    <w:rsid w:val="00CD36B4"/>
    <w:rsid w:val="00CD3739"/>
    <w:rsid w:val="00CD3CAD"/>
    <w:rsid w:val="00CD4481"/>
    <w:rsid w:val="00CD5DD7"/>
    <w:rsid w:val="00CD63D3"/>
    <w:rsid w:val="00CD669A"/>
    <w:rsid w:val="00CD669D"/>
    <w:rsid w:val="00CD75C7"/>
    <w:rsid w:val="00CD7B97"/>
    <w:rsid w:val="00CE077C"/>
    <w:rsid w:val="00CE0F8E"/>
    <w:rsid w:val="00CE131A"/>
    <w:rsid w:val="00CE15FB"/>
    <w:rsid w:val="00CE18F5"/>
    <w:rsid w:val="00CE34D8"/>
    <w:rsid w:val="00CE3676"/>
    <w:rsid w:val="00CE36BA"/>
    <w:rsid w:val="00CE4010"/>
    <w:rsid w:val="00CE4661"/>
    <w:rsid w:val="00CE56A3"/>
    <w:rsid w:val="00CE66E2"/>
    <w:rsid w:val="00CE6E09"/>
    <w:rsid w:val="00CF0088"/>
    <w:rsid w:val="00CF04D9"/>
    <w:rsid w:val="00CF051B"/>
    <w:rsid w:val="00CF0A5E"/>
    <w:rsid w:val="00CF13A8"/>
    <w:rsid w:val="00CF1639"/>
    <w:rsid w:val="00CF19C9"/>
    <w:rsid w:val="00CF3DED"/>
    <w:rsid w:val="00CF3F52"/>
    <w:rsid w:val="00CF4F2D"/>
    <w:rsid w:val="00CF67A1"/>
    <w:rsid w:val="00CF695C"/>
    <w:rsid w:val="00CF6C11"/>
    <w:rsid w:val="00CF6C77"/>
    <w:rsid w:val="00CF7496"/>
    <w:rsid w:val="00D012AB"/>
    <w:rsid w:val="00D026ED"/>
    <w:rsid w:val="00D0365A"/>
    <w:rsid w:val="00D04BB6"/>
    <w:rsid w:val="00D050FE"/>
    <w:rsid w:val="00D053EF"/>
    <w:rsid w:val="00D05815"/>
    <w:rsid w:val="00D05F76"/>
    <w:rsid w:val="00D065EB"/>
    <w:rsid w:val="00D06EF9"/>
    <w:rsid w:val="00D07066"/>
    <w:rsid w:val="00D10519"/>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944"/>
    <w:rsid w:val="00D17173"/>
    <w:rsid w:val="00D175ED"/>
    <w:rsid w:val="00D17C49"/>
    <w:rsid w:val="00D207B7"/>
    <w:rsid w:val="00D217C3"/>
    <w:rsid w:val="00D2237F"/>
    <w:rsid w:val="00D225CE"/>
    <w:rsid w:val="00D23931"/>
    <w:rsid w:val="00D242E0"/>
    <w:rsid w:val="00D26067"/>
    <w:rsid w:val="00D2696F"/>
    <w:rsid w:val="00D27EC3"/>
    <w:rsid w:val="00D30C33"/>
    <w:rsid w:val="00D30DE7"/>
    <w:rsid w:val="00D31286"/>
    <w:rsid w:val="00D33303"/>
    <w:rsid w:val="00D33390"/>
    <w:rsid w:val="00D33F47"/>
    <w:rsid w:val="00D33FC8"/>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BC9"/>
    <w:rsid w:val="00D43DCF"/>
    <w:rsid w:val="00D46B1D"/>
    <w:rsid w:val="00D51EC2"/>
    <w:rsid w:val="00D51F06"/>
    <w:rsid w:val="00D51F31"/>
    <w:rsid w:val="00D52423"/>
    <w:rsid w:val="00D52889"/>
    <w:rsid w:val="00D52BDD"/>
    <w:rsid w:val="00D547A3"/>
    <w:rsid w:val="00D55118"/>
    <w:rsid w:val="00D55704"/>
    <w:rsid w:val="00D55A80"/>
    <w:rsid w:val="00D55DF8"/>
    <w:rsid w:val="00D567DD"/>
    <w:rsid w:val="00D56B65"/>
    <w:rsid w:val="00D5761F"/>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9BB"/>
    <w:rsid w:val="00D64AA3"/>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DA9"/>
    <w:rsid w:val="00D76F7F"/>
    <w:rsid w:val="00D77BAA"/>
    <w:rsid w:val="00D80507"/>
    <w:rsid w:val="00D80A00"/>
    <w:rsid w:val="00D81490"/>
    <w:rsid w:val="00D8190B"/>
    <w:rsid w:val="00D81E37"/>
    <w:rsid w:val="00D820DC"/>
    <w:rsid w:val="00D828F8"/>
    <w:rsid w:val="00D84312"/>
    <w:rsid w:val="00D845F5"/>
    <w:rsid w:val="00D85027"/>
    <w:rsid w:val="00D85F66"/>
    <w:rsid w:val="00D867FC"/>
    <w:rsid w:val="00D86B2D"/>
    <w:rsid w:val="00D909F7"/>
    <w:rsid w:val="00D90C48"/>
    <w:rsid w:val="00D90CD3"/>
    <w:rsid w:val="00D91912"/>
    <w:rsid w:val="00D92001"/>
    <w:rsid w:val="00D926B1"/>
    <w:rsid w:val="00D93528"/>
    <w:rsid w:val="00D93A74"/>
    <w:rsid w:val="00D93CA5"/>
    <w:rsid w:val="00D943BB"/>
    <w:rsid w:val="00D943D5"/>
    <w:rsid w:val="00D94CD2"/>
    <w:rsid w:val="00D94F50"/>
    <w:rsid w:val="00D94F79"/>
    <w:rsid w:val="00D966EA"/>
    <w:rsid w:val="00D968C1"/>
    <w:rsid w:val="00D96D8D"/>
    <w:rsid w:val="00DA0141"/>
    <w:rsid w:val="00DA259E"/>
    <w:rsid w:val="00DA3295"/>
    <w:rsid w:val="00DA4601"/>
    <w:rsid w:val="00DA57D7"/>
    <w:rsid w:val="00DA5ABF"/>
    <w:rsid w:val="00DA6064"/>
    <w:rsid w:val="00DA6A49"/>
    <w:rsid w:val="00DA6EC6"/>
    <w:rsid w:val="00DA7490"/>
    <w:rsid w:val="00DA7728"/>
    <w:rsid w:val="00DA784A"/>
    <w:rsid w:val="00DA7EC7"/>
    <w:rsid w:val="00DB131C"/>
    <w:rsid w:val="00DB196B"/>
    <w:rsid w:val="00DB1BAC"/>
    <w:rsid w:val="00DB468F"/>
    <w:rsid w:val="00DB4C59"/>
    <w:rsid w:val="00DB4D8E"/>
    <w:rsid w:val="00DB560F"/>
    <w:rsid w:val="00DB6FCE"/>
    <w:rsid w:val="00DB6FCF"/>
    <w:rsid w:val="00DB7449"/>
    <w:rsid w:val="00DC013A"/>
    <w:rsid w:val="00DC0405"/>
    <w:rsid w:val="00DC0B86"/>
    <w:rsid w:val="00DC0C21"/>
    <w:rsid w:val="00DC10EF"/>
    <w:rsid w:val="00DC110F"/>
    <w:rsid w:val="00DC1934"/>
    <w:rsid w:val="00DC1ADC"/>
    <w:rsid w:val="00DC272D"/>
    <w:rsid w:val="00DC3FBB"/>
    <w:rsid w:val="00DC407B"/>
    <w:rsid w:val="00DC46EE"/>
    <w:rsid w:val="00DC514B"/>
    <w:rsid w:val="00DC5311"/>
    <w:rsid w:val="00DC5B17"/>
    <w:rsid w:val="00DC6286"/>
    <w:rsid w:val="00DC7FA1"/>
    <w:rsid w:val="00DD0AF7"/>
    <w:rsid w:val="00DD0DF8"/>
    <w:rsid w:val="00DD1EBA"/>
    <w:rsid w:val="00DD1FB3"/>
    <w:rsid w:val="00DD53D2"/>
    <w:rsid w:val="00DD552E"/>
    <w:rsid w:val="00DD61FE"/>
    <w:rsid w:val="00DD6602"/>
    <w:rsid w:val="00DD67B7"/>
    <w:rsid w:val="00DD68E4"/>
    <w:rsid w:val="00DD725E"/>
    <w:rsid w:val="00DD7B45"/>
    <w:rsid w:val="00DE0998"/>
    <w:rsid w:val="00DE0A45"/>
    <w:rsid w:val="00DE1B04"/>
    <w:rsid w:val="00DE2C86"/>
    <w:rsid w:val="00DE2EC6"/>
    <w:rsid w:val="00DE3A0A"/>
    <w:rsid w:val="00DE4668"/>
    <w:rsid w:val="00DE4A21"/>
    <w:rsid w:val="00DE57EF"/>
    <w:rsid w:val="00DE5D87"/>
    <w:rsid w:val="00DE66A1"/>
    <w:rsid w:val="00DE68A3"/>
    <w:rsid w:val="00DE6AC4"/>
    <w:rsid w:val="00DE7065"/>
    <w:rsid w:val="00DE70E6"/>
    <w:rsid w:val="00DE710A"/>
    <w:rsid w:val="00DE7507"/>
    <w:rsid w:val="00DE75BA"/>
    <w:rsid w:val="00DE7C7E"/>
    <w:rsid w:val="00DF0901"/>
    <w:rsid w:val="00DF0955"/>
    <w:rsid w:val="00DF1D48"/>
    <w:rsid w:val="00DF1E1F"/>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448"/>
    <w:rsid w:val="00E041F3"/>
    <w:rsid w:val="00E0481A"/>
    <w:rsid w:val="00E04868"/>
    <w:rsid w:val="00E05454"/>
    <w:rsid w:val="00E063C6"/>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20144"/>
    <w:rsid w:val="00E20952"/>
    <w:rsid w:val="00E21F51"/>
    <w:rsid w:val="00E224C6"/>
    <w:rsid w:val="00E22DDD"/>
    <w:rsid w:val="00E23780"/>
    <w:rsid w:val="00E2397B"/>
    <w:rsid w:val="00E25300"/>
    <w:rsid w:val="00E25D5E"/>
    <w:rsid w:val="00E264D5"/>
    <w:rsid w:val="00E265E1"/>
    <w:rsid w:val="00E275CB"/>
    <w:rsid w:val="00E2764A"/>
    <w:rsid w:val="00E279DB"/>
    <w:rsid w:val="00E27A07"/>
    <w:rsid w:val="00E27DAC"/>
    <w:rsid w:val="00E3235A"/>
    <w:rsid w:val="00E32744"/>
    <w:rsid w:val="00E32C59"/>
    <w:rsid w:val="00E3498F"/>
    <w:rsid w:val="00E3607B"/>
    <w:rsid w:val="00E3623B"/>
    <w:rsid w:val="00E36338"/>
    <w:rsid w:val="00E37A63"/>
    <w:rsid w:val="00E37F41"/>
    <w:rsid w:val="00E4077F"/>
    <w:rsid w:val="00E41079"/>
    <w:rsid w:val="00E41163"/>
    <w:rsid w:val="00E41785"/>
    <w:rsid w:val="00E41BC8"/>
    <w:rsid w:val="00E41D27"/>
    <w:rsid w:val="00E42201"/>
    <w:rsid w:val="00E42C33"/>
    <w:rsid w:val="00E42E16"/>
    <w:rsid w:val="00E43144"/>
    <w:rsid w:val="00E4314E"/>
    <w:rsid w:val="00E43665"/>
    <w:rsid w:val="00E4438C"/>
    <w:rsid w:val="00E446CC"/>
    <w:rsid w:val="00E44B3F"/>
    <w:rsid w:val="00E45020"/>
    <w:rsid w:val="00E45D1C"/>
    <w:rsid w:val="00E46049"/>
    <w:rsid w:val="00E4629E"/>
    <w:rsid w:val="00E46656"/>
    <w:rsid w:val="00E46A01"/>
    <w:rsid w:val="00E51A25"/>
    <w:rsid w:val="00E5242C"/>
    <w:rsid w:val="00E525F8"/>
    <w:rsid w:val="00E527F8"/>
    <w:rsid w:val="00E52CC8"/>
    <w:rsid w:val="00E537C2"/>
    <w:rsid w:val="00E54C4C"/>
    <w:rsid w:val="00E54CD4"/>
    <w:rsid w:val="00E5509A"/>
    <w:rsid w:val="00E55447"/>
    <w:rsid w:val="00E5625D"/>
    <w:rsid w:val="00E56462"/>
    <w:rsid w:val="00E579D7"/>
    <w:rsid w:val="00E60574"/>
    <w:rsid w:val="00E60CF9"/>
    <w:rsid w:val="00E614F6"/>
    <w:rsid w:val="00E61C0E"/>
    <w:rsid w:val="00E61CE4"/>
    <w:rsid w:val="00E62255"/>
    <w:rsid w:val="00E62306"/>
    <w:rsid w:val="00E63C63"/>
    <w:rsid w:val="00E646CD"/>
    <w:rsid w:val="00E65D0C"/>
    <w:rsid w:val="00E66F02"/>
    <w:rsid w:val="00E70E19"/>
    <w:rsid w:val="00E70FA9"/>
    <w:rsid w:val="00E71003"/>
    <w:rsid w:val="00E712C7"/>
    <w:rsid w:val="00E719C9"/>
    <w:rsid w:val="00E73CF9"/>
    <w:rsid w:val="00E73D72"/>
    <w:rsid w:val="00E75626"/>
    <w:rsid w:val="00E76966"/>
    <w:rsid w:val="00E769D7"/>
    <w:rsid w:val="00E77BEE"/>
    <w:rsid w:val="00E80159"/>
    <w:rsid w:val="00E80869"/>
    <w:rsid w:val="00E81453"/>
    <w:rsid w:val="00E81BA8"/>
    <w:rsid w:val="00E81C9E"/>
    <w:rsid w:val="00E8278B"/>
    <w:rsid w:val="00E82945"/>
    <w:rsid w:val="00E82E82"/>
    <w:rsid w:val="00E83A2E"/>
    <w:rsid w:val="00E83F88"/>
    <w:rsid w:val="00E84FB7"/>
    <w:rsid w:val="00E857DD"/>
    <w:rsid w:val="00E85A44"/>
    <w:rsid w:val="00E86135"/>
    <w:rsid w:val="00E86245"/>
    <w:rsid w:val="00E865A9"/>
    <w:rsid w:val="00E86AC6"/>
    <w:rsid w:val="00E906EA"/>
    <w:rsid w:val="00E9208B"/>
    <w:rsid w:val="00E92CAE"/>
    <w:rsid w:val="00E92F41"/>
    <w:rsid w:val="00E93866"/>
    <w:rsid w:val="00E93B16"/>
    <w:rsid w:val="00E952C6"/>
    <w:rsid w:val="00E9535E"/>
    <w:rsid w:val="00E955C2"/>
    <w:rsid w:val="00E95CD8"/>
    <w:rsid w:val="00E95F1B"/>
    <w:rsid w:val="00E95FD0"/>
    <w:rsid w:val="00E96AB8"/>
    <w:rsid w:val="00E96C1F"/>
    <w:rsid w:val="00E9727D"/>
    <w:rsid w:val="00E97825"/>
    <w:rsid w:val="00E97AC5"/>
    <w:rsid w:val="00E97BA0"/>
    <w:rsid w:val="00EA0266"/>
    <w:rsid w:val="00EA1442"/>
    <w:rsid w:val="00EA17EC"/>
    <w:rsid w:val="00EA2225"/>
    <w:rsid w:val="00EA27E5"/>
    <w:rsid w:val="00EA2DBF"/>
    <w:rsid w:val="00EA2E70"/>
    <w:rsid w:val="00EA2E90"/>
    <w:rsid w:val="00EA3328"/>
    <w:rsid w:val="00EA3C17"/>
    <w:rsid w:val="00EA42BC"/>
    <w:rsid w:val="00EA4591"/>
    <w:rsid w:val="00EA4978"/>
    <w:rsid w:val="00EA4B50"/>
    <w:rsid w:val="00EA5527"/>
    <w:rsid w:val="00EA6010"/>
    <w:rsid w:val="00EA60E2"/>
    <w:rsid w:val="00EA6A37"/>
    <w:rsid w:val="00EA6B5B"/>
    <w:rsid w:val="00EA6F42"/>
    <w:rsid w:val="00EA7281"/>
    <w:rsid w:val="00EB0220"/>
    <w:rsid w:val="00EB0C76"/>
    <w:rsid w:val="00EB0D5B"/>
    <w:rsid w:val="00EB0F1E"/>
    <w:rsid w:val="00EB100C"/>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314"/>
    <w:rsid w:val="00EB64C9"/>
    <w:rsid w:val="00EB790E"/>
    <w:rsid w:val="00EC02A8"/>
    <w:rsid w:val="00EC0579"/>
    <w:rsid w:val="00EC1D68"/>
    <w:rsid w:val="00EC2424"/>
    <w:rsid w:val="00EC37E8"/>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5005"/>
    <w:rsid w:val="00EE5CA6"/>
    <w:rsid w:val="00EE6371"/>
    <w:rsid w:val="00EE67E0"/>
    <w:rsid w:val="00EE7AB9"/>
    <w:rsid w:val="00EE7BB9"/>
    <w:rsid w:val="00EE7D05"/>
    <w:rsid w:val="00EF02E9"/>
    <w:rsid w:val="00EF0555"/>
    <w:rsid w:val="00EF0903"/>
    <w:rsid w:val="00EF15B7"/>
    <w:rsid w:val="00EF3CB1"/>
    <w:rsid w:val="00EF408D"/>
    <w:rsid w:val="00EF461E"/>
    <w:rsid w:val="00EF51B8"/>
    <w:rsid w:val="00EF61E4"/>
    <w:rsid w:val="00EF72A0"/>
    <w:rsid w:val="00EF7406"/>
    <w:rsid w:val="00EF7A04"/>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376A"/>
    <w:rsid w:val="00F13907"/>
    <w:rsid w:val="00F14746"/>
    <w:rsid w:val="00F15766"/>
    <w:rsid w:val="00F15898"/>
    <w:rsid w:val="00F172C9"/>
    <w:rsid w:val="00F17A8C"/>
    <w:rsid w:val="00F17EC5"/>
    <w:rsid w:val="00F21445"/>
    <w:rsid w:val="00F21A99"/>
    <w:rsid w:val="00F21DE4"/>
    <w:rsid w:val="00F223E9"/>
    <w:rsid w:val="00F22622"/>
    <w:rsid w:val="00F227CC"/>
    <w:rsid w:val="00F23305"/>
    <w:rsid w:val="00F233E6"/>
    <w:rsid w:val="00F24181"/>
    <w:rsid w:val="00F2594B"/>
    <w:rsid w:val="00F26B9B"/>
    <w:rsid w:val="00F26C8B"/>
    <w:rsid w:val="00F26D6D"/>
    <w:rsid w:val="00F26EF7"/>
    <w:rsid w:val="00F3008E"/>
    <w:rsid w:val="00F30143"/>
    <w:rsid w:val="00F30D47"/>
    <w:rsid w:val="00F30D73"/>
    <w:rsid w:val="00F30E47"/>
    <w:rsid w:val="00F312A3"/>
    <w:rsid w:val="00F31651"/>
    <w:rsid w:val="00F318FC"/>
    <w:rsid w:val="00F32537"/>
    <w:rsid w:val="00F33095"/>
    <w:rsid w:val="00F334D6"/>
    <w:rsid w:val="00F33EDA"/>
    <w:rsid w:val="00F33FB7"/>
    <w:rsid w:val="00F33FEC"/>
    <w:rsid w:val="00F34562"/>
    <w:rsid w:val="00F34863"/>
    <w:rsid w:val="00F36168"/>
    <w:rsid w:val="00F36169"/>
    <w:rsid w:val="00F36399"/>
    <w:rsid w:val="00F3690F"/>
    <w:rsid w:val="00F36E1F"/>
    <w:rsid w:val="00F376C6"/>
    <w:rsid w:val="00F404FD"/>
    <w:rsid w:val="00F40599"/>
    <w:rsid w:val="00F407B3"/>
    <w:rsid w:val="00F40C07"/>
    <w:rsid w:val="00F4183D"/>
    <w:rsid w:val="00F41E0C"/>
    <w:rsid w:val="00F41E11"/>
    <w:rsid w:val="00F425BD"/>
    <w:rsid w:val="00F42D7A"/>
    <w:rsid w:val="00F436C5"/>
    <w:rsid w:val="00F440B8"/>
    <w:rsid w:val="00F46745"/>
    <w:rsid w:val="00F46C28"/>
    <w:rsid w:val="00F4738E"/>
    <w:rsid w:val="00F50CB1"/>
    <w:rsid w:val="00F5133B"/>
    <w:rsid w:val="00F5158F"/>
    <w:rsid w:val="00F51C15"/>
    <w:rsid w:val="00F51F44"/>
    <w:rsid w:val="00F52337"/>
    <w:rsid w:val="00F52546"/>
    <w:rsid w:val="00F52C2D"/>
    <w:rsid w:val="00F531C2"/>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356E"/>
    <w:rsid w:val="00F66B0E"/>
    <w:rsid w:val="00F6766F"/>
    <w:rsid w:val="00F67BD2"/>
    <w:rsid w:val="00F70BD6"/>
    <w:rsid w:val="00F70F89"/>
    <w:rsid w:val="00F714D0"/>
    <w:rsid w:val="00F7164A"/>
    <w:rsid w:val="00F719F0"/>
    <w:rsid w:val="00F7246F"/>
    <w:rsid w:val="00F724F4"/>
    <w:rsid w:val="00F7261A"/>
    <w:rsid w:val="00F727C3"/>
    <w:rsid w:val="00F729CC"/>
    <w:rsid w:val="00F73427"/>
    <w:rsid w:val="00F73C18"/>
    <w:rsid w:val="00F75072"/>
    <w:rsid w:val="00F7571F"/>
    <w:rsid w:val="00F75C6F"/>
    <w:rsid w:val="00F762A0"/>
    <w:rsid w:val="00F800AB"/>
    <w:rsid w:val="00F8021B"/>
    <w:rsid w:val="00F80760"/>
    <w:rsid w:val="00F80B94"/>
    <w:rsid w:val="00F80F14"/>
    <w:rsid w:val="00F80F68"/>
    <w:rsid w:val="00F81273"/>
    <w:rsid w:val="00F8130B"/>
    <w:rsid w:val="00F83023"/>
    <w:rsid w:val="00F83029"/>
    <w:rsid w:val="00F8402D"/>
    <w:rsid w:val="00F845D5"/>
    <w:rsid w:val="00F84D59"/>
    <w:rsid w:val="00F84FC4"/>
    <w:rsid w:val="00F85E1B"/>
    <w:rsid w:val="00F86561"/>
    <w:rsid w:val="00F86D90"/>
    <w:rsid w:val="00F86E64"/>
    <w:rsid w:val="00F871B2"/>
    <w:rsid w:val="00F871E7"/>
    <w:rsid w:val="00F87AF0"/>
    <w:rsid w:val="00F91122"/>
    <w:rsid w:val="00F918AA"/>
    <w:rsid w:val="00F9228D"/>
    <w:rsid w:val="00F92727"/>
    <w:rsid w:val="00F92C37"/>
    <w:rsid w:val="00F93094"/>
    <w:rsid w:val="00F9440E"/>
    <w:rsid w:val="00F9491A"/>
    <w:rsid w:val="00F95623"/>
    <w:rsid w:val="00F95DC7"/>
    <w:rsid w:val="00F96C60"/>
    <w:rsid w:val="00FA0009"/>
    <w:rsid w:val="00FA0310"/>
    <w:rsid w:val="00FA04FE"/>
    <w:rsid w:val="00FA05EA"/>
    <w:rsid w:val="00FA09F5"/>
    <w:rsid w:val="00FA0BD4"/>
    <w:rsid w:val="00FA10A2"/>
    <w:rsid w:val="00FA1422"/>
    <w:rsid w:val="00FA15C1"/>
    <w:rsid w:val="00FA191B"/>
    <w:rsid w:val="00FA1F3F"/>
    <w:rsid w:val="00FA2282"/>
    <w:rsid w:val="00FA3366"/>
    <w:rsid w:val="00FA356B"/>
    <w:rsid w:val="00FA3B99"/>
    <w:rsid w:val="00FA4977"/>
    <w:rsid w:val="00FA4E53"/>
    <w:rsid w:val="00FA512A"/>
    <w:rsid w:val="00FA66B9"/>
    <w:rsid w:val="00FA6D9A"/>
    <w:rsid w:val="00FA738D"/>
    <w:rsid w:val="00FA7457"/>
    <w:rsid w:val="00FA760C"/>
    <w:rsid w:val="00FB12A0"/>
    <w:rsid w:val="00FB17FA"/>
    <w:rsid w:val="00FB1998"/>
    <w:rsid w:val="00FB1EE8"/>
    <w:rsid w:val="00FB20E6"/>
    <w:rsid w:val="00FB245F"/>
    <w:rsid w:val="00FB2BCF"/>
    <w:rsid w:val="00FB2E06"/>
    <w:rsid w:val="00FB4A5D"/>
    <w:rsid w:val="00FB508D"/>
    <w:rsid w:val="00FB53AB"/>
    <w:rsid w:val="00FB5F57"/>
    <w:rsid w:val="00FB5F79"/>
    <w:rsid w:val="00FB6264"/>
    <w:rsid w:val="00FB71DE"/>
    <w:rsid w:val="00FC014D"/>
    <w:rsid w:val="00FC11C6"/>
    <w:rsid w:val="00FC12AC"/>
    <w:rsid w:val="00FC32C5"/>
    <w:rsid w:val="00FC3C79"/>
    <w:rsid w:val="00FC3CAE"/>
    <w:rsid w:val="00FC3DF3"/>
    <w:rsid w:val="00FC4615"/>
    <w:rsid w:val="00FC4819"/>
    <w:rsid w:val="00FC5249"/>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7130"/>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73F5"/>
    <w:rsid w:val="00FF03FD"/>
    <w:rsid w:val="00FF058A"/>
    <w:rsid w:val="00FF0B8D"/>
    <w:rsid w:val="00FF0D77"/>
    <w:rsid w:val="00FF1008"/>
    <w:rsid w:val="00FF174C"/>
    <w:rsid w:val="00FF18D4"/>
    <w:rsid w:val="00FF1E34"/>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7"/>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74.emf"/><Relationship Id="rId21" Type="http://schemas.openxmlformats.org/officeDocument/2006/relationships/image" Target="media/image4.wmf"/><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oleObject" Target="embeddings/oleObject21.bin"/><Relationship Id="rId68" Type="http://schemas.openxmlformats.org/officeDocument/2006/relationships/oleObject" Target="embeddings/oleObject24.bin"/><Relationship Id="rId84" Type="http://schemas.openxmlformats.org/officeDocument/2006/relationships/image" Target="media/image41.emf"/><Relationship Id="rId89" Type="http://schemas.openxmlformats.org/officeDocument/2006/relationships/image" Target="media/image46.emf"/><Relationship Id="rId112" Type="http://schemas.openxmlformats.org/officeDocument/2006/relationships/image" Target="media/image69.emf"/><Relationship Id="rId133" Type="http://schemas.openxmlformats.org/officeDocument/2006/relationships/image" Target="media/image90.emf"/><Relationship Id="rId138" Type="http://schemas.openxmlformats.org/officeDocument/2006/relationships/image" Target="media/image95.emf"/><Relationship Id="rId154" Type="http://schemas.openxmlformats.org/officeDocument/2006/relationships/image" Target="media/image111.emf"/><Relationship Id="rId159" Type="http://schemas.openxmlformats.org/officeDocument/2006/relationships/image" Target="media/image116.emf"/><Relationship Id="rId170" Type="http://schemas.openxmlformats.org/officeDocument/2006/relationships/footer" Target="footer4.xml"/><Relationship Id="rId16" Type="http://schemas.openxmlformats.org/officeDocument/2006/relationships/oleObject" Target="embeddings/oleObject1.bin"/><Relationship Id="rId107" Type="http://schemas.openxmlformats.org/officeDocument/2006/relationships/image" Target="media/image64.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oleObject" Target="embeddings/oleObject12.bin"/><Relationship Id="rId53" Type="http://schemas.openxmlformats.org/officeDocument/2006/relationships/image" Target="media/image23.wmf"/><Relationship Id="rId58" Type="http://schemas.openxmlformats.org/officeDocument/2006/relationships/image" Target="media/image26.wmf"/><Relationship Id="rId74" Type="http://schemas.openxmlformats.org/officeDocument/2006/relationships/oleObject" Target="embeddings/oleObject28.bin"/><Relationship Id="rId79" Type="http://schemas.openxmlformats.org/officeDocument/2006/relationships/image" Target="media/image36.emf"/><Relationship Id="rId102" Type="http://schemas.openxmlformats.org/officeDocument/2006/relationships/image" Target="media/image59.emf"/><Relationship Id="rId123" Type="http://schemas.openxmlformats.org/officeDocument/2006/relationships/image" Target="media/image80.emf"/><Relationship Id="rId128" Type="http://schemas.openxmlformats.org/officeDocument/2006/relationships/image" Target="media/image85.emf"/><Relationship Id="rId144" Type="http://schemas.openxmlformats.org/officeDocument/2006/relationships/image" Target="media/image101.emf"/><Relationship Id="rId149" Type="http://schemas.openxmlformats.org/officeDocument/2006/relationships/image" Target="media/image106.emf"/><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image" Target="media/image52.emf"/><Relationship Id="rId160" Type="http://schemas.openxmlformats.org/officeDocument/2006/relationships/header" Target="header2.xml"/><Relationship Id="rId165" Type="http://schemas.openxmlformats.org/officeDocument/2006/relationships/image" Target="media/image120.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png"/><Relationship Id="rId48" Type="http://schemas.openxmlformats.org/officeDocument/2006/relationships/image" Target="media/image20.jpeg"/><Relationship Id="rId64" Type="http://schemas.openxmlformats.org/officeDocument/2006/relationships/image" Target="media/image29.wmf"/><Relationship Id="rId69" Type="http://schemas.openxmlformats.org/officeDocument/2006/relationships/image" Target="media/image31.wmf"/><Relationship Id="rId113" Type="http://schemas.openxmlformats.org/officeDocument/2006/relationships/image" Target="media/image70.emf"/><Relationship Id="rId118" Type="http://schemas.openxmlformats.org/officeDocument/2006/relationships/image" Target="media/image75.emf"/><Relationship Id="rId134" Type="http://schemas.openxmlformats.org/officeDocument/2006/relationships/image" Target="media/image91.emf"/><Relationship Id="rId139" Type="http://schemas.openxmlformats.org/officeDocument/2006/relationships/image" Target="media/image96.emf"/><Relationship Id="rId80" Type="http://schemas.openxmlformats.org/officeDocument/2006/relationships/image" Target="media/image37.emf"/><Relationship Id="rId85" Type="http://schemas.openxmlformats.org/officeDocument/2006/relationships/image" Target="media/image42.emf"/><Relationship Id="rId150" Type="http://schemas.openxmlformats.org/officeDocument/2006/relationships/image" Target="media/image107.emf"/><Relationship Id="rId155" Type="http://schemas.openxmlformats.org/officeDocument/2006/relationships/image" Target="media/image112.emf"/><Relationship Id="rId171"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image" Target="media/image12.wmf"/><Relationship Id="rId59" Type="http://schemas.openxmlformats.org/officeDocument/2006/relationships/oleObject" Target="embeddings/oleObject19.bin"/><Relationship Id="rId103" Type="http://schemas.openxmlformats.org/officeDocument/2006/relationships/image" Target="media/image60.emf"/><Relationship Id="rId108" Type="http://schemas.openxmlformats.org/officeDocument/2006/relationships/image" Target="media/image65.emf"/><Relationship Id="rId124" Type="http://schemas.openxmlformats.org/officeDocument/2006/relationships/image" Target="media/image81.emf"/><Relationship Id="rId129" Type="http://schemas.openxmlformats.org/officeDocument/2006/relationships/image" Target="media/image86.emf"/><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oleObject" Target="embeddings/oleObject29.bin"/><Relationship Id="rId91" Type="http://schemas.openxmlformats.org/officeDocument/2006/relationships/image" Target="media/image48.emf"/><Relationship Id="rId96" Type="http://schemas.openxmlformats.org/officeDocument/2006/relationships/image" Target="media/image53.emf"/><Relationship Id="rId140" Type="http://schemas.openxmlformats.org/officeDocument/2006/relationships/image" Target="media/image97.emf"/><Relationship Id="rId145" Type="http://schemas.openxmlformats.org/officeDocument/2006/relationships/image" Target="media/image102.emf"/><Relationship Id="rId161" Type="http://schemas.openxmlformats.org/officeDocument/2006/relationships/footer" Target="footer3.xml"/><Relationship Id="rId166"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wmf"/><Relationship Id="rId23" Type="http://schemas.openxmlformats.org/officeDocument/2006/relationships/image" Target="media/image5.wmf"/><Relationship Id="rId28" Type="http://schemas.openxmlformats.org/officeDocument/2006/relationships/oleObject" Target="embeddings/oleObject7.bin"/><Relationship Id="rId36" Type="http://schemas.openxmlformats.org/officeDocument/2006/relationships/image" Target="media/image11.wmf"/><Relationship Id="rId49" Type="http://schemas.openxmlformats.org/officeDocument/2006/relationships/image" Target="media/image21.wmf"/><Relationship Id="rId57" Type="http://schemas.openxmlformats.org/officeDocument/2006/relationships/image" Target="media/image25.emf"/><Relationship Id="rId106" Type="http://schemas.openxmlformats.org/officeDocument/2006/relationships/image" Target="media/image63.emf"/><Relationship Id="rId114" Type="http://schemas.openxmlformats.org/officeDocument/2006/relationships/image" Target="media/image71.emf"/><Relationship Id="rId119" Type="http://schemas.openxmlformats.org/officeDocument/2006/relationships/image" Target="media/image76.emf"/><Relationship Id="rId127" Type="http://schemas.openxmlformats.org/officeDocument/2006/relationships/image" Target="media/image84.emf"/><Relationship Id="rId10" Type="http://schemas.openxmlformats.org/officeDocument/2006/relationships/footer" Target="footer2.xml"/><Relationship Id="rId31" Type="http://schemas.openxmlformats.org/officeDocument/2006/relationships/image" Target="media/image9.wmf"/><Relationship Id="rId44" Type="http://schemas.openxmlformats.org/officeDocument/2006/relationships/image" Target="media/image16.png"/><Relationship Id="rId52" Type="http://schemas.openxmlformats.org/officeDocument/2006/relationships/oleObject" Target="embeddings/oleObject16.bin"/><Relationship Id="rId60" Type="http://schemas.openxmlformats.org/officeDocument/2006/relationships/image" Target="media/image27.wmf"/><Relationship Id="rId65" Type="http://schemas.openxmlformats.org/officeDocument/2006/relationships/oleObject" Target="embeddings/oleObject22.bin"/><Relationship Id="rId73" Type="http://schemas.openxmlformats.org/officeDocument/2006/relationships/image" Target="media/image32.wmf"/><Relationship Id="rId78" Type="http://schemas.openxmlformats.org/officeDocument/2006/relationships/image" Target="media/image35.emf"/><Relationship Id="rId81" Type="http://schemas.openxmlformats.org/officeDocument/2006/relationships/image" Target="media/image38.emf"/><Relationship Id="rId86" Type="http://schemas.openxmlformats.org/officeDocument/2006/relationships/image" Target="media/image43.emf"/><Relationship Id="rId94" Type="http://schemas.openxmlformats.org/officeDocument/2006/relationships/image" Target="media/image51.emf"/><Relationship Id="rId99" Type="http://schemas.openxmlformats.org/officeDocument/2006/relationships/image" Target="media/image56.emf"/><Relationship Id="rId101" Type="http://schemas.openxmlformats.org/officeDocument/2006/relationships/image" Target="media/image58.emf"/><Relationship Id="rId122" Type="http://schemas.openxmlformats.org/officeDocument/2006/relationships/image" Target="media/image79.emf"/><Relationship Id="rId130" Type="http://schemas.openxmlformats.org/officeDocument/2006/relationships/image" Target="media/image87.emf"/><Relationship Id="rId135" Type="http://schemas.openxmlformats.org/officeDocument/2006/relationships/image" Target="media/image92.emf"/><Relationship Id="rId143" Type="http://schemas.openxmlformats.org/officeDocument/2006/relationships/image" Target="media/image100.emf"/><Relationship Id="rId148" Type="http://schemas.openxmlformats.org/officeDocument/2006/relationships/image" Target="media/image105.emf"/><Relationship Id="rId151" Type="http://schemas.openxmlformats.org/officeDocument/2006/relationships/image" Target="media/image108.emf"/><Relationship Id="rId156" Type="http://schemas.openxmlformats.org/officeDocument/2006/relationships/image" Target="media/image113.emf"/><Relationship Id="rId164" Type="http://schemas.openxmlformats.org/officeDocument/2006/relationships/image" Target="media/image119.emf"/><Relationship Id="rId16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72" Type="http://schemas.microsoft.com/office/2011/relationships/people" Target="people.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oleObject" Target="embeddings/oleObject13.bin"/><Relationship Id="rId109" Type="http://schemas.openxmlformats.org/officeDocument/2006/relationships/image" Target="media/image66.emf"/><Relationship Id="rId34" Type="http://schemas.openxmlformats.org/officeDocument/2006/relationships/oleObject" Target="embeddings/oleObject10.bin"/><Relationship Id="rId50" Type="http://schemas.openxmlformats.org/officeDocument/2006/relationships/oleObject" Target="embeddings/oleObject15.bin"/><Relationship Id="rId55" Type="http://schemas.openxmlformats.org/officeDocument/2006/relationships/image" Target="media/image24.wmf"/><Relationship Id="rId76" Type="http://schemas.openxmlformats.org/officeDocument/2006/relationships/image" Target="media/image33.emf"/><Relationship Id="rId97" Type="http://schemas.openxmlformats.org/officeDocument/2006/relationships/image" Target="media/image54.emf"/><Relationship Id="rId104" Type="http://schemas.openxmlformats.org/officeDocument/2006/relationships/image" Target="media/image61.emf"/><Relationship Id="rId120" Type="http://schemas.openxmlformats.org/officeDocument/2006/relationships/image" Target="media/image77.emf"/><Relationship Id="rId125" Type="http://schemas.openxmlformats.org/officeDocument/2006/relationships/image" Target="media/image82.emf"/><Relationship Id="rId141" Type="http://schemas.openxmlformats.org/officeDocument/2006/relationships/image" Target="media/image98.emf"/><Relationship Id="rId146" Type="http://schemas.openxmlformats.org/officeDocument/2006/relationships/image" Target="media/image103.emf"/><Relationship Id="rId167" Type="http://schemas.openxmlformats.org/officeDocument/2006/relationships/image" Target="media/image122.emf"/><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9.emf"/><Relationship Id="rId162" Type="http://schemas.openxmlformats.org/officeDocument/2006/relationships/image" Target="media/image117.emf"/><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image" Target="media/image13.wmf"/><Relationship Id="rId45" Type="http://schemas.openxmlformats.org/officeDocument/2006/relationships/image" Target="media/image17.jpeg"/><Relationship Id="rId66" Type="http://schemas.openxmlformats.org/officeDocument/2006/relationships/image" Target="media/image30.wmf"/><Relationship Id="rId87" Type="http://schemas.openxmlformats.org/officeDocument/2006/relationships/image" Target="media/image44.emf"/><Relationship Id="rId110" Type="http://schemas.openxmlformats.org/officeDocument/2006/relationships/image" Target="media/image67.emf"/><Relationship Id="rId115" Type="http://schemas.openxmlformats.org/officeDocument/2006/relationships/image" Target="media/image72.emf"/><Relationship Id="rId131" Type="http://schemas.openxmlformats.org/officeDocument/2006/relationships/image" Target="media/image88.emf"/><Relationship Id="rId136" Type="http://schemas.openxmlformats.org/officeDocument/2006/relationships/image" Target="media/image93.emf"/><Relationship Id="rId157" Type="http://schemas.openxmlformats.org/officeDocument/2006/relationships/image" Target="media/image114.emf"/><Relationship Id="rId61" Type="http://schemas.openxmlformats.org/officeDocument/2006/relationships/oleObject" Target="embeddings/oleObject20.bin"/><Relationship Id="rId82" Type="http://schemas.openxmlformats.org/officeDocument/2006/relationships/image" Target="media/image39.emf"/><Relationship Id="rId152" Type="http://schemas.openxmlformats.org/officeDocument/2006/relationships/image" Target="media/image109.emf"/><Relationship Id="rId173" Type="http://schemas.openxmlformats.org/officeDocument/2006/relationships/theme" Target="theme/theme1.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4.png"/><Relationship Id="rId100" Type="http://schemas.openxmlformats.org/officeDocument/2006/relationships/image" Target="media/image57.emf"/><Relationship Id="rId105" Type="http://schemas.openxmlformats.org/officeDocument/2006/relationships/image" Target="media/image62.emf"/><Relationship Id="rId126" Type="http://schemas.openxmlformats.org/officeDocument/2006/relationships/image" Target="media/image83.emf"/><Relationship Id="rId147" Type="http://schemas.openxmlformats.org/officeDocument/2006/relationships/image" Target="media/image104.emf"/><Relationship Id="rId168"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oleObject" Target="embeddings/oleObject27.bin"/><Relationship Id="rId93" Type="http://schemas.openxmlformats.org/officeDocument/2006/relationships/image" Target="media/image50.emf"/><Relationship Id="rId98" Type="http://schemas.openxmlformats.org/officeDocument/2006/relationships/image" Target="media/image55.emf"/><Relationship Id="rId121" Type="http://schemas.openxmlformats.org/officeDocument/2006/relationships/image" Target="media/image78.emf"/><Relationship Id="rId142" Type="http://schemas.openxmlformats.org/officeDocument/2006/relationships/image" Target="media/image99.emf"/><Relationship Id="rId163" Type="http://schemas.openxmlformats.org/officeDocument/2006/relationships/image" Target="media/image118.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image" Target="media/image18.png"/><Relationship Id="rId67" Type="http://schemas.openxmlformats.org/officeDocument/2006/relationships/oleObject" Target="embeddings/oleObject23.bin"/><Relationship Id="rId116" Type="http://schemas.openxmlformats.org/officeDocument/2006/relationships/image" Target="media/image73.emf"/><Relationship Id="rId137" Type="http://schemas.openxmlformats.org/officeDocument/2006/relationships/image" Target="media/image94.emf"/><Relationship Id="rId158" Type="http://schemas.openxmlformats.org/officeDocument/2006/relationships/image" Target="media/image115.emf"/><Relationship Id="rId20" Type="http://schemas.openxmlformats.org/officeDocument/2006/relationships/oleObject" Target="embeddings/oleObject3.bin"/><Relationship Id="rId41" Type="http://schemas.openxmlformats.org/officeDocument/2006/relationships/oleObject" Target="embeddings/oleObject14.bin"/><Relationship Id="rId62" Type="http://schemas.openxmlformats.org/officeDocument/2006/relationships/image" Target="media/image28.wmf"/><Relationship Id="rId83" Type="http://schemas.openxmlformats.org/officeDocument/2006/relationships/image" Target="media/image40.emf"/><Relationship Id="rId88" Type="http://schemas.openxmlformats.org/officeDocument/2006/relationships/image" Target="media/image45.emf"/><Relationship Id="rId111" Type="http://schemas.openxmlformats.org/officeDocument/2006/relationships/image" Target="media/image68.emf"/><Relationship Id="rId132" Type="http://schemas.openxmlformats.org/officeDocument/2006/relationships/image" Target="media/image89.emf"/><Relationship Id="rId153" Type="http://schemas.openxmlformats.org/officeDocument/2006/relationships/image" Target="media/image11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Masters\Thesis\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639</TotalTime>
  <Pages>157</Pages>
  <Words>112300</Words>
  <Characters>640114</Characters>
  <Application>Microsoft Office Word</Application>
  <DocSecurity>0</DocSecurity>
  <Lines>5334</Lines>
  <Paragraphs>1501</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750913</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Tolulope Olugbenga</cp:lastModifiedBy>
  <cp:revision>174</cp:revision>
  <cp:lastPrinted>2021-10-18T22:15:00Z</cp:lastPrinted>
  <dcterms:created xsi:type="dcterms:W3CDTF">2021-11-19T12:51:00Z</dcterms:created>
  <dcterms:modified xsi:type="dcterms:W3CDTF">2021-11-21T21:54:00Z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