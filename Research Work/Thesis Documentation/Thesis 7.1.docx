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746047"/>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746048"/>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746049"/>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746050"/>
      <w:r>
        <w:lastRenderedPageBreak/>
        <w:t>Table of Contents</w:t>
      </w:r>
      <w:bookmarkEnd w:id="4"/>
    </w:p>
    <w:p w14:paraId="5C734BF7" w14:textId="3AFFBAB6" w:rsidR="003007EF"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746047" w:history="1">
        <w:r w:rsidR="003007EF" w:rsidRPr="009F5E0B">
          <w:rPr>
            <w:rStyle w:val="Hyperlink"/>
            <w:noProof/>
          </w:rPr>
          <w:t>ABSTRACT</w:t>
        </w:r>
        <w:r w:rsidR="003007EF">
          <w:rPr>
            <w:noProof/>
            <w:webHidden/>
          </w:rPr>
          <w:tab/>
        </w:r>
        <w:r w:rsidR="003007EF">
          <w:rPr>
            <w:noProof/>
            <w:webHidden/>
          </w:rPr>
          <w:fldChar w:fldCharType="begin"/>
        </w:r>
        <w:r w:rsidR="003007EF">
          <w:rPr>
            <w:noProof/>
            <w:webHidden/>
          </w:rPr>
          <w:instrText xml:space="preserve"> PAGEREF _Toc88746047 \h </w:instrText>
        </w:r>
        <w:r w:rsidR="003007EF">
          <w:rPr>
            <w:noProof/>
            <w:webHidden/>
          </w:rPr>
        </w:r>
        <w:r w:rsidR="003007EF">
          <w:rPr>
            <w:noProof/>
            <w:webHidden/>
          </w:rPr>
          <w:fldChar w:fldCharType="separate"/>
        </w:r>
        <w:r w:rsidR="003007EF">
          <w:rPr>
            <w:noProof/>
            <w:webHidden/>
          </w:rPr>
          <w:t>ii</w:t>
        </w:r>
        <w:r w:rsidR="003007EF">
          <w:rPr>
            <w:noProof/>
            <w:webHidden/>
          </w:rPr>
          <w:fldChar w:fldCharType="end"/>
        </w:r>
      </w:hyperlink>
    </w:p>
    <w:p w14:paraId="4E363BE4" w14:textId="4BDE5041" w:rsidR="003007EF" w:rsidRDefault="00D0141D">
      <w:pPr>
        <w:pStyle w:val="TOC1"/>
        <w:rPr>
          <w:rFonts w:asciiTheme="minorHAnsi" w:eastAsiaTheme="minorEastAsia" w:hAnsiTheme="minorHAnsi" w:cstheme="minorBidi"/>
          <w:noProof/>
          <w:sz w:val="22"/>
          <w:szCs w:val="22"/>
          <w:lang w:eastAsia="en-CA"/>
        </w:rPr>
      </w:pPr>
      <w:hyperlink w:anchor="_Toc88746048" w:history="1">
        <w:r w:rsidR="003007EF" w:rsidRPr="009F5E0B">
          <w:rPr>
            <w:rStyle w:val="Hyperlink"/>
            <w:noProof/>
          </w:rPr>
          <w:t>DEDICATION</w:t>
        </w:r>
        <w:r w:rsidR="003007EF">
          <w:rPr>
            <w:noProof/>
            <w:webHidden/>
          </w:rPr>
          <w:tab/>
        </w:r>
        <w:r w:rsidR="003007EF">
          <w:rPr>
            <w:noProof/>
            <w:webHidden/>
          </w:rPr>
          <w:fldChar w:fldCharType="begin"/>
        </w:r>
        <w:r w:rsidR="003007EF">
          <w:rPr>
            <w:noProof/>
            <w:webHidden/>
          </w:rPr>
          <w:instrText xml:space="preserve"> PAGEREF _Toc88746048 \h </w:instrText>
        </w:r>
        <w:r w:rsidR="003007EF">
          <w:rPr>
            <w:noProof/>
            <w:webHidden/>
          </w:rPr>
        </w:r>
        <w:r w:rsidR="003007EF">
          <w:rPr>
            <w:noProof/>
            <w:webHidden/>
          </w:rPr>
          <w:fldChar w:fldCharType="separate"/>
        </w:r>
        <w:r w:rsidR="003007EF">
          <w:rPr>
            <w:noProof/>
            <w:webHidden/>
          </w:rPr>
          <w:t>iii</w:t>
        </w:r>
        <w:r w:rsidR="003007EF">
          <w:rPr>
            <w:noProof/>
            <w:webHidden/>
          </w:rPr>
          <w:fldChar w:fldCharType="end"/>
        </w:r>
      </w:hyperlink>
    </w:p>
    <w:p w14:paraId="11A468A8" w14:textId="039EED7A" w:rsidR="003007EF" w:rsidRDefault="00D0141D">
      <w:pPr>
        <w:pStyle w:val="TOC1"/>
        <w:rPr>
          <w:rFonts w:asciiTheme="minorHAnsi" w:eastAsiaTheme="minorEastAsia" w:hAnsiTheme="minorHAnsi" w:cstheme="minorBidi"/>
          <w:noProof/>
          <w:sz w:val="22"/>
          <w:szCs w:val="22"/>
          <w:lang w:eastAsia="en-CA"/>
        </w:rPr>
      </w:pPr>
      <w:hyperlink w:anchor="_Toc88746049" w:history="1">
        <w:r w:rsidR="003007EF" w:rsidRPr="009F5E0B">
          <w:rPr>
            <w:rStyle w:val="Hyperlink"/>
            <w:noProof/>
          </w:rPr>
          <w:t>ACKNOWLEDGEMENTS</w:t>
        </w:r>
        <w:r w:rsidR="003007EF">
          <w:rPr>
            <w:noProof/>
            <w:webHidden/>
          </w:rPr>
          <w:tab/>
        </w:r>
        <w:r w:rsidR="003007EF">
          <w:rPr>
            <w:noProof/>
            <w:webHidden/>
          </w:rPr>
          <w:fldChar w:fldCharType="begin"/>
        </w:r>
        <w:r w:rsidR="003007EF">
          <w:rPr>
            <w:noProof/>
            <w:webHidden/>
          </w:rPr>
          <w:instrText xml:space="preserve"> PAGEREF _Toc88746049 \h </w:instrText>
        </w:r>
        <w:r w:rsidR="003007EF">
          <w:rPr>
            <w:noProof/>
            <w:webHidden/>
          </w:rPr>
        </w:r>
        <w:r w:rsidR="003007EF">
          <w:rPr>
            <w:noProof/>
            <w:webHidden/>
          </w:rPr>
          <w:fldChar w:fldCharType="separate"/>
        </w:r>
        <w:r w:rsidR="003007EF">
          <w:rPr>
            <w:noProof/>
            <w:webHidden/>
          </w:rPr>
          <w:t>iv</w:t>
        </w:r>
        <w:r w:rsidR="003007EF">
          <w:rPr>
            <w:noProof/>
            <w:webHidden/>
          </w:rPr>
          <w:fldChar w:fldCharType="end"/>
        </w:r>
      </w:hyperlink>
    </w:p>
    <w:p w14:paraId="6B4FABCD" w14:textId="1A620ADE" w:rsidR="003007EF" w:rsidRDefault="00D0141D">
      <w:pPr>
        <w:pStyle w:val="TOC1"/>
        <w:rPr>
          <w:rFonts w:asciiTheme="minorHAnsi" w:eastAsiaTheme="minorEastAsia" w:hAnsiTheme="minorHAnsi" w:cstheme="minorBidi"/>
          <w:noProof/>
          <w:sz w:val="22"/>
          <w:szCs w:val="22"/>
          <w:lang w:eastAsia="en-CA"/>
        </w:rPr>
      </w:pPr>
      <w:hyperlink w:anchor="_Toc88746050" w:history="1">
        <w:r w:rsidR="003007EF" w:rsidRPr="009F5E0B">
          <w:rPr>
            <w:rStyle w:val="Hyperlink"/>
            <w:noProof/>
          </w:rPr>
          <w:t>Table of Contents</w:t>
        </w:r>
        <w:r w:rsidR="003007EF">
          <w:rPr>
            <w:noProof/>
            <w:webHidden/>
          </w:rPr>
          <w:tab/>
        </w:r>
        <w:r w:rsidR="003007EF">
          <w:rPr>
            <w:noProof/>
            <w:webHidden/>
          </w:rPr>
          <w:fldChar w:fldCharType="begin"/>
        </w:r>
        <w:r w:rsidR="003007EF">
          <w:rPr>
            <w:noProof/>
            <w:webHidden/>
          </w:rPr>
          <w:instrText xml:space="preserve"> PAGEREF _Toc88746050 \h </w:instrText>
        </w:r>
        <w:r w:rsidR="003007EF">
          <w:rPr>
            <w:noProof/>
            <w:webHidden/>
          </w:rPr>
        </w:r>
        <w:r w:rsidR="003007EF">
          <w:rPr>
            <w:noProof/>
            <w:webHidden/>
          </w:rPr>
          <w:fldChar w:fldCharType="separate"/>
        </w:r>
        <w:r w:rsidR="003007EF">
          <w:rPr>
            <w:noProof/>
            <w:webHidden/>
          </w:rPr>
          <w:t>v</w:t>
        </w:r>
        <w:r w:rsidR="003007EF">
          <w:rPr>
            <w:noProof/>
            <w:webHidden/>
          </w:rPr>
          <w:fldChar w:fldCharType="end"/>
        </w:r>
      </w:hyperlink>
    </w:p>
    <w:p w14:paraId="6A7ECF35" w14:textId="3D610312" w:rsidR="003007EF" w:rsidRDefault="00D0141D">
      <w:pPr>
        <w:pStyle w:val="TOC1"/>
        <w:rPr>
          <w:rFonts w:asciiTheme="minorHAnsi" w:eastAsiaTheme="minorEastAsia" w:hAnsiTheme="minorHAnsi" w:cstheme="minorBidi"/>
          <w:noProof/>
          <w:sz w:val="22"/>
          <w:szCs w:val="22"/>
          <w:lang w:eastAsia="en-CA"/>
        </w:rPr>
      </w:pPr>
      <w:hyperlink w:anchor="_Toc88746051" w:history="1">
        <w:r w:rsidR="003007EF" w:rsidRPr="009F5E0B">
          <w:rPr>
            <w:rStyle w:val="Hyperlink"/>
            <w:noProof/>
          </w:rPr>
          <w:t>List of Tables</w:t>
        </w:r>
        <w:r w:rsidR="003007EF">
          <w:rPr>
            <w:noProof/>
            <w:webHidden/>
          </w:rPr>
          <w:tab/>
        </w:r>
        <w:r w:rsidR="003007EF">
          <w:rPr>
            <w:noProof/>
            <w:webHidden/>
          </w:rPr>
          <w:fldChar w:fldCharType="begin"/>
        </w:r>
        <w:r w:rsidR="003007EF">
          <w:rPr>
            <w:noProof/>
            <w:webHidden/>
          </w:rPr>
          <w:instrText xml:space="preserve"> PAGEREF _Toc88746051 \h </w:instrText>
        </w:r>
        <w:r w:rsidR="003007EF">
          <w:rPr>
            <w:noProof/>
            <w:webHidden/>
          </w:rPr>
        </w:r>
        <w:r w:rsidR="003007EF">
          <w:rPr>
            <w:noProof/>
            <w:webHidden/>
          </w:rPr>
          <w:fldChar w:fldCharType="separate"/>
        </w:r>
        <w:r w:rsidR="003007EF">
          <w:rPr>
            <w:noProof/>
            <w:webHidden/>
          </w:rPr>
          <w:t>ix</w:t>
        </w:r>
        <w:r w:rsidR="003007EF">
          <w:rPr>
            <w:noProof/>
            <w:webHidden/>
          </w:rPr>
          <w:fldChar w:fldCharType="end"/>
        </w:r>
      </w:hyperlink>
    </w:p>
    <w:p w14:paraId="1DE00849" w14:textId="450EE840" w:rsidR="003007EF" w:rsidRDefault="00D0141D">
      <w:pPr>
        <w:pStyle w:val="TOC1"/>
        <w:rPr>
          <w:rFonts w:asciiTheme="minorHAnsi" w:eastAsiaTheme="minorEastAsia" w:hAnsiTheme="minorHAnsi" w:cstheme="minorBidi"/>
          <w:noProof/>
          <w:sz w:val="22"/>
          <w:szCs w:val="22"/>
          <w:lang w:eastAsia="en-CA"/>
        </w:rPr>
      </w:pPr>
      <w:hyperlink w:anchor="_Toc88746052" w:history="1">
        <w:r w:rsidR="003007EF" w:rsidRPr="009F5E0B">
          <w:rPr>
            <w:rStyle w:val="Hyperlink"/>
            <w:noProof/>
          </w:rPr>
          <w:t>List of Figures</w:t>
        </w:r>
        <w:r w:rsidR="003007EF">
          <w:rPr>
            <w:noProof/>
            <w:webHidden/>
          </w:rPr>
          <w:tab/>
        </w:r>
        <w:r w:rsidR="003007EF">
          <w:rPr>
            <w:noProof/>
            <w:webHidden/>
          </w:rPr>
          <w:fldChar w:fldCharType="begin"/>
        </w:r>
        <w:r w:rsidR="003007EF">
          <w:rPr>
            <w:noProof/>
            <w:webHidden/>
          </w:rPr>
          <w:instrText xml:space="preserve"> PAGEREF _Toc88746052 \h </w:instrText>
        </w:r>
        <w:r w:rsidR="003007EF">
          <w:rPr>
            <w:noProof/>
            <w:webHidden/>
          </w:rPr>
        </w:r>
        <w:r w:rsidR="003007EF">
          <w:rPr>
            <w:noProof/>
            <w:webHidden/>
          </w:rPr>
          <w:fldChar w:fldCharType="separate"/>
        </w:r>
        <w:r w:rsidR="003007EF">
          <w:rPr>
            <w:noProof/>
            <w:webHidden/>
          </w:rPr>
          <w:t>x</w:t>
        </w:r>
        <w:r w:rsidR="003007EF">
          <w:rPr>
            <w:noProof/>
            <w:webHidden/>
          </w:rPr>
          <w:fldChar w:fldCharType="end"/>
        </w:r>
      </w:hyperlink>
    </w:p>
    <w:p w14:paraId="36AA9ECE" w14:textId="51AB11EA" w:rsidR="003007EF" w:rsidRDefault="00D0141D">
      <w:pPr>
        <w:pStyle w:val="TOC1"/>
        <w:rPr>
          <w:rFonts w:asciiTheme="minorHAnsi" w:eastAsiaTheme="minorEastAsia" w:hAnsiTheme="minorHAnsi" w:cstheme="minorBidi"/>
          <w:noProof/>
          <w:sz w:val="22"/>
          <w:szCs w:val="22"/>
          <w:lang w:eastAsia="en-CA"/>
        </w:rPr>
      </w:pPr>
      <w:hyperlink w:anchor="_Toc88746053" w:history="1">
        <w:r w:rsidR="003007EF" w:rsidRPr="009F5E0B">
          <w:rPr>
            <w:rStyle w:val="Hyperlink"/>
            <w:noProof/>
          </w:rPr>
          <w:t>List of Abbreviations</w:t>
        </w:r>
        <w:r w:rsidR="003007EF">
          <w:rPr>
            <w:noProof/>
            <w:webHidden/>
          </w:rPr>
          <w:tab/>
        </w:r>
        <w:r w:rsidR="003007EF">
          <w:rPr>
            <w:noProof/>
            <w:webHidden/>
          </w:rPr>
          <w:fldChar w:fldCharType="begin"/>
        </w:r>
        <w:r w:rsidR="003007EF">
          <w:rPr>
            <w:noProof/>
            <w:webHidden/>
          </w:rPr>
          <w:instrText xml:space="preserve"> PAGEREF _Toc88746053 \h </w:instrText>
        </w:r>
        <w:r w:rsidR="003007EF">
          <w:rPr>
            <w:noProof/>
            <w:webHidden/>
          </w:rPr>
        </w:r>
        <w:r w:rsidR="003007EF">
          <w:rPr>
            <w:noProof/>
            <w:webHidden/>
          </w:rPr>
          <w:fldChar w:fldCharType="separate"/>
        </w:r>
        <w:r w:rsidR="003007EF">
          <w:rPr>
            <w:noProof/>
            <w:webHidden/>
          </w:rPr>
          <w:t>xv</w:t>
        </w:r>
        <w:r w:rsidR="003007EF">
          <w:rPr>
            <w:noProof/>
            <w:webHidden/>
          </w:rPr>
          <w:fldChar w:fldCharType="end"/>
        </w:r>
      </w:hyperlink>
    </w:p>
    <w:p w14:paraId="4A9B06D9" w14:textId="49F77C8C" w:rsidR="003007EF" w:rsidRDefault="00D0141D">
      <w:pPr>
        <w:pStyle w:val="TOC1"/>
        <w:rPr>
          <w:rFonts w:asciiTheme="minorHAnsi" w:eastAsiaTheme="minorEastAsia" w:hAnsiTheme="minorHAnsi" w:cstheme="minorBidi"/>
          <w:noProof/>
          <w:sz w:val="22"/>
          <w:szCs w:val="22"/>
          <w:lang w:eastAsia="en-CA"/>
        </w:rPr>
      </w:pPr>
      <w:hyperlink w:anchor="_Toc88746054" w:history="1">
        <w:r w:rsidR="003007EF" w:rsidRPr="009F5E0B">
          <w:rPr>
            <w:rStyle w:val="Hyperlink"/>
            <w:noProof/>
          </w:rPr>
          <w:t>1 Introduction</w:t>
        </w:r>
        <w:r w:rsidR="003007EF">
          <w:rPr>
            <w:noProof/>
            <w:webHidden/>
          </w:rPr>
          <w:tab/>
        </w:r>
        <w:r w:rsidR="003007EF">
          <w:rPr>
            <w:noProof/>
            <w:webHidden/>
          </w:rPr>
          <w:fldChar w:fldCharType="begin"/>
        </w:r>
        <w:r w:rsidR="003007EF">
          <w:rPr>
            <w:noProof/>
            <w:webHidden/>
          </w:rPr>
          <w:instrText xml:space="preserve"> PAGEREF _Toc88746054 \h </w:instrText>
        </w:r>
        <w:r w:rsidR="003007EF">
          <w:rPr>
            <w:noProof/>
            <w:webHidden/>
          </w:rPr>
        </w:r>
        <w:r w:rsidR="003007EF">
          <w:rPr>
            <w:noProof/>
            <w:webHidden/>
          </w:rPr>
          <w:fldChar w:fldCharType="separate"/>
        </w:r>
        <w:r w:rsidR="003007EF">
          <w:rPr>
            <w:noProof/>
            <w:webHidden/>
          </w:rPr>
          <w:t>1</w:t>
        </w:r>
        <w:r w:rsidR="003007EF">
          <w:rPr>
            <w:noProof/>
            <w:webHidden/>
          </w:rPr>
          <w:fldChar w:fldCharType="end"/>
        </w:r>
      </w:hyperlink>
    </w:p>
    <w:p w14:paraId="38628DA5" w14:textId="47984339"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55" w:history="1">
        <w:r w:rsidR="003007EF" w:rsidRPr="009F5E0B">
          <w:rPr>
            <w:rStyle w:val="Hyperlink"/>
            <w:noProof/>
          </w:rPr>
          <w:t>1.1 Objectives</w:t>
        </w:r>
        <w:r w:rsidR="003007EF">
          <w:rPr>
            <w:noProof/>
            <w:webHidden/>
          </w:rPr>
          <w:tab/>
        </w:r>
        <w:r w:rsidR="003007EF">
          <w:rPr>
            <w:noProof/>
            <w:webHidden/>
          </w:rPr>
          <w:fldChar w:fldCharType="begin"/>
        </w:r>
        <w:r w:rsidR="003007EF">
          <w:rPr>
            <w:noProof/>
            <w:webHidden/>
          </w:rPr>
          <w:instrText xml:space="preserve"> PAGEREF _Toc88746055 \h </w:instrText>
        </w:r>
        <w:r w:rsidR="003007EF">
          <w:rPr>
            <w:noProof/>
            <w:webHidden/>
          </w:rPr>
        </w:r>
        <w:r w:rsidR="003007EF">
          <w:rPr>
            <w:noProof/>
            <w:webHidden/>
          </w:rPr>
          <w:fldChar w:fldCharType="separate"/>
        </w:r>
        <w:r w:rsidR="003007EF">
          <w:rPr>
            <w:noProof/>
            <w:webHidden/>
          </w:rPr>
          <w:t>3</w:t>
        </w:r>
        <w:r w:rsidR="003007EF">
          <w:rPr>
            <w:noProof/>
            <w:webHidden/>
          </w:rPr>
          <w:fldChar w:fldCharType="end"/>
        </w:r>
      </w:hyperlink>
    </w:p>
    <w:p w14:paraId="37E0D27A" w14:textId="2F021DB8" w:rsidR="003007EF" w:rsidRDefault="00D0141D">
      <w:pPr>
        <w:pStyle w:val="TOC1"/>
        <w:rPr>
          <w:rFonts w:asciiTheme="minorHAnsi" w:eastAsiaTheme="minorEastAsia" w:hAnsiTheme="minorHAnsi" w:cstheme="minorBidi"/>
          <w:noProof/>
          <w:sz w:val="22"/>
          <w:szCs w:val="22"/>
          <w:lang w:eastAsia="en-CA"/>
        </w:rPr>
      </w:pPr>
      <w:hyperlink w:anchor="_Toc88746056" w:history="1">
        <w:r w:rsidR="003007EF" w:rsidRPr="009F5E0B">
          <w:rPr>
            <w:rStyle w:val="Hyperlink"/>
            <w:noProof/>
          </w:rPr>
          <w:t>2 Overview of Load Forecasting</w:t>
        </w:r>
        <w:r w:rsidR="003007EF">
          <w:rPr>
            <w:noProof/>
            <w:webHidden/>
          </w:rPr>
          <w:tab/>
        </w:r>
        <w:r w:rsidR="003007EF">
          <w:rPr>
            <w:noProof/>
            <w:webHidden/>
          </w:rPr>
          <w:fldChar w:fldCharType="begin"/>
        </w:r>
        <w:r w:rsidR="003007EF">
          <w:rPr>
            <w:noProof/>
            <w:webHidden/>
          </w:rPr>
          <w:instrText xml:space="preserve"> PAGEREF _Toc88746056 \h </w:instrText>
        </w:r>
        <w:r w:rsidR="003007EF">
          <w:rPr>
            <w:noProof/>
            <w:webHidden/>
          </w:rPr>
        </w:r>
        <w:r w:rsidR="003007EF">
          <w:rPr>
            <w:noProof/>
            <w:webHidden/>
          </w:rPr>
          <w:fldChar w:fldCharType="separate"/>
        </w:r>
        <w:r w:rsidR="003007EF">
          <w:rPr>
            <w:noProof/>
            <w:webHidden/>
          </w:rPr>
          <w:t>5</w:t>
        </w:r>
        <w:r w:rsidR="003007EF">
          <w:rPr>
            <w:noProof/>
            <w:webHidden/>
          </w:rPr>
          <w:fldChar w:fldCharType="end"/>
        </w:r>
      </w:hyperlink>
    </w:p>
    <w:p w14:paraId="46F75C80" w14:textId="7BA90E67"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57" w:history="1">
        <w:r w:rsidR="003007EF" w:rsidRPr="009F5E0B">
          <w:rPr>
            <w:rStyle w:val="Hyperlink"/>
            <w:noProof/>
          </w:rPr>
          <w:t>2.1 Factors That Affect the Load Demand</w:t>
        </w:r>
        <w:r w:rsidR="003007EF">
          <w:rPr>
            <w:noProof/>
            <w:webHidden/>
          </w:rPr>
          <w:tab/>
        </w:r>
        <w:r w:rsidR="003007EF">
          <w:rPr>
            <w:noProof/>
            <w:webHidden/>
          </w:rPr>
          <w:fldChar w:fldCharType="begin"/>
        </w:r>
        <w:r w:rsidR="003007EF">
          <w:rPr>
            <w:noProof/>
            <w:webHidden/>
          </w:rPr>
          <w:instrText xml:space="preserve"> PAGEREF _Toc88746057 \h </w:instrText>
        </w:r>
        <w:r w:rsidR="003007EF">
          <w:rPr>
            <w:noProof/>
            <w:webHidden/>
          </w:rPr>
        </w:r>
        <w:r w:rsidR="003007EF">
          <w:rPr>
            <w:noProof/>
            <w:webHidden/>
          </w:rPr>
          <w:fldChar w:fldCharType="separate"/>
        </w:r>
        <w:r w:rsidR="003007EF">
          <w:rPr>
            <w:noProof/>
            <w:webHidden/>
          </w:rPr>
          <w:t>5</w:t>
        </w:r>
        <w:r w:rsidR="003007EF">
          <w:rPr>
            <w:noProof/>
            <w:webHidden/>
          </w:rPr>
          <w:fldChar w:fldCharType="end"/>
        </w:r>
      </w:hyperlink>
    </w:p>
    <w:p w14:paraId="1AA46D99" w14:textId="078FF94E"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58" w:history="1">
        <w:r w:rsidR="003007EF" w:rsidRPr="009F5E0B">
          <w:rPr>
            <w:rStyle w:val="Hyperlink"/>
            <w:noProof/>
          </w:rPr>
          <w:t>2.2 Load Forecasting Horizons</w:t>
        </w:r>
        <w:r w:rsidR="003007EF">
          <w:rPr>
            <w:noProof/>
            <w:webHidden/>
          </w:rPr>
          <w:tab/>
        </w:r>
        <w:r w:rsidR="003007EF">
          <w:rPr>
            <w:noProof/>
            <w:webHidden/>
          </w:rPr>
          <w:fldChar w:fldCharType="begin"/>
        </w:r>
        <w:r w:rsidR="003007EF">
          <w:rPr>
            <w:noProof/>
            <w:webHidden/>
          </w:rPr>
          <w:instrText xml:space="preserve"> PAGEREF _Toc88746058 \h </w:instrText>
        </w:r>
        <w:r w:rsidR="003007EF">
          <w:rPr>
            <w:noProof/>
            <w:webHidden/>
          </w:rPr>
        </w:r>
        <w:r w:rsidR="003007EF">
          <w:rPr>
            <w:noProof/>
            <w:webHidden/>
          </w:rPr>
          <w:fldChar w:fldCharType="separate"/>
        </w:r>
        <w:r w:rsidR="003007EF">
          <w:rPr>
            <w:noProof/>
            <w:webHidden/>
          </w:rPr>
          <w:t>6</w:t>
        </w:r>
        <w:r w:rsidR="003007EF">
          <w:rPr>
            <w:noProof/>
            <w:webHidden/>
          </w:rPr>
          <w:fldChar w:fldCharType="end"/>
        </w:r>
      </w:hyperlink>
    </w:p>
    <w:p w14:paraId="310D4AEB" w14:textId="4905B1F1"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59" w:history="1">
        <w:r w:rsidR="003007EF" w:rsidRPr="009F5E0B">
          <w:rPr>
            <w:rStyle w:val="Hyperlink"/>
            <w:noProof/>
          </w:rPr>
          <w:t>2.3 The Benchmark Forecasters</w:t>
        </w:r>
        <w:r w:rsidR="003007EF">
          <w:rPr>
            <w:noProof/>
            <w:webHidden/>
          </w:rPr>
          <w:tab/>
        </w:r>
        <w:r w:rsidR="003007EF">
          <w:rPr>
            <w:noProof/>
            <w:webHidden/>
          </w:rPr>
          <w:fldChar w:fldCharType="begin"/>
        </w:r>
        <w:r w:rsidR="003007EF">
          <w:rPr>
            <w:noProof/>
            <w:webHidden/>
          </w:rPr>
          <w:instrText xml:space="preserve"> PAGEREF _Toc88746059 \h </w:instrText>
        </w:r>
        <w:r w:rsidR="003007EF">
          <w:rPr>
            <w:noProof/>
            <w:webHidden/>
          </w:rPr>
        </w:r>
        <w:r w:rsidR="003007EF">
          <w:rPr>
            <w:noProof/>
            <w:webHidden/>
          </w:rPr>
          <w:fldChar w:fldCharType="separate"/>
        </w:r>
        <w:r w:rsidR="003007EF">
          <w:rPr>
            <w:noProof/>
            <w:webHidden/>
          </w:rPr>
          <w:t>7</w:t>
        </w:r>
        <w:r w:rsidR="003007EF">
          <w:rPr>
            <w:noProof/>
            <w:webHidden/>
          </w:rPr>
          <w:fldChar w:fldCharType="end"/>
        </w:r>
      </w:hyperlink>
    </w:p>
    <w:p w14:paraId="65FFE605" w14:textId="0F384868"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60" w:history="1">
        <w:r w:rsidR="003007EF" w:rsidRPr="009F5E0B">
          <w:rPr>
            <w:rStyle w:val="Hyperlink"/>
            <w:noProof/>
          </w:rPr>
          <w:t>2.3.1 The Seasonal Naïve Forecaster (SNF)</w:t>
        </w:r>
        <w:r w:rsidR="003007EF">
          <w:rPr>
            <w:noProof/>
            <w:webHidden/>
          </w:rPr>
          <w:tab/>
        </w:r>
        <w:r w:rsidR="003007EF">
          <w:rPr>
            <w:noProof/>
            <w:webHidden/>
          </w:rPr>
          <w:fldChar w:fldCharType="begin"/>
        </w:r>
        <w:r w:rsidR="003007EF">
          <w:rPr>
            <w:noProof/>
            <w:webHidden/>
          </w:rPr>
          <w:instrText xml:space="preserve"> PAGEREF _Toc88746060 \h </w:instrText>
        </w:r>
        <w:r w:rsidR="003007EF">
          <w:rPr>
            <w:noProof/>
            <w:webHidden/>
          </w:rPr>
        </w:r>
        <w:r w:rsidR="003007EF">
          <w:rPr>
            <w:noProof/>
            <w:webHidden/>
          </w:rPr>
          <w:fldChar w:fldCharType="separate"/>
        </w:r>
        <w:r w:rsidR="003007EF">
          <w:rPr>
            <w:noProof/>
            <w:webHidden/>
          </w:rPr>
          <w:t>8</w:t>
        </w:r>
        <w:r w:rsidR="003007EF">
          <w:rPr>
            <w:noProof/>
            <w:webHidden/>
          </w:rPr>
          <w:fldChar w:fldCharType="end"/>
        </w:r>
      </w:hyperlink>
    </w:p>
    <w:p w14:paraId="2528470D" w14:textId="50B69197"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61" w:history="1">
        <w:r w:rsidR="003007EF" w:rsidRPr="009F5E0B">
          <w:rPr>
            <w:rStyle w:val="Hyperlink"/>
            <w:noProof/>
          </w:rPr>
          <w:t>2.3.2 The Multiple Linear Regression Forecaster (MLR)</w:t>
        </w:r>
        <w:r w:rsidR="003007EF">
          <w:rPr>
            <w:noProof/>
            <w:webHidden/>
          </w:rPr>
          <w:tab/>
        </w:r>
        <w:r w:rsidR="003007EF">
          <w:rPr>
            <w:noProof/>
            <w:webHidden/>
          </w:rPr>
          <w:fldChar w:fldCharType="begin"/>
        </w:r>
        <w:r w:rsidR="003007EF">
          <w:rPr>
            <w:noProof/>
            <w:webHidden/>
          </w:rPr>
          <w:instrText xml:space="preserve"> PAGEREF _Toc88746061 \h </w:instrText>
        </w:r>
        <w:r w:rsidR="003007EF">
          <w:rPr>
            <w:noProof/>
            <w:webHidden/>
          </w:rPr>
        </w:r>
        <w:r w:rsidR="003007EF">
          <w:rPr>
            <w:noProof/>
            <w:webHidden/>
          </w:rPr>
          <w:fldChar w:fldCharType="separate"/>
        </w:r>
        <w:r w:rsidR="003007EF">
          <w:rPr>
            <w:noProof/>
            <w:webHidden/>
          </w:rPr>
          <w:t>9</w:t>
        </w:r>
        <w:r w:rsidR="003007EF">
          <w:rPr>
            <w:noProof/>
            <w:webHidden/>
          </w:rPr>
          <w:fldChar w:fldCharType="end"/>
        </w:r>
      </w:hyperlink>
    </w:p>
    <w:p w14:paraId="153A9385" w14:textId="7BB26E2F"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62" w:history="1">
        <w:r w:rsidR="003007EF" w:rsidRPr="009F5E0B">
          <w:rPr>
            <w:rStyle w:val="Hyperlink"/>
            <w:noProof/>
          </w:rPr>
          <w:t>2.3.3 The Seasonal Auto Regressive Integrated Moving Average with Exogenous Regressors Forecaster (SARIMAX)</w:t>
        </w:r>
        <w:r w:rsidR="003007EF">
          <w:rPr>
            <w:noProof/>
            <w:webHidden/>
          </w:rPr>
          <w:tab/>
        </w:r>
        <w:r w:rsidR="003007EF">
          <w:rPr>
            <w:noProof/>
            <w:webHidden/>
          </w:rPr>
          <w:fldChar w:fldCharType="begin"/>
        </w:r>
        <w:r w:rsidR="003007EF">
          <w:rPr>
            <w:noProof/>
            <w:webHidden/>
          </w:rPr>
          <w:instrText xml:space="preserve"> PAGEREF _Toc88746062 \h </w:instrText>
        </w:r>
        <w:r w:rsidR="003007EF">
          <w:rPr>
            <w:noProof/>
            <w:webHidden/>
          </w:rPr>
        </w:r>
        <w:r w:rsidR="003007EF">
          <w:rPr>
            <w:noProof/>
            <w:webHidden/>
          </w:rPr>
          <w:fldChar w:fldCharType="separate"/>
        </w:r>
        <w:r w:rsidR="003007EF">
          <w:rPr>
            <w:noProof/>
            <w:webHidden/>
          </w:rPr>
          <w:t>10</w:t>
        </w:r>
        <w:r w:rsidR="003007EF">
          <w:rPr>
            <w:noProof/>
            <w:webHidden/>
          </w:rPr>
          <w:fldChar w:fldCharType="end"/>
        </w:r>
      </w:hyperlink>
    </w:p>
    <w:p w14:paraId="033A07F9" w14:textId="15D5425A"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63" w:history="1">
        <w:r w:rsidR="003007EF" w:rsidRPr="009F5E0B">
          <w:rPr>
            <w:rStyle w:val="Hyperlink"/>
            <w:noProof/>
          </w:rPr>
          <w:t>2.3.4 Artificial Neural Network Short Term Load Forecaster – Generation Three (ANNSTLF-G3)</w:t>
        </w:r>
        <w:r w:rsidR="003007EF">
          <w:rPr>
            <w:noProof/>
            <w:webHidden/>
          </w:rPr>
          <w:tab/>
        </w:r>
        <w:r w:rsidR="003007EF">
          <w:rPr>
            <w:noProof/>
            <w:webHidden/>
          </w:rPr>
          <w:fldChar w:fldCharType="begin"/>
        </w:r>
        <w:r w:rsidR="003007EF">
          <w:rPr>
            <w:noProof/>
            <w:webHidden/>
          </w:rPr>
          <w:instrText xml:space="preserve"> PAGEREF _Toc88746063 \h </w:instrText>
        </w:r>
        <w:r w:rsidR="003007EF">
          <w:rPr>
            <w:noProof/>
            <w:webHidden/>
          </w:rPr>
        </w:r>
        <w:r w:rsidR="003007EF">
          <w:rPr>
            <w:noProof/>
            <w:webHidden/>
          </w:rPr>
          <w:fldChar w:fldCharType="separate"/>
        </w:r>
        <w:r w:rsidR="003007EF">
          <w:rPr>
            <w:noProof/>
            <w:webHidden/>
          </w:rPr>
          <w:t>12</w:t>
        </w:r>
        <w:r w:rsidR="003007EF">
          <w:rPr>
            <w:noProof/>
            <w:webHidden/>
          </w:rPr>
          <w:fldChar w:fldCharType="end"/>
        </w:r>
      </w:hyperlink>
    </w:p>
    <w:p w14:paraId="645086D7" w14:textId="180E042D"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64" w:history="1">
        <w:r w:rsidR="003007EF" w:rsidRPr="009F5E0B">
          <w:rPr>
            <w:rStyle w:val="Hyperlink"/>
            <w:noProof/>
          </w:rPr>
          <w:t>2.4 Deep Learning Techniques</w:t>
        </w:r>
        <w:r w:rsidR="003007EF">
          <w:rPr>
            <w:noProof/>
            <w:webHidden/>
          </w:rPr>
          <w:tab/>
        </w:r>
        <w:r w:rsidR="003007EF">
          <w:rPr>
            <w:noProof/>
            <w:webHidden/>
          </w:rPr>
          <w:fldChar w:fldCharType="begin"/>
        </w:r>
        <w:r w:rsidR="003007EF">
          <w:rPr>
            <w:noProof/>
            <w:webHidden/>
          </w:rPr>
          <w:instrText xml:space="preserve"> PAGEREF _Toc88746064 \h </w:instrText>
        </w:r>
        <w:r w:rsidR="003007EF">
          <w:rPr>
            <w:noProof/>
            <w:webHidden/>
          </w:rPr>
        </w:r>
        <w:r w:rsidR="003007EF">
          <w:rPr>
            <w:noProof/>
            <w:webHidden/>
          </w:rPr>
          <w:fldChar w:fldCharType="separate"/>
        </w:r>
        <w:r w:rsidR="003007EF">
          <w:rPr>
            <w:noProof/>
            <w:webHidden/>
          </w:rPr>
          <w:t>16</w:t>
        </w:r>
        <w:r w:rsidR="003007EF">
          <w:rPr>
            <w:noProof/>
            <w:webHidden/>
          </w:rPr>
          <w:fldChar w:fldCharType="end"/>
        </w:r>
      </w:hyperlink>
    </w:p>
    <w:p w14:paraId="0051C678" w14:textId="57F94015"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65" w:history="1">
        <w:r w:rsidR="003007EF" w:rsidRPr="009F5E0B">
          <w:rPr>
            <w:rStyle w:val="Hyperlink"/>
            <w:noProof/>
          </w:rPr>
          <w:t>2.4.1 The Long Short Term Memory Forecaster (LSTM)</w:t>
        </w:r>
        <w:r w:rsidR="003007EF">
          <w:rPr>
            <w:noProof/>
            <w:webHidden/>
          </w:rPr>
          <w:tab/>
        </w:r>
        <w:r w:rsidR="003007EF">
          <w:rPr>
            <w:noProof/>
            <w:webHidden/>
          </w:rPr>
          <w:fldChar w:fldCharType="begin"/>
        </w:r>
        <w:r w:rsidR="003007EF">
          <w:rPr>
            <w:noProof/>
            <w:webHidden/>
          </w:rPr>
          <w:instrText xml:space="preserve"> PAGEREF _Toc88746065 \h </w:instrText>
        </w:r>
        <w:r w:rsidR="003007EF">
          <w:rPr>
            <w:noProof/>
            <w:webHidden/>
          </w:rPr>
        </w:r>
        <w:r w:rsidR="003007EF">
          <w:rPr>
            <w:noProof/>
            <w:webHidden/>
          </w:rPr>
          <w:fldChar w:fldCharType="separate"/>
        </w:r>
        <w:r w:rsidR="003007EF">
          <w:rPr>
            <w:noProof/>
            <w:webHidden/>
          </w:rPr>
          <w:t>18</w:t>
        </w:r>
        <w:r w:rsidR="003007EF">
          <w:rPr>
            <w:noProof/>
            <w:webHidden/>
          </w:rPr>
          <w:fldChar w:fldCharType="end"/>
        </w:r>
      </w:hyperlink>
    </w:p>
    <w:p w14:paraId="5C37A456" w14:textId="25931B62"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66" w:history="1">
        <w:r w:rsidR="003007EF" w:rsidRPr="009F5E0B">
          <w:rPr>
            <w:rStyle w:val="Hyperlink"/>
            <w:noProof/>
          </w:rPr>
          <w:t>2.4.2 The Convolutional Neural Network Forecaster (CNN)</w:t>
        </w:r>
        <w:r w:rsidR="003007EF">
          <w:rPr>
            <w:noProof/>
            <w:webHidden/>
          </w:rPr>
          <w:tab/>
        </w:r>
        <w:r w:rsidR="003007EF">
          <w:rPr>
            <w:noProof/>
            <w:webHidden/>
          </w:rPr>
          <w:fldChar w:fldCharType="begin"/>
        </w:r>
        <w:r w:rsidR="003007EF">
          <w:rPr>
            <w:noProof/>
            <w:webHidden/>
          </w:rPr>
          <w:instrText xml:space="preserve"> PAGEREF _Toc88746066 \h </w:instrText>
        </w:r>
        <w:r w:rsidR="003007EF">
          <w:rPr>
            <w:noProof/>
            <w:webHidden/>
          </w:rPr>
        </w:r>
        <w:r w:rsidR="003007EF">
          <w:rPr>
            <w:noProof/>
            <w:webHidden/>
          </w:rPr>
          <w:fldChar w:fldCharType="separate"/>
        </w:r>
        <w:r w:rsidR="003007EF">
          <w:rPr>
            <w:noProof/>
            <w:webHidden/>
          </w:rPr>
          <w:t>21</w:t>
        </w:r>
        <w:r w:rsidR="003007EF">
          <w:rPr>
            <w:noProof/>
            <w:webHidden/>
          </w:rPr>
          <w:fldChar w:fldCharType="end"/>
        </w:r>
      </w:hyperlink>
    </w:p>
    <w:p w14:paraId="5DA860AB" w14:textId="488545FE"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67" w:history="1">
        <w:r w:rsidR="003007EF" w:rsidRPr="009F5E0B">
          <w:rPr>
            <w:rStyle w:val="Hyperlink"/>
            <w:noProof/>
          </w:rPr>
          <w:t>2.5 The Myth of Finding the One Size Fits All Technique</w:t>
        </w:r>
        <w:r w:rsidR="003007EF">
          <w:rPr>
            <w:noProof/>
            <w:webHidden/>
          </w:rPr>
          <w:tab/>
        </w:r>
        <w:r w:rsidR="003007EF">
          <w:rPr>
            <w:noProof/>
            <w:webHidden/>
          </w:rPr>
          <w:fldChar w:fldCharType="begin"/>
        </w:r>
        <w:r w:rsidR="003007EF">
          <w:rPr>
            <w:noProof/>
            <w:webHidden/>
          </w:rPr>
          <w:instrText xml:space="preserve"> PAGEREF _Toc88746067 \h </w:instrText>
        </w:r>
        <w:r w:rsidR="003007EF">
          <w:rPr>
            <w:noProof/>
            <w:webHidden/>
          </w:rPr>
        </w:r>
        <w:r w:rsidR="003007EF">
          <w:rPr>
            <w:noProof/>
            <w:webHidden/>
          </w:rPr>
          <w:fldChar w:fldCharType="separate"/>
        </w:r>
        <w:r w:rsidR="003007EF">
          <w:rPr>
            <w:noProof/>
            <w:webHidden/>
          </w:rPr>
          <w:t>24</w:t>
        </w:r>
        <w:r w:rsidR="003007EF">
          <w:rPr>
            <w:noProof/>
            <w:webHidden/>
          </w:rPr>
          <w:fldChar w:fldCharType="end"/>
        </w:r>
      </w:hyperlink>
    </w:p>
    <w:p w14:paraId="1F9157CA" w14:textId="3FE1962E"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68" w:history="1">
        <w:r w:rsidR="003007EF" w:rsidRPr="009F5E0B">
          <w:rPr>
            <w:rStyle w:val="Hyperlink"/>
            <w:noProof/>
          </w:rPr>
          <w:t>2.6 Peak Load</w:t>
        </w:r>
        <w:r w:rsidR="003007EF">
          <w:rPr>
            <w:noProof/>
            <w:webHidden/>
          </w:rPr>
          <w:tab/>
        </w:r>
        <w:r w:rsidR="003007EF">
          <w:rPr>
            <w:noProof/>
            <w:webHidden/>
          </w:rPr>
          <w:fldChar w:fldCharType="begin"/>
        </w:r>
        <w:r w:rsidR="003007EF">
          <w:rPr>
            <w:noProof/>
            <w:webHidden/>
          </w:rPr>
          <w:instrText xml:space="preserve"> PAGEREF _Toc88746068 \h </w:instrText>
        </w:r>
        <w:r w:rsidR="003007EF">
          <w:rPr>
            <w:noProof/>
            <w:webHidden/>
          </w:rPr>
        </w:r>
        <w:r w:rsidR="003007EF">
          <w:rPr>
            <w:noProof/>
            <w:webHidden/>
          </w:rPr>
          <w:fldChar w:fldCharType="separate"/>
        </w:r>
        <w:r w:rsidR="003007EF">
          <w:rPr>
            <w:noProof/>
            <w:webHidden/>
          </w:rPr>
          <w:t>24</w:t>
        </w:r>
        <w:r w:rsidR="003007EF">
          <w:rPr>
            <w:noProof/>
            <w:webHidden/>
          </w:rPr>
          <w:fldChar w:fldCharType="end"/>
        </w:r>
      </w:hyperlink>
    </w:p>
    <w:p w14:paraId="25E1A7CB" w14:textId="4C113C05"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69" w:history="1">
        <w:r w:rsidR="003007EF" w:rsidRPr="009F5E0B">
          <w:rPr>
            <w:rStyle w:val="Hyperlink"/>
            <w:noProof/>
          </w:rPr>
          <w:t>2.7 Performance Metrics</w:t>
        </w:r>
        <w:r w:rsidR="003007EF">
          <w:rPr>
            <w:noProof/>
            <w:webHidden/>
          </w:rPr>
          <w:tab/>
        </w:r>
        <w:r w:rsidR="003007EF">
          <w:rPr>
            <w:noProof/>
            <w:webHidden/>
          </w:rPr>
          <w:fldChar w:fldCharType="begin"/>
        </w:r>
        <w:r w:rsidR="003007EF">
          <w:rPr>
            <w:noProof/>
            <w:webHidden/>
          </w:rPr>
          <w:instrText xml:space="preserve"> PAGEREF _Toc88746069 \h </w:instrText>
        </w:r>
        <w:r w:rsidR="003007EF">
          <w:rPr>
            <w:noProof/>
            <w:webHidden/>
          </w:rPr>
        </w:r>
        <w:r w:rsidR="003007EF">
          <w:rPr>
            <w:noProof/>
            <w:webHidden/>
          </w:rPr>
          <w:fldChar w:fldCharType="separate"/>
        </w:r>
        <w:r w:rsidR="003007EF">
          <w:rPr>
            <w:noProof/>
            <w:webHidden/>
          </w:rPr>
          <w:t>26</w:t>
        </w:r>
        <w:r w:rsidR="003007EF">
          <w:rPr>
            <w:noProof/>
            <w:webHidden/>
          </w:rPr>
          <w:fldChar w:fldCharType="end"/>
        </w:r>
      </w:hyperlink>
    </w:p>
    <w:p w14:paraId="5CEECE31" w14:textId="269DA30F" w:rsidR="003007EF" w:rsidRDefault="00D0141D">
      <w:pPr>
        <w:pStyle w:val="TOC1"/>
        <w:rPr>
          <w:rFonts w:asciiTheme="minorHAnsi" w:eastAsiaTheme="minorEastAsia" w:hAnsiTheme="minorHAnsi" w:cstheme="minorBidi"/>
          <w:noProof/>
          <w:sz w:val="22"/>
          <w:szCs w:val="22"/>
          <w:lang w:eastAsia="en-CA"/>
        </w:rPr>
      </w:pPr>
      <w:hyperlink w:anchor="_Toc88746070" w:history="1">
        <w:r w:rsidR="003007EF" w:rsidRPr="009F5E0B">
          <w:rPr>
            <w:rStyle w:val="Hyperlink"/>
            <w:noProof/>
          </w:rPr>
          <w:t>3 Investigation</w:t>
        </w:r>
        <w:r w:rsidR="003007EF">
          <w:rPr>
            <w:noProof/>
            <w:webHidden/>
          </w:rPr>
          <w:tab/>
        </w:r>
        <w:r w:rsidR="003007EF">
          <w:rPr>
            <w:noProof/>
            <w:webHidden/>
          </w:rPr>
          <w:fldChar w:fldCharType="begin"/>
        </w:r>
        <w:r w:rsidR="003007EF">
          <w:rPr>
            <w:noProof/>
            <w:webHidden/>
          </w:rPr>
          <w:instrText xml:space="preserve"> PAGEREF _Toc88746070 \h </w:instrText>
        </w:r>
        <w:r w:rsidR="003007EF">
          <w:rPr>
            <w:noProof/>
            <w:webHidden/>
          </w:rPr>
        </w:r>
        <w:r w:rsidR="003007EF">
          <w:rPr>
            <w:noProof/>
            <w:webHidden/>
          </w:rPr>
          <w:fldChar w:fldCharType="separate"/>
        </w:r>
        <w:r w:rsidR="003007EF">
          <w:rPr>
            <w:noProof/>
            <w:webHidden/>
          </w:rPr>
          <w:t>28</w:t>
        </w:r>
        <w:r w:rsidR="003007EF">
          <w:rPr>
            <w:noProof/>
            <w:webHidden/>
          </w:rPr>
          <w:fldChar w:fldCharType="end"/>
        </w:r>
      </w:hyperlink>
    </w:p>
    <w:p w14:paraId="50691786" w14:textId="6927AFDD"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71" w:history="1">
        <w:r w:rsidR="003007EF" w:rsidRPr="009F5E0B">
          <w:rPr>
            <w:rStyle w:val="Hyperlink"/>
            <w:noProof/>
          </w:rPr>
          <w:t>3.1 Preparation of the Datasets</w:t>
        </w:r>
        <w:r w:rsidR="003007EF">
          <w:rPr>
            <w:noProof/>
            <w:webHidden/>
          </w:rPr>
          <w:tab/>
        </w:r>
        <w:r w:rsidR="003007EF">
          <w:rPr>
            <w:noProof/>
            <w:webHidden/>
          </w:rPr>
          <w:fldChar w:fldCharType="begin"/>
        </w:r>
        <w:r w:rsidR="003007EF">
          <w:rPr>
            <w:noProof/>
            <w:webHidden/>
          </w:rPr>
          <w:instrText xml:space="preserve"> PAGEREF _Toc88746071 \h </w:instrText>
        </w:r>
        <w:r w:rsidR="003007EF">
          <w:rPr>
            <w:noProof/>
            <w:webHidden/>
          </w:rPr>
        </w:r>
        <w:r w:rsidR="003007EF">
          <w:rPr>
            <w:noProof/>
            <w:webHidden/>
          </w:rPr>
          <w:fldChar w:fldCharType="separate"/>
        </w:r>
        <w:r w:rsidR="003007EF">
          <w:rPr>
            <w:noProof/>
            <w:webHidden/>
          </w:rPr>
          <w:t>28</w:t>
        </w:r>
        <w:r w:rsidR="003007EF">
          <w:rPr>
            <w:noProof/>
            <w:webHidden/>
          </w:rPr>
          <w:fldChar w:fldCharType="end"/>
        </w:r>
      </w:hyperlink>
    </w:p>
    <w:p w14:paraId="6AB854D5" w14:textId="6285D4C4"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72" w:history="1">
        <w:r w:rsidR="003007EF" w:rsidRPr="009F5E0B">
          <w:rPr>
            <w:rStyle w:val="Hyperlink"/>
            <w:noProof/>
          </w:rPr>
          <w:t>3.2 Implementation Specifications for Benchmark Forecasters</w:t>
        </w:r>
        <w:r w:rsidR="003007EF">
          <w:rPr>
            <w:noProof/>
            <w:webHidden/>
          </w:rPr>
          <w:tab/>
        </w:r>
        <w:r w:rsidR="003007EF">
          <w:rPr>
            <w:noProof/>
            <w:webHidden/>
          </w:rPr>
          <w:fldChar w:fldCharType="begin"/>
        </w:r>
        <w:r w:rsidR="003007EF">
          <w:rPr>
            <w:noProof/>
            <w:webHidden/>
          </w:rPr>
          <w:instrText xml:space="preserve"> PAGEREF _Toc88746072 \h </w:instrText>
        </w:r>
        <w:r w:rsidR="003007EF">
          <w:rPr>
            <w:noProof/>
            <w:webHidden/>
          </w:rPr>
        </w:r>
        <w:r w:rsidR="003007EF">
          <w:rPr>
            <w:noProof/>
            <w:webHidden/>
          </w:rPr>
          <w:fldChar w:fldCharType="separate"/>
        </w:r>
        <w:r w:rsidR="003007EF">
          <w:rPr>
            <w:noProof/>
            <w:webHidden/>
          </w:rPr>
          <w:t>30</w:t>
        </w:r>
        <w:r w:rsidR="003007EF">
          <w:rPr>
            <w:noProof/>
            <w:webHidden/>
          </w:rPr>
          <w:fldChar w:fldCharType="end"/>
        </w:r>
      </w:hyperlink>
    </w:p>
    <w:p w14:paraId="3C9B5176" w14:textId="7BC3D6F8"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73" w:history="1">
        <w:r w:rsidR="003007EF" w:rsidRPr="009F5E0B">
          <w:rPr>
            <w:rStyle w:val="Hyperlink"/>
            <w:noProof/>
          </w:rPr>
          <w:t>3.2.1 The Seasonal Naïve Forecaster (SNF)</w:t>
        </w:r>
        <w:r w:rsidR="003007EF">
          <w:rPr>
            <w:noProof/>
            <w:webHidden/>
          </w:rPr>
          <w:tab/>
        </w:r>
        <w:r w:rsidR="003007EF">
          <w:rPr>
            <w:noProof/>
            <w:webHidden/>
          </w:rPr>
          <w:fldChar w:fldCharType="begin"/>
        </w:r>
        <w:r w:rsidR="003007EF">
          <w:rPr>
            <w:noProof/>
            <w:webHidden/>
          </w:rPr>
          <w:instrText xml:space="preserve"> PAGEREF _Toc88746073 \h </w:instrText>
        </w:r>
        <w:r w:rsidR="003007EF">
          <w:rPr>
            <w:noProof/>
            <w:webHidden/>
          </w:rPr>
        </w:r>
        <w:r w:rsidR="003007EF">
          <w:rPr>
            <w:noProof/>
            <w:webHidden/>
          </w:rPr>
          <w:fldChar w:fldCharType="separate"/>
        </w:r>
        <w:r w:rsidR="003007EF">
          <w:rPr>
            <w:noProof/>
            <w:webHidden/>
          </w:rPr>
          <w:t>31</w:t>
        </w:r>
        <w:r w:rsidR="003007EF">
          <w:rPr>
            <w:noProof/>
            <w:webHidden/>
          </w:rPr>
          <w:fldChar w:fldCharType="end"/>
        </w:r>
      </w:hyperlink>
    </w:p>
    <w:p w14:paraId="2D90ECCB" w14:textId="3AF8E966"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74" w:history="1">
        <w:r w:rsidR="003007EF" w:rsidRPr="009F5E0B">
          <w:rPr>
            <w:rStyle w:val="Hyperlink"/>
            <w:noProof/>
          </w:rPr>
          <w:t>3.2.2 The Multiple Linear Regression Forecaster (MLR)</w:t>
        </w:r>
        <w:r w:rsidR="003007EF">
          <w:rPr>
            <w:noProof/>
            <w:webHidden/>
          </w:rPr>
          <w:tab/>
        </w:r>
        <w:r w:rsidR="003007EF">
          <w:rPr>
            <w:noProof/>
            <w:webHidden/>
          </w:rPr>
          <w:fldChar w:fldCharType="begin"/>
        </w:r>
        <w:r w:rsidR="003007EF">
          <w:rPr>
            <w:noProof/>
            <w:webHidden/>
          </w:rPr>
          <w:instrText xml:space="preserve"> PAGEREF _Toc88746074 \h </w:instrText>
        </w:r>
        <w:r w:rsidR="003007EF">
          <w:rPr>
            <w:noProof/>
            <w:webHidden/>
          </w:rPr>
        </w:r>
        <w:r w:rsidR="003007EF">
          <w:rPr>
            <w:noProof/>
            <w:webHidden/>
          </w:rPr>
          <w:fldChar w:fldCharType="separate"/>
        </w:r>
        <w:r w:rsidR="003007EF">
          <w:rPr>
            <w:noProof/>
            <w:webHidden/>
          </w:rPr>
          <w:t>31</w:t>
        </w:r>
        <w:r w:rsidR="003007EF">
          <w:rPr>
            <w:noProof/>
            <w:webHidden/>
          </w:rPr>
          <w:fldChar w:fldCharType="end"/>
        </w:r>
      </w:hyperlink>
    </w:p>
    <w:p w14:paraId="2BD8E1D1" w14:textId="05BDB782"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75" w:history="1">
        <w:r w:rsidR="003007EF" w:rsidRPr="009F5E0B">
          <w:rPr>
            <w:rStyle w:val="Hyperlink"/>
            <w:noProof/>
          </w:rPr>
          <w:t>3.2.3 The Seasonal Auto Regressive Integrated Moving Averages with Exogenous Regressors Forecaster (SARIMAX)</w:t>
        </w:r>
        <w:r w:rsidR="003007EF">
          <w:rPr>
            <w:noProof/>
            <w:webHidden/>
          </w:rPr>
          <w:tab/>
        </w:r>
        <w:r w:rsidR="003007EF">
          <w:rPr>
            <w:noProof/>
            <w:webHidden/>
          </w:rPr>
          <w:fldChar w:fldCharType="begin"/>
        </w:r>
        <w:r w:rsidR="003007EF">
          <w:rPr>
            <w:noProof/>
            <w:webHidden/>
          </w:rPr>
          <w:instrText xml:space="preserve"> PAGEREF _Toc88746075 \h </w:instrText>
        </w:r>
        <w:r w:rsidR="003007EF">
          <w:rPr>
            <w:noProof/>
            <w:webHidden/>
          </w:rPr>
        </w:r>
        <w:r w:rsidR="003007EF">
          <w:rPr>
            <w:noProof/>
            <w:webHidden/>
          </w:rPr>
          <w:fldChar w:fldCharType="separate"/>
        </w:r>
        <w:r w:rsidR="003007EF">
          <w:rPr>
            <w:noProof/>
            <w:webHidden/>
          </w:rPr>
          <w:t>32</w:t>
        </w:r>
        <w:r w:rsidR="003007EF">
          <w:rPr>
            <w:noProof/>
            <w:webHidden/>
          </w:rPr>
          <w:fldChar w:fldCharType="end"/>
        </w:r>
      </w:hyperlink>
    </w:p>
    <w:p w14:paraId="3A5BE000" w14:textId="04913A32"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76" w:history="1">
        <w:r w:rsidR="003007EF" w:rsidRPr="009F5E0B">
          <w:rPr>
            <w:rStyle w:val="Hyperlink"/>
            <w:noProof/>
          </w:rPr>
          <w:t>3.2.4 The Artificial Neural Network Short Term Load Forecaster (ANNSTLF-G3)</w:t>
        </w:r>
        <w:r w:rsidR="003007EF">
          <w:rPr>
            <w:noProof/>
            <w:webHidden/>
          </w:rPr>
          <w:tab/>
        </w:r>
        <w:r w:rsidR="003007EF">
          <w:rPr>
            <w:noProof/>
            <w:webHidden/>
          </w:rPr>
          <w:fldChar w:fldCharType="begin"/>
        </w:r>
        <w:r w:rsidR="003007EF">
          <w:rPr>
            <w:noProof/>
            <w:webHidden/>
          </w:rPr>
          <w:instrText xml:space="preserve"> PAGEREF _Toc88746076 \h </w:instrText>
        </w:r>
        <w:r w:rsidR="003007EF">
          <w:rPr>
            <w:noProof/>
            <w:webHidden/>
          </w:rPr>
        </w:r>
        <w:r w:rsidR="003007EF">
          <w:rPr>
            <w:noProof/>
            <w:webHidden/>
          </w:rPr>
          <w:fldChar w:fldCharType="separate"/>
        </w:r>
        <w:r w:rsidR="003007EF">
          <w:rPr>
            <w:noProof/>
            <w:webHidden/>
          </w:rPr>
          <w:t>33</w:t>
        </w:r>
        <w:r w:rsidR="003007EF">
          <w:rPr>
            <w:noProof/>
            <w:webHidden/>
          </w:rPr>
          <w:fldChar w:fldCharType="end"/>
        </w:r>
      </w:hyperlink>
    </w:p>
    <w:p w14:paraId="71AD2801" w14:textId="1FD4BA82"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77" w:history="1">
        <w:r w:rsidR="003007EF" w:rsidRPr="009F5E0B">
          <w:rPr>
            <w:rStyle w:val="Hyperlink"/>
            <w:noProof/>
          </w:rPr>
          <w:t>3.3 Implementation Specifications for the Deep Learning Forecasters</w:t>
        </w:r>
        <w:r w:rsidR="003007EF">
          <w:rPr>
            <w:noProof/>
            <w:webHidden/>
          </w:rPr>
          <w:tab/>
        </w:r>
        <w:r w:rsidR="003007EF">
          <w:rPr>
            <w:noProof/>
            <w:webHidden/>
          </w:rPr>
          <w:fldChar w:fldCharType="begin"/>
        </w:r>
        <w:r w:rsidR="003007EF">
          <w:rPr>
            <w:noProof/>
            <w:webHidden/>
          </w:rPr>
          <w:instrText xml:space="preserve"> PAGEREF _Toc88746077 \h </w:instrText>
        </w:r>
        <w:r w:rsidR="003007EF">
          <w:rPr>
            <w:noProof/>
            <w:webHidden/>
          </w:rPr>
        </w:r>
        <w:r w:rsidR="003007EF">
          <w:rPr>
            <w:noProof/>
            <w:webHidden/>
          </w:rPr>
          <w:fldChar w:fldCharType="separate"/>
        </w:r>
        <w:r w:rsidR="003007EF">
          <w:rPr>
            <w:noProof/>
            <w:webHidden/>
          </w:rPr>
          <w:t>34</w:t>
        </w:r>
        <w:r w:rsidR="003007EF">
          <w:rPr>
            <w:noProof/>
            <w:webHidden/>
          </w:rPr>
          <w:fldChar w:fldCharType="end"/>
        </w:r>
      </w:hyperlink>
    </w:p>
    <w:p w14:paraId="1AE49D8F" w14:textId="773F8FC4"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78" w:history="1">
        <w:r w:rsidR="003007EF" w:rsidRPr="009F5E0B">
          <w:rPr>
            <w:rStyle w:val="Hyperlink"/>
            <w:noProof/>
          </w:rPr>
          <w:t>3.3.1 The Long Short Term Memory Forecaster (LSTM)</w:t>
        </w:r>
        <w:r w:rsidR="003007EF">
          <w:rPr>
            <w:noProof/>
            <w:webHidden/>
          </w:rPr>
          <w:tab/>
        </w:r>
        <w:r w:rsidR="003007EF">
          <w:rPr>
            <w:noProof/>
            <w:webHidden/>
          </w:rPr>
          <w:fldChar w:fldCharType="begin"/>
        </w:r>
        <w:r w:rsidR="003007EF">
          <w:rPr>
            <w:noProof/>
            <w:webHidden/>
          </w:rPr>
          <w:instrText xml:space="preserve"> PAGEREF _Toc88746078 \h </w:instrText>
        </w:r>
        <w:r w:rsidR="003007EF">
          <w:rPr>
            <w:noProof/>
            <w:webHidden/>
          </w:rPr>
        </w:r>
        <w:r w:rsidR="003007EF">
          <w:rPr>
            <w:noProof/>
            <w:webHidden/>
          </w:rPr>
          <w:fldChar w:fldCharType="separate"/>
        </w:r>
        <w:r w:rsidR="003007EF">
          <w:rPr>
            <w:noProof/>
            <w:webHidden/>
          </w:rPr>
          <w:t>34</w:t>
        </w:r>
        <w:r w:rsidR="003007EF">
          <w:rPr>
            <w:noProof/>
            <w:webHidden/>
          </w:rPr>
          <w:fldChar w:fldCharType="end"/>
        </w:r>
      </w:hyperlink>
    </w:p>
    <w:p w14:paraId="4F7D3FB4" w14:textId="24FDEA7E"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79" w:history="1">
        <w:r w:rsidR="003007EF" w:rsidRPr="009F5E0B">
          <w:rPr>
            <w:rStyle w:val="Hyperlink"/>
            <w:noProof/>
          </w:rPr>
          <w:t>3.3.2 The Convolutional Neural Network Forecaster (CNN)</w:t>
        </w:r>
        <w:r w:rsidR="003007EF">
          <w:rPr>
            <w:noProof/>
            <w:webHidden/>
          </w:rPr>
          <w:tab/>
        </w:r>
        <w:r w:rsidR="003007EF">
          <w:rPr>
            <w:noProof/>
            <w:webHidden/>
          </w:rPr>
          <w:fldChar w:fldCharType="begin"/>
        </w:r>
        <w:r w:rsidR="003007EF">
          <w:rPr>
            <w:noProof/>
            <w:webHidden/>
          </w:rPr>
          <w:instrText xml:space="preserve"> PAGEREF _Toc88746079 \h </w:instrText>
        </w:r>
        <w:r w:rsidR="003007EF">
          <w:rPr>
            <w:noProof/>
            <w:webHidden/>
          </w:rPr>
        </w:r>
        <w:r w:rsidR="003007EF">
          <w:rPr>
            <w:noProof/>
            <w:webHidden/>
          </w:rPr>
          <w:fldChar w:fldCharType="separate"/>
        </w:r>
        <w:r w:rsidR="003007EF">
          <w:rPr>
            <w:noProof/>
            <w:webHidden/>
          </w:rPr>
          <w:t>35</w:t>
        </w:r>
        <w:r w:rsidR="003007EF">
          <w:rPr>
            <w:noProof/>
            <w:webHidden/>
          </w:rPr>
          <w:fldChar w:fldCharType="end"/>
        </w:r>
      </w:hyperlink>
    </w:p>
    <w:p w14:paraId="1301C48B" w14:textId="15B79EE2"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80" w:history="1">
        <w:r w:rsidR="003007EF" w:rsidRPr="009F5E0B">
          <w:rPr>
            <w:rStyle w:val="Hyperlink"/>
            <w:noProof/>
          </w:rPr>
          <w:t>3.4 Method Analysis</w:t>
        </w:r>
        <w:r w:rsidR="003007EF">
          <w:rPr>
            <w:noProof/>
            <w:webHidden/>
          </w:rPr>
          <w:tab/>
        </w:r>
        <w:r w:rsidR="003007EF">
          <w:rPr>
            <w:noProof/>
            <w:webHidden/>
          </w:rPr>
          <w:fldChar w:fldCharType="begin"/>
        </w:r>
        <w:r w:rsidR="003007EF">
          <w:rPr>
            <w:noProof/>
            <w:webHidden/>
          </w:rPr>
          <w:instrText xml:space="preserve"> PAGEREF _Toc88746080 \h </w:instrText>
        </w:r>
        <w:r w:rsidR="003007EF">
          <w:rPr>
            <w:noProof/>
            <w:webHidden/>
          </w:rPr>
        </w:r>
        <w:r w:rsidR="003007EF">
          <w:rPr>
            <w:noProof/>
            <w:webHidden/>
          </w:rPr>
          <w:fldChar w:fldCharType="separate"/>
        </w:r>
        <w:r w:rsidR="003007EF">
          <w:rPr>
            <w:noProof/>
            <w:webHidden/>
          </w:rPr>
          <w:t>35</w:t>
        </w:r>
        <w:r w:rsidR="003007EF">
          <w:rPr>
            <w:noProof/>
            <w:webHidden/>
          </w:rPr>
          <w:fldChar w:fldCharType="end"/>
        </w:r>
      </w:hyperlink>
    </w:p>
    <w:p w14:paraId="45DDCE67" w14:textId="65F79590"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81" w:history="1">
        <w:r w:rsidR="003007EF" w:rsidRPr="009F5E0B">
          <w:rPr>
            <w:rStyle w:val="Hyperlink"/>
            <w:noProof/>
          </w:rPr>
          <w:t>3.4.1 A Brief Note on Peak Detection Accuracy</w:t>
        </w:r>
        <w:r w:rsidR="003007EF">
          <w:rPr>
            <w:noProof/>
            <w:webHidden/>
          </w:rPr>
          <w:tab/>
        </w:r>
        <w:r w:rsidR="003007EF">
          <w:rPr>
            <w:noProof/>
            <w:webHidden/>
          </w:rPr>
          <w:fldChar w:fldCharType="begin"/>
        </w:r>
        <w:r w:rsidR="003007EF">
          <w:rPr>
            <w:noProof/>
            <w:webHidden/>
          </w:rPr>
          <w:instrText xml:space="preserve"> PAGEREF _Toc88746081 \h </w:instrText>
        </w:r>
        <w:r w:rsidR="003007EF">
          <w:rPr>
            <w:noProof/>
            <w:webHidden/>
          </w:rPr>
        </w:r>
        <w:r w:rsidR="003007EF">
          <w:rPr>
            <w:noProof/>
            <w:webHidden/>
          </w:rPr>
          <w:fldChar w:fldCharType="separate"/>
        </w:r>
        <w:r w:rsidR="003007EF">
          <w:rPr>
            <w:noProof/>
            <w:webHidden/>
          </w:rPr>
          <w:t>36</w:t>
        </w:r>
        <w:r w:rsidR="003007EF">
          <w:rPr>
            <w:noProof/>
            <w:webHidden/>
          </w:rPr>
          <w:fldChar w:fldCharType="end"/>
        </w:r>
      </w:hyperlink>
    </w:p>
    <w:p w14:paraId="69443150" w14:textId="6B50E401"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82" w:history="1">
        <w:r w:rsidR="003007EF" w:rsidRPr="009F5E0B">
          <w:rPr>
            <w:rStyle w:val="Hyperlink"/>
            <w:noProof/>
          </w:rPr>
          <w:t>3.5 The Performance of Forecasters on the Toronto Dataset</w:t>
        </w:r>
        <w:r w:rsidR="003007EF">
          <w:rPr>
            <w:noProof/>
            <w:webHidden/>
          </w:rPr>
          <w:tab/>
        </w:r>
        <w:r w:rsidR="003007EF">
          <w:rPr>
            <w:noProof/>
            <w:webHidden/>
          </w:rPr>
          <w:fldChar w:fldCharType="begin"/>
        </w:r>
        <w:r w:rsidR="003007EF">
          <w:rPr>
            <w:noProof/>
            <w:webHidden/>
          </w:rPr>
          <w:instrText xml:space="preserve"> PAGEREF _Toc88746082 \h </w:instrText>
        </w:r>
        <w:r w:rsidR="003007EF">
          <w:rPr>
            <w:noProof/>
            <w:webHidden/>
          </w:rPr>
        </w:r>
        <w:r w:rsidR="003007EF">
          <w:rPr>
            <w:noProof/>
            <w:webHidden/>
          </w:rPr>
          <w:fldChar w:fldCharType="separate"/>
        </w:r>
        <w:r w:rsidR="003007EF">
          <w:rPr>
            <w:noProof/>
            <w:webHidden/>
          </w:rPr>
          <w:t>37</w:t>
        </w:r>
        <w:r w:rsidR="003007EF">
          <w:rPr>
            <w:noProof/>
            <w:webHidden/>
          </w:rPr>
          <w:fldChar w:fldCharType="end"/>
        </w:r>
      </w:hyperlink>
    </w:p>
    <w:p w14:paraId="7824B97A" w14:textId="0E0CE027"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83" w:history="1">
        <w:r w:rsidR="003007EF" w:rsidRPr="009F5E0B">
          <w:rPr>
            <w:rStyle w:val="Hyperlink"/>
            <w:noProof/>
          </w:rPr>
          <w:t>3.5.1 Discussion of the Toronto Dataset's Overall Performance</w:t>
        </w:r>
        <w:r w:rsidR="003007EF">
          <w:rPr>
            <w:noProof/>
            <w:webHidden/>
          </w:rPr>
          <w:tab/>
        </w:r>
        <w:r w:rsidR="003007EF">
          <w:rPr>
            <w:noProof/>
            <w:webHidden/>
          </w:rPr>
          <w:fldChar w:fldCharType="begin"/>
        </w:r>
        <w:r w:rsidR="003007EF">
          <w:rPr>
            <w:noProof/>
            <w:webHidden/>
          </w:rPr>
          <w:instrText xml:space="preserve"> PAGEREF _Toc88746083 \h </w:instrText>
        </w:r>
        <w:r w:rsidR="003007EF">
          <w:rPr>
            <w:noProof/>
            <w:webHidden/>
          </w:rPr>
        </w:r>
        <w:r w:rsidR="003007EF">
          <w:rPr>
            <w:noProof/>
            <w:webHidden/>
          </w:rPr>
          <w:fldChar w:fldCharType="separate"/>
        </w:r>
        <w:r w:rsidR="003007EF">
          <w:rPr>
            <w:noProof/>
            <w:webHidden/>
          </w:rPr>
          <w:t>39</w:t>
        </w:r>
        <w:r w:rsidR="003007EF">
          <w:rPr>
            <w:noProof/>
            <w:webHidden/>
          </w:rPr>
          <w:fldChar w:fldCharType="end"/>
        </w:r>
      </w:hyperlink>
    </w:p>
    <w:p w14:paraId="33EC8158" w14:textId="30F3F2C1"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84" w:history="1">
        <w:r w:rsidR="003007EF" w:rsidRPr="009F5E0B">
          <w:rPr>
            <w:rStyle w:val="Hyperlink"/>
            <w:noProof/>
          </w:rPr>
          <w:t>3.6 The Performance of Forecasters on the Ottawa Dataset</w:t>
        </w:r>
        <w:r w:rsidR="003007EF">
          <w:rPr>
            <w:noProof/>
            <w:webHidden/>
          </w:rPr>
          <w:tab/>
        </w:r>
        <w:r w:rsidR="003007EF">
          <w:rPr>
            <w:noProof/>
            <w:webHidden/>
          </w:rPr>
          <w:fldChar w:fldCharType="begin"/>
        </w:r>
        <w:r w:rsidR="003007EF">
          <w:rPr>
            <w:noProof/>
            <w:webHidden/>
          </w:rPr>
          <w:instrText xml:space="preserve"> PAGEREF _Toc88746084 \h </w:instrText>
        </w:r>
        <w:r w:rsidR="003007EF">
          <w:rPr>
            <w:noProof/>
            <w:webHidden/>
          </w:rPr>
        </w:r>
        <w:r w:rsidR="003007EF">
          <w:rPr>
            <w:noProof/>
            <w:webHidden/>
          </w:rPr>
          <w:fldChar w:fldCharType="separate"/>
        </w:r>
        <w:r w:rsidR="003007EF">
          <w:rPr>
            <w:noProof/>
            <w:webHidden/>
          </w:rPr>
          <w:t>40</w:t>
        </w:r>
        <w:r w:rsidR="003007EF">
          <w:rPr>
            <w:noProof/>
            <w:webHidden/>
          </w:rPr>
          <w:fldChar w:fldCharType="end"/>
        </w:r>
      </w:hyperlink>
    </w:p>
    <w:p w14:paraId="132AE8E9" w14:textId="2F10CEA7"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85" w:history="1">
        <w:r w:rsidR="003007EF" w:rsidRPr="009F5E0B">
          <w:rPr>
            <w:rStyle w:val="Hyperlink"/>
            <w:noProof/>
          </w:rPr>
          <w:t>3.6.1 Discussion of the Ottawa Dataset's Overall Performance</w:t>
        </w:r>
        <w:r w:rsidR="003007EF">
          <w:rPr>
            <w:noProof/>
            <w:webHidden/>
          </w:rPr>
          <w:tab/>
        </w:r>
        <w:r w:rsidR="003007EF">
          <w:rPr>
            <w:noProof/>
            <w:webHidden/>
          </w:rPr>
          <w:fldChar w:fldCharType="begin"/>
        </w:r>
        <w:r w:rsidR="003007EF">
          <w:rPr>
            <w:noProof/>
            <w:webHidden/>
          </w:rPr>
          <w:instrText xml:space="preserve"> PAGEREF _Toc88746085 \h </w:instrText>
        </w:r>
        <w:r w:rsidR="003007EF">
          <w:rPr>
            <w:noProof/>
            <w:webHidden/>
          </w:rPr>
        </w:r>
        <w:r w:rsidR="003007EF">
          <w:rPr>
            <w:noProof/>
            <w:webHidden/>
          </w:rPr>
          <w:fldChar w:fldCharType="separate"/>
        </w:r>
        <w:r w:rsidR="003007EF">
          <w:rPr>
            <w:noProof/>
            <w:webHidden/>
          </w:rPr>
          <w:t>41</w:t>
        </w:r>
        <w:r w:rsidR="003007EF">
          <w:rPr>
            <w:noProof/>
            <w:webHidden/>
          </w:rPr>
          <w:fldChar w:fldCharType="end"/>
        </w:r>
      </w:hyperlink>
    </w:p>
    <w:p w14:paraId="7035E13F" w14:textId="59A7700A"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86" w:history="1">
        <w:r w:rsidR="003007EF" w:rsidRPr="009F5E0B">
          <w:rPr>
            <w:rStyle w:val="Hyperlink"/>
            <w:noProof/>
          </w:rPr>
          <w:t>3.7 The Performance of Forecasters on the Saint John Dataset</w:t>
        </w:r>
        <w:r w:rsidR="003007EF">
          <w:rPr>
            <w:noProof/>
            <w:webHidden/>
          </w:rPr>
          <w:tab/>
        </w:r>
        <w:r w:rsidR="003007EF">
          <w:rPr>
            <w:noProof/>
            <w:webHidden/>
          </w:rPr>
          <w:fldChar w:fldCharType="begin"/>
        </w:r>
        <w:r w:rsidR="003007EF">
          <w:rPr>
            <w:noProof/>
            <w:webHidden/>
          </w:rPr>
          <w:instrText xml:space="preserve"> PAGEREF _Toc88746086 \h </w:instrText>
        </w:r>
        <w:r w:rsidR="003007EF">
          <w:rPr>
            <w:noProof/>
            <w:webHidden/>
          </w:rPr>
        </w:r>
        <w:r w:rsidR="003007EF">
          <w:rPr>
            <w:noProof/>
            <w:webHidden/>
          </w:rPr>
          <w:fldChar w:fldCharType="separate"/>
        </w:r>
        <w:r w:rsidR="003007EF">
          <w:rPr>
            <w:noProof/>
            <w:webHidden/>
          </w:rPr>
          <w:t>42</w:t>
        </w:r>
        <w:r w:rsidR="003007EF">
          <w:rPr>
            <w:noProof/>
            <w:webHidden/>
          </w:rPr>
          <w:fldChar w:fldCharType="end"/>
        </w:r>
      </w:hyperlink>
    </w:p>
    <w:p w14:paraId="5E0F2D57" w14:textId="408A63FC"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87" w:history="1">
        <w:r w:rsidR="003007EF" w:rsidRPr="009F5E0B">
          <w:rPr>
            <w:rStyle w:val="Hyperlink"/>
            <w:noProof/>
          </w:rPr>
          <w:t>3.7.1 Discussion of the Saint John Dataset's Overall Performance</w:t>
        </w:r>
        <w:r w:rsidR="003007EF">
          <w:rPr>
            <w:noProof/>
            <w:webHidden/>
          </w:rPr>
          <w:tab/>
        </w:r>
        <w:r w:rsidR="003007EF">
          <w:rPr>
            <w:noProof/>
            <w:webHidden/>
          </w:rPr>
          <w:fldChar w:fldCharType="begin"/>
        </w:r>
        <w:r w:rsidR="003007EF">
          <w:rPr>
            <w:noProof/>
            <w:webHidden/>
          </w:rPr>
          <w:instrText xml:space="preserve"> PAGEREF _Toc88746087 \h </w:instrText>
        </w:r>
        <w:r w:rsidR="003007EF">
          <w:rPr>
            <w:noProof/>
            <w:webHidden/>
          </w:rPr>
        </w:r>
        <w:r w:rsidR="003007EF">
          <w:rPr>
            <w:noProof/>
            <w:webHidden/>
          </w:rPr>
          <w:fldChar w:fldCharType="separate"/>
        </w:r>
        <w:r w:rsidR="003007EF">
          <w:rPr>
            <w:noProof/>
            <w:webHidden/>
          </w:rPr>
          <w:t>43</w:t>
        </w:r>
        <w:r w:rsidR="003007EF">
          <w:rPr>
            <w:noProof/>
            <w:webHidden/>
          </w:rPr>
          <w:fldChar w:fldCharType="end"/>
        </w:r>
      </w:hyperlink>
    </w:p>
    <w:p w14:paraId="074B3B66" w14:textId="14A46F0B"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88" w:history="1">
        <w:r w:rsidR="003007EF" w:rsidRPr="009F5E0B">
          <w:rPr>
            <w:rStyle w:val="Hyperlink"/>
            <w:noProof/>
          </w:rPr>
          <w:t>3.8 Conclusion</w:t>
        </w:r>
        <w:r w:rsidR="003007EF">
          <w:rPr>
            <w:noProof/>
            <w:webHidden/>
          </w:rPr>
          <w:tab/>
        </w:r>
        <w:r w:rsidR="003007EF">
          <w:rPr>
            <w:noProof/>
            <w:webHidden/>
          </w:rPr>
          <w:fldChar w:fldCharType="begin"/>
        </w:r>
        <w:r w:rsidR="003007EF">
          <w:rPr>
            <w:noProof/>
            <w:webHidden/>
          </w:rPr>
          <w:instrText xml:space="preserve"> PAGEREF _Toc88746088 \h </w:instrText>
        </w:r>
        <w:r w:rsidR="003007EF">
          <w:rPr>
            <w:noProof/>
            <w:webHidden/>
          </w:rPr>
        </w:r>
        <w:r w:rsidR="003007EF">
          <w:rPr>
            <w:noProof/>
            <w:webHidden/>
          </w:rPr>
          <w:fldChar w:fldCharType="separate"/>
        </w:r>
        <w:r w:rsidR="003007EF">
          <w:rPr>
            <w:noProof/>
            <w:webHidden/>
          </w:rPr>
          <w:t>44</w:t>
        </w:r>
        <w:r w:rsidR="003007EF">
          <w:rPr>
            <w:noProof/>
            <w:webHidden/>
          </w:rPr>
          <w:fldChar w:fldCharType="end"/>
        </w:r>
      </w:hyperlink>
    </w:p>
    <w:p w14:paraId="6C3274E5" w14:textId="59192922" w:rsidR="003007EF" w:rsidRDefault="00D0141D">
      <w:pPr>
        <w:pStyle w:val="TOC1"/>
        <w:rPr>
          <w:rFonts w:asciiTheme="minorHAnsi" w:eastAsiaTheme="minorEastAsia" w:hAnsiTheme="minorHAnsi" w:cstheme="minorBidi"/>
          <w:noProof/>
          <w:sz w:val="22"/>
          <w:szCs w:val="22"/>
          <w:lang w:eastAsia="en-CA"/>
        </w:rPr>
      </w:pPr>
      <w:hyperlink w:anchor="_Toc88746089" w:history="1">
        <w:r w:rsidR="003007EF" w:rsidRPr="009F5E0B">
          <w:rPr>
            <w:rStyle w:val="Hyperlink"/>
            <w:noProof/>
          </w:rPr>
          <w:t>4 Comprehensive Evaluation of Our Forecasters' Performance</w:t>
        </w:r>
        <w:r w:rsidR="003007EF">
          <w:rPr>
            <w:noProof/>
            <w:webHidden/>
          </w:rPr>
          <w:tab/>
        </w:r>
        <w:r w:rsidR="003007EF">
          <w:rPr>
            <w:noProof/>
            <w:webHidden/>
          </w:rPr>
          <w:fldChar w:fldCharType="begin"/>
        </w:r>
        <w:r w:rsidR="003007EF">
          <w:rPr>
            <w:noProof/>
            <w:webHidden/>
          </w:rPr>
          <w:instrText xml:space="preserve"> PAGEREF _Toc88746089 \h </w:instrText>
        </w:r>
        <w:r w:rsidR="003007EF">
          <w:rPr>
            <w:noProof/>
            <w:webHidden/>
          </w:rPr>
        </w:r>
        <w:r w:rsidR="003007EF">
          <w:rPr>
            <w:noProof/>
            <w:webHidden/>
          </w:rPr>
          <w:fldChar w:fldCharType="separate"/>
        </w:r>
        <w:r w:rsidR="003007EF">
          <w:rPr>
            <w:noProof/>
            <w:webHidden/>
          </w:rPr>
          <w:t>45</w:t>
        </w:r>
        <w:r w:rsidR="003007EF">
          <w:rPr>
            <w:noProof/>
            <w:webHidden/>
          </w:rPr>
          <w:fldChar w:fldCharType="end"/>
        </w:r>
      </w:hyperlink>
    </w:p>
    <w:p w14:paraId="66BB61E9" w14:textId="53D70A33"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90" w:history="1">
        <w:r w:rsidR="003007EF" w:rsidRPr="009F5E0B">
          <w:rPr>
            <w:rStyle w:val="Hyperlink"/>
            <w:noProof/>
          </w:rPr>
          <w:t>4.1 The Toronto Dataset</w:t>
        </w:r>
        <w:r w:rsidR="003007EF">
          <w:rPr>
            <w:noProof/>
            <w:webHidden/>
          </w:rPr>
          <w:tab/>
        </w:r>
        <w:r w:rsidR="003007EF">
          <w:rPr>
            <w:noProof/>
            <w:webHidden/>
          </w:rPr>
          <w:fldChar w:fldCharType="begin"/>
        </w:r>
        <w:r w:rsidR="003007EF">
          <w:rPr>
            <w:noProof/>
            <w:webHidden/>
          </w:rPr>
          <w:instrText xml:space="preserve"> PAGEREF _Toc88746090 \h </w:instrText>
        </w:r>
        <w:r w:rsidR="003007EF">
          <w:rPr>
            <w:noProof/>
            <w:webHidden/>
          </w:rPr>
        </w:r>
        <w:r w:rsidR="003007EF">
          <w:rPr>
            <w:noProof/>
            <w:webHidden/>
          </w:rPr>
          <w:fldChar w:fldCharType="separate"/>
        </w:r>
        <w:r w:rsidR="003007EF">
          <w:rPr>
            <w:noProof/>
            <w:webHidden/>
          </w:rPr>
          <w:t>46</w:t>
        </w:r>
        <w:r w:rsidR="003007EF">
          <w:rPr>
            <w:noProof/>
            <w:webHidden/>
          </w:rPr>
          <w:fldChar w:fldCharType="end"/>
        </w:r>
      </w:hyperlink>
    </w:p>
    <w:p w14:paraId="3DA81710" w14:textId="191C7576"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1" w:history="1">
        <w:r w:rsidR="003007EF" w:rsidRPr="009F5E0B">
          <w:rPr>
            <w:rStyle w:val="Hyperlink"/>
            <w:noProof/>
          </w:rPr>
          <w:t>4.1.1 The Hourly Performance</w:t>
        </w:r>
        <w:r w:rsidR="003007EF">
          <w:rPr>
            <w:noProof/>
            <w:webHidden/>
          </w:rPr>
          <w:tab/>
        </w:r>
        <w:r w:rsidR="003007EF">
          <w:rPr>
            <w:noProof/>
            <w:webHidden/>
          </w:rPr>
          <w:fldChar w:fldCharType="begin"/>
        </w:r>
        <w:r w:rsidR="003007EF">
          <w:rPr>
            <w:noProof/>
            <w:webHidden/>
          </w:rPr>
          <w:instrText xml:space="preserve"> PAGEREF _Toc88746091 \h </w:instrText>
        </w:r>
        <w:r w:rsidR="003007EF">
          <w:rPr>
            <w:noProof/>
            <w:webHidden/>
          </w:rPr>
        </w:r>
        <w:r w:rsidR="003007EF">
          <w:rPr>
            <w:noProof/>
            <w:webHidden/>
          </w:rPr>
          <w:fldChar w:fldCharType="separate"/>
        </w:r>
        <w:r w:rsidR="003007EF">
          <w:rPr>
            <w:noProof/>
            <w:webHidden/>
          </w:rPr>
          <w:t>46</w:t>
        </w:r>
        <w:r w:rsidR="003007EF">
          <w:rPr>
            <w:noProof/>
            <w:webHidden/>
          </w:rPr>
          <w:fldChar w:fldCharType="end"/>
        </w:r>
      </w:hyperlink>
    </w:p>
    <w:p w14:paraId="74899E78" w14:textId="1DECD6B5"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2" w:history="1">
        <w:r w:rsidR="003007EF" w:rsidRPr="009F5E0B">
          <w:rPr>
            <w:rStyle w:val="Hyperlink"/>
            <w:noProof/>
          </w:rPr>
          <w:t>4.1.2 The Daily Performance</w:t>
        </w:r>
        <w:r w:rsidR="003007EF">
          <w:rPr>
            <w:noProof/>
            <w:webHidden/>
          </w:rPr>
          <w:tab/>
        </w:r>
        <w:r w:rsidR="003007EF">
          <w:rPr>
            <w:noProof/>
            <w:webHidden/>
          </w:rPr>
          <w:fldChar w:fldCharType="begin"/>
        </w:r>
        <w:r w:rsidR="003007EF">
          <w:rPr>
            <w:noProof/>
            <w:webHidden/>
          </w:rPr>
          <w:instrText xml:space="preserve"> PAGEREF _Toc88746092 \h </w:instrText>
        </w:r>
        <w:r w:rsidR="003007EF">
          <w:rPr>
            <w:noProof/>
            <w:webHidden/>
          </w:rPr>
        </w:r>
        <w:r w:rsidR="003007EF">
          <w:rPr>
            <w:noProof/>
            <w:webHidden/>
          </w:rPr>
          <w:fldChar w:fldCharType="separate"/>
        </w:r>
        <w:r w:rsidR="003007EF">
          <w:rPr>
            <w:noProof/>
            <w:webHidden/>
          </w:rPr>
          <w:t>51</w:t>
        </w:r>
        <w:r w:rsidR="003007EF">
          <w:rPr>
            <w:noProof/>
            <w:webHidden/>
          </w:rPr>
          <w:fldChar w:fldCharType="end"/>
        </w:r>
      </w:hyperlink>
    </w:p>
    <w:p w14:paraId="5E9163BE" w14:textId="448A4C19"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3" w:history="1">
        <w:r w:rsidR="003007EF" w:rsidRPr="009F5E0B">
          <w:rPr>
            <w:rStyle w:val="Hyperlink"/>
            <w:noProof/>
          </w:rPr>
          <w:t>4.1.4 Performance During the Seasons</w:t>
        </w:r>
        <w:r w:rsidR="003007EF">
          <w:rPr>
            <w:noProof/>
            <w:webHidden/>
          </w:rPr>
          <w:tab/>
        </w:r>
        <w:r w:rsidR="003007EF">
          <w:rPr>
            <w:noProof/>
            <w:webHidden/>
          </w:rPr>
          <w:fldChar w:fldCharType="begin"/>
        </w:r>
        <w:r w:rsidR="003007EF">
          <w:rPr>
            <w:noProof/>
            <w:webHidden/>
          </w:rPr>
          <w:instrText xml:space="preserve"> PAGEREF _Toc88746093 \h </w:instrText>
        </w:r>
        <w:r w:rsidR="003007EF">
          <w:rPr>
            <w:noProof/>
            <w:webHidden/>
          </w:rPr>
        </w:r>
        <w:r w:rsidR="003007EF">
          <w:rPr>
            <w:noProof/>
            <w:webHidden/>
          </w:rPr>
          <w:fldChar w:fldCharType="separate"/>
        </w:r>
        <w:r w:rsidR="003007EF">
          <w:rPr>
            <w:noProof/>
            <w:webHidden/>
          </w:rPr>
          <w:t>61</w:t>
        </w:r>
        <w:r w:rsidR="003007EF">
          <w:rPr>
            <w:noProof/>
            <w:webHidden/>
          </w:rPr>
          <w:fldChar w:fldCharType="end"/>
        </w:r>
      </w:hyperlink>
    </w:p>
    <w:p w14:paraId="0AAC5D7F" w14:textId="52915AB5"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4" w:history="1">
        <w:r w:rsidR="003007EF" w:rsidRPr="009F5E0B">
          <w:rPr>
            <w:rStyle w:val="Hyperlink"/>
            <w:noProof/>
          </w:rPr>
          <w:t>4.1.5 Comprehensive Analysis Discussion</w:t>
        </w:r>
        <w:r w:rsidR="003007EF">
          <w:rPr>
            <w:noProof/>
            <w:webHidden/>
          </w:rPr>
          <w:tab/>
        </w:r>
        <w:r w:rsidR="003007EF">
          <w:rPr>
            <w:noProof/>
            <w:webHidden/>
          </w:rPr>
          <w:fldChar w:fldCharType="begin"/>
        </w:r>
        <w:r w:rsidR="003007EF">
          <w:rPr>
            <w:noProof/>
            <w:webHidden/>
          </w:rPr>
          <w:instrText xml:space="preserve"> PAGEREF _Toc88746094 \h </w:instrText>
        </w:r>
        <w:r w:rsidR="003007EF">
          <w:rPr>
            <w:noProof/>
            <w:webHidden/>
          </w:rPr>
        </w:r>
        <w:r w:rsidR="003007EF">
          <w:rPr>
            <w:noProof/>
            <w:webHidden/>
          </w:rPr>
          <w:fldChar w:fldCharType="separate"/>
        </w:r>
        <w:r w:rsidR="003007EF">
          <w:rPr>
            <w:noProof/>
            <w:webHidden/>
          </w:rPr>
          <w:t>61</w:t>
        </w:r>
        <w:r w:rsidR="003007EF">
          <w:rPr>
            <w:noProof/>
            <w:webHidden/>
          </w:rPr>
          <w:fldChar w:fldCharType="end"/>
        </w:r>
      </w:hyperlink>
    </w:p>
    <w:p w14:paraId="118B9314" w14:textId="39F1914A"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095" w:history="1">
        <w:r w:rsidR="003007EF" w:rsidRPr="009F5E0B">
          <w:rPr>
            <w:rStyle w:val="Hyperlink"/>
            <w:noProof/>
          </w:rPr>
          <w:t>4.2 The Ottawa Dataset</w:t>
        </w:r>
        <w:r w:rsidR="003007EF">
          <w:rPr>
            <w:noProof/>
            <w:webHidden/>
          </w:rPr>
          <w:tab/>
        </w:r>
        <w:r w:rsidR="003007EF">
          <w:rPr>
            <w:noProof/>
            <w:webHidden/>
          </w:rPr>
          <w:fldChar w:fldCharType="begin"/>
        </w:r>
        <w:r w:rsidR="003007EF">
          <w:rPr>
            <w:noProof/>
            <w:webHidden/>
          </w:rPr>
          <w:instrText xml:space="preserve"> PAGEREF _Toc88746095 \h </w:instrText>
        </w:r>
        <w:r w:rsidR="003007EF">
          <w:rPr>
            <w:noProof/>
            <w:webHidden/>
          </w:rPr>
        </w:r>
        <w:r w:rsidR="003007EF">
          <w:rPr>
            <w:noProof/>
            <w:webHidden/>
          </w:rPr>
          <w:fldChar w:fldCharType="separate"/>
        </w:r>
        <w:r w:rsidR="003007EF">
          <w:rPr>
            <w:noProof/>
            <w:webHidden/>
          </w:rPr>
          <w:t>63</w:t>
        </w:r>
        <w:r w:rsidR="003007EF">
          <w:rPr>
            <w:noProof/>
            <w:webHidden/>
          </w:rPr>
          <w:fldChar w:fldCharType="end"/>
        </w:r>
      </w:hyperlink>
    </w:p>
    <w:p w14:paraId="329613C0" w14:textId="66EA8CF5"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6" w:history="1">
        <w:r w:rsidR="003007EF" w:rsidRPr="009F5E0B">
          <w:rPr>
            <w:rStyle w:val="Hyperlink"/>
            <w:noProof/>
          </w:rPr>
          <w:t>4.2.1 The Hourly Performance</w:t>
        </w:r>
        <w:r w:rsidR="003007EF">
          <w:rPr>
            <w:noProof/>
            <w:webHidden/>
          </w:rPr>
          <w:tab/>
        </w:r>
        <w:r w:rsidR="003007EF">
          <w:rPr>
            <w:noProof/>
            <w:webHidden/>
          </w:rPr>
          <w:fldChar w:fldCharType="begin"/>
        </w:r>
        <w:r w:rsidR="003007EF">
          <w:rPr>
            <w:noProof/>
            <w:webHidden/>
          </w:rPr>
          <w:instrText xml:space="preserve"> PAGEREF _Toc88746096 \h </w:instrText>
        </w:r>
        <w:r w:rsidR="003007EF">
          <w:rPr>
            <w:noProof/>
            <w:webHidden/>
          </w:rPr>
        </w:r>
        <w:r w:rsidR="003007EF">
          <w:rPr>
            <w:noProof/>
            <w:webHidden/>
          </w:rPr>
          <w:fldChar w:fldCharType="separate"/>
        </w:r>
        <w:r w:rsidR="003007EF">
          <w:rPr>
            <w:noProof/>
            <w:webHidden/>
          </w:rPr>
          <w:t>64</w:t>
        </w:r>
        <w:r w:rsidR="003007EF">
          <w:rPr>
            <w:noProof/>
            <w:webHidden/>
          </w:rPr>
          <w:fldChar w:fldCharType="end"/>
        </w:r>
      </w:hyperlink>
    </w:p>
    <w:p w14:paraId="42806A0B" w14:textId="66F0B321"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7" w:history="1">
        <w:r w:rsidR="003007EF" w:rsidRPr="009F5E0B">
          <w:rPr>
            <w:rStyle w:val="Hyperlink"/>
            <w:noProof/>
          </w:rPr>
          <w:t>4.2.2 The Daily Performance</w:t>
        </w:r>
        <w:r w:rsidR="003007EF">
          <w:rPr>
            <w:noProof/>
            <w:webHidden/>
          </w:rPr>
          <w:tab/>
        </w:r>
        <w:r w:rsidR="003007EF">
          <w:rPr>
            <w:noProof/>
            <w:webHidden/>
          </w:rPr>
          <w:fldChar w:fldCharType="begin"/>
        </w:r>
        <w:r w:rsidR="003007EF">
          <w:rPr>
            <w:noProof/>
            <w:webHidden/>
          </w:rPr>
          <w:instrText xml:space="preserve"> PAGEREF _Toc88746097 \h </w:instrText>
        </w:r>
        <w:r w:rsidR="003007EF">
          <w:rPr>
            <w:noProof/>
            <w:webHidden/>
          </w:rPr>
        </w:r>
        <w:r w:rsidR="003007EF">
          <w:rPr>
            <w:noProof/>
            <w:webHidden/>
          </w:rPr>
          <w:fldChar w:fldCharType="separate"/>
        </w:r>
        <w:r w:rsidR="003007EF">
          <w:rPr>
            <w:noProof/>
            <w:webHidden/>
          </w:rPr>
          <w:t>69</w:t>
        </w:r>
        <w:r w:rsidR="003007EF">
          <w:rPr>
            <w:noProof/>
            <w:webHidden/>
          </w:rPr>
          <w:fldChar w:fldCharType="end"/>
        </w:r>
      </w:hyperlink>
    </w:p>
    <w:p w14:paraId="5370F1CD" w14:textId="2484E3F7"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8" w:history="1">
        <w:r w:rsidR="003007EF" w:rsidRPr="009F5E0B">
          <w:rPr>
            <w:rStyle w:val="Hyperlink"/>
            <w:noProof/>
          </w:rPr>
          <w:t>4.2.3 The Monthly Performance</w:t>
        </w:r>
        <w:r w:rsidR="003007EF">
          <w:rPr>
            <w:noProof/>
            <w:webHidden/>
          </w:rPr>
          <w:tab/>
        </w:r>
        <w:r w:rsidR="003007EF">
          <w:rPr>
            <w:noProof/>
            <w:webHidden/>
          </w:rPr>
          <w:fldChar w:fldCharType="begin"/>
        </w:r>
        <w:r w:rsidR="003007EF">
          <w:rPr>
            <w:noProof/>
            <w:webHidden/>
          </w:rPr>
          <w:instrText xml:space="preserve"> PAGEREF _Toc88746098 \h </w:instrText>
        </w:r>
        <w:r w:rsidR="003007EF">
          <w:rPr>
            <w:noProof/>
            <w:webHidden/>
          </w:rPr>
        </w:r>
        <w:r w:rsidR="003007EF">
          <w:rPr>
            <w:noProof/>
            <w:webHidden/>
          </w:rPr>
          <w:fldChar w:fldCharType="separate"/>
        </w:r>
        <w:r w:rsidR="003007EF">
          <w:rPr>
            <w:noProof/>
            <w:webHidden/>
          </w:rPr>
          <w:t>73</w:t>
        </w:r>
        <w:r w:rsidR="003007EF">
          <w:rPr>
            <w:noProof/>
            <w:webHidden/>
          </w:rPr>
          <w:fldChar w:fldCharType="end"/>
        </w:r>
      </w:hyperlink>
    </w:p>
    <w:p w14:paraId="2EF91C17" w14:textId="5DA98853"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099" w:history="1">
        <w:r w:rsidR="003007EF" w:rsidRPr="009F5E0B">
          <w:rPr>
            <w:rStyle w:val="Hyperlink"/>
            <w:noProof/>
          </w:rPr>
          <w:t>4.2.4 Performance During the Seasons</w:t>
        </w:r>
        <w:r w:rsidR="003007EF">
          <w:rPr>
            <w:noProof/>
            <w:webHidden/>
          </w:rPr>
          <w:tab/>
        </w:r>
        <w:r w:rsidR="003007EF">
          <w:rPr>
            <w:noProof/>
            <w:webHidden/>
          </w:rPr>
          <w:fldChar w:fldCharType="begin"/>
        </w:r>
        <w:r w:rsidR="003007EF">
          <w:rPr>
            <w:noProof/>
            <w:webHidden/>
          </w:rPr>
          <w:instrText xml:space="preserve"> PAGEREF _Toc88746099 \h </w:instrText>
        </w:r>
        <w:r w:rsidR="003007EF">
          <w:rPr>
            <w:noProof/>
            <w:webHidden/>
          </w:rPr>
        </w:r>
        <w:r w:rsidR="003007EF">
          <w:rPr>
            <w:noProof/>
            <w:webHidden/>
          </w:rPr>
          <w:fldChar w:fldCharType="separate"/>
        </w:r>
        <w:r w:rsidR="003007EF">
          <w:rPr>
            <w:noProof/>
            <w:webHidden/>
          </w:rPr>
          <w:t>78</w:t>
        </w:r>
        <w:r w:rsidR="003007EF">
          <w:rPr>
            <w:noProof/>
            <w:webHidden/>
          </w:rPr>
          <w:fldChar w:fldCharType="end"/>
        </w:r>
      </w:hyperlink>
    </w:p>
    <w:p w14:paraId="25B7774C" w14:textId="204758E7"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00" w:history="1">
        <w:r w:rsidR="003007EF" w:rsidRPr="009F5E0B">
          <w:rPr>
            <w:rStyle w:val="Hyperlink"/>
            <w:noProof/>
          </w:rPr>
          <w:t>4.2.5 Comprehensive Analysis Discussion</w:t>
        </w:r>
        <w:r w:rsidR="003007EF">
          <w:rPr>
            <w:noProof/>
            <w:webHidden/>
          </w:rPr>
          <w:tab/>
        </w:r>
        <w:r w:rsidR="003007EF">
          <w:rPr>
            <w:noProof/>
            <w:webHidden/>
          </w:rPr>
          <w:fldChar w:fldCharType="begin"/>
        </w:r>
        <w:r w:rsidR="003007EF">
          <w:rPr>
            <w:noProof/>
            <w:webHidden/>
          </w:rPr>
          <w:instrText xml:space="preserve"> PAGEREF _Toc88746100 \h </w:instrText>
        </w:r>
        <w:r w:rsidR="003007EF">
          <w:rPr>
            <w:noProof/>
            <w:webHidden/>
          </w:rPr>
        </w:r>
        <w:r w:rsidR="003007EF">
          <w:rPr>
            <w:noProof/>
            <w:webHidden/>
          </w:rPr>
          <w:fldChar w:fldCharType="separate"/>
        </w:r>
        <w:r w:rsidR="003007EF">
          <w:rPr>
            <w:noProof/>
            <w:webHidden/>
          </w:rPr>
          <w:t>79</w:t>
        </w:r>
        <w:r w:rsidR="003007EF">
          <w:rPr>
            <w:noProof/>
            <w:webHidden/>
          </w:rPr>
          <w:fldChar w:fldCharType="end"/>
        </w:r>
      </w:hyperlink>
    </w:p>
    <w:p w14:paraId="0A686964" w14:textId="5DEE1AAC"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01" w:history="1">
        <w:r w:rsidR="003007EF" w:rsidRPr="009F5E0B">
          <w:rPr>
            <w:rStyle w:val="Hyperlink"/>
            <w:noProof/>
          </w:rPr>
          <w:t>4.3 The Saint John Dataset</w:t>
        </w:r>
        <w:r w:rsidR="003007EF">
          <w:rPr>
            <w:noProof/>
            <w:webHidden/>
          </w:rPr>
          <w:tab/>
        </w:r>
        <w:r w:rsidR="003007EF">
          <w:rPr>
            <w:noProof/>
            <w:webHidden/>
          </w:rPr>
          <w:fldChar w:fldCharType="begin"/>
        </w:r>
        <w:r w:rsidR="003007EF">
          <w:rPr>
            <w:noProof/>
            <w:webHidden/>
          </w:rPr>
          <w:instrText xml:space="preserve"> PAGEREF _Toc88746101 \h </w:instrText>
        </w:r>
        <w:r w:rsidR="003007EF">
          <w:rPr>
            <w:noProof/>
            <w:webHidden/>
          </w:rPr>
        </w:r>
        <w:r w:rsidR="003007EF">
          <w:rPr>
            <w:noProof/>
            <w:webHidden/>
          </w:rPr>
          <w:fldChar w:fldCharType="separate"/>
        </w:r>
        <w:r w:rsidR="003007EF">
          <w:rPr>
            <w:noProof/>
            <w:webHidden/>
          </w:rPr>
          <w:t>81</w:t>
        </w:r>
        <w:r w:rsidR="003007EF">
          <w:rPr>
            <w:noProof/>
            <w:webHidden/>
          </w:rPr>
          <w:fldChar w:fldCharType="end"/>
        </w:r>
      </w:hyperlink>
    </w:p>
    <w:p w14:paraId="629FDF71" w14:textId="35C21B60"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02" w:history="1">
        <w:r w:rsidR="003007EF" w:rsidRPr="009F5E0B">
          <w:rPr>
            <w:rStyle w:val="Hyperlink"/>
            <w:noProof/>
          </w:rPr>
          <w:t>4.3.1 The Hourly Performance</w:t>
        </w:r>
        <w:r w:rsidR="003007EF">
          <w:rPr>
            <w:noProof/>
            <w:webHidden/>
          </w:rPr>
          <w:tab/>
        </w:r>
        <w:r w:rsidR="003007EF">
          <w:rPr>
            <w:noProof/>
            <w:webHidden/>
          </w:rPr>
          <w:fldChar w:fldCharType="begin"/>
        </w:r>
        <w:r w:rsidR="003007EF">
          <w:rPr>
            <w:noProof/>
            <w:webHidden/>
          </w:rPr>
          <w:instrText xml:space="preserve"> PAGEREF _Toc88746102 \h </w:instrText>
        </w:r>
        <w:r w:rsidR="003007EF">
          <w:rPr>
            <w:noProof/>
            <w:webHidden/>
          </w:rPr>
        </w:r>
        <w:r w:rsidR="003007EF">
          <w:rPr>
            <w:noProof/>
            <w:webHidden/>
          </w:rPr>
          <w:fldChar w:fldCharType="separate"/>
        </w:r>
        <w:r w:rsidR="003007EF">
          <w:rPr>
            <w:noProof/>
            <w:webHidden/>
          </w:rPr>
          <w:t>81</w:t>
        </w:r>
        <w:r w:rsidR="003007EF">
          <w:rPr>
            <w:noProof/>
            <w:webHidden/>
          </w:rPr>
          <w:fldChar w:fldCharType="end"/>
        </w:r>
      </w:hyperlink>
    </w:p>
    <w:p w14:paraId="2A4BE225" w14:textId="5C6083D7"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03" w:history="1">
        <w:r w:rsidR="003007EF" w:rsidRPr="009F5E0B">
          <w:rPr>
            <w:rStyle w:val="Hyperlink"/>
            <w:noProof/>
          </w:rPr>
          <w:t>4.3.2 The Daily Performance</w:t>
        </w:r>
        <w:r w:rsidR="003007EF">
          <w:rPr>
            <w:noProof/>
            <w:webHidden/>
          </w:rPr>
          <w:tab/>
        </w:r>
        <w:r w:rsidR="003007EF">
          <w:rPr>
            <w:noProof/>
            <w:webHidden/>
          </w:rPr>
          <w:fldChar w:fldCharType="begin"/>
        </w:r>
        <w:r w:rsidR="003007EF">
          <w:rPr>
            <w:noProof/>
            <w:webHidden/>
          </w:rPr>
          <w:instrText xml:space="preserve"> PAGEREF _Toc88746103 \h </w:instrText>
        </w:r>
        <w:r w:rsidR="003007EF">
          <w:rPr>
            <w:noProof/>
            <w:webHidden/>
          </w:rPr>
        </w:r>
        <w:r w:rsidR="003007EF">
          <w:rPr>
            <w:noProof/>
            <w:webHidden/>
          </w:rPr>
          <w:fldChar w:fldCharType="separate"/>
        </w:r>
        <w:r w:rsidR="003007EF">
          <w:rPr>
            <w:noProof/>
            <w:webHidden/>
          </w:rPr>
          <w:t>86</w:t>
        </w:r>
        <w:r w:rsidR="003007EF">
          <w:rPr>
            <w:noProof/>
            <w:webHidden/>
          </w:rPr>
          <w:fldChar w:fldCharType="end"/>
        </w:r>
      </w:hyperlink>
    </w:p>
    <w:p w14:paraId="3C2F7517" w14:textId="40B19FF0"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04" w:history="1">
        <w:r w:rsidR="003007EF" w:rsidRPr="009F5E0B">
          <w:rPr>
            <w:rStyle w:val="Hyperlink"/>
            <w:noProof/>
          </w:rPr>
          <w:t>4.3.3 The Monthly Performance</w:t>
        </w:r>
        <w:r w:rsidR="003007EF">
          <w:rPr>
            <w:noProof/>
            <w:webHidden/>
          </w:rPr>
          <w:tab/>
        </w:r>
        <w:r w:rsidR="003007EF">
          <w:rPr>
            <w:noProof/>
            <w:webHidden/>
          </w:rPr>
          <w:fldChar w:fldCharType="begin"/>
        </w:r>
        <w:r w:rsidR="003007EF">
          <w:rPr>
            <w:noProof/>
            <w:webHidden/>
          </w:rPr>
          <w:instrText xml:space="preserve"> PAGEREF _Toc88746104 \h </w:instrText>
        </w:r>
        <w:r w:rsidR="003007EF">
          <w:rPr>
            <w:noProof/>
            <w:webHidden/>
          </w:rPr>
        </w:r>
        <w:r w:rsidR="003007EF">
          <w:rPr>
            <w:noProof/>
            <w:webHidden/>
          </w:rPr>
          <w:fldChar w:fldCharType="separate"/>
        </w:r>
        <w:r w:rsidR="003007EF">
          <w:rPr>
            <w:noProof/>
            <w:webHidden/>
          </w:rPr>
          <w:t>90</w:t>
        </w:r>
        <w:r w:rsidR="003007EF">
          <w:rPr>
            <w:noProof/>
            <w:webHidden/>
          </w:rPr>
          <w:fldChar w:fldCharType="end"/>
        </w:r>
      </w:hyperlink>
    </w:p>
    <w:p w14:paraId="03ABD06C" w14:textId="36985B93"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05" w:history="1">
        <w:r w:rsidR="003007EF" w:rsidRPr="009F5E0B">
          <w:rPr>
            <w:rStyle w:val="Hyperlink"/>
            <w:noProof/>
          </w:rPr>
          <w:t>4.3.4 Performance During the Seasons</w:t>
        </w:r>
        <w:r w:rsidR="003007EF">
          <w:rPr>
            <w:noProof/>
            <w:webHidden/>
          </w:rPr>
          <w:tab/>
        </w:r>
        <w:r w:rsidR="003007EF">
          <w:rPr>
            <w:noProof/>
            <w:webHidden/>
          </w:rPr>
          <w:fldChar w:fldCharType="begin"/>
        </w:r>
        <w:r w:rsidR="003007EF">
          <w:rPr>
            <w:noProof/>
            <w:webHidden/>
          </w:rPr>
          <w:instrText xml:space="preserve"> PAGEREF _Toc88746105 \h </w:instrText>
        </w:r>
        <w:r w:rsidR="003007EF">
          <w:rPr>
            <w:noProof/>
            <w:webHidden/>
          </w:rPr>
        </w:r>
        <w:r w:rsidR="003007EF">
          <w:rPr>
            <w:noProof/>
            <w:webHidden/>
          </w:rPr>
          <w:fldChar w:fldCharType="separate"/>
        </w:r>
        <w:r w:rsidR="003007EF">
          <w:rPr>
            <w:noProof/>
            <w:webHidden/>
          </w:rPr>
          <w:t>96</w:t>
        </w:r>
        <w:r w:rsidR="003007EF">
          <w:rPr>
            <w:noProof/>
            <w:webHidden/>
          </w:rPr>
          <w:fldChar w:fldCharType="end"/>
        </w:r>
      </w:hyperlink>
    </w:p>
    <w:p w14:paraId="71676346" w14:textId="3C2C1D09"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06" w:history="1">
        <w:r w:rsidR="003007EF" w:rsidRPr="009F5E0B">
          <w:rPr>
            <w:rStyle w:val="Hyperlink"/>
            <w:noProof/>
          </w:rPr>
          <w:t>4.3.5 Comprehensive Analysis Discussion</w:t>
        </w:r>
        <w:r w:rsidR="003007EF">
          <w:rPr>
            <w:noProof/>
            <w:webHidden/>
          </w:rPr>
          <w:tab/>
        </w:r>
        <w:r w:rsidR="003007EF">
          <w:rPr>
            <w:noProof/>
            <w:webHidden/>
          </w:rPr>
          <w:fldChar w:fldCharType="begin"/>
        </w:r>
        <w:r w:rsidR="003007EF">
          <w:rPr>
            <w:noProof/>
            <w:webHidden/>
          </w:rPr>
          <w:instrText xml:space="preserve"> PAGEREF _Toc88746106 \h </w:instrText>
        </w:r>
        <w:r w:rsidR="003007EF">
          <w:rPr>
            <w:noProof/>
            <w:webHidden/>
          </w:rPr>
        </w:r>
        <w:r w:rsidR="003007EF">
          <w:rPr>
            <w:noProof/>
            <w:webHidden/>
          </w:rPr>
          <w:fldChar w:fldCharType="separate"/>
        </w:r>
        <w:r w:rsidR="003007EF">
          <w:rPr>
            <w:noProof/>
            <w:webHidden/>
          </w:rPr>
          <w:t>97</w:t>
        </w:r>
        <w:r w:rsidR="003007EF">
          <w:rPr>
            <w:noProof/>
            <w:webHidden/>
          </w:rPr>
          <w:fldChar w:fldCharType="end"/>
        </w:r>
      </w:hyperlink>
    </w:p>
    <w:p w14:paraId="26585C6F" w14:textId="11DB3A86" w:rsidR="003007EF" w:rsidRDefault="00D0141D">
      <w:pPr>
        <w:pStyle w:val="TOC1"/>
        <w:rPr>
          <w:rFonts w:asciiTheme="minorHAnsi" w:eastAsiaTheme="minorEastAsia" w:hAnsiTheme="minorHAnsi" w:cstheme="minorBidi"/>
          <w:noProof/>
          <w:sz w:val="22"/>
          <w:szCs w:val="22"/>
          <w:lang w:eastAsia="en-CA"/>
        </w:rPr>
      </w:pPr>
      <w:hyperlink w:anchor="_Toc88746107" w:history="1">
        <w:r w:rsidR="003007EF" w:rsidRPr="009F5E0B">
          <w:rPr>
            <w:rStyle w:val="Hyperlink"/>
            <w:noProof/>
          </w:rPr>
          <w:t>5 Conclusion</w:t>
        </w:r>
        <w:r w:rsidR="003007EF">
          <w:rPr>
            <w:noProof/>
            <w:webHidden/>
          </w:rPr>
          <w:tab/>
        </w:r>
        <w:r w:rsidR="003007EF">
          <w:rPr>
            <w:noProof/>
            <w:webHidden/>
          </w:rPr>
          <w:fldChar w:fldCharType="begin"/>
        </w:r>
        <w:r w:rsidR="003007EF">
          <w:rPr>
            <w:noProof/>
            <w:webHidden/>
          </w:rPr>
          <w:instrText xml:space="preserve"> PAGEREF _Toc88746107 \h </w:instrText>
        </w:r>
        <w:r w:rsidR="003007EF">
          <w:rPr>
            <w:noProof/>
            <w:webHidden/>
          </w:rPr>
        </w:r>
        <w:r w:rsidR="003007EF">
          <w:rPr>
            <w:noProof/>
            <w:webHidden/>
          </w:rPr>
          <w:fldChar w:fldCharType="separate"/>
        </w:r>
        <w:r w:rsidR="003007EF">
          <w:rPr>
            <w:noProof/>
            <w:webHidden/>
          </w:rPr>
          <w:t>99</w:t>
        </w:r>
        <w:r w:rsidR="003007EF">
          <w:rPr>
            <w:noProof/>
            <w:webHidden/>
          </w:rPr>
          <w:fldChar w:fldCharType="end"/>
        </w:r>
      </w:hyperlink>
    </w:p>
    <w:p w14:paraId="26DEC64C" w14:textId="5CB2BEB3"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08" w:history="1">
        <w:r w:rsidR="003007EF" w:rsidRPr="009F5E0B">
          <w:rPr>
            <w:rStyle w:val="Hyperlink"/>
            <w:noProof/>
          </w:rPr>
          <w:t>5.1 Summary</w:t>
        </w:r>
        <w:r w:rsidR="003007EF">
          <w:rPr>
            <w:noProof/>
            <w:webHidden/>
          </w:rPr>
          <w:tab/>
        </w:r>
        <w:r w:rsidR="003007EF">
          <w:rPr>
            <w:noProof/>
            <w:webHidden/>
          </w:rPr>
          <w:fldChar w:fldCharType="begin"/>
        </w:r>
        <w:r w:rsidR="003007EF">
          <w:rPr>
            <w:noProof/>
            <w:webHidden/>
          </w:rPr>
          <w:instrText xml:space="preserve"> PAGEREF _Toc88746108 \h </w:instrText>
        </w:r>
        <w:r w:rsidR="003007EF">
          <w:rPr>
            <w:noProof/>
            <w:webHidden/>
          </w:rPr>
        </w:r>
        <w:r w:rsidR="003007EF">
          <w:rPr>
            <w:noProof/>
            <w:webHidden/>
          </w:rPr>
          <w:fldChar w:fldCharType="separate"/>
        </w:r>
        <w:r w:rsidR="003007EF">
          <w:rPr>
            <w:noProof/>
            <w:webHidden/>
          </w:rPr>
          <w:t>99</w:t>
        </w:r>
        <w:r w:rsidR="003007EF">
          <w:rPr>
            <w:noProof/>
            <w:webHidden/>
          </w:rPr>
          <w:fldChar w:fldCharType="end"/>
        </w:r>
      </w:hyperlink>
    </w:p>
    <w:p w14:paraId="4B6A1F62" w14:textId="692C8C43"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09" w:history="1">
        <w:r w:rsidR="003007EF" w:rsidRPr="009F5E0B">
          <w:rPr>
            <w:rStyle w:val="Hyperlink"/>
            <w:noProof/>
          </w:rPr>
          <w:t>5.2 Contributions</w:t>
        </w:r>
        <w:r w:rsidR="003007EF">
          <w:rPr>
            <w:noProof/>
            <w:webHidden/>
          </w:rPr>
          <w:tab/>
        </w:r>
        <w:r w:rsidR="003007EF">
          <w:rPr>
            <w:noProof/>
            <w:webHidden/>
          </w:rPr>
          <w:fldChar w:fldCharType="begin"/>
        </w:r>
        <w:r w:rsidR="003007EF">
          <w:rPr>
            <w:noProof/>
            <w:webHidden/>
          </w:rPr>
          <w:instrText xml:space="preserve"> PAGEREF _Toc88746109 \h </w:instrText>
        </w:r>
        <w:r w:rsidR="003007EF">
          <w:rPr>
            <w:noProof/>
            <w:webHidden/>
          </w:rPr>
        </w:r>
        <w:r w:rsidR="003007EF">
          <w:rPr>
            <w:noProof/>
            <w:webHidden/>
          </w:rPr>
          <w:fldChar w:fldCharType="separate"/>
        </w:r>
        <w:r w:rsidR="003007EF">
          <w:rPr>
            <w:noProof/>
            <w:webHidden/>
          </w:rPr>
          <w:t>100</w:t>
        </w:r>
        <w:r w:rsidR="003007EF">
          <w:rPr>
            <w:noProof/>
            <w:webHidden/>
          </w:rPr>
          <w:fldChar w:fldCharType="end"/>
        </w:r>
      </w:hyperlink>
    </w:p>
    <w:p w14:paraId="4142E145" w14:textId="63647225"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10" w:history="1">
        <w:r w:rsidR="003007EF" w:rsidRPr="009F5E0B">
          <w:rPr>
            <w:rStyle w:val="Hyperlink"/>
            <w:noProof/>
          </w:rPr>
          <w:t>5.3 Future Work</w:t>
        </w:r>
        <w:r w:rsidR="003007EF">
          <w:rPr>
            <w:noProof/>
            <w:webHidden/>
          </w:rPr>
          <w:tab/>
        </w:r>
        <w:r w:rsidR="003007EF">
          <w:rPr>
            <w:noProof/>
            <w:webHidden/>
          </w:rPr>
          <w:fldChar w:fldCharType="begin"/>
        </w:r>
        <w:r w:rsidR="003007EF">
          <w:rPr>
            <w:noProof/>
            <w:webHidden/>
          </w:rPr>
          <w:instrText xml:space="preserve"> PAGEREF _Toc88746110 \h </w:instrText>
        </w:r>
        <w:r w:rsidR="003007EF">
          <w:rPr>
            <w:noProof/>
            <w:webHidden/>
          </w:rPr>
        </w:r>
        <w:r w:rsidR="003007EF">
          <w:rPr>
            <w:noProof/>
            <w:webHidden/>
          </w:rPr>
          <w:fldChar w:fldCharType="separate"/>
        </w:r>
        <w:r w:rsidR="003007EF">
          <w:rPr>
            <w:noProof/>
            <w:webHidden/>
          </w:rPr>
          <w:t>100</w:t>
        </w:r>
        <w:r w:rsidR="003007EF">
          <w:rPr>
            <w:noProof/>
            <w:webHidden/>
          </w:rPr>
          <w:fldChar w:fldCharType="end"/>
        </w:r>
      </w:hyperlink>
    </w:p>
    <w:p w14:paraId="3DC8F8C5" w14:textId="370884F6" w:rsidR="003007EF" w:rsidRDefault="00D0141D">
      <w:pPr>
        <w:pStyle w:val="TOC1"/>
        <w:rPr>
          <w:rFonts w:asciiTheme="minorHAnsi" w:eastAsiaTheme="minorEastAsia" w:hAnsiTheme="minorHAnsi" w:cstheme="minorBidi"/>
          <w:noProof/>
          <w:sz w:val="22"/>
          <w:szCs w:val="22"/>
          <w:lang w:eastAsia="en-CA"/>
        </w:rPr>
      </w:pPr>
      <w:hyperlink w:anchor="_Toc88746111" w:history="1">
        <w:r w:rsidR="003007EF" w:rsidRPr="009F5E0B">
          <w:rPr>
            <w:rStyle w:val="Hyperlink"/>
            <w:noProof/>
          </w:rPr>
          <w:t>Bibliography</w:t>
        </w:r>
        <w:r w:rsidR="003007EF">
          <w:rPr>
            <w:noProof/>
            <w:webHidden/>
          </w:rPr>
          <w:tab/>
        </w:r>
        <w:r w:rsidR="003007EF">
          <w:rPr>
            <w:noProof/>
            <w:webHidden/>
          </w:rPr>
          <w:fldChar w:fldCharType="begin"/>
        </w:r>
        <w:r w:rsidR="003007EF">
          <w:rPr>
            <w:noProof/>
            <w:webHidden/>
          </w:rPr>
          <w:instrText xml:space="preserve"> PAGEREF _Toc88746111 \h </w:instrText>
        </w:r>
        <w:r w:rsidR="003007EF">
          <w:rPr>
            <w:noProof/>
            <w:webHidden/>
          </w:rPr>
        </w:r>
        <w:r w:rsidR="003007EF">
          <w:rPr>
            <w:noProof/>
            <w:webHidden/>
          </w:rPr>
          <w:fldChar w:fldCharType="separate"/>
        </w:r>
        <w:r w:rsidR="003007EF">
          <w:rPr>
            <w:noProof/>
            <w:webHidden/>
          </w:rPr>
          <w:t>102</w:t>
        </w:r>
        <w:r w:rsidR="003007EF">
          <w:rPr>
            <w:noProof/>
            <w:webHidden/>
          </w:rPr>
          <w:fldChar w:fldCharType="end"/>
        </w:r>
      </w:hyperlink>
    </w:p>
    <w:p w14:paraId="61FC7C33" w14:textId="739BC1B3" w:rsidR="003007EF" w:rsidRDefault="00D0141D">
      <w:pPr>
        <w:pStyle w:val="TOC1"/>
        <w:rPr>
          <w:rFonts w:asciiTheme="minorHAnsi" w:eastAsiaTheme="minorEastAsia" w:hAnsiTheme="minorHAnsi" w:cstheme="minorBidi"/>
          <w:noProof/>
          <w:sz w:val="22"/>
          <w:szCs w:val="22"/>
          <w:lang w:eastAsia="en-CA"/>
        </w:rPr>
      </w:pPr>
      <w:hyperlink w:anchor="_Toc88746112" w:history="1">
        <w:r w:rsidR="003007EF" w:rsidRPr="009F5E0B">
          <w:rPr>
            <w:rStyle w:val="Hyperlink"/>
            <w:noProof/>
          </w:rPr>
          <w:t>Appendix A</w:t>
        </w:r>
        <w:r w:rsidR="003007EF">
          <w:rPr>
            <w:noProof/>
            <w:webHidden/>
          </w:rPr>
          <w:tab/>
        </w:r>
        <w:r w:rsidR="003007EF">
          <w:rPr>
            <w:noProof/>
            <w:webHidden/>
          </w:rPr>
          <w:fldChar w:fldCharType="begin"/>
        </w:r>
        <w:r w:rsidR="003007EF">
          <w:rPr>
            <w:noProof/>
            <w:webHidden/>
          </w:rPr>
          <w:instrText xml:space="preserve"> PAGEREF _Toc88746112 \h </w:instrText>
        </w:r>
        <w:r w:rsidR="003007EF">
          <w:rPr>
            <w:noProof/>
            <w:webHidden/>
          </w:rPr>
        </w:r>
        <w:r w:rsidR="003007EF">
          <w:rPr>
            <w:noProof/>
            <w:webHidden/>
          </w:rPr>
          <w:fldChar w:fldCharType="separate"/>
        </w:r>
        <w:r w:rsidR="003007EF">
          <w:rPr>
            <w:noProof/>
            <w:webHidden/>
          </w:rPr>
          <w:t>123</w:t>
        </w:r>
        <w:r w:rsidR="003007EF">
          <w:rPr>
            <w:noProof/>
            <w:webHidden/>
          </w:rPr>
          <w:fldChar w:fldCharType="end"/>
        </w:r>
      </w:hyperlink>
    </w:p>
    <w:p w14:paraId="2E359A2D" w14:textId="21D41684"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13" w:history="1">
        <w:r w:rsidR="003007EF" w:rsidRPr="009F5E0B">
          <w:rPr>
            <w:rStyle w:val="Hyperlink"/>
            <w:noProof/>
          </w:rPr>
          <w:t>1.1 Determining the ARIMA Model's Optimal Parameters</w:t>
        </w:r>
        <w:r w:rsidR="003007EF">
          <w:rPr>
            <w:noProof/>
            <w:webHidden/>
          </w:rPr>
          <w:tab/>
        </w:r>
        <w:r w:rsidR="003007EF">
          <w:rPr>
            <w:noProof/>
            <w:webHidden/>
          </w:rPr>
          <w:fldChar w:fldCharType="begin"/>
        </w:r>
        <w:r w:rsidR="003007EF">
          <w:rPr>
            <w:noProof/>
            <w:webHidden/>
          </w:rPr>
          <w:instrText xml:space="preserve"> PAGEREF _Toc88746113 \h </w:instrText>
        </w:r>
        <w:r w:rsidR="003007EF">
          <w:rPr>
            <w:noProof/>
            <w:webHidden/>
          </w:rPr>
        </w:r>
        <w:r w:rsidR="003007EF">
          <w:rPr>
            <w:noProof/>
            <w:webHidden/>
          </w:rPr>
          <w:fldChar w:fldCharType="separate"/>
        </w:r>
        <w:r w:rsidR="003007EF">
          <w:rPr>
            <w:noProof/>
            <w:webHidden/>
          </w:rPr>
          <w:t>123</w:t>
        </w:r>
        <w:r w:rsidR="003007EF">
          <w:rPr>
            <w:noProof/>
            <w:webHidden/>
          </w:rPr>
          <w:fldChar w:fldCharType="end"/>
        </w:r>
      </w:hyperlink>
    </w:p>
    <w:p w14:paraId="59688E88" w14:textId="3844E1DA"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14" w:history="1">
        <w:r w:rsidR="003007EF" w:rsidRPr="009F5E0B">
          <w:rPr>
            <w:rStyle w:val="Hyperlink"/>
            <w:noProof/>
          </w:rPr>
          <w:t>1.1.1 The Toronto Dataset's PACF and ACF Plots – Parameters (24, 2, 25)</w:t>
        </w:r>
        <w:r w:rsidR="003007EF">
          <w:rPr>
            <w:noProof/>
            <w:webHidden/>
          </w:rPr>
          <w:tab/>
        </w:r>
        <w:r w:rsidR="003007EF">
          <w:rPr>
            <w:noProof/>
            <w:webHidden/>
          </w:rPr>
          <w:fldChar w:fldCharType="begin"/>
        </w:r>
        <w:r w:rsidR="003007EF">
          <w:rPr>
            <w:noProof/>
            <w:webHidden/>
          </w:rPr>
          <w:instrText xml:space="preserve"> PAGEREF _Toc88746114 \h </w:instrText>
        </w:r>
        <w:r w:rsidR="003007EF">
          <w:rPr>
            <w:noProof/>
            <w:webHidden/>
          </w:rPr>
        </w:r>
        <w:r w:rsidR="003007EF">
          <w:rPr>
            <w:noProof/>
            <w:webHidden/>
          </w:rPr>
          <w:fldChar w:fldCharType="separate"/>
        </w:r>
        <w:r w:rsidR="003007EF">
          <w:rPr>
            <w:noProof/>
            <w:webHidden/>
          </w:rPr>
          <w:t>124</w:t>
        </w:r>
        <w:r w:rsidR="003007EF">
          <w:rPr>
            <w:noProof/>
            <w:webHidden/>
          </w:rPr>
          <w:fldChar w:fldCharType="end"/>
        </w:r>
      </w:hyperlink>
    </w:p>
    <w:p w14:paraId="1B30DD9C" w14:textId="4DD43389"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15" w:history="1">
        <w:r w:rsidR="003007EF" w:rsidRPr="009F5E0B">
          <w:rPr>
            <w:rStyle w:val="Hyperlink"/>
            <w:noProof/>
          </w:rPr>
          <w:t>1.1.2 The Ottawa Dataset's PACF and ACF Plots – Parameters (23, 2, 24)</w:t>
        </w:r>
        <w:r w:rsidR="003007EF">
          <w:rPr>
            <w:noProof/>
            <w:webHidden/>
          </w:rPr>
          <w:tab/>
        </w:r>
        <w:r w:rsidR="003007EF">
          <w:rPr>
            <w:noProof/>
            <w:webHidden/>
          </w:rPr>
          <w:fldChar w:fldCharType="begin"/>
        </w:r>
        <w:r w:rsidR="003007EF">
          <w:rPr>
            <w:noProof/>
            <w:webHidden/>
          </w:rPr>
          <w:instrText xml:space="preserve"> PAGEREF _Toc88746115 \h </w:instrText>
        </w:r>
        <w:r w:rsidR="003007EF">
          <w:rPr>
            <w:noProof/>
            <w:webHidden/>
          </w:rPr>
        </w:r>
        <w:r w:rsidR="003007EF">
          <w:rPr>
            <w:noProof/>
            <w:webHidden/>
          </w:rPr>
          <w:fldChar w:fldCharType="separate"/>
        </w:r>
        <w:r w:rsidR="003007EF">
          <w:rPr>
            <w:noProof/>
            <w:webHidden/>
          </w:rPr>
          <w:t>125</w:t>
        </w:r>
        <w:r w:rsidR="003007EF">
          <w:rPr>
            <w:noProof/>
            <w:webHidden/>
          </w:rPr>
          <w:fldChar w:fldCharType="end"/>
        </w:r>
      </w:hyperlink>
    </w:p>
    <w:p w14:paraId="3CB27A38" w14:textId="4A5DD52B" w:rsidR="003007EF" w:rsidRDefault="00D0141D">
      <w:pPr>
        <w:pStyle w:val="TOC3"/>
        <w:tabs>
          <w:tab w:val="right" w:leader="dot" w:pos="8630"/>
        </w:tabs>
        <w:rPr>
          <w:rFonts w:asciiTheme="minorHAnsi" w:eastAsiaTheme="minorEastAsia" w:hAnsiTheme="minorHAnsi" w:cstheme="minorBidi"/>
          <w:noProof/>
          <w:sz w:val="22"/>
          <w:szCs w:val="22"/>
          <w:lang w:eastAsia="en-CA"/>
        </w:rPr>
      </w:pPr>
      <w:hyperlink w:anchor="_Toc88746116" w:history="1">
        <w:r w:rsidR="003007EF" w:rsidRPr="009F5E0B">
          <w:rPr>
            <w:rStyle w:val="Hyperlink"/>
            <w:noProof/>
          </w:rPr>
          <w:t>1.1.2 The Saint John Dataset's PACF and ACF Plots – Parameters (24, 2, 25)</w:t>
        </w:r>
        <w:r w:rsidR="003007EF">
          <w:rPr>
            <w:noProof/>
            <w:webHidden/>
          </w:rPr>
          <w:tab/>
        </w:r>
        <w:r w:rsidR="003007EF">
          <w:rPr>
            <w:noProof/>
            <w:webHidden/>
          </w:rPr>
          <w:fldChar w:fldCharType="begin"/>
        </w:r>
        <w:r w:rsidR="003007EF">
          <w:rPr>
            <w:noProof/>
            <w:webHidden/>
          </w:rPr>
          <w:instrText xml:space="preserve"> PAGEREF _Toc88746116 \h </w:instrText>
        </w:r>
        <w:r w:rsidR="003007EF">
          <w:rPr>
            <w:noProof/>
            <w:webHidden/>
          </w:rPr>
        </w:r>
        <w:r w:rsidR="003007EF">
          <w:rPr>
            <w:noProof/>
            <w:webHidden/>
          </w:rPr>
          <w:fldChar w:fldCharType="separate"/>
        </w:r>
        <w:r w:rsidR="003007EF">
          <w:rPr>
            <w:noProof/>
            <w:webHidden/>
          </w:rPr>
          <w:t>126</w:t>
        </w:r>
        <w:r w:rsidR="003007EF">
          <w:rPr>
            <w:noProof/>
            <w:webHidden/>
          </w:rPr>
          <w:fldChar w:fldCharType="end"/>
        </w:r>
      </w:hyperlink>
    </w:p>
    <w:p w14:paraId="26079A4D" w14:textId="373B8514" w:rsidR="003007EF" w:rsidRDefault="00D0141D">
      <w:pPr>
        <w:pStyle w:val="TOC1"/>
        <w:rPr>
          <w:rFonts w:asciiTheme="minorHAnsi" w:eastAsiaTheme="minorEastAsia" w:hAnsiTheme="minorHAnsi" w:cstheme="minorBidi"/>
          <w:noProof/>
          <w:sz w:val="22"/>
          <w:szCs w:val="22"/>
          <w:lang w:eastAsia="en-CA"/>
        </w:rPr>
      </w:pPr>
      <w:hyperlink w:anchor="_Toc88746117" w:history="1">
        <w:r w:rsidR="003007EF" w:rsidRPr="009F5E0B">
          <w:rPr>
            <w:rStyle w:val="Hyperlink"/>
            <w:noProof/>
          </w:rPr>
          <w:t>Appendix B</w:t>
        </w:r>
        <w:r w:rsidR="003007EF">
          <w:rPr>
            <w:noProof/>
            <w:webHidden/>
          </w:rPr>
          <w:tab/>
        </w:r>
        <w:r w:rsidR="003007EF">
          <w:rPr>
            <w:noProof/>
            <w:webHidden/>
          </w:rPr>
          <w:fldChar w:fldCharType="begin"/>
        </w:r>
        <w:r w:rsidR="003007EF">
          <w:rPr>
            <w:noProof/>
            <w:webHidden/>
          </w:rPr>
          <w:instrText xml:space="preserve"> PAGEREF _Toc88746117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0CB73B4A" w14:textId="288E1AA4"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18" w:history="1">
        <w:r w:rsidR="003007EF" w:rsidRPr="009F5E0B">
          <w:rPr>
            <w:rStyle w:val="Hyperlink"/>
            <w:noProof/>
          </w:rPr>
          <w:t>1.1 The Toronto Dataset's Overall Performance Metrics</w:t>
        </w:r>
        <w:r w:rsidR="003007EF">
          <w:rPr>
            <w:noProof/>
            <w:webHidden/>
          </w:rPr>
          <w:tab/>
        </w:r>
        <w:r w:rsidR="003007EF">
          <w:rPr>
            <w:noProof/>
            <w:webHidden/>
          </w:rPr>
          <w:fldChar w:fldCharType="begin"/>
        </w:r>
        <w:r w:rsidR="003007EF">
          <w:rPr>
            <w:noProof/>
            <w:webHidden/>
          </w:rPr>
          <w:instrText xml:space="preserve"> PAGEREF _Toc88746118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6C6A4C03" w14:textId="0390266F"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19" w:history="1">
        <w:r w:rsidR="003007EF" w:rsidRPr="009F5E0B">
          <w:rPr>
            <w:rStyle w:val="Hyperlink"/>
            <w:noProof/>
          </w:rPr>
          <w:t>1.2 The Ottawa Dataset's Overall Performance Metrics</w:t>
        </w:r>
        <w:r w:rsidR="003007EF">
          <w:rPr>
            <w:noProof/>
            <w:webHidden/>
          </w:rPr>
          <w:tab/>
        </w:r>
        <w:r w:rsidR="003007EF">
          <w:rPr>
            <w:noProof/>
            <w:webHidden/>
          </w:rPr>
          <w:fldChar w:fldCharType="begin"/>
        </w:r>
        <w:r w:rsidR="003007EF">
          <w:rPr>
            <w:noProof/>
            <w:webHidden/>
          </w:rPr>
          <w:instrText xml:space="preserve"> PAGEREF _Toc88746119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44F30FE4" w14:textId="47624064" w:rsidR="003007EF" w:rsidRDefault="00D0141D">
      <w:pPr>
        <w:pStyle w:val="TOC2"/>
        <w:tabs>
          <w:tab w:val="right" w:leader="dot" w:pos="8630"/>
        </w:tabs>
        <w:rPr>
          <w:rFonts w:asciiTheme="minorHAnsi" w:eastAsiaTheme="minorEastAsia" w:hAnsiTheme="minorHAnsi" w:cstheme="minorBidi"/>
          <w:noProof/>
          <w:sz w:val="22"/>
          <w:szCs w:val="22"/>
          <w:lang w:eastAsia="en-CA"/>
        </w:rPr>
      </w:pPr>
      <w:hyperlink w:anchor="_Toc88746120" w:history="1">
        <w:r w:rsidR="003007EF" w:rsidRPr="009F5E0B">
          <w:rPr>
            <w:rStyle w:val="Hyperlink"/>
            <w:noProof/>
          </w:rPr>
          <w:t>1.3 The Saint John Dataset's Overall Performance Metrics</w:t>
        </w:r>
        <w:r w:rsidR="003007EF">
          <w:rPr>
            <w:noProof/>
            <w:webHidden/>
          </w:rPr>
          <w:tab/>
        </w:r>
        <w:r w:rsidR="003007EF">
          <w:rPr>
            <w:noProof/>
            <w:webHidden/>
          </w:rPr>
          <w:fldChar w:fldCharType="begin"/>
        </w:r>
        <w:r w:rsidR="003007EF">
          <w:rPr>
            <w:noProof/>
            <w:webHidden/>
          </w:rPr>
          <w:instrText xml:space="preserve"> PAGEREF _Toc88746120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43376AB8" w14:textId="3BB580F5"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746051"/>
      <w:r>
        <w:lastRenderedPageBreak/>
        <w:t>List of Tables</w:t>
      </w:r>
      <w:bookmarkEnd w:id="5"/>
      <w:r>
        <w:t xml:space="preserve"> </w:t>
      </w:r>
    </w:p>
    <w:p w14:paraId="49FBC6A5" w14:textId="7A3DB7C3" w:rsidR="003007EF"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746121" w:history="1">
        <w:r w:rsidR="003007EF" w:rsidRPr="004D3767">
          <w:rPr>
            <w:rStyle w:val="Hyperlink"/>
            <w:noProof/>
          </w:rPr>
          <w:t>Table 1 - Formulas for Several Frequently Used Performance Metrics</w:t>
        </w:r>
        <w:r w:rsidR="003007EF">
          <w:rPr>
            <w:noProof/>
            <w:webHidden/>
          </w:rPr>
          <w:tab/>
        </w:r>
        <w:r w:rsidR="003007EF">
          <w:rPr>
            <w:noProof/>
            <w:webHidden/>
          </w:rPr>
          <w:fldChar w:fldCharType="begin"/>
        </w:r>
        <w:r w:rsidR="003007EF">
          <w:rPr>
            <w:noProof/>
            <w:webHidden/>
          </w:rPr>
          <w:instrText xml:space="preserve"> PAGEREF _Toc88746121 \h </w:instrText>
        </w:r>
        <w:r w:rsidR="003007EF">
          <w:rPr>
            <w:noProof/>
            <w:webHidden/>
          </w:rPr>
        </w:r>
        <w:r w:rsidR="003007EF">
          <w:rPr>
            <w:noProof/>
            <w:webHidden/>
          </w:rPr>
          <w:fldChar w:fldCharType="separate"/>
        </w:r>
        <w:r w:rsidR="003007EF">
          <w:rPr>
            <w:noProof/>
            <w:webHidden/>
          </w:rPr>
          <w:t>27</w:t>
        </w:r>
        <w:r w:rsidR="003007EF">
          <w:rPr>
            <w:noProof/>
            <w:webHidden/>
          </w:rPr>
          <w:fldChar w:fldCharType="end"/>
        </w:r>
      </w:hyperlink>
    </w:p>
    <w:p w14:paraId="5B007A70" w14:textId="7BF8052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2" w:history="1">
        <w:r w:rsidR="003007EF" w:rsidRPr="004D3767">
          <w:rPr>
            <w:rStyle w:val="Hyperlink"/>
            <w:noProof/>
          </w:rPr>
          <w:t>Table 2 - The MLR Forecaster's Independent Variables</w:t>
        </w:r>
        <w:r w:rsidR="003007EF">
          <w:rPr>
            <w:noProof/>
            <w:webHidden/>
          </w:rPr>
          <w:tab/>
        </w:r>
        <w:r w:rsidR="003007EF">
          <w:rPr>
            <w:noProof/>
            <w:webHidden/>
          </w:rPr>
          <w:fldChar w:fldCharType="begin"/>
        </w:r>
        <w:r w:rsidR="003007EF">
          <w:rPr>
            <w:noProof/>
            <w:webHidden/>
          </w:rPr>
          <w:instrText xml:space="preserve"> PAGEREF _Toc88746122 \h </w:instrText>
        </w:r>
        <w:r w:rsidR="003007EF">
          <w:rPr>
            <w:noProof/>
            <w:webHidden/>
          </w:rPr>
        </w:r>
        <w:r w:rsidR="003007EF">
          <w:rPr>
            <w:noProof/>
            <w:webHidden/>
          </w:rPr>
          <w:fldChar w:fldCharType="separate"/>
        </w:r>
        <w:r w:rsidR="003007EF">
          <w:rPr>
            <w:noProof/>
            <w:webHidden/>
          </w:rPr>
          <w:t>32</w:t>
        </w:r>
        <w:r w:rsidR="003007EF">
          <w:rPr>
            <w:noProof/>
            <w:webHidden/>
          </w:rPr>
          <w:fldChar w:fldCharType="end"/>
        </w:r>
      </w:hyperlink>
    </w:p>
    <w:p w14:paraId="3C65F401" w14:textId="18AFE4E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3" w:history="1">
        <w:r w:rsidR="003007EF" w:rsidRPr="004D3767">
          <w:rPr>
            <w:rStyle w:val="Hyperlink"/>
            <w:noProof/>
          </w:rPr>
          <w:t>Table 3 - The ARIMA hyperparameters that were used across all datasets</w:t>
        </w:r>
        <w:r w:rsidR="003007EF">
          <w:rPr>
            <w:noProof/>
            <w:webHidden/>
          </w:rPr>
          <w:tab/>
        </w:r>
        <w:r w:rsidR="003007EF">
          <w:rPr>
            <w:noProof/>
            <w:webHidden/>
          </w:rPr>
          <w:fldChar w:fldCharType="begin"/>
        </w:r>
        <w:r w:rsidR="003007EF">
          <w:rPr>
            <w:noProof/>
            <w:webHidden/>
          </w:rPr>
          <w:instrText xml:space="preserve"> PAGEREF _Toc88746123 \h </w:instrText>
        </w:r>
        <w:r w:rsidR="003007EF">
          <w:rPr>
            <w:noProof/>
            <w:webHidden/>
          </w:rPr>
        </w:r>
        <w:r w:rsidR="003007EF">
          <w:rPr>
            <w:noProof/>
            <w:webHidden/>
          </w:rPr>
          <w:fldChar w:fldCharType="separate"/>
        </w:r>
        <w:r w:rsidR="003007EF">
          <w:rPr>
            <w:noProof/>
            <w:webHidden/>
          </w:rPr>
          <w:t>32</w:t>
        </w:r>
        <w:r w:rsidR="003007EF">
          <w:rPr>
            <w:noProof/>
            <w:webHidden/>
          </w:rPr>
          <w:fldChar w:fldCharType="end"/>
        </w:r>
      </w:hyperlink>
    </w:p>
    <w:p w14:paraId="2E4E919F" w14:textId="7F8C546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4" w:history="1">
        <w:r w:rsidR="003007EF" w:rsidRPr="004D3767">
          <w:rPr>
            <w:rStyle w:val="Hyperlink"/>
            <w:noProof/>
          </w:rPr>
          <w:t>Table 4 - Overall MAPE and RMSE for Each Forecaster – Toronto Dataset</w:t>
        </w:r>
        <w:r w:rsidR="003007EF">
          <w:rPr>
            <w:noProof/>
            <w:webHidden/>
          </w:rPr>
          <w:tab/>
        </w:r>
        <w:r w:rsidR="003007EF">
          <w:rPr>
            <w:noProof/>
            <w:webHidden/>
          </w:rPr>
          <w:fldChar w:fldCharType="begin"/>
        </w:r>
        <w:r w:rsidR="003007EF">
          <w:rPr>
            <w:noProof/>
            <w:webHidden/>
          </w:rPr>
          <w:instrText xml:space="preserve"> PAGEREF _Toc88746124 \h </w:instrText>
        </w:r>
        <w:r w:rsidR="003007EF">
          <w:rPr>
            <w:noProof/>
            <w:webHidden/>
          </w:rPr>
        </w:r>
        <w:r w:rsidR="003007EF">
          <w:rPr>
            <w:noProof/>
            <w:webHidden/>
          </w:rPr>
          <w:fldChar w:fldCharType="separate"/>
        </w:r>
        <w:r w:rsidR="003007EF">
          <w:rPr>
            <w:noProof/>
            <w:webHidden/>
          </w:rPr>
          <w:t>38</w:t>
        </w:r>
        <w:r w:rsidR="003007EF">
          <w:rPr>
            <w:noProof/>
            <w:webHidden/>
          </w:rPr>
          <w:fldChar w:fldCharType="end"/>
        </w:r>
      </w:hyperlink>
    </w:p>
    <w:p w14:paraId="173550A3" w14:textId="185C6361"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5" w:history="1">
        <w:r w:rsidR="003007EF" w:rsidRPr="004D3767">
          <w:rPr>
            <w:rStyle w:val="Hyperlink"/>
            <w:noProof/>
          </w:rPr>
          <w:t>Table 5 - Matrix Analysis of Peak Values and Time Difference – Toronto Dataset</w:t>
        </w:r>
        <w:r w:rsidR="003007EF">
          <w:rPr>
            <w:noProof/>
            <w:webHidden/>
          </w:rPr>
          <w:tab/>
        </w:r>
        <w:r w:rsidR="003007EF">
          <w:rPr>
            <w:noProof/>
            <w:webHidden/>
          </w:rPr>
          <w:fldChar w:fldCharType="begin"/>
        </w:r>
        <w:r w:rsidR="003007EF">
          <w:rPr>
            <w:noProof/>
            <w:webHidden/>
          </w:rPr>
          <w:instrText xml:space="preserve"> PAGEREF _Toc88746125 \h </w:instrText>
        </w:r>
        <w:r w:rsidR="003007EF">
          <w:rPr>
            <w:noProof/>
            <w:webHidden/>
          </w:rPr>
        </w:r>
        <w:r w:rsidR="003007EF">
          <w:rPr>
            <w:noProof/>
            <w:webHidden/>
          </w:rPr>
          <w:fldChar w:fldCharType="separate"/>
        </w:r>
        <w:r w:rsidR="003007EF">
          <w:rPr>
            <w:noProof/>
            <w:webHidden/>
          </w:rPr>
          <w:t>39</w:t>
        </w:r>
        <w:r w:rsidR="003007EF">
          <w:rPr>
            <w:noProof/>
            <w:webHidden/>
          </w:rPr>
          <w:fldChar w:fldCharType="end"/>
        </w:r>
      </w:hyperlink>
    </w:p>
    <w:p w14:paraId="736348D1" w14:textId="03CE211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6" w:history="1">
        <w:r w:rsidR="003007EF" w:rsidRPr="004D3767">
          <w:rPr>
            <w:rStyle w:val="Hyperlink"/>
            <w:noProof/>
          </w:rPr>
          <w:t>Table 6 - Overall MAPE and RMSE for Each Forecaster – Ottawa Dataset</w:t>
        </w:r>
        <w:r w:rsidR="003007EF">
          <w:rPr>
            <w:noProof/>
            <w:webHidden/>
          </w:rPr>
          <w:tab/>
        </w:r>
        <w:r w:rsidR="003007EF">
          <w:rPr>
            <w:noProof/>
            <w:webHidden/>
          </w:rPr>
          <w:fldChar w:fldCharType="begin"/>
        </w:r>
        <w:r w:rsidR="003007EF">
          <w:rPr>
            <w:noProof/>
            <w:webHidden/>
          </w:rPr>
          <w:instrText xml:space="preserve"> PAGEREF _Toc88746126 \h </w:instrText>
        </w:r>
        <w:r w:rsidR="003007EF">
          <w:rPr>
            <w:noProof/>
            <w:webHidden/>
          </w:rPr>
        </w:r>
        <w:r w:rsidR="003007EF">
          <w:rPr>
            <w:noProof/>
            <w:webHidden/>
          </w:rPr>
          <w:fldChar w:fldCharType="separate"/>
        </w:r>
        <w:r w:rsidR="003007EF">
          <w:rPr>
            <w:noProof/>
            <w:webHidden/>
          </w:rPr>
          <w:t>40</w:t>
        </w:r>
        <w:r w:rsidR="003007EF">
          <w:rPr>
            <w:noProof/>
            <w:webHidden/>
          </w:rPr>
          <w:fldChar w:fldCharType="end"/>
        </w:r>
      </w:hyperlink>
    </w:p>
    <w:p w14:paraId="42ED5E54" w14:textId="1810B646"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7" w:history="1">
        <w:r w:rsidR="003007EF" w:rsidRPr="004D3767">
          <w:rPr>
            <w:rStyle w:val="Hyperlink"/>
            <w:noProof/>
          </w:rPr>
          <w:t>Table 7 - Matrix Analysis of Peak Values and Time Difference – Ottawa Dataset</w:t>
        </w:r>
        <w:r w:rsidR="003007EF">
          <w:rPr>
            <w:noProof/>
            <w:webHidden/>
          </w:rPr>
          <w:tab/>
        </w:r>
        <w:r w:rsidR="003007EF">
          <w:rPr>
            <w:noProof/>
            <w:webHidden/>
          </w:rPr>
          <w:fldChar w:fldCharType="begin"/>
        </w:r>
        <w:r w:rsidR="003007EF">
          <w:rPr>
            <w:noProof/>
            <w:webHidden/>
          </w:rPr>
          <w:instrText xml:space="preserve"> PAGEREF _Toc88746127 \h </w:instrText>
        </w:r>
        <w:r w:rsidR="003007EF">
          <w:rPr>
            <w:noProof/>
            <w:webHidden/>
          </w:rPr>
        </w:r>
        <w:r w:rsidR="003007EF">
          <w:rPr>
            <w:noProof/>
            <w:webHidden/>
          </w:rPr>
          <w:fldChar w:fldCharType="separate"/>
        </w:r>
        <w:r w:rsidR="003007EF">
          <w:rPr>
            <w:noProof/>
            <w:webHidden/>
          </w:rPr>
          <w:t>41</w:t>
        </w:r>
        <w:r w:rsidR="003007EF">
          <w:rPr>
            <w:noProof/>
            <w:webHidden/>
          </w:rPr>
          <w:fldChar w:fldCharType="end"/>
        </w:r>
      </w:hyperlink>
    </w:p>
    <w:p w14:paraId="2748A5A4" w14:textId="5796FDB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8" w:history="1">
        <w:r w:rsidR="003007EF" w:rsidRPr="004D3767">
          <w:rPr>
            <w:rStyle w:val="Hyperlink"/>
            <w:noProof/>
          </w:rPr>
          <w:t>Table 8 - Overall MAPE and RMSE for Each Forecaster – Saint John Dataset</w:t>
        </w:r>
        <w:r w:rsidR="003007EF">
          <w:rPr>
            <w:noProof/>
            <w:webHidden/>
          </w:rPr>
          <w:tab/>
        </w:r>
        <w:r w:rsidR="003007EF">
          <w:rPr>
            <w:noProof/>
            <w:webHidden/>
          </w:rPr>
          <w:fldChar w:fldCharType="begin"/>
        </w:r>
        <w:r w:rsidR="003007EF">
          <w:rPr>
            <w:noProof/>
            <w:webHidden/>
          </w:rPr>
          <w:instrText xml:space="preserve"> PAGEREF _Toc88746128 \h </w:instrText>
        </w:r>
        <w:r w:rsidR="003007EF">
          <w:rPr>
            <w:noProof/>
            <w:webHidden/>
          </w:rPr>
        </w:r>
        <w:r w:rsidR="003007EF">
          <w:rPr>
            <w:noProof/>
            <w:webHidden/>
          </w:rPr>
          <w:fldChar w:fldCharType="separate"/>
        </w:r>
        <w:r w:rsidR="003007EF">
          <w:rPr>
            <w:noProof/>
            <w:webHidden/>
          </w:rPr>
          <w:t>42</w:t>
        </w:r>
        <w:r w:rsidR="003007EF">
          <w:rPr>
            <w:noProof/>
            <w:webHidden/>
          </w:rPr>
          <w:fldChar w:fldCharType="end"/>
        </w:r>
      </w:hyperlink>
    </w:p>
    <w:p w14:paraId="2907585A" w14:textId="59D81C2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29" w:history="1">
        <w:r w:rsidR="003007EF" w:rsidRPr="004D3767">
          <w:rPr>
            <w:rStyle w:val="Hyperlink"/>
            <w:noProof/>
          </w:rPr>
          <w:t>Table 9 - Matrix Analysis of Peak Values and Time Difference – Saint John Dataset</w:t>
        </w:r>
        <w:r w:rsidR="003007EF">
          <w:rPr>
            <w:noProof/>
            <w:webHidden/>
          </w:rPr>
          <w:tab/>
        </w:r>
        <w:r w:rsidR="003007EF">
          <w:rPr>
            <w:noProof/>
            <w:webHidden/>
          </w:rPr>
          <w:fldChar w:fldCharType="begin"/>
        </w:r>
        <w:r w:rsidR="003007EF">
          <w:rPr>
            <w:noProof/>
            <w:webHidden/>
          </w:rPr>
          <w:instrText xml:space="preserve"> PAGEREF _Toc88746129 \h </w:instrText>
        </w:r>
        <w:r w:rsidR="003007EF">
          <w:rPr>
            <w:noProof/>
            <w:webHidden/>
          </w:rPr>
        </w:r>
        <w:r w:rsidR="003007EF">
          <w:rPr>
            <w:noProof/>
            <w:webHidden/>
          </w:rPr>
          <w:fldChar w:fldCharType="separate"/>
        </w:r>
        <w:r w:rsidR="003007EF">
          <w:rPr>
            <w:noProof/>
            <w:webHidden/>
          </w:rPr>
          <w:t>43</w:t>
        </w:r>
        <w:r w:rsidR="003007EF">
          <w:rPr>
            <w:noProof/>
            <w:webHidden/>
          </w:rPr>
          <w:fldChar w:fldCharType="end"/>
        </w:r>
      </w:hyperlink>
    </w:p>
    <w:p w14:paraId="19D52B05" w14:textId="662552B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0" w:history="1">
        <w:r w:rsidR="003007EF" w:rsidRPr="004D3767">
          <w:rPr>
            <w:rStyle w:val="Hyperlink"/>
            <w:noProof/>
          </w:rPr>
          <w:t>Table 10 - Seasonal MAPE and RMSE for the Toronto Dataset</w:t>
        </w:r>
        <w:r w:rsidR="003007EF">
          <w:rPr>
            <w:noProof/>
            <w:webHidden/>
          </w:rPr>
          <w:tab/>
        </w:r>
        <w:r w:rsidR="003007EF">
          <w:rPr>
            <w:noProof/>
            <w:webHidden/>
          </w:rPr>
          <w:fldChar w:fldCharType="begin"/>
        </w:r>
        <w:r w:rsidR="003007EF">
          <w:rPr>
            <w:noProof/>
            <w:webHidden/>
          </w:rPr>
          <w:instrText xml:space="preserve"> PAGEREF _Toc88746130 \h </w:instrText>
        </w:r>
        <w:r w:rsidR="003007EF">
          <w:rPr>
            <w:noProof/>
            <w:webHidden/>
          </w:rPr>
        </w:r>
        <w:r w:rsidR="003007EF">
          <w:rPr>
            <w:noProof/>
            <w:webHidden/>
          </w:rPr>
          <w:fldChar w:fldCharType="separate"/>
        </w:r>
        <w:r w:rsidR="003007EF">
          <w:rPr>
            <w:noProof/>
            <w:webHidden/>
          </w:rPr>
          <w:t>61</w:t>
        </w:r>
        <w:r w:rsidR="003007EF">
          <w:rPr>
            <w:noProof/>
            <w:webHidden/>
          </w:rPr>
          <w:fldChar w:fldCharType="end"/>
        </w:r>
      </w:hyperlink>
    </w:p>
    <w:p w14:paraId="21E02CBE" w14:textId="326B235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1" w:history="1">
        <w:r w:rsidR="003007EF" w:rsidRPr="004D3767">
          <w:rPr>
            <w:rStyle w:val="Hyperlink"/>
            <w:noProof/>
          </w:rPr>
          <w:t>Table 11 - Seasonal MAPE and RMSE for the Ottawa Dataset</w:t>
        </w:r>
        <w:r w:rsidR="003007EF">
          <w:rPr>
            <w:noProof/>
            <w:webHidden/>
          </w:rPr>
          <w:tab/>
        </w:r>
        <w:r w:rsidR="003007EF">
          <w:rPr>
            <w:noProof/>
            <w:webHidden/>
          </w:rPr>
          <w:fldChar w:fldCharType="begin"/>
        </w:r>
        <w:r w:rsidR="003007EF">
          <w:rPr>
            <w:noProof/>
            <w:webHidden/>
          </w:rPr>
          <w:instrText xml:space="preserve"> PAGEREF _Toc88746131 \h </w:instrText>
        </w:r>
        <w:r w:rsidR="003007EF">
          <w:rPr>
            <w:noProof/>
            <w:webHidden/>
          </w:rPr>
        </w:r>
        <w:r w:rsidR="003007EF">
          <w:rPr>
            <w:noProof/>
            <w:webHidden/>
          </w:rPr>
          <w:fldChar w:fldCharType="separate"/>
        </w:r>
        <w:r w:rsidR="003007EF">
          <w:rPr>
            <w:noProof/>
            <w:webHidden/>
          </w:rPr>
          <w:t>79</w:t>
        </w:r>
        <w:r w:rsidR="003007EF">
          <w:rPr>
            <w:noProof/>
            <w:webHidden/>
          </w:rPr>
          <w:fldChar w:fldCharType="end"/>
        </w:r>
      </w:hyperlink>
    </w:p>
    <w:p w14:paraId="30214B44" w14:textId="2752DDB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2" w:history="1">
        <w:r w:rsidR="003007EF" w:rsidRPr="004D3767">
          <w:rPr>
            <w:rStyle w:val="Hyperlink"/>
            <w:noProof/>
          </w:rPr>
          <w:t>Table 12 - Seasonal MAPE and RMSE for the Saint John Dataset</w:t>
        </w:r>
        <w:r w:rsidR="003007EF">
          <w:rPr>
            <w:noProof/>
            <w:webHidden/>
          </w:rPr>
          <w:tab/>
        </w:r>
        <w:r w:rsidR="003007EF">
          <w:rPr>
            <w:noProof/>
            <w:webHidden/>
          </w:rPr>
          <w:fldChar w:fldCharType="begin"/>
        </w:r>
        <w:r w:rsidR="003007EF">
          <w:rPr>
            <w:noProof/>
            <w:webHidden/>
          </w:rPr>
          <w:instrText xml:space="preserve"> PAGEREF _Toc88746132 \h </w:instrText>
        </w:r>
        <w:r w:rsidR="003007EF">
          <w:rPr>
            <w:noProof/>
            <w:webHidden/>
          </w:rPr>
        </w:r>
        <w:r w:rsidR="003007EF">
          <w:rPr>
            <w:noProof/>
            <w:webHidden/>
          </w:rPr>
          <w:fldChar w:fldCharType="separate"/>
        </w:r>
        <w:r w:rsidR="003007EF">
          <w:rPr>
            <w:noProof/>
            <w:webHidden/>
          </w:rPr>
          <w:t>96</w:t>
        </w:r>
        <w:r w:rsidR="003007EF">
          <w:rPr>
            <w:noProof/>
            <w:webHidden/>
          </w:rPr>
          <w:fldChar w:fldCharType="end"/>
        </w:r>
      </w:hyperlink>
    </w:p>
    <w:p w14:paraId="08514C2B" w14:textId="53AB60B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3" w:history="1">
        <w:r w:rsidR="003007EF" w:rsidRPr="004D3767">
          <w:rPr>
            <w:rStyle w:val="Hyperlink"/>
            <w:noProof/>
          </w:rPr>
          <w:t>Table 13 – The Overall Performance Metrics – Toronto Dataset</w:t>
        </w:r>
        <w:r w:rsidR="003007EF">
          <w:rPr>
            <w:noProof/>
            <w:webHidden/>
          </w:rPr>
          <w:tab/>
        </w:r>
        <w:r w:rsidR="003007EF">
          <w:rPr>
            <w:noProof/>
            <w:webHidden/>
          </w:rPr>
          <w:fldChar w:fldCharType="begin"/>
        </w:r>
        <w:r w:rsidR="003007EF">
          <w:rPr>
            <w:noProof/>
            <w:webHidden/>
          </w:rPr>
          <w:instrText xml:space="preserve"> PAGEREF _Toc88746133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31E3C6A5" w14:textId="5700F3F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4" w:history="1">
        <w:r w:rsidR="003007EF" w:rsidRPr="004D3767">
          <w:rPr>
            <w:rStyle w:val="Hyperlink"/>
            <w:noProof/>
          </w:rPr>
          <w:t>Table 14 - The Overall Performance Metrics – Ottawa Dataset</w:t>
        </w:r>
        <w:r w:rsidR="003007EF">
          <w:rPr>
            <w:noProof/>
            <w:webHidden/>
          </w:rPr>
          <w:tab/>
        </w:r>
        <w:r w:rsidR="003007EF">
          <w:rPr>
            <w:noProof/>
            <w:webHidden/>
          </w:rPr>
          <w:fldChar w:fldCharType="begin"/>
        </w:r>
        <w:r w:rsidR="003007EF">
          <w:rPr>
            <w:noProof/>
            <w:webHidden/>
          </w:rPr>
          <w:instrText xml:space="preserve"> PAGEREF _Toc88746134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0A486430" w14:textId="5E232138"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5" w:history="1">
        <w:r w:rsidR="003007EF" w:rsidRPr="004D3767">
          <w:rPr>
            <w:rStyle w:val="Hyperlink"/>
            <w:noProof/>
          </w:rPr>
          <w:t>Table 15 - The Overall Performance Metrics – Saint John Dataset</w:t>
        </w:r>
        <w:r w:rsidR="003007EF">
          <w:rPr>
            <w:noProof/>
            <w:webHidden/>
          </w:rPr>
          <w:tab/>
        </w:r>
        <w:r w:rsidR="003007EF">
          <w:rPr>
            <w:noProof/>
            <w:webHidden/>
          </w:rPr>
          <w:fldChar w:fldCharType="begin"/>
        </w:r>
        <w:r w:rsidR="003007EF">
          <w:rPr>
            <w:noProof/>
            <w:webHidden/>
          </w:rPr>
          <w:instrText xml:space="preserve"> PAGEREF _Toc88746135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41310AC4" w14:textId="16383A6A"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746052"/>
      <w:r>
        <w:lastRenderedPageBreak/>
        <w:t>List of Figures</w:t>
      </w:r>
      <w:bookmarkEnd w:id="6"/>
      <w:r>
        <w:t xml:space="preserve"> </w:t>
      </w:r>
    </w:p>
    <w:p w14:paraId="652F10FA" w14:textId="24312E6F" w:rsidR="003007EF"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746136" w:history="1">
        <w:r w:rsidR="003007EF" w:rsidRPr="00E2367F">
          <w:rPr>
            <w:rStyle w:val="Hyperlink"/>
            <w:noProof/>
          </w:rPr>
          <w:t>Figure 1 - The Block Diagram of the Third Generation ANNSTLF [38]</w:t>
        </w:r>
        <w:r w:rsidR="003007EF">
          <w:rPr>
            <w:noProof/>
            <w:webHidden/>
          </w:rPr>
          <w:tab/>
        </w:r>
        <w:r w:rsidR="003007EF">
          <w:rPr>
            <w:noProof/>
            <w:webHidden/>
          </w:rPr>
          <w:fldChar w:fldCharType="begin"/>
        </w:r>
        <w:r w:rsidR="003007EF">
          <w:rPr>
            <w:noProof/>
            <w:webHidden/>
          </w:rPr>
          <w:instrText xml:space="preserve"> PAGEREF _Toc88746136 \h </w:instrText>
        </w:r>
        <w:r w:rsidR="003007EF">
          <w:rPr>
            <w:noProof/>
            <w:webHidden/>
          </w:rPr>
        </w:r>
        <w:r w:rsidR="003007EF">
          <w:rPr>
            <w:noProof/>
            <w:webHidden/>
          </w:rPr>
          <w:fldChar w:fldCharType="separate"/>
        </w:r>
        <w:r w:rsidR="003007EF">
          <w:rPr>
            <w:noProof/>
            <w:webHidden/>
          </w:rPr>
          <w:t>13</w:t>
        </w:r>
        <w:r w:rsidR="003007EF">
          <w:rPr>
            <w:noProof/>
            <w:webHidden/>
          </w:rPr>
          <w:fldChar w:fldCharType="end"/>
        </w:r>
      </w:hyperlink>
    </w:p>
    <w:p w14:paraId="59AB2E98" w14:textId="3649E1F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7" w:history="1">
        <w:r w:rsidR="003007EF" w:rsidRPr="00E2367F">
          <w:rPr>
            <w:rStyle w:val="Hyperlink"/>
            <w:noProof/>
          </w:rPr>
          <w:t>Figure 2 - The Structure of a Simple Feed-forward ANN</w:t>
        </w:r>
        <w:r w:rsidR="003007EF">
          <w:rPr>
            <w:noProof/>
            <w:webHidden/>
          </w:rPr>
          <w:tab/>
        </w:r>
        <w:r w:rsidR="003007EF">
          <w:rPr>
            <w:noProof/>
            <w:webHidden/>
          </w:rPr>
          <w:fldChar w:fldCharType="begin"/>
        </w:r>
        <w:r w:rsidR="003007EF">
          <w:rPr>
            <w:noProof/>
            <w:webHidden/>
          </w:rPr>
          <w:instrText xml:space="preserve"> PAGEREF _Toc88746137 \h </w:instrText>
        </w:r>
        <w:r w:rsidR="003007EF">
          <w:rPr>
            <w:noProof/>
            <w:webHidden/>
          </w:rPr>
        </w:r>
        <w:r w:rsidR="003007EF">
          <w:rPr>
            <w:noProof/>
            <w:webHidden/>
          </w:rPr>
          <w:fldChar w:fldCharType="separate"/>
        </w:r>
        <w:r w:rsidR="003007EF">
          <w:rPr>
            <w:noProof/>
            <w:webHidden/>
          </w:rPr>
          <w:t>14</w:t>
        </w:r>
        <w:r w:rsidR="003007EF">
          <w:rPr>
            <w:noProof/>
            <w:webHidden/>
          </w:rPr>
          <w:fldChar w:fldCharType="end"/>
        </w:r>
      </w:hyperlink>
    </w:p>
    <w:p w14:paraId="17276D04" w14:textId="1984976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8" w:history="1">
        <w:r w:rsidR="003007EF" w:rsidRPr="00E2367F">
          <w:rPr>
            <w:rStyle w:val="Hyperlink"/>
            <w:noProof/>
          </w:rPr>
          <w:t>Figure 3 - The Block of Long-Term Short-Term Memory [141]</w:t>
        </w:r>
        <w:r w:rsidR="003007EF">
          <w:rPr>
            <w:noProof/>
            <w:webHidden/>
          </w:rPr>
          <w:tab/>
        </w:r>
        <w:r w:rsidR="003007EF">
          <w:rPr>
            <w:noProof/>
            <w:webHidden/>
          </w:rPr>
          <w:fldChar w:fldCharType="begin"/>
        </w:r>
        <w:r w:rsidR="003007EF">
          <w:rPr>
            <w:noProof/>
            <w:webHidden/>
          </w:rPr>
          <w:instrText xml:space="preserve"> PAGEREF _Toc88746138 \h </w:instrText>
        </w:r>
        <w:r w:rsidR="003007EF">
          <w:rPr>
            <w:noProof/>
            <w:webHidden/>
          </w:rPr>
        </w:r>
        <w:r w:rsidR="003007EF">
          <w:rPr>
            <w:noProof/>
            <w:webHidden/>
          </w:rPr>
          <w:fldChar w:fldCharType="separate"/>
        </w:r>
        <w:r w:rsidR="003007EF">
          <w:rPr>
            <w:noProof/>
            <w:webHidden/>
          </w:rPr>
          <w:t>19</w:t>
        </w:r>
        <w:r w:rsidR="003007EF">
          <w:rPr>
            <w:noProof/>
            <w:webHidden/>
          </w:rPr>
          <w:fldChar w:fldCharType="end"/>
        </w:r>
      </w:hyperlink>
    </w:p>
    <w:p w14:paraId="5E8DE63A" w14:textId="7B6BDCE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39" w:history="1">
        <w:r w:rsidR="003007EF" w:rsidRPr="00E2367F">
          <w:rPr>
            <w:rStyle w:val="Hyperlink"/>
            <w:noProof/>
          </w:rPr>
          <w:t xml:space="preserve">Figure 4 - </w:t>
        </w:r>
        <w:r w:rsidR="003007EF" w:rsidRPr="00E2367F">
          <w:rPr>
            <w:rStyle w:val="Hyperlink"/>
            <w:rFonts w:cstheme="minorHAnsi"/>
            <w:noProof/>
          </w:rPr>
          <w:t>An Illustration of a Typical CNN Network's Workflow [155]</w:t>
        </w:r>
        <w:r w:rsidR="003007EF">
          <w:rPr>
            <w:noProof/>
            <w:webHidden/>
          </w:rPr>
          <w:tab/>
        </w:r>
        <w:r w:rsidR="003007EF">
          <w:rPr>
            <w:noProof/>
            <w:webHidden/>
          </w:rPr>
          <w:fldChar w:fldCharType="begin"/>
        </w:r>
        <w:r w:rsidR="003007EF">
          <w:rPr>
            <w:noProof/>
            <w:webHidden/>
          </w:rPr>
          <w:instrText xml:space="preserve"> PAGEREF _Toc88746139 \h </w:instrText>
        </w:r>
        <w:r w:rsidR="003007EF">
          <w:rPr>
            <w:noProof/>
            <w:webHidden/>
          </w:rPr>
        </w:r>
        <w:r w:rsidR="003007EF">
          <w:rPr>
            <w:noProof/>
            <w:webHidden/>
          </w:rPr>
          <w:fldChar w:fldCharType="separate"/>
        </w:r>
        <w:r w:rsidR="003007EF">
          <w:rPr>
            <w:noProof/>
            <w:webHidden/>
          </w:rPr>
          <w:t>22</w:t>
        </w:r>
        <w:r w:rsidR="003007EF">
          <w:rPr>
            <w:noProof/>
            <w:webHidden/>
          </w:rPr>
          <w:fldChar w:fldCharType="end"/>
        </w:r>
      </w:hyperlink>
    </w:p>
    <w:p w14:paraId="04C62C9F" w14:textId="0E858BE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0" w:history="1">
        <w:r w:rsidR="003007EF" w:rsidRPr="00E2367F">
          <w:rPr>
            <w:rStyle w:val="Hyperlink"/>
            <w:noProof/>
          </w:rPr>
          <w:t>Figure 5 – The Rectified Linear Unit Activation Function [156]</w:t>
        </w:r>
        <w:r w:rsidR="003007EF">
          <w:rPr>
            <w:noProof/>
            <w:webHidden/>
          </w:rPr>
          <w:tab/>
        </w:r>
        <w:r w:rsidR="003007EF">
          <w:rPr>
            <w:noProof/>
            <w:webHidden/>
          </w:rPr>
          <w:fldChar w:fldCharType="begin"/>
        </w:r>
        <w:r w:rsidR="003007EF">
          <w:rPr>
            <w:noProof/>
            <w:webHidden/>
          </w:rPr>
          <w:instrText xml:space="preserve"> PAGEREF _Toc88746140 \h </w:instrText>
        </w:r>
        <w:r w:rsidR="003007EF">
          <w:rPr>
            <w:noProof/>
            <w:webHidden/>
          </w:rPr>
        </w:r>
        <w:r w:rsidR="003007EF">
          <w:rPr>
            <w:noProof/>
            <w:webHidden/>
          </w:rPr>
          <w:fldChar w:fldCharType="separate"/>
        </w:r>
        <w:r w:rsidR="003007EF">
          <w:rPr>
            <w:noProof/>
            <w:webHidden/>
          </w:rPr>
          <w:t>23</w:t>
        </w:r>
        <w:r w:rsidR="003007EF">
          <w:rPr>
            <w:noProof/>
            <w:webHidden/>
          </w:rPr>
          <w:fldChar w:fldCharType="end"/>
        </w:r>
      </w:hyperlink>
    </w:p>
    <w:p w14:paraId="41AA724E" w14:textId="6596BB7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1" w:history="1">
        <w:r w:rsidR="003007EF" w:rsidRPr="00E2367F">
          <w:rPr>
            <w:rStyle w:val="Hyperlink"/>
            <w:noProof/>
          </w:rPr>
          <w:t>Figure 6 – Examples of Max and Average Pooling [157]</w:t>
        </w:r>
        <w:r w:rsidR="003007EF">
          <w:rPr>
            <w:noProof/>
            <w:webHidden/>
          </w:rPr>
          <w:tab/>
        </w:r>
        <w:r w:rsidR="003007EF">
          <w:rPr>
            <w:noProof/>
            <w:webHidden/>
          </w:rPr>
          <w:fldChar w:fldCharType="begin"/>
        </w:r>
        <w:r w:rsidR="003007EF">
          <w:rPr>
            <w:noProof/>
            <w:webHidden/>
          </w:rPr>
          <w:instrText xml:space="preserve"> PAGEREF _Toc88746141 \h </w:instrText>
        </w:r>
        <w:r w:rsidR="003007EF">
          <w:rPr>
            <w:noProof/>
            <w:webHidden/>
          </w:rPr>
        </w:r>
        <w:r w:rsidR="003007EF">
          <w:rPr>
            <w:noProof/>
            <w:webHidden/>
          </w:rPr>
          <w:fldChar w:fldCharType="separate"/>
        </w:r>
        <w:r w:rsidR="003007EF">
          <w:rPr>
            <w:noProof/>
            <w:webHidden/>
          </w:rPr>
          <w:t>23</w:t>
        </w:r>
        <w:r w:rsidR="003007EF">
          <w:rPr>
            <w:noProof/>
            <w:webHidden/>
          </w:rPr>
          <w:fldChar w:fldCharType="end"/>
        </w:r>
      </w:hyperlink>
    </w:p>
    <w:p w14:paraId="42EFEA0F" w14:textId="3A1F3889"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2" w:history="1">
        <w:r w:rsidR="003007EF" w:rsidRPr="00E2367F">
          <w:rPr>
            <w:rStyle w:val="Hyperlink"/>
            <w:noProof/>
          </w:rPr>
          <w:t>Figure 7 – Peak Load vs Base Load [159]</w:t>
        </w:r>
        <w:r w:rsidR="003007EF">
          <w:rPr>
            <w:noProof/>
            <w:webHidden/>
          </w:rPr>
          <w:tab/>
        </w:r>
        <w:r w:rsidR="003007EF">
          <w:rPr>
            <w:noProof/>
            <w:webHidden/>
          </w:rPr>
          <w:fldChar w:fldCharType="begin"/>
        </w:r>
        <w:r w:rsidR="003007EF">
          <w:rPr>
            <w:noProof/>
            <w:webHidden/>
          </w:rPr>
          <w:instrText xml:space="preserve"> PAGEREF _Toc88746142 \h </w:instrText>
        </w:r>
        <w:r w:rsidR="003007EF">
          <w:rPr>
            <w:noProof/>
            <w:webHidden/>
          </w:rPr>
        </w:r>
        <w:r w:rsidR="003007EF">
          <w:rPr>
            <w:noProof/>
            <w:webHidden/>
          </w:rPr>
          <w:fldChar w:fldCharType="separate"/>
        </w:r>
        <w:r w:rsidR="003007EF">
          <w:rPr>
            <w:noProof/>
            <w:webHidden/>
          </w:rPr>
          <w:t>25</w:t>
        </w:r>
        <w:r w:rsidR="003007EF">
          <w:rPr>
            <w:noProof/>
            <w:webHidden/>
          </w:rPr>
          <w:fldChar w:fldCharType="end"/>
        </w:r>
      </w:hyperlink>
    </w:p>
    <w:p w14:paraId="08F3257B" w14:textId="4DD5E3D9"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3" w:history="1">
        <w:r w:rsidR="003007EF" w:rsidRPr="00E2367F">
          <w:rPr>
            <w:rStyle w:val="Hyperlink"/>
            <w:noProof/>
          </w:rPr>
          <w:t>Figure 8 – 2019 Average Daily Demand for Loads Across All Datasets</w:t>
        </w:r>
        <w:r w:rsidR="003007EF">
          <w:rPr>
            <w:noProof/>
            <w:webHidden/>
          </w:rPr>
          <w:tab/>
        </w:r>
        <w:r w:rsidR="003007EF">
          <w:rPr>
            <w:noProof/>
            <w:webHidden/>
          </w:rPr>
          <w:fldChar w:fldCharType="begin"/>
        </w:r>
        <w:r w:rsidR="003007EF">
          <w:rPr>
            <w:noProof/>
            <w:webHidden/>
          </w:rPr>
          <w:instrText xml:space="preserve"> PAGEREF _Toc88746143 \h </w:instrText>
        </w:r>
        <w:r w:rsidR="003007EF">
          <w:rPr>
            <w:noProof/>
            <w:webHidden/>
          </w:rPr>
        </w:r>
        <w:r w:rsidR="003007EF">
          <w:rPr>
            <w:noProof/>
            <w:webHidden/>
          </w:rPr>
          <w:fldChar w:fldCharType="separate"/>
        </w:r>
        <w:r w:rsidR="003007EF">
          <w:rPr>
            <w:noProof/>
            <w:webHidden/>
          </w:rPr>
          <w:t>29</w:t>
        </w:r>
        <w:r w:rsidR="003007EF">
          <w:rPr>
            <w:noProof/>
            <w:webHidden/>
          </w:rPr>
          <w:fldChar w:fldCharType="end"/>
        </w:r>
      </w:hyperlink>
    </w:p>
    <w:p w14:paraId="72F1A5F7" w14:textId="7FC3B30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4" w:history="1">
        <w:r w:rsidR="003007EF" w:rsidRPr="00E2367F">
          <w:rPr>
            <w:rStyle w:val="Hyperlink"/>
            <w:noProof/>
          </w:rPr>
          <w:t>Figure 9 – The Structure of the BLF and CLF Network</w:t>
        </w:r>
        <w:r w:rsidR="003007EF">
          <w:rPr>
            <w:noProof/>
            <w:webHidden/>
          </w:rPr>
          <w:tab/>
        </w:r>
        <w:r w:rsidR="003007EF">
          <w:rPr>
            <w:noProof/>
            <w:webHidden/>
          </w:rPr>
          <w:fldChar w:fldCharType="begin"/>
        </w:r>
        <w:r w:rsidR="003007EF">
          <w:rPr>
            <w:noProof/>
            <w:webHidden/>
          </w:rPr>
          <w:instrText xml:space="preserve"> PAGEREF _Toc88746144 \h </w:instrText>
        </w:r>
        <w:r w:rsidR="003007EF">
          <w:rPr>
            <w:noProof/>
            <w:webHidden/>
          </w:rPr>
        </w:r>
        <w:r w:rsidR="003007EF">
          <w:rPr>
            <w:noProof/>
            <w:webHidden/>
          </w:rPr>
          <w:fldChar w:fldCharType="separate"/>
        </w:r>
        <w:r w:rsidR="003007EF">
          <w:rPr>
            <w:noProof/>
            <w:webHidden/>
          </w:rPr>
          <w:t>33</w:t>
        </w:r>
        <w:r w:rsidR="003007EF">
          <w:rPr>
            <w:noProof/>
            <w:webHidden/>
          </w:rPr>
          <w:fldChar w:fldCharType="end"/>
        </w:r>
      </w:hyperlink>
    </w:p>
    <w:p w14:paraId="3B78DD1B" w14:textId="75ED50A1"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5" w:history="1">
        <w:r w:rsidR="003007EF" w:rsidRPr="00E2367F">
          <w:rPr>
            <w:rStyle w:val="Hyperlink"/>
            <w:noProof/>
          </w:rPr>
          <w:t>Figure 10 - Load Demand on March 11, 2019, and CNN Forecast – Toronto Dataset</w:t>
        </w:r>
        <w:r w:rsidR="003007EF">
          <w:rPr>
            <w:noProof/>
            <w:webHidden/>
          </w:rPr>
          <w:tab/>
        </w:r>
        <w:r w:rsidR="003007EF">
          <w:rPr>
            <w:noProof/>
            <w:webHidden/>
          </w:rPr>
          <w:fldChar w:fldCharType="begin"/>
        </w:r>
        <w:r w:rsidR="003007EF">
          <w:rPr>
            <w:noProof/>
            <w:webHidden/>
          </w:rPr>
          <w:instrText xml:space="preserve"> PAGEREF _Toc88746145 \h </w:instrText>
        </w:r>
        <w:r w:rsidR="003007EF">
          <w:rPr>
            <w:noProof/>
            <w:webHidden/>
          </w:rPr>
        </w:r>
        <w:r w:rsidR="003007EF">
          <w:rPr>
            <w:noProof/>
            <w:webHidden/>
          </w:rPr>
          <w:fldChar w:fldCharType="separate"/>
        </w:r>
        <w:r w:rsidR="003007EF">
          <w:rPr>
            <w:noProof/>
            <w:webHidden/>
          </w:rPr>
          <w:t>37</w:t>
        </w:r>
        <w:r w:rsidR="003007EF">
          <w:rPr>
            <w:noProof/>
            <w:webHidden/>
          </w:rPr>
          <w:fldChar w:fldCharType="end"/>
        </w:r>
      </w:hyperlink>
    </w:p>
    <w:p w14:paraId="26C72FB3" w14:textId="2973A3AB"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6" w:history="1">
        <w:r w:rsidR="003007EF" w:rsidRPr="00E2367F">
          <w:rPr>
            <w:rStyle w:val="Hyperlink"/>
            <w:noProof/>
          </w:rPr>
          <w:t>Figure 11 - Actual and Forecasted Load Demand for July 17</w:t>
        </w:r>
        <w:r w:rsidR="003007EF" w:rsidRPr="00E2367F">
          <w:rPr>
            <w:rStyle w:val="Hyperlink"/>
            <w:noProof/>
            <w:vertAlign w:val="superscript"/>
          </w:rPr>
          <w:t>th</w:t>
        </w:r>
        <w:r w:rsidR="003007EF" w:rsidRPr="00E2367F">
          <w:rPr>
            <w:rStyle w:val="Hyperlink"/>
            <w:noProof/>
          </w:rPr>
          <w:t xml:space="preserve"> - 21</w:t>
        </w:r>
        <w:r w:rsidR="003007EF" w:rsidRPr="00E2367F">
          <w:rPr>
            <w:rStyle w:val="Hyperlink"/>
            <w:noProof/>
            <w:vertAlign w:val="superscript"/>
          </w:rPr>
          <w:t>st</w:t>
        </w:r>
        <w:r w:rsidR="003007EF" w:rsidRPr="00E2367F">
          <w:rPr>
            <w:rStyle w:val="Hyperlink"/>
            <w:noProof/>
          </w:rPr>
          <w:t xml:space="preserve">   - Toronto Dataset</w:t>
        </w:r>
        <w:r w:rsidR="003007EF">
          <w:rPr>
            <w:noProof/>
            <w:webHidden/>
          </w:rPr>
          <w:tab/>
        </w:r>
        <w:r w:rsidR="003007EF">
          <w:rPr>
            <w:noProof/>
            <w:webHidden/>
          </w:rPr>
          <w:fldChar w:fldCharType="begin"/>
        </w:r>
        <w:r w:rsidR="003007EF">
          <w:rPr>
            <w:noProof/>
            <w:webHidden/>
          </w:rPr>
          <w:instrText xml:space="preserve"> PAGEREF _Toc88746146 \h </w:instrText>
        </w:r>
        <w:r w:rsidR="003007EF">
          <w:rPr>
            <w:noProof/>
            <w:webHidden/>
          </w:rPr>
        </w:r>
        <w:r w:rsidR="003007EF">
          <w:rPr>
            <w:noProof/>
            <w:webHidden/>
          </w:rPr>
          <w:fldChar w:fldCharType="separate"/>
        </w:r>
        <w:r w:rsidR="003007EF">
          <w:rPr>
            <w:noProof/>
            <w:webHidden/>
          </w:rPr>
          <w:t>38</w:t>
        </w:r>
        <w:r w:rsidR="003007EF">
          <w:rPr>
            <w:noProof/>
            <w:webHidden/>
          </w:rPr>
          <w:fldChar w:fldCharType="end"/>
        </w:r>
      </w:hyperlink>
    </w:p>
    <w:p w14:paraId="427DA62B" w14:textId="2761C586"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7" w:history="1">
        <w:r w:rsidR="003007EF" w:rsidRPr="00E2367F">
          <w:rPr>
            <w:rStyle w:val="Hyperlink"/>
            <w:noProof/>
          </w:rPr>
          <w:t>Figure 12 - Overall Error Distribution for All Forecasters – Toronto Dataset</w:t>
        </w:r>
        <w:r w:rsidR="003007EF">
          <w:rPr>
            <w:noProof/>
            <w:webHidden/>
          </w:rPr>
          <w:tab/>
        </w:r>
        <w:r w:rsidR="003007EF">
          <w:rPr>
            <w:noProof/>
            <w:webHidden/>
          </w:rPr>
          <w:fldChar w:fldCharType="begin"/>
        </w:r>
        <w:r w:rsidR="003007EF">
          <w:rPr>
            <w:noProof/>
            <w:webHidden/>
          </w:rPr>
          <w:instrText xml:space="preserve"> PAGEREF _Toc88746147 \h </w:instrText>
        </w:r>
        <w:r w:rsidR="003007EF">
          <w:rPr>
            <w:noProof/>
            <w:webHidden/>
          </w:rPr>
        </w:r>
        <w:r w:rsidR="003007EF">
          <w:rPr>
            <w:noProof/>
            <w:webHidden/>
          </w:rPr>
          <w:fldChar w:fldCharType="separate"/>
        </w:r>
        <w:r w:rsidR="003007EF">
          <w:rPr>
            <w:noProof/>
            <w:webHidden/>
          </w:rPr>
          <w:t>39</w:t>
        </w:r>
        <w:r w:rsidR="003007EF">
          <w:rPr>
            <w:noProof/>
            <w:webHidden/>
          </w:rPr>
          <w:fldChar w:fldCharType="end"/>
        </w:r>
      </w:hyperlink>
    </w:p>
    <w:p w14:paraId="695C85AD" w14:textId="03CA536B"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8" w:history="1">
        <w:r w:rsidR="003007EF" w:rsidRPr="00E2367F">
          <w:rPr>
            <w:rStyle w:val="Hyperlink"/>
            <w:noProof/>
          </w:rPr>
          <w:t>Figure 13 - Actual and Forecasted Load Demand for July 17</w:t>
        </w:r>
        <w:r w:rsidR="003007EF" w:rsidRPr="00E2367F">
          <w:rPr>
            <w:rStyle w:val="Hyperlink"/>
            <w:noProof/>
            <w:vertAlign w:val="superscript"/>
          </w:rPr>
          <w:t>th</w:t>
        </w:r>
        <w:r w:rsidR="003007EF" w:rsidRPr="00E2367F">
          <w:rPr>
            <w:rStyle w:val="Hyperlink"/>
            <w:noProof/>
          </w:rPr>
          <w:t xml:space="preserve"> - 21</w:t>
        </w:r>
        <w:r w:rsidR="003007EF" w:rsidRPr="00E2367F">
          <w:rPr>
            <w:rStyle w:val="Hyperlink"/>
            <w:noProof/>
            <w:vertAlign w:val="superscript"/>
          </w:rPr>
          <w:t>st</w:t>
        </w:r>
        <w:r w:rsidR="003007EF" w:rsidRPr="00E2367F">
          <w:rPr>
            <w:rStyle w:val="Hyperlink"/>
            <w:noProof/>
          </w:rPr>
          <w:t xml:space="preserve">   - Ottawa Dataset</w:t>
        </w:r>
        <w:r w:rsidR="003007EF">
          <w:rPr>
            <w:noProof/>
            <w:webHidden/>
          </w:rPr>
          <w:tab/>
        </w:r>
        <w:r w:rsidR="003007EF">
          <w:rPr>
            <w:noProof/>
            <w:webHidden/>
          </w:rPr>
          <w:fldChar w:fldCharType="begin"/>
        </w:r>
        <w:r w:rsidR="003007EF">
          <w:rPr>
            <w:noProof/>
            <w:webHidden/>
          </w:rPr>
          <w:instrText xml:space="preserve"> PAGEREF _Toc88746148 \h </w:instrText>
        </w:r>
        <w:r w:rsidR="003007EF">
          <w:rPr>
            <w:noProof/>
            <w:webHidden/>
          </w:rPr>
        </w:r>
        <w:r w:rsidR="003007EF">
          <w:rPr>
            <w:noProof/>
            <w:webHidden/>
          </w:rPr>
          <w:fldChar w:fldCharType="separate"/>
        </w:r>
        <w:r w:rsidR="003007EF">
          <w:rPr>
            <w:noProof/>
            <w:webHidden/>
          </w:rPr>
          <w:t>40</w:t>
        </w:r>
        <w:r w:rsidR="003007EF">
          <w:rPr>
            <w:noProof/>
            <w:webHidden/>
          </w:rPr>
          <w:fldChar w:fldCharType="end"/>
        </w:r>
      </w:hyperlink>
    </w:p>
    <w:p w14:paraId="1D8137AF" w14:textId="56F344B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49" w:history="1">
        <w:r w:rsidR="003007EF" w:rsidRPr="00E2367F">
          <w:rPr>
            <w:rStyle w:val="Hyperlink"/>
            <w:noProof/>
          </w:rPr>
          <w:t>Figure 14 - Overall Error Distribution for All Forecasters – Ottawa Dataset</w:t>
        </w:r>
        <w:r w:rsidR="003007EF">
          <w:rPr>
            <w:noProof/>
            <w:webHidden/>
          </w:rPr>
          <w:tab/>
        </w:r>
        <w:r w:rsidR="003007EF">
          <w:rPr>
            <w:noProof/>
            <w:webHidden/>
          </w:rPr>
          <w:fldChar w:fldCharType="begin"/>
        </w:r>
        <w:r w:rsidR="003007EF">
          <w:rPr>
            <w:noProof/>
            <w:webHidden/>
          </w:rPr>
          <w:instrText xml:space="preserve"> PAGEREF _Toc88746149 \h </w:instrText>
        </w:r>
        <w:r w:rsidR="003007EF">
          <w:rPr>
            <w:noProof/>
            <w:webHidden/>
          </w:rPr>
        </w:r>
        <w:r w:rsidR="003007EF">
          <w:rPr>
            <w:noProof/>
            <w:webHidden/>
          </w:rPr>
          <w:fldChar w:fldCharType="separate"/>
        </w:r>
        <w:r w:rsidR="003007EF">
          <w:rPr>
            <w:noProof/>
            <w:webHidden/>
          </w:rPr>
          <w:t>41</w:t>
        </w:r>
        <w:r w:rsidR="003007EF">
          <w:rPr>
            <w:noProof/>
            <w:webHidden/>
          </w:rPr>
          <w:fldChar w:fldCharType="end"/>
        </w:r>
      </w:hyperlink>
    </w:p>
    <w:p w14:paraId="0141F564" w14:textId="05FBF9C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0" w:history="1">
        <w:r w:rsidR="003007EF" w:rsidRPr="00E2367F">
          <w:rPr>
            <w:rStyle w:val="Hyperlink"/>
            <w:noProof/>
          </w:rPr>
          <w:t>Figure 15 - Actual and Forecasted Load Demand for December 17</w:t>
        </w:r>
        <w:r w:rsidR="003007EF" w:rsidRPr="00E2367F">
          <w:rPr>
            <w:rStyle w:val="Hyperlink"/>
            <w:noProof/>
            <w:vertAlign w:val="superscript"/>
          </w:rPr>
          <w:t>th</w:t>
        </w:r>
        <w:r w:rsidR="003007EF" w:rsidRPr="00E2367F">
          <w:rPr>
            <w:rStyle w:val="Hyperlink"/>
            <w:noProof/>
          </w:rPr>
          <w:t xml:space="preserve"> - 21</w:t>
        </w:r>
        <w:r w:rsidR="003007EF" w:rsidRPr="00E2367F">
          <w:rPr>
            <w:rStyle w:val="Hyperlink"/>
            <w:noProof/>
            <w:vertAlign w:val="superscript"/>
          </w:rPr>
          <w:t>st</w:t>
        </w:r>
        <w:r w:rsidR="003007EF" w:rsidRPr="00E2367F">
          <w:rPr>
            <w:rStyle w:val="Hyperlink"/>
            <w:noProof/>
          </w:rPr>
          <w:t xml:space="preserve">   - Saint John Dataset</w:t>
        </w:r>
        <w:r w:rsidR="003007EF">
          <w:rPr>
            <w:noProof/>
            <w:webHidden/>
          </w:rPr>
          <w:tab/>
        </w:r>
        <w:r w:rsidR="003007EF">
          <w:rPr>
            <w:noProof/>
            <w:webHidden/>
          </w:rPr>
          <w:fldChar w:fldCharType="begin"/>
        </w:r>
        <w:r w:rsidR="003007EF">
          <w:rPr>
            <w:noProof/>
            <w:webHidden/>
          </w:rPr>
          <w:instrText xml:space="preserve"> PAGEREF _Toc88746150 \h </w:instrText>
        </w:r>
        <w:r w:rsidR="003007EF">
          <w:rPr>
            <w:noProof/>
            <w:webHidden/>
          </w:rPr>
        </w:r>
        <w:r w:rsidR="003007EF">
          <w:rPr>
            <w:noProof/>
            <w:webHidden/>
          </w:rPr>
          <w:fldChar w:fldCharType="separate"/>
        </w:r>
        <w:r w:rsidR="003007EF">
          <w:rPr>
            <w:noProof/>
            <w:webHidden/>
          </w:rPr>
          <w:t>42</w:t>
        </w:r>
        <w:r w:rsidR="003007EF">
          <w:rPr>
            <w:noProof/>
            <w:webHidden/>
          </w:rPr>
          <w:fldChar w:fldCharType="end"/>
        </w:r>
      </w:hyperlink>
    </w:p>
    <w:p w14:paraId="5A6FB560" w14:textId="5B6BE70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1" w:history="1">
        <w:r w:rsidR="003007EF" w:rsidRPr="00E2367F">
          <w:rPr>
            <w:rStyle w:val="Hyperlink"/>
            <w:noProof/>
          </w:rPr>
          <w:t>Figure 16 - Overall Error Distribution for All Forecasters – Saint John Dataset</w:t>
        </w:r>
        <w:r w:rsidR="003007EF">
          <w:rPr>
            <w:noProof/>
            <w:webHidden/>
          </w:rPr>
          <w:tab/>
        </w:r>
        <w:r w:rsidR="003007EF">
          <w:rPr>
            <w:noProof/>
            <w:webHidden/>
          </w:rPr>
          <w:fldChar w:fldCharType="begin"/>
        </w:r>
        <w:r w:rsidR="003007EF">
          <w:rPr>
            <w:noProof/>
            <w:webHidden/>
          </w:rPr>
          <w:instrText xml:space="preserve"> PAGEREF _Toc88746151 \h </w:instrText>
        </w:r>
        <w:r w:rsidR="003007EF">
          <w:rPr>
            <w:noProof/>
            <w:webHidden/>
          </w:rPr>
        </w:r>
        <w:r w:rsidR="003007EF">
          <w:rPr>
            <w:noProof/>
            <w:webHidden/>
          </w:rPr>
          <w:fldChar w:fldCharType="separate"/>
        </w:r>
        <w:r w:rsidR="003007EF">
          <w:rPr>
            <w:noProof/>
            <w:webHidden/>
          </w:rPr>
          <w:t>43</w:t>
        </w:r>
        <w:r w:rsidR="003007EF">
          <w:rPr>
            <w:noProof/>
            <w:webHidden/>
          </w:rPr>
          <w:fldChar w:fldCharType="end"/>
        </w:r>
      </w:hyperlink>
    </w:p>
    <w:p w14:paraId="0A8DF8A0" w14:textId="76101F7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2" w:history="1">
        <w:r w:rsidR="003007EF" w:rsidRPr="00E2367F">
          <w:rPr>
            <w:rStyle w:val="Hyperlink"/>
            <w:noProof/>
          </w:rPr>
          <w:t>Figure 17 - The Hourly Average Demand for Each Hour - Toronto Dataset</w:t>
        </w:r>
        <w:r w:rsidR="003007EF">
          <w:rPr>
            <w:noProof/>
            <w:webHidden/>
          </w:rPr>
          <w:tab/>
        </w:r>
        <w:r w:rsidR="003007EF">
          <w:rPr>
            <w:noProof/>
            <w:webHidden/>
          </w:rPr>
          <w:fldChar w:fldCharType="begin"/>
        </w:r>
        <w:r w:rsidR="003007EF">
          <w:rPr>
            <w:noProof/>
            <w:webHidden/>
          </w:rPr>
          <w:instrText xml:space="preserve"> PAGEREF _Toc88746152 \h </w:instrText>
        </w:r>
        <w:r w:rsidR="003007EF">
          <w:rPr>
            <w:noProof/>
            <w:webHidden/>
          </w:rPr>
        </w:r>
        <w:r w:rsidR="003007EF">
          <w:rPr>
            <w:noProof/>
            <w:webHidden/>
          </w:rPr>
          <w:fldChar w:fldCharType="separate"/>
        </w:r>
        <w:r w:rsidR="003007EF">
          <w:rPr>
            <w:noProof/>
            <w:webHidden/>
          </w:rPr>
          <w:t>46</w:t>
        </w:r>
        <w:r w:rsidR="003007EF">
          <w:rPr>
            <w:noProof/>
            <w:webHidden/>
          </w:rPr>
          <w:fldChar w:fldCharType="end"/>
        </w:r>
      </w:hyperlink>
    </w:p>
    <w:p w14:paraId="0387BB6A" w14:textId="1859CBB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3" w:history="1">
        <w:r w:rsidR="003007EF" w:rsidRPr="00E2367F">
          <w:rPr>
            <w:rStyle w:val="Hyperlink"/>
            <w:noProof/>
          </w:rPr>
          <w:t>Figure 18 - Hourly MAPE for the Forecasters – Toronto Dataset</w:t>
        </w:r>
        <w:r w:rsidR="003007EF">
          <w:rPr>
            <w:noProof/>
            <w:webHidden/>
          </w:rPr>
          <w:tab/>
        </w:r>
        <w:r w:rsidR="003007EF">
          <w:rPr>
            <w:noProof/>
            <w:webHidden/>
          </w:rPr>
          <w:fldChar w:fldCharType="begin"/>
        </w:r>
        <w:r w:rsidR="003007EF">
          <w:rPr>
            <w:noProof/>
            <w:webHidden/>
          </w:rPr>
          <w:instrText xml:space="preserve"> PAGEREF _Toc88746153 \h </w:instrText>
        </w:r>
        <w:r w:rsidR="003007EF">
          <w:rPr>
            <w:noProof/>
            <w:webHidden/>
          </w:rPr>
        </w:r>
        <w:r w:rsidR="003007EF">
          <w:rPr>
            <w:noProof/>
            <w:webHidden/>
          </w:rPr>
          <w:fldChar w:fldCharType="separate"/>
        </w:r>
        <w:r w:rsidR="003007EF">
          <w:rPr>
            <w:noProof/>
            <w:webHidden/>
          </w:rPr>
          <w:t>47</w:t>
        </w:r>
        <w:r w:rsidR="003007EF">
          <w:rPr>
            <w:noProof/>
            <w:webHidden/>
          </w:rPr>
          <w:fldChar w:fldCharType="end"/>
        </w:r>
      </w:hyperlink>
    </w:p>
    <w:p w14:paraId="092D8836" w14:textId="0760946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4" w:history="1">
        <w:r w:rsidR="003007EF" w:rsidRPr="00E2367F">
          <w:rPr>
            <w:rStyle w:val="Hyperlink"/>
            <w:noProof/>
          </w:rPr>
          <w:t>Figure 19 - Hourly Error Distribution for the CNN Forecaster – Toronto Dataset</w:t>
        </w:r>
        <w:r w:rsidR="003007EF">
          <w:rPr>
            <w:noProof/>
            <w:webHidden/>
          </w:rPr>
          <w:tab/>
        </w:r>
        <w:r w:rsidR="003007EF">
          <w:rPr>
            <w:noProof/>
            <w:webHidden/>
          </w:rPr>
          <w:fldChar w:fldCharType="begin"/>
        </w:r>
        <w:r w:rsidR="003007EF">
          <w:rPr>
            <w:noProof/>
            <w:webHidden/>
          </w:rPr>
          <w:instrText xml:space="preserve"> PAGEREF _Toc88746154 \h </w:instrText>
        </w:r>
        <w:r w:rsidR="003007EF">
          <w:rPr>
            <w:noProof/>
            <w:webHidden/>
          </w:rPr>
        </w:r>
        <w:r w:rsidR="003007EF">
          <w:rPr>
            <w:noProof/>
            <w:webHidden/>
          </w:rPr>
          <w:fldChar w:fldCharType="separate"/>
        </w:r>
        <w:r w:rsidR="003007EF">
          <w:rPr>
            <w:noProof/>
            <w:webHidden/>
          </w:rPr>
          <w:t>47</w:t>
        </w:r>
        <w:r w:rsidR="003007EF">
          <w:rPr>
            <w:noProof/>
            <w:webHidden/>
          </w:rPr>
          <w:fldChar w:fldCharType="end"/>
        </w:r>
      </w:hyperlink>
    </w:p>
    <w:p w14:paraId="32CF23A9" w14:textId="4D034C2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5" w:history="1">
        <w:r w:rsidR="003007EF" w:rsidRPr="00E2367F">
          <w:rPr>
            <w:rStyle w:val="Hyperlink"/>
            <w:noProof/>
          </w:rPr>
          <w:t>Figure 20 - Hourly Error Distribution for the LSTM Forecaster – Toronto Dataset</w:t>
        </w:r>
        <w:r w:rsidR="003007EF">
          <w:rPr>
            <w:noProof/>
            <w:webHidden/>
          </w:rPr>
          <w:tab/>
        </w:r>
        <w:r w:rsidR="003007EF">
          <w:rPr>
            <w:noProof/>
            <w:webHidden/>
          </w:rPr>
          <w:fldChar w:fldCharType="begin"/>
        </w:r>
        <w:r w:rsidR="003007EF">
          <w:rPr>
            <w:noProof/>
            <w:webHidden/>
          </w:rPr>
          <w:instrText xml:space="preserve"> PAGEREF _Toc88746155 \h </w:instrText>
        </w:r>
        <w:r w:rsidR="003007EF">
          <w:rPr>
            <w:noProof/>
            <w:webHidden/>
          </w:rPr>
        </w:r>
        <w:r w:rsidR="003007EF">
          <w:rPr>
            <w:noProof/>
            <w:webHidden/>
          </w:rPr>
          <w:fldChar w:fldCharType="separate"/>
        </w:r>
        <w:r w:rsidR="003007EF">
          <w:rPr>
            <w:noProof/>
            <w:webHidden/>
          </w:rPr>
          <w:t>48</w:t>
        </w:r>
        <w:r w:rsidR="003007EF">
          <w:rPr>
            <w:noProof/>
            <w:webHidden/>
          </w:rPr>
          <w:fldChar w:fldCharType="end"/>
        </w:r>
      </w:hyperlink>
    </w:p>
    <w:p w14:paraId="4F97CC08" w14:textId="1402696E"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6" w:history="1">
        <w:r w:rsidR="003007EF" w:rsidRPr="00E2367F">
          <w:rPr>
            <w:rStyle w:val="Hyperlink"/>
            <w:noProof/>
          </w:rPr>
          <w:t>Figure 21 - Hourly Error Distribution for the ANN Forecaster – Toronto Dataset</w:t>
        </w:r>
        <w:r w:rsidR="003007EF">
          <w:rPr>
            <w:noProof/>
            <w:webHidden/>
          </w:rPr>
          <w:tab/>
        </w:r>
        <w:r w:rsidR="003007EF">
          <w:rPr>
            <w:noProof/>
            <w:webHidden/>
          </w:rPr>
          <w:fldChar w:fldCharType="begin"/>
        </w:r>
        <w:r w:rsidR="003007EF">
          <w:rPr>
            <w:noProof/>
            <w:webHidden/>
          </w:rPr>
          <w:instrText xml:space="preserve"> PAGEREF _Toc88746156 \h </w:instrText>
        </w:r>
        <w:r w:rsidR="003007EF">
          <w:rPr>
            <w:noProof/>
            <w:webHidden/>
          </w:rPr>
        </w:r>
        <w:r w:rsidR="003007EF">
          <w:rPr>
            <w:noProof/>
            <w:webHidden/>
          </w:rPr>
          <w:fldChar w:fldCharType="separate"/>
        </w:r>
        <w:r w:rsidR="003007EF">
          <w:rPr>
            <w:noProof/>
            <w:webHidden/>
          </w:rPr>
          <w:t>48</w:t>
        </w:r>
        <w:r w:rsidR="003007EF">
          <w:rPr>
            <w:noProof/>
            <w:webHidden/>
          </w:rPr>
          <w:fldChar w:fldCharType="end"/>
        </w:r>
      </w:hyperlink>
    </w:p>
    <w:p w14:paraId="0D7B2D3F" w14:textId="3D945ED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7" w:history="1">
        <w:r w:rsidR="003007EF" w:rsidRPr="00E2367F">
          <w:rPr>
            <w:rStyle w:val="Hyperlink"/>
            <w:noProof/>
          </w:rPr>
          <w:t>Figure 22 - Hourly Error Distribution for the MLR Forecaster – Toronto Dataset</w:t>
        </w:r>
        <w:r w:rsidR="003007EF">
          <w:rPr>
            <w:noProof/>
            <w:webHidden/>
          </w:rPr>
          <w:tab/>
        </w:r>
        <w:r w:rsidR="003007EF">
          <w:rPr>
            <w:noProof/>
            <w:webHidden/>
          </w:rPr>
          <w:fldChar w:fldCharType="begin"/>
        </w:r>
        <w:r w:rsidR="003007EF">
          <w:rPr>
            <w:noProof/>
            <w:webHidden/>
          </w:rPr>
          <w:instrText xml:space="preserve"> PAGEREF _Toc88746157 \h </w:instrText>
        </w:r>
        <w:r w:rsidR="003007EF">
          <w:rPr>
            <w:noProof/>
            <w:webHidden/>
          </w:rPr>
        </w:r>
        <w:r w:rsidR="003007EF">
          <w:rPr>
            <w:noProof/>
            <w:webHidden/>
          </w:rPr>
          <w:fldChar w:fldCharType="separate"/>
        </w:r>
        <w:r w:rsidR="003007EF">
          <w:rPr>
            <w:noProof/>
            <w:webHidden/>
          </w:rPr>
          <w:t>49</w:t>
        </w:r>
        <w:r w:rsidR="003007EF">
          <w:rPr>
            <w:noProof/>
            <w:webHidden/>
          </w:rPr>
          <w:fldChar w:fldCharType="end"/>
        </w:r>
      </w:hyperlink>
    </w:p>
    <w:p w14:paraId="4983714C" w14:textId="7A1179B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8" w:history="1">
        <w:r w:rsidR="003007EF" w:rsidRPr="00E2367F">
          <w:rPr>
            <w:rStyle w:val="Hyperlink"/>
            <w:noProof/>
          </w:rPr>
          <w:t>Figure 23 - Hourly Error Distribution for the ARIMA Forecaster – Toronto Dataset</w:t>
        </w:r>
        <w:r w:rsidR="003007EF">
          <w:rPr>
            <w:noProof/>
            <w:webHidden/>
          </w:rPr>
          <w:tab/>
        </w:r>
        <w:r w:rsidR="003007EF">
          <w:rPr>
            <w:noProof/>
            <w:webHidden/>
          </w:rPr>
          <w:fldChar w:fldCharType="begin"/>
        </w:r>
        <w:r w:rsidR="003007EF">
          <w:rPr>
            <w:noProof/>
            <w:webHidden/>
          </w:rPr>
          <w:instrText xml:space="preserve"> PAGEREF _Toc88746158 \h </w:instrText>
        </w:r>
        <w:r w:rsidR="003007EF">
          <w:rPr>
            <w:noProof/>
            <w:webHidden/>
          </w:rPr>
        </w:r>
        <w:r w:rsidR="003007EF">
          <w:rPr>
            <w:noProof/>
            <w:webHidden/>
          </w:rPr>
          <w:fldChar w:fldCharType="separate"/>
        </w:r>
        <w:r w:rsidR="003007EF">
          <w:rPr>
            <w:noProof/>
            <w:webHidden/>
          </w:rPr>
          <w:t>49</w:t>
        </w:r>
        <w:r w:rsidR="003007EF">
          <w:rPr>
            <w:noProof/>
            <w:webHidden/>
          </w:rPr>
          <w:fldChar w:fldCharType="end"/>
        </w:r>
      </w:hyperlink>
    </w:p>
    <w:p w14:paraId="529E5F47" w14:textId="76ABD409"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59" w:history="1">
        <w:r w:rsidR="003007EF" w:rsidRPr="00E2367F">
          <w:rPr>
            <w:rStyle w:val="Hyperlink"/>
            <w:noProof/>
          </w:rPr>
          <w:t>Figure 24 - Hourly Error Distribution for the SNF Forecaster – Toronto Dataset</w:t>
        </w:r>
        <w:r w:rsidR="003007EF">
          <w:rPr>
            <w:noProof/>
            <w:webHidden/>
          </w:rPr>
          <w:tab/>
        </w:r>
        <w:r w:rsidR="003007EF">
          <w:rPr>
            <w:noProof/>
            <w:webHidden/>
          </w:rPr>
          <w:fldChar w:fldCharType="begin"/>
        </w:r>
        <w:r w:rsidR="003007EF">
          <w:rPr>
            <w:noProof/>
            <w:webHidden/>
          </w:rPr>
          <w:instrText xml:space="preserve"> PAGEREF _Toc88746159 \h </w:instrText>
        </w:r>
        <w:r w:rsidR="003007EF">
          <w:rPr>
            <w:noProof/>
            <w:webHidden/>
          </w:rPr>
        </w:r>
        <w:r w:rsidR="003007EF">
          <w:rPr>
            <w:noProof/>
            <w:webHidden/>
          </w:rPr>
          <w:fldChar w:fldCharType="separate"/>
        </w:r>
        <w:r w:rsidR="003007EF">
          <w:rPr>
            <w:noProof/>
            <w:webHidden/>
          </w:rPr>
          <w:t>50</w:t>
        </w:r>
        <w:r w:rsidR="003007EF">
          <w:rPr>
            <w:noProof/>
            <w:webHidden/>
          </w:rPr>
          <w:fldChar w:fldCharType="end"/>
        </w:r>
      </w:hyperlink>
    </w:p>
    <w:p w14:paraId="20BA0B80" w14:textId="251FD1CB"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0" w:history="1">
        <w:r w:rsidR="003007EF" w:rsidRPr="00E2367F">
          <w:rPr>
            <w:rStyle w:val="Hyperlink"/>
            <w:noProof/>
          </w:rPr>
          <w:t>Figure 25 - The Weekly Average Demand for Each Day - Toronto Dataset</w:t>
        </w:r>
        <w:r w:rsidR="003007EF">
          <w:rPr>
            <w:noProof/>
            <w:webHidden/>
          </w:rPr>
          <w:tab/>
        </w:r>
        <w:r w:rsidR="003007EF">
          <w:rPr>
            <w:noProof/>
            <w:webHidden/>
          </w:rPr>
          <w:fldChar w:fldCharType="begin"/>
        </w:r>
        <w:r w:rsidR="003007EF">
          <w:rPr>
            <w:noProof/>
            <w:webHidden/>
          </w:rPr>
          <w:instrText xml:space="preserve"> PAGEREF _Toc88746160 \h </w:instrText>
        </w:r>
        <w:r w:rsidR="003007EF">
          <w:rPr>
            <w:noProof/>
            <w:webHidden/>
          </w:rPr>
        </w:r>
        <w:r w:rsidR="003007EF">
          <w:rPr>
            <w:noProof/>
            <w:webHidden/>
          </w:rPr>
          <w:fldChar w:fldCharType="separate"/>
        </w:r>
        <w:r w:rsidR="003007EF">
          <w:rPr>
            <w:noProof/>
            <w:webHidden/>
          </w:rPr>
          <w:t>51</w:t>
        </w:r>
        <w:r w:rsidR="003007EF">
          <w:rPr>
            <w:noProof/>
            <w:webHidden/>
          </w:rPr>
          <w:fldChar w:fldCharType="end"/>
        </w:r>
      </w:hyperlink>
    </w:p>
    <w:p w14:paraId="1C57E5C6" w14:textId="464D9F0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1" w:history="1">
        <w:r w:rsidR="003007EF" w:rsidRPr="00E2367F">
          <w:rPr>
            <w:rStyle w:val="Hyperlink"/>
            <w:noProof/>
          </w:rPr>
          <w:t>Figure 26 - Daily MAPE for the Forecasters – Toronto Dataset</w:t>
        </w:r>
        <w:r w:rsidR="003007EF">
          <w:rPr>
            <w:noProof/>
            <w:webHidden/>
          </w:rPr>
          <w:tab/>
        </w:r>
        <w:r w:rsidR="003007EF">
          <w:rPr>
            <w:noProof/>
            <w:webHidden/>
          </w:rPr>
          <w:fldChar w:fldCharType="begin"/>
        </w:r>
        <w:r w:rsidR="003007EF">
          <w:rPr>
            <w:noProof/>
            <w:webHidden/>
          </w:rPr>
          <w:instrText xml:space="preserve"> PAGEREF _Toc88746161 \h </w:instrText>
        </w:r>
        <w:r w:rsidR="003007EF">
          <w:rPr>
            <w:noProof/>
            <w:webHidden/>
          </w:rPr>
        </w:r>
        <w:r w:rsidR="003007EF">
          <w:rPr>
            <w:noProof/>
            <w:webHidden/>
          </w:rPr>
          <w:fldChar w:fldCharType="separate"/>
        </w:r>
        <w:r w:rsidR="003007EF">
          <w:rPr>
            <w:noProof/>
            <w:webHidden/>
          </w:rPr>
          <w:t>52</w:t>
        </w:r>
        <w:r w:rsidR="003007EF">
          <w:rPr>
            <w:noProof/>
            <w:webHidden/>
          </w:rPr>
          <w:fldChar w:fldCharType="end"/>
        </w:r>
      </w:hyperlink>
    </w:p>
    <w:p w14:paraId="7316A036" w14:textId="2DAD82D9"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2" w:history="1">
        <w:r w:rsidR="003007EF" w:rsidRPr="00E2367F">
          <w:rPr>
            <w:rStyle w:val="Hyperlink"/>
            <w:noProof/>
          </w:rPr>
          <w:t>Figure 27 - Daily Error Distribution for the CNN Forecaster – Toronto Dataset</w:t>
        </w:r>
        <w:r w:rsidR="003007EF">
          <w:rPr>
            <w:noProof/>
            <w:webHidden/>
          </w:rPr>
          <w:tab/>
        </w:r>
        <w:r w:rsidR="003007EF">
          <w:rPr>
            <w:noProof/>
            <w:webHidden/>
          </w:rPr>
          <w:fldChar w:fldCharType="begin"/>
        </w:r>
        <w:r w:rsidR="003007EF">
          <w:rPr>
            <w:noProof/>
            <w:webHidden/>
          </w:rPr>
          <w:instrText xml:space="preserve"> PAGEREF _Toc88746162 \h </w:instrText>
        </w:r>
        <w:r w:rsidR="003007EF">
          <w:rPr>
            <w:noProof/>
            <w:webHidden/>
          </w:rPr>
        </w:r>
        <w:r w:rsidR="003007EF">
          <w:rPr>
            <w:noProof/>
            <w:webHidden/>
          </w:rPr>
          <w:fldChar w:fldCharType="separate"/>
        </w:r>
        <w:r w:rsidR="003007EF">
          <w:rPr>
            <w:noProof/>
            <w:webHidden/>
          </w:rPr>
          <w:t>52</w:t>
        </w:r>
        <w:r w:rsidR="003007EF">
          <w:rPr>
            <w:noProof/>
            <w:webHidden/>
          </w:rPr>
          <w:fldChar w:fldCharType="end"/>
        </w:r>
      </w:hyperlink>
    </w:p>
    <w:p w14:paraId="460D3C2A" w14:textId="608E84F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3" w:history="1">
        <w:r w:rsidR="003007EF" w:rsidRPr="00E2367F">
          <w:rPr>
            <w:rStyle w:val="Hyperlink"/>
            <w:noProof/>
          </w:rPr>
          <w:t>Figure 28 - Daily Error Distribution for the LSTM Forecaster – Toronto Dataset</w:t>
        </w:r>
        <w:r w:rsidR="003007EF">
          <w:rPr>
            <w:noProof/>
            <w:webHidden/>
          </w:rPr>
          <w:tab/>
        </w:r>
        <w:r w:rsidR="003007EF">
          <w:rPr>
            <w:noProof/>
            <w:webHidden/>
          </w:rPr>
          <w:fldChar w:fldCharType="begin"/>
        </w:r>
        <w:r w:rsidR="003007EF">
          <w:rPr>
            <w:noProof/>
            <w:webHidden/>
          </w:rPr>
          <w:instrText xml:space="preserve"> PAGEREF _Toc88746163 \h </w:instrText>
        </w:r>
        <w:r w:rsidR="003007EF">
          <w:rPr>
            <w:noProof/>
            <w:webHidden/>
          </w:rPr>
        </w:r>
        <w:r w:rsidR="003007EF">
          <w:rPr>
            <w:noProof/>
            <w:webHidden/>
          </w:rPr>
          <w:fldChar w:fldCharType="separate"/>
        </w:r>
        <w:r w:rsidR="003007EF">
          <w:rPr>
            <w:noProof/>
            <w:webHidden/>
          </w:rPr>
          <w:t>53</w:t>
        </w:r>
        <w:r w:rsidR="003007EF">
          <w:rPr>
            <w:noProof/>
            <w:webHidden/>
          </w:rPr>
          <w:fldChar w:fldCharType="end"/>
        </w:r>
      </w:hyperlink>
    </w:p>
    <w:p w14:paraId="04C9FD8A" w14:textId="38D292E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4" w:history="1">
        <w:r w:rsidR="003007EF" w:rsidRPr="00E2367F">
          <w:rPr>
            <w:rStyle w:val="Hyperlink"/>
            <w:noProof/>
          </w:rPr>
          <w:t>Figure 29 - Daily Error Distribution for the ANN Forecaster – Toronto Dataset</w:t>
        </w:r>
        <w:r w:rsidR="003007EF">
          <w:rPr>
            <w:noProof/>
            <w:webHidden/>
          </w:rPr>
          <w:tab/>
        </w:r>
        <w:r w:rsidR="003007EF">
          <w:rPr>
            <w:noProof/>
            <w:webHidden/>
          </w:rPr>
          <w:fldChar w:fldCharType="begin"/>
        </w:r>
        <w:r w:rsidR="003007EF">
          <w:rPr>
            <w:noProof/>
            <w:webHidden/>
          </w:rPr>
          <w:instrText xml:space="preserve"> PAGEREF _Toc88746164 \h </w:instrText>
        </w:r>
        <w:r w:rsidR="003007EF">
          <w:rPr>
            <w:noProof/>
            <w:webHidden/>
          </w:rPr>
        </w:r>
        <w:r w:rsidR="003007EF">
          <w:rPr>
            <w:noProof/>
            <w:webHidden/>
          </w:rPr>
          <w:fldChar w:fldCharType="separate"/>
        </w:r>
        <w:r w:rsidR="003007EF">
          <w:rPr>
            <w:noProof/>
            <w:webHidden/>
          </w:rPr>
          <w:t>53</w:t>
        </w:r>
        <w:r w:rsidR="003007EF">
          <w:rPr>
            <w:noProof/>
            <w:webHidden/>
          </w:rPr>
          <w:fldChar w:fldCharType="end"/>
        </w:r>
      </w:hyperlink>
    </w:p>
    <w:p w14:paraId="54104849" w14:textId="57CF0BC1"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5" w:history="1">
        <w:r w:rsidR="003007EF" w:rsidRPr="00E2367F">
          <w:rPr>
            <w:rStyle w:val="Hyperlink"/>
            <w:noProof/>
          </w:rPr>
          <w:t>Figure 30 - Daily Error Distribution for the MLR Forecaster – Toronto Dataset</w:t>
        </w:r>
        <w:r w:rsidR="003007EF">
          <w:rPr>
            <w:noProof/>
            <w:webHidden/>
          </w:rPr>
          <w:tab/>
        </w:r>
        <w:r w:rsidR="003007EF">
          <w:rPr>
            <w:noProof/>
            <w:webHidden/>
          </w:rPr>
          <w:fldChar w:fldCharType="begin"/>
        </w:r>
        <w:r w:rsidR="003007EF">
          <w:rPr>
            <w:noProof/>
            <w:webHidden/>
          </w:rPr>
          <w:instrText xml:space="preserve"> PAGEREF _Toc88746165 \h </w:instrText>
        </w:r>
        <w:r w:rsidR="003007EF">
          <w:rPr>
            <w:noProof/>
            <w:webHidden/>
          </w:rPr>
        </w:r>
        <w:r w:rsidR="003007EF">
          <w:rPr>
            <w:noProof/>
            <w:webHidden/>
          </w:rPr>
          <w:fldChar w:fldCharType="separate"/>
        </w:r>
        <w:r w:rsidR="003007EF">
          <w:rPr>
            <w:noProof/>
            <w:webHidden/>
          </w:rPr>
          <w:t>54</w:t>
        </w:r>
        <w:r w:rsidR="003007EF">
          <w:rPr>
            <w:noProof/>
            <w:webHidden/>
          </w:rPr>
          <w:fldChar w:fldCharType="end"/>
        </w:r>
      </w:hyperlink>
    </w:p>
    <w:p w14:paraId="0FB1F85B" w14:textId="7603932C"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6" w:history="1">
        <w:r w:rsidR="003007EF" w:rsidRPr="00E2367F">
          <w:rPr>
            <w:rStyle w:val="Hyperlink"/>
            <w:noProof/>
          </w:rPr>
          <w:t>Figure 31 - Daily Error Distribution for the ARIMA Forecaster – Toronto Dataset</w:t>
        </w:r>
        <w:r w:rsidR="003007EF">
          <w:rPr>
            <w:noProof/>
            <w:webHidden/>
          </w:rPr>
          <w:tab/>
        </w:r>
        <w:r w:rsidR="003007EF">
          <w:rPr>
            <w:noProof/>
            <w:webHidden/>
          </w:rPr>
          <w:fldChar w:fldCharType="begin"/>
        </w:r>
        <w:r w:rsidR="003007EF">
          <w:rPr>
            <w:noProof/>
            <w:webHidden/>
          </w:rPr>
          <w:instrText xml:space="preserve"> PAGEREF _Toc88746166 \h </w:instrText>
        </w:r>
        <w:r w:rsidR="003007EF">
          <w:rPr>
            <w:noProof/>
            <w:webHidden/>
          </w:rPr>
        </w:r>
        <w:r w:rsidR="003007EF">
          <w:rPr>
            <w:noProof/>
            <w:webHidden/>
          </w:rPr>
          <w:fldChar w:fldCharType="separate"/>
        </w:r>
        <w:r w:rsidR="003007EF">
          <w:rPr>
            <w:noProof/>
            <w:webHidden/>
          </w:rPr>
          <w:t>54</w:t>
        </w:r>
        <w:r w:rsidR="003007EF">
          <w:rPr>
            <w:noProof/>
            <w:webHidden/>
          </w:rPr>
          <w:fldChar w:fldCharType="end"/>
        </w:r>
      </w:hyperlink>
    </w:p>
    <w:p w14:paraId="39917AC0" w14:textId="073CBC6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7" w:history="1">
        <w:r w:rsidR="003007EF" w:rsidRPr="00E2367F">
          <w:rPr>
            <w:rStyle w:val="Hyperlink"/>
            <w:noProof/>
          </w:rPr>
          <w:t>Figure 32 - Daily Error Distribution for the SNF Forecaster – Toronto Dataset</w:t>
        </w:r>
        <w:r w:rsidR="003007EF">
          <w:rPr>
            <w:noProof/>
            <w:webHidden/>
          </w:rPr>
          <w:tab/>
        </w:r>
        <w:r w:rsidR="003007EF">
          <w:rPr>
            <w:noProof/>
            <w:webHidden/>
          </w:rPr>
          <w:fldChar w:fldCharType="begin"/>
        </w:r>
        <w:r w:rsidR="003007EF">
          <w:rPr>
            <w:noProof/>
            <w:webHidden/>
          </w:rPr>
          <w:instrText xml:space="preserve"> PAGEREF _Toc88746167 \h </w:instrText>
        </w:r>
        <w:r w:rsidR="003007EF">
          <w:rPr>
            <w:noProof/>
            <w:webHidden/>
          </w:rPr>
        </w:r>
        <w:r w:rsidR="003007EF">
          <w:rPr>
            <w:noProof/>
            <w:webHidden/>
          </w:rPr>
          <w:fldChar w:fldCharType="separate"/>
        </w:r>
        <w:r w:rsidR="003007EF">
          <w:rPr>
            <w:noProof/>
            <w:webHidden/>
          </w:rPr>
          <w:t>55</w:t>
        </w:r>
        <w:r w:rsidR="003007EF">
          <w:rPr>
            <w:noProof/>
            <w:webHidden/>
          </w:rPr>
          <w:fldChar w:fldCharType="end"/>
        </w:r>
      </w:hyperlink>
    </w:p>
    <w:p w14:paraId="1D1EDA5D" w14:textId="60FE7C86"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8" w:history="1">
        <w:r w:rsidR="003007EF" w:rsidRPr="00E2367F">
          <w:rPr>
            <w:rStyle w:val="Hyperlink"/>
            <w:noProof/>
          </w:rPr>
          <w:t>Figure 33 - The Monthly Average Demand for Each Month – Toronto Dataset</w:t>
        </w:r>
        <w:r w:rsidR="003007EF">
          <w:rPr>
            <w:noProof/>
            <w:webHidden/>
          </w:rPr>
          <w:tab/>
        </w:r>
        <w:r w:rsidR="003007EF">
          <w:rPr>
            <w:noProof/>
            <w:webHidden/>
          </w:rPr>
          <w:fldChar w:fldCharType="begin"/>
        </w:r>
        <w:r w:rsidR="003007EF">
          <w:rPr>
            <w:noProof/>
            <w:webHidden/>
          </w:rPr>
          <w:instrText xml:space="preserve"> PAGEREF _Toc88746168 \h </w:instrText>
        </w:r>
        <w:r w:rsidR="003007EF">
          <w:rPr>
            <w:noProof/>
            <w:webHidden/>
          </w:rPr>
        </w:r>
        <w:r w:rsidR="003007EF">
          <w:rPr>
            <w:noProof/>
            <w:webHidden/>
          </w:rPr>
          <w:fldChar w:fldCharType="separate"/>
        </w:r>
        <w:r w:rsidR="003007EF">
          <w:rPr>
            <w:noProof/>
            <w:webHidden/>
          </w:rPr>
          <w:t>56</w:t>
        </w:r>
        <w:r w:rsidR="003007EF">
          <w:rPr>
            <w:noProof/>
            <w:webHidden/>
          </w:rPr>
          <w:fldChar w:fldCharType="end"/>
        </w:r>
      </w:hyperlink>
    </w:p>
    <w:p w14:paraId="43ABE79E" w14:textId="4853B30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69" w:history="1">
        <w:r w:rsidR="003007EF" w:rsidRPr="00E2367F">
          <w:rPr>
            <w:rStyle w:val="Hyperlink"/>
            <w:noProof/>
          </w:rPr>
          <w:t>Figure 34 - Monthly MAPE for Each Forecaster – Toronto Dataset</w:t>
        </w:r>
        <w:r w:rsidR="003007EF">
          <w:rPr>
            <w:noProof/>
            <w:webHidden/>
          </w:rPr>
          <w:tab/>
        </w:r>
        <w:r w:rsidR="003007EF">
          <w:rPr>
            <w:noProof/>
            <w:webHidden/>
          </w:rPr>
          <w:fldChar w:fldCharType="begin"/>
        </w:r>
        <w:r w:rsidR="003007EF">
          <w:rPr>
            <w:noProof/>
            <w:webHidden/>
          </w:rPr>
          <w:instrText xml:space="preserve"> PAGEREF _Toc88746169 \h </w:instrText>
        </w:r>
        <w:r w:rsidR="003007EF">
          <w:rPr>
            <w:noProof/>
            <w:webHidden/>
          </w:rPr>
        </w:r>
        <w:r w:rsidR="003007EF">
          <w:rPr>
            <w:noProof/>
            <w:webHidden/>
          </w:rPr>
          <w:fldChar w:fldCharType="separate"/>
        </w:r>
        <w:r w:rsidR="003007EF">
          <w:rPr>
            <w:noProof/>
            <w:webHidden/>
          </w:rPr>
          <w:t>57</w:t>
        </w:r>
        <w:r w:rsidR="003007EF">
          <w:rPr>
            <w:noProof/>
            <w:webHidden/>
          </w:rPr>
          <w:fldChar w:fldCharType="end"/>
        </w:r>
      </w:hyperlink>
    </w:p>
    <w:p w14:paraId="34E17D54" w14:textId="0B97580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0" w:history="1">
        <w:r w:rsidR="003007EF" w:rsidRPr="00E2367F">
          <w:rPr>
            <w:rStyle w:val="Hyperlink"/>
            <w:noProof/>
          </w:rPr>
          <w:t>Figure 35 - Monthly Error Distribution for CNN Forecaster – Toronto Dataset</w:t>
        </w:r>
        <w:r w:rsidR="003007EF">
          <w:rPr>
            <w:noProof/>
            <w:webHidden/>
          </w:rPr>
          <w:tab/>
        </w:r>
        <w:r w:rsidR="003007EF">
          <w:rPr>
            <w:noProof/>
            <w:webHidden/>
          </w:rPr>
          <w:fldChar w:fldCharType="begin"/>
        </w:r>
        <w:r w:rsidR="003007EF">
          <w:rPr>
            <w:noProof/>
            <w:webHidden/>
          </w:rPr>
          <w:instrText xml:space="preserve"> PAGEREF _Toc88746170 \h </w:instrText>
        </w:r>
        <w:r w:rsidR="003007EF">
          <w:rPr>
            <w:noProof/>
            <w:webHidden/>
          </w:rPr>
        </w:r>
        <w:r w:rsidR="003007EF">
          <w:rPr>
            <w:noProof/>
            <w:webHidden/>
          </w:rPr>
          <w:fldChar w:fldCharType="separate"/>
        </w:r>
        <w:r w:rsidR="003007EF">
          <w:rPr>
            <w:noProof/>
            <w:webHidden/>
          </w:rPr>
          <w:t>58</w:t>
        </w:r>
        <w:r w:rsidR="003007EF">
          <w:rPr>
            <w:noProof/>
            <w:webHidden/>
          </w:rPr>
          <w:fldChar w:fldCharType="end"/>
        </w:r>
      </w:hyperlink>
    </w:p>
    <w:p w14:paraId="4991CCB1" w14:textId="59B2694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1" w:history="1">
        <w:r w:rsidR="003007EF" w:rsidRPr="00E2367F">
          <w:rPr>
            <w:rStyle w:val="Hyperlink"/>
            <w:noProof/>
          </w:rPr>
          <w:t>Figure 36 - Monthly Error Distribution for LSTM Forecaster – Toronto Dataset</w:t>
        </w:r>
        <w:r w:rsidR="003007EF">
          <w:rPr>
            <w:noProof/>
            <w:webHidden/>
          </w:rPr>
          <w:tab/>
        </w:r>
        <w:r w:rsidR="003007EF">
          <w:rPr>
            <w:noProof/>
            <w:webHidden/>
          </w:rPr>
          <w:fldChar w:fldCharType="begin"/>
        </w:r>
        <w:r w:rsidR="003007EF">
          <w:rPr>
            <w:noProof/>
            <w:webHidden/>
          </w:rPr>
          <w:instrText xml:space="preserve"> PAGEREF _Toc88746171 \h </w:instrText>
        </w:r>
        <w:r w:rsidR="003007EF">
          <w:rPr>
            <w:noProof/>
            <w:webHidden/>
          </w:rPr>
        </w:r>
        <w:r w:rsidR="003007EF">
          <w:rPr>
            <w:noProof/>
            <w:webHidden/>
          </w:rPr>
          <w:fldChar w:fldCharType="separate"/>
        </w:r>
        <w:r w:rsidR="003007EF">
          <w:rPr>
            <w:noProof/>
            <w:webHidden/>
          </w:rPr>
          <w:t>58</w:t>
        </w:r>
        <w:r w:rsidR="003007EF">
          <w:rPr>
            <w:noProof/>
            <w:webHidden/>
          </w:rPr>
          <w:fldChar w:fldCharType="end"/>
        </w:r>
      </w:hyperlink>
    </w:p>
    <w:p w14:paraId="79667F95" w14:textId="765CFD3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2" w:history="1">
        <w:r w:rsidR="003007EF" w:rsidRPr="00E2367F">
          <w:rPr>
            <w:rStyle w:val="Hyperlink"/>
            <w:noProof/>
          </w:rPr>
          <w:t>Figure 37 - Monthly Error Distribution for ANN Forecaster– Toronto Dataset</w:t>
        </w:r>
        <w:r w:rsidR="003007EF">
          <w:rPr>
            <w:noProof/>
            <w:webHidden/>
          </w:rPr>
          <w:tab/>
        </w:r>
        <w:r w:rsidR="003007EF">
          <w:rPr>
            <w:noProof/>
            <w:webHidden/>
          </w:rPr>
          <w:fldChar w:fldCharType="begin"/>
        </w:r>
        <w:r w:rsidR="003007EF">
          <w:rPr>
            <w:noProof/>
            <w:webHidden/>
          </w:rPr>
          <w:instrText xml:space="preserve"> PAGEREF _Toc88746172 \h </w:instrText>
        </w:r>
        <w:r w:rsidR="003007EF">
          <w:rPr>
            <w:noProof/>
            <w:webHidden/>
          </w:rPr>
        </w:r>
        <w:r w:rsidR="003007EF">
          <w:rPr>
            <w:noProof/>
            <w:webHidden/>
          </w:rPr>
          <w:fldChar w:fldCharType="separate"/>
        </w:r>
        <w:r w:rsidR="003007EF">
          <w:rPr>
            <w:noProof/>
            <w:webHidden/>
          </w:rPr>
          <w:t>59</w:t>
        </w:r>
        <w:r w:rsidR="003007EF">
          <w:rPr>
            <w:noProof/>
            <w:webHidden/>
          </w:rPr>
          <w:fldChar w:fldCharType="end"/>
        </w:r>
      </w:hyperlink>
    </w:p>
    <w:p w14:paraId="6C397CCC" w14:textId="7BD7136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3" w:history="1">
        <w:r w:rsidR="003007EF" w:rsidRPr="00E2367F">
          <w:rPr>
            <w:rStyle w:val="Hyperlink"/>
            <w:noProof/>
          </w:rPr>
          <w:t>Figure 38 - Monthly Error Distribution for MLR Forecaster– Toronto Dataset</w:t>
        </w:r>
        <w:r w:rsidR="003007EF">
          <w:rPr>
            <w:noProof/>
            <w:webHidden/>
          </w:rPr>
          <w:tab/>
        </w:r>
        <w:r w:rsidR="003007EF">
          <w:rPr>
            <w:noProof/>
            <w:webHidden/>
          </w:rPr>
          <w:fldChar w:fldCharType="begin"/>
        </w:r>
        <w:r w:rsidR="003007EF">
          <w:rPr>
            <w:noProof/>
            <w:webHidden/>
          </w:rPr>
          <w:instrText xml:space="preserve"> PAGEREF _Toc88746173 \h </w:instrText>
        </w:r>
        <w:r w:rsidR="003007EF">
          <w:rPr>
            <w:noProof/>
            <w:webHidden/>
          </w:rPr>
        </w:r>
        <w:r w:rsidR="003007EF">
          <w:rPr>
            <w:noProof/>
            <w:webHidden/>
          </w:rPr>
          <w:fldChar w:fldCharType="separate"/>
        </w:r>
        <w:r w:rsidR="003007EF">
          <w:rPr>
            <w:noProof/>
            <w:webHidden/>
          </w:rPr>
          <w:t>59</w:t>
        </w:r>
        <w:r w:rsidR="003007EF">
          <w:rPr>
            <w:noProof/>
            <w:webHidden/>
          </w:rPr>
          <w:fldChar w:fldCharType="end"/>
        </w:r>
      </w:hyperlink>
    </w:p>
    <w:p w14:paraId="7475A01B" w14:textId="45C222EC"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4" w:history="1">
        <w:r w:rsidR="003007EF" w:rsidRPr="00E2367F">
          <w:rPr>
            <w:rStyle w:val="Hyperlink"/>
            <w:noProof/>
          </w:rPr>
          <w:t>Figure 39 - Monthly Error Distribution for ARIMA Forecaster– Toronto Dataset</w:t>
        </w:r>
        <w:r w:rsidR="003007EF">
          <w:rPr>
            <w:noProof/>
            <w:webHidden/>
          </w:rPr>
          <w:tab/>
        </w:r>
        <w:r w:rsidR="003007EF">
          <w:rPr>
            <w:noProof/>
            <w:webHidden/>
          </w:rPr>
          <w:fldChar w:fldCharType="begin"/>
        </w:r>
        <w:r w:rsidR="003007EF">
          <w:rPr>
            <w:noProof/>
            <w:webHidden/>
          </w:rPr>
          <w:instrText xml:space="preserve"> PAGEREF _Toc88746174 \h </w:instrText>
        </w:r>
        <w:r w:rsidR="003007EF">
          <w:rPr>
            <w:noProof/>
            <w:webHidden/>
          </w:rPr>
        </w:r>
        <w:r w:rsidR="003007EF">
          <w:rPr>
            <w:noProof/>
            <w:webHidden/>
          </w:rPr>
          <w:fldChar w:fldCharType="separate"/>
        </w:r>
        <w:r w:rsidR="003007EF">
          <w:rPr>
            <w:noProof/>
            <w:webHidden/>
          </w:rPr>
          <w:t>60</w:t>
        </w:r>
        <w:r w:rsidR="003007EF">
          <w:rPr>
            <w:noProof/>
            <w:webHidden/>
          </w:rPr>
          <w:fldChar w:fldCharType="end"/>
        </w:r>
      </w:hyperlink>
    </w:p>
    <w:p w14:paraId="5F8C31B4" w14:textId="423A189B"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5" w:history="1">
        <w:r w:rsidR="003007EF" w:rsidRPr="00E2367F">
          <w:rPr>
            <w:rStyle w:val="Hyperlink"/>
            <w:noProof/>
          </w:rPr>
          <w:t>Figure 40 - Monthly Error Distribution for SNF Forecaster– Toronto Dataset</w:t>
        </w:r>
        <w:r w:rsidR="003007EF">
          <w:rPr>
            <w:noProof/>
            <w:webHidden/>
          </w:rPr>
          <w:tab/>
        </w:r>
        <w:r w:rsidR="003007EF">
          <w:rPr>
            <w:noProof/>
            <w:webHidden/>
          </w:rPr>
          <w:fldChar w:fldCharType="begin"/>
        </w:r>
        <w:r w:rsidR="003007EF">
          <w:rPr>
            <w:noProof/>
            <w:webHidden/>
          </w:rPr>
          <w:instrText xml:space="preserve"> PAGEREF _Toc88746175 \h </w:instrText>
        </w:r>
        <w:r w:rsidR="003007EF">
          <w:rPr>
            <w:noProof/>
            <w:webHidden/>
          </w:rPr>
        </w:r>
        <w:r w:rsidR="003007EF">
          <w:rPr>
            <w:noProof/>
            <w:webHidden/>
          </w:rPr>
          <w:fldChar w:fldCharType="separate"/>
        </w:r>
        <w:r w:rsidR="003007EF">
          <w:rPr>
            <w:noProof/>
            <w:webHidden/>
          </w:rPr>
          <w:t>60</w:t>
        </w:r>
        <w:r w:rsidR="003007EF">
          <w:rPr>
            <w:noProof/>
            <w:webHidden/>
          </w:rPr>
          <w:fldChar w:fldCharType="end"/>
        </w:r>
      </w:hyperlink>
    </w:p>
    <w:p w14:paraId="205BB703" w14:textId="3B1AA8EE"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6" w:history="1">
        <w:r w:rsidR="003007EF" w:rsidRPr="00E2367F">
          <w:rPr>
            <w:rStyle w:val="Hyperlink"/>
            <w:noProof/>
          </w:rPr>
          <w:t>Figure 41 - Scatter Plot of Load Demand versus Temperature – Toronto Dataset</w:t>
        </w:r>
        <w:r w:rsidR="003007EF">
          <w:rPr>
            <w:noProof/>
            <w:webHidden/>
          </w:rPr>
          <w:tab/>
        </w:r>
        <w:r w:rsidR="003007EF">
          <w:rPr>
            <w:noProof/>
            <w:webHidden/>
          </w:rPr>
          <w:fldChar w:fldCharType="begin"/>
        </w:r>
        <w:r w:rsidR="003007EF">
          <w:rPr>
            <w:noProof/>
            <w:webHidden/>
          </w:rPr>
          <w:instrText xml:space="preserve"> PAGEREF _Toc88746176 \h </w:instrText>
        </w:r>
        <w:r w:rsidR="003007EF">
          <w:rPr>
            <w:noProof/>
            <w:webHidden/>
          </w:rPr>
        </w:r>
        <w:r w:rsidR="003007EF">
          <w:rPr>
            <w:noProof/>
            <w:webHidden/>
          </w:rPr>
          <w:fldChar w:fldCharType="separate"/>
        </w:r>
        <w:r w:rsidR="003007EF">
          <w:rPr>
            <w:noProof/>
            <w:webHidden/>
          </w:rPr>
          <w:t>62</w:t>
        </w:r>
        <w:r w:rsidR="003007EF">
          <w:rPr>
            <w:noProof/>
            <w:webHidden/>
          </w:rPr>
          <w:fldChar w:fldCharType="end"/>
        </w:r>
      </w:hyperlink>
    </w:p>
    <w:p w14:paraId="7988A1CA" w14:textId="4328194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7" w:history="1">
        <w:r w:rsidR="003007EF" w:rsidRPr="00E2367F">
          <w:rPr>
            <w:rStyle w:val="Hyperlink"/>
            <w:noProof/>
          </w:rPr>
          <w:t>Figure 42 - The Hourly Average Demand for Each Hour - Ottawa Dataset</w:t>
        </w:r>
        <w:r w:rsidR="003007EF">
          <w:rPr>
            <w:noProof/>
            <w:webHidden/>
          </w:rPr>
          <w:tab/>
        </w:r>
        <w:r w:rsidR="003007EF">
          <w:rPr>
            <w:noProof/>
            <w:webHidden/>
          </w:rPr>
          <w:fldChar w:fldCharType="begin"/>
        </w:r>
        <w:r w:rsidR="003007EF">
          <w:rPr>
            <w:noProof/>
            <w:webHidden/>
          </w:rPr>
          <w:instrText xml:space="preserve"> PAGEREF _Toc88746177 \h </w:instrText>
        </w:r>
        <w:r w:rsidR="003007EF">
          <w:rPr>
            <w:noProof/>
            <w:webHidden/>
          </w:rPr>
        </w:r>
        <w:r w:rsidR="003007EF">
          <w:rPr>
            <w:noProof/>
            <w:webHidden/>
          </w:rPr>
          <w:fldChar w:fldCharType="separate"/>
        </w:r>
        <w:r w:rsidR="003007EF">
          <w:rPr>
            <w:noProof/>
            <w:webHidden/>
          </w:rPr>
          <w:t>64</w:t>
        </w:r>
        <w:r w:rsidR="003007EF">
          <w:rPr>
            <w:noProof/>
            <w:webHidden/>
          </w:rPr>
          <w:fldChar w:fldCharType="end"/>
        </w:r>
      </w:hyperlink>
    </w:p>
    <w:p w14:paraId="09B3A8F7" w14:textId="56D8764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8" w:history="1">
        <w:r w:rsidR="003007EF" w:rsidRPr="00E2367F">
          <w:rPr>
            <w:rStyle w:val="Hyperlink"/>
            <w:noProof/>
          </w:rPr>
          <w:t>Figure 43 - Hourly MAPE for the Forecasters - Ottawa Dataset</w:t>
        </w:r>
        <w:r w:rsidR="003007EF">
          <w:rPr>
            <w:noProof/>
            <w:webHidden/>
          </w:rPr>
          <w:tab/>
        </w:r>
        <w:r w:rsidR="003007EF">
          <w:rPr>
            <w:noProof/>
            <w:webHidden/>
          </w:rPr>
          <w:fldChar w:fldCharType="begin"/>
        </w:r>
        <w:r w:rsidR="003007EF">
          <w:rPr>
            <w:noProof/>
            <w:webHidden/>
          </w:rPr>
          <w:instrText xml:space="preserve"> PAGEREF _Toc88746178 \h </w:instrText>
        </w:r>
        <w:r w:rsidR="003007EF">
          <w:rPr>
            <w:noProof/>
            <w:webHidden/>
          </w:rPr>
        </w:r>
        <w:r w:rsidR="003007EF">
          <w:rPr>
            <w:noProof/>
            <w:webHidden/>
          </w:rPr>
          <w:fldChar w:fldCharType="separate"/>
        </w:r>
        <w:r w:rsidR="003007EF">
          <w:rPr>
            <w:noProof/>
            <w:webHidden/>
          </w:rPr>
          <w:t>65</w:t>
        </w:r>
        <w:r w:rsidR="003007EF">
          <w:rPr>
            <w:noProof/>
            <w:webHidden/>
          </w:rPr>
          <w:fldChar w:fldCharType="end"/>
        </w:r>
      </w:hyperlink>
    </w:p>
    <w:p w14:paraId="4C65B278" w14:textId="5891458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79" w:history="1">
        <w:r w:rsidR="003007EF" w:rsidRPr="00E2367F">
          <w:rPr>
            <w:rStyle w:val="Hyperlink"/>
            <w:noProof/>
          </w:rPr>
          <w:t>Figure 44 - Hourly Error Distribution for the CNN Forecaster – Ottawa Dataset</w:t>
        </w:r>
        <w:r w:rsidR="003007EF">
          <w:rPr>
            <w:noProof/>
            <w:webHidden/>
          </w:rPr>
          <w:tab/>
        </w:r>
        <w:r w:rsidR="003007EF">
          <w:rPr>
            <w:noProof/>
            <w:webHidden/>
          </w:rPr>
          <w:fldChar w:fldCharType="begin"/>
        </w:r>
        <w:r w:rsidR="003007EF">
          <w:rPr>
            <w:noProof/>
            <w:webHidden/>
          </w:rPr>
          <w:instrText xml:space="preserve"> PAGEREF _Toc88746179 \h </w:instrText>
        </w:r>
        <w:r w:rsidR="003007EF">
          <w:rPr>
            <w:noProof/>
            <w:webHidden/>
          </w:rPr>
        </w:r>
        <w:r w:rsidR="003007EF">
          <w:rPr>
            <w:noProof/>
            <w:webHidden/>
          </w:rPr>
          <w:fldChar w:fldCharType="separate"/>
        </w:r>
        <w:r w:rsidR="003007EF">
          <w:rPr>
            <w:noProof/>
            <w:webHidden/>
          </w:rPr>
          <w:t>65</w:t>
        </w:r>
        <w:r w:rsidR="003007EF">
          <w:rPr>
            <w:noProof/>
            <w:webHidden/>
          </w:rPr>
          <w:fldChar w:fldCharType="end"/>
        </w:r>
      </w:hyperlink>
    </w:p>
    <w:p w14:paraId="747C7BE9" w14:textId="2180E626"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0" w:history="1">
        <w:r w:rsidR="003007EF" w:rsidRPr="00E2367F">
          <w:rPr>
            <w:rStyle w:val="Hyperlink"/>
            <w:noProof/>
          </w:rPr>
          <w:t>Figure 45 - Hourly Error Distribution for the LSTM Forecaster – Ottawa Dataset</w:t>
        </w:r>
        <w:r w:rsidR="003007EF">
          <w:rPr>
            <w:noProof/>
            <w:webHidden/>
          </w:rPr>
          <w:tab/>
        </w:r>
        <w:r w:rsidR="003007EF">
          <w:rPr>
            <w:noProof/>
            <w:webHidden/>
          </w:rPr>
          <w:fldChar w:fldCharType="begin"/>
        </w:r>
        <w:r w:rsidR="003007EF">
          <w:rPr>
            <w:noProof/>
            <w:webHidden/>
          </w:rPr>
          <w:instrText xml:space="preserve"> PAGEREF _Toc88746180 \h </w:instrText>
        </w:r>
        <w:r w:rsidR="003007EF">
          <w:rPr>
            <w:noProof/>
            <w:webHidden/>
          </w:rPr>
        </w:r>
        <w:r w:rsidR="003007EF">
          <w:rPr>
            <w:noProof/>
            <w:webHidden/>
          </w:rPr>
          <w:fldChar w:fldCharType="separate"/>
        </w:r>
        <w:r w:rsidR="003007EF">
          <w:rPr>
            <w:noProof/>
            <w:webHidden/>
          </w:rPr>
          <w:t>66</w:t>
        </w:r>
        <w:r w:rsidR="003007EF">
          <w:rPr>
            <w:noProof/>
            <w:webHidden/>
          </w:rPr>
          <w:fldChar w:fldCharType="end"/>
        </w:r>
      </w:hyperlink>
    </w:p>
    <w:p w14:paraId="66AA7D13" w14:textId="0E31AFA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1" w:history="1">
        <w:r w:rsidR="003007EF" w:rsidRPr="00E2367F">
          <w:rPr>
            <w:rStyle w:val="Hyperlink"/>
            <w:noProof/>
          </w:rPr>
          <w:t>Figure 46 - Hourly Error Distribution for the ANN Forecaster – Ottawa Dataset</w:t>
        </w:r>
        <w:r w:rsidR="003007EF">
          <w:rPr>
            <w:noProof/>
            <w:webHidden/>
          </w:rPr>
          <w:tab/>
        </w:r>
        <w:r w:rsidR="003007EF">
          <w:rPr>
            <w:noProof/>
            <w:webHidden/>
          </w:rPr>
          <w:fldChar w:fldCharType="begin"/>
        </w:r>
        <w:r w:rsidR="003007EF">
          <w:rPr>
            <w:noProof/>
            <w:webHidden/>
          </w:rPr>
          <w:instrText xml:space="preserve"> PAGEREF _Toc88746181 \h </w:instrText>
        </w:r>
        <w:r w:rsidR="003007EF">
          <w:rPr>
            <w:noProof/>
            <w:webHidden/>
          </w:rPr>
        </w:r>
        <w:r w:rsidR="003007EF">
          <w:rPr>
            <w:noProof/>
            <w:webHidden/>
          </w:rPr>
          <w:fldChar w:fldCharType="separate"/>
        </w:r>
        <w:r w:rsidR="003007EF">
          <w:rPr>
            <w:noProof/>
            <w:webHidden/>
          </w:rPr>
          <w:t>66</w:t>
        </w:r>
        <w:r w:rsidR="003007EF">
          <w:rPr>
            <w:noProof/>
            <w:webHidden/>
          </w:rPr>
          <w:fldChar w:fldCharType="end"/>
        </w:r>
      </w:hyperlink>
    </w:p>
    <w:p w14:paraId="358D1D3E" w14:textId="2C7B8F3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2" w:history="1">
        <w:r w:rsidR="003007EF" w:rsidRPr="00E2367F">
          <w:rPr>
            <w:rStyle w:val="Hyperlink"/>
            <w:noProof/>
          </w:rPr>
          <w:t>Figure 47 - Hourly Error Distribution for the MLR Forecaster – Ottawa Dataset</w:t>
        </w:r>
        <w:r w:rsidR="003007EF">
          <w:rPr>
            <w:noProof/>
            <w:webHidden/>
          </w:rPr>
          <w:tab/>
        </w:r>
        <w:r w:rsidR="003007EF">
          <w:rPr>
            <w:noProof/>
            <w:webHidden/>
          </w:rPr>
          <w:fldChar w:fldCharType="begin"/>
        </w:r>
        <w:r w:rsidR="003007EF">
          <w:rPr>
            <w:noProof/>
            <w:webHidden/>
          </w:rPr>
          <w:instrText xml:space="preserve"> PAGEREF _Toc88746182 \h </w:instrText>
        </w:r>
        <w:r w:rsidR="003007EF">
          <w:rPr>
            <w:noProof/>
            <w:webHidden/>
          </w:rPr>
        </w:r>
        <w:r w:rsidR="003007EF">
          <w:rPr>
            <w:noProof/>
            <w:webHidden/>
          </w:rPr>
          <w:fldChar w:fldCharType="separate"/>
        </w:r>
        <w:r w:rsidR="003007EF">
          <w:rPr>
            <w:noProof/>
            <w:webHidden/>
          </w:rPr>
          <w:t>67</w:t>
        </w:r>
        <w:r w:rsidR="003007EF">
          <w:rPr>
            <w:noProof/>
            <w:webHidden/>
          </w:rPr>
          <w:fldChar w:fldCharType="end"/>
        </w:r>
      </w:hyperlink>
    </w:p>
    <w:p w14:paraId="01A7971D" w14:textId="3BBF59F9"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3" w:history="1">
        <w:r w:rsidR="003007EF" w:rsidRPr="00E2367F">
          <w:rPr>
            <w:rStyle w:val="Hyperlink"/>
            <w:noProof/>
          </w:rPr>
          <w:t>Figure 48 - Hourly Error Distribution for the ARIMA Forecaster – Ottawa Dataset</w:t>
        </w:r>
        <w:r w:rsidR="003007EF">
          <w:rPr>
            <w:noProof/>
            <w:webHidden/>
          </w:rPr>
          <w:tab/>
        </w:r>
        <w:r w:rsidR="003007EF">
          <w:rPr>
            <w:noProof/>
            <w:webHidden/>
          </w:rPr>
          <w:fldChar w:fldCharType="begin"/>
        </w:r>
        <w:r w:rsidR="003007EF">
          <w:rPr>
            <w:noProof/>
            <w:webHidden/>
          </w:rPr>
          <w:instrText xml:space="preserve"> PAGEREF _Toc88746183 \h </w:instrText>
        </w:r>
        <w:r w:rsidR="003007EF">
          <w:rPr>
            <w:noProof/>
            <w:webHidden/>
          </w:rPr>
        </w:r>
        <w:r w:rsidR="003007EF">
          <w:rPr>
            <w:noProof/>
            <w:webHidden/>
          </w:rPr>
          <w:fldChar w:fldCharType="separate"/>
        </w:r>
        <w:r w:rsidR="003007EF">
          <w:rPr>
            <w:noProof/>
            <w:webHidden/>
          </w:rPr>
          <w:t>67</w:t>
        </w:r>
        <w:r w:rsidR="003007EF">
          <w:rPr>
            <w:noProof/>
            <w:webHidden/>
          </w:rPr>
          <w:fldChar w:fldCharType="end"/>
        </w:r>
      </w:hyperlink>
    </w:p>
    <w:p w14:paraId="155CE0DF" w14:textId="33A4FD8B"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4" w:history="1">
        <w:r w:rsidR="003007EF" w:rsidRPr="00E2367F">
          <w:rPr>
            <w:rStyle w:val="Hyperlink"/>
            <w:noProof/>
          </w:rPr>
          <w:t>Figure 49 - Hourly Error Distribution for the SNF Forecaster – Ottawa Dataset</w:t>
        </w:r>
        <w:r w:rsidR="003007EF">
          <w:rPr>
            <w:noProof/>
            <w:webHidden/>
          </w:rPr>
          <w:tab/>
        </w:r>
        <w:r w:rsidR="003007EF">
          <w:rPr>
            <w:noProof/>
            <w:webHidden/>
          </w:rPr>
          <w:fldChar w:fldCharType="begin"/>
        </w:r>
        <w:r w:rsidR="003007EF">
          <w:rPr>
            <w:noProof/>
            <w:webHidden/>
          </w:rPr>
          <w:instrText xml:space="preserve"> PAGEREF _Toc88746184 \h </w:instrText>
        </w:r>
        <w:r w:rsidR="003007EF">
          <w:rPr>
            <w:noProof/>
            <w:webHidden/>
          </w:rPr>
        </w:r>
        <w:r w:rsidR="003007EF">
          <w:rPr>
            <w:noProof/>
            <w:webHidden/>
          </w:rPr>
          <w:fldChar w:fldCharType="separate"/>
        </w:r>
        <w:r w:rsidR="003007EF">
          <w:rPr>
            <w:noProof/>
            <w:webHidden/>
          </w:rPr>
          <w:t>68</w:t>
        </w:r>
        <w:r w:rsidR="003007EF">
          <w:rPr>
            <w:noProof/>
            <w:webHidden/>
          </w:rPr>
          <w:fldChar w:fldCharType="end"/>
        </w:r>
      </w:hyperlink>
    </w:p>
    <w:p w14:paraId="272B7A5F" w14:textId="406DA588"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5" w:history="1">
        <w:r w:rsidR="003007EF" w:rsidRPr="00E2367F">
          <w:rPr>
            <w:rStyle w:val="Hyperlink"/>
            <w:noProof/>
          </w:rPr>
          <w:t>Figure 50 - The Weekly Average Demand for Each Day – Ottawa Dataset</w:t>
        </w:r>
        <w:r w:rsidR="003007EF">
          <w:rPr>
            <w:noProof/>
            <w:webHidden/>
          </w:rPr>
          <w:tab/>
        </w:r>
        <w:r w:rsidR="003007EF">
          <w:rPr>
            <w:noProof/>
            <w:webHidden/>
          </w:rPr>
          <w:fldChar w:fldCharType="begin"/>
        </w:r>
        <w:r w:rsidR="003007EF">
          <w:rPr>
            <w:noProof/>
            <w:webHidden/>
          </w:rPr>
          <w:instrText xml:space="preserve"> PAGEREF _Toc88746185 \h </w:instrText>
        </w:r>
        <w:r w:rsidR="003007EF">
          <w:rPr>
            <w:noProof/>
            <w:webHidden/>
          </w:rPr>
        </w:r>
        <w:r w:rsidR="003007EF">
          <w:rPr>
            <w:noProof/>
            <w:webHidden/>
          </w:rPr>
          <w:fldChar w:fldCharType="separate"/>
        </w:r>
        <w:r w:rsidR="003007EF">
          <w:rPr>
            <w:noProof/>
            <w:webHidden/>
          </w:rPr>
          <w:t>69</w:t>
        </w:r>
        <w:r w:rsidR="003007EF">
          <w:rPr>
            <w:noProof/>
            <w:webHidden/>
          </w:rPr>
          <w:fldChar w:fldCharType="end"/>
        </w:r>
      </w:hyperlink>
    </w:p>
    <w:p w14:paraId="4A0245B2" w14:textId="113EDB5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6" w:history="1">
        <w:r w:rsidR="003007EF" w:rsidRPr="00E2367F">
          <w:rPr>
            <w:rStyle w:val="Hyperlink"/>
            <w:noProof/>
          </w:rPr>
          <w:t>Figure 51 - Daily MAPE for the Forecasters – Ottawa Dataset</w:t>
        </w:r>
        <w:r w:rsidR="003007EF">
          <w:rPr>
            <w:noProof/>
            <w:webHidden/>
          </w:rPr>
          <w:tab/>
        </w:r>
        <w:r w:rsidR="003007EF">
          <w:rPr>
            <w:noProof/>
            <w:webHidden/>
          </w:rPr>
          <w:fldChar w:fldCharType="begin"/>
        </w:r>
        <w:r w:rsidR="003007EF">
          <w:rPr>
            <w:noProof/>
            <w:webHidden/>
          </w:rPr>
          <w:instrText xml:space="preserve"> PAGEREF _Toc88746186 \h </w:instrText>
        </w:r>
        <w:r w:rsidR="003007EF">
          <w:rPr>
            <w:noProof/>
            <w:webHidden/>
          </w:rPr>
        </w:r>
        <w:r w:rsidR="003007EF">
          <w:rPr>
            <w:noProof/>
            <w:webHidden/>
          </w:rPr>
          <w:fldChar w:fldCharType="separate"/>
        </w:r>
        <w:r w:rsidR="003007EF">
          <w:rPr>
            <w:noProof/>
            <w:webHidden/>
          </w:rPr>
          <w:t>70</w:t>
        </w:r>
        <w:r w:rsidR="003007EF">
          <w:rPr>
            <w:noProof/>
            <w:webHidden/>
          </w:rPr>
          <w:fldChar w:fldCharType="end"/>
        </w:r>
      </w:hyperlink>
    </w:p>
    <w:p w14:paraId="5438A22E" w14:textId="2798C83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7" w:history="1">
        <w:r w:rsidR="003007EF" w:rsidRPr="00E2367F">
          <w:rPr>
            <w:rStyle w:val="Hyperlink"/>
            <w:noProof/>
          </w:rPr>
          <w:t>Figure 52 - Daily Error Distribution for the CNN Forecaster – Ottawa Dataset</w:t>
        </w:r>
        <w:r w:rsidR="003007EF">
          <w:rPr>
            <w:noProof/>
            <w:webHidden/>
          </w:rPr>
          <w:tab/>
        </w:r>
        <w:r w:rsidR="003007EF">
          <w:rPr>
            <w:noProof/>
            <w:webHidden/>
          </w:rPr>
          <w:fldChar w:fldCharType="begin"/>
        </w:r>
        <w:r w:rsidR="003007EF">
          <w:rPr>
            <w:noProof/>
            <w:webHidden/>
          </w:rPr>
          <w:instrText xml:space="preserve"> PAGEREF _Toc88746187 \h </w:instrText>
        </w:r>
        <w:r w:rsidR="003007EF">
          <w:rPr>
            <w:noProof/>
            <w:webHidden/>
          </w:rPr>
        </w:r>
        <w:r w:rsidR="003007EF">
          <w:rPr>
            <w:noProof/>
            <w:webHidden/>
          </w:rPr>
          <w:fldChar w:fldCharType="separate"/>
        </w:r>
        <w:r w:rsidR="003007EF">
          <w:rPr>
            <w:noProof/>
            <w:webHidden/>
          </w:rPr>
          <w:t>70</w:t>
        </w:r>
        <w:r w:rsidR="003007EF">
          <w:rPr>
            <w:noProof/>
            <w:webHidden/>
          </w:rPr>
          <w:fldChar w:fldCharType="end"/>
        </w:r>
      </w:hyperlink>
    </w:p>
    <w:p w14:paraId="1BB29F12" w14:textId="750F0289"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8" w:history="1">
        <w:r w:rsidR="003007EF" w:rsidRPr="00E2367F">
          <w:rPr>
            <w:rStyle w:val="Hyperlink"/>
            <w:noProof/>
          </w:rPr>
          <w:t>Figure 53 - Daily Error Distribution for the LSTM Forecaster – Ottawa Dataset</w:t>
        </w:r>
        <w:r w:rsidR="003007EF">
          <w:rPr>
            <w:noProof/>
            <w:webHidden/>
          </w:rPr>
          <w:tab/>
        </w:r>
        <w:r w:rsidR="003007EF">
          <w:rPr>
            <w:noProof/>
            <w:webHidden/>
          </w:rPr>
          <w:fldChar w:fldCharType="begin"/>
        </w:r>
        <w:r w:rsidR="003007EF">
          <w:rPr>
            <w:noProof/>
            <w:webHidden/>
          </w:rPr>
          <w:instrText xml:space="preserve"> PAGEREF _Toc88746188 \h </w:instrText>
        </w:r>
        <w:r w:rsidR="003007EF">
          <w:rPr>
            <w:noProof/>
            <w:webHidden/>
          </w:rPr>
        </w:r>
        <w:r w:rsidR="003007EF">
          <w:rPr>
            <w:noProof/>
            <w:webHidden/>
          </w:rPr>
          <w:fldChar w:fldCharType="separate"/>
        </w:r>
        <w:r w:rsidR="003007EF">
          <w:rPr>
            <w:noProof/>
            <w:webHidden/>
          </w:rPr>
          <w:t>71</w:t>
        </w:r>
        <w:r w:rsidR="003007EF">
          <w:rPr>
            <w:noProof/>
            <w:webHidden/>
          </w:rPr>
          <w:fldChar w:fldCharType="end"/>
        </w:r>
      </w:hyperlink>
    </w:p>
    <w:p w14:paraId="2E8D3FA5" w14:textId="45393EB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89" w:history="1">
        <w:r w:rsidR="003007EF" w:rsidRPr="00E2367F">
          <w:rPr>
            <w:rStyle w:val="Hyperlink"/>
            <w:noProof/>
          </w:rPr>
          <w:t>Figure 54 - Daily Error Distribution for the ANN Forecaster – Ottawa Dataset</w:t>
        </w:r>
        <w:r w:rsidR="003007EF">
          <w:rPr>
            <w:noProof/>
            <w:webHidden/>
          </w:rPr>
          <w:tab/>
        </w:r>
        <w:r w:rsidR="003007EF">
          <w:rPr>
            <w:noProof/>
            <w:webHidden/>
          </w:rPr>
          <w:fldChar w:fldCharType="begin"/>
        </w:r>
        <w:r w:rsidR="003007EF">
          <w:rPr>
            <w:noProof/>
            <w:webHidden/>
          </w:rPr>
          <w:instrText xml:space="preserve"> PAGEREF _Toc88746189 \h </w:instrText>
        </w:r>
        <w:r w:rsidR="003007EF">
          <w:rPr>
            <w:noProof/>
            <w:webHidden/>
          </w:rPr>
        </w:r>
        <w:r w:rsidR="003007EF">
          <w:rPr>
            <w:noProof/>
            <w:webHidden/>
          </w:rPr>
          <w:fldChar w:fldCharType="separate"/>
        </w:r>
        <w:r w:rsidR="003007EF">
          <w:rPr>
            <w:noProof/>
            <w:webHidden/>
          </w:rPr>
          <w:t>71</w:t>
        </w:r>
        <w:r w:rsidR="003007EF">
          <w:rPr>
            <w:noProof/>
            <w:webHidden/>
          </w:rPr>
          <w:fldChar w:fldCharType="end"/>
        </w:r>
      </w:hyperlink>
    </w:p>
    <w:p w14:paraId="7BCF6911" w14:textId="21116406"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0" w:history="1">
        <w:r w:rsidR="003007EF" w:rsidRPr="00E2367F">
          <w:rPr>
            <w:rStyle w:val="Hyperlink"/>
            <w:noProof/>
          </w:rPr>
          <w:t>Figure 55 - Daily Error Distribution for the MLR Forecaster – Ottawa Dataset</w:t>
        </w:r>
        <w:r w:rsidR="003007EF">
          <w:rPr>
            <w:noProof/>
            <w:webHidden/>
          </w:rPr>
          <w:tab/>
        </w:r>
        <w:r w:rsidR="003007EF">
          <w:rPr>
            <w:noProof/>
            <w:webHidden/>
          </w:rPr>
          <w:fldChar w:fldCharType="begin"/>
        </w:r>
        <w:r w:rsidR="003007EF">
          <w:rPr>
            <w:noProof/>
            <w:webHidden/>
          </w:rPr>
          <w:instrText xml:space="preserve"> PAGEREF _Toc88746190 \h </w:instrText>
        </w:r>
        <w:r w:rsidR="003007EF">
          <w:rPr>
            <w:noProof/>
            <w:webHidden/>
          </w:rPr>
        </w:r>
        <w:r w:rsidR="003007EF">
          <w:rPr>
            <w:noProof/>
            <w:webHidden/>
          </w:rPr>
          <w:fldChar w:fldCharType="separate"/>
        </w:r>
        <w:r w:rsidR="003007EF">
          <w:rPr>
            <w:noProof/>
            <w:webHidden/>
          </w:rPr>
          <w:t>72</w:t>
        </w:r>
        <w:r w:rsidR="003007EF">
          <w:rPr>
            <w:noProof/>
            <w:webHidden/>
          </w:rPr>
          <w:fldChar w:fldCharType="end"/>
        </w:r>
      </w:hyperlink>
    </w:p>
    <w:p w14:paraId="5EFE9FFE" w14:textId="72E4A988"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1" w:history="1">
        <w:r w:rsidR="003007EF" w:rsidRPr="00E2367F">
          <w:rPr>
            <w:rStyle w:val="Hyperlink"/>
            <w:noProof/>
          </w:rPr>
          <w:t>Figure 56 - Daily Error Distribution for the ARIMA Forecaster – Ottawa Dataset</w:t>
        </w:r>
        <w:r w:rsidR="003007EF">
          <w:rPr>
            <w:noProof/>
            <w:webHidden/>
          </w:rPr>
          <w:tab/>
        </w:r>
        <w:r w:rsidR="003007EF">
          <w:rPr>
            <w:noProof/>
            <w:webHidden/>
          </w:rPr>
          <w:fldChar w:fldCharType="begin"/>
        </w:r>
        <w:r w:rsidR="003007EF">
          <w:rPr>
            <w:noProof/>
            <w:webHidden/>
          </w:rPr>
          <w:instrText xml:space="preserve"> PAGEREF _Toc88746191 \h </w:instrText>
        </w:r>
        <w:r w:rsidR="003007EF">
          <w:rPr>
            <w:noProof/>
            <w:webHidden/>
          </w:rPr>
        </w:r>
        <w:r w:rsidR="003007EF">
          <w:rPr>
            <w:noProof/>
            <w:webHidden/>
          </w:rPr>
          <w:fldChar w:fldCharType="separate"/>
        </w:r>
        <w:r w:rsidR="003007EF">
          <w:rPr>
            <w:noProof/>
            <w:webHidden/>
          </w:rPr>
          <w:t>72</w:t>
        </w:r>
        <w:r w:rsidR="003007EF">
          <w:rPr>
            <w:noProof/>
            <w:webHidden/>
          </w:rPr>
          <w:fldChar w:fldCharType="end"/>
        </w:r>
      </w:hyperlink>
    </w:p>
    <w:p w14:paraId="694CC5FD" w14:textId="1112115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2" w:history="1">
        <w:r w:rsidR="003007EF" w:rsidRPr="00E2367F">
          <w:rPr>
            <w:rStyle w:val="Hyperlink"/>
            <w:noProof/>
          </w:rPr>
          <w:t>Figure 57 - Daily Error Distribution for the SNF Forecaster – Ottawa Dataset</w:t>
        </w:r>
        <w:r w:rsidR="003007EF">
          <w:rPr>
            <w:noProof/>
            <w:webHidden/>
          </w:rPr>
          <w:tab/>
        </w:r>
        <w:r w:rsidR="003007EF">
          <w:rPr>
            <w:noProof/>
            <w:webHidden/>
          </w:rPr>
          <w:fldChar w:fldCharType="begin"/>
        </w:r>
        <w:r w:rsidR="003007EF">
          <w:rPr>
            <w:noProof/>
            <w:webHidden/>
          </w:rPr>
          <w:instrText xml:space="preserve"> PAGEREF _Toc88746192 \h </w:instrText>
        </w:r>
        <w:r w:rsidR="003007EF">
          <w:rPr>
            <w:noProof/>
            <w:webHidden/>
          </w:rPr>
        </w:r>
        <w:r w:rsidR="003007EF">
          <w:rPr>
            <w:noProof/>
            <w:webHidden/>
          </w:rPr>
          <w:fldChar w:fldCharType="separate"/>
        </w:r>
        <w:r w:rsidR="003007EF">
          <w:rPr>
            <w:noProof/>
            <w:webHidden/>
          </w:rPr>
          <w:t>73</w:t>
        </w:r>
        <w:r w:rsidR="003007EF">
          <w:rPr>
            <w:noProof/>
            <w:webHidden/>
          </w:rPr>
          <w:fldChar w:fldCharType="end"/>
        </w:r>
      </w:hyperlink>
    </w:p>
    <w:p w14:paraId="41545845" w14:textId="5117990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3" w:history="1">
        <w:r w:rsidR="003007EF" w:rsidRPr="00E2367F">
          <w:rPr>
            <w:rStyle w:val="Hyperlink"/>
            <w:noProof/>
          </w:rPr>
          <w:t>Figure 58 - The Monthly Average Demand for Each Month – Ottawa Dataset</w:t>
        </w:r>
        <w:r w:rsidR="003007EF">
          <w:rPr>
            <w:noProof/>
            <w:webHidden/>
          </w:rPr>
          <w:tab/>
        </w:r>
        <w:r w:rsidR="003007EF">
          <w:rPr>
            <w:noProof/>
            <w:webHidden/>
          </w:rPr>
          <w:fldChar w:fldCharType="begin"/>
        </w:r>
        <w:r w:rsidR="003007EF">
          <w:rPr>
            <w:noProof/>
            <w:webHidden/>
          </w:rPr>
          <w:instrText xml:space="preserve"> PAGEREF _Toc88746193 \h </w:instrText>
        </w:r>
        <w:r w:rsidR="003007EF">
          <w:rPr>
            <w:noProof/>
            <w:webHidden/>
          </w:rPr>
        </w:r>
        <w:r w:rsidR="003007EF">
          <w:rPr>
            <w:noProof/>
            <w:webHidden/>
          </w:rPr>
          <w:fldChar w:fldCharType="separate"/>
        </w:r>
        <w:r w:rsidR="003007EF">
          <w:rPr>
            <w:noProof/>
            <w:webHidden/>
          </w:rPr>
          <w:t>74</w:t>
        </w:r>
        <w:r w:rsidR="003007EF">
          <w:rPr>
            <w:noProof/>
            <w:webHidden/>
          </w:rPr>
          <w:fldChar w:fldCharType="end"/>
        </w:r>
      </w:hyperlink>
    </w:p>
    <w:p w14:paraId="5BCB3558" w14:textId="1F4D9C2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4" w:history="1">
        <w:r w:rsidR="003007EF" w:rsidRPr="00E2367F">
          <w:rPr>
            <w:rStyle w:val="Hyperlink"/>
            <w:noProof/>
          </w:rPr>
          <w:t>Figure 59 - Monthly MAPE for Each Forecaster – Ottawa Dataset</w:t>
        </w:r>
        <w:r w:rsidR="003007EF">
          <w:rPr>
            <w:noProof/>
            <w:webHidden/>
          </w:rPr>
          <w:tab/>
        </w:r>
        <w:r w:rsidR="003007EF">
          <w:rPr>
            <w:noProof/>
            <w:webHidden/>
          </w:rPr>
          <w:fldChar w:fldCharType="begin"/>
        </w:r>
        <w:r w:rsidR="003007EF">
          <w:rPr>
            <w:noProof/>
            <w:webHidden/>
          </w:rPr>
          <w:instrText xml:space="preserve"> PAGEREF _Toc88746194 \h </w:instrText>
        </w:r>
        <w:r w:rsidR="003007EF">
          <w:rPr>
            <w:noProof/>
            <w:webHidden/>
          </w:rPr>
        </w:r>
        <w:r w:rsidR="003007EF">
          <w:rPr>
            <w:noProof/>
            <w:webHidden/>
          </w:rPr>
          <w:fldChar w:fldCharType="separate"/>
        </w:r>
        <w:r w:rsidR="003007EF">
          <w:rPr>
            <w:noProof/>
            <w:webHidden/>
          </w:rPr>
          <w:t>74</w:t>
        </w:r>
        <w:r w:rsidR="003007EF">
          <w:rPr>
            <w:noProof/>
            <w:webHidden/>
          </w:rPr>
          <w:fldChar w:fldCharType="end"/>
        </w:r>
      </w:hyperlink>
    </w:p>
    <w:p w14:paraId="1DCA487D" w14:textId="6D31CFA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5" w:history="1">
        <w:r w:rsidR="003007EF" w:rsidRPr="00E2367F">
          <w:rPr>
            <w:rStyle w:val="Hyperlink"/>
            <w:noProof/>
          </w:rPr>
          <w:t>Figure 60 - Monthly Error Distribution for CNN Forecaster – Ottawa Dataset</w:t>
        </w:r>
        <w:r w:rsidR="003007EF">
          <w:rPr>
            <w:noProof/>
            <w:webHidden/>
          </w:rPr>
          <w:tab/>
        </w:r>
        <w:r w:rsidR="003007EF">
          <w:rPr>
            <w:noProof/>
            <w:webHidden/>
          </w:rPr>
          <w:fldChar w:fldCharType="begin"/>
        </w:r>
        <w:r w:rsidR="003007EF">
          <w:rPr>
            <w:noProof/>
            <w:webHidden/>
          </w:rPr>
          <w:instrText xml:space="preserve"> PAGEREF _Toc88746195 \h </w:instrText>
        </w:r>
        <w:r w:rsidR="003007EF">
          <w:rPr>
            <w:noProof/>
            <w:webHidden/>
          </w:rPr>
        </w:r>
        <w:r w:rsidR="003007EF">
          <w:rPr>
            <w:noProof/>
            <w:webHidden/>
          </w:rPr>
          <w:fldChar w:fldCharType="separate"/>
        </w:r>
        <w:r w:rsidR="003007EF">
          <w:rPr>
            <w:noProof/>
            <w:webHidden/>
          </w:rPr>
          <w:t>75</w:t>
        </w:r>
        <w:r w:rsidR="003007EF">
          <w:rPr>
            <w:noProof/>
            <w:webHidden/>
          </w:rPr>
          <w:fldChar w:fldCharType="end"/>
        </w:r>
      </w:hyperlink>
    </w:p>
    <w:p w14:paraId="744B9CE1" w14:textId="7BAE08E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6" w:history="1">
        <w:r w:rsidR="003007EF" w:rsidRPr="00E2367F">
          <w:rPr>
            <w:rStyle w:val="Hyperlink"/>
            <w:noProof/>
          </w:rPr>
          <w:t>Figure 61 - Monthly Error Distribution for LSTM Forecaster – Ottawa Dataset</w:t>
        </w:r>
        <w:r w:rsidR="003007EF">
          <w:rPr>
            <w:noProof/>
            <w:webHidden/>
          </w:rPr>
          <w:tab/>
        </w:r>
        <w:r w:rsidR="003007EF">
          <w:rPr>
            <w:noProof/>
            <w:webHidden/>
          </w:rPr>
          <w:fldChar w:fldCharType="begin"/>
        </w:r>
        <w:r w:rsidR="003007EF">
          <w:rPr>
            <w:noProof/>
            <w:webHidden/>
          </w:rPr>
          <w:instrText xml:space="preserve"> PAGEREF _Toc88746196 \h </w:instrText>
        </w:r>
        <w:r w:rsidR="003007EF">
          <w:rPr>
            <w:noProof/>
            <w:webHidden/>
          </w:rPr>
        </w:r>
        <w:r w:rsidR="003007EF">
          <w:rPr>
            <w:noProof/>
            <w:webHidden/>
          </w:rPr>
          <w:fldChar w:fldCharType="separate"/>
        </w:r>
        <w:r w:rsidR="003007EF">
          <w:rPr>
            <w:noProof/>
            <w:webHidden/>
          </w:rPr>
          <w:t>75</w:t>
        </w:r>
        <w:r w:rsidR="003007EF">
          <w:rPr>
            <w:noProof/>
            <w:webHidden/>
          </w:rPr>
          <w:fldChar w:fldCharType="end"/>
        </w:r>
      </w:hyperlink>
    </w:p>
    <w:p w14:paraId="13CE49CB" w14:textId="3E74DCF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7" w:history="1">
        <w:r w:rsidR="003007EF" w:rsidRPr="00E2367F">
          <w:rPr>
            <w:rStyle w:val="Hyperlink"/>
            <w:noProof/>
          </w:rPr>
          <w:t>Figure 62 - Monthly Error Distribution for ANN Forecaster – Ottawa Dataset</w:t>
        </w:r>
        <w:r w:rsidR="003007EF">
          <w:rPr>
            <w:noProof/>
            <w:webHidden/>
          </w:rPr>
          <w:tab/>
        </w:r>
        <w:r w:rsidR="003007EF">
          <w:rPr>
            <w:noProof/>
            <w:webHidden/>
          </w:rPr>
          <w:fldChar w:fldCharType="begin"/>
        </w:r>
        <w:r w:rsidR="003007EF">
          <w:rPr>
            <w:noProof/>
            <w:webHidden/>
          </w:rPr>
          <w:instrText xml:space="preserve"> PAGEREF _Toc88746197 \h </w:instrText>
        </w:r>
        <w:r w:rsidR="003007EF">
          <w:rPr>
            <w:noProof/>
            <w:webHidden/>
          </w:rPr>
        </w:r>
        <w:r w:rsidR="003007EF">
          <w:rPr>
            <w:noProof/>
            <w:webHidden/>
          </w:rPr>
          <w:fldChar w:fldCharType="separate"/>
        </w:r>
        <w:r w:rsidR="003007EF">
          <w:rPr>
            <w:noProof/>
            <w:webHidden/>
          </w:rPr>
          <w:t>76</w:t>
        </w:r>
        <w:r w:rsidR="003007EF">
          <w:rPr>
            <w:noProof/>
            <w:webHidden/>
          </w:rPr>
          <w:fldChar w:fldCharType="end"/>
        </w:r>
      </w:hyperlink>
    </w:p>
    <w:p w14:paraId="6BF1B381" w14:textId="7D58FDE7"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8" w:history="1">
        <w:r w:rsidR="003007EF" w:rsidRPr="00E2367F">
          <w:rPr>
            <w:rStyle w:val="Hyperlink"/>
            <w:noProof/>
          </w:rPr>
          <w:t>Figure 63 - Monthly Error Distribution for MLR Forecaster – Ottawa Dataset</w:t>
        </w:r>
        <w:r w:rsidR="003007EF">
          <w:rPr>
            <w:noProof/>
            <w:webHidden/>
          </w:rPr>
          <w:tab/>
        </w:r>
        <w:r w:rsidR="003007EF">
          <w:rPr>
            <w:noProof/>
            <w:webHidden/>
          </w:rPr>
          <w:fldChar w:fldCharType="begin"/>
        </w:r>
        <w:r w:rsidR="003007EF">
          <w:rPr>
            <w:noProof/>
            <w:webHidden/>
          </w:rPr>
          <w:instrText xml:space="preserve"> PAGEREF _Toc88746198 \h </w:instrText>
        </w:r>
        <w:r w:rsidR="003007EF">
          <w:rPr>
            <w:noProof/>
            <w:webHidden/>
          </w:rPr>
        </w:r>
        <w:r w:rsidR="003007EF">
          <w:rPr>
            <w:noProof/>
            <w:webHidden/>
          </w:rPr>
          <w:fldChar w:fldCharType="separate"/>
        </w:r>
        <w:r w:rsidR="003007EF">
          <w:rPr>
            <w:noProof/>
            <w:webHidden/>
          </w:rPr>
          <w:t>76</w:t>
        </w:r>
        <w:r w:rsidR="003007EF">
          <w:rPr>
            <w:noProof/>
            <w:webHidden/>
          </w:rPr>
          <w:fldChar w:fldCharType="end"/>
        </w:r>
      </w:hyperlink>
    </w:p>
    <w:p w14:paraId="328055FF" w14:textId="5C57E5D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199" w:history="1">
        <w:r w:rsidR="003007EF" w:rsidRPr="00E2367F">
          <w:rPr>
            <w:rStyle w:val="Hyperlink"/>
            <w:noProof/>
          </w:rPr>
          <w:t>Figure 64 - Monthly Error Distribution for ARIMA Forecaster – Ottawa Dataset</w:t>
        </w:r>
        <w:r w:rsidR="003007EF">
          <w:rPr>
            <w:noProof/>
            <w:webHidden/>
          </w:rPr>
          <w:tab/>
        </w:r>
        <w:r w:rsidR="003007EF">
          <w:rPr>
            <w:noProof/>
            <w:webHidden/>
          </w:rPr>
          <w:fldChar w:fldCharType="begin"/>
        </w:r>
        <w:r w:rsidR="003007EF">
          <w:rPr>
            <w:noProof/>
            <w:webHidden/>
          </w:rPr>
          <w:instrText xml:space="preserve"> PAGEREF _Toc88746199 \h </w:instrText>
        </w:r>
        <w:r w:rsidR="003007EF">
          <w:rPr>
            <w:noProof/>
            <w:webHidden/>
          </w:rPr>
        </w:r>
        <w:r w:rsidR="003007EF">
          <w:rPr>
            <w:noProof/>
            <w:webHidden/>
          </w:rPr>
          <w:fldChar w:fldCharType="separate"/>
        </w:r>
        <w:r w:rsidR="003007EF">
          <w:rPr>
            <w:noProof/>
            <w:webHidden/>
          </w:rPr>
          <w:t>77</w:t>
        </w:r>
        <w:r w:rsidR="003007EF">
          <w:rPr>
            <w:noProof/>
            <w:webHidden/>
          </w:rPr>
          <w:fldChar w:fldCharType="end"/>
        </w:r>
      </w:hyperlink>
    </w:p>
    <w:p w14:paraId="006FF47A" w14:textId="01A5D271"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0" w:history="1">
        <w:r w:rsidR="003007EF" w:rsidRPr="00E2367F">
          <w:rPr>
            <w:rStyle w:val="Hyperlink"/>
            <w:noProof/>
          </w:rPr>
          <w:t>Figure 65 - Monthly Error Distribution for SNF Forecaster – Ottawa Dataset</w:t>
        </w:r>
        <w:r w:rsidR="003007EF">
          <w:rPr>
            <w:noProof/>
            <w:webHidden/>
          </w:rPr>
          <w:tab/>
        </w:r>
        <w:r w:rsidR="003007EF">
          <w:rPr>
            <w:noProof/>
            <w:webHidden/>
          </w:rPr>
          <w:fldChar w:fldCharType="begin"/>
        </w:r>
        <w:r w:rsidR="003007EF">
          <w:rPr>
            <w:noProof/>
            <w:webHidden/>
          </w:rPr>
          <w:instrText xml:space="preserve"> PAGEREF _Toc88746200 \h </w:instrText>
        </w:r>
        <w:r w:rsidR="003007EF">
          <w:rPr>
            <w:noProof/>
            <w:webHidden/>
          </w:rPr>
        </w:r>
        <w:r w:rsidR="003007EF">
          <w:rPr>
            <w:noProof/>
            <w:webHidden/>
          </w:rPr>
          <w:fldChar w:fldCharType="separate"/>
        </w:r>
        <w:r w:rsidR="003007EF">
          <w:rPr>
            <w:noProof/>
            <w:webHidden/>
          </w:rPr>
          <w:t>77</w:t>
        </w:r>
        <w:r w:rsidR="003007EF">
          <w:rPr>
            <w:noProof/>
            <w:webHidden/>
          </w:rPr>
          <w:fldChar w:fldCharType="end"/>
        </w:r>
      </w:hyperlink>
    </w:p>
    <w:p w14:paraId="6202A1D1" w14:textId="649D7181"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1" w:history="1">
        <w:r w:rsidR="003007EF" w:rsidRPr="00E2367F">
          <w:rPr>
            <w:rStyle w:val="Hyperlink"/>
            <w:noProof/>
          </w:rPr>
          <w:t>Figure 66 - Scatter Plot of Load Demand versus Temperature – Ottawa Dataset</w:t>
        </w:r>
        <w:r w:rsidR="003007EF">
          <w:rPr>
            <w:noProof/>
            <w:webHidden/>
          </w:rPr>
          <w:tab/>
        </w:r>
        <w:r w:rsidR="003007EF">
          <w:rPr>
            <w:noProof/>
            <w:webHidden/>
          </w:rPr>
          <w:fldChar w:fldCharType="begin"/>
        </w:r>
        <w:r w:rsidR="003007EF">
          <w:rPr>
            <w:noProof/>
            <w:webHidden/>
          </w:rPr>
          <w:instrText xml:space="preserve"> PAGEREF _Toc88746201 \h </w:instrText>
        </w:r>
        <w:r w:rsidR="003007EF">
          <w:rPr>
            <w:noProof/>
            <w:webHidden/>
          </w:rPr>
        </w:r>
        <w:r w:rsidR="003007EF">
          <w:rPr>
            <w:noProof/>
            <w:webHidden/>
          </w:rPr>
          <w:fldChar w:fldCharType="separate"/>
        </w:r>
        <w:r w:rsidR="003007EF">
          <w:rPr>
            <w:noProof/>
            <w:webHidden/>
          </w:rPr>
          <w:t>80</w:t>
        </w:r>
        <w:r w:rsidR="003007EF">
          <w:rPr>
            <w:noProof/>
            <w:webHidden/>
          </w:rPr>
          <w:fldChar w:fldCharType="end"/>
        </w:r>
      </w:hyperlink>
    </w:p>
    <w:p w14:paraId="1A06C34B" w14:textId="081C4D45"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2" w:history="1">
        <w:r w:rsidR="003007EF" w:rsidRPr="00E2367F">
          <w:rPr>
            <w:rStyle w:val="Hyperlink"/>
            <w:noProof/>
          </w:rPr>
          <w:t>Figure 67 - The Hourly Average Demand for Each Hour – Saint John Dataset</w:t>
        </w:r>
        <w:r w:rsidR="003007EF">
          <w:rPr>
            <w:noProof/>
            <w:webHidden/>
          </w:rPr>
          <w:tab/>
        </w:r>
        <w:r w:rsidR="003007EF">
          <w:rPr>
            <w:noProof/>
            <w:webHidden/>
          </w:rPr>
          <w:fldChar w:fldCharType="begin"/>
        </w:r>
        <w:r w:rsidR="003007EF">
          <w:rPr>
            <w:noProof/>
            <w:webHidden/>
          </w:rPr>
          <w:instrText xml:space="preserve"> PAGEREF _Toc88746202 \h </w:instrText>
        </w:r>
        <w:r w:rsidR="003007EF">
          <w:rPr>
            <w:noProof/>
            <w:webHidden/>
          </w:rPr>
        </w:r>
        <w:r w:rsidR="003007EF">
          <w:rPr>
            <w:noProof/>
            <w:webHidden/>
          </w:rPr>
          <w:fldChar w:fldCharType="separate"/>
        </w:r>
        <w:r w:rsidR="003007EF">
          <w:rPr>
            <w:noProof/>
            <w:webHidden/>
          </w:rPr>
          <w:t>81</w:t>
        </w:r>
        <w:r w:rsidR="003007EF">
          <w:rPr>
            <w:noProof/>
            <w:webHidden/>
          </w:rPr>
          <w:fldChar w:fldCharType="end"/>
        </w:r>
      </w:hyperlink>
    </w:p>
    <w:p w14:paraId="107ED690" w14:textId="60C2EED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3" w:history="1">
        <w:r w:rsidR="003007EF" w:rsidRPr="00E2367F">
          <w:rPr>
            <w:rStyle w:val="Hyperlink"/>
            <w:noProof/>
          </w:rPr>
          <w:t>Figure 68 - Hourly MAPE for the Forecasters – Saint John Dataset</w:t>
        </w:r>
        <w:r w:rsidR="003007EF">
          <w:rPr>
            <w:noProof/>
            <w:webHidden/>
          </w:rPr>
          <w:tab/>
        </w:r>
        <w:r w:rsidR="003007EF">
          <w:rPr>
            <w:noProof/>
            <w:webHidden/>
          </w:rPr>
          <w:fldChar w:fldCharType="begin"/>
        </w:r>
        <w:r w:rsidR="003007EF">
          <w:rPr>
            <w:noProof/>
            <w:webHidden/>
          </w:rPr>
          <w:instrText xml:space="preserve"> PAGEREF _Toc88746203 \h </w:instrText>
        </w:r>
        <w:r w:rsidR="003007EF">
          <w:rPr>
            <w:noProof/>
            <w:webHidden/>
          </w:rPr>
        </w:r>
        <w:r w:rsidR="003007EF">
          <w:rPr>
            <w:noProof/>
            <w:webHidden/>
          </w:rPr>
          <w:fldChar w:fldCharType="separate"/>
        </w:r>
        <w:r w:rsidR="003007EF">
          <w:rPr>
            <w:noProof/>
            <w:webHidden/>
          </w:rPr>
          <w:t>82</w:t>
        </w:r>
        <w:r w:rsidR="003007EF">
          <w:rPr>
            <w:noProof/>
            <w:webHidden/>
          </w:rPr>
          <w:fldChar w:fldCharType="end"/>
        </w:r>
      </w:hyperlink>
    </w:p>
    <w:p w14:paraId="6CF9FC45" w14:textId="4BC2C84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4" w:history="1">
        <w:r w:rsidR="003007EF" w:rsidRPr="00E2367F">
          <w:rPr>
            <w:rStyle w:val="Hyperlink"/>
            <w:noProof/>
          </w:rPr>
          <w:t>Figure 69 - Hourly Error Distribution for the CNN Forecaster – Saint John Dataset</w:t>
        </w:r>
        <w:r w:rsidR="003007EF">
          <w:rPr>
            <w:noProof/>
            <w:webHidden/>
          </w:rPr>
          <w:tab/>
        </w:r>
        <w:r w:rsidR="003007EF">
          <w:rPr>
            <w:noProof/>
            <w:webHidden/>
          </w:rPr>
          <w:fldChar w:fldCharType="begin"/>
        </w:r>
        <w:r w:rsidR="003007EF">
          <w:rPr>
            <w:noProof/>
            <w:webHidden/>
          </w:rPr>
          <w:instrText xml:space="preserve"> PAGEREF _Toc88746204 \h </w:instrText>
        </w:r>
        <w:r w:rsidR="003007EF">
          <w:rPr>
            <w:noProof/>
            <w:webHidden/>
          </w:rPr>
        </w:r>
        <w:r w:rsidR="003007EF">
          <w:rPr>
            <w:noProof/>
            <w:webHidden/>
          </w:rPr>
          <w:fldChar w:fldCharType="separate"/>
        </w:r>
        <w:r w:rsidR="003007EF">
          <w:rPr>
            <w:noProof/>
            <w:webHidden/>
          </w:rPr>
          <w:t>82</w:t>
        </w:r>
        <w:r w:rsidR="003007EF">
          <w:rPr>
            <w:noProof/>
            <w:webHidden/>
          </w:rPr>
          <w:fldChar w:fldCharType="end"/>
        </w:r>
      </w:hyperlink>
    </w:p>
    <w:p w14:paraId="4D4FD87B" w14:textId="37EE83CE"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5" w:history="1">
        <w:r w:rsidR="003007EF" w:rsidRPr="00E2367F">
          <w:rPr>
            <w:rStyle w:val="Hyperlink"/>
            <w:noProof/>
          </w:rPr>
          <w:t>Figure 70 - Hourly Error Distribution for the LSTM Forecaster – Saint John Dataset</w:t>
        </w:r>
        <w:r w:rsidR="003007EF">
          <w:rPr>
            <w:noProof/>
            <w:webHidden/>
          </w:rPr>
          <w:tab/>
        </w:r>
        <w:r w:rsidR="003007EF">
          <w:rPr>
            <w:noProof/>
            <w:webHidden/>
          </w:rPr>
          <w:fldChar w:fldCharType="begin"/>
        </w:r>
        <w:r w:rsidR="003007EF">
          <w:rPr>
            <w:noProof/>
            <w:webHidden/>
          </w:rPr>
          <w:instrText xml:space="preserve"> PAGEREF _Toc88746205 \h </w:instrText>
        </w:r>
        <w:r w:rsidR="003007EF">
          <w:rPr>
            <w:noProof/>
            <w:webHidden/>
          </w:rPr>
        </w:r>
        <w:r w:rsidR="003007EF">
          <w:rPr>
            <w:noProof/>
            <w:webHidden/>
          </w:rPr>
          <w:fldChar w:fldCharType="separate"/>
        </w:r>
        <w:r w:rsidR="003007EF">
          <w:rPr>
            <w:noProof/>
            <w:webHidden/>
          </w:rPr>
          <w:t>83</w:t>
        </w:r>
        <w:r w:rsidR="003007EF">
          <w:rPr>
            <w:noProof/>
            <w:webHidden/>
          </w:rPr>
          <w:fldChar w:fldCharType="end"/>
        </w:r>
      </w:hyperlink>
    </w:p>
    <w:p w14:paraId="0B30B271" w14:textId="09549FB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6" w:history="1">
        <w:r w:rsidR="003007EF" w:rsidRPr="00E2367F">
          <w:rPr>
            <w:rStyle w:val="Hyperlink"/>
            <w:noProof/>
          </w:rPr>
          <w:t>Figure 71 - Hourly Error Distribution for the ANN Forecaster – Saint John Dataset</w:t>
        </w:r>
        <w:r w:rsidR="003007EF">
          <w:rPr>
            <w:noProof/>
            <w:webHidden/>
          </w:rPr>
          <w:tab/>
        </w:r>
        <w:r w:rsidR="003007EF">
          <w:rPr>
            <w:noProof/>
            <w:webHidden/>
          </w:rPr>
          <w:fldChar w:fldCharType="begin"/>
        </w:r>
        <w:r w:rsidR="003007EF">
          <w:rPr>
            <w:noProof/>
            <w:webHidden/>
          </w:rPr>
          <w:instrText xml:space="preserve"> PAGEREF _Toc88746206 \h </w:instrText>
        </w:r>
        <w:r w:rsidR="003007EF">
          <w:rPr>
            <w:noProof/>
            <w:webHidden/>
          </w:rPr>
        </w:r>
        <w:r w:rsidR="003007EF">
          <w:rPr>
            <w:noProof/>
            <w:webHidden/>
          </w:rPr>
          <w:fldChar w:fldCharType="separate"/>
        </w:r>
        <w:r w:rsidR="003007EF">
          <w:rPr>
            <w:noProof/>
            <w:webHidden/>
          </w:rPr>
          <w:t>83</w:t>
        </w:r>
        <w:r w:rsidR="003007EF">
          <w:rPr>
            <w:noProof/>
            <w:webHidden/>
          </w:rPr>
          <w:fldChar w:fldCharType="end"/>
        </w:r>
      </w:hyperlink>
    </w:p>
    <w:p w14:paraId="663A3EAA" w14:textId="1506B89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7" w:history="1">
        <w:r w:rsidR="003007EF" w:rsidRPr="00E2367F">
          <w:rPr>
            <w:rStyle w:val="Hyperlink"/>
            <w:noProof/>
          </w:rPr>
          <w:t>Figure 72 - Hourly Error Distribution for the MLR Forecaster – Saint John Dataset</w:t>
        </w:r>
        <w:r w:rsidR="003007EF">
          <w:rPr>
            <w:noProof/>
            <w:webHidden/>
          </w:rPr>
          <w:tab/>
        </w:r>
        <w:r w:rsidR="003007EF">
          <w:rPr>
            <w:noProof/>
            <w:webHidden/>
          </w:rPr>
          <w:fldChar w:fldCharType="begin"/>
        </w:r>
        <w:r w:rsidR="003007EF">
          <w:rPr>
            <w:noProof/>
            <w:webHidden/>
          </w:rPr>
          <w:instrText xml:space="preserve"> PAGEREF _Toc88746207 \h </w:instrText>
        </w:r>
        <w:r w:rsidR="003007EF">
          <w:rPr>
            <w:noProof/>
            <w:webHidden/>
          </w:rPr>
        </w:r>
        <w:r w:rsidR="003007EF">
          <w:rPr>
            <w:noProof/>
            <w:webHidden/>
          </w:rPr>
          <w:fldChar w:fldCharType="separate"/>
        </w:r>
        <w:r w:rsidR="003007EF">
          <w:rPr>
            <w:noProof/>
            <w:webHidden/>
          </w:rPr>
          <w:t>84</w:t>
        </w:r>
        <w:r w:rsidR="003007EF">
          <w:rPr>
            <w:noProof/>
            <w:webHidden/>
          </w:rPr>
          <w:fldChar w:fldCharType="end"/>
        </w:r>
      </w:hyperlink>
    </w:p>
    <w:p w14:paraId="6382E0A3" w14:textId="5551C3D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8" w:history="1">
        <w:r w:rsidR="003007EF" w:rsidRPr="00E2367F">
          <w:rPr>
            <w:rStyle w:val="Hyperlink"/>
            <w:noProof/>
          </w:rPr>
          <w:t>Figure 73 - Hourly Error Distribution for the ARIMA Forecaster – Saint John Dataset</w:t>
        </w:r>
        <w:r w:rsidR="003007EF">
          <w:rPr>
            <w:noProof/>
            <w:webHidden/>
          </w:rPr>
          <w:tab/>
        </w:r>
        <w:r w:rsidR="003007EF">
          <w:rPr>
            <w:noProof/>
            <w:webHidden/>
          </w:rPr>
          <w:fldChar w:fldCharType="begin"/>
        </w:r>
        <w:r w:rsidR="003007EF">
          <w:rPr>
            <w:noProof/>
            <w:webHidden/>
          </w:rPr>
          <w:instrText xml:space="preserve"> PAGEREF _Toc88746208 \h </w:instrText>
        </w:r>
        <w:r w:rsidR="003007EF">
          <w:rPr>
            <w:noProof/>
            <w:webHidden/>
          </w:rPr>
        </w:r>
        <w:r w:rsidR="003007EF">
          <w:rPr>
            <w:noProof/>
            <w:webHidden/>
          </w:rPr>
          <w:fldChar w:fldCharType="separate"/>
        </w:r>
        <w:r w:rsidR="003007EF">
          <w:rPr>
            <w:noProof/>
            <w:webHidden/>
          </w:rPr>
          <w:t>84</w:t>
        </w:r>
        <w:r w:rsidR="003007EF">
          <w:rPr>
            <w:noProof/>
            <w:webHidden/>
          </w:rPr>
          <w:fldChar w:fldCharType="end"/>
        </w:r>
      </w:hyperlink>
    </w:p>
    <w:p w14:paraId="2EF0C819" w14:textId="7103F5D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09" w:history="1">
        <w:r w:rsidR="003007EF" w:rsidRPr="00E2367F">
          <w:rPr>
            <w:rStyle w:val="Hyperlink"/>
            <w:noProof/>
          </w:rPr>
          <w:t>Figure 74 - Hourly Error Distribution for the SNF Forecaster – Saint John Dataset</w:t>
        </w:r>
        <w:r w:rsidR="003007EF">
          <w:rPr>
            <w:noProof/>
            <w:webHidden/>
          </w:rPr>
          <w:tab/>
        </w:r>
        <w:r w:rsidR="003007EF">
          <w:rPr>
            <w:noProof/>
            <w:webHidden/>
          </w:rPr>
          <w:fldChar w:fldCharType="begin"/>
        </w:r>
        <w:r w:rsidR="003007EF">
          <w:rPr>
            <w:noProof/>
            <w:webHidden/>
          </w:rPr>
          <w:instrText xml:space="preserve"> PAGEREF _Toc88746209 \h </w:instrText>
        </w:r>
        <w:r w:rsidR="003007EF">
          <w:rPr>
            <w:noProof/>
            <w:webHidden/>
          </w:rPr>
        </w:r>
        <w:r w:rsidR="003007EF">
          <w:rPr>
            <w:noProof/>
            <w:webHidden/>
          </w:rPr>
          <w:fldChar w:fldCharType="separate"/>
        </w:r>
        <w:r w:rsidR="003007EF">
          <w:rPr>
            <w:noProof/>
            <w:webHidden/>
          </w:rPr>
          <w:t>85</w:t>
        </w:r>
        <w:r w:rsidR="003007EF">
          <w:rPr>
            <w:noProof/>
            <w:webHidden/>
          </w:rPr>
          <w:fldChar w:fldCharType="end"/>
        </w:r>
      </w:hyperlink>
    </w:p>
    <w:p w14:paraId="66393CB9" w14:textId="64389F5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0" w:history="1">
        <w:r w:rsidR="003007EF" w:rsidRPr="00E2367F">
          <w:rPr>
            <w:rStyle w:val="Hyperlink"/>
            <w:noProof/>
          </w:rPr>
          <w:t>Figure 75 - The Weekly Average Demand for Each Day – Saint John Dataset</w:t>
        </w:r>
        <w:r w:rsidR="003007EF">
          <w:rPr>
            <w:noProof/>
            <w:webHidden/>
          </w:rPr>
          <w:tab/>
        </w:r>
        <w:r w:rsidR="003007EF">
          <w:rPr>
            <w:noProof/>
            <w:webHidden/>
          </w:rPr>
          <w:fldChar w:fldCharType="begin"/>
        </w:r>
        <w:r w:rsidR="003007EF">
          <w:rPr>
            <w:noProof/>
            <w:webHidden/>
          </w:rPr>
          <w:instrText xml:space="preserve"> PAGEREF _Toc88746210 \h </w:instrText>
        </w:r>
        <w:r w:rsidR="003007EF">
          <w:rPr>
            <w:noProof/>
            <w:webHidden/>
          </w:rPr>
        </w:r>
        <w:r w:rsidR="003007EF">
          <w:rPr>
            <w:noProof/>
            <w:webHidden/>
          </w:rPr>
          <w:fldChar w:fldCharType="separate"/>
        </w:r>
        <w:r w:rsidR="003007EF">
          <w:rPr>
            <w:noProof/>
            <w:webHidden/>
          </w:rPr>
          <w:t>86</w:t>
        </w:r>
        <w:r w:rsidR="003007EF">
          <w:rPr>
            <w:noProof/>
            <w:webHidden/>
          </w:rPr>
          <w:fldChar w:fldCharType="end"/>
        </w:r>
      </w:hyperlink>
    </w:p>
    <w:p w14:paraId="3CDB76A6" w14:textId="3FDDF55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1" w:history="1">
        <w:r w:rsidR="003007EF" w:rsidRPr="00E2367F">
          <w:rPr>
            <w:rStyle w:val="Hyperlink"/>
            <w:noProof/>
          </w:rPr>
          <w:t>Figure 76 - Daily MAPE for the Forecasters – Saint John Dataset</w:t>
        </w:r>
        <w:r w:rsidR="003007EF">
          <w:rPr>
            <w:noProof/>
            <w:webHidden/>
          </w:rPr>
          <w:tab/>
        </w:r>
        <w:r w:rsidR="003007EF">
          <w:rPr>
            <w:noProof/>
            <w:webHidden/>
          </w:rPr>
          <w:fldChar w:fldCharType="begin"/>
        </w:r>
        <w:r w:rsidR="003007EF">
          <w:rPr>
            <w:noProof/>
            <w:webHidden/>
          </w:rPr>
          <w:instrText xml:space="preserve"> PAGEREF _Toc88746211 \h </w:instrText>
        </w:r>
        <w:r w:rsidR="003007EF">
          <w:rPr>
            <w:noProof/>
            <w:webHidden/>
          </w:rPr>
        </w:r>
        <w:r w:rsidR="003007EF">
          <w:rPr>
            <w:noProof/>
            <w:webHidden/>
          </w:rPr>
          <w:fldChar w:fldCharType="separate"/>
        </w:r>
        <w:r w:rsidR="003007EF">
          <w:rPr>
            <w:noProof/>
            <w:webHidden/>
          </w:rPr>
          <w:t>87</w:t>
        </w:r>
        <w:r w:rsidR="003007EF">
          <w:rPr>
            <w:noProof/>
            <w:webHidden/>
          </w:rPr>
          <w:fldChar w:fldCharType="end"/>
        </w:r>
      </w:hyperlink>
    </w:p>
    <w:p w14:paraId="4A63984B" w14:textId="3D0E706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2" w:history="1">
        <w:r w:rsidR="003007EF" w:rsidRPr="00E2367F">
          <w:rPr>
            <w:rStyle w:val="Hyperlink"/>
            <w:noProof/>
          </w:rPr>
          <w:t>Figure 77 - Daily Error Distribution for the CNN Forecaster – Saint John Dataset</w:t>
        </w:r>
        <w:r w:rsidR="003007EF">
          <w:rPr>
            <w:noProof/>
            <w:webHidden/>
          </w:rPr>
          <w:tab/>
        </w:r>
        <w:r w:rsidR="003007EF">
          <w:rPr>
            <w:noProof/>
            <w:webHidden/>
          </w:rPr>
          <w:fldChar w:fldCharType="begin"/>
        </w:r>
        <w:r w:rsidR="003007EF">
          <w:rPr>
            <w:noProof/>
            <w:webHidden/>
          </w:rPr>
          <w:instrText xml:space="preserve"> PAGEREF _Toc88746212 \h </w:instrText>
        </w:r>
        <w:r w:rsidR="003007EF">
          <w:rPr>
            <w:noProof/>
            <w:webHidden/>
          </w:rPr>
        </w:r>
        <w:r w:rsidR="003007EF">
          <w:rPr>
            <w:noProof/>
            <w:webHidden/>
          </w:rPr>
          <w:fldChar w:fldCharType="separate"/>
        </w:r>
        <w:r w:rsidR="003007EF">
          <w:rPr>
            <w:noProof/>
            <w:webHidden/>
          </w:rPr>
          <w:t>87</w:t>
        </w:r>
        <w:r w:rsidR="003007EF">
          <w:rPr>
            <w:noProof/>
            <w:webHidden/>
          </w:rPr>
          <w:fldChar w:fldCharType="end"/>
        </w:r>
      </w:hyperlink>
    </w:p>
    <w:p w14:paraId="69D654DA" w14:textId="66AFE7A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3" w:history="1">
        <w:r w:rsidR="003007EF" w:rsidRPr="00E2367F">
          <w:rPr>
            <w:rStyle w:val="Hyperlink"/>
            <w:noProof/>
          </w:rPr>
          <w:t>Figure 78 - Daily Error Distribution for the LSTM Forecaster – Saint John Dataset</w:t>
        </w:r>
        <w:r w:rsidR="003007EF">
          <w:rPr>
            <w:noProof/>
            <w:webHidden/>
          </w:rPr>
          <w:tab/>
        </w:r>
        <w:r w:rsidR="003007EF">
          <w:rPr>
            <w:noProof/>
            <w:webHidden/>
          </w:rPr>
          <w:fldChar w:fldCharType="begin"/>
        </w:r>
        <w:r w:rsidR="003007EF">
          <w:rPr>
            <w:noProof/>
            <w:webHidden/>
          </w:rPr>
          <w:instrText xml:space="preserve"> PAGEREF _Toc88746213 \h </w:instrText>
        </w:r>
        <w:r w:rsidR="003007EF">
          <w:rPr>
            <w:noProof/>
            <w:webHidden/>
          </w:rPr>
        </w:r>
        <w:r w:rsidR="003007EF">
          <w:rPr>
            <w:noProof/>
            <w:webHidden/>
          </w:rPr>
          <w:fldChar w:fldCharType="separate"/>
        </w:r>
        <w:r w:rsidR="003007EF">
          <w:rPr>
            <w:noProof/>
            <w:webHidden/>
          </w:rPr>
          <w:t>88</w:t>
        </w:r>
        <w:r w:rsidR="003007EF">
          <w:rPr>
            <w:noProof/>
            <w:webHidden/>
          </w:rPr>
          <w:fldChar w:fldCharType="end"/>
        </w:r>
      </w:hyperlink>
    </w:p>
    <w:p w14:paraId="5E8226B4" w14:textId="073725D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4" w:history="1">
        <w:r w:rsidR="003007EF" w:rsidRPr="00E2367F">
          <w:rPr>
            <w:rStyle w:val="Hyperlink"/>
            <w:noProof/>
          </w:rPr>
          <w:t>Figure 79 - Daily Error Distribution for the ANN Forecaster – Saint John Dataset</w:t>
        </w:r>
        <w:r w:rsidR="003007EF">
          <w:rPr>
            <w:noProof/>
            <w:webHidden/>
          </w:rPr>
          <w:tab/>
        </w:r>
        <w:r w:rsidR="003007EF">
          <w:rPr>
            <w:noProof/>
            <w:webHidden/>
          </w:rPr>
          <w:fldChar w:fldCharType="begin"/>
        </w:r>
        <w:r w:rsidR="003007EF">
          <w:rPr>
            <w:noProof/>
            <w:webHidden/>
          </w:rPr>
          <w:instrText xml:space="preserve"> PAGEREF _Toc88746214 \h </w:instrText>
        </w:r>
        <w:r w:rsidR="003007EF">
          <w:rPr>
            <w:noProof/>
            <w:webHidden/>
          </w:rPr>
        </w:r>
        <w:r w:rsidR="003007EF">
          <w:rPr>
            <w:noProof/>
            <w:webHidden/>
          </w:rPr>
          <w:fldChar w:fldCharType="separate"/>
        </w:r>
        <w:r w:rsidR="003007EF">
          <w:rPr>
            <w:noProof/>
            <w:webHidden/>
          </w:rPr>
          <w:t>88</w:t>
        </w:r>
        <w:r w:rsidR="003007EF">
          <w:rPr>
            <w:noProof/>
            <w:webHidden/>
          </w:rPr>
          <w:fldChar w:fldCharType="end"/>
        </w:r>
      </w:hyperlink>
    </w:p>
    <w:p w14:paraId="4213BCBB" w14:textId="13E8830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5" w:history="1">
        <w:r w:rsidR="003007EF" w:rsidRPr="00E2367F">
          <w:rPr>
            <w:rStyle w:val="Hyperlink"/>
            <w:noProof/>
          </w:rPr>
          <w:t>Figure 80 - Daily Error Distribution for the MLR Forecaster – Saint John Dataset</w:t>
        </w:r>
        <w:r w:rsidR="003007EF">
          <w:rPr>
            <w:noProof/>
            <w:webHidden/>
          </w:rPr>
          <w:tab/>
        </w:r>
        <w:r w:rsidR="003007EF">
          <w:rPr>
            <w:noProof/>
            <w:webHidden/>
          </w:rPr>
          <w:fldChar w:fldCharType="begin"/>
        </w:r>
        <w:r w:rsidR="003007EF">
          <w:rPr>
            <w:noProof/>
            <w:webHidden/>
          </w:rPr>
          <w:instrText xml:space="preserve"> PAGEREF _Toc88746215 \h </w:instrText>
        </w:r>
        <w:r w:rsidR="003007EF">
          <w:rPr>
            <w:noProof/>
            <w:webHidden/>
          </w:rPr>
        </w:r>
        <w:r w:rsidR="003007EF">
          <w:rPr>
            <w:noProof/>
            <w:webHidden/>
          </w:rPr>
          <w:fldChar w:fldCharType="separate"/>
        </w:r>
        <w:r w:rsidR="003007EF">
          <w:rPr>
            <w:noProof/>
            <w:webHidden/>
          </w:rPr>
          <w:t>89</w:t>
        </w:r>
        <w:r w:rsidR="003007EF">
          <w:rPr>
            <w:noProof/>
            <w:webHidden/>
          </w:rPr>
          <w:fldChar w:fldCharType="end"/>
        </w:r>
      </w:hyperlink>
    </w:p>
    <w:p w14:paraId="0A3C16A5" w14:textId="78FC5B76"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6" w:history="1">
        <w:r w:rsidR="003007EF" w:rsidRPr="00E2367F">
          <w:rPr>
            <w:rStyle w:val="Hyperlink"/>
            <w:noProof/>
          </w:rPr>
          <w:t>Figure 81 - Daily Error Distribution for the ARIMA Forecaster – Saint John Dataset</w:t>
        </w:r>
        <w:r w:rsidR="003007EF">
          <w:rPr>
            <w:noProof/>
            <w:webHidden/>
          </w:rPr>
          <w:tab/>
        </w:r>
        <w:r w:rsidR="003007EF">
          <w:rPr>
            <w:noProof/>
            <w:webHidden/>
          </w:rPr>
          <w:fldChar w:fldCharType="begin"/>
        </w:r>
        <w:r w:rsidR="003007EF">
          <w:rPr>
            <w:noProof/>
            <w:webHidden/>
          </w:rPr>
          <w:instrText xml:space="preserve"> PAGEREF _Toc88746216 \h </w:instrText>
        </w:r>
        <w:r w:rsidR="003007EF">
          <w:rPr>
            <w:noProof/>
            <w:webHidden/>
          </w:rPr>
        </w:r>
        <w:r w:rsidR="003007EF">
          <w:rPr>
            <w:noProof/>
            <w:webHidden/>
          </w:rPr>
          <w:fldChar w:fldCharType="separate"/>
        </w:r>
        <w:r w:rsidR="003007EF">
          <w:rPr>
            <w:noProof/>
            <w:webHidden/>
          </w:rPr>
          <w:t>89</w:t>
        </w:r>
        <w:r w:rsidR="003007EF">
          <w:rPr>
            <w:noProof/>
            <w:webHidden/>
          </w:rPr>
          <w:fldChar w:fldCharType="end"/>
        </w:r>
      </w:hyperlink>
    </w:p>
    <w:p w14:paraId="3E3D8112" w14:textId="2EE8190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7" w:history="1">
        <w:r w:rsidR="003007EF" w:rsidRPr="00E2367F">
          <w:rPr>
            <w:rStyle w:val="Hyperlink"/>
            <w:noProof/>
          </w:rPr>
          <w:t>Figure 82 - Daily Error Distribution for the SNF Forecaster – Saint John Dataset</w:t>
        </w:r>
        <w:r w:rsidR="003007EF">
          <w:rPr>
            <w:noProof/>
            <w:webHidden/>
          </w:rPr>
          <w:tab/>
        </w:r>
        <w:r w:rsidR="003007EF">
          <w:rPr>
            <w:noProof/>
            <w:webHidden/>
          </w:rPr>
          <w:fldChar w:fldCharType="begin"/>
        </w:r>
        <w:r w:rsidR="003007EF">
          <w:rPr>
            <w:noProof/>
            <w:webHidden/>
          </w:rPr>
          <w:instrText xml:space="preserve"> PAGEREF _Toc88746217 \h </w:instrText>
        </w:r>
        <w:r w:rsidR="003007EF">
          <w:rPr>
            <w:noProof/>
            <w:webHidden/>
          </w:rPr>
        </w:r>
        <w:r w:rsidR="003007EF">
          <w:rPr>
            <w:noProof/>
            <w:webHidden/>
          </w:rPr>
          <w:fldChar w:fldCharType="separate"/>
        </w:r>
        <w:r w:rsidR="003007EF">
          <w:rPr>
            <w:noProof/>
            <w:webHidden/>
          </w:rPr>
          <w:t>90</w:t>
        </w:r>
        <w:r w:rsidR="003007EF">
          <w:rPr>
            <w:noProof/>
            <w:webHidden/>
          </w:rPr>
          <w:fldChar w:fldCharType="end"/>
        </w:r>
      </w:hyperlink>
    </w:p>
    <w:p w14:paraId="588D742B" w14:textId="056426F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8" w:history="1">
        <w:r w:rsidR="003007EF" w:rsidRPr="00E2367F">
          <w:rPr>
            <w:rStyle w:val="Hyperlink"/>
            <w:noProof/>
          </w:rPr>
          <w:t>Figure 83 - The Monthly Average Demand for Each Month – Saint John Dataset</w:t>
        </w:r>
        <w:r w:rsidR="003007EF">
          <w:rPr>
            <w:noProof/>
            <w:webHidden/>
          </w:rPr>
          <w:tab/>
        </w:r>
        <w:r w:rsidR="003007EF">
          <w:rPr>
            <w:noProof/>
            <w:webHidden/>
          </w:rPr>
          <w:fldChar w:fldCharType="begin"/>
        </w:r>
        <w:r w:rsidR="003007EF">
          <w:rPr>
            <w:noProof/>
            <w:webHidden/>
          </w:rPr>
          <w:instrText xml:space="preserve"> PAGEREF _Toc88746218 \h </w:instrText>
        </w:r>
        <w:r w:rsidR="003007EF">
          <w:rPr>
            <w:noProof/>
            <w:webHidden/>
          </w:rPr>
        </w:r>
        <w:r w:rsidR="003007EF">
          <w:rPr>
            <w:noProof/>
            <w:webHidden/>
          </w:rPr>
          <w:fldChar w:fldCharType="separate"/>
        </w:r>
        <w:r w:rsidR="003007EF">
          <w:rPr>
            <w:noProof/>
            <w:webHidden/>
          </w:rPr>
          <w:t>91</w:t>
        </w:r>
        <w:r w:rsidR="003007EF">
          <w:rPr>
            <w:noProof/>
            <w:webHidden/>
          </w:rPr>
          <w:fldChar w:fldCharType="end"/>
        </w:r>
      </w:hyperlink>
    </w:p>
    <w:p w14:paraId="45AE6D4A" w14:textId="775D265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19" w:history="1">
        <w:r w:rsidR="003007EF" w:rsidRPr="00E2367F">
          <w:rPr>
            <w:rStyle w:val="Hyperlink"/>
            <w:noProof/>
          </w:rPr>
          <w:t>Figure 84 - Monthly MAPE for Each Forecaster – Saint John Dataset</w:t>
        </w:r>
        <w:r w:rsidR="003007EF">
          <w:rPr>
            <w:noProof/>
            <w:webHidden/>
          </w:rPr>
          <w:tab/>
        </w:r>
        <w:r w:rsidR="003007EF">
          <w:rPr>
            <w:noProof/>
            <w:webHidden/>
          </w:rPr>
          <w:fldChar w:fldCharType="begin"/>
        </w:r>
        <w:r w:rsidR="003007EF">
          <w:rPr>
            <w:noProof/>
            <w:webHidden/>
          </w:rPr>
          <w:instrText xml:space="preserve"> PAGEREF _Toc88746219 \h </w:instrText>
        </w:r>
        <w:r w:rsidR="003007EF">
          <w:rPr>
            <w:noProof/>
            <w:webHidden/>
          </w:rPr>
        </w:r>
        <w:r w:rsidR="003007EF">
          <w:rPr>
            <w:noProof/>
            <w:webHidden/>
          </w:rPr>
          <w:fldChar w:fldCharType="separate"/>
        </w:r>
        <w:r w:rsidR="003007EF">
          <w:rPr>
            <w:noProof/>
            <w:webHidden/>
          </w:rPr>
          <w:t>92</w:t>
        </w:r>
        <w:r w:rsidR="003007EF">
          <w:rPr>
            <w:noProof/>
            <w:webHidden/>
          </w:rPr>
          <w:fldChar w:fldCharType="end"/>
        </w:r>
      </w:hyperlink>
    </w:p>
    <w:p w14:paraId="4FA3774A" w14:textId="04DF134B"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0" w:history="1">
        <w:r w:rsidR="003007EF" w:rsidRPr="00E2367F">
          <w:rPr>
            <w:rStyle w:val="Hyperlink"/>
            <w:noProof/>
          </w:rPr>
          <w:t>Figure 85 - Monthly Error Distribution for CNN Forecaster – Saint John Dataset</w:t>
        </w:r>
        <w:r w:rsidR="003007EF">
          <w:rPr>
            <w:noProof/>
            <w:webHidden/>
          </w:rPr>
          <w:tab/>
        </w:r>
        <w:r w:rsidR="003007EF">
          <w:rPr>
            <w:noProof/>
            <w:webHidden/>
          </w:rPr>
          <w:fldChar w:fldCharType="begin"/>
        </w:r>
        <w:r w:rsidR="003007EF">
          <w:rPr>
            <w:noProof/>
            <w:webHidden/>
          </w:rPr>
          <w:instrText xml:space="preserve"> PAGEREF _Toc88746220 \h </w:instrText>
        </w:r>
        <w:r w:rsidR="003007EF">
          <w:rPr>
            <w:noProof/>
            <w:webHidden/>
          </w:rPr>
        </w:r>
        <w:r w:rsidR="003007EF">
          <w:rPr>
            <w:noProof/>
            <w:webHidden/>
          </w:rPr>
          <w:fldChar w:fldCharType="separate"/>
        </w:r>
        <w:r w:rsidR="003007EF">
          <w:rPr>
            <w:noProof/>
            <w:webHidden/>
          </w:rPr>
          <w:t>93</w:t>
        </w:r>
        <w:r w:rsidR="003007EF">
          <w:rPr>
            <w:noProof/>
            <w:webHidden/>
          </w:rPr>
          <w:fldChar w:fldCharType="end"/>
        </w:r>
      </w:hyperlink>
    </w:p>
    <w:p w14:paraId="4D242FB1" w14:textId="43B072F0"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1" w:history="1">
        <w:r w:rsidR="003007EF" w:rsidRPr="00E2367F">
          <w:rPr>
            <w:rStyle w:val="Hyperlink"/>
            <w:noProof/>
          </w:rPr>
          <w:t>Figure 86 - Monthly Error Distribution for LSTM Forecaster – Saint John Dataset</w:t>
        </w:r>
        <w:r w:rsidR="003007EF">
          <w:rPr>
            <w:noProof/>
            <w:webHidden/>
          </w:rPr>
          <w:tab/>
        </w:r>
        <w:r w:rsidR="003007EF">
          <w:rPr>
            <w:noProof/>
            <w:webHidden/>
          </w:rPr>
          <w:fldChar w:fldCharType="begin"/>
        </w:r>
        <w:r w:rsidR="003007EF">
          <w:rPr>
            <w:noProof/>
            <w:webHidden/>
          </w:rPr>
          <w:instrText xml:space="preserve"> PAGEREF _Toc88746221 \h </w:instrText>
        </w:r>
        <w:r w:rsidR="003007EF">
          <w:rPr>
            <w:noProof/>
            <w:webHidden/>
          </w:rPr>
        </w:r>
        <w:r w:rsidR="003007EF">
          <w:rPr>
            <w:noProof/>
            <w:webHidden/>
          </w:rPr>
          <w:fldChar w:fldCharType="separate"/>
        </w:r>
        <w:r w:rsidR="003007EF">
          <w:rPr>
            <w:noProof/>
            <w:webHidden/>
          </w:rPr>
          <w:t>93</w:t>
        </w:r>
        <w:r w:rsidR="003007EF">
          <w:rPr>
            <w:noProof/>
            <w:webHidden/>
          </w:rPr>
          <w:fldChar w:fldCharType="end"/>
        </w:r>
      </w:hyperlink>
    </w:p>
    <w:p w14:paraId="00468307" w14:textId="4924610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2" w:history="1">
        <w:r w:rsidR="003007EF" w:rsidRPr="00E2367F">
          <w:rPr>
            <w:rStyle w:val="Hyperlink"/>
            <w:noProof/>
          </w:rPr>
          <w:t>Figure 87 - Monthly Error Distribution for ANN Forecaster – Saint John Dataset</w:t>
        </w:r>
        <w:r w:rsidR="003007EF">
          <w:rPr>
            <w:noProof/>
            <w:webHidden/>
          </w:rPr>
          <w:tab/>
        </w:r>
        <w:r w:rsidR="003007EF">
          <w:rPr>
            <w:noProof/>
            <w:webHidden/>
          </w:rPr>
          <w:fldChar w:fldCharType="begin"/>
        </w:r>
        <w:r w:rsidR="003007EF">
          <w:rPr>
            <w:noProof/>
            <w:webHidden/>
          </w:rPr>
          <w:instrText xml:space="preserve"> PAGEREF _Toc88746222 \h </w:instrText>
        </w:r>
        <w:r w:rsidR="003007EF">
          <w:rPr>
            <w:noProof/>
            <w:webHidden/>
          </w:rPr>
        </w:r>
        <w:r w:rsidR="003007EF">
          <w:rPr>
            <w:noProof/>
            <w:webHidden/>
          </w:rPr>
          <w:fldChar w:fldCharType="separate"/>
        </w:r>
        <w:r w:rsidR="003007EF">
          <w:rPr>
            <w:noProof/>
            <w:webHidden/>
          </w:rPr>
          <w:t>94</w:t>
        </w:r>
        <w:r w:rsidR="003007EF">
          <w:rPr>
            <w:noProof/>
            <w:webHidden/>
          </w:rPr>
          <w:fldChar w:fldCharType="end"/>
        </w:r>
      </w:hyperlink>
    </w:p>
    <w:p w14:paraId="2C1D6256" w14:textId="41ECC4AD"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3" w:history="1">
        <w:r w:rsidR="003007EF" w:rsidRPr="00E2367F">
          <w:rPr>
            <w:rStyle w:val="Hyperlink"/>
            <w:noProof/>
          </w:rPr>
          <w:t>Figure 88 - Monthly Error Distribution for MLR Forecaster – Saint John Dataset</w:t>
        </w:r>
        <w:r w:rsidR="003007EF">
          <w:rPr>
            <w:noProof/>
            <w:webHidden/>
          </w:rPr>
          <w:tab/>
        </w:r>
        <w:r w:rsidR="003007EF">
          <w:rPr>
            <w:noProof/>
            <w:webHidden/>
          </w:rPr>
          <w:fldChar w:fldCharType="begin"/>
        </w:r>
        <w:r w:rsidR="003007EF">
          <w:rPr>
            <w:noProof/>
            <w:webHidden/>
          </w:rPr>
          <w:instrText xml:space="preserve"> PAGEREF _Toc88746223 \h </w:instrText>
        </w:r>
        <w:r w:rsidR="003007EF">
          <w:rPr>
            <w:noProof/>
            <w:webHidden/>
          </w:rPr>
        </w:r>
        <w:r w:rsidR="003007EF">
          <w:rPr>
            <w:noProof/>
            <w:webHidden/>
          </w:rPr>
          <w:fldChar w:fldCharType="separate"/>
        </w:r>
        <w:r w:rsidR="003007EF">
          <w:rPr>
            <w:noProof/>
            <w:webHidden/>
          </w:rPr>
          <w:t>94</w:t>
        </w:r>
        <w:r w:rsidR="003007EF">
          <w:rPr>
            <w:noProof/>
            <w:webHidden/>
          </w:rPr>
          <w:fldChar w:fldCharType="end"/>
        </w:r>
      </w:hyperlink>
    </w:p>
    <w:p w14:paraId="7E5238F5" w14:textId="6967E58A"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4" w:history="1">
        <w:r w:rsidR="003007EF" w:rsidRPr="00E2367F">
          <w:rPr>
            <w:rStyle w:val="Hyperlink"/>
            <w:noProof/>
          </w:rPr>
          <w:t>Figure 89 - Monthly Error Distribution for ARIMA Forecaster – Saint John Dataset</w:t>
        </w:r>
        <w:r w:rsidR="003007EF">
          <w:rPr>
            <w:noProof/>
            <w:webHidden/>
          </w:rPr>
          <w:tab/>
        </w:r>
        <w:r w:rsidR="003007EF">
          <w:rPr>
            <w:noProof/>
            <w:webHidden/>
          </w:rPr>
          <w:fldChar w:fldCharType="begin"/>
        </w:r>
        <w:r w:rsidR="003007EF">
          <w:rPr>
            <w:noProof/>
            <w:webHidden/>
          </w:rPr>
          <w:instrText xml:space="preserve"> PAGEREF _Toc88746224 \h </w:instrText>
        </w:r>
        <w:r w:rsidR="003007EF">
          <w:rPr>
            <w:noProof/>
            <w:webHidden/>
          </w:rPr>
        </w:r>
        <w:r w:rsidR="003007EF">
          <w:rPr>
            <w:noProof/>
            <w:webHidden/>
          </w:rPr>
          <w:fldChar w:fldCharType="separate"/>
        </w:r>
        <w:r w:rsidR="003007EF">
          <w:rPr>
            <w:noProof/>
            <w:webHidden/>
          </w:rPr>
          <w:t>95</w:t>
        </w:r>
        <w:r w:rsidR="003007EF">
          <w:rPr>
            <w:noProof/>
            <w:webHidden/>
          </w:rPr>
          <w:fldChar w:fldCharType="end"/>
        </w:r>
      </w:hyperlink>
    </w:p>
    <w:p w14:paraId="336014AD" w14:textId="5A019B23"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5" w:history="1">
        <w:r w:rsidR="003007EF" w:rsidRPr="00E2367F">
          <w:rPr>
            <w:rStyle w:val="Hyperlink"/>
            <w:noProof/>
          </w:rPr>
          <w:t>Figure 90 - Monthly Error Distribution for SNF Forecaster – Saint John Dataset</w:t>
        </w:r>
        <w:r w:rsidR="003007EF">
          <w:rPr>
            <w:noProof/>
            <w:webHidden/>
          </w:rPr>
          <w:tab/>
        </w:r>
        <w:r w:rsidR="003007EF">
          <w:rPr>
            <w:noProof/>
            <w:webHidden/>
          </w:rPr>
          <w:fldChar w:fldCharType="begin"/>
        </w:r>
        <w:r w:rsidR="003007EF">
          <w:rPr>
            <w:noProof/>
            <w:webHidden/>
          </w:rPr>
          <w:instrText xml:space="preserve"> PAGEREF _Toc88746225 \h </w:instrText>
        </w:r>
        <w:r w:rsidR="003007EF">
          <w:rPr>
            <w:noProof/>
            <w:webHidden/>
          </w:rPr>
        </w:r>
        <w:r w:rsidR="003007EF">
          <w:rPr>
            <w:noProof/>
            <w:webHidden/>
          </w:rPr>
          <w:fldChar w:fldCharType="separate"/>
        </w:r>
        <w:r w:rsidR="003007EF">
          <w:rPr>
            <w:noProof/>
            <w:webHidden/>
          </w:rPr>
          <w:t>95</w:t>
        </w:r>
        <w:r w:rsidR="003007EF">
          <w:rPr>
            <w:noProof/>
            <w:webHidden/>
          </w:rPr>
          <w:fldChar w:fldCharType="end"/>
        </w:r>
      </w:hyperlink>
    </w:p>
    <w:p w14:paraId="08060C7D" w14:textId="5F99519E"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6" w:history="1">
        <w:r w:rsidR="003007EF" w:rsidRPr="00E2367F">
          <w:rPr>
            <w:rStyle w:val="Hyperlink"/>
            <w:noProof/>
          </w:rPr>
          <w:t>Figure 91 - Scatter Plot of Load Demand versus Temperature – Saint John Dataset</w:t>
        </w:r>
        <w:r w:rsidR="003007EF">
          <w:rPr>
            <w:noProof/>
            <w:webHidden/>
          </w:rPr>
          <w:tab/>
        </w:r>
        <w:r w:rsidR="003007EF">
          <w:rPr>
            <w:noProof/>
            <w:webHidden/>
          </w:rPr>
          <w:fldChar w:fldCharType="begin"/>
        </w:r>
        <w:r w:rsidR="003007EF">
          <w:rPr>
            <w:noProof/>
            <w:webHidden/>
          </w:rPr>
          <w:instrText xml:space="preserve"> PAGEREF _Toc88746226 \h </w:instrText>
        </w:r>
        <w:r w:rsidR="003007EF">
          <w:rPr>
            <w:noProof/>
            <w:webHidden/>
          </w:rPr>
        </w:r>
        <w:r w:rsidR="003007EF">
          <w:rPr>
            <w:noProof/>
            <w:webHidden/>
          </w:rPr>
          <w:fldChar w:fldCharType="separate"/>
        </w:r>
        <w:r w:rsidR="003007EF">
          <w:rPr>
            <w:noProof/>
            <w:webHidden/>
          </w:rPr>
          <w:t>97</w:t>
        </w:r>
        <w:r w:rsidR="003007EF">
          <w:rPr>
            <w:noProof/>
            <w:webHidden/>
          </w:rPr>
          <w:fldChar w:fldCharType="end"/>
        </w:r>
      </w:hyperlink>
    </w:p>
    <w:p w14:paraId="6B19D081" w14:textId="3C2A64E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7" w:history="1">
        <w:r w:rsidR="003007EF" w:rsidRPr="00E2367F">
          <w:rPr>
            <w:rStyle w:val="Hyperlink"/>
            <w:noProof/>
          </w:rPr>
          <w:t>Figure 92 – The Partial Autocorrelation Plot – Toronto Dataset</w:t>
        </w:r>
        <w:r w:rsidR="003007EF">
          <w:rPr>
            <w:noProof/>
            <w:webHidden/>
          </w:rPr>
          <w:tab/>
        </w:r>
        <w:r w:rsidR="003007EF">
          <w:rPr>
            <w:noProof/>
            <w:webHidden/>
          </w:rPr>
          <w:fldChar w:fldCharType="begin"/>
        </w:r>
        <w:r w:rsidR="003007EF">
          <w:rPr>
            <w:noProof/>
            <w:webHidden/>
          </w:rPr>
          <w:instrText xml:space="preserve"> PAGEREF _Toc88746227 \h </w:instrText>
        </w:r>
        <w:r w:rsidR="003007EF">
          <w:rPr>
            <w:noProof/>
            <w:webHidden/>
          </w:rPr>
        </w:r>
        <w:r w:rsidR="003007EF">
          <w:rPr>
            <w:noProof/>
            <w:webHidden/>
          </w:rPr>
          <w:fldChar w:fldCharType="separate"/>
        </w:r>
        <w:r w:rsidR="003007EF">
          <w:rPr>
            <w:noProof/>
            <w:webHidden/>
          </w:rPr>
          <w:t>124</w:t>
        </w:r>
        <w:r w:rsidR="003007EF">
          <w:rPr>
            <w:noProof/>
            <w:webHidden/>
          </w:rPr>
          <w:fldChar w:fldCharType="end"/>
        </w:r>
      </w:hyperlink>
    </w:p>
    <w:p w14:paraId="5860CE70" w14:textId="461F24DF"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8" w:history="1">
        <w:r w:rsidR="003007EF" w:rsidRPr="00E2367F">
          <w:rPr>
            <w:rStyle w:val="Hyperlink"/>
            <w:noProof/>
          </w:rPr>
          <w:t>Figure 93 – The Autocorrelation Plot – Toronto Dataset</w:t>
        </w:r>
        <w:r w:rsidR="003007EF">
          <w:rPr>
            <w:noProof/>
            <w:webHidden/>
          </w:rPr>
          <w:tab/>
        </w:r>
        <w:r w:rsidR="003007EF">
          <w:rPr>
            <w:noProof/>
            <w:webHidden/>
          </w:rPr>
          <w:fldChar w:fldCharType="begin"/>
        </w:r>
        <w:r w:rsidR="003007EF">
          <w:rPr>
            <w:noProof/>
            <w:webHidden/>
          </w:rPr>
          <w:instrText xml:space="preserve"> PAGEREF _Toc88746228 \h </w:instrText>
        </w:r>
        <w:r w:rsidR="003007EF">
          <w:rPr>
            <w:noProof/>
            <w:webHidden/>
          </w:rPr>
        </w:r>
        <w:r w:rsidR="003007EF">
          <w:rPr>
            <w:noProof/>
            <w:webHidden/>
          </w:rPr>
          <w:fldChar w:fldCharType="separate"/>
        </w:r>
        <w:r w:rsidR="003007EF">
          <w:rPr>
            <w:noProof/>
            <w:webHidden/>
          </w:rPr>
          <w:t>125</w:t>
        </w:r>
        <w:r w:rsidR="003007EF">
          <w:rPr>
            <w:noProof/>
            <w:webHidden/>
          </w:rPr>
          <w:fldChar w:fldCharType="end"/>
        </w:r>
      </w:hyperlink>
    </w:p>
    <w:p w14:paraId="14DC75FB" w14:textId="0FDF3544"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29" w:history="1">
        <w:r w:rsidR="003007EF" w:rsidRPr="00E2367F">
          <w:rPr>
            <w:rStyle w:val="Hyperlink"/>
            <w:noProof/>
          </w:rPr>
          <w:t>Figure 94 - The Partial Autocorrelation Plot – Ottawa Dataset</w:t>
        </w:r>
        <w:r w:rsidR="003007EF">
          <w:rPr>
            <w:noProof/>
            <w:webHidden/>
          </w:rPr>
          <w:tab/>
        </w:r>
        <w:r w:rsidR="003007EF">
          <w:rPr>
            <w:noProof/>
            <w:webHidden/>
          </w:rPr>
          <w:fldChar w:fldCharType="begin"/>
        </w:r>
        <w:r w:rsidR="003007EF">
          <w:rPr>
            <w:noProof/>
            <w:webHidden/>
          </w:rPr>
          <w:instrText xml:space="preserve"> PAGEREF _Toc88746229 \h </w:instrText>
        </w:r>
        <w:r w:rsidR="003007EF">
          <w:rPr>
            <w:noProof/>
            <w:webHidden/>
          </w:rPr>
        </w:r>
        <w:r w:rsidR="003007EF">
          <w:rPr>
            <w:noProof/>
            <w:webHidden/>
          </w:rPr>
          <w:fldChar w:fldCharType="separate"/>
        </w:r>
        <w:r w:rsidR="003007EF">
          <w:rPr>
            <w:noProof/>
            <w:webHidden/>
          </w:rPr>
          <w:t>125</w:t>
        </w:r>
        <w:r w:rsidR="003007EF">
          <w:rPr>
            <w:noProof/>
            <w:webHidden/>
          </w:rPr>
          <w:fldChar w:fldCharType="end"/>
        </w:r>
      </w:hyperlink>
    </w:p>
    <w:p w14:paraId="68A6E91C" w14:textId="59681E92"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30" w:history="1">
        <w:r w:rsidR="003007EF" w:rsidRPr="00E2367F">
          <w:rPr>
            <w:rStyle w:val="Hyperlink"/>
            <w:noProof/>
          </w:rPr>
          <w:t>Figure 95 - The Autocorrelation Plot – Ottawa Dataset</w:t>
        </w:r>
        <w:r w:rsidR="003007EF">
          <w:rPr>
            <w:noProof/>
            <w:webHidden/>
          </w:rPr>
          <w:tab/>
        </w:r>
        <w:r w:rsidR="003007EF">
          <w:rPr>
            <w:noProof/>
            <w:webHidden/>
          </w:rPr>
          <w:fldChar w:fldCharType="begin"/>
        </w:r>
        <w:r w:rsidR="003007EF">
          <w:rPr>
            <w:noProof/>
            <w:webHidden/>
          </w:rPr>
          <w:instrText xml:space="preserve"> PAGEREF _Toc88746230 \h </w:instrText>
        </w:r>
        <w:r w:rsidR="003007EF">
          <w:rPr>
            <w:noProof/>
            <w:webHidden/>
          </w:rPr>
        </w:r>
        <w:r w:rsidR="003007EF">
          <w:rPr>
            <w:noProof/>
            <w:webHidden/>
          </w:rPr>
          <w:fldChar w:fldCharType="separate"/>
        </w:r>
        <w:r w:rsidR="003007EF">
          <w:rPr>
            <w:noProof/>
            <w:webHidden/>
          </w:rPr>
          <w:t>126</w:t>
        </w:r>
        <w:r w:rsidR="003007EF">
          <w:rPr>
            <w:noProof/>
            <w:webHidden/>
          </w:rPr>
          <w:fldChar w:fldCharType="end"/>
        </w:r>
      </w:hyperlink>
    </w:p>
    <w:p w14:paraId="6649C996" w14:textId="4C20C52E"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31" w:history="1">
        <w:r w:rsidR="003007EF" w:rsidRPr="00E2367F">
          <w:rPr>
            <w:rStyle w:val="Hyperlink"/>
            <w:noProof/>
          </w:rPr>
          <w:t>Figure 96 - The Partial Autocorrelation Plot – Saint John Dataset</w:t>
        </w:r>
        <w:r w:rsidR="003007EF">
          <w:rPr>
            <w:noProof/>
            <w:webHidden/>
          </w:rPr>
          <w:tab/>
        </w:r>
        <w:r w:rsidR="003007EF">
          <w:rPr>
            <w:noProof/>
            <w:webHidden/>
          </w:rPr>
          <w:fldChar w:fldCharType="begin"/>
        </w:r>
        <w:r w:rsidR="003007EF">
          <w:rPr>
            <w:noProof/>
            <w:webHidden/>
          </w:rPr>
          <w:instrText xml:space="preserve"> PAGEREF _Toc88746231 \h </w:instrText>
        </w:r>
        <w:r w:rsidR="003007EF">
          <w:rPr>
            <w:noProof/>
            <w:webHidden/>
          </w:rPr>
        </w:r>
        <w:r w:rsidR="003007EF">
          <w:rPr>
            <w:noProof/>
            <w:webHidden/>
          </w:rPr>
          <w:fldChar w:fldCharType="separate"/>
        </w:r>
        <w:r w:rsidR="003007EF">
          <w:rPr>
            <w:noProof/>
            <w:webHidden/>
          </w:rPr>
          <w:t>126</w:t>
        </w:r>
        <w:r w:rsidR="003007EF">
          <w:rPr>
            <w:noProof/>
            <w:webHidden/>
          </w:rPr>
          <w:fldChar w:fldCharType="end"/>
        </w:r>
      </w:hyperlink>
    </w:p>
    <w:p w14:paraId="37C76758" w14:textId="393940DC" w:rsidR="003007EF" w:rsidRDefault="00D0141D">
      <w:pPr>
        <w:pStyle w:val="TableofFigures"/>
        <w:tabs>
          <w:tab w:val="right" w:leader="dot" w:pos="8630"/>
        </w:tabs>
        <w:rPr>
          <w:rFonts w:asciiTheme="minorHAnsi" w:eastAsiaTheme="minorEastAsia" w:hAnsiTheme="minorHAnsi" w:cstheme="minorBidi"/>
          <w:noProof/>
          <w:sz w:val="22"/>
          <w:szCs w:val="22"/>
          <w:lang w:eastAsia="en-CA"/>
        </w:rPr>
      </w:pPr>
      <w:hyperlink w:anchor="_Toc88746232" w:history="1">
        <w:r w:rsidR="003007EF" w:rsidRPr="00E2367F">
          <w:rPr>
            <w:rStyle w:val="Hyperlink"/>
            <w:noProof/>
          </w:rPr>
          <w:t>Figure 97 - The Autocorrelation Plot – Saint John Dataset</w:t>
        </w:r>
        <w:r w:rsidR="003007EF">
          <w:rPr>
            <w:noProof/>
            <w:webHidden/>
          </w:rPr>
          <w:tab/>
        </w:r>
        <w:r w:rsidR="003007EF">
          <w:rPr>
            <w:noProof/>
            <w:webHidden/>
          </w:rPr>
          <w:fldChar w:fldCharType="begin"/>
        </w:r>
        <w:r w:rsidR="003007EF">
          <w:rPr>
            <w:noProof/>
            <w:webHidden/>
          </w:rPr>
          <w:instrText xml:space="preserve"> PAGEREF _Toc88746232 \h </w:instrText>
        </w:r>
        <w:r w:rsidR="003007EF">
          <w:rPr>
            <w:noProof/>
            <w:webHidden/>
          </w:rPr>
        </w:r>
        <w:r w:rsidR="003007EF">
          <w:rPr>
            <w:noProof/>
            <w:webHidden/>
          </w:rPr>
          <w:fldChar w:fldCharType="separate"/>
        </w:r>
        <w:r w:rsidR="003007EF">
          <w:rPr>
            <w:noProof/>
            <w:webHidden/>
          </w:rPr>
          <w:t>127</w:t>
        </w:r>
        <w:r w:rsidR="003007EF">
          <w:rPr>
            <w:noProof/>
            <w:webHidden/>
          </w:rPr>
          <w:fldChar w:fldCharType="end"/>
        </w:r>
      </w:hyperlink>
    </w:p>
    <w:p w14:paraId="4B85F338" w14:textId="77D46B5D"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746053"/>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0B9E64C8" w14:textId="13DEC80E" w:rsidR="00C675BC" w:rsidRDefault="00D57F92" w:rsidP="00C675BC">
      <w:r>
        <w:t>SARIMAX -</w:t>
      </w:r>
      <w:r w:rsidRPr="00D57F92">
        <w:t xml:space="preserve"> </w:t>
      </w:r>
      <w:r w:rsidR="00C675BC">
        <w:t xml:space="preserve">Seasonal Auto 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r>
        <w:t>SNF – Seasonal Naïve Forecaster</w:t>
      </w:r>
      <w:r>
        <w:tab/>
      </w:r>
    </w:p>
    <w:p w14:paraId="10A1AA2D" w14:textId="6C1D56D5" w:rsidR="00514BA4" w:rsidRDefault="00514BA4" w:rsidP="009C29D6">
      <w:r>
        <w:t>STD – Standard Deviation</w:t>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746054"/>
      <w:r>
        <w:lastRenderedPageBreak/>
        <w:t xml:space="preserve">1 </w:t>
      </w:r>
      <w:r w:rsidR="0056500B" w:rsidRPr="00CF19C9">
        <w:t>Introduction</w:t>
      </w:r>
      <w:bookmarkEnd w:id="9"/>
    </w:p>
    <w:p w14:paraId="6D7E2E65" w14:textId="59D746ED"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682FB950"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 xml:space="preserve">The purpose of this study was to compare these deep learning forecasting techniques to some conventional forecasting techniques that have been used </w:t>
      </w:r>
      <w:del w:id="10" w:author="Dawn MacIsaac" w:date="2021-11-26T04:02:00Z">
        <w:r w:rsidR="00FB1EE8" w:rsidRPr="00FB1EE8" w:rsidDel="00475B02">
          <w:delText xml:space="preserve">and implemented </w:delText>
        </w:r>
      </w:del>
      <w:r w:rsidR="00FB1EE8" w:rsidRPr="00FB1EE8">
        <w:t>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1" w:name="_Toc88746055"/>
      <w:r>
        <w:t xml:space="preserve">1.1 </w:t>
      </w:r>
      <w:r w:rsidR="00706BBA">
        <w:t>Objectives</w:t>
      </w:r>
      <w:bookmarkEnd w:id="11"/>
    </w:p>
    <w:p w14:paraId="34EF9CE8" w14:textId="4FC1619A" w:rsidR="00E81453" w:rsidRDefault="00667CEF" w:rsidP="00E81453">
      <w:r w:rsidRPr="00667CEF">
        <w:t>The following objectives were established to meet the purpose of this work:</w:t>
      </w:r>
    </w:p>
    <w:p w14:paraId="67786591" w14:textId="2154CD91"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w:t>
      </w:r>
      <w:del w:id="12" w:author="Dawn MacIsaac" w:date="2021-11-26T04:04:00Z">
        <w:r w:rsidRPr="00425998" w:rsidDel="00475B02">
          <w:delText>in such a way that they</w:delText>
        </w:r>
      </w:del>
      <w:ins w:id="13" w:author="Dawn MacIsaac" w:date="2021-11-26T04:04:00Z">
        <w:r w:rsidR="00475B02">
          <w:t>to</w:t>
        </w:r>
      </w:ins>
      <w:r w:rsidRPr="00425998">
        <w:t xml:space="preserve"> represent</w:t>
      </w:r>
      <w:del w:id="14" w:author="Dawn MacIsaac" w:date="2021-11-26T04:04:00Z">
        <w:r w:rsidRPr="00425998" w:rsidDel="00475B02">
          <w:delText>ed</w:delText>
        </w:r>
      </w:del>
      <w:r w:rsidRPr="00425998">
        <w:t xml:space="preserve"> both statistical and machine learning techniques, </w:t>
      </w:r>
      <w:del w:id="15" w:author="Dawn MacIsaac" w:date="2021-11-26T04:06:00Z">
        <w:r w:rsidRPr="00425998" w:rsidDel="005C204C">
          <w:delText>as well as</w:delText>
        </w:r>
      </w:del>
      <w:ins w:id="16" w:author="Dawn MacIsaac" w:date="2021-11-26T04:06:00Z">
        <w:r w:rsidR="005C204C">
          <w:t>and</w:t>
        </w:r>
      </w:ins>
      <w:r w:rsidRPr="00425998">
        <w:t xml:space="preserve"> the most widely used techniques among researchers and </w:t>
      </w:r>
      <w:r w:rsidRPr="00425998">
        <w:lastRenderedPageBreak/>
        <w:t xml:space="preserve">utilities. The selection criteria were 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37659F19" w:rsidR="0039248D" w:rsidRDefault="0039248D" w:rsidP="00094A49">
      <w:pPr>
        <w:pStyle w:val="ListParagraph"/>
        <w:numPr>
          <w:ilvl w:val="0"/>
          <w:numId w:val="44"/>
        </w:numPr>
      </w:pPr>
      <w:del w:id="17" w:author="Dawn MacIsaac" w:date="2021-11-26T04:07:00Z">
        <w:r w:rsidRPr="0039248D" w:rsidDel="005C204C">
          <w:delText>To c</w:delText>
        </w:r>
      </w:del>
      <w:ins w:id="18" w:author="Dawn MacIsaac" w:date="2021-11-26T04:07:00Z">
        <w:r w:rsidR="005C204C">
          <w:t>C</w:t>
        </w:r>
      </w:ins>
      <w:r w:rsidRPr="0039248D">
        <w:t>ompar</w:t>
      </w:r>
      <w:del w:id="19" w:author="Dawn MacIsaac" w:date="2021-11-26T04:07:00Z">
        <w:r w:rsidRPr="0039248D" w:rsidDel="005C204C">
          <w:delText>e</w:delText>
        </w:r>
      </w:del>
      <w:ins w:id="20" w:author="Dawn MacIsaac" w:date="2021-11-26T04:07:00Z">
        <w:r w:rsidR="005C204C">
          <w:t>ison</w:t>
        </w:r>
      </w:ins>
      <w:r w:rsidRPr="0039248D">
        <w:t xml:space="preserve"> </w:t>
      </w:r>
      <w:ins w:id="21" w:author="Dawn MacIsaac" w:date="2021-11-26T04:07:00Z">
        <w:r w:rsidR="005C204C">
          <w:t xml:space="preserve">of </w:t>
        </w:r>
      </w:ins>
      <w:r w:rsidRPr="0039248D">
        <w:t>forecaster</w:t>
      </w:r>
      <w:del w:id="22" w:author="Dawn MacIsaac" w:date="2021-11-26T04:07:00Z">
        <w:r w:rsidRPr="0039248D" w:rsidDel="005C204C">
          <w:delText>s'</w:delText>
        </w:r>
      </w:del>
      <w:r w:rsidRPr="0039248D">
        <w:t xml:space="preserve"> performance. </w:t>
      </w:r>
      <w:del w:id="23" w:author="Dawn MacIsaac" w:date="2021-11-26T04:07:00Z">
        <w:r w:rsidRPr="0039248D" w:rsidDel="005C204C">
          <w:delText>We examined the o</w:delText>
        </w:r>
      </w:del>
      <w:ins w:id="24" w:author="Dawn MacIsaac" w:date="2021-11-26T04:07:00Z">
        <w:r w:rsidR="005C204C">
          <w:t>O</w:t>
        </w:r>
      </w:ins>
      <w:r w:rsidRPr="0039248D">
        <w:t>verall accuracy and daily load demand peak prediction</w:t>
      </w:r>
      <w:ins w:id="25" w:author="Dawn MacIsaac" w:date="2021-11-26T04:07:00Z">
        <w:r w:rsidR="005C204C">
          <w:t xml:space="preserve"> were used as performance metrics</w:t>
        </w:r>
      </w:ins>
      <w:r w:rsidRPr="0039248D">
        <w:t>. Chapter 3 discusses the results of the overall comparison.</w:t>
      </w:r>
    </w:p>
    <w:p w14:paraId="61E50C90" w14:textId="1F1C0BDB" w:rsidR="008C4D99" w:rsidRDefault="008C4D99" w:rsidP="00094A49">
      <w:pPr>
        <w:pStyle w:val="ListParagraph"/>
        <w:numPr>
          <w:ilvl w:val="0"/>
          <w:numId w:val="44"/>
        </w:numPr>
      </w:pPr>
      <w:del w:id="26" w:author="Dawn MacIsaac" w:date="2021-11-26T04:08:00Z">
        <w:r w:rsidRPr="008C4D99" w:rsidDel="005C204C">
          <w:delText>To conduct an in</w:delText>
        </w:r>
      </w:del>
      <w:ins w:id="27" w:author="Dawn MacIsaac" w:date="2021-11-26T04:08:00Z">
        <w:r w:rsidR="005C204C">
          <w:t>I</w:t>
        </w:r>
        <w:r w:rsidR="005C204C" w:rsidRPr="008C4D99">
          <w:t>n</w:t>
        </w:r>
      </w:ins>
      <w:r w:rsidRPr="008C4D99">
        <w:t xml:space="preserve">-depth analysis of performance across hours, days, months, and seasons. The goal here was to </w:t>
      </w:r>
      <w:del w:id="28" w:author="Dawn MacIsaac" w:date="2021-11-26T04:09:00Z">
        <w:r w:rsidRPr="008C4D99" w:rsidDel="005C204C">
          <w:delText xml:space="preserve">see </w:delText>
        </w:r>
      </w:del>
      <w:ins w:id="29" w:author="Dawn MacIsaac" w:date="2021-11-26T04:09:00Z">
        <w:r w:rsidR="005C204C">
          <w:t>determine</w:t>
        </w:r>
        <w:r w:rsidR="005C204C" w:rsidRPr="008C4D99">
          <w:t xml:space="preserve"> </w:t>
        </w:r>
      </w:ins>
      <w:r w:rsidRPr="008C4D99">
        <w:t xml:space="preserve">if certain </w:t>
      </w:r>
      <w:r w:rsidR="00B911F1">
        <w:t>forecaster</w:t>
      </w:r>
      <w:r w:rsidRPr="008C4D99">
        <w:t>s performed better or worse at different times of day, days of the week, months of the year, or seasons. The results of this in-depth analysis are presented in Chapter 4.</w:t>
      </w:r>
    </w:p>
    <w:p w14:paraId="4D2EE70C" w14:textId="41C701E3" w:rsidR="00970FB8" w:rsidRPr="00B50682" w:rsidRDefault="00C54F67" w:rsidP="00B4717C">
      <w:pPr>
        <w:ind w:firstLine="288"/>
      </w:pPr>
      <w:r w:rsidRPr="00C54F67">
        <w:t xml:space="preserve">In March 2021, Saint John Energy experienced its highest peak demand of the year, dating all the way back to January. </w:t>
      </w:r>
      <w:del w:id="30" w:author="Dawn MacIsaac" w:date="2021-11-26T04:10:00Z">
        <w:r w:rsidRPr="00C54F67" w:rsidDel="005C204C">
          <w:delText xml:space="preserve">Our </w:delText>
        </w:r>
      </w:del>
      <w:proofErr w:type="spellStart"/>
      <w:ins w:id="31" w:author="Dawn MacIsaac" w:date="2021-11-26T04:10:00Z">
        <w:r w:rsidR="005C204C">
          <w:t>UNB’s</w:t>
        </w:r>
        <w:proofErr w:type="spellEnd"/>
        <w:r w:rsidR="005C204C" w:rsidRPr="00C54F67">
          <w:t xml:space="preserve"> </w:t>
        </w:r>
      </w:ins>
      <w:r w:rsidRPr="00C54F67">
        <w:t xml:space="preserve">smart grid team was approached to forecast the day and time of the peak; among all forecasters compared, </w:t>
      </w:r>
      <w:commentRangeStart w:id="32"/>
      <w:r w:rsidRPr="00C54F67">
        <w:t>CNN was the only one that could accurately predict the exact time of the peak</w:t>
      </w:r>
      <w:commentRangeEnd w:id="32"/>
      <w:r w:rsidR="000706FE">
        <w:rPr>
          <w:rStyle w:val="CommentReference"/>
        </w:rPr>
        <w:commentReference w:id="32"/>
      </w:r>
      <w:r w:rsidRPr="00C54F67">
        <w:t xml:space="preserve">.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xml:space="preserve">' integration into load forecasting. Our comparison demonstrates </w:t>
      </w:r>
      <w:commentRangeStart w:id="33"/>
      <w:r w:rsidRPr="00C54F67">
        <w:t>how</w:t>
      </w:r>
      <w:r w:rsidR="00B911F1">
        <w:t xml:space="preserve"> much</w:t>
      </w:r>
      <w:commentRangeEnd w:id="33"/>
      <w:r w:rsidR="000706FE">
        <w:rPr>
          <w:rStyle w:val="CommentReference"/>
        </w:rPr>
        <w:commentReference w:id="33"/>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34" w:name="_Toc88746056"/>
      <w:r>
        <w:lastRenderedPageBreak/>
        <w:t xml:space="preserve">2 </w:t>
      </w:r>
      <w:r w:rsidRPr="00CC7F1A">
        <w:t>Overview of Load Forecasting</w:t>
      </w:r>
      <w:bookmarkEnd w:id="34"/>
    </w:p>
    <w:p w14:paraId="2E2A3B80" w14:textId="5B0C0B79"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del w:id="35" w:author="Dawn MacIsaac" w:date="2021-11-26T04:12:00Z">
        <w:r w:rsidRPr="00EA6F42" w:rsidDel="0088132F">
          <w:delText xml:space="preserve">our </w:delText>
        </w:r>
      </w:del>
      <w:ins w:id="36" w:author="Dawn MacIsaac" w:date="2021-11-26T04:12:00Z">
        <w:r w:rsidR="0088132F">
          <w:t>this</w:t>
        </w:r>
        <w:r w:rsidR="0088132F" w:rsidRPr="00EA6F42">
          <w:t xml:space="preserve"> </w:t>
        </w:r>
      </w:ins>
      <w:del w:id="37" w:author="Dawn MacIsaac" w:date="2021-11-26T04:12:00Z">
        <w:r w:rsidRPr="00EA6F42" w:rsidDel="0088132F">
          <w:delText>evaluation</w:delText>
        </w:r>
      </w:del>
      <w:ins w:id="38" w:author="Dawn MacIsaac" w:date="2021-11-26T04:12:00Z">
        <w:r w:rsidR="0088132F">
          <w:t>work</w:t>
        </w:r>
      </w:ins>
      <w:r w:rsidRPr="00EA6F42">
        <w:t>.</w:t>
      </w:r>
      <w:r w:rsidR="00002A22">
        <w:t xml:space="preserve"> </w:t>
      </w:r>
    </w:p>
    <w:p w14:paraId="5A15065A" w14:textId="4DF819B5" w:rsidR="00295109" w:rsidRPr="00DE6AC4" w:rsidRDefault="00295109" w:rsidP="00295109">
      <w:pPr>
        <w:pStyle w:val="Heading2"/>
      </w:pPr>
      <w:bookmarkStart w:id="39" w:name="_Toc88746057"/>
      <w:r>
        <w:t>2.</w:t>
      </w:r>
      <w:r w:rsidR="00FF2743">
        <w:t>1</w:t>
      </w:r>
      <w:r>
        <w:t xml:space="preserve"> </w:t>
      </w:r>
      <w:r w:rsidRPr="003E1694">
        <w:t>Factors That Affect the Load Demand</w:t>
      </w:r>
      <w:bookmarkEnd w:id="39"/>
    </w:p>
    <w:p w14:paraId="30712F2E" w14:textId="0D8F33CA" w:rsidR="004A65C3" w:rsidRDefault="00295109" w:rsidP="00C63538">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w:t>
      </w:r>
      <w:commentRangeStart w:id="40"/>
      <w:r>
        <w:t>historical load</w:t>
      </w:r>
      <w:commentRangeEnd w:id="40"/>
      <w:r w:rsidR="0088132F">
        <w:rPr>
          <w:rStyle w:val="CommentReference"/>
        </w:rPr>
        <w:commentReference w:id="40"/>
      </w:r>
      <w:r>
        <w:t>,</w:t>
      </w:r>
      <w:r w:rsidRPr="00DE6AC4">
        <w:t xml:space="preserve"> economic, chronological, meteorological, and random.</w:t>
      </w:r>
      <w:r w:rsidR="004F7657">
        <w:t xml:space="preserve"> </w:t>
      </w:r>
      <w:r w:rsidR="00273A4F" w:rsidRPr="00273A4F">
        <w:t xml:space="preserve">The </w:t>
      </w:r>
      <w:commentRangeStart w:id="41"/>
      <w:r w:rsidR="00273A4F" w:rsidRPr="00273A4F">
        <w:t xml:space="preserve">operator </w:t>
      </w:r>
      <w:commentRangeEnd w:id="41"/>
      <w:r w:rsidR="0088132F">
        <w:rPr>
          <w:rStyle w:val="CommentReference"/>
        </w:rPr>
        <w:commentReference w:id="41"/>
      </w:r>
      <w:r w:rsidR="00273A4F" w:rsidRPr="00273A4F">
        <w:t xml:space="preserve">must </w:t>
      </w:r>
      <w:r w:rsidR="004A65C3" w:rsidRPr="00273A4F">
        <w:t>consider</w:t>
      </w:r>
      <w:r w:rsidR="00273A4F" w:rsidRPr="00273A4F">
        <w:t xml:space="preserve"> the plethora of factors and variables that will be used as inputs for load forecasting</w:t>
      </w:r>
      <w:r w:rsidR="008513C4">
        <w:t xml:space="preserve"> </w:t>
      </w:r>
      <w:r w:rsidR="008513C4">
        <w:fldChar w:fldCharType="begin" w:fldLock="1"/>
      </w:r>
      <w:r w:rsidR="00CF0D12">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[21]","plainTextFormattedCitation":"[21]","previouslyFormattedCitation":"[21]"},"properties":{"noteIndex":0},"schema":"https://github.com/citation-style-language/schema/raw/master/csl-citation.json"}</w:instrText>
      </w:r>
      <w:r w:rsidR="008513C4">
        <w:fldChar w:fldCharType="separate"/>
      </w:r>
      <w:r w:rsidR="00B56C18" w:rsidRPr="00B56C18">
        <w:rPr>
          <w:noProof/>
        </w:rPr>
        <w:t>[21]</w:t>
      </w:r>
      <w:r w:rsidR="008513C4">
        <w:fldChar w:fldCharType="end"/>
      </w:r>
      <w:r w:rsidR="00273A4F" w:rsidRPr="00273A4F">
        <w:t>.</w:t>
      </w:r>
    </w:p>
    <w:p w14:paraId="4620202C" w14:textId="447DFF26" w:rsidR="00DB6881" w:rsidRDefault="005E701B" w:rsidP="00DB6881">
      <w:pPr>
        <w:ind w:firstLine="288"/>
      </w:pPr>
      <w:commentRangeStart w:id="42"/>
      <w:r w:rsidRPr="005E701B">
        <w:t>According to Hippert et al.</w:t>
      </w:r>
      <w:r>
        <w:t xml:space="preserve">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[22]","plainTextFormattedCitation":"[22]","previouslyFormattedCitation":"[22]"},"properties":{"noteIndex":0},"schema":"https://github.com/citation-style-language/schema/raw/master/csl-citation.json"}</w:instrText>
      </w:r>
      <w:r>
        <w:fldChar w:fldCharType="separate"/>
      </w:r>
      <w:r w:rsidR="00B56C18" w:rsidRPr="00B56C18">
        <w:rPr>
          <w:noProof/>
        </w:rPr>
        <w:t>[22]</w:t>
      </w:r>
      <w:r>
        <w:fldChar w:fldCharType="end"/>
      </w:r>
      <w:r w:rsidRPr="005E701B">
        <w:t>, forecasting load is difficult due to the load series' complexity and multiple levels of seasonality. As a result, historical load data is used to feed short-term load forecasting models. The literature makes extensive use of historical data on load inputs</w:t>
      </w:r>
      <w:r>
        <w:t xml:space="preserve"> </w:t>
      </w:r>
      <w:r>
        <w:fldChar w:fldCharType="begin" w:fldLock="1"/>
      </w:r>
      <w:r w:rsidR="00CF0D12">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[23]–[26]","plainTextFormattedCitation":"[23]–[26]","previouslyFormattedCitation":"[23]–[26]"},"properties":{"noteIndex":0},"schema":"https://github.com/citation-style-language/schema/raw/master/csl-citation.json"}</w:instrText>
      </w:r>
      <w:r>
        <w:fldChar w:fldCharType="separate"/>
      </w:r>
      <w:r w:rsidR="00B56C18" w:rsidRPr="00B56C18">
        <w:rPr>
          <w:noProof/>
        </w:rPr>
        <w:t>[23]–[26]</w:t>
      </w:r>
      <w:r>
        <w:fldChar w:fldCharType="end"/>
      </w:r>
      <w:commentRangeEnd w:id="42"/>
      <w:r w:rsidR="00127DF8">
        <w:rPr>
          <w:rStyle w:val="CommentReference"/>
        </w:rPr>
        <w:commentReference w:id="42"/>
      </w:r>
      <w:r>
        <w:t>.</w:t>
      </w:r>
      <w:r w:rsidR="0079383C">
        <w:t xml:space="preserve"> </w:t>
      </w:r>
    </w:p>
    <w:p w14:paraId="374DDEDE" w14:textId="1BA9E50D" w:rsidR="005E701B" w:rsidRDefault="0079383C" w:rsidP="00DB6881">
      <w:pPr>
        <w:ind w:firstLine="288"/>
      </w:pPr>
      <w:r w:rsidRPr="0079383C">
        <w:t xml:space="preserve">Economic factors include investment in </w:t>
      </w:r>
      <w:del w:id="43" w:author="Dawn MacIsaac" w:date="2021-11-26T04:17:00Z">
        <w:r w:rsidRPr="0079383C" w:rsidDel="00127DF8">
          <w:delText xml:space="preserve">the </w:delText>
        </w:r>
      </w:del>
      <w:ins w:id="44" w:author="Dawn MacIsaac" w:date="2021-11-26T04:17:00Z">
        <w:r w:rsidR="00127DF8">
          <w:t>a</w:t>
        </w:r>
        <w:r w:rsidR="00127DF8" w:rsidRPr="0079383C">
          <w:t xml:space="preserve"> </w:t>
        </w:r>
      </w:ins>
      <w:r w:rsidRPr="0079383C">
        <w:t xml:space="preserve">facility's infrastructure through the construction of new buildings, laboratories, and </w:t>
      </w:r>
      <w:commentRangeStart w:id="45"/>
      <w:r w:rsidRPr="0079383C">
        <w:t>experiments</w:t>
      </w:r>
      <w:commentRangeEnd w:id="45"/>
      <w:r w:rsidR="00127DF8">
        <w:rPr>
          <w:rStyle w:val="CommentReference"/>
        </w:rPr>
        <w:commentReference w:id="45"/>
      </w:r>
      <w:r w:rsidRPr="0079383C">
        <w:t xml:space="preserve"> that add to the facility's load on the electric grid</w:t>
      </w:r>
      <w:r w:rsidR="00DB6881">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Pr="0079383C">
        <w:t>.</w:t>
      </w:r>
    </w:p>
    <w:p w14:paraId="5933CBAA" w14:textId="7C521AFD" w:rsidR="00EB6227" w:rsidRDefault="00EB6227" w:rsidP="00EB6227">
      <w:pPr>
        <w:ind w:firstLine="288"/>
      </w:pPr>
      <w:r w:rsidRPr="00EB6227">
        <w:t xml:space="preserve">Load can be affected by seasonal, weekly, and daily cycles, as well as holidays. </w:t>
      </w:r>
      <w:commentRangeStart w:id="46"/>
      <w:r w:rsidRPr="00EB6227">
        <w:t>Autumn and spring typically have lower load levels</w:t>
      </w:r>
      <w:commentRangeEnd w:id="46"/>
      <w:r w:rsidR="00127DF8">
        <w:rPr>
          <w:rStyle w:val="CommentReference"/>
        </w:rPr>
        <w:commentReference w:id="46"/>
      </w:r>
      <w:r w:rsidRPr="00EB6227">
        <w:t xml:space="preserve">, </w:t>
      </w:r>
      <w:ins w:id="47" w:author="Dawn MacIsaac" w:date="2021-11-26T04:19:00Z">
        <w:r w:rsidR="00127DF8">
          <w:t>and</w:t>
        </w:r>
      </w:ins>
      <w:del w:id="48" w:author="Dawn MacIsaac" w:date="2021-11-26T04:19:00Z">
        <w:r w:rsidRPr="00EB6227" w:rsidDel="00127DF8">
          <w:delText>whereas</w:delText>
        </w:r>
      </w:del>
      <w:r w:rsidRPr="00EB6227">
        <w:t xml:space="preserve"> weekends are </w:t>
      </w:r>
      <w:del w:id="49" w:author="Dawn MacIsaac" w:date="2021-11-26T04:19:00Z">
        <w:r w:rsidRPr="00EB6227" w:rsidDel="00127DF8">
          <w:delText xml:space="preserve">more </w:delText>
        </w:r>
      </w:del>
      <w:r w:rsidRPr="00EB6227">
        <w:t xml:space="preserve">comparable to </w:t>
      </w:r>
      <w:r w:rsidRPr="00EB6227">
        <w:lastRenderedPageBreak/>
        <w:t xml:space="preserve">public holidays. Weekdays differ from weekends, with weekends having a lighter load. Because time has an effect on how electricity is used, calendar data is </w:t>
      </w:r>
      <w:del w:id="50" w:author="Dawn MacIsaac" w:date="2021-11-26T04:20:00Z">
        <w:r w:rsidRPr="00EB6227" w:rsidDel="00127DF8">
          <w:delText>used to</w:delText>
        </w:r>
      </w:del>
      <w:ins w:id="51" w:author="Dawn MacIsaac" w:date="2021-11-26T04:20:00Z">
        <w:r w:rsidR="00127DF8">
          <w:t>useful</w:t>
        </w:r>
      </w:ins>
      <w:r w:rsidRPr="00EB6227">
        <w:t xml:space="preserve"> </w:t>
      </w:r>
      <w:ins w:id="52" w:author="Dawn MacIsaac" w:date="2021-11-26T04:20:00Z">
        <w:r w:rsidR="00127DF8">
          <w:t xml:space="preserve">to </w:t>
        </w:r>
      </w:ins>
      <w:r w:rsidRPr="00EB6227">
        <w:t xml:space="preserve">incorporate </w:t>
      </w:r>
      <w:del w:id="53" w:author="Dawn MacIsaac" w:date="2021-11-26T04:20:00Z">
        <w:r w:rsidRPr="00EB6227" w:rsidDel="00127DF8">
          <w:delText xml:space="preserve">it </w:delText>
        </w:r>
      </w:del>
      <w:r w:rsidRPr="00EB6227">
        <w:t xml:space="preserve">into load forecast models </w:t>
      </w:r>
      <w:r>
        <w:fldChar w:fldCharType="begin" w:fldLock="1"/>
      </w:r>
      <w:r w:rsidR="00CF0D12">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[22], [23], [26]–[31]","plainTextFormattedCitation":"[9], [22], [23], [26]–[31]","previouslyFormattedCitation":"[9], [22], [23], [26]–[31]"},"properties":{"noteIndex":0},"schema":"https://github.com/citation-style-language/schema/raw/master/csl-citation.json"}</w:instrText>
      </w:r>
      <w:r>
        <w:fldChar w:fldCharType="separate"/>
      </w:r>
      <w:r w:rsidR="00B56C18" w:rsidRPr="00B56C18">
        <w:rPr>
          <w:noProof/>
        </w:rPr>
        <w:t>[9], [22], [23], [26]–[31]</w:t>
      </w:r>
      <w:r>
        <w:fldChar w:fldCharType="end"/>
      </w:r>
      <w:r>
        <w:t>.</w:t>
      </w:r>
    </w:p>
    <w:p w14:paraId="527CA4A0" w14:textId="466BAC5F" w:rsidR="001C575F" w:rsidRDefault="001C575F" w:rsidP="00EB6227">
      <w:pPr>
        <w:ind w:firstLine="288"/>
      </w:pPr>
      <w:r w:rsidRPr="001C575F">
        <w:t xml:space="preserve">Temperature is the most </w:t>
      </w:r>
      <w:del w:id="54" w:author="Dawn MacIsaac" w:date="2021-11-26T04:21:00Z">
        <w:r w:rsidRPr="001C575F" w:rsidDel="00C349BF">
          <w:delText xml:space="preserve">frequently used and </w:delText>
        </w:r>
      </w:del>
      <w:r w:rsidRPr="001C575F">
        <w:t>significant weather variable</w:t>
      </w:r>
      <w:ins w:id="55" w:author="Dawn MacIsaac" w:date="2021-11-26T04:21:00Z">
        <w:r w:rsidR="00C349BF">
          <w:t>, and if frequently used as a variable in forecast models</w:t>
        </w:r>
      </w:ins>
      <w:r w:rsidRPr="001C575F">
        <w:t xml:space="preserve"> </w:t>
      </w:r>
      <w:r>
        <w:fldChar w:fldCharType="begin" w:fldLock="1"/>
      </w:r>
      <w:r w:rsidR="00CF0D12">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[22], [24], [27], [32], [33]","plainTextFormattedCitation":"[21], [22], [24], [27], [32], [33]","previouslyFormattedCitation":"[21], [22], [24], [27], [32], [33]"},"properties":{"noteIndex":0},"schema":"https://github.com/citation-style-language/schema/raw/master/csl-citation.json"}</w:instrText>
      </w:r>
      <w:r>
        <w:fldChar w:fldCharType="separate"/>
      </w:r>
      <w:r w:rsidR="00B56C18" w:rsidRPr="00B56C18">
        <w:rPr>
          <w:noProof/>
        </w:rPr>
        <w:t>[21], [22], [24], [27], [32], [33]</w:t>
      </w:r>
      <w:r>
        <w:fldChar w:fldCharType="end"/>
      </w:r>
      <w:r w:rsidRPr="001C575F">
        <w:t xml:space="preserve">.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[22]","plainTextFormattedCitation":"[1], [22]","previouslyFormattedCitation":"[1], [22]"},"properties":{"noteIndex":0},"schema":"https://github.com/citation-style-language/schema/raw/master/csl-citation.json"}</w:instrText>
      </w:r>
      <w:r>
        <w:fldChar w:fldCharType="separate"/>
      </w:r>
      <w:r w:rsidR="00B56C18" w:rsidRPr="00B56C18">
        <w:rPr>
          <w:noProof/>
        </w:rPr>
        <w:t>[1], [22]</w:t>
      </w:r>
      <w:r>
        <w:fldChar w:fldCharType="end"/>
      </w:r>
      <w:r w:rsidRPr="001C575F">
        <w:t xml:space="preserve">. Other weather variables that may affect the electric hourly load profile include humidity, solar irradiance, wind speed, and precipitation </w:t>
      </w:r>
      <w:r>
        <w:fldChar w:fldCharType="begin" w:fldLock="1"/>
      </w:r>
      <w:r w:rsidR="00FC605D">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[24], [27], [35]–[42]","plainTextFormattedCitation":"[9], [24], [27], [35]–[42]","previouslyFormattedCitation":"[9], [24], [27], [35]–[42]"},"properties":{"noteIndex":0},"schema":"https://github.com/citation-style-language/schema/raw/master/csl-citation.json"}</w:instrText>
      </w:r>
      <w:r>
        <w:fldChar w:fldCharType="separate"/>
      </w:r>
      <w:r w:rsidR="00001008" w:rsidRPr="00001008">
        <w:rPr>
          <w:noProof/>
        </w:rPr>
        <w:t>[9], [24], [27], [35]–[42]</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2897FA1A" w14:textId="7CFC0260" w:rsidR="00704A3D" w:rsidRDefault="00704A3D" w:rsidP="00EB6227">
      <w:pPr>
        <w:ind w:firstLine="288"/>
      </w:pPr>
      <w:commentRangeStart w:id="56"/>
      <w:r w:rsidRPr="00704A3D">
        <w:t xml:space="preserve">Other random disruptions in the load pattern are random factors affecting the electrical load profile </w:t>
      </w:r>
      <w:commentRangeEnd w:id="56"/>
      <w:r w:rsidR="00C349BF">
        <w:rPr>
          <w:rStyle w:val="CommentReference"/>
        </w:rPr>
        <w:commentReference w:id="56"/>
      </w:r>
      <w:r>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00B56C18" w:rsidRPr="00B56C18">
        <w:rPr>
          <w:noProof/>
        </w:rPr>
        <w:t>[27]</w:t>
      </w:r>
      <w:r>
        <w:fldChar w:fldCharType="end"/>
      </w:r>
      <w:r w:rsidRPr="00704A3D">
        <w:t xml:space="preserve">. Disruptions such as widespread </w:t>
      </w:r>
      <w:commentRangeStart w:id="57"/>
      <w:r w:rsidRPr="00704A3D">
        <w:t>employee absenteeism</w:t>
      </w:r>
      <w:commentRangeEnd w:id="57"/>
      <w:r w:rsidR="00C349BF">
        <w:rPr>
          <w:rStyle w:val="CommentReference"/>
        </w:rPr>
        <w:commentReference w:id="57"/>
      </w:r>
      <w:r w:rsidRPr="00704A3D">
        <w:t xml:space="preserve"> (due to illness, severe weather, or other reasons) can have a significant impact on the load profile of a facility </w:t>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rsidRPr="00704A3D">
        <w:t>.</w:t>
      </w:r>
    </w:p>
    <w:p w14:paraId="5860BA2E" w14:textId="74D82FFB" w:rsidR="00F83023" w:rsidRDefault="00F83023" w:rsidP="00F83023">
      <w:pPr>
        <w:pStyle w:val="Heading2"/>
      </w:pPr>
      <w:bookmarkStart w:id="58" w:name="_Toc88746058"/>
      <w:r>
        <w:t>2.</w:t>
      </w:r>
      <w:r w:rsidR="00443401">
        <w:t>2</w:t>
      </w:r>
      <w:r>
        <w:t xml:space="preserve"> Load Forecasting Horizons</w:t>
      </w:r>
      <w:bookmarkEnd w:id="58"/>
    </w:p>
    <w:p w14:paraId="11D35679" w14:textId="015F7FD1" w:rsidR="00F83023" w:rsidRDefault="00F83023" w:rsidP="00F83023">
      <w:pPr>
        <w:ind w:firstLine="288"/>
      </w:pPr>
      <w:commentRangeStart w:id="59"/>
      <w:r>
        <w:t>Electricity</w:t>
      </w:r>
      <w:commentRangeEnd w:id="59"/>
      <w:r w:rsidR="00427BF0">
        <w:rPr>
          <w:rStyle w:val="CommentReference"/>
        </w:rPr>
        <w:commentReference w:id="59"/>
      </w:r>
      <w:r>
        <w:t xml:space="preserve">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xml:space="preserve">. </w:t>
      </w:r>
      <w:r>
        <w:lastRenderedPageBreak/>
        <w:t>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input data.</w:t>
      </w:r>
    </w:p>
    <w:p w14:paraId="6EC189B9" w14:textId="708FFB86" w:rsidR="003A4542" w:rsidRDefault="001273F8" w:rsidP="0041051A">
      <w:pPr>
        <w:ind w:firstLine="288"/>
      </w:pPr>
      <w:r>
        <w:t>VSTLF</w:t>
      </w:r>
      <w:r w:rsidR="00B21BEF">
        <w:t xml:space="preserve"> </w:t>
      </w:r>
      <w:r w:rsidR="00221CE4" w:rsidRPr="00221CE4">
        <w:t xml:space="preserve">generates forecasts for loads up to one day in the future. </w:t>
      </w:r>
      <w:r w:rsidR="002B0A5A" w:rsidRPr="002B0A5A">
        <w:t>VSTLF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r>
        <w:t xml:space="preserve">STLF </w:t>
      </w:r>
      <w:r w:rsidR="003A4542" w:rsidRPr="003A4542">
        <w:t>has been the focus of most recent research, focusing on horizons of less than two weeks</w:t>
      </w:r>
      <w:ins w:id="60" w:author="Dawn MacIsaac" w:date="2021-11-26T04:29:00Z">
        <w:r w:rsidR="00427BF0">
          <w:t>.</w:t>
        </w:r>
      </w:ins>
      <w:del w:id="61" w:author="Dawn MacIsaac" w:date="2021-11-26T04:29:00Z">
        <w:r w:rsidR="003A4542" w:rsidRPr="003A4542" w:rsidDel="00427BF0">
          <w:delText>;</w:delText>
        </w:r>
      </w:del>
      <w:r w:rsidR="003A4542" w:rsidRPr="003A4542">
        <w:t xml:space="preserve"> </w:t>
      </w:r>
      <w:del w:id="62" w:author="Dawn MacIsaac" w:date="2021-11-26T04:29:00Z">
        <w:r w:rsidR="003A4542" w:rsidRPr="003A4542" w:rsidDel="00427BF0">
          <w:delText xml:space="preserve">it </w:delText>
        </w:r>
      </w:del>
      <w:ins w:id="63" w:author="Dawn MacIsaac" w:date="2021-11-26T04:29:00Z">
        <w:r w:rsidR="00427BF0">
          <w:t>This horizon</w:t>
        </w:r>
        <w:r w:rsidR="00427BF0" w:rsidRPr="003A4542">
          <w:t xml:space="preserve"> </w:t>
        </w:r>
      </w:ins>
      <w:r w:rsidR="003A4542" w:rsidRPr="003A4542">
        <w:t xml:space="preserve">is critical </w:t>
      </w:r>
      <w:del w:id="64" w:author="Dawn MacIsaac" w:date="2021-11-26T04:29:00Z">
        <w:r w:rsidR="003A4542" w:rsidRPr="003A4542" w:rsidDel="00427BF0">
          <w:delText>in the areas</w:delText>
        </w:r>
      </w:del>
      <w:ins w:id="65" w:author="Dawn MacIsaac" w:date="2021-11-26T04:29:00Z">
        <w:r w:rsidR="00427BF0">
          <w:t>for</w:t>
        </w:r>
      </w:ins>
      <w:r w:rsidR="003A4542" w:rsidRPr="003A4542">
        <w:t xml:space="preserve"> </w:t>
      </w:r>
      <w:del w:id="66" w:author="Dawn MacIsaac" w:date="2021-11-26T04:29:00Z">
        <w:r w:rsidR="003A4542" w:rsidRPr="003A4542" w:rsidDel="00427BF0">
          <w:delText xml:space="preserve">of </w:delText>
        </w:r>
      </w:del>
      <w:r w:rsidR="003A4542" w:rsidRPr="003A4542">
        <w:t xml:space="preserve">planning, contingency analysis, load flow assessment, and power system </w:t>
      </w:r>
      <w:del w:id="67" w:author="Dawn MacIsaac" w:date="2021-11-26T04:36:00Z">
        <w:r w:rsidR="003A4542" w:rsidRPr="003A4542" w:rsidDel="00826364">
          <w:delText xml:space="preserve">planning </w:delText>
        </w:r>
      </w:del>
      <w:ins w:id="68" w:author="Dawn MacIsaac" w:date="2021-11-26T04:36:00Z">
        <w:r w:rsidR="00826364">
          <w:t>operation</w:t>
        </w:r>
        <w:r w:rsidR="00826364" w:rsidRPr="003A4542">
          <w:t xml:space="preserve"> </w:t>
        </w:r>
      </w:ins>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r w:rsidR="003D1D72">
        <w:t>STLF</w:t>
      </w:r>
      <w:r w:rsidR="003A4542" w:rsidRPr="003A4542">
        <w:t xml:space="preserve"> is a multifaceted process that is influenced by a variety of variables, including economic conditions, time of day, season, weather, and human activity </w:t>
      </w:r>
      <w:r w:rsidR="003A4542">
        <w:fldChar w:fldCharType="begin" w:fldLock="1"/>
      </w:r>
      <w:r w:rsidR="00CF0D12">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Ö","type":"article-journal"},"uris":["http://www.mendeley.com/documents/?uuid=82b1325b-8e83-4465-a571-9f6aea1b4dc1"]}],"mendeley":{"formattedCitation":"[22], [53], [54]","plainTextFormattedCitation":"[22], [53], [54]","previouslyFormattedCitation":"[22], [53], [54]"},"properties":{"noteIndex":0},"schema":"https://github.com/citation-style-language/schema/raw/master/csl-citation.json"}</w:instrText>
      </w:r>
      <w:r w:rsidR="003A4542">
        <w:fldChar w:fldCharType="separate"/>
      </w:r>
      <w:r w:rsidR="00B56C18" w:rsidRPr="00B56C18">
        <w:rPr>
          <w:noProof/>
        </w:rPr>
        <w:t>[22], [53], [54]</w:t>
      </w:r>
      <w:r w:rsidR="003A4542">
        <w:fldChar w:fldCharType="end"/>
      </w:r>
      <w:r w:rsidR="003A4542">
        <w:t>.</w:t>
      </w:r>
    </w:p>
    <w:p w14:paraId="6CC675EC" w14:textId="21F6756D" w:rsidR="0041051A" w:rsidRDefault="00802DE9" w:rsidP="0041051A">
      <w:pPr>
        <w:ind w:firstLine="288"/>
      </w:pPr>
      <w:proofErr w:type="spellStart"/>
      <w:r>
        <w:t>MTLF</w:t>
      </w:r>
      <w:proofErr w:type="spellEnd"/>
      <w:r w:rsidR="0041051A" w:rsidRPr="0041051A">
        <w:t xml:space="preserve"> </w:t>
      </w:r>
      <w:del w:id="69" w:author="Dawn MacIsaac" w:date="2021-11-26T04:30:00Z">
        <w:r w:rsidR="0041051A" w:rsidRPr="0041051A" w:rsidDel="00427BF0">
          <w:delText xml:space="preserve">is another type of load forecasting that </w:delText>
        </w:r>
      </w:del>
      <w:r w:rsidR="0041051A" w:rsidRPr="0041051A">
        <w:t xml:space="preserve">operates on a longer time horizon, typically between two and three years. MTLF is influenced by demographic and economic factors. MTLF and STLF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del w:id="70" w:author="Dawn MacIsaac" w:date="2021-11-26T04:32:00Z">
        <w:r w:rsidR="001273F8" w:rsidDel="006C5B46">
          <w:delText xml:space="preserve"> </w:delText>
        </w:r>
        <w:r w:rsidR="001273F8" w:rsidRPr="001273F8" w:rsidDel="006C5B46">
          <w:delText>The final type of load forecasting is long-term load forecasting (LTLF)</w:delText>
        </w:r>
      </w:del>
      <w:r w:rsidR="001273F8" w:rsidRPr="001273F8">
        <w:t xml:space="preserve">. LTLF </w:t>
      </w:r>
      <w:del w:id="71" w:author="Dawn MacIsaac" w:date="2021-11-26T04:32:00Z">
        <w:r w:rsidR="001273F8" w:rsidRPr="001273F8" w:rsidDel="006C5B46">
          <w:delText xml:space="preserve">is </w:delText>
        </w:r>
      </w:del>
      <w:ins w:id="72" w:author="Dawn MacIsaac" w:date="2021-11-26T04:32:00Z">
        <w:r w:rsidR="006C5B46">
          <w:t xml:space="preserve">considers </w:t>
        </w:r>
        <w:r w:rsidR="006C5B46" w:rsidRPr="001273F8">
          <w:t xml:space="preserve"> </w:t>
        </w:r>
      </w:ins>
      <w:del w:id="73" w:author="Dawn MacIsaac" w:date="2021-11-26T04:32:00Z">
        <w:r w:rsidR="001273F8" w:rsidRPr="001273F8" w:rsidDel="006C5B46">
          <w:delText xml:space="preserve">for a </w:delText>
        </w:r>
      </w:del>
      <w:r w:rsidR="001273F8" w:rsidRPr="001273F8">
        <w:t>period</w:t>
      </w:r>
      <w:ins w:id="74" w:author="Dawn MacIsaac" w:date="2021-11-26T04:33:00Z">
        <w:r w:rsidR="006C5B46">
          <w:t>s</w:t>
        </w:r>
      </w:ins>
      <w:r w:rsidR="001273F8" w:rsidRPr="001273F8">
        <w:t xml:space="preserve"> </w:t>
      </w:r>
      <w:del w:id="75" w:author="Dawn MacIsaac" w:date="2021-11-26T04:33:00Z">
        <w:r w:rsidR="001273F8" w:rsidRPr="001273F8" w:rsidDel="006C5B46">
          <w:delText>of more</w:delText>
        </w:r>
      </w:del>
      <w:ins w:id="76" w:author="Dawn MacIsaac" w:date="2021-11-26T04:33:00Z">
        <w:r w:rsidR="006C5B46">
          <w:t>beyond</w:t>
        </w:r>
      </w:ins>
      <w:r w:rsidR="001273F8" w:rsidRPr="001273F8">
        <w:t xml:space="preserve"> </w:t>
      </w:r>
      <w:del w:id="77" w:author="Dawn MacIsaac" w:date="2021-11-26T04:33:00Z">
        <w:r w:rsidR="001273F8" w:rsidRPr="001273F8" w:rsidDel="006C5B46">
          <w:delText xml:space="preserve">than </w:delText>
        </w:r>
      </w:del>
      <w:r w:rsidR="001273F8" w:rsidRPr="001273F8">
        <w:t xml:space="preserve">three years. </w:t>
      </w:r>
      <w:proofErr w:type="spellStart"/>
      <w:r w:rsidR="001273F8" w:rsidRPr="001273F8">
        <w:t>LTLF</w:t>
      </w:r>
      <w:proofErr w:type="spellEnd"/>
      <w:r w:rsidR="001273F8" w:rsidRPr="001273F8">
        <w:t xml:space="preserve"> is </w:t>
      </w:r>
      <w:ins w:id="78" w:author="Dawn MacIsaac" w:date="2021-11-26T04:33:00Z">
        <w:r w:rsidR="006C5B46">
          <w:t xml:space="preserve">also </w:t>
        </w:r>
      </w:ins>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79" w:name="_Toc88746059"/>
      <w:r>
        <w:t>2</w:t>
      </w:r>
      <w:r w:rsidR="00F83023">
        <w:t>.</w:t>
      </w:r>
      <w:r w:rsidR="00443401">
        <w:t>3</w:t>
      </w:r>
      <w:r>
        <w:t xml:space="preserve"> </w:t>
      </w:r>
      <w:r w:rsidR="00722795">
        <w:t xml:space="preserve">The Benchmark </w:t>
      </w:r>
      <w:r w:rsidR="00076604">
        <w:t>Forecasters</w:t>
      </w:r>
      <w:bookmarkEnd w:id="79"/>
    </w:p>
    <w:p w14:paraId="3154BB49" w14:textId="68040DB6" w:rsidR="00646349" w:rsidRDefault="00B37FDB" w:rsidP="00646349">
      <w:pPr>
        <w:ind w:firstLine="288"/>
      </w:pPr>
      <w:r>
        <w:t xml:space="preserve">Many publications lack detailed information about their experimental set-ups, making conducting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researchers </w:t>
      </w:r>
      <w:r w:rsidRPr="00886D25">
        <w:lastRenderedPageBreak/>
        <w:t>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B42AB6" w:rsidRPr="00B42AB6">
        <w:t xml:space="preserve">All benchmark </w:t>
      </w:r>
      <w:r w:rsidR="00092A88">
        <w:t>techniques</w:t>
      </w:r>
      <w:r w:rsidR="00092A88" w:rsidRPr="00B42AB6">
        <w:t xml:space="preserve"> </w:t>
      </w:r>
      <w:r w:rsidR="00B42AB6" w:rsidRPr="00B42AB6">
        <w:t xml:space="preserve">fall into one of two categories: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(ANNs)</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0B4D6C85" w14:textId="475AD889" w:rsidR="00250904" w:rsidRDefault="002050C4" w:rsidP="0025090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Multiple Linear Regression (MLR)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r w:rsidR="00FA5238">
        <w:t xml:space="preserve"> </w:t>
      </w:r>
      <w:r w:rsidRPr="002050C4">
        <w:t xml:space="preserve">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250904">
        <w:t xml:space="preserve">Additionally, they are incapable of intelligently learning and adapting to data changes caused by newer factors, such as temperature changes or a plague, such as the coronavirus outbreak that resulted in the global shutdown of numerous operations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80" w:name="_Toc88746060"/>
      <w:r>
        <w:t>2.</w:t>
      </w:r>
      <w:r w:rsidR="00443401">
        <w:t>3</w:t>
      </w:r>
      <w:r>
        <w:t>.1 The Seasonal Naïve Forecaster (SNF)</w:t>
      </w:r>
      <w:bookmarkEnd w:id="80"/>
    </w:p>
    <w:p w14:paraId="4B214770" w14:textId="45CE3E43" w:rsidR="001F2627" w:rsidRDefault="004A1D66" w:rsidP="001F2627">
      <w:pPr>
        <w:ind w:firstLine="288"/>
      </w:pPr>
      <w:r>
        <w:t xml:space="preserve">The naïve forecaster is a simple forecaster based on a random walk model </w:t>
      </w:r>
      <w:r>
        <w:fldChar w:fldCharType="begin" w:fldLock="1"/>
      </w:r>
      <w:r w:rsidR="00E1791D">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[76]","plainTextFormattedCitation":"[76]","previouslyFormattedCitation":"[76]"},"properties":{"noteIndex":0},"schema":"https://github.com/citation-style-language/schema/raw/master/csl-citation.json"}</w:instrText>
      </w:r>
      <w:r>
        <w:fldChar w:fldCharType="separate"/>
      </w:r>
      <w:r w:rsidR="00CF0D12" w:rsidRPr="00CF0D12">
        <w:rPr>
          <w:noProof/>
        </w:rPr>
        <w:t>[76]</w:t>
      </w:r>
      <w:r>
        <w:fldChar w:fldCharType="end"/>
      </w:r>
      <w:r>
        <w:t xml:space="preserve">; it has often been implemented as a ground-level benchmark for developing more sophisticated forecasters </w:t>
      </w:r>
      <w:r>
        <w:fldChar w:fldCharType="begin" w:fldLock="1"/>
      </w:r>
      <w:r w:rsidR="00E1791D">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[72], [73], [77]","plainTextFormattedCitation":"[60], [72], [73], [77]","previouslyFormattedCitation":"[60], [72], [73], [77]"},"properties":{"noteIndex":0},"schema":"https://github.com/citation-style-language/schema/raw/master/csl-citation.json"}</w:instrText>
      </w:r>
      <w:r>
        <w:fldChar w:fldCharType="separate"/>
      </w:r>
      <w:r w:rsidR="00CF0D12" w:rsidRPr="00CF0D12">
        <w:rPr>
          <w:noProof/>
        </w:rPr>
        <w:t>[60], [72], [73], [77]</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00CF0D12" w:rsidRPr="00CF0D12">
        <w:rPr>
          <w:noProof/>
        </w:rPr>
        <w:t>[72]</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w:t>
      </w:r>
      <w:r w:rsidRPr="009E7574">
        <w:lastRenderedPageBreak/>
        <w:t>naive forecaster.</w:t>
      </w:r>
      <w:r>
        <w:t xml:space="preserve">  The Seasonal Naïve Forecaster (SNF) improves the naïve forecaster by considering seasonal trends </w:t>
      </w:r>
      <w:r>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00CF0D12" w:rsidRPr="00CF0D12">
        <w:rPr>
          <w:noProof/>
        </w:rPr>
        <w:t>[78]</w:t>
      </w:r>
      <w:r>
        <w:fldChar w:fldCharType="end"/>
      </w:r>
      <w:r>
        <w:t xml:space="preserve">.  </w:t>
      </w:r>
      <w:r w:rsidRPr="009E6D1D">
        <w:t xml:space="preserve">The SNF can be expressed by the simple mathematical relationship shown </w:t>
      </w:r>
      <w:r>
        <w:t>in (1):</w:t>
      </w:r>
    </w:p>
    <w:p w14:paraId="4A93958F" w14:textId="47C4FA9F"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5pt;height:18.15pt" o:ole="">
            <v:imagedata r:id="rId15" o:title=""/>
          </v:shape>
          <o:OLEObject Type="Embed" ProgID="Equation.DSMT4" ShapeID="_x0000_i1025" DrawAspect="Content" ObjectID="_1699406631"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0141D">
        <w:fldChar w:fldCharType="begin"/>
      </w:r>
      <w:r w:rsidR="00D0141D">
        <w:instrText xml:space="preserve"> SEQ MTEqn \c \* Arabic \* MERGEFORMAT </w:instrText>
      </w:r>
      <w:r w:rsidR="00D0141D">
        <w:fldChar w:fldCharType="separate"/>
      </w:r>
      <w:r w:rsidR="003007EF">
        <w:rPr>
          <w:noProof/>
        </w:rPr>
        <w:instrText>1</w:instrText>
      </w:r>
      <w:r w:rsidR="00D0141D">
        <w:rPr>
          <w:noProof/>
        </w:rPr>
        <w:fldChar w:fldCharType="end"/>
      </w:r>
      <w:r>
        <w:instrText>)</w:instrText>
      </w:r>
      <w:r>
        <w:fldChar w:fldCharType="end"/>
      </w:r>
    </w:p>
    <w:p w14:paraId="46FC9602" w14:textId="4B1884AB" w:rsidR="004A1D66" w:rsidRDefault="004A1D66" w:rsidP="004A1D66">
      <w:r>
        <w:t xml:space="preserve">where </w:t>
      </w:r>
      <w:r w:rsidR="00497036" w:rsidRPr="00497036">
        <w:rPr>
          <w:noProof/>
          <w:position w:val="-6"/>
        </w:rPr>
        <w:object w:dxaOrig="200" w:dyaOrig="220" w14:anchorId="280E75A4">
          <v:shape id="_x0000_i1026" type="#_x0000_t75" style="width:10.65pt;height:10.65pt" o:ole="">
            <v:imagedata r:id="rId17" o:title=""/>
          </v:shape>
          <o:OLEObject Type="Embed" ProgID="Equation.DSMT4" ShapeID="_x0000_i1026" DrawAspect="Content" ObjectID="_1699406632" r:id="rId18"/>
        </w:object>
      </w:r>
      <w:r>
        <w:t xml:space="preserve"> is the time series</w:t>
      </w:r>
      <w:r w:rsidR="000930A5">
        <w:t xml:space="preserve">, </w:t>
      </w:r>
      <w:r w:rsidR="000930A5" w:rsidRPr="000930A5">
        <w:rPr>
          <w:position w:val="-10"/>
        </w:rPr>
        <w:object w:dxaOrig="220" w:dyaOrig="320" w14:anchorId="7D419F0D">
          <v:shape id="_x0000_i1027" type="#_x0000_t75" style="width:11.3pt;height:15.75pt" o:ole="">
            <v:imagedata r:id="rId19" o:title=""/>
          </v:shape>
          <o:OLEObject Type="Embed" ProgID="Equation.DSMT4" ShapeID="_x0000_i1027" DrawAspect="Content" ObjectID="_1699406633" r:id="rId20"/>
        </w:object>
      </w:r>
      <w:r w:rsidR="000930A5">
        <w:t>is the forecasted value</w:t>
      </w:r>
      <w:r w:rsidR="009F688E">
        <w:t xml:space="preserve">, </w:t>
      </w:r>
      <w:r w:rsidR="009F688E" w:rsidRPr="009F688E">
        <w:rPr>
          <w:position w:val="-6"/>
        </w:rPr>
        <w:object w:dxaOrig="139" w:dyaOrig="240" w14:anchorId="57E37128">
          <v:shape id="_x0000_i1028" type="#_x0000_t75" style="width:6.85pt;height:12pt" o:ole="">
            <v:imagedata r:id="rId21" o:title=""/>
          </v:shape>
          <o:OLEObject Type="Embed" ProgID="Equation.DSMT4" ShapeID="_x0000_i1028" DrawAspect="Content" ObjectID="_1699406634"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81" w:name="_Toc88746061"/>
      <w:r>
        <w:t>2.</w:t>
      </w:r>
      <w:r w:rsidR="00443401">
        <w:t>3</w:t>
      </w:r>
      <w:r>
        <w:t>.2 The Multiple Linear Regression Forecaster (MLR)</w:t>
      </w:r>
      <w:bookmarkEnd w:id="81"/>
    </w:p>
    <w:p w14:paraId="05D366E0" w14:textId="309AB62C"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09A74245" w:rsidR="009B1240" w:rsidRDefault="009B1240" w:rsidP="009B1240">
      <w:pPr>
        <w:pStyle w:val="MTDisplayEquation"/>
        <w:jc w:val="center"/>
      </w:pPr>
      <w:r w:rsidRPr="009B1240">
        <w:rPr>
          <w:position w:val="-12"/>
        </w:rPr>
        <w:object w:dxaOrig="2260" w:dyaOrig="360" w14:anchorId="6585A027">
          <v:shape id="_x0000_i1029" type="#_x0000_t75" style="width:113.15pt;height:18.15pt" o:ole="">
            <v:imagedata r:id="rId23" o:title=""/>
          </v:shape>
          <o:OLEObject Type="Embed" ProgID="Equation.DSMT4" ShapeID="_x0000_i1029" DrawAspect="Content" ObjectID="_1699406635"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0141D">
        <w:fldChar w:fldCharType="begin"/>
      </w:r>
      <w:r w:rsidR="00D0141D">
        <w:instrText xml:space="preserve"> SEQ MTEqn \c \* Arabic \* MERGEFORMAT </w:instrText>
      </w:r>
      <w:r w:rsidR="00D0141D">
        <w:fldChar w:fldCharType="separate"/>
      </w:r>
      <w:r w:rsidR="003007EF">
        <w:rPr>
          <w:noProof/>
        </w:rPr>
        <w:instrText>2</w:instrText>
      </w:r>
      <w:r w:rsidR="00D0141D">
        <w:rPr>
          <w:noProof/>
        </w:rPr>
        <w:fldChar w:fldCharType="end"/>
      </w:r>
      <w:r>
        <w:instrText>)</w:instrText>
      </w:r>
      <w:r>
        <w:fldChar w:fldCharType="end"/>
      </w:r>
    </w:p>
    <w:p w14:paraId="7A2EAA9B" w14:textId="6A76A3D7"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3pt;height:15.75pt" o:ole="">
            <v:imagedata r:id="rId25" o:title=""/>
          </v:shape>
          <o:OLEObject Type="Embed" ProgID="Equation.DSMT4" ShapeID="_x0000_i1030" DrawAspect="Content" ObjectID="_1699406636"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85pt" o:ole="">
            <v:imagedata r:id="rId27" o:title=""/>
          </v:shape>
          <o:OLEObject Type="Embed" ProgID="Equation.DSMT4" ShapeID="_x0000_i1031" DrawAspect="Content" ObjectID="_1699406637" r:id="rId28"/>
        </w:object>
      </w:r>
      <w:r>
        <w:t xml:space="preserve">and </w:t>
      </w:r>
      <w:r w:rsidRPr="006143C7">
        <w:rPr>
          <w:noProof/>
          <w:position w:val="-12"/>
        </w:rPr>
        <w:object w:dxaOrig="260" w:dyaOrig="360" w14:anchorId="7BA4FD4F">
          <v:shape id="_x0000_i1032" type="#_x0000_t75" style="width:12.7pt;height:18.85pt" o:ole="">
            <v:imagedata r:id="rId29" o:title=""/>
          </v:shape>
          <o:OLEObject Type="Embed" ProgID="Equation.DSMT4" ShapeID="_x0000_i1032" DrawAspect="Content" ObjectID="_1699406638" r:id="rId30"/>
        </w:object>
      </w:r>
      <w:r>
        <w:t xml:space="preserve"> are independent variables such as temperature and time-of-day, </w:t>
      </w:r>
      <w:r w:rsidRPr="00A40178">
        <w:rPr>
          <w:noProof/>
          <w:position w:val="-10"/>
        </w:rPr>
        <w:object w:dxaOrig="240" w:dyaOrig="320" w14:anchorId="0396C347">
          <v:shape id="_x0000_i1033" type="#_x0000_t75" style="width:12pt;height:16.45pt" o:ole="">
            <v:imagedata r:id="rId31" o:title=""/>
          </v:shape>
          <o:OLEObject Type="Embed" ProgID="Equation.DSMT4" ShapeID="_x0000_i1033" DrawAspect="Content" ObjectID="_1699406639"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8.9pt;height:11.3pt" o:ole="">
            <v:imagedata r:id="rId33" o:title=""/>
          </v:shape>
          <o:OLEObject Type="Embed" ProgID="Equation.DSMT4" ShapeID="_x0000_i1034" DrawAspect="Content" ObjectID="_1699406640"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w:t>
      </w:r>
      <w:r>
        <w:lastRenderedPageBreak/>
        <w:t xml:space="preserve">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w:t>
      </w:r>
      <w:r w:rsidR="00F67621">
        <w:t xml:space="preserve"> </w:t>
      </w:r>
      <w:r w:rsidR="00CF0D12" w:rsidRPr="00CF0D12">
        <w:t>MLRs can simulate non-linear relationships, but only when explicit user specifications are provided. The primary weakness of MLR is its reliance on previously collected load and temperature data. While increasing the number of relevant independent variables improves predictive accuracy in general, the benefit eventually diminishes to insignificance</w:t>
      </w:r>
      <w:r w:rsidR="00CF0D12">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04445015" w:rsidR="004A1D66" w:rsidRDefault="004A1D66" w:rsidP="004A1D66">
      <w:pPr>
        <w:pStyle w:val="Heading3"/>
      </w:pPr>
      <w:bookmarkStart w:id="82" w:name="_Toc88746062"/>
      <w:r>
        <w:t>2.</w:t>
      </w:r>
      <w:r w:rsidR="00443401">
        <w:t>3</w:t>
      </w:r>
      <w:r>
        <w:t xml:space="preserve">.3 The </w:t>
      </w:r>
      <w:r w:rsidR="001F685B">
        <w:t xml:space="preserve">Seasonal </w:t>
      </w:r>
      <w:r>
        <w:t>Auto</w:t>
      </w:r>
      <w:r w:rsidR="004E1280">
        <w:t xml:space="preserve"> </w:t>
      </w:r>
      <w:r>
        <w:t>Regressive Integrated Moving Average</w:t>
      </w:r>
      <w:r w:rsidR="001F685B">
        <w:t xml:space="preserve"> with Exogenous </w:t>
      </w:r>
      <w:r w:rsidR="003F129E">
        <w:t>Regressors</w:t>
      </w:r>
      <w:r>
        <w:t xml:space="preserve"> Forecaster (</w:t>
      </w:r>
      <w:r w:rsidR="001F685B">
        <w:t>S</w:t>
      </w:r>
      <w:r>
        <w:t>ARIMA</w:t>
      </w:r>
      <w:r w:rsidR="001F685B">
        <w:t>X</w:t>
      </w:r>
      <w:r>
        <w:t>)</w:t>
      </w:r>
      <w:bookmarkEnd w:id="82"/>
    </w:p>
    <w:p w14:paraId="78F62893" w14:textId="1C7D4A35" w:rsidR="008F54CB" w:rsidRDefault="0072011D" w:rsidP="008F54CB">
      <w:pPr>
        <w:ind w:firstLine="288"/>
      </w:pPr>
      <w:r w:rsidRPr="0072011D">
        <w:t>The autoregressive integrated moving average (ARIMA) is arguably one of the most popular statistical forecasting techniques, with extensive use in the load forecasting literature</w:t>
      </w:r>
      <w:r>
        <w:t xml:space="preserve"> </w:t>
      </w:r>
      <w:r w:rsidR="008F54CB">
        <w:fldChar w:fldCharType="begin" w:fldLock="1"/>
      </w:r>
      <w:r w:rsidR="008F54CB">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4A5412" w:rsidRPr="004A5412">
        <w:t>As implied by the name, th</w:t>
      </w:r>
      <w:r w:rsidR="00493BC5">
        <w:t>e ARIMA</w:t>
      </w:r>
      <w:r w:rsidR="004A5412" w:rsidRPr="004A5412">
        <w:t xml:space="preserve"> technique family consists of three major components: </w:t>
      </w:r>
      <w:r w:rsidR="00C54157" w:rsidRPr="004A5412">
        <w:t>an</w:t>
      </w:r>
      <w:r w:rsidR="004A5412" w:rsidRPr="004A5412">
        <w:t xml:space="preserve"> "autoregression" (AR) component; a "integrated" (I) component; and a "moving average" (MA) component. </w:t>
      </w:r>
    </w:p>
    <w:p w14:paraId="311A78A6" w14:textId="5439EE3E" w:rsidR="001358D2" w:rsidRDefault="004A5412" w:rsidP="001358D2">
      <w:pPr>
        <w:ind w:firstLine="288"/>
      </w:pPr>
      <w:r w:rsidRPr="004A5412">
        <w:t xml:space="preserve">Lags are critical components of time series analysis, which is used to uncover relationships between historical and future values. The "AR" denotes that the model is dependent on the relationship between the current and previous values of the data (lagged values). </w:t>
      </w:r>
      <w:r w:rsidR="0072011D" w:rsidRPr="0072011D">
        <w:t xml:space="preserve">The letter "I" denotes the portion of the </w:t>
      </w:r>
      <w:r w:rsidR="00C34177">
        <w:t>model</w:t>
      </w:r>
      <w:r w:rsidR="0072011D" w:rsidRPr="0072011D">
        <w:t xml:space="preserve"> that attempts to stabilize the data by subtracting the observations from the prior values.</w:t>
      </w:r>
      <w:r w:rsidR="00986AAC">
        <w:t xml:space="preserve"> </w:t>
      </w:r>
      <w:r w:rsidR="00986AAC" w:rsidRPr="00D46B1D">
        <w:t xml:space="preserve">Differencing is necessary because linear regression models perform better on stationary signals </w:t>
      </w:r>
      <w:r w:rsidR="00986AAC">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986AAC">
        <w:fldChar w:fldCharType="separate"/>
      </w:r>
      <w:r w:rsidR="008F54CB" w:rsidRPr="008F54CB">
        <w:rPr>
          <w:noProof/>
        </w:rPr>
        <w:t>[84], [95]</w:t>
      </w:r>
      <w:r w:rsidR="00986AAC">
        <w:fldChar w:fldCharType="end"/>
      </w:r>
      <w:r w:rsidR="00986AAC" w:rsidRPr="002609B6">
        <w:t>.</w:t>
      </w:r>
      <w:r w:rsidR="00986AAC">
        <w:t xml:space="preserve"> </w:t>
      </w:r>
      <w:r w:rsidRPr="004A5412">
        <w:t xml:space="preserve">The "MA" </w:t>
      </w:r>
      <w:r w:rsidRPr="004A5412">
        <w:lastRenderedPageBreak/>
        <w:t>component models the forecast as a function of previous forecast errors (lagged forecast errors).</w:t>
      </w:r>
    </w:p>
    <w:p w14:paraId="3A8CE60C" w14:textId="66ED1A65" w:rsidR="00A01B34" w:rsidRDefault="004E1280" w:rsidP="001358D2">
      <w:pPr>
        <w:ind w:firstLine="288"/>
      </w:pPr>
      <w:r w:rsidRPr="004E1280">
        <w:t>Seasonality in data is handled using a generalized form of the ARIMA model called the Seasonal ARIMA (SARIMA). By including seasonal AR, MA, and differencing terms in the model, this class of ARIMA models explicitly addresses seasonality in data. Additionally, external variables can be included in the model via an exogenous regressor term. SARIMAX (seasonal ARIMA with exogenous regressors) allows the user to incorporate the effects of external variables into the model. Exogenous variables are those that affect a model but are not affected by it. In the context of an electricity load demand, 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also accounting for external variables, the SARIMAX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These characteristics of SARIMAX make it an ideal class of models for use with time series data on electricity load demand.</w:t>
      </w:r>
    </w:p>
    <w:p w14:paraId="61CA1E1B" w14:textId="1173E2AA" w:rsidR="00493BC5" w:rsidRDefault="00B0205E" w:rsidP="00B0205E">
      <w:pPr>
        <w:ind w:firstLine="288"/>
      </w:pPr>
      <w:r w:rsidRPr="00B0205E">
        <w:t>SARIMAX (p, d, q)</w:t>
      </w:r>
      <w:r w:rsidR="005B341B">
        <w:t xml:space="preserve"> x </w:t>
      </w:r>
      <w:r w:rsidRPr="00B0205E">
        <w:t>(P, D, Q</w:t>
      </w:r>
      <w:r w:rsidR="005B341B">
        <w:t>, S</w:t>
      </w:r>
      <w:r w:rsidRPr="00B0205E">
        <w:t>)</w:t>
      </w:r>
      <w:r w:rsidR="005B341B">
        <w:t xml:space="preserve"> </w:t>
      </w:r>
      <w:r w:rsidRPr="00B0205E">
        <w:t>is the general form of the SARIMAX model. The order of the AR term is indicated by p. The order of differencing required to make the data stationary is denoted by d. The order of the MA term is denoted by q. P denotes the seasonal AR term's order. D denotes the order of seasonal differencing required to achieve stationary data. Q denotes the seasonal MA term's order. S denotes the number of periods in a season (S = 168 for one week of hourly data). The equation below contains the mathematical representation of the SARIMAX model.</w:t>
      </w:r>
    </w:p>
    <w:p w14:paraId="6F49625A" w14:textId="2BF42F02" w:rsidR="003C54FF" w:rsidRDefault="00001008" w:rsidP="00976D83">
      <w:pPr>
        <w:pStyle w:val="MTDisplayEquation"/>
        <w:jc w:val="center"/>
      </w:pPr>
      <w:r w:rsidRPr="000C6357">
        <w:rPr>
          <w:position w:val="-52"/>
        </w:rPr>
        <w:object w:dxaOrig="5920" w:dyaOrig="1160" w14:anchorId="06D9357D">
          <v:shape id="_x0000_i1035" type="#_x0000_t75" style="width:290.4pt;height:57.6pt" o:ole="">
            <v:imagedata r:id="rId35" o:title=""/>
          </v:shape>
          <o:OLEObject Type="Embed" ProgID="Equation.DSMT4" ShapeID="_x0000_i1035" DrawAspect="Content" ObjectID="_1699406641"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D0141D">
        <w:fldChar w:fldCharType="begin"/>
      </w:r>
      <w:r w:rsidR="00D0141D">
        <w:instrText xml:space="preserve"> SEQ MTEqn \c \* Arabic \* MERGEFORMAT </w:instrText>
      </w:r>
      <w:r w:rsidR="00D0141D">
        <w:fldChar w:fldCharType="separate"/>
      </w:r>
      <w:r w:rsidR="003007EF">
        <w:rPr>
          <w:noProof/>
        </w:rPr>
        <w:instrText>3</w:instrText>
      </w:r>
      <w:r w:rsidR="00D0141D">
        <w:rPr>
          <w:noProof/>
        </w:rPr>
        <w:fldChar w:fldCharType="end"/>
      </w:r>
      <w:r w:rsidR="00493BC5">
        <w:instrText>)</w:instrText>
      </w:r>
      <w:r w:rsidR="00493BC5">
        <w:fldChar w:fldCharType="end"/>
      </w:r>
    </w:p>
    <w:p w14:paraId="132E1BF3" w14:textId="2CF9BCDD" w:rsidR="00C54157" w:rsidRDefault="00C00D37" w:rsidP="00C54157">
      <w:pPr>
        <w:pStyle w:val="MTDisplayEquation"/>
      </w:pPr>
      <w:r w:rsidRPr="00C00D37">
        <w:lastRenderedPageBreak/>
        <w:t xml:space="preserve">where </w:t>
      </w:r>
      <w:r w:rsidRPr="00B276BF">
        <w:rPr>
          <w:position w:val="-12"/>
        </w:rPr>
        <w:object w:dxaOrig="260" w:dyaOrig="360" w14:anchorId="260CFA4B">
          <v:shape id="_x0000_i1036" type="#_x0000_t75" style="width:12.7pt;height:18.15pt" o:ole="">
            <v:imagedata r:id="rId37" o:title=""/>
          </v:shape>
          <o:OLEObject Type="Embed" ProgID="Equation.DSMT4" ShapeID="_x0000_i1036" DrawAspect="Content" ObjectID="_1699406642"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0.9pt;height:18.85pt" o:ole="">
            <v:imagedata r:id="rId39" o:title=""/>
          </v:shape>
          <o:OLEObject Type="Embed" ProgID="Equation.DSMT4" ShapeID="_x0000_i1037" DrawAspect="Content" ObjectID="_1699406643"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3pt;height:18.15pt" o:ole="">
            <v:imagedata r:id="rId41" o:title=""/>
          </v:shape>
          <o:OLEObject Type="Embed" ProgID="Equation.DSMT4" ShapeID="_x0000_i1038" DrawAspect="Content" ObjectID="_1699406644"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15pt;height:18.85pt" o:ole="">
            <v:imagedata r:id="rId43" o:title=""/>
          </v:shape>
          <o:OLEObject Type="Embed" ProgID="Equation.DSMT4" ShapeID="_x0000_i1039" DrawAspect="Content" ObjectID="_1699406645" r:id="rId44"/>
        </w:object>
      </w:r>
      <w:r w:rsidR="00473371">
        <w:t xml:space="preserve">. </w:t>
      </w:r>
      <w:r w:rsidR="00976D83" w:rsidRPr="00B276BF">
        <w:rPr>
          <w:position w:val="-12"/>
        </w:rPr>
        <w:object w:dxaOrig="1160" w:dyaOrig="360" w14:anchorId="77CF9169">
          <v:shape id="_x0000_i1040" type="#_x0000_t75" style="width:57.6pt;height:18.15pt" o:ole="">
            <v:imagedata r:id="rId45" o:title=""/>
          </v:shape>
          <o:OLEObject Type="Embed" ProgID="Equation.DSMT4" ShapeID="_x0000_i1040" DrawAspect="Content" ObjectID="_1699406646"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15pt;height:18.85pt" o:ole="">
            <v:imagedata r:id="rId47" o:title=""/>
          </v:shape>
          <o:OLEObject Type="Embed" ProgID="Equation.DSMT4" ShapeID="_x0000_i1041" DrawAspect="Content" ObjectID="_1699406647"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7pt;height:18.85pt" o:ole="">
            <v:imagedata r:id="rId49" o:title=""/>
          </v:shape>
          <o:OLEObject Type="Embed" ProgID="Equation.DSMT4" ShapeID="_x0000_i1042" DrawAspect="Content" ObjectID="_1699406648"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pt;height:15.1pt" o:ole="">
            <v:imagedata r:id="rId51" o:title=""/>
          </v:shape>
          <o:OLEObject Type="Embed" ProgID="Equation.DSMT4" ShapeID="_x0000_i1043" DrawAspect="Content" ObjectID="_1699406649"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15pt;height:18.85pt" o:ole="">
            <v:imagedata r:id="rId53" o:title=""/>
          </v:shape>
          <o:OLEObject Type="Embed" ProgID="Equation.DSMT4" ShapeID="_x0000_i1044" DrawAspect="Content" ObjectID="_1699406650" r:id="rId54"/>
        </w:object>
      </w:r>
      <w:r w:rsidR="00F93F87">
        <w:t>.</w:t>
      </w:r>
      <w:r w:rsidR="00473371">
        <w:t xml:space="preserve"> </w:t>
      </w:r>
      <w:r w:rsidR="00473371" w:rsidRPr="00473371">
        <w:t>The white noise terms are denoted by</w:t>
      </w:r>
      <w:r w:rsidR="00473371">
        <w:t xml:space="preserve"> </w:t>
      </w:r>
      <w:r w:rsidR="00F93F87" w:rsidRPr="00B276BF">
        <w:rPr>
          <w:position w:val="-12"/>
        </w:rPr>
        <w:object w:dxaOrig="279" w:dyaOrig="360" w14:anchorId="280C46FB">
          <v:shape id="_x0000_i1045" type="#_x0000_t75" style="width:14.4pt;height:18.15pt" o:ole="">
            <v:imagedata r:id="rId55" o:title=""/>
          </v:shape>
          <o:OLEObject Type="Embed" ProgID="Equation.DSMT4" ShapeID="_x0000_i1045" DrawAspect="Content" ObjectID="_1699406651" r:id="rId56"/>
        </w:object>
      </w:r>
      <w:r>
        <w:t>.</w:t>
      </w:r>
    </w:p>
    <w:p w14:paraId="30D95C26" w14:textId="77777777" w:rsidR="0023093D" w:rsidRDefault="00C27915" w:rsidP="00C27915">
      <w:pPr>
        <w:ind w:firstLine="288"/>
      </w:pPr>
      <w:r w:rsidRPr="00C27915">
        <w:t xml:space="preserve">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The Case of Greek Electricity Market","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C27915">
        <w:t xml:space="preserve">used the SARIMAX method in conjunction with the weekday and temperature as external variables to forecast national daily electricity demand in Greece. The SARIMAX method performed admirably well in forecasting unexpected increases in demand. In another study, Felice et al.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t xml:space="preserve"> </w:t>
      </w:r>
      <w:r w:rsidRPr="00C27915">
        <w:t>predicted electricity demand at the national and regional levels in Italy using a non-seasonal time series method. Temperature was used as an external variable to improve the prediction results.</w:t>
      </w:r>
      <w:r w:rsidR="0070115F" w:rsidRPr="0070115F">
        <w:t xml:space="preserve"> </w:t>
      </w:r>
    </w:p>
    <w:p w14:paraId="03CF2D80" w14:textId="601A07F6" w:rsidR="00C27915" w:rsidRDefault="0070115F" w:rsidP="00C27915">
      <w:pPr>
        <w:ind w:firstLine="288"/>
      </w:pPr>
      <w:r w:rsidRPr="0070115F">
        <w:t xml:space="preserve">Time series forecasting techniques such as ARIMA assume that data are stationary and non-seasonal. </w:t>
      </w:r>
      <w:r>
        <w:t xml:space="preserve">Conversely, </w:t>
      </w:r>
      <w:r w:rsidRPr="0070115F">
        <w:t>SARIMAX</w:t>
      </w:r>
      <w:r>
        <w:t xml:space="preserve"> </w:t>
      </w:r>
      <w:r w:rsidRPr="0070115F">
        <w:t xml:space="preserve">automatically accounts for seasonality in data and works with external variables. </w:t>
      </w:r>
      <w:r>
        <w:t xml:space="preserve">However, </w:t>
      </w:r>
      <w:r w:rsidRPr="0070115F">
        <w:t xml:space="preserve">SARIMAX falls short when the data contains multiple </w:t>
      </w:r>
      <w:r w:rsidR="001358D2" w:rsidRPr="0070115F">
        <w:t>seasonality</w:t>
      </w:r>
      <w:r w:rsidRPr="0070115F">
        <w:t>, such as daily and weekly trends.</w:t>
      </w:r>
      <w:r w:rsidR="00AB510F">
        <w:t xml:space="preserve"> </w:t>
      </w:r>
      <w:r w:rsidR="00451402" w:rsidRPr="00451402">
        <w:t>While the model is capable of being accurate and dependable in the right circumstances, one of its primary drawbacks is that the parameters are typically tuned via trial and error, which can be a lengthy process.</w:t>
      </w:r>
    </w:p>
    <w:p w14:paraId="4A2927C1" w14:textId="2D1C971F" w:rsidR="00BE7973" w:rsidRDefault="004A1D66" w:rsidP="002C1B91">
      <w:pPr>
        <w:pStyle w:val="Heading3"/>
      </w:pPr>
      <w:bookmarkStart w:id="83" w:name="_Toc88746063"/>
      <w:bookmarkStart w:id="84" w:name="_Toc69470498"/>
      <w:bookmarkStart w:id="85" w:name="_Toc69470953"/>
      <w:bookmarkStart w:id="86" w:name="_Toc80892975"/>
      <w:r>
        <w:lastRenderedPageBreak/>
        <w:t>2.</w:t>
      </w:r>
      <w:r w:rsidR="00443401">
        <w:t>3</w:t>
      </w:r>
      <w:r>
        <w:t xml:space="preserve">.4 </w:t>
      </w:r>
      <w:r w:rsidR="002C1B91" w:rsidRPr="002C1B91">
        <w:t>Artificial Neural Network Short Term Load Forecaster – Generation Three (ANNSTLF-G3)</w:t>
      </w:r>
      <w:bookmarkEnd w:id="83"/>
    </w:p>
    <w:p w14:paraId="2D85A3D8" w14:textId="6B783F6A" w:rsidR="007D03D9" w:rsidRDefault="001771D2" w:rsidP="007D03D9">
      <w:pPr>
        <w:ind w:firstLine="288"/>
      </w:pPr>
      <w:r w:rsidRPr="00E769D7">
        <w:t>The ANNSTLF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xml:space="preserve">, and the focus for this work was the third-generation design (G3) </w:t>
      </w:r>
      <w:r w:rsidR="0034751B">
        <w:fldChar w:fldCharType="begin" w:fldLock="1"/>
      </w:r>
      <w:r w:rsidR="00FC605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34751B">
        <w:fldChar w:fldCharType="separate"/>
      </w:r>
      <w:r w:rsidR="00001008" w:rsidRPr="00001008">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information about the RLS algorithm is available in </w:t>
      </w:r>
      <w:r w:rsidR="0034751B">
        <w:fldChar w:fldCharType="begin" w:fldLock="1"/>
      </w:r>
      <w:r w:rsidR="008F54CB">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34751B">
        <w:fldChar w:fldCharType="separate"/>
      </w:r>
      <w:r w:rsidR="008F54CB" w:rsidRPr="008F54CB">
        <w:rPr>
          <w:noProof/>
        </w:rPr>
        <w:t>[101]</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3169E3C8">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78605F60" w:rsidR="00A51CFD" w:rsidRDefault="007D03D9" w:rsidP="00A51CFD">
      <w:pPr>
        <w:pStyle w:val="Caption"/>
        <w:ind w:firstLine="288"/>
        <w:jc w:val="center"/>
      </w:pPr>
      <w:bookmarkStart w:id="87" w:name="_Ref88125738"/>
      <w:bookmarkStart w:id="88" w:name="_Toc88746136"/>
      <w:r>
        <w:t xml:space="preserve">Figure </w:t>
      </w:r>
      <w:r w:rsidR="00D0141D">
        <w:fldChar w:fldCharType="begin"/>
      </w:r>
      <w:r w:rsidR="00D0141D">
        <w:instrText xml:space="preserve"> SEQ Figure \* ARABIC </w:instrText>
      </w:r>
      <w:r w:rsidR="00D0141D">
        <w:fldChar w:fldCharType="separate"/>
      </w:r>
      <w:r w:rsidR="003007EF">
        <w:rPr>
          <w:noProof/>
        </w:rPr>
        <w:t>1</w:t>
      </w:r>
      <w:r w:rsidR="00D0141D">
        <w:rPr>
          <w:noProof/>
        </w:rPr>
        <w:fldChar w:fldCharType="end"/>
      </w:r>
      <w:bookmarkEnd w:id="87"/>
      <w:r>
        <w:t xml:space="preserve"> - </w:t>
      </w:r>
      <w:r w:rsidRPr="00967C0A">
        <w:t>The Block Diagram of the Third Generation</w:t>
      </w:r>
      <w:r>
        <w:t xml:space="preserve"> </w:t>
      </w:r>
      <w:r w:rsidRPr="00F36168">
        <w:t xml:space="preserve">ANNSTLF </w:t>
      </w:r>
      <w:r>
        <w:fldChar w:fldCharType="begin" w:fldLock="1"/>
      </w:r>
      <w:r w:rsidR="00FC605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00001008" w:rsidRPr="00001008">
        <w:rPr>
          <w:b w:val="0"/>
          <w:noProof/>
        </w:rPr>
        <w:t>[38]</w:t>
      </w:r>
      <w:bookmarkEnd w:id="88"/>
      <w:r>
        <w:fldChar w:fldCharType="end"/>
      </w:r>
    </w:p>
    <w:p w14:paraId="315B2326" w14:textId="3743BDCA" w:rsidR="001A7F97" w:rsidRDefault="00A51CFD" w:rsidP="001A7F97">
      <w:pPr>
        <w:ind w:firstLine="288"/>
      </w:pPr>
      <w:r w:rsidRPr="00A51CFD">
        <w:t xml:space="preserve">ANNs are neural networks that combine weighted inputs to predict the output. The popularity of neural networks is due to their ability to unearth complex and non-linear correlations in historical data, which is exceedingly difficult to do using statistical </w:t>
      </w:r>
      <w:r w:rsidRPr="00A51CFD">
        <w:lastRenderedPageBreak/>
        <w:t xml:space="preserve">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ANNs work by updating weights in response to training inputs and labeled outputs using a learning algorithm. Once trained, the network generates a prediction model that can be used with new inputs. Therefore, if we train it with yesterday's inputs and the target variable is yesterday's load demand, we can use it to forecast today's load demand when we present it with new inputs for today.</w:t>
      </w:r>
      <w:r w:rsidR="00687AA8">
        <w:t xml:space="preserve"> </w:t>
      </w:r>
      <w:r w:rsidR="007A0F16" w:rsidRPr="007A0F16">
        <w:t xml:space="preserve">As shown in </w:t>
      </w:r>
      <w:r w:rsidR="00A8450F">
        <w:fldChar w:fldCharType="begin"/>
      </w:r>
      <w:r w:rsidR="00A8450F">
        <w:instrText xml:space="preserve"> REF _Ref87447966 \h </w:instrText>
      </w:r>
      <w:r w:rsidR="00A8450F">
        <w:fldChar w:fldCharType="separate"/>
      </w:r>
      <w:r w:rsidR="003007EF">
        <w:t xml:space="preserve">Figure </w:t>
      </w:r>
      <w:r w:rsidR="003007EF">
        <w:rPr>
          <w:noProof/>
        </w:rPr>
        <w:t>2</w:t>
      </w:r>
      <w:r w:rsidR="00A8450F">
        <w:fldChar w:fldCharType="end"/>
      </w:r>
      <w:r w:rsidR="007A0F16" w:rsidRPr="007A0F16">
        <w:t xml:space="preserve">, an </w:t>
      </w:r>
      <w:proofErr w:type="spellStart"/>
      <w:r w:rsidR="007A0F16" w:rsidRPr="007A0F16">
        <w:t>ANN's</w:t>
      </w:r>
      <w:proofErr w:type="spellEnd"/>
      <w:r w:rsidR="007A0F16" w:rsidRPr="007A0F16">
        <w:t xml:space="preserve"> neurons can be classified into three layers: input, hidden, and output. Each of the figure's layers contains three neurons</w:t>
      </w:r>
      <w:r w:rsidR="00A8450F">
        <w:t xml:space="preserve">. </w:t>
      </w:r>
      <w:r w:rsidR="001A7F97" w:rsidRPr="00A50EA8">
        <w:t>Typically, linear transfer functions are used in the output layer, and tanh transfer functions are used in the hidden layer.</w:t>
      </w:r>
    </w:p>
    <w:p w14:paraId="1C5167C9" w14:textId="2E5C66A3" w:rsidR="001A7F97" w:rsidRDefault="007A0F16" w:rsidP="001A7F97">
      <w:pPr>
        <w:ind w:firstLine="288"/>
        <w:jc w:val="center"/>
      </w:pPr>
      <w:r>
        <w:rPr>
          <w:noProof/>
        </w:rPr>
        <w:drawing>
          <wp:inline distT="0" distB="0" distL="0" distR="0" wp14:anchorId="02FCC4DD" wp14:editId="4043EBCD">
            <wp:extent cx="3133725" cy="2104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3725" cy="2104333"/>
                    </a:xfrm>
                    <a:prstGeom prst="rect">
                      <a:avLst/>
                    </a:prstGeom>
                    <a:noFill/>
                    <a:ln>
                      <a:noFill/>
                    </a:ln>
                  </pic:spPr>
                </pic:pic>
              </a:graphicData>
            </a:graphic>
          </wp:inline>
        </w:drawing>
      </w:r>
    </w:p>
    <w:p w14:paraId="7A074FB3" w14:textId="36B18CBB" w:rsidR="001A7F97" w:rsidRDefault="001A7F97" w:rsidP="001A7F97">
      <w:pPr>
        <w:pStyle w:val="Caption"/>
        <w:jc w:val="center"/>
      </w:pPr>
      <w:bookmarkStart w:id="89" w:name="_Ref87447966"/>
      <w:bookmarkStart w:id="90" w:name="_Toc88746137"/>
      <w:r>
        <w:t xml:space="preserve">Figure </w:t>
      </w:r>
      <w:r w:rsidR="00D0141D">
        <w:fldChar w:fldCharType="begin"/>
      </w:r>
      <w:r w:rsidR="00D0141D">
        <w:instrText xml:space="preserve"> SEQ Figure \* ARABIC </w:instrText>
      </w:r>
      <w:r w:rsidR="00D0141D">
        <w:fldChar w:fldCharType="separate"/>
      </w:r>
      <w:r w:rsidR="003007EF">
        <w:rPr>
          <w:noProof/>
        </w:rPr>
        <w:t>2</w:t>
      </w:r>
      <w:r w:rsidR="00D0141D">
        <w:rPr>
          <w:noProof/>
        </w:rPr>
        <w:fldChar w:fldCharType="end"/>
      </w:r>
      <w:bookmarkEnd w:id="89"/>
      <w:r>
        <w:t xml:space="preserve"> - </w:t>
      </w:r>
      <w:r w:rsidRPr="009C510B">
        <w:t>The Structure of a Simple Feed-forward</w:t>
      </w:r>
      <w:r>
        <w:t xml:space="preserve"> ANN</w:t>
      </w:r>
      <w:bookmarkEnd w:id="90"/>
    </w:p>
    <w:p w14:paraId="4E08C01E" w14:textId="1B701D40" w:rsidR="00AF0844" w:rsidRDefault="00CA57B5" w:rsidP="002B5D9A">
      <w:pPr>
        <w:ind w:firstLine="288"/>
      </w:pPr>
      <w:r w:rsidRPr="00CA57B5">
        <w:t>Both ANN blocks train two feedforward neural networks using the error back-propagation algorithm.</w:t>
      </w:r>
      <w:r w:rsidR="00AF0844">
        <w:t xml:space="preserve"> </w:t>
      </w:r>
      <w:r w:rsidR="00AF0844" w:rsidRPr="00AF0844">
        <w:t xml:space="preserve">The base-load forecaster (BLF) is trained to forecast the regular next-day load, whereas the change-load forecaster (CLF) is trained to forecast daily variations in load demand. The two ANN forecasters complement each other because the BLF places a greater emphasis on normal load patterns and the CLF places a greater emphasis on yesterday's load. Accuracy is increased by combining these two independent forecasts. This is particularly true in the event of abrupt load changes caused by weather </w:t>
      </w:r>
      <w:r w:rsidR="00AF0844" w:rsidRPr="00AF0844">
        <w:lastRenderedPageBreak/>
        <w:t>changes. The BLF tends to respond slowly to sudden changes in load. Conversely, because the CLF uses yesterday's load as a baseline and forecasts future changes in that load, it is more responsive to changing conditions</w:t>
      </w:r>
      <w:r w:rsidR="00AF0844">
        <w:t xml:space="preserve"> </w:t>
      </w:r>
      <w:r w:rsidR="00355361">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forecasting","type":"paper-conference"},"uris":["http://www.mendeley.com/documents/?uuid=a11f2955-4dcd-4a86-8f17-023498d69440"]}],"mendeley":{"formattedCitation":"[84], [110], [111]","plainTextFormattedCitation":"[84], [110], [111]","previouslyFormattedCitation":"[84], [110], [111]"},"properties":{"noteIndex":0},"schema":"https://github.com/citation-style-language/schema/raw/master/csl-citation.json"}</w:instrText>
      </w:r>
      <w:r w:rsidR="00355361">
        <w:fldChar w:fldCharType="separate"/>
      </w:r>
      <w:r w:rsidR="008F54CB" w:rsidRPr="008F54CB">
        <w:rPr>
          <w:noProof/>
        </w:rPr>
        <w:t>[84], [110], [111]</w:t>
      </w:r>
      <w:r w:rsidR="00355361">
        <w:fldChar w:fldCharType="end"/>
      </w:r>
      <w:r w:rsidR="005F3A58">
        <w:t>.</w:t>
      </w:r>
      <w:r w:rsidR="002B5D9A">
        <w:t xml:space="preserve"> </w:t>
      </w:r>
      <w:r w:rsidR="002B5D9A" w:rsidRPr="002B5D9A">
        <w:t>Both the BLF and the CLF can be trained using the resilient back-propagation algorithm, which is a very effective method for solving pattern recognition problems</w:t>
      </w:r>
      <w:r w:rsidR="002B5D9A">
        <w:t xml:space="preserve"> </w:t>
      </w:r>
      <w:r w:rsidR="002B5D9A">
        <w:fldChar w:fldCharType="begin" w:fldLock="1"/>
      </w:r>
      <w:r w:rsidR="008F54CB">
        <w: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[112]","plainTextFormattedCitation":"[112]","previouslyFormattedCitation":"[112]"},"properties":{"noteIndex":0},"schema":"https://github.com/citation-style-language/schema/raw/master/csl-citation.json"}</w:instrText>
      </w:r>
      <w:r w:rsidR="002B5D9A">
        <w:fldChar w:fldCharType="separate"/>
      </w:r>
      <w:r w:rsidR="008F54CB" w:rsidRPr="008F54CB">
        <w:rPr>
          <w:noProof/>
        </w:rPr>
        <w:t>[112]</w:t>
      </w:r>
      <w:r w:rsidR="002B5D9A">
        <w:fldChar w:fldCharType="end"/>
      </w:r>
      <w:r w:rsidR="002B5D9A">
        <w:t>.</w:t>
      </w:r>
    </w:p>
    <w:p w14:paraId="46D8C720" w14:textId="009735DC" w:rsidR="007F4177" w:rsidRDefault="007F4177" w:rsidP="00AF0844">
      <w:pPr>
        <w:ind w:firstLine="288"/>
      </w:pPr>
      <w:r w:rsidRPr="007F4177">
        <w:t xml:space="preserve">Both blocks take the same 79 inputs (as illustrated in </w:t>
      </w:r>
      <w:r w:rsidR="003A145C">
        <w:fldChar w:fldCharType="begin"/>
      </w:r>
      <w:r w:rsidR="003A145C">
        <w:instrText xml:space="preserve"> REF _Ref88125738 \h </w:instrText>
      </w:r>
      <w:r w:rsidR="003A145C">
        <w:fldChar w:fldCharType="separate"/>
      </w:r>
      <w:r w:rsidR="003007EF">
        <w:t xml:space="preserve">Figure </w:t>
      </w:r>
      <w:r w:rsidR="003007EF">
        <w:rPr>
          <w:noProof/>
        </w:rPr>
        <w:t>1</w:t>
      </w:r>
      <w:r w:rsidR="003A145C">
        <w:fldChar w:fldCharType="end"/>
      </w:r>
      <w:r w:rsidRPr="007F4177">
        <w:t xml:space="preserve">)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w:t>
      </w:r>
      <w:r w:rsidR="003A145C" w:rsidRPr="003A145C">
        <w:t>The authors of the paper assert that the ANNSTLF-G3 forecaster performs optimally when the hidden layer contains between 30 and 60 neurons and is trained using at least two to three years of data.</w:t>
      </w:r>
    </w:p>
    <w:p w14:paraId="4E821977" w14:textId="03457449" w:rsidR="008A5CF0" w:rsidRDefault="0084161C" w:rsidP="008A5CF0">
      <w:pPr>
        <w:ind w:firstLine="288"/>
      </w:pPr>
      <w:r w:rsidRPr="0084161C">
        <w:t xml:space="preserve">Over a dozen utilities have benefited from the ANNSTLF-G3 in terms of prediction accuracy and economic benefits </w:t>
      </w:r>
      <w:r w:rsidR="008A5CF0">
        <w:fldChar w:fldCharType="begin" w:fldLock="1"/>
      </w:r>
      <w:r w:rsidR="008F54CB">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rsidR="008A5CF0">
        <w:fldChar w:fldCharType="separate"/>
      </w:r>
      <w:r w:rsidR="008F54CB" w:rsidRPr="008F54CB">
        <w:rPr>
          <w:noProof/>
        </w:rPr>
        <w:t>[86], [113]</w:t>
      </w:r>
      <w:r w:rsidR="008A5CF0">
        <w:fldChar w:fldCharType="end"/>
      </w:r>
      <w:r w:rsidR="008A5CF0" w:rsidRPr="008A5CF0">
        <w:t xml:space="preserve">. ANNSTLF-G3 has been named the best forecaster for short-term load forecasting in several publications </w:t>
      </w:r>
      <w:r w:rsidR="008A5CF0">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8A5CF0">
        <w:fldChar w:fldCharType="separate"/>
      </w:r>
      <w:r w:rsidR="00CF0D12" w:rsidRPr="00CF0D12">
        <w:rPr>
          <w:noProof/>
        </w:rPr>
        <w:t>[1], [84]</w:t>
      </w:r>
      <w:r w:rsidR="008A5CF0">
        <w:fldChar w:fldCharType="end"/>
      </w:r>
      <w:r w:rsidR="008A5CF0" w:rsidRPr="008A5CF0">
        <w:t>. Zhang et al.</w:t>
      </w:r>
      <w:r w:rsidR="008A5CF0">
        <w:t xml:space="preserve"> </w:t>
      </w:r>
      <w:r w:rsidR="008A5CF0">
        <w:fldChar w:fldCharType="begin" w:fldLock="1"/>
      </w:r>
      <w:r w:rsidR="008F54C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[114]","plainTextFormattedCitation":"[114]","previouslyFormattedCitation":"[114]"},"properties":{"noteIndex":0},"schema":"https://github.com/citation-style-language/schema/raw/master/csl-citation.json"}</w:instrText>
      </w:r>
      <w:r w:rsidR="008A5CF0">
        <w:fldChar w:fldCharType="separate"/>
      </w:r>
      <w:r w:rsidR="008F54CB" w:rsidRPr="008F54CB">
        <w:rPr>
          <w:noProof/>
        </w:rPr>
        <w:t>[114]</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explaining and analyzing the relationships between inputs and outputs. Papalexopoulos et al. developed both a neural network-based and regression-based </w:t>
      </w:r>
      <w:r w:rsidR="00772C52">
        <w:t>technique</w:t>
      </w:r>
      <w:r w:rsidR="008A5CF0" w:rsidRPr="008A5CF0">
        <w:t xml:space="preserve"> in </w:t>
      </w:r>
      <w:r w:rsidR="008A5CF0">
        <w:fldChar w:fldCharType="begin" w:fldLock="1"/>
      </w:r>
      <w:r w:rsidR="008F54C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[115]","plainTextFormattedCitation":"[115]","previouslyFormattedCitation":"[115]"},"properties":{"noteIndex":0},"schema":"https://github.com/citation-style-language/schema/raw/master/csl-citation.json"}</w:instrText>
      </w:r>
      <w:r w:rsidR="008A5CF0">
        <w:fldChar w:fldCharType="separate"/>
      </w:r>
      <w:r w:rsidR="008F54CB" w:rsidRPr="008F54CB">
        <w:rPr>
          <w:noProof/>
        </w:rPr>
        <w:t>[115]</w:t>
      </w:r>
      <w:r w:rsidR="008A5CF0">
        <w:fldChar w:fldCharType="end"/>
      </w:r>
      <w:r w:rsidR="008A5CF0" w:rsidRPr="002268E4">
        <w:t xml:space="preserve"> and </w:t>
      </w:r>
      <w:r w:rsidR="008A5CF0">
        <w:fldChar w:fldCharType="begin" w:fldLock="1"/>
      </w:r>
      <w:r w:rsidR="00CF0D12">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[88]","plainTextFormattedCitation":"[88]","previouslyFormattedCitation":"[88]"},"properties":{"noteIndex":0},"schema":"https://github.com/citation-style-language/schema/raw/master/csl-citation.json"}</w:instrText>
      </w:r>
      <w:r w:rsidR="008A5CF0">
        <w:fldChar w:fldCharType="separate"/>
      </w:r>
      <w:r w:rsidR="00B56C18" w:rsidRPr="00B56C18">
        <w:rPr>
          <w:noProof/>
        </w:rPr>
        <w:t>[88]</w:t>
      </w:r>
      <w:r w:rsidR="008A5CF0">
        <w:fldChar w:fldCharType="end"/>
      </w:r>
      <w:r w:rsidR="008A5CF0" w:rsidRPr="008A5CF0">
        <w:t xml:space="preserve">. Both models were validated using 1986–1990 training data on peak and hourly loads </w:t>
      </w:r>
      <w:r w:rsidR="008A5CF0" w:rsidRPr="008A5CF0">
        <w:lastRenderedPageBreak/>
        <w:t>in 1991. The ANN model was found to improve forecasting accuracy for both peak load and hourly forecasts.</w:t>
      </w:r>
    </w:p>
    <w:p w14:paraId="56484D64" w14:textId="7AF207D3" w:rsidR="00DA0141" w:rsidRDefault="00DA0141" w:rsidP="008A5CF0">
      <w:pPr>
        <w:ind w:firstLine="288"/>
      </w:pPr>
      <w:r w:rsidRPr="00DA0141">
        <w:t>A shallow ANN typically contains only one hidden layer, which is inferior to deep neural networks, which contain multiple hidden layers. Increases in the number of neurons in a shallow ANN are insufficient; consequently, the network becomes overtrained, impairing its ability to work with new datasets. This is a problem that can be solved by utilizing a more sophisticated neural network.</w:t>
      </w:r>
    </w:p>
    <w:p w14:paraId="3C6EE4FE" w14:textId="20B2C8A0" w:rsidR="001A2209" w:rsidRDefault="001A2209" w:rsidP="00A95F52">
      <w:pPr>
        <w:pStyle w:val="Heading2"/>
      </w:pPr>
      <w:bookmarkStart w:id="91" w:name="_Toc88746064"/>
      <w:bookmarkEnd w:id="84"/>
      <w:bookmarkEnd w:id="85"/>
      <w:bookmarkEnd w:id="86"/>
      <w:r>
        <w:t>2.</w:t>
      </w:r>
      <w:r w:rsidR="00443401">
        <w:t>4</w:t>
      </w:r>
      <w:r>
        <w:t xml:space="preserve"> Deep Learning Techniques</w:t>
      </w:r>
      <w:bookmarkEnd w:id="91"/>
    </w:p>
    <w:p w14:paraId="1AAE1E2C" w14:textId="0C44D209"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[116]–[122]","plainTextFormattedCitation":"[116]–[122]","previouslyFormattedCitation":"[116]–[122]"},"properties":{"noteIndex":0},"schema":"https://github.com/citation-style-language/schema/raw/master/csl-citation.json"}</w:instrText>
      </w:r>
      <w:r w:rsidR="008226D4">
        <w:fldChar w:fldCharType="separate"/>
      </w:r>
      <w:r w:rsidR="008F54CB" w:rsidRPr="008F54CB">
        <w:rPr>
          <w:noProof/>
        </w:rPr>
        <w:t>[116]–[122]</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 While machine learning forecasters are preferred when the data set is small, deep learning is preferred when the data set is large, there is a lack of domain knowledge for feature introspection, or the problem is complex.</w:t>
      </w:r>
    </w:p>
    <w:p w14:paraId="5953B9EE" w14:textId="281E7089" w:rsidR="00A55CE4" w:rsidRDefault="00E2397B" w:rsidP="00E769D7">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8F54C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learning","type":"article-journal"},"uris":["http://www.mendeley.com/documents/?uuid=2431a614-efb0-440b-a349-8df2e0c8a143"]}],"mendeley":{"formattedCitation":"[123], [124]","plainTextFormattedCitation":"[123], [124]","previouslyFormattedCitation":"[123], [124]"},"properties":{"noteIndex":0},"schema":"https://github.com/citation-style-language/schema/raw/master/csl-citation.json"}</w:instrText>
      </w:r>
      <w:r w:rsidR="0045553E">
        <w:fldChar w:fldCharType="separate"/>
      </w:r>
      <w:r w:rsidR="008F54CB" w:rsidRPr="008F54CB">
        <w:rPr>
          <w:noProof/>
        </w:rPr>
        <w:t>[123], [124]</w:t>
      </w:r>
      <w:r w:rsidR="0045553E">
        <w:fldChar w:fldCharType="end"/>
      </w:r>
      <w:r w:rsidRPr="00E2397B">
        <w:t>. With increased computational power, access to additional datasets, and the granularity of available data,</w:t>
      </w:r>
      <w:r w:rsidR="00E769D7">
        <w:t xml:space="preserve"> </w:t>
      </w:r>
      <w:r w:rsidR="00E769D7">
        <w:lastRenderedPageBreak/>
        <w:t>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4B7AC3F8" w:rsidR="0081143A" w:rsidRDefault="0081143A" w:rsidP="0081143A">
      <w:pPr>
        <w:ind w:firstLine="288"/>
      </w:pPr>
      <w:r w:rsidRPr="002936FA">
        <w:t xml:space="preserve">The authors of </w:t>
      </w:r>
      <w:r>
        <w:fldChar w:fldCharType="begin" w:fldLock="1"/>
      </w:r>
      <w:r w:rsidR="008F54CB">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[125]","plainTextFormattedCitation":"[125]","previouslyFormattedCitation":"[125]"},"properties":{"noteIndex":0},"schema":"https://github.com/citation-style-language/schema/raw/master/csl-citation.json"}</w:instrText>
      </w:r>
      <w:r>
        <w:fldChar w:fldCharType="separate"/>
      </w:r>
      <w:r w:rsidR="008F54CB" w:rsidRPr="008F54CB">
        <w:rPr>
          <w:noProof/>
        </w:rPr>
        <w:t>[125]</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8F54C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[126]","plainTextFormattedCitation":"[126]","previouslyFormattedCitation":"[126]"},"properties":{"noteIndex":0},"schema":"https://github.com/citation-style-language/schema/raw/master/csl-citation.json"}</w:instrText>
      </w:r>
      <w:r>
        <w:fldChar w:fldCharType="separate"/>
      </w:r>
      <w:r w:rsidR="008F54CB" w:rsidRPr="008F54CB">
        <w:rPr>
          <w:noProof/>
        </w:rPr>
        <w:t>[126]</w:t>
      </w:r>
      <w:r>
        <w:fldChar w:fldCharType="end"/>
      </w:r>
      <w:r w:rsidRPr="002936FA">
        <w:t xml:space="preserve"> conducted an appropriate study on these networks. </w:t>
      </w:r>
    </w:p>
    <w:p w14:paraId="6E88DCA3" w14:textId="6A4381C0"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8F54CB">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[127]","plainTextFormattedCitation":"[127]","previouslyFormattedCitation":"[127]"},"properties":{"noteIndex":0},"schema":"https://github.com/citation-style-language/schema/raw/master/csl-citation.json"}</w:instrText>
      </w:r>
      <w:r>
        <w:fldChar w:fldCharType="separate"/>
      </w:r>
      <w:r w:rsidR="008F54CB" w:rsidRPr="008F54CB">
        <w:rPr>
          <w:noProof/>
        </w:rPr>
        <w:t>[127]</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CF0D12">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B56C18" w:rsidRPr="00B56C18">
        <w:rPr>
          <w:noProof/>
        </w:rPr>
        <w:t>[68]</w:t>
      </w:r>
      <w:r>
        <w:fldChar w:fldCharType="end"/>
      </w:r>
      <w:r w:rsidRPr="002936FA">
        <w:t xml:space="preserve"> suggested a new Deep-Energy model that combines a 1-D CNN for feature extraction with a fully connected network for forecasting future load data</w:t>
      </w:r>
      <w:r w:rsidR="00356832">
        <w:t xml:space="preserve"> </w:t>
      </w:r>
      <w:r>
        <w:fldChar w:fldCharType="begin" w:fldLock="1"/>
      </w:r>
      <w:r w:rsidR="008F54CB">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[128]","plainTextFormattedCitation":"[128]","previouslyFormattedCitation":"[128]"},"properties":{"noteIndex":0},"schema":"https://github.com/citation-style-language/schema/raw/master/csl-citation.json"}</w:instrText>
      </w:r>
      <w:r>
        <w:fldChar w:fldCharType="separate"/>
      </w:r>
      <w:r w:rsidR="008F54CB" w:rsidRPr="008F54CB">
        <w:rPr>
          <w:noProof/>
        </w:rPr>
        <w:t>[128]</w:t>
      </w:r>
      <w:r>
        <w:fldChar w:fldCharType="end"/>
      </w:r>
      <w:r w:rsidRPr="002936FA">
        <w:t>. They compared the proposed model</w:t>
      </w:r>
      <w:r>
        <w:t>’</w:t>
      </w:r>
      <w:r w:rsidRPr="002936FA">
        <w:t>s performance to five different machine learning techniques</w:t>
      </w:r>
      <w:r w:rsidR="00356832">
        <w:t xml:space="preserve">. </w:t>
      </w:r>
      <w:r w:rsidRPr="002936FA">
        <w:lastRenderedPageBreak/>
        <w:t>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77AF6B5F" w:rsidR="009B5CAF" w:rsidRDefault="0081143A" w:rsidP="009B5CAF">
      <w:pPr>
        <w:ind w:firstLine="288"/>
      </w:pPr>
      <w:r w:rsidRPr="002936FA">
        <w:t xml:space="preserve">In another paper </w:t>
      </w:r>
      <w:r>
        <w:fldChar w:fldCharType="begin" w:fldLock="1"/>
      </w:r>
      <w:r w:rsidR="008F54CB">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[129]","plainTextFormattedCitation":"[129]","previouslyFormattedCitation":"[129]"},"properties":{"noteIndex":0},"schema":"https://github.com/citation-style-language/schema/raw/master/csl-citation.json"}</w:instrText>
      </w:r>
      <w:r>
        <w:fldChar w:fldCharType="separate"/>
      </w:r>
      <w:r w:rsidR="008F54CB" w:rsidRPr="008F54CB">
        <w:rPr>
          <w:noProof/>
        </w:rPr>
        <w:t>[129]</w:t>
      </w:r>
      <w:r>
        <w:fldChar w:fldCharType="end"/>
      </w:r>
      <w:r w:rsidRPr="002936FA">
        <w:t xml:space="preserve">, the authors presented a new model that incorporates three </w:t>
      </w:r>
      <w:r w:rsidR="00A039C8">
        <w:t>forecaster</w:t>
      </w:r>
      <w:r w:rsidRPr="002936FA">
        <w:t xml:space="preserve">s: Variational Mode Decomposition (VMD), Convolutional Neural Networks (CNN), and Gated Neural Networks (GRU), and named it SEPNet.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8F54C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[130]","plainTextFormattedCitation":"[130]","previouslyFormattedCitation":"[130]"},"properties":{"noteIndex":0},"schema":"https://github.com/citation-style-language/schema/raw/master/csl-citation.json"}</w:instrText>
      </w:r>
      <w:r>
        <w:fldChar w:fldCharType="separate"/>
      </w:r>
      <w:r w:rsidR="008F54CB" w:rsidRPr="008F54CB">
        <w:rPr>
          <w:noProof/>
        </w:rPr>
        <w:t>[130]</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471A6DDC"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8F54CB">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[131]","plainTextFormattedCitation":"[131]","previouslyFormattedCitation":"[131]"},"properties":{"noteIndex":0},"schema":"https://github.com/citation-style-language/schema/raw/master/csl-citation.json"}</w:instrText>
      </w:r>
      <w:r>
        <w:fldChar w:fldCharType="separate"/>
      </w:r>
      <w:r w:rsidR="008F54CB" w:rsidRPr="008F54CB">
        <w:rPr>
          <w:noProof/>
        </w:rPr>
        <w:t>[131]</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8F54C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[132]–[139]","plainTextFormattedCitation":"[132]–[139]","previouslyFormattedCitation":"[132]–[139]"},"properties":{"noteIndex":0},"schema":"https://github.com/citation-style-language/schema/raw/master/csl-citation.json"}</w:instrText>
      </w:r>
      <w:r>
        <w:fldChar w:fldCharType="separate"/>
      </w:r>
      <w:r w:rsidR="008F54CB" w:rsidRPr="008F54CB">
        <w:rPr>
          <w:noProof/>
        </w:rPr>
        <w:t>[132]–[139]</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8F54CB">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[122]","plainTextFormattedCitation":"[74], [122]","previouslyFormattedCitation":"[74], [122]"},"properties":{"noteIndex":0},"schema":"https://github.com/citation-style-language/schema/raw/master/csl-citation.json"}</w:instrText>
      </w:r>
      <w:r>
        <w:fldChar w:fldCharType="separate"/>
      </w:r>
      <w:r w:rsidR="008F54CB" w:rsidRPr="008F54CB">
        <w:rPr>
          <w:noProof/>
        </w:rPr>
        <w:t>[74], [122]</w:t>
      </w:r>
      <w:r>
        <w:fldChar w:fldCharType="end"/>
      </w:r>
      <w:r w:rsidRPr="002A6FC6">
        <w:t>.</w:t>
      </w:r>
    </w:p>
    <w:p w14:paraId="550C67A0" w14:textId="1A6D8B36" w:rsidR="00D567DD" w:rsidRDefault="0014008E" w:rsidP="00D567DD">
      <w:pPr>
        <w:pStyle w:val="Heading3"/>
      </w:pPr>
      <w:bookmarkStart w:id="92" w:name="_Toc88746065"/>
      <w:r>
        <w:t>2.</w:t>
      </w:r>
      <w:r w:rsidR="00443401">
        <w:t>4</w:t>
      </w:r>
      <w:r w:rsidR="00D567DD">
        <w:t>.1 The Long Short Term Memory Forecaster (LSTM)</w:t>
      </w:r>
      <w:bookmarkEnd w:id="92"/>
    </w:p>
    <w:p w14:paraId="77825C26" w14:textId="1C416633"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00C67613">
        <w:fldChar w:fldCharType="separate"/>
      </w:r>
      <w:r w:rsidR="008F54CB" w:rsidRPr="008F54CB">
        <w:rPr>
          <w:noProof/>
        </w:rPr>
        <w:t>[140]</w:t>
      </w:r>
      <w:r w:rsidR="00C67613">
        <w:fldChar w:fldCharType="end"/>
      </w:r>
      <w:r w:rsidRPr="003C519C">
        <w:t xml:space="preserve">. RNNs are typically trained using back-propagation or real-time recurrent learning algorithms. These training methods </w:t>
      </w:r>
      <w:r w:rsidRPr="003C519C">
        <w:lastRenderedPageBreak/>
        <w:t xml:space="preserve">expose traditional RNNs to vanishing gradient issues, which reduces their effectiveness when dealing with large data sets </w:t>
      </w:r>
      <w:r w:rsidR="00C67613">
        <w:fldChar w:fldCharType="begin" w:fldLock="1"/>
      </w:r>
      <w:r w:rsidR="008F54CB">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rsidR="00C67613">
        <w:fldChar w:fldCharType="separate"/>
      </w:r>
      <w:r w:rsidR="008F54CB" w:rsidRPr="008F54CB">
        <w:rPr>
          <w:noProof/>
        </w:rPr>
        <w:t>[6], [7], [107]</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2A1917">
        <w:fldChar w:fldCharType="separate"/>
      </w:r>
      <w:r w:rsidR="008F54CB" w:rsidRPr="008F54CB">
        <w:rPr>
          <w:noProof/>
        </w:rPr>
        <w:t>[107]</w:t>
      </w:r>
      <w:r w:rsidR="002A1917">
        <w:fldChar w:fldCharType="end"/>
      </w:r>
      <w:r w:rsidRPr="003C519C">
        <w:t xml:space="preserve">. </w:t>
      </w:r>
    </w:p>
    <w:p w14:paraId="275D77AD" w14:textId="4097714A" w:rsidR="0048674A" w:rsidRDefault="00793253" w:rsidP="0048674A">
      <w:pPr>
        <w:ind w:firstLine="288"/>
      </w:pPr>
      <w:r w:rsidRPr="00793253">
        <w:t xml:space="preserve">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w:t>
      </w:r>
    </w:p>
    <w:p w14:paraId="79FCCD6F" w14:textId="189BAD8B" w:rsidR="009A363C" w:rsidRDefault="006A02FE" w:rsidP="0048674A">
      <w:pPr>
        <w:ind w:firstLine="288"/>
      </w:pPr>
      <w:r w:rsidRPr="006A02FE">
        <w:t>RNNs are all made up of a chain of repeating neural network modules. In standard RNNs, this repeating module will have a simple structure, such as a single tanh layer. The 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drawing>
          <wp:inline distT="0" distB="0" distL="0" distR="0" wp14:anchorId="1B7FB2DF" wp14:editId="057C0BE9">
            <wp:extent cx="3152775" cy="2357215"/>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9">
                      <a:extLst>
                        <a:ext uri="{28A0092B-C50C-407E-A947-70E740481C1C}">
                          <a14:useLocalDpi xmlns:a14="http://schemas.microsoft.com/office/drawing/2010/main" val="0"/>
                        </a:ext>
                      </a:extLst>
                    </a:blip>
                    <a:srcRect t="6433" r="2283"/>
                    <a:stretch/>
                  </pic:blipFill>
                  <pic:spPr bwMode="auto">
                    <a:xfrm>
                      <a:off x="0" y="0"/>
                      <a:ext cx="3152775" cy="2357215"/>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14616608" w:rsidR="00D567DD" w:rsidRDefault="00D567DD" w:rsidP="00D567DD">
      <w:pPr>
        <w:pStyle w:val="Caption"/>
        <w:jc w:val="center"/>
      </w:pPr>
      <w:bookmarkStart w:id="93" w:name="_Ref85228496"/>
      <w:bookmarkStart w:id="94" w:name="_Toc88746138"/>
      <w:r>
        <w:lastRenderedPageBreak/>
        <w:t xml:space="preserve">Figure </w:t>
      </w:r>
      <w:r w:rsidR="00D0141D">
        <w:fldChar w:fldCharType="begin"/>
      </w:r>
      <w:r w:rsidR="00D0141D">
        <w:instrText xml:space="preserve"> SEQ Figure \* ARABIC </w:instrText>
      </w:r>
      <w:r w:rsidR="00D0141D">
        <w:fldChar w:fldCharType="separate"/>
      </w:r>
      <w:r w:rsidR="003007EF">
        <w:rPr>
          <w:noProof/>
        </w:rPr>
        <w:t>3</w:t>
      </w:r>
      <w:r w:rsidR="00D0141D">
        <w:rPr>
          <w:noProof/>
        </w:rPr>
        <w:fldChar w:fldCharType="end"/>
      </w:r>
      <w:bookmarkEnd w:id="93"/>
      <w:r>
        <w:t xml:space="preserve"> - </w:t>
      </w:r>
      <w:r w:rsidR="00164E39" w:rsidRPr="00164E39">
        <w:t xml:space="preserve">The Block of Long-Term Short-Term Memory </w:t>
      </w:r>
      <w:r w:rsidR="00480E90">
        <w:fldChar w:fldCharType="begin" w:fldLock="1"/>
      </w:r>
      <w:r w:rsidR="008F54CB">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8F54CB" w:rsidRPr="008F54CB">
        <w:rPr>
          <w:b w:val="0"/>
          <w:noProof/>
        </w:rPr>
        <w:t>[141]</w:t>
      </w:r>
      <w:bookmarkEnd w:id="94"/>
      <w:r w:rsidR="00480E90">
        <w:fldChar w:fldCharType="end"/>
      </w:r>
    </w:p>
    <w:p w14:paraId="1F6D274F" w14:textId="0477AE2B"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rsidR="003007EF">
        <w:t xml:space="preserve">Figure </w:t>
      </w:r>
      <w:r w:rsidR="003007EF">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proofErr w:type="spellStart"/>
      <w:r w:rsidR="00942014" w:rsidRPr="004736A1">
        <w:t>h</w:t>
      </w:r>
      <w:r w:rsidR="00942014" w:rsidRPr="004736A1">
        <w:rPr>
          <w:vertAlign w:val="subscript"/>
        </w:rPr>
        <w:t>t</w:t>
      </w:r>
      <w:proofErr w:type="spellEnd"/>
      <w:r w:rsidR="00942014" w:rsidRPr="004736A1">
        <w:t xml:space="preserve"> and </w:t>
      </w:r>
      <w:proofErr w:type="spellStart"/>
      <w:r w:rsidR="00942014" w:rsidRPr="004736A1">
        <w:t>h</w:t>
      </w:r>
      <w:r w:rsidR="00942014" w:rsidRPr="004736A1">
        <w:rPr>
          <w:vertAlign w:val="subscript"/>
        </w:rPr>
        <w:t>t</w:t>
      </w:r>
      <w:proofErr w:type="spellEnd"/>
      <w:r w:rsidR="00942014" w:rsidRPr="004736A1">
        <w:rPr>
          <w:vertAlign w:val="subscript"/>
        </w:rPr>
        <w: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 xml:space="preserve">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w:t>
      </w:r>
      <w:r w:rsidRPr="00D64AA3">
        <w:lastRenderedPageBreak/>
        <w:t>generates a vector of new candidate values that could be inserted into the state. Following that, multiplying the old state by forgetting the things and adding the new candidate's values to update the old cell state into the new cell state.</w:t>
      </w:r>
    </w:p>
    <w:p w14:paraId="686E0453" w14:textId="57E67071" w:rsidR="008D1C5E" w:rsidRDefault="008D1C5E" w:rsidP="00C119A1">
      <w:pPr>
        <w:ind w:firstLine="288"/>
      </w:pPr>
      <w:r w:rsidRPr="008D1C5E">
        <w:t xml:space="preserve">Finally, the net executes the output, which is a filtered version of our cell state </w:t>
      </w:r>
      <w:r>
        <w:fldChar w:fldCharType="begin" w:fldLock="1"/>
      </w:r>
      <w:r w:rsidR="008F54CB">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8F54CB" w:rsidRPr="008F54CB">
        <w:rPr>
          <w:noProof/>
        </w:rPr>
        <w:t>[142], [143]</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r w:rsidR="00C119A1">
        <w:t xml:space="preserve"> </w:t>
      </w:r>
      <w:r w:rsidRPr="005E4605">
        <w:t xml:space="preserve">Bouktif et al. </w:t>
      </w:r>
      <w:r>
        <w:fldChar w:fldCharType="begin" w:fldLock="1"/>
      </w:r>
      <w:r w:rsidR="008F54CB">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[144]","plainTextFormattedCitation":"[144]","previouslyFormattedCitation":"[144]"},"properties":{"noteIndex":0},"schema":"https://github.com/citation-style-language/schema/raw/master/csl-citation.json"}</w:instrText>
      </w:r>
      <w:r>
        <w:fldChar w:fldCharType="separate"/>
      </w:r>
      <w:r w:rsidR="008F54CB" w:rsidRPr="008F54CB">
        <w:rPr>
          <w:noProof/>
        </w:rPr>
        <w:t>[144]</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007C68D2" w:rsidRPr="00793253">
        <w:t>Munem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95" w:name="_Toc88746066"/>
      <w:r>
        <w:t>2.</w:t>
      </w:r>
      <w:r w:rsidR="00443401">
        <w:t>4</w:t>
      </w:r>
      <w:r w:rsidR="00D567DD">
        <w:t>.2 The Convolutional Neural Network Forecaster (CNN)</w:t>
      </w:r>
      <w:bookmarkEnd w:id="95"/>
    </w:p>
    <w:p w14:paraId="32E3B76E" w14:textId="31269E79"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8F54C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[145], [146]","plainTextFormattedCitation":"[2], [4], [20], [145], [146]","previouslyFormattedCitation":"[2], [4], [20], [145], [146]"},"properties":{"noteIndex":0},"schema":"https://github.com/citation-style-language/schema/raw/master/csl-citation.json"}</w:instrText>
      </w:r>
      <w:r>
        <w:fldChar w:fldCharType="separate"/>
      </w:r>
      <w:r w:rsidR="008F54CB" w:rsidRPr="008F54CB">
        <w:rPr>
          <w:noProof/>
        </w:rPr>
        <w:t>[2], [4], [20], [145], [146]</w:t>
      </w:r>
      <w:r>
        <w:fldChar w:fldCharType="end"/>
      </w:r>
      <w:r>
        <w:t xml:space="preserve">. CNNs are a type of deep learning network used for data processing with a grid-like topology </w:t>
      </w:r>
      <w:r>
        <w:fldChar w:fldCharType="begin" w:fldLock="1"/>
      </w:r>
      <w:r w:rsidR="008F54C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[140], [147]","plainTextFormattedCitation":"[2], [140], [147]","previouslyFormattedCitation":"[2], [140], [147]"},"properties":{"noteIndex":0},"schema":"https://github.com/citation-style-language/schema/raw/master/csl-citation.json"}</w:instrText>
      </w:r>
      <w:r>
        <w:fldChar w:fldCharType="separate"/>
      </w:r>
      <w:r w:rsidR="008F54CB" w:rsidRPr="008F54CB">
        <w:rPr>
          <w:noProof/>
        </w:rPr>
        <w:t>[2], [140], [147]</w:t>
      </w:r>
      <w:r>
        <w:fldChar w:fldCharType="end"/>
      </w:r>
      <w:r>
        <w:t xml:space="preserve">. This can comprise time series and image data, which can be viewed as a one-dimensional and two-dimensional data grid, respectively </w:t>
      </w:r>
      <w:r>
        <w:fldChar w:fldCharType="begin" w:fldLock="1"/>
      </w:r>
      <w:r w:rsidR="008F54CB">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[147]–[149]","plainTextFormattedCitation":"[2], [147]–[149]","previouslyFormattedCitation":"[2], [147]–[149]"},"properties":{"noteIndex":0},"schema":"https://github.com/citation-style-language/schema/raw/master/csl-citation.json"}</w:instrText>
      </w:r>
      <w:r>
        <w:fldChar w:fldCharType="separate"/>
      </w:r>
      <w:r w:rsidR="008F54CB" w:rsidRPr="008F54CB">
        <w:rPr>
          <w:noProof/>
        </w:rPr>
        <w:t>[2], [147]–[149]</w:t>
      </w:r>
      <w:r>
        <w:fldChar w:fldCharType="end"/>
      </w:r>
      <w:r>
        <w:t xml:space="preserve">. </w:t>
      </w:r>
      <w:r w:rsidRPr="00290471">
        <w:t>CNN is like the ANN in that it is a feed-forward neural network designed to mimic human neurons</w:t>
      </w:r>
      <w:r>
        <w:t xml:space="preserve"> </w:t>
      </w:r>
      <w:r>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[116]","plainTextFormattedCitation":"[2], [116]","previouslyFormattedCitation":"[2], [116]"},"properties":{"noteIndex":0},"schema":"https://github.com/citation-style-language/schema/raw/master/csl-citation.json"}</w:instrText>
      </w:r>
      <w:r>
        <w:fldChar w:fldCharType="separate"/>
      </w:r>
      <w:r w:rsidR="008F54CB" w:rsidRPr="008F54CB">
        <w:rPr>
          <w:noProof/>
        </w:rPr>
        <w:t>[2], [116]</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8F54CB">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[89], [150]–[154]","plainTextFormattedCitation":"[7], [89], [150]–[154]","previouslyFormattedCitation":"[7], [89], [150]–[154]"},"properties":{"noteIndex":0},"schema":"https://github.com/citation-style-language/schema/raw/master/csl-citation.json"}</w:instrText>
      </w:r>
      <w:r>
        <w:fldChar w:fldCharType="separate"/>
      </w:r>
      <w:r w:rsidR="008F54CB" w:rsidRPr="008F54CB">
        <w:rPr>
          <w:noProof/>
        </w:rPr>
        <w:t>[7], [89], [150]–[154]</w:t>
      </w:r>
      <w:r>
        <w:fldChar w:fldCharType="end"/>
      </w:r>
      <w:r>
        <w:t>.</w:t>
      </w:r>
    </w:p>
    <w:p w14:paraId="0BF77253" w14:textId="5590C8C8" w:rsidR="0087045E" w:rsidRDefault="00D567DD" w:rsidP="0087045E">
      <w:pPr>
        <w:ind w:firstLine="288"/>
      </w:pPr>
      <w:r>
        <w:lastRenderedPageBreak/>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8F54CB">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[125]","plainTextFormattedCitation":"[7], [125]","previouslyFormattedCitation":"[7], [125]"},"properties":{"noteIndex":0},"schema":"https://github.com/citation-style-language/schema/raw/master/csl-citation.json"}</w:instrText>
      </w:r>
      <w:r>
        <w:fldChar w:fldCharType="separate"/>
      </w:r>
      <w:r w:rsidR="008F54CB" w:rsidRPr="008F54CB">
        <w:rPr>
          <w:noProof/>
        </w:rPr>
        <w:t>[7], [125]</w:t>
      </w:r>
      <w:r>
        <w:fldChar w:fldCharType="end"/>
      </w:r>
      <w:r>
        <w:t xml:space="preserve">. In at least one of its layers, CNN employs a particular linear mathematical technique called convolution </w:t>
      </w:r>
      <w:r>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fldChar w:fldCharType="separate"/>
      </w:r>
      <w:r w:rsidR="008F54CB" w:rsidRPr="008F54CB">
        <w:rPr>
          <w:noProof/>
        </w:rPr>
        <w:t>[140]</w:t>
      </w:r>
      <w:r>
        <w:fldChar w:fldCharType="end"/>
      </w:r>
      <w:r>
        <w:t xml:space="preserve">. </w:t>
      </w:r>
      <w:r w:rsidR="005F5C47">
        <w:t xml:space="preserve">Convolution is performed in CNNs by repeatedly applying filters or kernels to the input data to build a feature map. </w:t>
      </w:r>
      <w:r w:rsidR="005F5C47"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724AA050">
            <wp:extent cx="4257249" cy="1677857"/>
            <wp:effectExtent l="0" t="0" r="0"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6006" cy="1693132"/>
                    </a:xfrm>
                    <a:prstGeom prst="rect">
                      <a:avLst/>
                    </a:prstGeom>
                    <a:noFill/>
                    <a:ln>
                      <a:noFill/>
                    </a:ln>
                  </pic:spPr>
                </pic:pic>
              </a:graphicData>
            </a:graphic>
          </wp:inline>
        </w:drawing>
      </w:r>
    </w:p>
    <w:p w14:paraId="4AC71684" w14:textId="14F87A6E" w:rsidR="00D567DD" w:rsidRDefault="00D567DD" w:rsidP="00D567DD">
      <w:pPr>
        <w:pStyle w:val="Caption"/>
        <w:jc w:val="center"/>
        <w:rPr>
          <w:rFonts w:asciiTheme="minorHAnsi" w:hAnsiTheme="minorHAnsi" w:cstheme="minorHAnsi"/>
        </w:rPr>
      </w:pPr>
      <w:bookmarkStart w:id="96" w:name="_Toc88746139"/>
      <w:r>
        <w:t xml:space="preserve">Figure </w:t>
      </w:r>
      <w:r w:rsidR="00D0141D">
        <w:fldChar w:fldCharType="begin"/>
      </w:r>
      <w:r w:rsidR="00D0141D">
        <w:instrText xml:space="preserve"> SEQ Figure \* ARABIC </w:instrText>
      </w:r>
      <w:r w:rsidR="00D0141D">
        <w:fldChar w:fldCharType="separate"/>
      </w:r>
      <w:r w:rsidR="003007EF">
        <w:rPr>
          <w:noProof/>
        </w:rPr>
        <w:t>4</w:t>
      </w:r>
      <w:r w:rsidR="00D0141D">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8F54CB">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[155]","plainTextFormattedCitation":"[155]","previouslyFormattedCitation":"[155]"},"properties":{"noteIndex":0},"schema":"https://github.com/citation-style-language/schema/raw/master/csl-citation.json"}</w:instrText>
      </w:r>
      <w:r w:rsidR="00353469">
        <w:rPr>
          <w:rFonts w:asciiTheme="minorHAnsi" w:hAnsiTheme="minorHAnsi" w:cstheme="minorHAnsi"/>
        </w:rPr>
        <w:fldChar w:fldCharType="separate"/>
      </w:r>
      <w:r w:rsidR="008F54CB" w:rsidRPr="008F54CB">
        <w:rPr>
          <w:rFonts w:asciiTheme="minorHAnsi" w:hAnsiTheme="minorHAnsi" w:cstheme="minorHAnsi"/>
          <w:b w:val="0"/>
          <w:noProof/>
        </w:rPr>
        <w:t>[155]</w:t>
      </w:r>
      <w:bookmarkEnd w:id="96"/>
      <w:r w:rsidR="00353469">
        <w:rPr>
          <w:rFonts w:asciiTheme="minorHAnsi" w:hAnsiTheme="minorHAnsi" w:cstheme="minorHAnsi"/>
        </w:rPr>
        <w:fldChar w:fldCharType="end"/>
      </w:r>
    </w:p>
    <w:p w14:paraId="3FB0A636" w14:textId="5D27414B" w:rsidR="00D217C3" w:rsidRDefault="00D217C3" w:rsidP="00483B15">
      <w:pPr>
        <w:ind w:firstLine="288"/>
      </w:pPr>
      <w:r w:rsidRPr="00D217C3">
        <w:t xml:space="preserve">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w:t>
      </w:r>
      <w:r w:rsidRPr="00D217C3">
        <w:lastRenderedPageBreak/>
        <w:t>convolutional layers. ReLU is a piecewise linear function. They are easy to create and train because they behave similarly to linear functions.</w:t>
      </w:r>
      <w:r w:rsidR="00D567DD" w:rsidRPr="009465AB">
        <w:t xml:space="preserve"> </w:t>
      </w:r>
    </w:p>
    <w:p w14:paraId="4600C864" w14:textId="38BD1AFE"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3007EF">
        <w:t xml:space="preserve">Figure </w:t>
      </w:r>
      <w:r w:rsidR="003007EF">
        <w:rPr>
          <w:noProof/>
        </w:rPr>
        <w:t>5</w:t>
      </w:r>
      <w:r>
        <w:fldChar w:fldCharType="end"/>
      </w:r>
      <w:r w:rsidRPr="005102B1">
        <w:t>.</w:t>
      </w:r>
    </w:p>
    <w:p w14:paraId="02D9532E" w14:textId="77777777" w:rsidR="00D567DD" w:rsidRDefault="00D567DD" w:rsidP="00D567DD">
      <w:pPr>
        <w:keepNext/>
        <w:ind w:firstLine="288"/>
        <w:jc w:val="center"/>
      </w:pPr>
      <w:r>
        <w:rPr>
          <w:noProof/>
        </w:rPr>
        <w:drawing>
          <wp:inline distT="0" distB="0" distL="0" distR="0" wp14:anchorId="3AB638B5" wp14:editId="342D2A70">
            <wp:extent cx="2447854" cy="1990725"/>
            <wp:effectExtent l="0" t="0" r="0" b="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61">
                      <a:extLst>
                        <a:ext uri="{28A0092B-C50C-407E-A947-70E740481C1C}">
                          <a14:useLocalDpi xmlns:a14="http://schemas.microsoft.com/office/drawing/2010/main" val="0"/>
                        </a:ext>
                      </a:extLst>
                    </a:blip>
                    <a:srcRect l="5042" t="1439" r="1960" b="1439"/>
                    <a:stretch/>
                  </pic:blipFill>
                  <pic:spPr bwMode="auto">
                    <a:xfrm>
                      <a:off x="0" y="0"/>
                      <a:ext cx="2457657" cy="1998698"/>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3E6170F7" w:rsidR="00D567DD" w:rsidRDefault="00D567DD" w:rsidP="00D567DD">
      <w:pPr>
        <w:pStyle w:val="Caption"/>
        <w:jc w:val="center"/>
      </w:pPr>
      <w:bookmarkStart w:id="97" w:name="_Ref85228582"/>
      <w:bookmarkStart w:id="98" w:name="_Toc88746140"/>
      <w:r>
        <w:t xml:space="preserve">Figure </w:t>
      </w:r>
      <w:r w:rsidR="00D0141D">
        <w:fldChar w:fldCharType="begin"/>
      </w:r>
      <w:r w:rsidR="00D0141D">
        <w:instrText xml:space="preserve"> SEQ Figure \* ARABIC </w:instrText>
      </w:r>
      <w:r w:rsidR="00D0141D">
        <w:fldChar w:fldCharType="separate"/>
      </w:r>
      <w:r w:rsidR="003007EF">
        <w:rPr>
          <w:noProof/>
        </w:rPr>
        <w:t>5</w:t>
      </w:r>
      <w:r w:rsidR="00D0141D">
        <w:rPr>
          <w:noProof/>
        </w:rPr>
        <w:fldChar w:fldCharType="end"/>
      </w:r>
      <w:bookmarkEnd w:id="97"/>
      <w:r>
        <w:t xml:space="preserve"> – The Rectified Linear Unit Activation Function </w:t>
      </w:r>
      <w:r>
        <w:fldChar w:fldCharType="begin" w:fldLock="1"/>
      </w:r>
      <w:r w:rsidR="008F54CB">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[156]","plainTextFormattedCitation":"[156]","previouslyFormattedCitation":"[156]"},"properties":{"noteIndex":0},"schema":"https://github.com/citation-style-language/schema/raw/master/csl-citation.json"}</w:instrText>
      </w:r>
      <w:r>
        <w:fldChar w:fldCharType="separate"/>
      </w:r>
      <w:r w:rsidR="008F54CB" w:rsidRPr="008F54CB">
        <w:rPr>
          <w:b w:val="0"/>
          <w:noProof/>
        </w:rPr>
        <w:t>[156]</w:t>
      </w:r>
      <w:bookmarkEnd w:id="98"/>
      <w:r>
        <w:fldChar w:fldCharType="end"/>
      </w:r>
    </w:p>
    <w:p w14:paraId="75B6E597" w14:textId="77777777" w:rsidR="00D567DD" w:rsidRDefault="00D567DD" w:rsidP="00D567DD">
      <w:pPr>
        <w:keepNext/>
        <w:ind w:firstLine="288"/>
        <w:jc w:val="center"/>
      </w:pPr>
      <w:r>
        <w:rPr>
          <w:noProof/>
        </w:rPr>
        <w:drawing>
          <wp:inline distT="0" distB="0" distL="0" distR="0" wp14:anchorId="4C7CAEC2" wp14:editId="34EA4462">
            <wp:extent cx="2390775" cy="1760983"/>
            <wp:effectExtent l="0" t="0" r="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1407" cy="1768815"/>
                    </a:xfrm>
                    <a:prstGeom prst="rect">
                      <a:avLst/>
                    </a:prstGeom>
                    <a:noFill/>
                    <a:ln>
                      <a:noFill/>
                    </a:ln>
                  </pic:spPr>
                </pic:pic>
              </a:graphicData>
            </a:graphic>
          </wp:inline>
        </w:drawing>
      </w:r>
    </w:p>
    <w:p w14:paraId="0492D822" w14:textId="301AB1C1" w:rsidR="00D567DD" w:rsidRDefault="00D567DD" w:rsidP="00D567DD">
      <w:pPr>
        <w:pStyle w:val="Caption"/>
        <w:jc w:val="center"/>
      </w:pPr>
      <w:bookmarkStart w:id="99" w:name="_Ref85228616"/>
      <w:bookmarkStart w:id="100" w:name="_Toc88746141"/>
      <w:r>
        <w:t xml:space="preserve">Figure </w:t>
      </w:r>
      <w:r w:rsidR="00D0141D">
        <w:fldChar w:fldCharType="begin"/>
      </w:r>
      <w:r w:rsidR="00D0141D">
        <w:instrText xml:space="preserve"> SEQ Figure \* ARABIC </w:instrText>
      </w:r>
      <w:r w:rsidR="00D0141D">
        <w:fldChar w:fldCharType="separate"/>
      </w:r>
      <w:r w:rsidR="003007EF">
        <w:rPr>
          <w:noProof/>
        </w:rPr>
        <w:t>6</w:t>
      </w:r>
      <w:r w:rsidR="00D0141D">
        <w:rPr>
          <w:noProof/>
        </w:rPr>
        <w:fldChar w:fldCharType="end"/>
      </w:r>
      <w:bookmarkEnd w:id="99"/>
      <w:r>
        <w:t xml:space="preserve"> – Examples of Max and Average Pooling </w:t>
      </w:r>
      <w:r>
        <w:fldChar w:fldCharType="begin" w:fldLock="1"/>
      </w:r>
      <w:r w:rsidR="008F54CB">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[157]","plainTextFormattedCitation":"[157]","previouslyFormattedCitation":"[157]"},"properties":{"noteIndex":0},"schema":"https://github.com/citation-style-language/schema/raw/master/csl-citation.json"}</w:instrText>
      </w:r>
      <w:r>
        <w:fldChar w:fldCharType="separate"/>
      </w:r>
      <w:r w:rsidR="008F54CB" w:rsidRPr="008F54CB">
        <w:rPr>
          <w:b w:val="0"/>
          <w:noProof/>
        </w:rPr>
        <w:t>[157]</w:t>
      </w:r>
      <w:bookmarkEnd w:id="100"/>
      <w:r>
        <w:fldChar w:fldCharType="end"/>
      </w:r>
    </w:p>
    <w:p w14:paraId="2855BB52" w14:textId="7D6EB785" w:rsidR="0008758E" w:rsidRDefault="0008758E" w:rsidP="0008758E">
      <w:pPr>
        <w:ind w:firstLine="288"/>
      </w:pPr>
      <w:r w:rsidRPr="0008758E">
        <w:lastRenderedPageBreak/>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Pr="00283641">
        <w:fldChar w:fldCharType="separate"/>
      </w:r>
      <w:r w:rsidR="008F54CB" w:rsidRPr="008F54CB">
        <w:rPr>
          <w:noProof/>
        </w:rPr>
        <w:t>[140]</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3007EF">
        <w:t xml:space="preserve">Figure </w:t>
      </w:r>
      <w:r w:rsidR="003007EF">
        <w:rPr>
          <w:noProof/>
        </w:rPr>
        <w:t>6</w:t>
      </w:r>
      <w:r>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101" w:name="_Toc88746067"/>
      <w:r>
        <w:t>2.</w:t>
      </w:r>
      <w:r w:rsidR="00443401">
        <w:t>5</w:t>
      </w:r>
      <w:r>
        <w:t xml:space="preserve"> The Myth of Finding the One Size Fits All Technique</w:t>
      </w:r>
      <w:bookmarkEnd w:id="101"/>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xml:space="preserve">. He concluded that it is critical for researchers and users to understand that there is no such thing as a universally superior technique. The approach taken with load forecasting should be determined by the forecasting requirements and the dataset under analysis. One approach </w:t>
      </w:r>
      <w:r w:rsidRPr="0008758E">
        <w:lastRenderedPageBreak/>
        <w:t>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102" w:name="_Ref86061634"/>
      <w:bookmarkStart w:id="103" w:name="_Ref86061668"/>
      <w:bookmarkStart w:id="104" w:name="_Ref86061675"/>
      <w:bookmarkStart w:id="105" w:name="_Ref86061677"/>
      <w:bookmarkStart w:id="106" w:name="_Toc88746068"/>
      <w:r>
        <w:t>2.6 Peak Load</w:t>
      </w:r>
      <w:bookmarkEnd w:id="102"/>
      <w:bookmarkEnd w:id="103"/>
      <w:bookmarkEnd w:id="104"/>
      <w:bookmarkEnd w:id="105"/>
      <w:bookmarkEnd w:id="106"/>
    </w:p>
    <w:p w14:paraId="734E0924" w14:textId="789DE5E1"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8F54CB">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[158]","plainTextFormattedCitation":"[158]","previouslyFormattedCitation":"[158]"},"properties":{"noteIndex":0},"schema":"https://github.com/citation-style-language/schema/raw/master/csl-citation.json"}</w:instrText>
      </w:r>
      <w:r w:rsidR="004737B0">
        <w:fldChar w:fldCharType="separate"/>
      </w:r>
      <w:r w:rsidR="008F54CB" w:rsidRPr="008F54CB">
        <w:rPr>
          <w:noProof/>
        </w:rPr>
        <w:t>[158]</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1B9F0BED">
            <wp:extent cx="2913190" cy="2305050"/>
            <wp:effectExtent l="0" t="0" r="190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932339" cy="2320202"/>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460A763B" w:rsidR="00E141D4" w:rsidRDefault="00E141D4" w:rsidP="00E141D4">
      <w:pPr>
        <w:pStyle w:val="Caption"/>
        <w:jc w:val="center"/>
      </w:pPr>
      <w:bookmarkStart w:id="107" w:name="_Ref87447326"/>
      <w:bookmarkStart w:id="108" w:name="_Toc88746142"/>
      <w:r>
        <w:t xml:space="preserve">Figure </w:t>
      </w:r>
      <w:r w:rsidR="00D0141D">
        <w:fldChar w:fldCharType="begin"/>
      </w:r>
      <w:r w:rsidR="00D0141D">
        <w:instrText xml:space="preserve"> SEQ Figure \* ARABIC </w:instrText>
      </w:r>
      <w:r w:rsidR="00D0141D">
        <w:fldChar w:fldCharType="separate"/>
      </w:r>
      <w:r w:rsidR="003007EF">
        <w:rPr>
          <w:noProof/>
        </w:rPr>
        <w:t>7</w:t>
      </w:r>
      <w:r w:rsidR="00D0141D">
        <w:rPr>
          <w:noProof/>
        </w:rPr>
        <w:fldChar w:fldCharType="end"/>
      </w:r>
      <w:bookmarkEnd w:id="107"/>
      <w:r>
        <w:t xml:space="preserve"> – Peak Load vs Base Load </w:t>
      </w:r>
      <w:r>
        <w:fldChar w:fldCharType="begin" w:fldLock="1"/>
      </w:r>
      <w:r w:rsidR="008F54CB">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[159]","plainTextFormattedCitation":"[159]","previouslyFormattedCitation":"[159]"},"properties":{"noteIndex":0},"schema":"https://github.com/citation-style-language/schema/raw/master/csl-citation.json"}</w:instrText>
      </w:r>
      <w:r>
        <w:fldChar w:fldCharType="separate"/>
      </w:r>
      <w:r w:rsidR="008F54CB" w:rsidRPr="008F54CB">
        <w:rPr>
          <w:b w:val="0"/>
          <w:noProof/>
        </w:rPr>
        <w:t>[159]</w:t>
      </w:r>
      <w:bookmarkEnd w:id="108"/>
      <w:r>
        <w:fldChar w:fldCharType="end"/>
      </w:r>
    </w:p>
    <w:p w14:paraId="13C19155" w14:textId="7BDBCCCA" w:rsidR="004737B0" w:rsidRDefault="004737B0" w:rsidP="004737B0">
      <w:pPr>
        <w:ind w:firstLine="288"/>
      </w:pPr>
      <w:r w:rsidRPr="00604480">
        <w:lastRenderedPageBreak/>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8F54CB">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[160]","plainTextFormattedCitation":"[160]","previouslyFormattedCitation":"[160]"},"properties":{"noteIndex":0},"schema":"https://github.com/citation-style-language/schema/raw/master/csl-citation.json"}</w:instrText>
      </w:r>
      <w:r>
        <w:fldChar w:fldCharType="separate"/>
      </w:r>
      <w:r w:rsidR="008F54CB" w:rsidRPr="008F54CB">
        <w:rPr>
          <w:noProof/>
        </w:rPr>
        <w:t>[160]</w:t>
      </w:r>
      <w:r>
        <w:fldChar w:fldCharType="end"/>
      </w:r>
      <w:r>
        <w:t xml:space="preserve">. </w:t>
      </w:r>
    </w:p>
    <w:p w14:paraId="519E4F44" w14:textId="40C79726" w:rsidR="004737B0" w:rsidRDefault="004737B0" w:rsidP="004737B0">
      <w:pPr>
        <w:ind w:firstLine="288"/>
      </w:pPr>
      <w:r>
        <w:fldChar w:fldCharType="begin"/>
      </w:r>
      <w:r>
        <w:instrText xml:space="preserve"> REF _Ref87447326 \h </w:instrText>
      </w:r>
      <w:r>
        <w:fldChar w:fldCharType="separate"/>
      </w:r>
      <w:r w:rsidR="003007EF">
        <w:t xml:space="preserve">Figure </w:t>
      </w:r>
      <w:r w:rsidR="003007EF">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5F7BEF84" w14:textId="7842E14C" w:rsidR="007F544E" w:rsidRDefault="007F544E" w:rsidP="007F544E">
      <w:pPr>
        <w:ind w:firstLine="288"/>
      </w:pPr>
      <w:r w:rsidRPr="007F544E">
        <w:t xml:space="preserve">Understanding peak load is critical for any energy management strategy used by a business </w:t>
      </w:r>
      <w:r>
        <w:fldChar w:fldCharType="begin" w:fldLock="1"/>
      </w:r>
      <w:r w:rsidR="008F54CB">
        <w:instrText>ADDIN CSL_CITATION {"citationItems":[{"id":"ITEM-1","itemData":{"URL":"https://aquicore.com/blog/what-is-peak-load/","accessed":{"date-parts":[["2021","10","7"]]},"id":"ITEM-1","issued":{"date-parts":[["0"]]},"title":"What is Peak Load? | Aquicore","type":"webpage"},"uris":["http://www.mendeley.com/documents/?uuid=3405bd2f-cc45-3743-9be0-e2ca53ba642e"]}],"mendeley":{"formattedCitation":"[161]","plainTextFormattedCitation":"[161]","previouslyFormattedCitation":"[161]"},"properties":{"noteIndex":0},"schema":"https://github.com/citation-style-language/schema/raw/master/csl-citation.json"}</w:instrText>
      </w:r>
      <w:r>
        <w:fldChar w:fldCharType="separate"/>
      </w:r>
      <w:r w:rsidR="008F54CB" w:rsidRPr="008F54CB">
        <w:rPr>
          <w:noProof/>
        </w:rPr>
        <w:t>[161]</w:t>
      </w:r>
      <w:r>
        <w:fldChar w:fldCharType="end"/>
      </w:r>
      <w:r w:rsidRPr="007F544E">
        <w:t>. Generally, electricity is more expensive during peak periods. Forecasting peak loads is critical for ensuring sufficient generation, transmission, and distribution capacity. The peak load determines the rate charged by the utility to the customer.</w:t>
      </w:r>
      <w:r>
        <w:t xml:space="preserve"> </w:t>
      </w:r>
      <w:r w:rsidRPr="007F544E">
        <w:t>We considered daily peaks in this study, considering the peak's value and time of occurrence.</w:t>
      </w:r>
    </w:p>
    <w:p w14:paraId="0C51DDCC" w14:textId="6AD9B1C5" w:rsidR="00F06187" w:rsidRDefault="00F06187" w:rsidP="00F06187">
      <w:pPr>
        <w:pStyle w:val="Heading2"/>
      </w:pPr>
      <w:bookmarkStart w:id="109" w:name="_Toc88746069"/>
      <w:r>
        <w:lastRenderedPageBreak/>
        <w:t>2.</w:t>
      </w:r>
      <w:r w:rsidR="00A461E3">
        <w:t>7</w:t>
      </w:r>
      <w:r>
        <w:t xml:space="preserve"> Performance Metrics</w:t>
      </w:r>
      <w:bookmarkEnd w:id="109"/>
    </w:p>
    <w:p w14:paraId="3C85BBB1" w14:textId="1E5196D3" w:rsidR="00101285" w:rsidRPr="00101285" w:rsidRDefault="00101285" w:rsidP="00101285">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1A41E22F" w:rsidR="006924C3" w:rsidRDefault="00F72337" w:rsidP="00F72337">
      <w:pPr>
        <w:ind w:firstLine="288"/>
      </w:pPr>
      <w:r w:rsidRPr="00F72337">
        <w:t xml:space="preserve">While the </w:t>
      </w:r>
      <w:r>
        <w:t xml:space="preserve">mean absolute error </w:t>
      </w:r>
      <w:r w:rsidRPr="00F72337">
        <w:t>(MAE) is the simplest way to quantify forecast error [17], it lacks the ability to compare measurements across forecast scenarios with varying scales because it is an absolute measure. As a result, the mean absolute percent error (MAPE) is frequently used because comparisons are straightforward to interpret. MAPE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5pt;height:33.6pt" o:ole="">
                  <v:imagedata r:id="rId64" o:title=""/>
                </v:shape>
                <o:OLEObject Type="Embed" ProgID="Equation.DSMT4" ShapeID="_x0000_i1046" DrawAspect="Content" ObjectID="_1699406652"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6pt" o:ole="">
                  <v:imagedata r:id="rId66" o:title=""/>
                </v:shape>
                <o:OLEObject Type="Embed" ProgID="Equation.DSMT4" ShapeID="_x0000_i1047" DrawAspect="Content" ObjectID="_1699406653"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9pt;height:33.6pt" o:ole="">
                  <v:imagedata r:id="rId68" o:title=""/>
                </v:shape>
                <o:OLEObject Type="Embed" ProgID="Equation.DSMT4" ShapeID="_x0000_i1048" DrawAspect="Content" ObjectID="_1699406654"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4pt" o:ole="">
                  <v:imagedata r:id="rId70" o:title=""/>
                </v:shape>
                <o:OLEObject Type="Embed" ProgID="Equation.DSMT4" ShapeID="_x0000_i1049" DrawAspect="Content" ObjectID="_1699406655" r:id="rId71"/>
              </w:object>
            </w:r>
          </w:p>
        </w:tc>
      </w:tr>
    </w:tbl>
    <w:p w14:paraId="0430D55A" w14:textId="446CE599" w:rsidR="00F06187" w:rsidRDefault="00F06187" w:rsidP="00F06187">
      <w:pPr>
        <w:pStyle w:val="Caption"/>
        <w:jc w:val="center"/>
      </w:pPr>
      <w:bookmarkStart w:id="110" w:name="_Ref85286186"/>
      <w:bookmarkStart w:id="111" w:name="_Toc88746121"/>
      <w:r>
        <w:t xml:space="preserve">Table </w:t>
      </w:r>
      <w:r w:rsidR="00D0141D">
        <w:fldChar w:fldCharType="begin"/>
      </w:r>
      <w:r w:rsidR="00D0141D">
        <w:instrText xml:space="preserve"> SEQ Table \* ARABIC </w:instrText>
      </w:r>
      <w:r w:rsidR="00D0141D">
        <w:fldChar w:fldCharType="separate"/>
      </w:r>
      <w:r w:rsidR="003007EF">
        <w:rPr>
          <w:noProof/>
        </w:rPr>
        <w:t>1</w:t>
      </w:r>
      <w:r w:rsidR="00D0141D">
        <w:rPr>
          <w:noProof/>
        </w:rPr>
        <w:fldChar w:fldCharType="end"/>
      </w:r>
      <w:bookmarkEnd w:id="110"/>
      <w:r>
        <w:rPr>
          <w:noProof/>
        </w:rPr>
        <w:t xml:space="preserve"> - </w:t>
      </w:r>
      <w:r w:rsidRPr="00D6300C">
        <w:rPr>
          <w:noProof/>
        </w:rPr>
        <w:t>Formulas for Several Frequently Used Performance Metrics</w:t>
      </w:r>
      <w:bookmarkEnd w:id="111"/>
    </w:p>
    <w:p w14:paraId="2D1A35B4" w14:textId="139FF0D0" w:rsidR="002E2AB4" w:rsidRDefault="002E2AB4" w:rsidP="00E1791D">
      <w:pPr>
        <w:ind w:firstLine="288"/>
      </w:pPr>
      <w:r w:rsidRPr="002E2AB4">
        <w:t xml:space="preserve">However, MAPE has limitations in that it cannot handle zero-valued actuals, it over-emphasizes high errors during periods of low demand, and it over-emphasizes overshoot errors in comparison to undershoot errors for forecasting scenarios bounded by 0 (since undershoot errors cannot exceed 100%, but overshoot errors are unbounded) </w:t>
      </w:r>
      <w:r>
        <w:fldChar w:fldCharType="begin" w:fldLock="1"/>
      </w:r>
      <w:r w:rsidR="008F54C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[162]","plainTextFormattedCitation":"[1], [162]","previouslyFormattedCitation":"[1], [162]"},"properties":{"noteIndex":0},"schema":"https://github.com/citation-style-language/schema/raw/master/csl-citation.json"}</w:instrText>
      </w:r>
      <w:r>
        <w:fldChar w:fldCharType="separate"/>
      </w:r>
      <w:r w:rsidR="008F54CB" w:rsidRPr="008F54CB">
        <w:rPr>
          <w:noProof/>
        </w:rPr>
        <w:t>[1], [162]</w:t>
      </w:r>
      <w:r>
        <w:fldChar w:fldCharType="end"/>
      </w:r>
      <w:r>
        <w:t xml:space="preserve">. </w:t>
      </w:r>
      <w:r w:rsidRPr="002E2AB4">
        <w:t xml:space="preserve">Both MAE and MAPE are insensitive to rare but significant errors, which are better captured by root mean square error (RMSE)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xml:space="preserve">, but RMSE is more difficult to interpret because it is not scaled to the original error. Mean Biased Error (MBE) and standard </w:t>
      </w:r>
      <w:r w:rsidRPr="002E2AB4">
        <w:lastRenderedPageBreak/>
        <w:t>deviation (S</w:t>
      </w:r>
      <w:r w:rsidR="00B75B47">
        <w:t>T</w:t>
      </w:r>
      <w:r w:rsidRPr="002E2AB4">
        <w:t xml:space="preserve">D) can also be used to fully capture bias and precision </w:t>
      </w:r>
      <w:r>
        <w:fldChar w:fldCharType="begin" w:fldLock="1"/>
      </w:r>
      <w:r w:rsidR="008F54CB">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systems","type":"article-journal"},"uris":["http://www.mendeley.com/documents/?uuid=a93c32ae-59b8-4caf-b72a-c2f8dde4a5af"]}],"mendeley":{"formattedCitation":"[163], [164]","plainTextFormattedCitation":"[163], [164]","previouslyFormattedCitation":"[163], [164]"},"properties":{"noteIndex":0},"schema":"https://github.com/citation-style-language/schema/raw/master/csl-citation.json"}</w:instrText>
      </w:r>
      <w:r>
        <w:fldChar w:fldCharType="separate"/>
      </w:r>
      <w:r w:rsidR="008F54CB" w:rsidRPr="008F54CB">
        <w:rPr>
          <w:noProof/>
        </w:rPr>
        <w:t>[163], [164]</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In this study, we concentrated on the MAPE and RMSE because they are the most frequently used load forecasting metrics. Because our datasets contain no values near zero, the MAPE's limitations do not apply, and the RMSE enables us to detect large forecast errors. Additionally, using the MAPE,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112" w:name="_Toc88746070"/>
      <w:r>
        <w:lastRenderedPageBreak/>
        <w:t>3</w:t>
      </w:r>
      <w:r w:rsidR="00EB444C">
        <w:t xml:space="preserve"> </w:t>
      </w:r>
      <w:r w:rsidR="00AD096F">
        <w:t>Investigation</w:t>
      </w:r>
      <w:bookmarkEnd w:id="112"/>
    </w:p>
    <w:p w14:paraId="1BFF3547" w14:textId="607C1DAD"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xml:space="preserve">: a Seasonal Naive forecaster, a Multiple Linear Regression (MLR) forecaster, </w:t>
      </w:r>
      <w:r w:rsidR="00694850" w:rsidRPr="006C6E4D">
        <w:t>a</w:t>
      </w:r>
      <w:r w:rsidR="006C6E4D" w:rsidRPr="006C6E4D">
        <w:t xml:space="preserve"> </w:t>
      </w:r>
      <w:r w:rsidR="00694850">
        <w:t>Seasonal Auto Regressive Integrated Moving Averages with Exogenous regressors (SARIMAX)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113" w:name="_Toc88746071"/>
      <w:r>
        <w:t xml:space="preserve">3.1 </w:t>
      </w:r>
      <w:r w:rsidR="006C12C8" w:rsidRPr="0066112A">
        <w:t>Preparation of the Datasets</w:t>
      </w:r>
      <w:bookmarkEnd w:id="113"/>
    </w:p>
    <w:p w14:paraId="31E57717" w14:textId="4E4FE907" w:rsidR="00177B9E" w:rsidRDefault="003D707E" w:rsidP="00177B9E">
      <w:pPr>
        <w:ind w:firstLine="288"/>
      </w:pPr>
      <w:r w:rsidRPr="003D707E">
        <w:t>This study was conducted using three distinct datasets.</w:t>
      </w:r>
      <w:r w:rsidR="00745567">
        <w:t xml:space="preserve"> </w:t>
      </w:r>
      <w:r w:rsidR="00745567">
        <w:fldChar w:fldCharType="begin"/>
      </w:r>
      <w:r w:rsidR="00745567">
        <w:instrText xml:space="preserve"> REF _Ref88212193 \h </w:instrText>
      </w:r>
      <w:r w:rsidR="00745567">
        <w:fldChar w:fldCharType="separate"/>
      </w:r>
      <w:r w:rsidR="003007EF">
        <w:t xml:space="preserve">Figure </w:t>
      </w:r>
      <w:r w:rsidR="003007EF">
        <w:rPr>
          <w:noProof/>
        </w:rPr>
        <w:t>8</w:t>
      </w:r>
      <w:r w:rsidR="00745567">
        <w:fldChar w:fldCharType="end"/>
      </w:r>
      <w:r w:rsidR="00E95CD8">
        <w:t xml:space="preserve"> depicts a subset of each of the data sets.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xml:space="preserve">, and the other is from Toronto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C16A0C4" w:rsidR="00085109" w:rsidRDefault="0013197E" w:rsidP="0013197E">
      <w:pPr>
        <w:ind w:firstLine="288"/>
      </w:pPr>
      <w:r w:rsidRPr="00F07159">
        <w:t xml:space="preserve">Temperature data from Environment Canada </w:t>
      </w:r>
      <w:r>
        <w:fldChar w:fldCharType="begin" w:fldLock="1"/>
      </w:r>
      <w:r w:rsidR="008F54CB">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[166]","plainTextFormattedCitation":"[166]","previouslyFormattedCitation":"[166]"},"properties":{"noteIndex":0},"schema":"https://github.com/citation-style-language/schema/raw/master/csl-citation.json"}</w:instrText>
      </w:r>
      <w:r>
        <w:fldChar w:fldCharType="separate"/>
      </w:r>
      <w:r w:rsidR="008F54CB" w:rsidRPr="008F54CB">
        <w:rPr>
          <w:noProof/>
        </w:rPr>
        <w:t>[166]</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37CBA691">
            <wp:extent cx="4799965" cy="466233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799965" cy="4662332"/>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5FE7A37" w:rsidR="00582E6B" w:rsidRDefault="00582E6B" w:rsidP="00582E6B">
      <w:pPr>
        <w:pStyle w:val="Caption"/>
        <w:jc w:val="center"/>
      </w:pPr>
      <w:bookmarkStart w:id="114" w:name="_Ref88212193"/>
      <w:bookmarkStart w:id="115" w:name="_Ref88212185"/>
      <w:bookmarkStart w:id="116" w:name="_Toc88746143"/>
      <w:r>
        <w:t xml:space="preserve">Figure </w:t>
      </w:r>
      <w:r w:rsidR="00D0141D">
        <w:fldChar w:fldCharType="begin"/>
      </w:r>
      <w:r w:rsidR="00D0141D">
        <w:instrText xml:space="preserve"> SEQ Figure \* ARABIC </w:instrText>
      </w:r>
      <w:r w:rsidR="00D0141D">
        <w:fldChar w:fldCharType="separate"/>
      </w:r>
      <w:r w:rsidR="003007EF">
        <w:rPr>
          <w:noProof/>
        </w:rPr>
        <w:t>8</w:t>
      </w:r>
      <w:r w:rsidR="00D0141D">
        <w:rPr>
          <w:noProof/>
        </w:rPr>
        <w:fldChar w:fldCharType="end"/>
      </w:r>
      <w:bookmarkEnd w:id="114"/>
      <w:r>
        <w:t xml:space="preserve"> </w:t>
      </w:r>
      <w:r w:rsidR="00DE66A1">
        <w:t>–</w:t>
      </w:r>
      <w:r>
        <w:t xml:space="preserve"> </w:t>
      </w:r>
      <w:bookmarkEnd w:id="115"/>
      <w:r w:rsidR="00D43BC9" w:rsidRPr="00D43BC9">
        <w:t>2019 Average Daily Demand for Loads Across All Datasets</w:t>
      </w:r>
      <w:bookmarkEnd w:id="116"/>
    </w:p>
    <w:p w14:paraId="0F08DF6B" w14:textId="4EA8CED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8F54CB">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[167]","plainTextFormattedCitation":"[167]","previouslyFormattedCitation":"[167]"},"properties":{"noteIndex":0},"schema":"https://github.com/citation-style-language/schema/raw/master/csl-citation.json"}</w:instrText>
      </w:r>
      <w:r>
        <w:fldChar w:fldCharType="separate"/>
      </w:r>
      <w:r w:rsidR="008F54CB" w:rsidRPr="008F54CB">
        <w:rPr>
          <w:noProof/>
        </w:rPr>
        <w:t>[167]</w:t>
      </w:r>
      <w:r>
        <w:fldChar w:fldCharType="end"/>
      </w:r>
      <w:r w:rsidRPr="006C51DA">
        <w:t xml:space="preserve">. A seven-sample window centered on the sample </w:t>
      </w:r>
      <w:r w:rsidRPr="006C51DA">
        <w:lastRenderedPageBreak/>
        <w:t>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3133E87E" w:rsidR="008D2386" w:rsidRDefault="008D2386" w:rsidP="008D2386">
      <w:pPr>
        <w:pStyle w:val="MTDisplayEquation"/>
        <w:jc w:val="center"/>
      </w:pPr>
      <w:r w:rsidRPr="008D2386">
        <w:rPr>
          <w:position w:val="-24"/>
        </w:rPr>
        <w:object w:dxaOrig="5560" w:dyaOrig="620" w14:anchorId="27B69F5B">
          <v:shape id="_x0000_i1050" type="#_x0000_t75" style="width:278.4pt;height:30.85pt" o:ole="">
            <v:imagedata r:id="rId73" o:title=""/>
          </v:shape>
          <o:OLEObject Type="Embed" ProgID="Equation.DSMT4" ShapeID="_x0000_i1050" DrawAspect="Content" ObjectID="_1699406656"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0141D">
        <w:fldChar w:fldCharType="begin"/>
      </w:r>
      <w:r w:rsidR="00D0141D">
        <w:instrText xml:space="preserve"> SEQ MTEqn \c \* Arabic \* MERGEFORMAT </w:instrText>
      </w:r>
      <w:r w:rsidR="00D0141D">
        <w:fldChar w:fldCharType="separate"/>
      </w:r>
      <w:r w:rsidR="003007EF">
        <w:rPr>
          <w:noProof/>
        </w:rPr>
        <w:instrText>4</w:instrText>
      </w:r>
      <w:r w:rsidR="00D0141D">
        <w:rPr>
          <w:noProof/>
        </w:rPr>
        <w:fldChar w:fldCharType="end"/>
      </w:r>
      <w:r>
        <w:instrText>)</w:instrText>
      </w:r>
      <w:r>
        <w:fldChar w:fldCharType="end"/>
      </w:r>
    </w:p>
    <w:p w14:paraId="1D3A2563" w14:textId="4A02421A" w:rsidR="009E3A02" w:rsidRDefault="003B723E" w:rsidP="00C57A60">
      <w:r w:rsidRPr="003B723E">
        <w:t>Before any performance metrics were calculated, the minimum and maximum values were stored and used to de-normalize the final forecasts. Numerous researchers have used this technique of normalization in the field of load forecasting</w:t>
      </w:r>
      <w:r>
        <w:t xml:space="preserve"> </w:t>
      </w:r>
      <w:r w:rsidR="00BA6DFB">
        <w:fldChar w:fldCharType="begin" w:fldLock="1"/>
      </w:r>
      <w:r w:rsidR="008F54C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Network","type":"article-journal"},"uris":["http://www.mendeley.com/documents/?uuid=da806e78-2307-4e50-b268-9c91223b38cf"]}],"mendeley":{"formattedCitation":"[26], [168]–[172]","plainTextFormattedCitation":"[26], [168]–[172]","previouslyFormattedCitation":"[26], [168]–[172]"},"properties":{"noteIndex":0},"schema":"https://github.com/citation-style-language/schema/raw/master/csl-citation.json"}</w:instrText>
      </w:r>
      <w:r w:rsidR="00BA6DFB">
        <w:fldChar w:fldCharType="separate"/>
      </w:r>
      <w:r w:rsidR="008F54CB" w:rsidRPr="008F54CB">
        <w:rPr>
          <w:noProof/>
        </w:rPr>
        <w:t>[26], [168]–[172]</w:t>
      </w:r>
      <w:r w:rsidR="00BA6DFB">
        <w:fldChar w:fldCharType="end"/>
      </w:r>
      <w:r w:rsidR="009E3A02">
        <w:t>.</w:t>
      </w:r>
    </w:p>
    <w:p w14:paraId="29CC911E" w14:textId="4BA31445" w:rsidR="00184782" w:rsidRDefault="00237B33" w:rsidP="004233B0">
      <w:pPr>
        <w:ind w:firstLine="288"/>
      </w:pPr>
      <w:r w:rsidRPr="00237B33">
        <w:t xml:space="preserve">The datasets were classified as training and test.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117" w:name="_Toc88746072"/>
      <w:r>
        <w:t>3.</w:t>
      </w:r>
      <w:r w:rsidR="008F44DD">
        <w:t>2</w:t>
      </w:r>
      <w:r>
        <w:t xml:space="preserve"> </w:t>
      </w:r>
      <w:r w:rsidR="002A6B03" w:rsidRPr="002A6B03">
        <w:t xml:space="preserve">Implementation Specifications for </w:t>
      </w:r>
      <w:r w:rsidR="001A2C58">
        <w:t>Benchmark Forecasters</w:t>
      </w:r>
      <w:bookmarkEnd w:id="117"/>
    </w:p>
    <w:p w14:paraId="359C111F" w14:textId="33272E35" w:rsidR="0062728E" w:rsidRPr="0062728E" w:rsidRDefault="00126B31" w:rsidP="0062728E">
      <w:pPr>
        <w:ind w:firstLine="288"/>
      </w:pPr>
      <w:r w:rsidRPr="00661EA3">
        <w:t xml:space="preserve">All </w:t>
      </w:r>
      <w:r>
        <w:t>forecaster</w:t>
      </w:r>
      <w:r w:rsidRPr="00661EA3">
        <w:t>s were used to forecast the upcoming day</w:t>
      </w:r>
      <w:r>
        <w:t>.</w:t>
      </w:r>
      <w:r w:rsidR="0062728E" w:rsidRPr="0062728E">
        <w:t xml:space="preserve"> Forecasts were generated day by day, using actual historical values and yesterday's demand to forecast today's demand.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118" w:name="_Toc88746073"/>
      <w:r>
        <w:lastRenderedPageBreak/>
        <w:t>3.</w:t>
      </w:r>
      <w:r w:rsidR="001077B2">
        <w:t>2</w:t>
      </w:r>
      <w:r>
        <w:t>.1 The Seasonal Naïve Forecaster (SNF)</w:t>
      </w:r>
      <w:bookmarkEnd w:id="118"/>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pt;height:18.15pt" o:ole="">
            <v:imagedata r:id="rId75" o:title=""/>
          </v:shape>
          <o:OLEObject Type="Embed" ProgID="Equation.DSMT4" ShapeID="_x0000_i1051" DrawAspect="Content" ObjectID="_1699406657" r:id="rId76"/>
        </w:object>
      </w:r>
      <w:r w:rsidRPr="00BC1549">
        <w:t xml:space="preserve"> was calculated using an actual load lag value </w:t>
      </w:r>
      <w:r w:rsidR="00997CEA" w:rsidRPr="00BC1549">
        <w:rPr>
          <w:position w:val="-12"/>
        </w:rPr>
        <w:object w:dxaOrig="380" w:dyaOrig="360" w14:anchorId="102E1C44">
          <v:shape id="_x0000_i1052" type="#_x0000_t75" style="width:18.85pt;height:18.15pt" o:ole="">
            <v:imagedata r:id="rId77" o:title=""/>
          </v:shape>
          <o:OLEObject Type="Embed" ProgID="Equation.DSMT4" ShapeID="_x0000_i1052" DrawAspect="Content" ObjectID="_1699406658" r:id="rId78"/>
        </w:object>
      </w:r>
      <w:r w:rsidRPr="00BC1549">
        <w:t xml:space="preserve"> for lag </w:t>
      </w:r>
      <w:r w:rsidR="00F0284A">
        <w:t>l</w:t>
      </w:r>
      <w:r w:rsidRPr="00BC1549">
        <w:t xml:space="preserve"> = 168 hours (1 week):</w:t>
      </w:r>
    </w:p>
    <w:p w14:paraId="39D66F9D" w14:textId="2B83D708" w:rsidR="00A27CD4" w:rsidRDefault="00A27CD4" w:rsidP="00A27CD4">
      <w:pPr>
        <w:pStyle w:val="MTDisplayEquation"/>
        <w:jc w:val="center"/>
      </w:pPr>
      <w:r w:rsidRPr="00A27CD4">
        <w:rPr>
          <w:position w:val="-14"/>
        </w:rPr>
        <w:object w:dxaOrig="1260" w:dyaOrig="380" w14:anchorId="142BE0DF">
          <v:shape id="_x0000_i1053" type="#_x0000_t75" style="width:63.1pt;height:18.85pt" o:ole="">
            <v:imagedata r:id="rId79" o:title=""/>
          </v:shape>
          <o:OLEObject Type="Embed" ProgID="Equation.DSMT4" ShapeID="_x0000_i1053" DrawAspect="Content" ObjectID="_1699406659"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0141D">
        <w:fldChar w:fldCharType="begin"/>
      </w:r>
      <w:r w:rsidR="00D0141D">
        <w:instrText xml:space="preserve"> SEQ MTEqn \c \* Arabic \* MERGEFORMAT </w:instrText>
      </w:r>
      <w:r w:rsidR="00D0141D">
        <w:fldChar w:fldCharType="separate"/>
      </w:r>
      <w:r w:rsidR="003007EF">
        <w:rPr>
          <w:noProof/>
        </w:rPr>
        <w:instrText>5</w:instrText>
      </w:r>
      <w:r w:rsidR="00D0141D">
        <w:rPr>
          <w:noProof/>
        </w:rPr>
        <w:fldChar w:fldCharType="end"/>
      </w:r>
      <w:r>
        <w:instrText>)</w:instrText>
      </w:r>
      <w:r>
        <w:fldChar w:fldCharType="end"/>
      </w:r>
    </w:p>
    <w:p w14:paraId="5708A005" w14:textId="156F73C8" w:rsidR="00B11384" w:rsidRDefault="00BC1549" w:rsidP="00655514">
      <w:r w:rsidRPr="00BC1549">
        <w:t>No training was required. This procedure was repeated every hour during the testing period.</w:t>
      </w:r>
      <w:r w:rsidR="00EA2DBF">
        <w:t xml:space="preserve"> </w:t>
      </w:r>
    </w:p>
    <w:p w14:paraId="546C26C6" w14:textId="10F00F23" w:rsidR="00523B38" w:rsidRDefault="00523B38" w:rsidP="001A3FAF">
      <w:pPr>
        <w:pStyle w:val="Heading3"/>
      </w:pPr>
      <w:bookmarkStart w:id="119" w:name="_Toc88746074"/>
      <w:r>
        <w:t>3.</w:t>
      </w:r>
      <w:r w:rsidR="006305CB">
        <w:t>2</w:t>
      </w:r>
      <w:r>
        <w:t>.2 The Multiple Linear Regression Forecaster (MLR)</w:t>
      </w:r>
      <w:bookmarkEnd w:id="119"/>
    </w:p>
    <w:p w14:paraId="402D326C" w14:textId="41DBD827" w:rsidR="009216E5" w:rsidRDefault="00BB55F0" w:rsidP="004E7647">
      <w:pPr>
        <w:ind w:firstLine="288"/>
      </w:pPr>
      <w:r w:rsidRPr="00BB55F0">
        <w:t xml:space="preserve">The MLR forecaster was implemented using ten independent variables (inputs) and a single target variable (actual demand at a specific hour). The model estimated 56 coefficients in total, including an intercept, a linear term for each </w:t>
      </w:r>
      <w:r>
        <w:t>variable</w:t>
      </w:r>
      <w:r w:rsidRPr="00BB55F0">
        <w:t xml:space="preserve">, and the products of distinct </w:t>
      </w:r>
      <w:r>
        <w:t>variable</w:t>
      </w:r>
      <w:r w:rsidRPr="00BB55F0">
        <w:t xml:space="preserve"> pairs (no squared terms). The formula is denoted by the equation below.</w:t>
      </w:r>
    </w:p>
    <w:p w14:paraId="79F80B24" w14:textId="72737704" w:rsidR="00A74DF2" w:rsidRDefault="009177C0" w:rsidP="008D2935">
      <w:pPr>
        <w:pStyle w:val="MTDisplayEquation"/>
        <w:ind w:firstLine="0"/>
        <w:jc w:val="center"/>
      </w:pPr>
      <w:r w:rsidRPr="00A74DF2">
        <w:rPr>
          <w:position w:val="-12"/>
        </w:rPr>
        <w:object w:dxaOrig="8080" w:dyaOrig="360" w14:anchorId="1E0817F0">
          <v:shape id="_x0000_i1054" type="#_x0000_t75" style="width:404.55pt;height:18.15pt" o:ole="">
            <v:imagedata r:id="rId81" o:title=""/>
          </v:shape>
          <o:OLEObject Type="Embed" ProgID="Equation.DSMT4" ShapeID="_x0000_i1054" DrawAspect="Content" ObjectID="_1699406660"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D0141D">
        <w:fldChar w:fldCharType="begin"/>
      </w:r>
      <w:r w:rsidR="00D0141D">
        <w:instrText xml:space="preserve"> SEQ MTEqn \c \* Arabic \* MERGEFORMAT </w:instrText>
      </w:r>
      <w:r w:rsidR="00D0141D">
        <w:fldChar w:fldCharType="separate"/>
      </w:r>
      <w:r w:rsidR="003007EF">
        <w:rPr>
          <w:noProof/>
        </w:rPr>
        <w:instrText>6</w:instrText>
      </w:r>
      <w:r w:rsidR="00D0141D">
        <w:rPr>
          <w:noProof/>
        </w:rPr>
        <w:fldChar w:fldCharType="end"/>
      </w:r>
      <w:r w:rsidR="008D2935">
        <w:instrText>)</w:instrText>
      </w:r>
      <w:r w:rsidR="008D2935">
        <w:fldChar w:fldCharType="end"/>
      </w:r>
    </w:p>
    <w:p w14:paraId="54FC1320" w14:textId="53C1AED5" w:rsidR="00487E67" w:rsidRDefault="00B10539" w:rsidP="008D2935">
      <w:r>
        <w:t xml:space="preserve">where </w:t>
      </w:r>
      <w:r w:rsidRPr="006143C7">
        <w:rPr>
          <w:noProof/>
          <w:position w:val="-10"/>
        </w:rPr>
        <w:object w:dxaOrig="220" w:dyaOrig="320" w14:anchorId="320CF9A1">
          <v:shape id="_x0000_i1055" type="#_x0000_t75" style="width:11.3pt;height:15.75pt" o:ole="">
            <v:imagedata r:id="rId25" o:title=""/>
          </v:shape>
          <o:OLEObject Type="Embed" ProgID="Equation.DSMT4" ShapeID="_x0000_i1055" DrawAspect="Content" ObjectID="_1699406661" r:id="rId83"/>
        </w:object>
      </w:r>
      <w:r>
        <w:t xml:space="preserve"> is the predicted load, </w:t>
      </w:r>
      <w:r w:rsidRPr="00B10539">
        <w:rPr>
          <w:noProof/>
          <w:position w:val="-6"/>
        </w:rPr>
        <w:object w:dxaOrig="200" w:dyaOrig="220" w14:anchorId="36D15315">
          <v:shape id="_x0000_i1056" type="#_x0000_t75" style="width:10.65pt;height:11.3pt" o:ole="">
            <v:imagedata r:id="rId84" o:title=""/>
          </v:shape>
          <o:OLEObject Type="Embed" ProgID="Equation.DSMT4" ShapeID="_x0000_i1056" DrawAspect="Content" ObjectID="_1699406662" r:id="rId85"/>
        </w:object>
      </w:r>
      <w:r>
        <w:t xml:space="preserve">are the variables, </w:t>
      </w:r>
      <w:r w:rsidRPr="00A40178">
        <w:rPr>
          <w:noProof/>
          <w:position w:val="-10"/>
        </w:rPr>
        <w:object w:dxaOrig="240" w:dyaOrig="320" w14:anchorId="4D70090C">
          <v:shape id="_x0000_i1057" type="#_x0000_t75" style="width:12pt;height:16.45pt" o:ole="">
            <v:imagedata r:id="rId31" o:title=""/>
          </v:shape>
          <o:OLEObject Type="Embed" ProgID="Equation.DSMT4" ShapeID="_x0000_i1057" DrawAspect="Content" ObjectID="_1699406663" r:id="rId86"/>
        </w:object>
      </w:r>
      <w:r>
        <w:t xml:space="preserve"> are coefficients estimated by the model, and </w:t>
      </w:r>
      <w:r w:rsidRPr="00A40178">
        <w:rPr>
          <w:noProof/>
          <w:position w:val="-6"/>
        </w:rPr>
        <w:object w:dxaOrig="180" w:dyaOrig="220" w14:anchorId="5E17EBCC">
          <v:shape id="_x0000_i1058" type="#_x0000_t75" style="width:8.9pt;height:11.3pt" o:ole="">
            <v:imagedata r:id="rId33" o:title=""/>
          </v:shape>
          <o:OLEObject Type="Embed" ProgID="Equation.DSMT4" ShapeID="_x0000_i1058" DrawAspect="Content" ObjectID="_1699406664" r:id="rId87"/>
        </w:object>
      </w:r>
      <w:r>
        <w:t xml:space="preserve">is an error term. </w:t>
      </w:r>
      <w:r w:rsidRPr="00B10539">
        <w:t xml:space="preserve">The independent variables that were employed are listed in the table below. </w:t>
      </w:r>
      <w:r w:rsidR="009B3C8F" w:rsidRPr="009B3C8F">
        <w:t>Variables relating to temperature and load demand are normalized quantities expressed in degrees celsius and megawatts,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9"/>
        <w:gridCol w:w="2881"/>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Name</w:t>
            </w:r>
          </w:p>
        </w:tc>
        <w:tc>
          <w:tcPr>
            <w:tcW w:w="0" w:type="auto"/>
            <w:shd w:val="clear" w:color="auto" w:fill="auto"/>
            <w:noWrap/>
            <w:vAlign w:val="bottom"/>
            <w:hideMark/>
          </w:tcPr>
          <w:p w14:paraId="0A894ED0"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D55118" w:rsidRDefault="00D55118" w:rsidP="009C7AE3">
            <w:pPr>
              <w:spacing w:line="240" w:lineRule="auto"/>
              <w:jc w:val="center"/>
              <w:rPr>
                <w:color w:val="000000"/>
                <w:lang w:eastAsia="en-CA"/>
              </w:rPr>
            </w:pPr>
            <w:r w:rsidRPr="00D55118">
              <w:rPr>
                <w:color w:val="000000"/>
                <w:lang w:eastAsia="en-CA"/>
              </w:rPr>
              <w:t>Temperature (x</w:t>
            </w:r>
            <w:r w:rsidRPr="00D55118">
              <w:rPr>
                <w:color w:val="000000"/>
                <w:vertAlign w:val="subscript"/>
                <w:lang w:eastAsia="en-CA"/>
              </w:rPr>
              <w:t>1</w:t>
            </w:r>
            <w:r w:rsidRPr="00D55118">
              <w:rPr>
                <w:color w:val="000000"/>
                <w:lang w:eastAsia="en-CA"/>
              </w:rPr>
              <w:t>)</w:t>
            </w:r>
          </w:p>
        </w:tc>
        <w:tc>
          <w:tcPr>
            <w:tcW w:w="0" w:type="auto"/>
            <w:shd w:val="clear" w:color="auto" w:fill="auto"/>
            <w:noWrap/>
            <w:vAlign w:val="bottom"/>
            <w:hideMark/>
          </w:tcPr>
          <w:p w14:paraId="31E5EAFE" w14:textId="77777777" w:rsidR="00D55118" w:rsidRPr="00D55118" w:rsidRDefault="00D55118" w:rsidP="009C7AE3">
            <w:pPr>
              <w:spacing w:line="240" w:lineRule="auto"/>
              <w:jc w:val="center"/>
              <w:rPr>
                <w:color w:val="00000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D55118" w:rsidRDefault="00D55118" w:rsidP="009C7AE3">
            <w:pPr>
              <w:spacing w:line="240" w:lineRule="auto"/>
              <w:jc w:val="center"/>
              <w:rPr>
                <w:color w:val="000000"/>
                <w:lang w:eastAsia="en-CA"/>
              </w:rPr>
            </w:pPr>
            <w:r w:rsidRPr="00D55118">
              <w:rPr>
                <w:color w:val="000000"/>
                <w:lang w:eastAsia="en-CA"/>
              </w:rPr>
              <w:t>Hour of the Day (x</w:t>
            </w:r>
            <w:r w:rsidRPr="00D55118">
              <w:rPr>
                <w:color w:val="000000"/>
                <w:vertAlign w:val="subscript"/>
                <w:lang w:eastAsia="en-CA"/>
              </w:rPr>
              <w:t>2</w:t>
            </w:r>
            <w:r w:rsidRPr="00D55118">
              <w:rPr>
                <w:color w:val="000000"/>
                <w:lang w:eastAsia="en-CA"/>
              </w:rPr>
              <w:t>)</w:t>
            </w:r>
          </w:p>
        </w:tc>
        <w:tc>
          <w:tcPr>
            <w:tcW w:w="0" w:type="auto"/>
            <w:shd w:val="clear" w:color="auto" w:fill="auto"/>
            <w:noWrap/>
            <w:vAlign w:val="bottom"/>
            <w:hideMark/>
          </w:tcPr>
          <w:p w14:paraId="0E55EFED" w14:textId="77777777" w:rsidR="00D55118" w:rsidRPr="00D55118" w:rsidRDefault="00D55118" w:rsidP="009C7AE3">
            <w:pPr>
              <w:spacing w:line="240" w:lineRule="auto"/>
              <w:jc w:val="center"/>
              <w:rPr>
                <w:color w:val="000000"/>
                <w:lang w:eastAsia="en-CA"/>
              </w:rPr>
            </w:pPr>
            <w:r w:rsidRPr="00D55118">
              <w:rPr>
                <w:color w:val="00000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D55118" w:rsidRDefault="00D55118" w:rsidP="009C7AE3">
            <w:pPr>
              <w:spacing w:line="240" w:lineRule="auto"/>
              <w:jc w:val="center"/>
              <w:rPr>
                <w:color w:val="000000"/>
                <w:lang w:eastAsia="en-CA"/>
              </w:rPr>
            </w:pPr>
            <w:r w:rsidRPr="00D55118">
              <w:rPr>
                <w:color w:val="000000"/>
                <w:lang w:eastAsia="en-CA"/>
              </w:rPr>
              <w:t>Month of the Year (x</w:t>
            </w:r>
            <w:r w:rsidRPr="00D55118">
              <w:rPr>
                <w:color w:val="000000"/>
                <w:vertAlign w:val="subscript"/>
                <w:lang w:eastAsia="en-CA"/>
              </w:rPr>
              <w:t>3</w:t>
            </w:r>
            <w:r w:rsidRPr="00D55118">
              <w:rPr>
                <w:color w:val="000000"/>
                <w:lang w:eastAsia="en-CA"/>
              </w:rPr>
              <w:t>)</w:t>
            </w:r>
          </w:p>
        </w:tc>
        <w:tc>
          <w:tcPr>
            <w:tcW w:w="0" w:type="auto"/>
            <w:shd w:val="clear" w:color="auto" w:fill="auto"/>
            <w:noWrap/>
            <w:vAlign w:val="bottom"/>
            <w:hideMark/>
          </w:tcPr>
          <w:p w14:paraId="2FBA00A9" w14:textId="77777777" w:rsidR="00D55118" w:rsidRPr="00D55118" w:rsidRDefault="00D55118" w:rsidP="009C7AE3">
            <w:pPr>
              <w:spacing w:line="240" w:lineRule="auto"/>
              <w:jc w:val="center"/>
              <w:rPr>
                <w:color w:val="000000"/>
                <w:lang w:eastAsia="en-CA"/>
              </w:rPr>
            </w:pPr>
            <w:r w:rsidRPr="00D55118">
              <w:rPr>
                <w:color w:val="00000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D55118" w:rsidRDefault="00D55118" w:rsidP="009C7AE3">
            <w:pPr>
              <w:spacing w:line="240" w:lineRule="auto"/>
              <w:jc w:val="center"/>
              <w:rPr>
                <w:color w:val="000000"/>
                <w:lang w:eastAsia="en-CA"/>
              </w:rPr>
            </w:pPr>
            <w:r w:rsidRPr="00D55118">
              <w:rPr>
                <w:color w:val="000000"/>
                <w:lang w:eastAsia="en-CA"/>
              </w:rPr>
              <w:t>Day of the Week (x</w:t>
            </w:r>
            <w:r w:rsidRPr="00D55118">
              <w:rPr>
                <w:color w:val="000000"/>
                <w:vertAlign w:val="subscript"/>
                <w:lang w:eastAsia="en-CA"/>
              </w:rPr>
              <w:t>4</w:t>
            </w:r>
            <w:r w:rsidRPr="00D55118">
              <w:rPr>
                <w:color w:val="000000"/>
                <w:lang w:eastAsia="en-CA"/>
              </w:rPr>
              <w:t>)</w:t>
            </w:r>
          </w:p>
        </w:tc>
        <w:tc>
          <w:tcPr>
            <w:tcW w:w="0" w:type="auto"/>
            <w:shd w:val="clear" w:color="auto" w:fill="auto"/>
            <w:noWrap/>
            <w:vAlign w:val="bottom"/>
            <w:hideMark/>
          </w:tcPr>
          <w:p w14:paraId="78FDCCB9" w14:textId="24B437B6" w:rsidR="00D55118" w:rsidRPr="00D55118" w:rsidRDefault="00D55118" w:rsidP="009C7AE3">
            <w:pPr>
              <w:spacing w:line="240" w:lineRule="auto"/>
              <w:jc w:val="center"/>
              <w:rPr>
                <w:color w:val="000000"/>
                <w:lang w:eastAsia="en-CA"/>
              </w:rPr>
            </w:pPr>
            <w:r w:rsidRPr="00D55118">
              <w:rPr>
                <w:color w:val="000000"/>
                <w:lang w:eastAsia="en-CA"/>
              </w:rPr>
              <w:t>Sunday is</w:t>
            </w:r>
            <w:r w:rsidR="002936EF">
              <w:rPr>
                <w:color w:val="000000"/>
                <w:lang w:eastAsia="en-CA"/>
              </w:rPr>
              <w:t xml:space="preserve"> </w:t>
            </w:r>
            <w:r w:rsidRPr="00D55118">
              <w:rPr>
                <w:color w:val="000000"/>
                <w:lang w:eastAsia="en-CA"/>
              </w:rPr>
              <w:t>1, …,</w:t>
            </w:r>
            <w:r w:rsidR="009C7AE3">
              <w:rPr>
                <w:color w:val="000000"/>
                <w:lang w:eastAsia="en-CA"/>
              </w:rPr>
              <w:t xml:space="preserve"> </w:t>
            </w:r>
            <w:r w:rsidRPr="00D55118">
              <w:rPr>
                <w:color w:val="00000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D55118" w:rsidRDefault="00D55118" w:rsidP="009C7AE3">
            <w:pPr>
              <w:spacing w:line="240" w:lineRule="auto"/>
              <w:jc w:val="center"/>
              <w:rPr>
                <w:color w:val="000000"/>
                <w:lang w:eastAsia="en-CA"/>
              </w:rPr>
            </w:pPr>
            <w:r w:rsidRPr="00D55118">
              <w:rPr>
                <w:color w:val="000000"/>
                <w:lang w:eastAsia="en-CA"/>
              </w:rPr>
              <w:t>Weekend Indicator (x</w:t>
            </w:r>
            <w:r w:rsidRPr="00D55118">
              <w:rPr>
                <w:color w:val="000000"/>
                <w:vertAlign w:val="subscript"/>
                <w:lang w:eastAsia="en-CA"/>
              </w:rPr>
              <w:t>5</w:t>
            </w:r>
            <w:r w:rsidRPr="00D55118">
              <w:rPr>
                <w:color w:val="000000"/>
                <w:lang w:eastAsia="en-CA"/>
              </w:rPr>
              <w:t>)</w:t>
            </w:r>
          </w:p>
        </w:tc>
        <w:tc>
          <w:tcPr>
            <w:tcW w:w="0" w:type="auto"/>
            <w:shd w:val="clear" w:color="auto" w:fill="auto"/>
            <w:noWrap/>
            <w:vAlign w:val="bottom"/>
            <w:hideMark/>
          </w:tcPr>
          <w:p w14:paraId="01A18CCA" w14:textId="77777777" w:rsidR="00D55118" w:rsidRPr="00D55118" w:rsidRDefault="00D55118" w:rsidP="009C7AE3">
            <w:pPr>
              <w:spacing w:line="240" w:lineRule="auto"/>
              <w:jc w:val="center"/>
              <w:rPr>
                <w:color w:val="000000"/>
                <w:lang w:eastAsia="en-CA"/>
              </w:rPr>
            </w:pPr>
            <w:r w:rsidRPr="00D55118">
              <w:rPr>
                <w:color w:val="00000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D55118" w:rsidRDefault="00D55118" w:rsidP="009C7AE3">
            <w:pPr>
              <w:spacing w:line="240" w:lineRule="auto"/>
              <w:jc w:val="center"/>
              <w:rPr>
                <w:color w:val="000000"/>
                <w:lang w:eastAsia="en-CA"/>
              </w:rPr>
            </w:pPr>
            <w:r w:rsidRPr="00D55118">
              <w:rPr>
                <w:color w:val="000000"/>
                <w:lang w:eastAsia="en-CA"/>
              </w:rPr>
              <w:t xml:space="preserve">Maximum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6</w:t>
            </w:r>
            <w:r w:rsidRPr="00D55118">
              <w:rPr>
                <w:color w:val="000000"/>
                <w:lang w:eastAsia="en-CA"/>
              </w:rPr>
              <w:t>)</w:t>
            </w:r>
          </w:p>
        </w:tc>
        <w:tc>
          <w:tcPr>
            <w:tcW w:w="0" w:type="auto"/>
            <w:shd w:val="clear" w:color="auto" w:fill="auto"/>
            <w:noWrap/>
            <w:vAlign w:val="bottom"/>
            <w:hideMark/>
          </w:tcPr>
          <w:p w14:paraId="0DABBA0D"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D55118" w:rsidRDefault="00D55118" w:rsidP="009C7AE3">
            <w:pPr>
              <w:spacing w:line="240" w:lineRule="auto"/>
              <w:jc w:val="center"/>
              <w:rPr>
                <w:color w:val="000000"/>
                <w:lang w:eastAsia="en-CA"/>
              </w:rPr>
            </w:pPr>
            <w:r w:rsidRPr="00D55118">
              <w:rPr>
                <w:color w:val="000000"/>
                <w:lang w:eastAsia="en-CA"/>
              </w:rPr>
              <w:t xml:space="preserve">Minimum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7</w:t>
            </w:r>
            <w:r w:rsidRPr="00D55118">
              <w:rPr>
                <w:color w:val="000000"/>
                <w:lang w:eastAsia="en-CA"/>
              </w:rPr>
              <w:t>)</w:t>
            </w:r>
          </w:p>
        </w:tc>
        <w:tc>
          <w:tcPr>
            <w:tcW w:w="0" w:type="auto"/>
            <w:shd w:val="clear" w:color="auto" w:fill="auto"/>
            <w:noWrap/>
            <w:vAlign w:val="bottom"/>
            <w:hideMark/>
          </w:tcPr>
          <w:p w14:paraId="17893221"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D55118" w:rsidRDefault="00D55118" w:rsidP="009C7AE3">
            <w:pPr>
              <w:spacing w:line="240" w:lineRule="auto"/>
              <w:jc w:val="center"/>
              <w:rPr>
                <w:color w:val="000000"/>
                <w:lang w:eastAsia="en-CA"/>
              </w:rPr>
            </w:pPr>
            <w:r w:rsidRPr="00D55118">
              <w:rPr>
                <w:color w:val="000000"/>
                <w:lang w:eastAsia="en-CA"/>
              </w:rPr>
              <w:t xml:space="preserve">Average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8</w:t>
            </w:r>
            <w:r w:rsidRPr="00D55118">
              <w:rPr>
                <w:color w:val="000000"/>
                <w:lang w:eastAsia="en-CA"/>
              </w:rPr>
              <w:t>)</w:t>
            </w:r>
          </w:p>
        </w:tc>
        <w:tc>
          <w:tcPr>
            <w:tcW w:w="0" w:type="auto"/>
            <w:shd w:val="clear" w:color="auto" w:fill="auto"/>
            <w:noWrap/>
            <w:vAlign w:val="bottom"/>
            <w:hideMark/>
          </w:tcPr>
          <w:p w14:paraId="44D5BE49" w14:textId="77777777" w:rsidR="00D55118" w:rsidRPr="00D55118" w:rsidRDefault="00D55118" w:rsidP="009C7AE3">
            <w:pPr>
              <w:spacing w:line="240" w:lineRule="auto"/>
              <w:jc w:val="center"/>
              <w:rPr>
                <w:color w:val="000000"/>
                <w:lang w:eastAsia="en-CA"/>
              </w:rPr>
            </w:pPr>
            <w:r w:rsidRPr="00D55118">
              <w:rPr>
                <w:color w:val="00000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D55118" w:rsidRDefault="00D55118" w:rsidP="009C7AE3">
            <w:pPr>
              <w:spacing w:line="240" w:lineRule="auto"/>
              <w:jc w:val="center"/>
              <w:rPr>
                <w:color w:val="000000"/>
                <w:lang w:eastAsia="en-CA"/>
              </w:rPr>
            </w:pPr>
            <w:r w:rsidRPr="00D55118">
              <w:rPr>
                <w:color w:val="000000"/>
                <w:lang w:eastAsia="en-CA"/>
              </w:rPr>
              <w:lastRenderedPageBreak/>
              <w:t>Load Demand Lag Value for Lag = 24 Hours (1 Day) (x</w:t>
            </w:r>
            <w:r w:rsidRPr="00D55118">
              <w:rPr>
                <w:color w:val="000000"/>
                <w:vertAlign w:val="subscript"/>
                <w:lang w:eastAsia="en-CA"/>
              </w:rPr>
              <w:t>9</w:t>
            </w:r>
            <w:r w:rsidRPr="00D55118">
              <w:rPr>
                <w:color w:val="000000"/>
                <w:lang w:eastAsia="en-CA"/>
              </w:rPr>
              <w:t>)</w:t>
            </w:r>
          </w:p>
        </w:tc>
        <w:tc>
          <w:tcPr>
            <w:tcW w:w="0" w:type="auto"/>
            <w:shd w:val="clear" w:color="auto" w:fill="auto"/>
            <w:noWrap/>
            <w:vAlign w:val="bottom"/>
            <w:hideMark/>
          </w:tcPr>
          <w:p w14:paraId="1E2F9DE8"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168 Hours (1 Week) (x</w:t>
            </w:r>
            <w:r w:rsidRPr="00D55118">
              <w:rPr>
                <w:color w:val="000000"/>
                <w:vertAlign w:val="subscript"/>
                <w:lang w:eastAsia="en-CA"/>
              </w:rPr>
              <w:t>10</w:t>
            </w:r>
            <w:r w:rsidRPr="00D55118">
              <w:rPr>
                <w:color w:val="000000"/>
                <w:lang w:eastAsia="en-CA"/>
              </w:rPr>
              <w:t>)</w:t>
            </w:r>
          </w:p>
        </w:tc>
        <w:tc>
          <w:tcPr>
            <w:tcW w:w="0" w:type="auto"/>
            <w:shd w:val="clear" w:color="auto" w:fill="auto"/>
            <w:noWrap/>
            <w:vAlign w:val="bottom"/>
            <w:hideMark/>
          </w:tcPr>
          <w:p w14:paraId="072A4A27" w14:textId="77777777" w:rsidR="00D55118" w:rsidRPr="00D55118" w:rsidRDefault="00D55118" w:rsidP="009C7AE3">
            <w:pPr>
              <w:keepNext/>
              <w:spacing w:line="240" w:lineRule="auto"/>
              <w:jc w:val="center"/>
              <w:rPr>
                <w:color w:val="000000"/>
                <w:lang w:eastAsia="en-CA"/>
              </w:rPr>
            </w:pPr>
            <w:r w:rsidRPr="00D55118">
              <w:rPr>
                <w:color w:val="000000"/>
                <w:lang w:eastAsia="en-CA"/>
              </w:rPr>
              <w:t>Load Demand</w:t>
            </w:r>
          </w:p>
        </w:tc>
      </w:tr>
    </w:tbl>
    <w:p w14:paraId="526B9580" w14:textId="3A482A2A" w:rsidR="004466DF" w:rsidRDefault="00C27247" w:rsidP="0090048A">
      <w:pPr>
        <w:pStyle w:val="Caption"/>
        <w:jc w:val="center"/>
      </w:pPr>
      <w:bookmarkStart w:id="120" w:name="_Toc88746122"/>
      <w:r>
        <w:t xml:space="preserve">Table </w:t>
      </w:r>
      <w:r w:rsidR="00D0141D">
        <w:fldChar w:fldCharType="begin"/>
      </w:r>
      <w:r w:rsidR="00D0141D">
        <w:instrText xml:space="preserve"> SEQ Table \* ARABIC </w:instrText>
      </w:r>
      <w:r w:rsidR="00D0141D">
        <w:fldChar w:fldCharType="separate"/>
      </w:r>
      <w:r w:rsidR="003007EF">
        <w:rPr>
          <w:noProof/>
        </w:rPr>
        <w:t>2</w:t>
      </w:r>
      <w:r w:rsidR="00D0141D">
        <w:rPr>
          <w:noProof/>
        </w:rPr>
        <w:fldChar w:fldCharType="end"/>
      </w:r>
      <w:r>
        <w:t xml:space="preserve"> - </w:t>
      </w:r>
      <w:r w:rsidRPr="00D0365A">
        <w:t>The MLR Forecaster's Independent Variables</w:t>
      </w:r>
      <w:bookmarkEnd w:id="120"/>
    </w:p>
    <w:p w14:paraId="6679505B" w14:textId="73837730" w:rsidR="007B1B42" w:rsidRDefault="007B1B42" w:rsidP="009E4D88">
      <w:pPr>
        <w:ind w:firstLine="288"/>
      </w:pPr>
      <w:r w:rsidRPr="007B1B42">
        <w:t xml:space="preserve">The model was trained using the fitted linear regression model </w:t>
      </w:r>
      <w:r>
        <w:fldChar w:fldCharType="begin" w:fldLock="1"/>
      </w:r>
      <w:r w:rsidR="008F54CB">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[173]","plainTextFormattedCitation":"[173]","previouslyFormattedCitation":"[173]"},"properties":{"noteIndex":0},"schema":"https://github.com/citation-style-language/schema/raw/master/csl-citation.json"}</w:instrText>
      </w:r>
      <w:r>
        <w:fldChar w:fldCharType="separate"/>
      </w:r>
      <w:r w:rsidR="008F54CB" w:rsidRPr="008F54CB">
        <w:rPr>
          <w:noProof/>
        </w:rPr>
        <w:t>[173]</w:t>
      </w:r>
      <w:r>
        <w:fldChar w:fldCharType="end"/>
      </w:r>
      <w:r w:rsidRPr="007B1B42">
        <w:t>. Fitting the model to the training data was performed using the ordinary least squares algorithm. The model was validated using fivefold cross validation. Following the model's generation, it was used to forecast values for each hour of the test set.</w:t>
      </w:r>
    </w:p>
    <w:p w14:paraId="531756C0" w14:textId="2D8192C3" w:rsidR="00096339" w:rsidRDefault="00F407B3" w:rsidP="0080228C">
      <w:pPr>
        <w:pStyle w:val="Heading3"/>
      </w:pPr>
      <w:bookmarkStart w:id="121" w:name="_Toc88746075"/>
      <w:r>
        <w:t>3.</w:t>
      </w:r>
      <w:r w:rsidR="00EE7D05">
        <w:t>2</w:t>
      </w:r>
      <w:r>
        <w:t>.</w:t>
      </w:r>
      <w:r w:rsidR="00EE7D05">
        <w:t>3</w:t>
      </w:r>
      <w:r w:rsidR="0080228C">
        <w:t xml:space="preserve"> The</w:t>
      </w:r>
      <w:r>
        <w:t xml:space="preserve"> </w:t>
      </w:r>
      <w:r w:rsidR="0080228C">
        <w:t xml:space="preserve">Seasonal Auto Regressive Integrated Moving Averages with Exogenous Regressors </w:t>
      </w:r>
      <w:r w:rsidR="00775968">
        <w:t>Forecaster (</w:t>
      </w:r>
      <w:r w:rsidR="0080228C">
        <w:t>S</w:t>
      </w:r>
      <w:r w:rsidR="00775968">
        <w:t>ARIMA</w:t>
      </w:r>
      <w:r w:rsidR="0080228C">
        <w:t>X</w:t>
      </w:r>
      <w:r w:rsidR="00775968">
        <w:t>)</w:t>
      </w:r>
      <w:bookmarkEnd w:id="121"/>
    </w:p>
    <w:p w14:paraId="5EE81EA0" w14:textId="351DAE8B" w:rsidR="00A503E2" w:rsidRPr="00A503E2" w:rsidRDefault="00A503E2" w:rsidP="00A503E2">
      <w:r w:rsidRPr="00A503E2">
        <w:rPr>
          <w:highlight w:val="yellow"/>
        </w:rPr>
        <w:t>//To be modified</w:t>
      </w:r>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67E7E277" w:rsidR="00C90009" w:rsidRDefault="00CF04D9" w:rsidP="00CF04D9">
      <w:pPr>
        <w:pStyle w:val="MTDisplayEquation"/>
      </w:pPr>
      <w:r>
        <w:tab/>
      </w:r>
      <w:r w:rsidRPr="00CF04D9">
        <w:rPr>
          <w:position w:val="-4"/>
        </w:rPr>
        <w:object w:dxaOrig="180" w:dyaOrig="279" w14:anchorId="03ABE717">
          <v:shape id="_x0000_i1059" type="#_x0000_t75" style="width:8.9pt;height:14.4pt" o:ole="">
            <v:imagedata r:id="rId88" o:title=""/>
          </v:shape>
          <o:OLEObject Type="Embed" ProgID="Equation.DSMT4" ShapeID="_x0000_i1059" DrawAspect="Content" ObjectID="_1699406665" r:id="rId89"/>
        </w:object>
      </w:r>
      <w:r>
        <w:tab/>
      </w:r>
      <w:r w:rsidRPr="00634A7D">
        <w:rPr>
          <w:position w:val="-14"/>
        </w:rPr>
        <w:object w:dxaOrig="6100" w:dyaOrig="380" w14:anchorId="65DD4CB9">
          <v:shape id="_x0000_i1060" type="#_x0000_t75" style="width:305.15pt;height:18.85pt" o:ole="">
            <v:imagedata r:id="rId90" o:title=""/>
          </v:shape>
          <o:OLEObject Type="Embed" ProgID="Equation.DSMT4" ShapeID="_x0000_i1060" DrawAspect="Content" ObjectID="_1699406666" r:id="rId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0141D">
        <w:fldChar w:fldCharType="begin"/>
      </w:r>
      <w:r w:rsidR="00D0141D">
        <w:instrText xml:space="preserve"> SEQ MTEqn \c \* Arabic \* MERGEFORMAT </w:instrText>
      </w:r>
      <w:r w:rsidR="00D0141D">
        <w:fldChar w:fldCharType="separate"/>
      </w:r>
      <w:r w:rsidR="003007EF">
        <w:rPr>
          <w:noProof/>
        </w:rPr>
        <w:instrText>7</w:instrText>
      </w:r>
      <w:r w:rsidR="00D0141D">
        <w:rPr>
          <w:noProof/>
        </w:rPr>
        <w:fldChar w:fldCharType="end"/>
      </w:r>
      <w:r>
        <w:instrText>)</w:instrText>
      </w:r>
      <w:r>
        <w:fldChar w:fldCharType="end"/>
      </w:r>
    </w:p>
    <w:p w14:paraId="37FB4D37" w14:textId="4F9896ED"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3007EF">
        <w:t xml:space="preserve">Table </w:t>
      </w:r>
      <w:r w:rsidR="003007EF">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453F76AB" w:rsidR="00F80760" w:rsidRDefault="00F80760" w:rsidP="00F80760">
      <w:pPr>
        <w:pStyle w:val="Caption"/>
        <w:jc w:val="center"/>
      </w:pPr>
      <w:bookmarkStart w:id="122" w:name="_Ref88403604"/>
      <w:bookmarkStart w:id="123" w:name="_Toc88746123"/>
      <w:r>
        <w:t xml:space="preserve">Table </w:t>
      </w:r>
      <w:r w:rsidR="00D0141D">
        <w:fldChar w:fldCharType="begin"/>
      </w:r>
      <w:r w:rsidR="00D0141D">
        <w:instrText xml:space="preserve"> SEQ Table \* ARABIC </w:instrText>
      </w:r>
      <w:r w:rsidR="00D0141D">
        <w:fldChar w:fldCharType="separate"/>
      </w:r>
      <w:r w:rsidR="003007EF">
        <w:rPr>
          <w:noProof/>
        </w:rPr>
        <w:t>3</w:t>
      </w:r>
      <w:r w:rsidR="00D0141D">
        <w:rPr>
          <w:noProof/>
        </w:rPr>
        <w:fldChar w:fldCharType="end"/>
      </w:r>
      <w:bookmarkEnd w:id="122"/>
      <w:r>
        <w:t xml:space="preserve"> - </w:t>
      </w:r>
      <w:r w:rsidRPr="00AF02BC">
        <w:t>The ARIMA hyperparameters that were used across all datasets</w:t>
      </w:r>
      <w:bookmarkEnd w:id="123"/>
    </w:p>
    <w:p w14:paraId="2B0F0FF9" w14:textId="0A189C8E" w:rsidR="00FD7B39" w:rsidRPr="00FD7B39" w:rsidRDefault="00853192" w:rsidP="00FD7283">
      <w:pPr>
        <w:ind w:firstLine="288"/>
      </w:pPr>
      <w:r w:rsidRPr="00853192">
        <w:lastRenderedPageBreak/>
        <w:t xml:space="preserve">The model was fitted using training data. The parameters p, d, and q are used to fit the model to the training data; a constant term was </w:t>
      </w:r>
      <w:r w:rsidR="00286948">
        <w:t xml:space="preserve">also </w:t>
      </w:r>
      <w:r w:rsidRPr="00853192">
        <w:t>included. The model was then used to estimate the coefficients. The expectation-maximization algorithm was used to fit the 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124" w:name="_Toc8874607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124"/>
    </w:p>
    <w:p w14:paraId="07E282C5" w14:textId="6BCAB5AC" w:rsidR="005E3ACC" w:rsidRDefault="000D443E" w:rsidP="005E3ACC">
      <w:pPr>
        <w:ind w:firstLine="288"/>
      </w:pPr>
      <w:r w:rsidRPr="000D443E">
        <w:t>When implementing the ANNSTLF-G3, three components must be specified: a BLF, a CLF, and an RLS combiner. The resilient back-propagation algorithm was used to train both the BLF and the CLF networks. Both ANNs are fully connected across all layers. The hidden layer contains sixty neurons. In both the hidden and output layers, the activation function is a hyperbolic tangent sigmoid transfer function.</w:t>
      </w:r>
      <w:r w:rsidR="00F7571F" w:rsidRPr="00F7571F">
        <w:t xml:space="preserve"> </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593C4DC2" w:rsidR="000A1E8F" w:rsidRDefault="000A1E8F" w:rsidP="000A1E8F">
      <w:pPr>
        <w:pStyle w:val="Caption"/>
        <w:jc w:val="center"/>
      </w:pPr>
      <w:bookmarkStart w:id="125" w:name="_Toc88746144"/>
      <w:r>
        <w:t xml:space="preserve">Figure </w:t>
      </w:r>
      <w:r w:rsidR="00D0141D">
        <w:fldChar w:fldCharType="begin"/>
      </w:r>
      <w:r w:rsidR="00D0141D">
        <w:instrText xml:space="preserve"> SEQ Figure \* ARABIC </w:instrText>
      </w:r>
      <w:r w:rsidR="00D0141D">
        <w:fldChar w:fldCharType="separate"/>
      </w:r>
      <w:r w:rsidR="003007EF">
        <w:rPr>
          <w:noProof/>
        </w:rPr>
        <w:t>9</w:t>
      </w:r>
      <w:r w:rsidR="00D0141D">
        <w:rPr>
          <w:noProof/>
        </w:rPr>
        <w:fldChar w:fldCharType="end"/>
      </w:r>
      <w:r>
        <w:t xml:space="preserve"> – </w:t>
      </w:r>
      <w:r w:rsidRPr="008914C4">
        <w:t>The Structure of the B</w:t>
      </w:r>
      <w:r>
        <w:t>LF</w:t>
      </w:r>
      <w:r w:rsidRPr="008914C4">
        <w:t xml:space="preserve"> and C</w:t>
      </w:r>
      <w:r>
        <w:t>LF</w:t>
      </w:r>
      <w:r w:rsidRPr="008914C4">
        <w:t xml:space="preserve"> Network</w:t>
      </w:r>
      <w:bookmarkEnd w:id="125"/>
    </w:p>
    <w:p w14:paraId="18229BA3" w14:textId="77777777" w:rsidR="00337EB7" w:rsidRDefault="008A6B44" w:rsidP="00337EB7">
      <w:pPr>
        <w:ind w:firstLine="288"/>
      </w:pPr>
      <w:r w:rsidRPr="008A6B44">
        <w:t>Eighty percent of the training data was used for training, while twenty percent was used for validation. The RLS combiner starts with a weight of 0.5 for each hour in both the BLF and CLF outputs; after each iteration, the weights for each hour are updated automatically based on the algorithm's calculation.</w:t>
      </w:r>
      <w:r w:rsidR="00474DF6">
        <w:t xml:space="preserve"> </w:t>
      </w:r>
    </w:p>
    <w:p w14:paraId="5C0CEE30" w14:textId="43CC854C" w:rsidR="00337EB7" w:rsidRDefault="00337EB7" w:rsidP="00337EB7">
      <w:pPr>
        <w:ind w:firstLine="288"/>
      </w:pPr>
      <w:r w:rsidRPr="00337EB7">
        <w:lastRenderedPageBreak/>
        <w:t>As illustrated in the figure above, the ANNs' input set includes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different; the BLF concentrated on actual load demand, whereas the CLF concentrated on load changes from yesterday to today. The final CLF forecasts were determined by adding the predicted changes to yesterday's actual load.</w:t>
      </w:r>
      <w:r>
        <w:t xml:space="preserve"> </w:t>
      </w:r>
      <w:r w:rsidRPr="00337EB7">
        <w:t>The BLF and CLF each required 79 inputs.</w:t>
      </w:r>
    </w:p>
    <w:p w14:paraId="65E9D872" w14:textId="028ECCED" w:rsidR="000A1E8F" w:rsidRDefault="00AF505E" w:rsidP="000A1E8F">
      <w:pPr>
        <w:ind w:firstLine="288"/>
      </w:pPr>
      <w:r w:rsidRPr="00AF505E">
        <w:t xml:space="preserve">When we switched between resilient and Levenberg-Marquardt back-propagation, we observed that resilient back-propagation outperformed Levenberg-Marquardt back-propagation. </w:t>
      </w:r>
      <w:r w:rsidR="00DF00F6">
        <w:t>We also</w:t>
      </w:r>
      <w:r w:rsidRPr="00AF505E">
        <w:t xml:space="preserve"> observed an improvement in performance when we changed the activation function of the output layer from linear to tangent sigmoid.</w:t>
      </w:r>
      <w:r w:rsidR="000A1E8F" w:rsidRPr="00F7571F">
        <w:t xml:space="preserve"> </w:t>
      </w:r>
    </w:p>
    <w:p w14:paraId="7FA51A99" w14:textId="719149C3" w:rsidR="002E0AEC" w:rsidRPr="0079016F" w:rsidRDefault="002E0AEC" w:rsidP="00E141F5">
      <w:pPr>
        <w:pStyle w:val="Heading2"/>
      </w:pPr>
      <w:bookmarkStart w:id="126" w:name="_Toc88746077"/>
      <w:r>
        <w:t>3.</w:t>
      </w:r>
      <w:r w:rsidR="00E141F5">
        <w:t>3</w:t>
      </w:r>
      <w:r>
        <w:t xml:space="preserve"> </w:t>
      </w:r>
      <w:r w:rsidR="001A3FAF" w:rsidRPr="002A6B03">
        <w:t>Implementation Specifications for</w:t>
      </w:r>
      <w:r w:rsidR="001A3FAF">
        <w:t xml:space="preserve"> t</w:t>
      </w:r>
      <w:r>
        <w:t>he Deep Learning Forecasters</w:t>
      </w:r>
      <w:bookmarkEnd w:id="126"/>
    </w:p>
    <w:p w14:paraId="1669F607" w14:textId="77777777" w:rsidR="00F15766" w:rsidRDefault="00D16944" w:rsidP="00F15766">
      <w:pPr>
        <w:pStyle w:val="Heading3"/>
      </w:pPr>
      <w:bookmarkStart w:id="127" w:name="_Toc88746078"/>
      <w:r>
        <w:t>3.</w:t>
      </w:r>
      <w:r w:rsidR="00D77BAA">
        <w:t>3</w:t>
      </w:r>
      <w:r w:rsidR="00B93EB2">
        <w:t>.1</w:t>
      </w:r>
      <w:r>
        <w:t xml:space="preserve"> </w:t>
      </w:r>
      <w:r w:rsidR="00F15766">
        <w:t>The Long Short Term Memory Forecaster (LSTM)</w:t>
      </w:r>
      <w:bookmarkEnd w:id="127"/>
    </w:p>
    <w:p w14:paraId="0889A413" w14:textId="6E84B8DB"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8F54CB">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[174]","plainTextFormattedCitation":"[174]","previouslyFormattedCitation":"[174]"},"properties":{"noteIndex":0},"schema":"https://github.com/citation-style-language/schema/raw/master/csl-citation.json"}</w:instrText>
      </w:r>
      <w:r>
        <w:fldChar w:fldCharType="separate"/>
      </w:r>
      <w:r w:rsidR="008F54CB" w:rsidRPr="008F54CB">
        <w:rPr>
          <w:noProof/>
        </w:rPr>
        <w:t>[174]</w:t>
      </w:r>
      <w:r>
        <w:fldChar w:fldCharType="end"/>
      </w:r>
      <w:r>
        <w:t>.</w:t>
      </w:r>
    </w:p>
    <w:p w14:paraId="2AAB5AF8" w14:textId="44C3A5C2" w:rsidR="008A13AD" w:rsidRPr="008A13AD" w:rsidRDefault="008A13AD" w:rsidP="0018476A">
      <w:pPr>
        <w:ind w:firstLine="288"/>
      </w:pPr>
      <w:r w:rsidRPr="008A13AD">
        <w:lastRenderedPageBreak/>
        <w:t xml:space="preserve">Additionally, because the ANNSTLF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128" w:name="_Toc88746079"/>
      <w:r>
        <w:t>3.</w:t>
      </w:r>
      <w:r w:rsidR="008F086A">
        <w:t>3.2</w:t>
      </w:r>
      <w:r>
        <w:t xml:space="preserve"> </w:t>
      </w:r>
      <w:r w:rsidR="00AE21E5">
        <w:t>The Convolutional Neural Network Forecaster (CNN)</w:t>
      </w:r>
      <w:bookmarkEnd w:id="128"/>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3869429E"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8F54CB">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[175]","plainTextFormattedCitation":"[175]","previouslyFormattedCitation":"[175]"},"properties":{"noteIndex":0},"schema":"https://github.com/citation-style-language/schema/raw/master/csl-citation.json"}</w:instrText>
      </w:r>
      <w:r>
        <w:fldChar w:fldCharType="separate"/>
      </w:r>
      <w:r w:rsidR="008F54CB" w:rsidRPr="008F54CB">
        <w:rPr>
          <w:noProof/>
        </w:rPr>
        <w:t>[175]</w:t>
      </w:r>
      <w:r>
        <w:fldChar w:fldCharType="end"/>
      </w:r>
      <w:r w:rsidRPr="001746BC">
        <w:t>.</w:t>
      </w:r>
    </w:p>
    <w:p w14:paraId="75644D12" w14:textId="5635AA61" w:rsidR="008F44DD" w:rsidRDefault="008F44DD" w:rsidP="008F44DD">
      <w:pPr>
        <w:pStyle w:val="Heading2"/>
      </w:pPr>
      <w:bookmarkStart w:id="129" w:name="_Toc88746080"/>
      <w:r>
        <w:t>3.</w:t>
      </w:r>
      <w:r w:rsidR="005C5901">
        <w:t>4</w:t>
      </w:r>
      <w:r>
        <w:t xml:space="preserve"> Method Analysis</w:t>
      </w:r>
      <w:bookmarkEnd w:id="129"/>
    </w:p>
    <w:p w14:paraId="7C18C093" w14:textId="40E10153"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w:t>
      </w:r>
      <w:r w:rsidR="00647D51">
        <w:t>MAPE</w:t>
      </w:r>
      <w:r>
        <w:t xml:space="preserve"> and the </w:t>
      </w:r>
      <w:r w:rsidR="00647D51">
        <w:t>RMSE</w:t>
      </w:r>
      <w:r>
        <w:t>.</w:t>
      </w:r>
      <w:r w:rsidR="00B1295A">
        <w:t xml:space="preserve"> </w:t>
      </w:r>
      <w:r w:rsidR="00E72FD5" w:rsidRPr="00E72FD5">
        <w:t xml:space="preserve">A word about forecasters, which use two distinct </w:t>
      </w:r>
      <w:r w:rsidR="00E72FD5" w:rsidRPr="00E72FD5">
        <w:lastRenderedPageBreak/>
        <w:t>models, the BLF and the CLF, the outputs of which are then combined using an RLS combiner</w:t>
      </w:r>
      <w:r>
        <w:t>. To keep things simple, this analysis will use only the RLS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130" w:name="_Toc88746081"/>
      <w:r>
        <w:t>3.</w:t>
      </w:r>
      <w:r w:rsidR="004B52E9">
        <w:t>4</w:t>
      </w:r>
      <w:r>
        <w:t>.</w:t>
      </w:r>
      <w:r w:rsidR="00C02C1C">
        <w:t>1</w:t>
      </w:r>
      <w:r>
        <w:t xml:space="preserve"> </w:t>
      </w:r>
      <w:r w:rsidRPr="00BE5F2A">
        <w:t>A Brief Note on Peak Detection Accuracy</w:t>
      </w:r>
      <w:bookmarkEnd w:id="130"/>
    </w:p>
    <w:p w14:paraId="3B2E05EE" w14:textId="54D58150"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The 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3007EF">
        <w:t xml:space="preserve">Figure </w:t>
      </w:r>
      <w:r w:rsidR="003007EF">
        <w:rPr>
          <w:noProof/>
        </w:rPr>
        <w:t>10</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lastRenderedPageBreak/>
        <w:t xml:space="preserve">Although the Toronto dataset typically peaks between 16:00 and 21:00 in the evenings, a random peak occurred at 10:00 with a value of 6594 MW, which was greater than the second highest peak at 18:00 with a value of 6590 MW. It was only 4 MW more, but 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6A6C85AC">
            <wp:extent cx="3706047" cy="2857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3">
                      <a:extLst>
                        <a:ext uri="{28A0092B-C50C-407E-A947-70E740481C1C}">
                          <a14:useLocalDpi xmlns:a14="http://schemas.microsoft.com/office/drawing/2010/main" val="0"/>
                        </a:ext>
                      </a:extLst>
                    </a:blip>
                    <a:srcRect l="2504" t="5967" r="6082"/>
                    <a:stretch/>
                  </pic:blipFill>
                  <pic:spPr bwMode="auto">
                    <a:xfrm>
                      <a:off x="0" y="0"/>
                      <a:ext cx="3738310" cy="2882376"/>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158D6895" w:rsidR="0090132C" w:rsidRDefault="0090132C" w:rsidP="0090132C">
      <w:pPr>
        <w:pStyle w:val="Caption"/>
        <w:jc w:val="center"/>
      </w:pPr>
      <w:bookmarkStart w:id="131" w:name="_Ref88493564"/>
      <w:bookmarkStart w:id="132" w:name="_Toc88746145"/>
      <w:r>
        <w:t xml:space="preserve">Figure </w:t>
      </w:r>
      <w:r w:rsidR="00D0141D">
        <w:fldChar w:fldCharType="begin"/>
      </w:r>
      <w:r w:rsidR="00D0141D">
        <w:instrText xml:space="preserve"> SEQ Figure \* ARABIC </w:instrText>
      </w:r>
      <w:r w:rsidR="00D0141D">
        <w:fldChar w:fldCharType="separate"/>
      </w:r>
      <w:r w:rsidR="003007EF">
        <w:rPr>
          <w:noProof/>
        </w:rPr>
        <w:t>10</w:t>
      </w:r>
      <w:r w:rsidR="00D0141D">
        <w:rPr>
          <w:noProof/>
        </w:rPr>
        <w:fldChar w:fldCharType="end"/>
      </w:r>
      <w:bookmarkEnd w:id="131"/>
      <w:r>
        <w:t xml:space="preserve"> - </w:t>
      </w:r>
      <w:r w:rsidRPr="005E08B9">
        <w:t xml:space="preserve">Load Demand on March 11, 2019, and CNN Forecast </w:t>
      </w:r>
      <w:r>
        <w:t>– Toronto Dataset</w:t>
      </w:r>
      <w:bookmarkEnd w:id="132"/>
    </w:p>
    <w:p w14:paraId="022BBD4E" w14:textId="3B3773B6" w:rsidR="00116916" w:rsidRDefault="00116916" w:rsidP="008223C2">
      <w:pPr>
        <w:pStyle w:val="Heading2"/>
      </w:pPr>
      <w:bookmarkStart w:id="133" w:name="_Toc88746082"/>
      <w:r>
        <w:t>3.</w:t>
      </w:r>
      <w:r w:rsidR="00DF586D">
        <w:t>5</w:t>
      </w:r>
      <w:r w:rsidR="008223C2" w:rsidRPr="008223C2">
        <w:t xml:space="preserve"> The Performance of </w:t>
      </w:r>
      <w:r w:rsidR="00A039C8">
        <w:t>Forecaster</w:t>
      </w:r>
      <w:r w:rsidR="008223C2" w:rsidRPr="008223C2">
        <w:t>s on the Toronto Dataset</w:t>
      </w:r>
      <w:bookmarkEnd w:id="133"/>
    </w:p>
    <w:p w14:paraId="13765B5E" w14:textId="3BE480EA" w:rsidR="006963BD" w:rsidRDefault="00C400C8" w:rsidP="00105F26">
      <w:pPr>
        <w:ind w:firstLine="288"/>
      </w:pPr>
      <w:r>
        <w:fldChar w:fldCharType="begin"/>
      </w:r>
      <w:r>
        <w:instrText xml:space="preserve"> REF _Ref86081137 \h </w:instrText>
      </w:r>
      <w:r>
        <w:fldChar w:fldCharType="separate"/>
      </w:r>
      <w:r w:rsidR="003007EF">
        <w:t xml:space="preserve">Figure </w:t>
      </w:r>
      <w:r w:rsidR="003007EF">
        <w:rPr>
          <w:noProof/>
        </w:rPr>
        <w:t>11</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3007EF">
        <w:t xml:space="preserve">Figure </w:t>
      </w:r>
      <w:r w:rsidR="003007EF">
        <w:rPr>
          <w:noProof/>
        </w:rPr>
        <w:t>12</w:t>
      </w:r>
      <w:r>
        <w:fldChar w:fldCharType="end"/>
      </w:r>
      <w:r w:rsidR="0056361D" w:rsidRPr="0056361D">
        <w:t xml:space="preserve"> and </w:t>
      </w:r>
      <w:r>
        <w:fldChar w:fldCharType="begin"/>
      </w:r>
      <w:r>
        <w:instrText xml:space="preserve"> REF _Ref85285958 \h </w:instrText>
      </w:r>
      <w:r>
        <w:fldChar w:fldCharType="separate"/>
      </w:r>
      <w:r w:rsidR="003007EF">
        <w:t xml:space="preserve">Table </w:t>
      </w:r>
      <w:r w:rsidR="003007EF">
        <w:rPr>
          <w:noProof/>
        </w:rPr>
        <w:t>4</w:t>
      </w:r>
      <w:r>
        <w:fldChar w:fldCharType="end"/>
      </w:r>
      <w:r w:rsidR="0056361D" w:rsidRPr="0056361D">
        <w:t xml:space="preserve"> illustrate the overall </w:t>
      </w:r>
      <w:r w:rsidR="0056361D" w:rsidRPr="0056361D">
        <w:lastRenderedPageBreak/>
        <w:t>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3007EF">
        <w:t xml:space="preserve">Table </w:t>
      </w:r>
      <w:r w:rsidR="003007EF">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67BE0371" w:rsidR="00281B31" w:rsidRPr="00281B31" w:rsidRDefault="00B918B5" w:rsidP="00281B31">
            <w:pPr>
              <w:spacing w:line="240" w:lineRule="auto"/>
              <w:jc w:val="center"/>
              <w:rPr>
                <w:b/>
                <w:bCs/>
                <w:color w:val="000000"/>
                <w:lang w:eastAsia="en-CA"/>
              </w:rPr>
            </w:pPr>
            <w:r>
              <w:rPr>
                <w:b/>
                <w:bCs/>
                <w:color w:val="000000"/>
                <w:lang w:eastAsia="en-CA"/>
              </w:rPr>
              <w:t>S</w:t>
            </w:r>
            <w:r w:rsidR="00281B31"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918B5">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tcPr>
          <w:p w14:paraId="1807B59D" w14:textId="7F96E4E8"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918B5">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tcPr>
          <w:p w14:paraId="6F12A9C8" w14:textId="5AD8A24C"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62ADF4C4" w:rsidR="00D845F5" w:rsidRPr="00D845F5" w:rsidRDefault="00D845F5" w:rsidP="006963BD">
      <w:pPr>
        <w:pStyle w:val="Caption"/>
        <w:jc w:val="center"/>
      </w:pPr>
      <w:bookmarkStart w:id="134" w:name="_Ref85285958"/>
      <w:bookmarkStart w:id="135" w:name="_Toc88746124"/>
      <w:r>
        <w:t xml:space="preserve">Table </w:t>
      </w:r>
      <w:r w:rsidR="00D0141D">
        <w:fldChar w:fldCharType="begin"/>
      </w:r>
      <w:r w:rsidR="00D0141D">
        <w:instrText xml:space="preserve"> SEQ Table \* ARABIC </w:instrText>
      </w:r>
      <w:r w:rsidR="00D0141D">
        <w:fldChar w:fldCharType="separate"/>
      </w:r>
      <w:r w:rsidR="003007EF">
        <w:rPr>
          <w:noProof/>
        </w:rPr>
        <w:t>4</w:t>
      </w:r>
      <w:r w:rsidR="00D0141D">
        <w:rPr>
          <w:noProof/>
        </w:rPr>
        <w:fldChar w:fldCharType="end"/>
      </w:r>
      <w:bookmarkEnd w:id="134"/>
      <w:r>
        <w:t xml:space="preserve"> - </w:t>
      </w:r>
      <w:r w:rsidRPr="00356293">
        <w:t xml:space="preserve">Overall MAPE and RMSE for Each </w:t>
      </w:r>
      <w:r w:rsidR="00A039C8">
        <w:t>Forecaster</w:t>
      </w:r>
      <w:r w:rsidRPr="00356293">
        <w:t xml:space="preserve"> </w:t>
      </w:r>
      <w:r w:rsidRPr="000A402A">
        <w:t>– Toronto Dataset</w:t>
      </w:r>
      <w:bookmarkEnd w:id="135"/>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4">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5E15544F" w:rsidR="000F2742" w:rsidRDefault="00A155C1" w:rsidP="00105F26">
      <w:pPr>
        <w:pStyle w:val="Caption"/>
        <w:jc w:val="center"/>
      </w:pPr>
      <w:bookmarkStart w:id="136" w:name="_Ref86081137"/>
      <w:bookmarkStart w:id="137" w:name="_Toc88746146"/>
      <w:r>
        <w:t xml:space="preserve">Figure </w:t>
      </w:r>
      <w:r w:rsidR="00D0141D">
        <w:fldChar w:fldCharType="begin"/>
      </w:r>
      <w:r w:rsidR="00D0141D">
        <w:instrText xml:space="preserve"> SEQ Figure \* ARABIC </w:instrText>
      </w:r>
      <w:r w:rsidR="00D0141D">
        <w:fldChar w:fldCharType="separate"/>
      </w:r>
      <w:r w:rsidR="003007EF">
        <w:rPr>
          <w:noProof/>
        </w:rPr>
        <w:t>11</w:t>
      </w:r>
      <w:r w:rsidR="00D0141D">
        <w:rPr>
          <w:noProof/>
        </w:rPr>
        <w:fldChar w:fldCharType="end"/>
      </w:r>
      <w:bookmarkEnd w:id="136"/>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137"/>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95">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470C9AB1" w:rsidR="000F2742" w:rsidRDefault="000F2742" w:rsidP="000F2742">
      <w:pPr>
        <w:pStyle w:val="Caption"/>
        <w:jc w:val="center"/>
      </w:pPr>
      <w:bookmarkStart w:id="138" w:name="_Ref85373404"/>
      <w:bookmarkStart w:id="139" w:name="_Toc88746147"/>
      <w:r>
        <w:t xml:space="preserve">Figure </w:t>
      </w:r>
      <w:r w:rsidR="00D0141D">
        <w:fldChar w:fldCharType="begin"/>
      </w:r>
      <w:r w:rsidR="00D0141D">
        <w:instrText xml:space="preserve"> SEQ Figure \* ARABIC </w:instrText>
      </w:r>
      <w:r w:rsidR="00D0141D">
        <w:fldChar w:fldCharType="separate"/>
      </w:r>
      <w:r w:rsidR="003007EF">
        <w:rPr>
          <w:noProof/>
        </w:rPr>
        <w:t>12</w:t>
      </w:r>
      <w:r w:rsidR="00D0141D">
        <w:rPr>
          <w:noProof/>
        </w:rPr>
        <w:fldChar w:fldCharType="end"/>
      </w:r>
      <w:bookmarkEnd w:id="138"/>
      <w:r>
        <w:t xml:space="preserve"> - </w:t>
      </w:r>
      <w:r w:rsidRPr="00554616">
        <w:t xml:space="preserve">Overall Error Distribution for All </w:t>
      </w:r>
      <w:r w:rsidR="0025420C">
        <w:t>Forecaster</w:t>
      </w:r>
      <w:r w:rsidRPr="00554616">
        <w:t>s</w:t>
      </w:r>
      <w:r>
        <w:t xml:space="preserve"> – Toronto Dataset</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5D7CDF2D" w:rsidR="00A41219" w:rsidRPr="00A41219" w:rsidRDefault="00750EFD" w:rsidP="00A41219">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750EFD">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tcPr>
          <w:p w14:paraId="4FB1DC04" w14:textId="1A8AAEBF"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750EFD">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tcPr>
          <w:p w14:paraId="64FF4ED2" w14:textId="555E905B"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750EFD">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tcPr>
          <w:p w14:paraId="7B92333C" w14:textId="27D4CB07"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62397846" w:rsidR="007E29EE" w:rsidRDefault="007E29EE" w:rsidP="007E29EE">
      <w:pPr>
        <w:pStyle w:val="Caption"/>
        <w:jc w:val="center"/>
      </w:pPr>
      <w:bookmarkStart w:id="140" w:name="_Ref85286062"/>
      <w:bookmarkStart w:id="141" w:name="_Toc88746125"/>
      <w:r>
        <w:t xml:space="preserve">Table </w:t>
      </w:r>
      <w:r w:rsidR="00D0141D">
        <w:fldChar w:fldCharType="begin"/>
      </w:r>
      <w:r w:rsidR="00D0141D">
        <w:instrText xml:space="preserve"> SEQ Table \* ARABIC </w:instrText>
      </w:r>
      <w:r w:rsidR="00D0141D">
        <w:fldChar w:fldCharType="separate"/>
      </w:r>
      <w:r w:rsidR="003007EF">
        <w:rPr>
          <w:noProof/>
        </w:rPr>
        <w:t>5</w:t>
      </w:r>
      <w:r w:rsidR="00D0141D">
        <w:rPr>
          <w:noProof/>
        </w:rPr>
        <w:fldChar w:fldCharType="end"/>
      </w:r>
      <w:bookmarkEnd w:id="140"/>
      <w:r>
        <w:t xml:space="preserve"> - </w:t>
      </w:r>
      <w:r w:rsidRPr="0049763C">
        <w:t>Matrix Analysis of Peak Values and Time Difference – Toronto Dataset</w:t>
      </w:r>
      <w:bookmarkEnd w:id="141"/>
    </w:p>
    <w:p w14:paraId="75B5F696" w14:textId="371354AF" w:rsidR="007B0505" w:rsidRDefault="007B0505" w:rsidP="008223C2">
      <w:pPr>
        <w:pStyle w:val="Heading3"/>
      </w:pPr>
      <w:bookmarkStart w:id="142" w:name="_Toc88746083"/>
      <w:r>
        <w:t>3.</w:t>
      </w:r>
      <w:r w:rsidR="00B71491">
        <w:t>5</w:t>
      </w:r>
      <w:r>
        <w:t>.</w:t>
      </w:r>
      <w:r w:rsidR="00901E19">
        <w:t>1</w:t>
      </w:r>
      <w:r>
        <w:t xml:space="preserve"> </w:t>
      </w:r>
      <w:r w:rsidR="00B06C64" w:rsidRPr="00B06C64">
        <w:t>Discussion of the Toronto Dataset's Overall Performance</w:t>
      </w:r>
      <w:bookmarkEnd w:id="142"/>
    </w:p>
    <w:p w14:paraId="4E1A3825" w14:textId="5BA68DAA"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3007EF">
        <w:t xml:space="preserve">Table </w:t>
      </w:r>
      <w:r w:rsidR="003007EF">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3007EF">
        <w:t xml:space="preserve">Figure </w:t>
      </w:r>
      <w:r w:rsidR="003007EF">
        <w:rPr>
          <w:noProof/>
        </w:rPr>
        <w:t>11</w:t>
      </w:r>
      <w:r>
        <w:fldChar w:fldCharType="end"/>
      </w:r>
      <w:r>
        <w:t xml:space="preserve"> </w:t>
      </w:r>
      <w:r w:rsidRPr="00506A2F">
        <w:t xml:space="preserve">and the boxplot in </w:t>
      </w:r>
      <w:r>
        <w:fldChar w:fldCharType="begin"/>
      </w:r>
      <w:r>
        <w:instrText xml:space="preserve"> REF _Ref85373404 \h </w:instrText>
      </w:r>
      <w:r>
        <w:fldChar w:fldCharType="separate"/>
      </w:r>
      <w:r w:rsidR="003007EF">
        <w:t xml:space="preserve">Figure </w:t>
      </w:r>
      <w:r w:rsidR="003007EF">
        <w:rPr>
          <w:noProof/>
        </w:rPr>
        <w:t>12</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 xml:space="preserve">According to the MAE, </w:t>
      </w:r>
      <w:r w:rsidRPr="00C35B7D">
        <w:lastRenderedPageBreak/>
        <w:t>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143" w:name="_Toc88746084"/>
      <w:r>
        <w:t>3.6</w:t>
      </w:r>
      <w:r w:rsidRPr="008223C2">
        <w:t xml:space="preserve"> The Performance of </w:t>
      </w:r>
      <w:r w:rsidR="0025420C">
        <w:t>Forecaster</w:t>
      </w:r>
      <w:r w:rsidRPr="008223C2">
        <w:t xml:space="preserve">s on the </w:t>
      </w:r>
      <w:r>
        <w:t>Ottawa</w:t>
      </w:r>
      <w:r w:rsidRPr="008223C2">
        <w:t xml:space="preserve"> Dataset</w:t>
      </w:r>
      <w:bookmarkEnd w:id="143"/>
    </w:p>
    <w:p w14:paraId="72C634F1" w14:textId="7B8AC755" w:rsidR="000F2742" w:rsidRDefault="000305CC" w:rsidP="003B182F">
      <w:pPr>
        <w:ind w:firstLine="288"/>
      </w:pPr>
      <w:r>
        <w:fldChar w:fldCharType="begin"/>
      </w:r>
      <w:r>
        <w:instrText xml:space="preserve"> REF _Ref86082372 \h </w:instrText>
      </w:r>
      <w:r>
        <w:fldChar w:fldCharType="separate"/>
      </w:r>
      <w:r w:rsidR="003007EF">
        <w:t xml:space="preserve">Figure </w:t>
      </w:r>
      <w:r w:rsidR="003007EF">
        <w:rPr>
          <w:noProof/>
        </w:rPr>
        <w:t>13</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3007EF">
        <w:t xml:space="preserve">Figure </w:t>
      </w:r>
      <w:r w:rsidR="003007EF">
        <w:rPr>
          <w:noProof/>
        </w:rPr>
        <w:t>14</w:t>
      </w:r>
      <w:r>
        <w:fldChar w:fldCharType="end"/>
      </w:r>
      <w:r w:rsidRPr="000305CC">
        <w:t xml:space="preserve"> and the key performance metrics are listed in </w:t>
      </w:r>
      <w:r>
        <w:fldChar w:fldCharType="begin"/>
      </w:r>
      <w:r>
        <w:instrText xml:space="preserve"> REF _Ref85285966 \h </w:instrText>
      </w:r>
      <w:r>
        <w:fldChar w:fldCharType="separate"/>
      </w:r>
      <w:r w:rsidR="003007EF">
        <w:t xml:space="preserve">Table </w:t>
      </w:r>
      <w:r w:rsidR="003007EF">
        <w:rPr>
          <w:noProof/>
        </w:rPr>
        <w:t>6</w:t>
      </w:r>
      <w:r>
        <w:fldChar w:fldCharType="end"/>
      </w:r>
      <w:r w:rsidRPr="000305CC">
        <w:t xml:space="preserve">. </w:t>
      </w:r>
      <w:r>
        <w:fldChar w:fldCharType="begin"/>
      </w:r>
      <w:r>
        <w:instrText xml:space="preserve"> REF _Ref85286056 \h </w:instrText>
      </w:r>
      <w:r>
        <w:fldChar w:fldCharType="separate"/>
      </w:r>
      <w:r w:rsidR="003007EF">
        <w:t xml:space="preserve">Table </w:t>
      </w:r>
      <w:r w:rsidR="003007EF">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2C8D26D9" w:rsidR="00D053EF" w:rsidRPr="00D053EF" w:rsidRDefault="00750EFD" w:rsidP="00D053E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750EFD">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tcPr>
          <w:p w14:paraId="568E3A0D" w14:textId="338D4BA0"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750EFD">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tcPr>
          <w:p w14:paraId="6BD66229" w14:textId="4E9B0FAB"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48D95DF8" w:rsidR="002C4587" w:rsidRDefault="002C4587" w:rsidP="002C4587">
      <w:pPr>
        <w:pStyle w:val="Caption"/>
        <w:jc w:val="center"/>
      </w:pPr>
      <w:bookmarkStart w:id="144" w:name="_Ref85285966"/>
      <w:bookmarkStart w:id="145" w:name="_Ref86082422"/>
      <w:bookmarkStart w:id="146" w:name="_Toc88746126"/>
      <w:r>
        <w:t xml:space="preserve">Table </w:t>
      </w:r>
      <w:r w:rsidR="00D0141D">
        <w:fldChar w:fldCharType="begin"/>
      </w:r>
      <w:r w:rsidR="00D0141D">
        <w:instrText xml:space="preserve"> SEQ Table \* ARABIC </w:instrText>
      </w:r>
      <w:r w:rsidR="00D0141D">
        <w:fldChar w:fldCharType="separate"/>
      </w:r>
      <w:r w:rsidR="003007EF">
        <w:rPr>
          <w:noProof/>
        </w:rPr>
        <w:t>6</w:t>
      </w:r>
      <w:r w:rsidR="00D0141D">
        <w:rPr>
          <w:noProof/>
        </w:rPr>
        <w:fldChar w:fldCharType="end"/>
      </w:r>
      <w:bookmarkEnd w:id="144"/>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45"/>
      <w:bookmarkEnd w:id="146"/>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6">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6B7EF27A" w:rsidR="00957E3C" w:rsidRDefault="00957E3C" w:rsidP="00957E3C">
      <w:pPr>
        <w:pStyle w:val="Caption"/>
        <w:jc w:val="center"/>
      </w:pPr>
      <w:bookmarkStart w:id="147" w:name="_Ref86082372"/>
      <w:bookmarkStart w:id="148" w:name="_Toc88746148"/>
      <w:r>
        <w:t xml:space="preserve">Figure </w:t>
      </w:r>
      <w:r w:rsidR="00D0141D">
        <w:fldChar w:fldCharType="begin"/>
      </w:r>
      <w:r w:rsidR="00D0141D">
        <w:instrText xml:space="preserve"> SEQ Figure \* ARABIC </w:instrText>
      </w:r>
      <w:r w:rsidR="00D0141D">
        <w:fldChar w:fldCharType="separate"/>
      </w:r>
      <w:r w:rsidR="003007EF">
        <w:rPr>
          <w:noProof/>
        </w:rPr>
        <w:t>13</w:t>
      </w:r>
      <w:r w:rsidR="00D0141D">
        <w:rPr>
          <w:noProof/>
        </w:rPr>
        <w:fldChar w:fldCharType="end"/>
      </w:r>
      <w:bookmarkEnd w:id="147"/>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48"/>
    </w:p>
    <w:p w14:paraId="3E0CFC85" w14:textId="77777777" w:rsidR="00672D34" w:rsidRPr="00E224C6" w:rsidRDefault="00672D34" w:rsidP="00672D34">
      <w:pPr>
        <w:jc w:val="center"/>
      </w:pPr>
      <w:r w:rsidRPr="00E224C6">
        <w:rPr>
          <w:noProof/>
        </w:rPr>
        <w:lastRenderedPageBreak/>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97">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2529B94C" w:rsidR="00672D34" w:rsidRDefault="00672D34" w:rsidP="00672D34">
      <w:pPr>
        <w:pStyle w:val="Caption"/>
        <w:jc w:val="center"/>
      </w:pPr>
      <w:bookmarkStart w:id="149" w:name="_Ref85373469"/>
      <w:bookmarkStart w:id="150" w:name="_Toc88746149"/>
      <w:r>
        <w:t xml:space="preserve">Figure </w:t>
      </w:r>
      <w:r w:rsidR="00D0141D">
        <w:fldChar w:fldCharType="begin"/>
      </w:r>
      <w:r w:rsidR="00D0141D">
        <w:instrText xml:space="preserve"> SEQ Figure \* ARABIC </w:instrText>
      </w:r>
      <w:r w:rsidR="00D0141D">
        <w:fldChar w:fldCharType="separate"/>
      </w:r>
      <w:r w:rsidR="003007EF">
        <w:rPr>
          <w:noProof/>
        </w:rPr>
        <w:t>14</w:t>
      </w:r>
      <w:r w:rsidR="00D0141D">
        <w:rPr>
          <w:noProof/>
        </w:rPr>
        <w:fldChar w:fldCharType="end"/>
      </w:r>
      <w:bookmarkEnd w:id="149"/>
      <w:r>
        <w:t xml:space="preserve"> - </w:t>
      </w:r>
      <w:bookmarkStart w:id="151" w:name="_Hlk85899399"/>
      <w:r w:rsidRPr="00554616">
        <w:t xml:space="preserve">Overall Error Distribution for All </w:t>
      </w:r>
      <w:r w:rsidR="0025420C">
        <w:t>Forecaster</w:t>
      </w:r>
      <w:r w:rsidRPr="00554616">
        <w:t xml:space="preserve">s </w:t>
      </w:r>
      <w:r>
        <w:t>– Ottawa Dataset</w:t>
      </w:r>
      <w:bookmarkEnd w:id="150"/>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8A4BDA" w:rsidRPr="00540F83" w14:paraId="0CD0BF5A" w14:textId="77777777" w:rsidTr="00AA7D01">
        <w:trPr>
          <w:trHeight w:val="315"/>
          <w:jc w:val="center"/>
        </w:trPr>
        <w:tc>
          <w:tcPr>
            <w:tcW w:w="0" w:type="auto"/>
            <w:shd w:val="clear" w:color="auto" w:fill="auto"/>
            <w:noWrap/>
            <w:vAlign w:val="bottom"/>
            <w:hideMark/>
          </w:tcPr>
          <w:p w14:paraId="78CB7B2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Metrics</w:t>
            </w:r>
          </w:p>
        </w:tc>
        <w:tc>
          <w:tcPr>
            <w:tcW w:w="0" w:type="auto"/>
            <w:shd w:val="clear" w:color="auto" w:fill="auto"/>
            <w:noWrap/>
            <w:vAlign w:val="bottom"/>
            <w:hideMark/>
          </w:tcPr>
          <w:p w14:paraId="3141858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39AC629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254EE67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EEC3221"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264C0018" w14:textId="3A387525" w:rsidR="008A4BDA" w:rsidRPr="00540F83" w:rsidRDefault="00AA21AF" w:rsidP="00AA7D01">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AC65F8" w14:textId="77777777" w:rsidR="008A4BDA" w:rsidRPr="00540F83" w:rsidRDefault="008A4BDA" w:rsidP="00AA7D01">
            <w:pPr>
              <w:spacing w:line="240" w:lineRule="auto"/>
              <w:jc w:val="center"/>
              <w:rPr>
                <w:b/>
                <w:bCs/>
                <w:color w:val="000000"/>
                <w:lang w:eastAsia="en-CA"/>
              </w:rPr>
            </w:pPr>
            <w:r w:rsidRPr="00540F83">
              <w:rPr>
                <w:b/>
                <w:bCs/>
                <w:color w:val="000000"/>
                <w:lang w:eastAsia="en-CA"/>
              </w:rPr>
              <w:t>SNF</w:t>
            </w:r>
          </w:p>
        </w:tc>
      </w:tr>
      <w:tr w:rsidR="008A4BDA" w:rsidRPr="00540F83" w14:paraId="287DFCA2" w14:textId="77777777" w:rsidTr="00AA21AF">
        <w:trPr>
          <w:trHeight w:val="315"/>
          <w:jc w:val="center"/>
        </w:trPr>
        <w:tc>
          <w:tcPr>
            <w:tcW w:w="0" w:type="auto"/>
            <w:shd w:val="clear" w:color="auto" w:fill="auto"/>
            <w:noWrap/>
            <w:vAlign w:val="bottom"/>
            <w:hideMark/>
          </w:tcPr>
          <w:p w14:paraId="3F499485"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04D38E55" w14:textId="77777777" w:rsidR="008A4BDA" w:rsidRPr="00540F83" w:rsidRDefault="008A4BDA" w:rsidP="00AA7D01">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43080874" w14:textId="77777777" w:rsidR="008A4BDA" w:rsidRPr="00540F83" w:rsidRDefault="008A4BDA" w:rsidP="00AA7D01">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26391F1C" w14:textId="77777777" w:rsidR="008A4BDA" w:rsidRPr="00540F83" w:rsidRDefault="008A4BDA" w:rsidP="00AA7D01">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786B4E42" w14:textId="77777777" w:rsidR="008A4BDA" w:rsidRPr="00540F83" w:rsidRDefault="008A4BDA" w:rsidP="00AA7D01">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tcPr>
          <w:p w14:paraId="47A6390E" w14:textId="22F2D06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EE7AA52" w14:textId="77777777" w:rsidR="008A4BDA" w:rsidRPr="00540F83" w:rsidRDefault="008A4BDA" w:rsidP="00AA7D01">
            <w:pPr>
              <w:spacing w:line="240" w:lineRule="auto"/>
              <w:jc w:val="center"/>
              <w:rPr>
                <w:color w:val="000000"/>
                <w:lang w:eastAsia="en-CA"/>
              </w:rPr>
            </w:pPr>
            <w:r w:rsidRPr="00540F83">
              <w:rPr>
                <w:color w:val="000000"/>
                <w:lang w:eastAsia="en-CA"/>
              </w:rPr>
              <w:t>6.98</w:t>
            </w:r>
          </w:p>
        </w:tc>
      </w:tr>
      <w:tr w:rsidR="008A4BDA" w:rsidRPr="00540F83" w14:paraId="2A589A9D" w14:textId="77777777" w:rsidTr="00AA21AF">
        <w:trPr>
          <w:trHeight w:val="315"/>
          <w:jc w:val="center"/>
        </w:trPr>
        <w:tc>
          <w:tcPr>
            <w:tcW w:w="0" w:type="auto"/>
            <w:shd w:val="clear" w:color="auto" w:fill="auto"/>
            <w:noWrap/>
            <w:vAlign w:val="bottom"/>
            <w:hideMark/>
          </w:tcPr>
          <w:p w14:paraId="04519B7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49C5B1B8" w14:textId="77777777" w:rsidR="008A4BDA" w:rsidRPr="00540F83" w:rsidRDefault="008A4BDA" w:rsidP="00AA7D01">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403FADFF" w14:textId="77777777" w:rsidR="008A4BDA" w:rsidRPr="00540F83" w:rsidRDefault="008A4BDA" w:rsidP="00AA7D01">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6602D46B" w14:textId="77777777" w:rsidR="008A4BDA" w:rsidRPr="00540F83" w:rsidRDefault="008A4BDA" w:rsidP="00AA7D01">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159C0356" w14:textId="77777777" w:rsidR="008A4BDA" w:rsidRPr="00540F83" w:rsidRDefault="008A4BDA" w:rsidP="00AA7D01">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tcPr>
          <w:p w14:paraId="1D38B464" w14:textId="5831CF9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236D1202" w14:textId="77777777" w:rsidR="008A4BDA" w:rsidRPr="00540F83" w:rsidRDefault="008A4BDA" w:rsidP="00AA7D01">
            <w:pPr>
              <w:spacing w:line="240" w:lineRule="auto"/>
              <w:jc w:val="center"/>
              <w:rPr>
                <w:color w:val="000000"/>
                <w:lang w:eastAsia="en-CA"/>
              </w:rPr>
            </w:pPr>
            <w:r w:rsidRPr="00540F83">
              <w:rPr>
                <w:color w:val="000000"/>
                <w:lang w:eastAsia="en-CA"/>
              </w:rPr>
              <w:t>79</w:t>
            </w:r>
          </w:p>
        </w:tc>
      </w:tr>
      <w:tr w:rsidR="008A4BDA" w:rsidRPr="00540F83" w14:paraId="5BF76E1F" w14:textId="77777777" w:rsidTr="00AA21AF">
        <w:trPr>
          <w:trHeight w:val="315"/>
          <w:jc w:val="center"/>
        </w:trPr>
        <w:tc>
          <w:tcPr>
            <w:tcW w:w="0" w:type="auto"/>
            <w:shd w:val="clear" w:color="auto" w:fill="auto"/>
            <w:noWrap/>
            <w:vAlign w:val="bottom"/>
            <w:hideMark/>
          </w:tcPr>
          <w:p w14:paraId="2430423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6A09C1" w14:textId="77777777" w:rsidR="008A4BDA" w:rsidRPr="00540F83" w:rsidRDefault="008A4BDA" w:rsidP="00AA7D01">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01052B07" w14:textId="77777777" w:rsidR="008A4BDA" w:rsidRPr="00540F83" w:rsidRDefault="008A4BDA" w:rsidP="00AA7D01">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3E504CF6" w14:textId="77777777" w:rsidR="008A4BDA" w:rsidRPr="00540F83" w:rsidRDefault="008A4BDA" w:rsidP="00AA7D01">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29A553A9" w14:textId="77777777" w:rsidR="008A4BDA" w:rsidRPr="00540F83" w:rsidRDefault="008A4BDA" w:rsidP="00AA7D01">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tcPr>
          <w:p w14:paraId="4687349D" w14:textId="09F5BB56"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BFA4A0B" w14:textId="77777777" w:rsidR="008A4BDA" w:rsidRPr="00540F83" w:rsidRDefault="008A4BDA" w:rsidP="00AA7D01">
            <w:pPr>
              <w:spacing w:line="240" w:lineRule="auto"/>
              <w:jc w:val="center"/>
              <w:rPr>
                <w:color w:val="000000"/>
                <w:lang w:eastAsia="en-CA"/>
              </w:rPr>
            </w:pPr>
            <w:r w:rsidRPr="00540F83">
              <w:rPr>
                <w:color w:val="000000"/>
                <w:lang w:eastAsia="en-CA"/>
              </w:rPr>
              <w:t>0</w:t>
            </w:r>
          </w:p>
        </w:tc>
      </w:tr>
    </w:tbl>
    <w:p w14:paraId="3E488B34" w14:textId="53BC3A27" w:rsidR="008A4BDA" w:rsidRDefault="008A4BDA" w:rsidP="008A4BDA">
      <w:pPr>
        <w:pStyle w:val="Caption"/>
        <w:jc w:val="center"/>
      </w:pPr>
      <w:bookmarkStart w:id="152" w:name="_Ref85286056"/>
      <w:bookmarkStart w:id="153" w:name="_Toc88746127"/>
      <w:r>
        <w:t xml:space="preserve">Table </w:t>
      </w:r>
      <w:r w:rsidR="00D0141D">
        <w:fldChar w:fldCharType="begin"/>
      </w:r>
      <w:r w:rsidR="00D0141D">
        <w:instrText xml:space="preserve"> SEQ Table \* ARABIC </w:instrText>
      </w:r>
      <w:r w:rsidR="00D0141D">
        <w:fldChar w:fldCharType="separate"/>
      </w:r>
      <w:r w:rsidR="003007EF">
        <w:rPr>
          <w:noProof/>
        </w:rPr>
        <w:t>7</w:t>
      </w:r>
      <w:r w:rsidR="00D0141D">
        <w:rPr>
          <w:noProof/>
        </w:rPr>
        <w:fldChar w:fldCharType="end"/>
      </w:r>
      <w:bookmarkEnd w:id="152"/>
      <w:r>
        <w:t xml:space="preserve"> - </w:t>
      </w:r>
      <w:r w:rsidRPr="0049763C">
        <w:t xml:space="preserve">Matrix Analysis of Peak Values and Time Difference </w:t>
      </w:r>
      <w:r w:rsidRPr="008305F8">
        <w:t xml:space="preserve">– </w:t>
      </w:r>
      <w:r>
        <w:t>Ottawa</w:t>
      </w:r>
      <w:r w:rsidRPr="008305F8">
        <w:t xml:space="preserve"> Dataset</w:t>
      </w:r>
      <w:bookmarkEnd w:id="153"/>
    </w:p>
    <w:p w14:paraId="72ECAF90" w14:textId="34FF87BC" w:rsidR="00870C1A" w:rsidRDefault="00870C1A" w:rsidP="002456BD">
      <w:pPr>
        <w:pStyle w:val="Heading3"/>
      </w:pPr>
      <w:bookmarkStart w:id="154" w:name="_Toc88746085"/>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54"/>
    </w:p>
    <w:p w14:paraId="5C3E97DF" w14:textId="03889D44" w:rsidR="00B26D78" w:rsidRDefault="00B26D78" w:rsidP="00B26D78">
      <w:pPr>
        <w:ind w:firstLine="288"/>
      </w:pPr>
      <w:r>
        <w:t xml:space="preserve">As illustrated in </w:t>
      </w:r>
      <w:r w:rsidR="00D0141D">
        <w:fldChar w:fldCharType="begin"/>
      </w:r>
      <w:r w:rsidR="00D0141D">
        <w:instrText xml:space="preserve"> REF _Ref85285966 </w:instrText>
      </w:r>
      <w:r w:rsidR="00D0141D">
        <w:fldChar w:fldCharType="separate"/>
      </w:r>
      <w:r w:rsidR="003007EF">
        <w:t xml:space="preserve">Table </w:t>
      </w:r>
      <w:r w:rsidR="003007EF">
        <w:rPr>
          <w:noProof/>
        </w:rPr>
        <w:t>6</w:t>
      </w:r>
      <w:r w:rsidR="00D0141D">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w:t>
      </w:r>
      <w:r>
        <w:lastRenderedPageBreak/>
        <w:t>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155" w:name="_Toc88746086"/>
      <w:r>
        <w:t>3.7</w:t>
      </w:r>
      <w:r w:rsidRPr="008223C2">
        <w:t xml:space="preserve"> The Performance of </w:t>
      </w:r>
      <w:r w:rsidR="0025420C">
        <w:t>Forecaster</w:t>
      </w:r>
      <w:r w:rsidRPr="008223C2">
        <w:t xml:space="preserve">s on the </w:t>
      </w:r>
      <w:r>
        <w:t>Saint John</w:t>
      </w:r>
      <w:r w:rsidRPr="008223C2">
        <w:t xml:space="preserve"> Dataset</w:t>
      </w:r>
      <w:bookmarkEnd w:id="155"/>
    </w:p>
    <w:p w14:paraId="2194C205" w14:textId="29438AB9" w:rsidR="002745F8" w:rsidRDefault="00D0141D" w:rsidP="002745F8">
      <w:pPr>
        <w:ind w:firstLine="288"/>
      </w:pPr>
      <w:r>
        <w:fldChar w:fldCharType="begin"/>
      </w:r>
      <w:r>
        <w:instrText xml:space="preserve"> REF _Ref86082912 </w:instrText>
      </w:r>
      <w:r>
        <w:fldChar w:fldCharType="separate"/>
      </w:r>
      <w:r w:rsidR="003007EF">
        <w:t xml:space="preserve">Figure </w:t>
      </w:r>
      <w:r w:rsidR="003007EF">
        <w:rPr>
          <w:noProof/>
        </w:rPr>
        <w:t>15</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_Ref86082925 </w:instrText>
      </w:r>
      <w:r>
        <w:fldChar w:fldCharType="separate"/>
      </w:r>
      <w:r w:rsidR="003007EF">
        <w:t xml:space="preserve">Figure </w:t>
      </w:r>
      <w:r w:rsidR="003007EF">
        <w:rPr>
          <w:noProof/>
        </w:rPr>
        <w:t>16</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3007EF">
        <w:t xml:space="preserve">Table </w:t>
      </w:r>
      <w:r w:rsidR="003007EF">
        <w:rPr>
          <w:noProof/>
        </w:rPr>
        <w:t>8</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3007EF">
        <w:t xml:space="preserve">Table </w:t>
      </w:r>
      <w:r w:rsidR="003007EF">
        <w:rPr>
          <w:noProof/>
        </w:rPr>
        <w:t>9</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0BD35003" w:rsidR="006A7B8E" w:rsidRPr="006A7B8E" w:rsidRDefault="00A76D14" w:rsidP="006A7B8E">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A76D14">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tcPr>
          <w:p w14:paraId="3AE880EB" w14:textId="44B1492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A76D14">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tcPr>
          <w:p w14:paraId="2F5496FD" w14:textId="60500A4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5A6DF434" w:rsidR="00AC372F" w:rsidRDefault="00AC372F" w:rsidP="00AC372F">
      <w:pPr>
        <w:pStyle w:val="Caption"/>
        <w:jc w:val="center"/>
      </w:pPr>
      <w:bookmarkStart w:id="156" w:name="_Ref86082938"/>
      <w:bookmarkStart w:id="157" w:name="_Ref86082933"/>
      <w:bookmarkStart w:id="158" w:name="_Toc88746128"/>
      <w:r>
        <w:t xml:space="preserve">Table </w:t>
      </w:r>
      <w:r w:rsidR="00D0141D">
        <w:fldChar w:fldCharType="begin"/>
      </w:r>
      <w:r w:rsidR="00D0141D">
        <w:instrText xml:space="preserve"> SEQ Table \* ARABIC </w:instrText>
      </w:r>
      <w:r w:rsidR="00D0141D">
        <w:fldChar w:fldCharType="separate"/>
      </w:r>
      <w:r w:rsidR="003007EF">
        <w:rPr>
          <w:noProof/>
        </w:rPr>
        <w:t>8</w:t>
      </w:r>
      <w:r w:rsidR="00D0141D">
        <w:rPr>
          <w:noProof/>
        </w:rPr>
        <w:fldChar w:fldCharType="end"/>
      </w:r>
      <w:bookmarkEnd w:id="156"/>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57"/>
      <w:bookmarkEnd w:id="158"/>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98">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5C3F636A" w:rsidR="001B2628" w:rsidRDefault="001B2628" w:rsidP="001B2628">
      <w:pPr>
        <w:pStyle w:val="Caption"/>
        <w:jc w:val="center"/>
      </w:pPr>
      <w:bookmarkStart w:id="159" w:name="_Ref86082912"/>
      <w:bookmarkStart w:id="160" w:name="_Toc88746150"/>
      <w:r>
        <w:t xml:space="preserve">Figure </w:t>
      </w:r>
      <w:r w:rsidR="00D0141D">
        <w:fldChar w:fldCharType="begin"/>
      </w:r>
      <w:r w:rsidR="00D0141D">
        <w:instrText xml:space="preserve"> SEQ Figure \* ARABIC </w:instrText>
      </w:r>
      <w:r w:rsidR="00D0141D">
        <w:fldChar w:fldCharType="separate"/>
      </w:r>
      <w:r w:rsidR="003007EF">
        <w:rPr>
          <w:noProof/>
        </w:rPr>
        <w:t>15</w:t>
      </w:r>
      <w:r w:rsidR="00D0141D">
        <w:rPr>
          <w:noProof/>
        </w:rPr>
        <w:fldChar w:fldCharType="end"/>
      </w:r>
      <w:bookmarkEnd w:id="159"/>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60"/>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99">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38C1BF08" w:rsidR="007D724C" w:rsidRDefault="007D724C" w:rsidP="007D724C">
      <w:pPr>
        <w:pStyle w:val="Caption"/>
        <w:jc w:val="center"/>
      </w:pPr>
      <w:bookmarkStart w:id="161" w:name="_Ref86082925"/>
      <w:bookmarkStart w:id="162" w:name="_Toc88746151"/>
      <w:r>
        <w:t xml:space="preserve">Figure </w:t>
      </w:r>
      <w:r w:rsidR="00D0141D">
        <w:fldChar w:fldCharType="begin"/>
      </w:r>
      <w:r w:rsidR="00D0141D">
        <w:instrText xml:space="preserve"> SEQ Figure \* ARABIC </w:instrText>
      </w:r>
      <w:r w:rsidR="00D0141D">
        <w:fldChar w:fldCharType="separate"/>
      </w:r>
      <w:r w:rsidR="003007EF">
        <w:rPr>
          <w:noProof/>
        </w:rPr>
        <w:t>16</w:t>
      </w:r>
      <w:r w:rsidR="00D0141D">
        <w:rPr>
          <w:noProof/>
        </w:rPr>
        <w:fldChar w:fldCharType="end"/>
      </w:r>
      <w:bookmarkEnd w:id="161"/>
      <w:r>
        <w:t xml:space="preserve"> - </w:t>
      </w:r>
      <w:r w:rsidRPr="00554616">
        <w:t xml:space="preserve">Overall Error Distribution for All </w:t>
      </w:r>
      <w:r w:rsidR="0025420C">
        <w:t>Forecaster</w:t>
      </w:r>
      <w:r w:rsidRPr="00554616">
        <w:t xml:space="preserve">s </w:t>
      </w:r>
      <w:r>
        <w:t>– Saint John Dataset</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E4CAE71" w:rsidR="00AA6DA2" w:rsidRPr="00AA6DA2" w:rsidRDefault="003721D0" w:rsidP="00AA6DA2">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3721D0">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tcPr>
          <w:p w14:paraId="781D6FB3" w14:textId="5ECD1DFC"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3721D0">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tcPr>
          <w:p w14:paraId="69A5C004" w14:textId="7E042CFA"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3721D0">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tcPr>
          <w:p w14:paraId="40CAF8FD" w14:textId="013E6A43"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192C6AA8" w:rsidR="00AC372F" w:rsidRPr="006E38A4" w:rsidRDefault="00AC372F" w:rsidP="00AC372F">
      <w:pPr>
        <w:pStyle w:val="Caption"/>
        <w:jc w:val="center"/>
      </w:pPr>
      <w:bookmarkStart w:id="163" w:name="_Ref86082945"/>
      <w:bookmarkStart w:id="164" w:name="_Toc88746129"/>
      <w:r>
        <w:t xml:space="preserve">Table </w:t>
      </w:r>
      <w:r w:rsidR="00D0141D">
        <w:fldChar w:fldCharType="begin"/>
      </w:r>
      <w:r w:rsidR="00D0141D">
        <w:instrText xml:space="preserve"> SEQ Table \* ARABIC </w:instrText>
      </w:r>
      <w:r w:rsidR="00D0141D">
        <w:fldChar w:fldCharType="separate"/>
      </w:r>
      <w:r w:rsidR="003007EF">
        <w:rPr>
          <w:noProof/>
        </w:rPr>
        <w:t>9</w:t>
      </w:r>
      <w:r w:rsidR="00D0141D">
        <w:rPr>
          <w:noProof/>
        </w:rPr>
        <w:fldChar w:fldCharType="end"/>
      </w:r>
      <w:bookmarkEnd w:id="163"/>
      <w:r>
        <w:t xml:space="preserve"> - </w:t>
      </w:r>
      <w:r w:rsidRPr="0049763C">
        <w:t xml:space="preserve">Matrix Analysis of Peak Values and Time Difference </w:t>
      </w:r>
      <w:r w:rsidRPr="008305F8">
        <w:t xml:space="preserve">– </w:t>
      </w:r>
      <w:r>
        <w:t>Saint John</w:t>
      </w:r>
      <w:r w:rsidRPr="008305F8">
        <w:t xml:space="preserve"> Dataset</w:t>
      </w:r>
      <w:bookmarkEnd w:id="164"/>
    </w:p>
    <w:p w14:paraId="78E406D6" w14:textId="35B2E4D9" w:rsidR="00EC2424" w:rsidRDefault="00EC2424" w:rsidP="00902D40">
      <w:pPr>
        <w:pStyle w:val="Heading3"/>
      </w:pPr>
      <w:bookmarkStart w:id="165" w:name="_Toc88746087"/>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65"/>
    </w:p>
    <w:p w14:paraId="166B7BF2" w14:textId="6CCE0DD1" w:rsidR="00572469" w:rsidRDefault="003B7CD8" w:rsidP="00572469">
      <w:pPr>
        <w:ind w:firstLine="288"/>
      </w:pPr>
      <w:r>
        <w:t xml:space="preserve">In </w:t>
      </w:r>
      <w:r w:rsidR="00D0141D">
        <w:fldChar w:fldCharType="begin"/>
      </w:r>
      <w:r w:rsidR="00D0141D">
        <w:instrText xml:space="preserve"> REF _Ref86082938 </w:instrText>
      </w:r>
      <w:r w:rsidR="00D0141D">
        <w:fldChar w:fldCharType="separate"/>
      </w:r>
      <w:r w:rsidR="003007EF">
        <w:t xml:space="preserve">Table </w:t>
      </w:r>
      <w:r w:rsidR="003007EF">
        <w:rPr>
          <w:noProof/>
        </w:rPr>
        <w:t>8</w:t>
      </w:r>
      <w:r w:rsidR="00D0141D">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0F91537A"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w:t>
      </w:r>
      <w:r w:rsidR="001F617F">
        <w:t xml:space="preserve">lastly the </w:t>
      </w:r>
      <w:r>
        <w:t>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66" w:name="_Toc88746088"/>
      <w:r>
        <w:lastRenderedPageBreak/>
        <w:t>3.</w:t>
      </w:r>
      <w:r w:rsidR="007C73B1">
        <w:t>8</w:t>
      </w:r>
      <w:r>
        <w:t xml:space="preserve"> </w:t>
      </w:r>
      <w:r w:rsidR="004157AA">
        <w:t>Conclusion</w:t>
      </w:r>
      <w:bookmarkEnd w:id="166"/>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67" w:name="_Toc88746089"/>
      <w:r>
        <w:lastRenderedPageBreak/>
        <w:t>4</w:t>
      </w:r>
      <w:r w:rsidR="002337EA">
        <w:t xml:space="preserve"> </w:t>
      </w:r>
      <w:r w:rsidR="00C77C33" w:rsidRPr="003151B5">
        <w:t>Comprehensive Evaluation of Our Forecasters' Performance</w:t>
      </w:r>
      <w:bookmarkEnd w:id="167"/>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68" w:name="_Toc88746090"/>
      <w:r w:rsidRPr="000F72A8">
        <w:lastRenderedPageBreak/>
        <w:t>4.</w:t>
      </w:r>
      <w:r w:rsidR="003C0F76">
        <w:t>1</w:t>
      </w:r>
      <w:r w:rsidRPr="000F72A8">
        <w:t xml:space="preserve"> </w:t>
      </w:r>
      <w:r w:rsidR="0019725E">
        <w:t>T</w:t>
      </w:r>
      <w:r w:rsidR="00EC6B8C" w:rsidRPr="00EC6B8C">
        <w:t>he Toronto Dataset</w:t>
      </w:r>
      <w:bookmarkEnd w:id="168"/>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69" w:name="_Toc88746091"/>
      <w:r>
        <w:t>4.</w:t>
      </w:r>
      <w:r w:rsidR="00C04AA4">
        <w:t>1.1</w:t>
      </w:r>
      <w:r>
        <w:t xml:space="preserve"> </w:t>
      </w:r>
      <w:r w:rsidR="0078706B" w:rsidRPr="0078706B">
        <w:t>The Hourly Performance</w:t>
      </w:r>
      <w:bookmarkEnd w:id="169"/>
    </w:p>
    <w:p w14:paraId="313007DB" w14:textId="5915EC2A"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3007EF">
        <w:t xml:space="preserve">Figure </w:t>
      </w:r>
      <w:r w:rsidR="003007EF">
        <w:rPr>
          <w:noProof/>
        </w:rPr>
        <w:t>17</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3007EF">
        <w:t xml:space="preserve">Figure </w:t>
      </w:r>
      <w:r w:rsidR="003007EF">
        <w:rPr>
          <w:noProof/>
        </w:rPr>
        <w:t>18</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30FCCBBA" w:rsidR="00074F35" w:rsidRDefault="00074F35" w:rsidP="00074F35">
      <w:pPr>
        <w:pStyle w:val="Caption"/>
        <w:jc w:val="center"/>
      </w:pPr>
      <w:bookmarkStart w:id="170" w:name="_Ref85382046"/>
      <w:bookmarkStart w:id="171" w:name="_Ref85382037"/>
      <w:bookmarkStart w:id="172" w:name="_Toc88746152"/>
      <w:r>
        <w:t xml:space="preserve">Figure </w:t>
      </w:r>
      <w:r w:rsidR="00D0141D">
        <w:fldChar w:fldCharType="begin"/>
      </w:r>
      <w:r w:rsidR="00D0141D">
        <w:instrText xml:space="preserve"> SEQ Figure \* ARABIC </w:instrText>
      </w:r>
      <w:r w:rsidR="00D0141D">
        <w:fldChar w:fldCharType="separate"/>
      </w:r>
      <w:r w:rsidR="003007EF">
        <w:rPr>
          <w:noProof/>
        </w:rPr>
        <w:t>17</w:t>
      </w:r>
      <w:r w:rsidR="00D0141D">
        <w:rPr>
          <w:noProof/>
        </w:rPr>
        <w:fldChar w:fldCharType="end"/>
      </w:r>
      <w:bookmarkEnd w:id="170"/>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71"/>
      <w:bookmarkEnd w:id="172"/>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00F93CD0" w:rsidR="000C6874" w:rsidRPr="000C6874" w:rsidRDefault="00AE391D" w:rsidP="00AE391D">
      <w:pPr>
        <w:pStyle w:val="Caption"/>
        <w:jc w:val="center"/>
      </w:pPr>
      <w:bookmarkStart w:id="173" w:name="_Ref86154272"/>
      <w:bookmarkStart w:id="174" w:name="_Toc88746153"/>
      <w:r>
        <w:t xml:space="preserve">Figure </w:t>
      </w:r>
      <w:r w:rsidR="00D0141D">
        <w:fldChar w:fldCharType="begin"/>
      </w:r>
      <w:r w:rsidR="00D0141D">
        <w:instrText xml:space="preserve"> SEQ Figure \* ARABIC </w:instrText>
      </w:r>
      <w:r w:rsidR="00D0141D">
        <w:fldChar w:fldCharType="separate"/>
      </w:r>
      <w:r w:rsidR="003007EF">
        <w:rPr>
          <w:noProof/>
        </w:rPr>
        <w:t>18</w:t>
      </w:r>
      <w:r w:rsidR="00D0141D">
        <w:rPr>
          <w:noProof/>
        </w:rPr>
        <w:fldChar w:fldCharType="end"/>
      </w:r>
      <w:bookmarkEnd w:id="173"/>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174"/>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13D7C8AB" w:rsidR="00F54CCB" w:rsidRDefault="00D31286" w:rsidP="00D31286">
      <w:pPr>
        <w:pStyle w:val="Caption"/>
        <w:jc w:val="center"/>
      </w:pPr>
      <w:bookmarkStart w:id="175" w:name="_Toc88746154"/>
      <w:r>
        <w:t xml:space="preserve">Figure </w:t>
      </w:r>
      <w:r w:rsidR="00D0141D">
        <w:fldChar w:fldCharType="begin"/>
      </w:r>
      <w:r w:rsidR="00D0141D">
        <w:instrText xml:space="preserve"> SEQ Figure \* ARABIC </w:instrText>
      </w:r>
      <w:r w:rsidR="00D0141D">
        <w:fldChar w:fldCharType="separate"/>
      </w:r>
      <w:r w:rsidR="003007EF">
        <w:rPr>
          <w:noProof/>
        </w:rPr>
        <w:t>19</w:t>
      </w:r>
      <w:r w:rsidR="00D0141D">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175"/>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5A68A4AF" w:rsidR="00E56462" w:rsidRDefault="00E56462" w:rsidP="00E56462">
      <w:pPr>
        <w:pStyle w:val="Caption"/>
        <w:jc w:val="center"/>
      </w:pPr>
      <w:bookmarkStart w:id="176" w:name="_Toc88746155"/>
      <w:r>
        <w:t xml:space="preserve">Figure </w:t>
      </w:r>
      <w:r w:rsidR="00D0141D">
        <w:fldChar w:fldCharType="begin"/>
      </w:r>
      <w:r w:rsidR="00D0141D">
        <w:instrText xml:space="preserve"> SEQ Figure \* ARABIC </w:instrText>
      </w:r>
      <w:r w:rsidR="00D0141D">
        <w:fldChar w:fldCharType="separate"/>
      </w:r>
      <w:r w:rsidR="003007EF">
        <w:rPr>
          <w:noProof/>
        </w:rPr>
        <w:t>20</w:t>
      </w:r>
      <w:r w:rsidR="00D0141D">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176"/>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104">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0BFD8C24" w:rsidR="00D31286" w:rsidRDefault="00D31286" w:rsidP="00D31286">
      <w:pPr>
        <w:pStyle w:val="Caption"/>
        <w:jc w:val="center"/>
      </w:pPr>
      <w:bookmarkStart w:id="177" w:name="_Toc88746156"/>
      <w:r>
        <w:t xml:space="preserve">Figure </w:t>
      </w:r>
      <w:r w:rsidR="00D0141D">
        <w:fldChar w:fldCharType="begin"/>
      </w:r>
      <w:r w:rsidR="00D0141D">
        <w:instrText xml:space="preserve"> SEQ Figure \* ARABIC </w:instrText>
      </w:r>
      <w:r w:rsidR="00D0141D">
        <w:fldChar w:fldCharType="separate"/>
      </w:r>
      <w:r w:rsidR="003007EF">
        <w:rPr>
          <w:noProof/>
        </w:rPr>
        <w:t>21</w:t>
      </w:r>
      <w:r w:rsidR="00D0141D">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177"/>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4EE21C79" w:rsidR="0097009E" w:rsidRDefault="00BD7E95" w:rsidP="00AB1227">
      <w:pPr>
        <w:pStyle w:val="Caption"/>
        <w:jc w:val="center"/>
      </w:pPr>
      <w:bookmarkStart w:id="178" w:name="_Ref85382700"/>
      <w:bookmarkStart w:id="179" w:name="_Toc88746157"/>
      <w:r>
        <w:t xml:space="preserve">Figure </w:t>
      </w:r>
      <w:r w:rsidR="00D0141D">
        <w:fldChar w:fldCharType="begin"/>
      </w:r>
      <w:r w:rsidR="00D0141D">
        <w:instrText xml:space="preserve"> SEQ Figure \* ARABIC </w:instrText>
      </w:r>
      <w:r w:rsidR="00D0141D">
        <w:fldChar w:fldCharType="separate"/>
      </w:r>
      <w:r w:rsidR="003007EF">
        <w:rPr>
          <w:noProof/>
        </w:rPr>
        <w:t>22</w:t>
      </w:r>
      <w:r w:rsidR="00D0141D">
        <w:rPr>
          <w:noProof/>
        </w:rPr>
        <w:fldChar w:fldCharType="end"/>
      </w:r>
      <w:bookmarkEnd w:id="178"/>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179"/>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26F81B5C" w:rsidR="009B4C13" w:rsidRDefault="009B4C13" w:rsidP="009B4C13">
      <w:pPr>
        <w:pStyle w:val="Caption"/>
        <w:jc w:val="center"/>
      </w:pPr>
      <w:bookmarkStart w:id="180" w:name="_Ref85382703"/>
      <w:bookmarkStart w:id="181" w:name="_Toc88746158"/>
      <w:r>
        <w:t xml:space="preserve">Figure </w:t>
      </w:r>
      <w:r w:rsidR="00D0141D">
        <w:fldChar w:fldCharType="begin"/>
      </w:r>
      <w:r w:rsidR="00D0141D">
        <w:instrText xml:space="preserve"> SEQ Figure \* ARABIC </w:instrText>
      </w:r>
      <w:r w:rsidR="00D0141D">
        <w:fldChar w:fldCharType="separate"/>
      </w:r>
      <w:r w:rsidR="003007EF">
        <w:rPr>
          <w:noProof/>
        </w:rPr>
        <w:t>23</w:t>
      </w:r>
      <w:r w:rsidR="00D0141D">
        <w:rPr>
          <w:noProof/>
        </w:rPr>
        <w:fldChar w:fldCharType="end"/>
      </w:r>
      <w:bookmarkEnd w:id="180"/>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181"/>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6E27879B" w:rsidR="009B4C13" w:rsidRDefault="009B4C13" w:rsidP="009B4C13">
      <w:pPr>
        <w:pStyle w:val="Caption"/>
        <w:jc w:val="center"/>
      </w:pPr>
      <w:bookmarkStart w:id="182" w:name="_Ref85382705"/>
      <w:bookmarkStart w:id="183" w:name="_Toc88746159"/>
      <w:r>
        <w:t xml:space="preserve">Figure </w:t>
      </w:r>
      <w:r w:rsidR="00D0141D">
        <w:fldChar w:fldCharType="begin"/>
      </w:r>
      <w:r w:rsidR="00D0141D">
        <w:instrText xml:space="preserve"> SEQ Figure \* ARABIC </w:instrText>
      </w:r>
      <w:r w:rsidR="00D0141D">
        <w:fldChar w:fldCharType="separate"/>
      </w:r>
      <w:r w:rsidR="003007EF">
        <w:rPr>
          <w:noProof/>
        </w:rPr>
        <w:t>24</w:t>
      </w:r>
      <w:r w:rsidR="00D0141D">
        <w:rPr>
          <w:noProof/>
        </w:rPr>
        <w:fldChar w:fldCharType="end"/>
      </w:r>
      <w:bookmarkEnd w:id="182"/>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183"/>
    </w:p>
    <w:p w14:paraId="120450EC" w14:textId="5544A78F" w:rsidR="003063F8" w:rsidRDefault="003063F8" w:rsidP="003063F8">
      <w:pPr>
        <w:pStyle w:val="Heading4"/>
      </w:pPr>
      <w:r>
        <w:t xml:space="preserve">4.1.1.1 </w:t>
      </w:r>
      <w:r w:rsidR="009D7DDB" w:rsidRPr="009D7DDB">
        <w:t>A Snippet on Hourly Performance</w:t>
      </w:r>
    </w:p>
    <w:p w14:paraId="47410CED" w14:textId="20994DDA"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3007EF">
        <w:t xml:space="preserve">Figure </w:t>
      </w:r>
      <w:r w:rsidR="003007EF">
        <w:rPr>
          <w:noProof/>
        </w:rPr>
        <w:t>18</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84" w:name="_Toc88746092"/>
      <w:r>
        <w:t>4.</w:t>
      </w:r>
      <w:r w:rsidR="00501A6D">
        <w:t>1.2</w:t>
      </w:r>
      <w:r>
        <w:t xml:space="preserve"> </w:t>
      </w:r>
      <w:r w:rsidR="0078706B" w:rsidRPr="0078706B">
        <w:t xml:space="preserve">The </w:t>
      </w:r>
      <w:r w:rsidR="0078706B">
        <w:t>Daily</w:t>
      </w:r>
      <w:r w:rsidR="0078706B" w:rsidRPr="0078706B">
        <w:t xml:space="preserve"> Performance</w:t>
      </w:r>
      <w:bookmarkEnd w:id="184"/>
    </w:p>
    <w:p w14:paraId="12E3C0A6" w14:textId="644F2EE3"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3007EF">
        <w:t xml:space="preserve">Figure </w:t>
      </w:r>
      <w:r w:rsidR="003007EF">
        <w:rPr>
          <w:noProof/>
        </w:rPr>
        <w:t>25</w:t>
      </w:r>
      <w:r>
        <w:fldChar w:fldCharType="end"/>
      </w:r>
      <w:r w:rsidRPr="00E21F51">
        <w:t xml:space="preserve"> for both actuals and forecasts. </w:t>
      </w:r>
      <w:r>
        <w:fldChar w:fldCharType="begin"/>
      </w:r>
      <w:r>
        <w:instrText xml:space="preserve"> REF _Ref86157486 \h </w:instrText>
      </w:r>
      <w:r>
        <w:fldChar w:fldCharType="separate"/>
      </w:r>
      <w:r w:rsidR="003007EF">
        <w:t xml:space="preserve">Figure </w:t>
      </w:r>
      <w:r w:rsidR="003007EF">
        <w:rPr>
          <w:noProof/>
        </w:rPr>
        <w:t>26</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45BC1139" w:rsidR="001E6DEB" w:rsidRDefault="001E6DEB" w:rsidP="001E6DEB">
      <w:pPr>
        <w:pStyle w:val="Caption"/>
        <w:jc w:val="center"/>
      </w:pPr>
      <w:bookmarkStart w:id="185" w:name="_Ref85386912"/>
      <w:bookmarkStart w:id="186" w:name="_Toc88746160"/>
      <w:r>
        <w:t xml:space="preserve">Figure </w:t>
      </w:r>
      <w:r w:rsidR="00D0141D">
        <w:fldChar w:fldCharType="begin"/>
      </w:r>
      <w:r w:rsidR="00D0141D">
        <w:instrText xml:space="preserve"> SEQ Figure \* ARABIC </w:instrText>
      </w:r>
      <w:r w:rsidR="00D0141D">
        <w:fldChar w:fldCharType="separate"/>
      </w:r>
      <w:r w:rsidR="003007EF">
        <w:rPr>
          <w:noProof/>
        </w:rPr>
        <w:t>25</w:t>
      </w:r>
      <w:r w:rsidR="00D0141D">
        <w:rPr>
          <w:noProof/>
        </w:rPr>
        <w:fldChar w:fldCharType="end"/>
      </w:r>
      <w:bookmarkEnd w:id="185"/>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86"/>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9">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C3BFBD8" w:rsidR="00FB245F" w:rsidRPr="00FB245F" w:rsidRDefault="00AA4CFF" w:rsidP="00AA4CFF">
      <w:pPr>
        <w:pStyle w:val="Caption"/>
        <w:jc w:val="center"/>
      </w:pPr>
      <w:bookmarkStart w:id="187" w:name="_Ref86157486"/>
      <w:bookmarkStart w:id="188" w:name="_Toc88746161"/>
      <w:r>
        <w:t xml:space="preserve">Figure </w:t>
      </w:r>
      <w:r w:rsidR="00D0141D">
        <w:fldChar w:fldCharType="begin"/>
      </w:r>
      <w:r w:rsidR="00D0141D">
        <w:instrText xml:space="preserve"> SEQ Figure \* ARABIC </w:instrText>
      </w:r>
      <w:r w:rsidR="00D0141D">
        <w:fldChar w:fldCharType="separate"/>
      </w:r>
      <w:r w:rsidR="003007EF">
        <w:rPr>
          <w:noProof/>
        </w:rPr>
        <w:t>26</w:t>
      </w:r>
      <w:r w:rsidR="00D0141D">
        <w:rPr>
          <w:noProof/>
        </w:rPr>
        <w:fldChar w:fldCharType="end"/>
      </w:r>
      <w:bookmarkEnd w:id="187"/>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188"/>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405B06C9" w:rsidR="008C065C" w:rsidRDefault="008C065C" w:rsidP="008C065C">
      <w:pPr>
        <w:pStyle w:val="Caption"/>
        <w:jc w:val="center"/>
      </w:pPr>
      <w:bookmarkStart w:id="189" w:name="_Toc88746162"/>
      <w:r>
        <w:t xml:space="preserve">Figure </w:t>
      </w:r>
      <w:r w:rsidR="00D0141D">
        <w:fldChar w:fldCharType="begin"/>
      </w:r>
      <w:r w:rsidR="00D0141D">
        <w:instrText xml:space="preserve"> SEQ Figure \* ARABIC </w:instrText>
      </w:r>
      <w:r w:rsidR="00D0141D">
        <w:fldChar w:fldCharType="separate"/>
      </w:r>
      <w:r w:rsidR="003007EF">
        <w:rPr>
          <w:noProof/>
        </w:rPr>
        <w:t>27</w:t>
      </w:r>
      <w:r w:rsidR="00D0141D">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189"/>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5E96EF2F" w:rsidR="00E865A9" w:rsidRDefault="00E865A9" w:rsidP="00E865A9">
      <w:pPr>
        <w:pStyle w:val="Caption"/>
        <w:jc w:val="center"/>
      </w:pPr>
      <w:bookmarkStart w:id="190" w:name="_Toc88746163"/>
      <w:r>
        <w:t xml:space="preserve">Figure </w:t>
      </w:r>
      <w:r w:rsidR="00D0141D">
        <w:fldChar w:fldCharType="begin"/>
      </w:r>
      <w:r w:rsidR="00D0141D">
        <w:instrText xml:space="preserve"> SEQ Figure \* ARABIC </w:instrText>
      </w:r>
      <w:r w:rsidR="00D0141D">
        <w:fldChar w:fldCharType="separate"/>
      </w:r>
      <w:r w:rsidR="003007EF">
        <w:rPr>
          <w:noProof/>
        </w:rPr>
        <w:t>28</w:t>
      </w:r>
      <w:r w:rsidR="00D0141D">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190"/>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12">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33653EE6" w:rsidR="00DD1EBA" w:rsidRDefault="00DD1EBA" w:rsidP="00DD1EBA">
      <w:pPr>
        <w:pStyle w:val="Caption"/>
        <w:jc w:val="center"/>
      </w:pPr>
      <w:bookmarkStart w:id="191" w:name="_Toc88746164"/>
      <w:r>
        <w:t xml:space="preserve">Figure </w:t>
      </w:r>
      <w:r w:rsidR="00D0141D">
        <w:fldChar w:fldCharType="begin"/>
      </w:r>
      <w:r w:rsidR="00D0141D">
        <w:instrText xml:space="preserve"> SEQ Figure \* ARABIC </w:instrText>
      </w:r>
      <w:r w:rsidR="00D0141D">
        <w:fldChar w:fldCharType="separate"/>
      </w:r>
      <w:r w:rsidR="003007EF">
        <w:rPr>
          <w:noProof/>
        </w:rPr>
        <w:t>29</w:t>
      </w:r>
      <w:r w:rsidR="00D0141D">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191"/>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13">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2118A237" w:rsidR="00A64EC7" w:rsidRDefault="00EA42BC" w:rsidP="00EA42BC">
      <w:pPr>
        <w:pStyle w:val="Caption"/>
        <w:jc w:val="center"/>
      </w:pPr>
      <w:bookmarkStart w:id="192" w:name="_Toc88746165"/>
      <w:r>
        <w:t xml:space="preserve">Figure </w:t>
      </w:r>
      <w:r w:rsidR="00D0141D">
        <w:fldChar w:fldCharType="begin"/>
      </w:r>
      <w:r w:rsidR="00D0141D">
        <w:instrText xml:space="preserve"> SEQ Figure \* ARABIC </w:instrText>
      </w:r>
      <w:r w:rsidR="00D0141D">
        <w:fldChar w:fldCharType="separate"/>
      </w:r>
      <w:r w:rsidR="003007EF">
        <w:rPr>
          <w:noProof/>
        </w:rPr>
        <w:t>30</w:t>
      </w:r>
      <w:r w:rsidR="00D0141D">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192"/>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1D2C9F60" w:rsidR="00C84F59" w:rsidRDefault="00C84F59" w:rsidP="00C84F59">
      <w:pPr>
        <w:pStyle w:val="Caption"/>
        <w:jc w:val="center"/>
      </w:pPr>
      <w:bookmarkStart w:id="193" w:name="_Toc88746166"/>
      <w:r>
        <w:t xml:space="preserve">Figure </w:t>
      </w:r>
      <w:r w:rsidR="00D0141D">
        <w:fldChar w:fldCharType="begin"/>
      </w:r>
      <w:r w:rsidR="00D0141D">
        <w:instrText xml:space="preserve"> SEQ Figure \* ARABIC </w:instrText>
      </w:r>
      <w:r w:rsidR="00D0141D">
        <w:fldChar w:fldCharType="separate"/>
      </w:r>
      <w:r w:rsidR="003007EF">
        <w:rPr>
          <w:noProof/>
        </w:rPr>
        <w:t>31</w:t>
      </w:r>
      <w:r w:rsidR="00D0141D">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193"/>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15">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6E182B01" w:rsidR="003E1CC6" w:rsidRDefault="00EF408D" w:rsidP="00EF408D">
      <w:pPr>
        <w:pStyle w:val="Caption"/>
        <w:jc w:val="center"/>
      </w:pPr>
      <w:bookmarkStart w:id="194" w:name="_Toc88746167"/>
      <w:r>
        <w:t xml:space="preserve">Figure </w:t>
      </w:r>
      <w:r w:rsidR="00D0141D">
        <w:fldChar w:fldCharType="begin"/>
      </w:r>
      <w:r w:rsidR="00D0141D">
        <w:instrText xml:space="preserve"> SEQ Figure \* ARABIC </w:instrText>
      </w:r>
      <w:r w:rsidR="00D0141D">
        <w:fldChar w:fldCharType="separate"/>
      </w:r>
      <w:r w:rsidR="003007EF">
        <w:rPr>
          <w:noProof/>
        </w:rPr>
        <w:t>32</w:t>
      </w:r>
      <w:r w:rsidR="00D0141D">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194"/>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1C7D2D69"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3007EF">
        <w:t xml:space="preserve">Figure </w:t>
      </w:r>
      <w:r w:rsidR="003007EF">
        <w:rPr>
          <w:noProof/>
        </w:rPr>
        <w:t>26</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0582679F" w:rsidR="00336356" w:rsidRDefault="00A1554A" w:rsidP="00CC1173">
      <w:pPr>
        <w:ind w:firstLine="288"/>
      </w:pPr>
      <w:r>
        <w:fldChar w:fldCharType="begin"/>
      </w:r>
      <w:r>
        <w:instrText xml:space="preserve"> REF _Ref85400824 \h </w:instrText>
      </w:r>
      <w:r>
        <w:fldChar w:fldCharType="separate"/>
      </w:r>
      <w:r w:rsidR="003007EF">
        <w:t xml:space="preserve">Figure </w:t>
      </w:r>
      <w:r w:rsidR="003007EF">
        <w:rPr>
          <w:noProof/>
        </w:rPr>
        <w:t>33</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3007EF">
        <w:t xml:space="preserve">Figure </w:t>
      </w:r>
      <w:r w:rsidR="003007EF">
        <w:rPr>
          <w:noProof/>
        </w:rPr>
        <w:t>34</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16">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4E41C734" w:rsidR="00046EF6" w:rsidRDefault="00046EF6" w:rsidP="002E652B">
      <w:pPr>
        <w:pStyle w:val="Caption"/>
        <w:jc w:val="center"/>
      </w:pPr>
      <w:bookmarkStart w:id="195" w:name="_Ref85400824"/>
      <w:bookmarkStart w:id="196" w:name="_Toc88746168"/>
      <w:r>
        <w:t xml:space="preserve">Figure </w:t>
      </w:r>
      <w:r w:rsidR="00D0141D">
        <w:fldChar w:fldCharType="begin"/>
      </w:r>
      <w:r w:rsidR="00D0141D">
        <w:instrText xml:space="preserve"> SEQ Figure \* ARABIC </w:instrText>
      </w:r>
      <w:r w:rsidR="00D0141D">
        <w:fldChar w:fldCharType="separate"/>
      </w:r>
      <w:r w:rsidR="003007EF">
        <w:rPr>
          <w:noProof/>
        </w:rPr>
        <w:t>33</w:t>
      </w:r>
      <w:r w:rsidR="00D0141D">
        <w:rPr>
          <w:noProof/>
        </w:rPr>
        <w:fldChar w:fldCharType="end"/>
      </w:r>
      <w:bookmarkEnd w:id="195"/>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96"/>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41A57D57" w:rsidR="00C31598" w:rsidRPr="00C31598" w:rsidRDefault="00142014" w:rsidP="00142014">
      <w:pPr>
        <w:pStyle w:val="Caption"/>
        <w:jc w:val="center"/>
      </w:pPr>
      <w:bookmarkStart w:id="197" w:name="_Ref86160504"/>
      <w:bookmarkStart w:id="198" w:name="_Toc88746169"/>
      <w:r>
        <w:t xml:space="preserve">Figure </w:t>
      </w:r>
      <w:r w:rsidR="00D0141D">
        <w:fldChar w:fldCharType="begin"/>
      </w:r>
      <w:r w:rsidR="00D0141D">
        <w:instrText xml:space="preserve"> SEQ Figure \* ARABIC </w:instrText>
      </w:r>
      <w:r w:rsidR="00D0141D">
        <w:fldChar w:fldCharType="separate"/>
      </w:r>
      <w:r w:rsidR="003007EF">
        <w:rPr>
          <w:noProof/>
        </w:rPr>
        <w:t>34</w:t>
      </w:r>
      <w:r w:rsidR="00D0141D">
        <w:rPr>
          <w:noProof/>
        </w:rPr>
        <w:fldChar w:fldCharType="end"/>
      </w:r>
      <w:bookmarkEnd w:id="197"/>
      <w:r>
        <w:t xml:space="preserve"> - </w:t>
      </w:r>
      <w:r w:rsidR="00C30915" w:rsidRPr="00D8190B">
        <w:t xml:space="preserve">Monthly MAPE for Each </w:t>
      </w:r>
      <w:r w:rsidR="0025420C">
        <w:t>Forecaster</w:t>
      </w:r>
      <w:r w:rsidR="00C30915" w:rsidRPr="00D8190B">
        <w:t xml:space="preserve"> </w:t>
      </w:r>
      <w:r w:rsidR="009B3C57">
        <w:t>– Toronto Dataset</w:t>
      </w:r>
      <w:bookmarkEnd w:id="198"/>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36A148EE" w:rsidR="00EE39DB" w:rsidRDefault="00EC799F" w:rsidP="00EC799F">
      <w:pPr>
        <w:pStyle w:val="Caption"/>
        <w:jc w:val="center"/>
      </w:pPr>
      <w:bookmarkStart w:id="199" w:name="_Toc88746170"/>
      <w:r>
        <w:t xml:space="preserve">Figure </w:t>
      </w:r>
      <w:r w:rsidR="00D0141D">
        <w:fldChar w:fldCharType="begin"/>
      </w:r>
      <w:r w:rsidR="00D0141D">
        <w:instrText xml:space="preserve"> SEQ Figure \* ARABIC </w:instrText>
      </w:r>
      <w:r w:rsidR="00D0141D">
        <w:fldChar w:fldCharType="separate"/>
      </w:r>
      <w:r w:rsidR="003007EF">
        <w:rPr>
          <w:noProof/>
        </w:rPr>
        <w:t>35</w:t>
      </w:r>
      <w:r w:rsidR="00D0141D">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199"/>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3325A591" w:rsidR="00343213" w:rsidRDefault="00872A50" w:rsidP="00872A50">
      <w:pPr>
        <w:pStyle w:val="Caption"/>
        <w:jc w:val="center"/>
      </w:pPr>
      <w:bookmarkStart w:id="200" w:name="_Toc88746171"/>
      <w:r>
        <w:t xml:space="preserve">Figure </w:t>
      </w:r>
      <w:r w:rsidR="00D0141D">
        <w:fldChar w:fldCharType="begin"/>
      </w:r>
      <w:r w:rsidR="00D0141D">
        <w:instrText xml:space="preserve"> SEQ Figure \* ARABIC </w:instrText>
      </w:r>
      <w:r w:rsidR="00D0141D">
        <w:fldChar w:fldCharType="separate"/>
      </w:r>
      <w:r w:rsidR="003007EF">
        <w:rPr>
          <w:noProof/>
        </w:rPr>
        <w:t>36</w:t>
      </w:r>
      <w:r w:rsidR="00D0141D">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200"/>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20">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74C5EF07" w:rsidR="00ED01B2" w:rsidRDefault="00196F87" w:rsidP="00196F87">
      <w:pPr>
        <w:pStyle w:val="Caption"/>
        <w:jc w:val="center"/>
      </w:pPr>
      <w:bookmarkStart w:id="201" w:name="_Toc88746172"/>
      <w:r>
        <w:t xml:space="preserve">Figure </w:t>
      </w:r>
      <w:r w:rsidR="00D0141D">
        <w:fldChar w:fldCharType="begin"/>
      </w:r>
      <w:r w:rsidR="00D0141D">
        <w:instrText xml:space="preserve"> SEQ Figure \* ARABIC </w:instrText>
      </w:r>
      <w:r w:rsidR="00D0141D">
        <w:fldChar w:fldCharType="separate"/>
      </w:r>
      <w:r w:rsidR="003007EF">
        <w:rPr>
          <w:noProof/>
        </w:rPr>
        <w:t>37</w:t>
      </w:r>
      <w:r w:rsidR="00D0141D">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201"/>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50A68859" w:rsidR="00196F87" w:rsidRDefault="006410C5" w:rsidP="006410C5">
      <w:pPr>
        <w:pStyle w:val="Caption"/>
        <w:jc w:val="center"/>
      </w:pPr>
      <w:bookmarkStart w:id="202" w:name="_Toc88746173"/>
      <w:r>
        <w:t xml:space="preserve">Figure </w:t>
      </w:r>
      <w:r w:rsidR="00D0141D">
        <w:fldChar w:fldCharType="begin"/>
      </w:r>
      <w:r w:rsidR="00D0141D">
        <w:instrText xml:space="preserve"> SEQ Figure \* ARABIC </w:instrText>
      </w:r>
      <w:r w:rsidR="00D0141D">
        <w:fldChar w:fldCharType="separate"/>
      </w:r>
      <w:r w:rsidR="003007EF">
        <w:rPr>
          <w:noProof/>
        </w:rPr>
        <w:t>38</w:t>
      </w:r>
      <w:r w:rsidR="00D0141D">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202"/>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6BE06C4" w:rsidR="00E10139" w:rsidRDefault="0041301D" w:rsidP="0041301D">
      <w:pPr>
        <w:pStyle w:val="Caption"/>
        <w:jc w:val="center"/>
      </w:pPr>
      <w:bookmarkStart w:id="203" w:name="_Toc88746174"/>
      <w:r>
        <w:t xml:space="preserve">Figure </w:t>
      </w:r>
      <w:r w:rsidR="00D0141D">
        <w:fldChar w:fldCharType="begin"/>
      </w:r>
      <w:r w:rsidR="00D0141D">
        <w:instrText xml:space="preserve"> SEQ Figure \* ARABIC </w:instrText>
      </w:r>
      <w:r w:rsidR="00D0141D">
        <w:fldChar w:fldCharType="separate"/>
      </w:r>
      <w:r w:rsidR="003007EF">
        <w:rPr>
          <w:noProof/>
        </w:rPr>
        <w:t>39</w:t>
      </w:r>
      <w:r w:rsidR="00D0141D">
        <w:rPr>
          <w:noProof/>
        </w:rPr>
        <w:fldChar w:fldCharType="end"/>
      </w:r>
      <w:r>
        <w:t xml:space="preserve"> - </w:t>
      </w:r>
      <w:bookmarkStart w:id="204"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203"/>
      <w:bookmarkEnd w:id="204"/>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2E751EDF" w:rsidR="003E63A4" w:rsidRDefault="000E1DCC" w:rsidP="002D6258">
      <w:pPr>
        <w:pStyle w:val="Caption"/>
        <w:jc w:val="center"/>
      </w:pPr>
      <w:bookmarkStart w:id="205" w:name="_Toc88746175"/>
      <w:r>
        <w:t xml:space="preserve">Figure </w:t>
      </w:r>
      <w:r w:rsidR="00D0141D">
        <w:fldChar w:fldCharType="begin"/>
      </w:r>
      <w:r w:rsidR="00D0141D">
        <w:instrText xml:space="preserve"> SEQ Figure \* ARABIC </w:instrText>
      </w:r>
      <w:r w:rsidR="00D0141D">
        <w:fldChar w:fldCharType="separate"/>
      </w:r>
      <w:r w:rsidR="003007EF">
        <w:rPr>
          <w:noProof/>
        </w:rPr>
        <w:t>40</w:t>
      </w:r>
      <w:r w:rsidR="00D0141D">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205"/>
    </w:p>
    <w:p w14:paraId="7E235959" w14:textId="41FA5273" w:rsidR="00EE1033" w:rsidRDefault="00EE1033" w:rsidP="002B69C3">
      <w:pPr>
        <w:pStyle w:val="Heading3"/>
      </w:pPr>
      <w:bookmarkStart w:id="206" w:name="_Toc88746093"/>
      <w:r>
        <w:lastRenderedPageBreak/>
        <w:t>4.</w:t>
      </w:r>
      <w:r w:rsidR="001A469E">
        <w:t>1.4</w:t>
      </w:r>
      <w:r>
        <w:t xml:space="preserve"> </w:t>
      </w:r>
      <w:r w:rsidR="002B69C3" w:rsidRPr="002B69C3">
        <w:t>Performance During the Seasons</w:t>
      </w:r>
      <w:bookmarkEnd w:id="206"/>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363"/>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3BB85C39"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E22894">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tcPr>
          <w:p w14:paraId="22E0C48E" w14:textId="3C46D69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E22894">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tcPr>
          <w:p w14:paraId="568F7B15" w14:textId="04A32B4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432EEABD"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E22894">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tcPr>
          <w:p w14:paraId="1321EE57" w14:textId="02C04D7D"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E22894">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tcPr>
          <w:p w14:paraId="60EBF9B8" w14:textId="26697034"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10C6F88F"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E22894">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tcPr>
          <w:p w14:paraId="21428A15" w14:textId="360252C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E22894">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tcPr>
          <w:p w14:paraId="229A9D06" w14:textId="122EB5F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22F8C268"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E22894">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tcPr>
          <w:p w14:paraId="59DC6BAD" w14:textId="2507D9D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E22894">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tcPr>
          <w:p w14:paraId="70803613" w14:textId="393CD26A"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6A02F474" w:rsidR="009E723C" w:rsidRDefault="00466A36" w:rsidP="00466A36">
      <w:pPr>
        <w:pStyle w:val="Caption"/>
        <w:jc w:val="center"/>
      </w:pPr>
      <w:bookmarkStart w:id="207" w:name="_Toc88746130"/>
      <w:r>
        <w:t xml:space="preserve">Table </w:t>
      </w:r>
      <w:r w:rsidR="00D0141D">
        <w:fldChar w:fldCharType="begin"/>
      </w:r>
      <w:r w:rsidR="00D0141D">
        <w:instrText xml:space="preserve"> SEQ Table \* ARABIC </w:instrText>
      </w:r>
      <w:r w:rsidR="00D0141D">
        <w:fldChar w:fldCharType="separate"/>
      </w:r>
      <w:r w:rsidR="003007EF">
        <w:rPr>
          <w:noProof/>
        </w:rPr>
        <w:t>10</w:t>
      </w:r>
      <w:r w:rsidR="00D0141D">
        <w:rPr>
          <w:noProof/>
        </w:rPr>
        <w:fldChar w:fldCharType="end"/>
      </w:r>
      <w:r>
        <w:t xml:space="preserve"> </w:t>
      </w:r>
      <w:r w:rsidR="00704BB5">
        <w:t>-</w:t>
      </w:r>
      <w:r>
        <w:t xml:space="preserve"> </w:t>
      </w:r>
      <w:r w:rsidR="00040840" w:rsidRPr="00040840">
        <w:t>Seasonal MAPE and RMSE for the Toronto Dataset</w:t>
      </w:r>
      <w:bookmarkEnd w:id="207"/>
    </w:p>
    <w:p w14:paraId="10CD31F3" w14:textId="128766B9" w:rsidR="004070B9" w:rsidRDefault="004070B9" w:rsidP="00473FA9">
      <w:pPr>
        <w:pStyle w:val="Heading3"/>
      </w:pPr>
      <w:bookmarkStart w:id="208" w:name="_Toc88746094"/>
      <w:r>
        <w:t>4.1.</w:t>
      </w:r>
      <w:r w:rsidR="00FF0B8D">
        <w:t>5</w:t>
      </w:r>
      <w:r>
        <w:t xml:space="preserve"> </w:t>
      </w:r>
      <w:r w:rsidR="00A50162" w:rsidRPr="00A50162">
        <w:t>Comprehensive Analysis Discussion</w:t>
      </w:r>
      <w:bookmarkEnd w:id="208"/>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24">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6120571" w:rsidR="00A63A98" w:rsidRDefault="00A63A98" w:rsidP="00A63A98">
      <w:pPr>
        <w:pStyle w:val="Caption"/>
        <w:jc w:val="center"/>
      </w:pPr>
      <w:bookmarkStart w:id="209" w:name="_Ref85632969"/>
      <w:bookmarkStart w:id="210" w:name="_Toc88746176"/>
      <w:r>
        <w:t xml:space="preserve">Figure </w:t>
      </w:r>
      <w:r w:rsidR="00D0141D">
        <w:fldChar w:fldCharType="begin"/>
      </w:r>
      <w:r w:rsidR="00D0141D">
        <w:instrText xml:space="preserve"> SEQ Figure \* ARABIC </w:instrText>
      </w:r>
      <w:r w:rsidR="00D0141D">
        <w:fldChar w:fldCharType="separate"/>
      </w:r>
      <w:r w:rsidR="003007EF">
        <w:rPr>
          <w:noProof/>
        </w:rPr>
        <w:t>41</w:t>
      </w:r>
      <w:r w:rsidR="00D0141D">
        <w:rPr>
          <w:noProof/>
        </w:rPr>
        <w:fldChar w:fldCharType="end"/>
      </w:r>
      <w:bookmarkEnd w:id="209"/>
      <w:r>
        <w:t xml:space="preserve"> </w:t>
      </w:r>
      <w:r w:rsidR="00763158">
        <w:t>-</w:t>
      </w:r>
      <w:r>
        <w:t xml:space="preserve"> </w:t>
      </w:r>
      <w:r w:rsidR="00ED0E78" w:rsidRPr="00ED0E78">
        <w:t>Scatter Plot of Load Demand versus Temperature</w:t>
      </w:r>
      <w:r w:rsidR="00ED0E78">
        <w:t xml:space="preserve"> </w:t>
      </w:r>
      <w:r>
        <w:t>– Toronto Dataset</w:t>
      </w:r>
      <w:bookmarkEnd w:id="210"/>
    </w:p>
    <w:p w14:paraId="7B329F76" w14:textId="230C83DC"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3007EF">
        <w:t xml:space="preserve">Figure </w:t>
      </w:r>
      <w:r w:rsidR="003007EF">
        <w:rPr>
          <w:noProof/>
        </w:rPr>
        <w:t>41</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211" w:name="_Toc88746095"/>
      <w:r>
        <w:t>4.2 The Ottawa Dataset</w:t>
      </w:r>
      <w:bookmarkEnd w:id="211"/>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212" w:name="_Toc88746096"/>
      <w:r>
        <w:lastRenderedPageBreak/>
        <w:t>4.2.1 The Hourly Performance</w:t>
      </w:r>
      <w:bookmarkEnd w:id="212"/>
    </w:p>
    <w:p w14:paraId="7D5D0CE4" w14:textId="6B54B72D"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3007EF">
        <w:t xml:space="preserve">Figure </w:t>
      </w:r>
      <w:r w:rsidR="003007EF">
        <w:rPr>
          <w:noProof/>
        </w:rPr>
        <w:t>42</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3007EF">
        <w:t xml:space="preserve">Figure </w:t>
      </w:r>
      <w:r w:rsidR="003007EF">
        <w:rPr>
          <w:noProof/>
        </w:rPr>
        <w:t>43</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25">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4AEC8161" w:rsidR="009F1550" w:rsidRDefault="009F1550" w:rsidP="009F1550">
      <w:pPr>
        <w:pStyle w:val="Caption"/>
        <w:jc w:val="center"/>
      </w:pPr>
      <w:bookmarkStart w:id="213" w:name="_Ref85393462"/>
      <w:bookmarkStart w:id="214" w:name="_Toc88746177"/>
      <w:r>
        <w:t xml:space="preserve">Figure </w:t>
      </w:r>
      <w:r w:rsidR="00D0141D">
        <w:fldChar w:fldCharType="begin"/>
      </w:r>
      <w:r w:rsidR="00D0141D">
        <w:instrText xml:space="preserve"> SEQ Figure \* ARABIC </w:instrText>
      </w:r>
      <w:r w:rsidR="00D0141D">
        <w:fldChar w:fldCharType="separate"/>
      </w:r>
      <w:r w:rsidR="003007EF">
        <w:rPr>
          <w:noProof/>
        </w:rPr>
        <w:t>42</w:t>
      </w:r>
      <w:r w:rsidR="00D0141D">
        <w:rPr>
          <w:noProof/>
        </w:rPr>
        <w:fldChar w:fldCharType="end"/>
      </w:r>
      <w:bookmarkEnd w:id="213"/>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214"/>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26">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5D62FA74" w:rsidR="000E7939" w:rsidRDefault="000E7939" w:rsidP="000E7939">
      <w:pPr>
        <w:pStyle w:val="Caption"/>
        <w:jc w:val="center"/>
      </w:pPr>
      <w:bookmarkStart w:id="215" w:name="_Ref86167026"/>
      <w:bookmarkStart w:id="216" w:name="_Toc88746178"/>
      <w:r>
        <w:t xml:space="preserve">Figure </w:t>
      </w:r>
      <w:r w:rsidR="00D0141D">
        <w:fldChar w:fldCharType="begin"/>
      </w:r>
      <w:r w:rsidR="00D0141D">
        <w:instrText xml:space="preserve"> SEQ Figure \* ARABIC </w:instrText>
      </w:r>
      <w:r w:rsidR="00D0141D">
        <w:fldChar w:fldCharType="separate"/>
      </w:r>
      <w:r w:rsidR="003007EF">
        <w:rPr>
          <w:noProof/>
        </w:rPr>
        <w:t>43</w:t>
      </w:r>
      <w:r w:rsidR="00D0141D">
        <w:rPr>
          <w:noProof/>
        </w:rPr>
        <w:fldChar w:fldCharType="end"/>
      </w:r>
      <w:bookmarkEnd w:id="215"/>
      <w:r>
        <w:t xml:space="preserve"> - Hourly</w:t>
      </w:r>
      <w:r w:rsidRPr="006771A6">
        <w:t xml:space="preserve"> MAPE for the </w:t>
      </w:r>
      <w:r w:rsidR="0025420C">
        <w:t>Forecaster</w:t>
      </w:r>
      <w:r w:rsidRPr="006771A6">
        <w:t xml:space="preserve">s </w:t>
      </w:r>
      <w:r>
        <w:t>- Ottawa Dataset</w:t>
      </w:r>
      <w:bookmarkEnd w:id="216"/>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249113D6" w:rsidR="00FA05EA" w:rsidRDefault="00FA05EA" w:rsidP="00FA05EA">
      <w:pPr>
        <w:pStyle w:val="Caption"/>
        <w:jc w:val="center"/>
      </w:pPr>
      <w:bookmarkStart w:id="217" w:name="_Toc88746179"/>
      <w:r>
        <w:t xml:space="preserve">Figure </w:t>
      </w:r>
      <w:r w:rsidR="00D0141D">
        <w:fldChar w:fldCharType="begin"/>
      </w:r>
      <w:r w:rsidR="00D0141D">
        <w:instrText xml:space="preserve"> SEQ Figure \* ARABIC </w:instrText>
      </w:r>
      <w:r w:rsidR="00D0141D">
        <w:fldChar w:fldCharType="separate"/>
      </w:r>
      <w:r w:rsidR="003007EF">
        <w:rPr>
          <w:noProof/>
        </w:rPr>
        <w:t>44</w:t>
      </w:r>
      <w:r w:rsidR="00D0141D">
        <w:rPr>
          <w:noProof/>
        </w:rPr>
        <w:fldChar w:fldCharType="end"/>
      </w:r>
      <w:r>
        <w:t xml:space="preserve"> - </w:t>
      </w:r>
      <w:r w:rsidR="00875531" w:rsidRPr="00413AE5">
        <w:t xml:space="preserve">Hourly Error Distribution for the CNN </w:t>
      </w:r>
      <w:r w:rsidR="0025420C">
        <w:t>Forecaster</w:t>
      </w:r>
      <w:r>
        <w:t xml:space="preserve"> – Ottawa Dataset</w:t>
      </w:r>
      <w:bookmarkEnd w:id="217"/>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6739E39B" w:rsidR="00D12AA4" w:rsidRDefault="00D12AA4" w:rsidP="00D12AA4">
      <w:pPr>
        <w:pStyle w:val="Caption"/>
        <w:jc w:val="center"/>
      </w:pPr>
      <w:bookmarkStart w:id="218" w:name="_Toc88746180"/>
      <w:r>
        <w:t xml:space="preserve">Figure </w:t>
      </w:r>
      <w:r w:rsidR="00D0141D">
        <w:fldChar w:fldCharType="begin"/>
      </w:r>
      <w:r w:rsidR="00D0141D">
        <w:instrText xml:space="preserve"> SEQ Figure \* ARABIC </w:instrText>
      </w:r>
      <w:r w:rsidR="00D0141D">
        <w:fldChar w:fldCharType="separate"/>
      </w:r>
      <w:r w:rsidR="003007EF">
        <w:rPr>
          <w:noProof/>
        </w:rPr>
        <w:t>45</w:t>
      </w:r>
      <w:r w:rsidR="00D0141D">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218"/>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AA22374" w:rsidR="001316D0" w:rsidRDefault="001316D0" w:rsidP="001316D0">
      <w:pPr>
        <w:pStyle w:val="Caption"/>
        <w:jc w:val="center"/>
      </w:pPr>
      <w:bookmarkStart w:id="219" w:name="_Ref86174353"/>
      <w:bookmarkStart w:id="220" w:name="_Toc88746181"/>
      <w:r>
        <w:t xml:space="preserve">Figure </w:t>
      </w:r>
      <w:r w:rsidR="00D0141D">
        <w:fldChar w:fldCharType="begin"/>
      </w:r>
      <w:r w:rsidR="00D0141D">
        <w:instrText xml:space="preserve"> SEQ Figure \* ARABIC </w:instrText>
      </w:r>
      <w:r w:rsidR="00D0141D">
        <w:fldChar w:fldCharType="separate"/>
      </w:r>
      <w:r w:rsidR="003007EF">
        <w:rPr>
          <w:noProof/>
        </w:rPr>
        <w:t>46</w:t>
      </w:r>
      <w:r w:rsidR="00D0141D">
        <w:rPr>
          <w:noProof/>
        </w:rPr>
        <w:fldChar w:fldCharType="end"/>
      </w:r>
      <w:bookmarkEnd w:id="219"/>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220"/>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6AA73305" w:rsidR="0057781A" w:rsidRDefault="0057781A" w:rsidP="0057781A">
      <w:pPr>
        <w:pStyle w:val="Caption"/>
        <w:jc w:val="center"/>
      </w:pPr>
      <w:bookmarkStart w:id="221" w:name="_Toc88746182"/>
      <w:r>
        <w:t xml:space="preserve">Figure </w:t>
      </w:r>
      <w:r w:rsidR="00D0141D">
        <w:fldChar w:fldCharType="begin"/>
      </w:r>
      <w:r w:rsidR="00D0141D">
        <w:instrText xml:space="preserve"> SEQ Figure \* ARABIC </w:instrText>
      </w:r>
      <w:r w:rsidR="00D0141D">
        <w:fldChar w:fldCharType="separate"/>
      </w:r>
      <w:r w:rsidR="003007EF">
        <w:rPr>
          <w:noProof/>
        </w:rPr>
        <w:t>47</w:t>
      </w:r>
      <w:r w:rsidR="00D0141D">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221"/>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115A7C10" w:rsidR="0057781A" w:rsidRDefault="00977DF0" w:rsidP="00977DF0">
      <w:pPr>
        <w:pStyle w:val="Caption"/>
        <w:jc w:val="center"/>
      </w:pPr>
      <w:bookmarkStart w:id="222" w:name="_Toc88746183"/>
      <w:r>
        <w:t xml:space="preserve">Figure </w:t>
      </w:r>
      <w:r w:rsidR="00D0141D">
        <w:fldChar w:fldCharType="begin"/>
      </w:r>
      <w:r w:rsidR="00D0141D">
        <w:instrText xml:space="preserve"> SEQ Figure \* ARABIC </w:instrText>
      </w:r>
      <w:r w:rsidR="00D0141D">
        <w:fldChar w:fldCharType="separate"/>
      </w:r>
      <w:r w:rsidR="003007EF">
        <w:rPr>
          <w:noProof/>
        </w:rPr>
        <w:t>48</w:t>
      </w:r>
      <w:r w:rsidR="00D0141D">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222"/>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2">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70A29B30" w:rsidR="00977DF0" w:rsidRDefault="00EC5714" w:rsidP="00EC5714">
      <w:pPr>
        <w:pStyle w:val="Caption"/>
        <w:jc w:val="center"/>
      </w:pPr>
      <w:bookmarkStart w:id="223" w:name="_Toc88746184"/>
      <w:r>
        <w:t xml:space="preserve">Figure </w:t>
      </w:r>
      <w:r w:rsidR="00D0141D">
        <w:fldChar w:fldCharType="begin"/>
      </w:r>
      <w:r w:rsidR="00D0141D">
        <w:instrText xml:space="preserve"> SEQ Figure \* ARABIC </w:instrText>
      </w:r>
      <w:r w:rsidR="00D0141D">
        <w:fldChar w:fldCharType="separate"/>
      </w:r>
      <w:r w:rsidR="003007EF">
        <w:rPr>
          <w:noProof/>
        </w:rPr>
        <w:t>49</w:t>
      </w:r>
      <w:r w:rsidR="00D0141D">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223"/>
    </w:p>
    <w:p w14:paraId="40551A9C" w14:textId="0498E4BC" w:rsidR="002456F0" w:rsidRDefault="002456F0" w:rsidP="002456F0">
      <w:pPr>
        <w:pStyle w:val="Heading4"/>
      </w:pPr>
      <w:r>
        <w:t xml:space="preserve">4.2.1.1 </w:t>
      </w:r>
      <w:r w:rsidRPr="009D7DDB">
        <w:t>A Snippet on Hourly Performance</w:t>
      </w:r>
    </w:p>
    <w:p w14:paraId="6E5ED8D4" w14:textId="48CAB7CB"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3007EF">
        <w:t xml:space="preserve">Figure </w:t>
      </w:r>
      <w:r w:rsidR="003007EF">
        <w:rPr>
          <w:noProof/>
        </w:rPr>
        <w:t>43</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224" w:name="_Toc88746097"/>
      <w:r>
        <w:lastRenderedPageBreak/>
        <w:t>4.2.</w:t>
      </w:r>
      <w:r w:rsidR="006E4C2F">
        <w:t xml:space="preserve">2 </w:t>
      </w:r>
      <w:r>
        <w:t>The Daily Performance</w:t>
      </w:r>
      <w:bookmarkEnd w:id="224"/>
    </w:p>
    <w:p w14:paraId="4A37A2C0" w14:textId="0ECCD493"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3007EF">
        <w:t xml:space="preserve">Figure </w:t>
      </w:r>
      <w:r w:rsidR="003007EF">
        <w:rPr>
          <w:noProof/>
        </w:rPr>
        <w:t>50</w:t>
      </w:r>
      <w:r>
        <w:fldChar w:fldCharType="end"/>
      </w:r>
      <w:r w:rsidRPr="00E21F51">
        <w:t xml:space="preserve"> for both actuals and forecasts. </w:t>
      </w:r>
      <w:r>
        <w:fldChar w:fldCharType="begin"/>
      </w:r>
      <w:r>
        <w:instrText xml:space="preserve"> REF _Ref86170999 \h </w:instrText>
      </w:r>
      <w:r>
        <w:fldChar w:fldCharType="separate"/>
      </w:r>
      <w:r w:rsidR="003007EF">
        <w:t xml:space="preserve">Figure </w:t>
      </w:r>
      <w:r w:rsidR="003007EF">
        <w:rPr>
          <w:noProof/>
        </w:rPr>
        <w:t>51</w:t>
      </w:r>
      <w:r>
        <w:fldChar w:fldCharType="end"/>
      </w:r>
      <w:r>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1639D099" w:rsidR="00FE4816" w:rsidRDefault="00FE4816" w:rsidP="00FE4816">
      <w:pPr>
        <w:pStyle w:val="Caption"/>
        <w:jc w:val="center"/>
      </w:pPr>
      <w:bookmarkStart w:id="225" w:name="_Ref85394667"/>
      <w:bookmarkStart w:id="226" w:name="_Toc88746185"/>
      <w:r>
        <w:t xml:space="preserve">Figure </w:t>
      </w:r>
      <w:r w:rsidR="00D0141D">
        <w:fldChar w:fldCharType="begin"/>
      </w:r>
      <w:r w:rsidR="00D0141D">
        <w:instrText xml:space="preserve"> SEQ Figure \* ARABIC </w:instrText>
      </w:r>
      <w:r w:rsidR="00D0141D">
        <w:fldChar w:fldCharType="separate"/>
      </w:r>
      <w:r w:rsidR="003007EF">
        <w:rPr>
          <w:noProof/>
        </w:rPr>
        <w:t>50</w:t>
      </w:r>
      <w:r w:rsidR="00D0141D">
        <w:rPr>
          <w:noProof/>
        </w:rPr>
        <w:fldChar w:fldCharType="end"/>
      </w:r>
      <w:bookmarkEnd w:id="225"/>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226"/>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719D706E"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3007EF">
        <w:t xml:space="preserve">Figure </w:t>
      </w:r>
      <w:r w:rsidR="003007EF">
        <w:rPr>
          <w:noProof/>
        </w:rPr>
        <w:t>51</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34">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498E2B95" w:rsidR="00470E05" w:rsidRDefault="00470E05" w:rsidP="00470E05">
      <w:pPr>
        <w:pStyle w:val="Caption"/>
        <w:jc w:val="center"/>
      </w:pPr>
      <w:bookmarkStart w:id="227" w:name="_Ref86170999"/>
      <w:bookmarkStart w:id="228" w:name="_Toc88746186"/>
      <w:r>
        <w:t xml:space="preserve">Figure </w:t>
      </w:r>
      <w:r w:rsidR="00D0141D">
        <w:fldChar w:fldCharType="begin"/>
      </w:r>
      <w:r w:rsidR="00D0141D">
        <w:instrText xml:space="preserve"> SEQ Figure \* ARABIC </w:instrText>
      </w:r>
      <w:r w:rsidR="00D0141D">
        <w:fldChar w:fldCharType="separate"/>
      </w:r>
      <w:r w:rsidR="003007EF">
        <w:rPr>
          <w:noProof/>
        </w:rPr>
        <w:t>51</w:t>
      </w:r>
      <w:r w:rsidR="00D0141D">
        <w:rPr>
          <w:noProof/>
        </w:rPr>
        <w:fldChar w:fldCharType="end"/>
      </w:r>
      <w:bookmarkEnd w:id="227"/>
      <w:r>
        <w:t xml:space="preserve"> - Daily</w:t>
      </w:r>
      <w:r w:rsidRPr="006771A6">
        <w:t xml:space="preserve"> MAPE for the </w:t>
      </w:r>
      <w:r w:rsidR="0025420C">
        <w:t>Forecaster</w:t>
      </w:r>
      <w:r w:rsidRPr="006771A6">
        <w:t xml:space="preserve">s </w:t>
      </w:r>
      <w:r>
        <w:t>– Ottawa Dataset</w:t>
      </w:r>
      <w:bookmarkEnd w:id="228"/>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00A03EDA" w:rsidR="00950F3A" w:rsidRDefault="00F7164A" w:rsidP="00F7164A">
      <w:pPr>
        <w:pStyle w:val="Caption"/>
        <w:jc w:val="center"/>
      </w:pPr>
      <w:bookmarkStart w:id="229" w:name="_Toc88746187"/>
      <w:r>
        <w:t xml:space="preserve">Figure </w:t>
      </w:r>
      <w:r w:rsidR="00D0141D">
        <w:fldChar w:fldCharType="begin"/>
      </w:r>
      <w:r w:rsidR="00D0141D">
        <w:instrText xml:space="preserve"> SEQ Figure \* ARABIC </w:instrText>
      </w:r>
      <w:r w:rsidR="00D0141D">
        <w:fldChar w:fldCharType="separate"/>
      </w:r>
      <w:r w:rsidR="003007EF">
        <w:rPr>
          <w:noProof/>
        </w:rPr>
        <w:t>52</w:t>
      </w:r>
      <w:r w:rsidR="00D0141D">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229"/>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36">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0D1CE681" w:rsidR="007E701B" w:rsidRDefault="007E701B" w:rsidP="007E701B">
      <w:pPr>
        <w:pStyle w:val="Caption"/>
        <w:jc w:val="center"/>
      </w:pPr>
      <w:bookmarkStart w:id="230" w:name="_Toc88746188"/>
      <w:r>
        <w:t xml:space="preserve">Figure </w:t>
      </w:r>
      <w:r w:rsidR="00D0141D">
        <w:fldChar w:fldCharType="begin"/>
      </w:r>
      <w:r w:rsidR="00D0141D">
        <w:instrText xml:space="preserve"> SEQ Figure \* ARABIC </w:instrText>
      </w:r>
      <w:r w:rsidR="00D0141D">
        <w:fldChar w:fldCharType="separate"/>
      </w:r>
      <w:r w:rsidR="003007EF">
        <w:rPr>
          <w:noProof/>
        </w:rPr>
        <w:t>53</w:t>
      </w:r>
      <w:r w:rsidR="00D0141D">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230"/>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35E24080" w:rsidR="00BF1EEA" w:rsidRDefault="00D63EB3" w:rsidP="00D63EB3">
      <w:pPr>
        <w:pStyle w:val="Caption"/>
        <w:jc w:val="center"/>
      </w:pPr>
      <w:bookmarkStart w:id="231" w:name="_Toc88746189"/>
      <w:r>
        <w:t xml:space="preserve">Figure </w:t>
      </w:r>
      <w:r w:rsidR="00D0141D">
        <w:fldChar w:fldCharType="begin"/>
      </w:r>
      <w:r w:rsidR="00D0141D">
        <w:instrText xml:space="preserve"> SEQ Figure \* ARABIC </w:instrText>
      </w:r>
      <w:r w:rsidR="00D0141D">
        <w:fldChar w:fldCharType="separate"/>
      </w:r>
      <w:r w:rsidR="003007EF">
        <w:rPr>
          <w:noProof/>
        </w:rPr>
        <w:t>54</w:t>
      </w:r>
      <w:r w:rsidR="00D0141D">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231"/>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8">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3FF90423" w:rsidR="00542E1F" w:rsidRDefault="003918DF" w:rsidP="00542E1F">
      <w:pPr>
        <w:pStyle w:val="Caption"/>
        <w:jc w:val="center"/>
      </w:pPr>
      <w:bookmarkStart w:id="232" w:name="_Toc88746190"/>
      <w:r>
        <w:t xml:space="preserve">Figure </w:t>
      </w:r>
      <w:r w:rsidR="00D0141D">
        <w:fldChar w:fldCharType="begin"/>
      </w:r>
      <w:r w:rsidR="00D0141D">
        <w:instrText xml:space="preserve"> SEQ Figure \* ARABIC </w:instrText>
      </w:r>
      <w:r w:rsidR="00D0141D">
        <w:fldChar w:fldCharType="separate"/>
      </w:r>
      <w:r w:rsidR="003007EF">
        <w:rPr>
          <w:noProof/>
        </w:rPr>
        <w:t>55</w:t>
      </w:r>
      <w:r w:rsidR="00D0141D">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232"/>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39">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47FD628" w:rsidR="00F46745" w:rsidRDefault="00542E1F" w:rsidP="00542E1F">
      <w:pPr>
        <w:pStyle w:val="Caption"/>
        <w:jc w:val="center"/>
      </w:pPr>
      <w:bookmarkStart w:id="233" w:name="_Toc88746191"/>
      <w:r>
        <w:t xml:space="preserve">Figure </w:t>
      </w:r>
      <w:r w:rsidR="00D0141D">
        <w:fldChar w:fldCharType="begin"/>
      </w:r>
      <w:r w:rsidR="00D0141D">
        <w:instrText xml:space="preserve"> SEQ Figure \* ARABIC </w:instrText>
      </w:r>
      <w:r w:rsidR="00D0141D">
        <w:fldChar w:fldCharType="separate"/>
      </w:r>
      <w:r w:rsidR="003007EF">
        <w:rPr>
          <w:noProof/>
        </w:rPr>
        <w:t>56</w:t>
      </w:r>
      <w:r w:rsidR="00D0141D">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233"/>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135F1186" w:rsidR="003E5D0E" w:rsidRDefault="00777141" w:rsidP="00B61BCE">
      <w:pPr>
        <w:pStyle w:val="Caption"/>
        <w:jc w:val="center"/>
        <w:rPr>
          <w:b w:val="0"/>
          <w:bCs w:val="0"/>
          <w:iCs/>
          <w:szCs w:val="26"/>
        </w:rPr>
      </w:pPr>
      <w:bookmarkStart w:id="234" w:name="_Toc88746192"/>
      <w:r>
        <w:t xml:space="preserve">Figure </w:t>
      </w:r>
      <w:r w:rsidR="00D0141D">
        <w:fldChar w:fldCharType="begin"/>
      </w:r>
      <w:r w:rsidR="00D0141D">
        <w:instrText xml:space="preserve"> SEQ Figure \* ARABIC </w:instrText>
      </w:r>
      <w:r w:rsidR="00D0141D">
        <w:fldChar w:fldCharType="separate"/>
      </w:r>
      <w:r w:rsidR="003007EF">
        <w:rPr>
          <w:noProof/>
        </w:rPr>
        <w:t>57</w:t>
      </w:r>
      <w:r w:rsidR="00D0141D">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234"/>
    </w:p>
    <w:p w14:paraId="6A37244B" w14:textId="690AA54A" w:rsidR="0055487E" w:rsidRDefault="0055487E" w:rsidP="00386608">
      <w:pPr>
        <w:pStyle w:val="Heading3"/>
      </w:pPr>
      <w:bookmarkStart w:id="235" w:name="_Toc88746098"/>
      <w:r>
        <w:t>4.2.</w:t>
      </w:r>
      <w:r w:rsidR="00386608">
        <w:t>3</w:t>
      </w:r>
      <w:r w:rsidR="00812B52">
        <w:t xml:space="preserve"> The Monthly Performance</w:t>
      </w:r>
      <w:bookmarkEnd w:id="235"/>
    </w:p>
    <w:p w14:paraId="1D2FEC7A" w14:textId="3C1C1F49" w:rsidR="00B8089D" w:rsidRDefault="00574BB4" w:rsidP="00574BB4">
      <w:pPr>
        <w:ind w:firstLine="288"/>
      </w:pPr>
      <w:r>
        <w:fldChar w:fldCharType="begin"/>
      </w:r>
      <w:r>
        <w:instrText xml:space="preserve"> REF _Ref85397402 \h </w:instrText>
      </w:r>
      <w:r>
        <w:fldChar w:fldCharType="separate"/>
      </w:r>
      <w:r w:rsidR="003007EF">
        <w:t xml:space="preserve">Figure </w:t>
      </w:r>
      <w:r w:rsidR="003007EF">
        <w:rPr>
          <w:noProof/>
        </w:rPr>
        <w:t>58</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3007EF">
        <w:t xml:space="preserve">Figure </w:t>
      </w:r>
      <w:r w:rsidR="003007EF">
        <w:rPr>
          <w:noProof/>
        </w:rPr>
        <w:t>59</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52239257" w:rsidR="00AA4237" w:rsidRDefault="00AA4237" w:rsidP="00AA4237">
      <w:pPr>
        <w:pStyle w:val="Caption"/>
        <w:jc w:val="center"/>
      </w:pPr>
      <w:bookmarkStart w:id="236" w:name="_Ref85397402"/>
      <w:bookmarkStart w:id="237" w:name="_Toc88746193"/>
      <w:r>
        <w:t xml:space="preserve">Figure </w:t>
      </w:r>
      <w:r w:rsidR="00D0141D">
        <w:fldChar w:fldCharType="begin"/>
      </w:r>
      <w:r w:rsidR="00D0141D">
        <w:instrText xml:space="preserve"> SEQ Figure \* ARABIC </w:instrText>
      </w:r>
      <w:r w:rsidR="00D0141D">
        <w:fldChar w:fldCharType="separate"/>
      </w:r>
      <w:r w:rsidR="003007EF">
        <w:rPr>
          <w:noProof/>
        </w:rPr>
        <w:t>58</w:t>
      </w:r>
      <w:r w:rsidR="00D0141D">
        <w:rPr>
          <w:noProof/>
        </w:rPr>
        <w:fldChar w:fldCharType="end"/>
      </w:r>
      <w:bookmarkEnd w:id="236"/>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237"/>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42">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53D57F90" w:rsidR="009F2107" w:rsidRPr="00AC279E" w:rsidRDefault="009F2107" w:rsidP="009F2107">
      <w:pPr>
        <w:pStyle w:val="Caption"/>
        <w:jc w:val="center"/>
      </w:pPr>
      <w:bookmarkStart w:id="238" w:name="_Ref86172087"/>
      <w:bookmarkStart w:id="239" w:name="_Toc88746194"/>
      <w:r>
        <w:t xml:space="preserve">Figure </w:t>
      </w:r>
      <w:r w:rsidR="00D0141D">
        <w:fldChar w:fldCharType="begin"/>
      </w:r>
      <w:r w:rsidR="00D0141D">
        <w:instrText xml:space="preserve"> SEQ Figure \* ARABIC </w:instrText>
      </w:r>
      <w:r w:rsidR="00D0141D">
        <w:fldChar w:fldCharType="separate"/>
      </w:r>
      <w:r w:rsidR="003007EF">
        <w:rPr>
          <w:noProof/>
        </w:rPr>
        <w:t>59</w:t>
      </w:r>
      <w:r w:rsidR="00D0141D">
        <w:rPr>
          <w:noProof/>
        </w:rPr>
        <w:fldChar w:fldCharType="end"/>
      </w:r>
      <w:bookmarkEnd w:id="238"/>
      <w:r>
        <w:t xml:space="preserve"> - </w:t>
      </w:r>
      <w:r w:rsidRPr="00D8190B">
        <w:t xml:space="preserve">Monthly MAPE for Each </w:t>
      </w:r>
      <w:r w:rsidR="0025420C">
        <w:t>Forecaster</w:t>
      </w:r>
      <w:r w:rsidRPr="00D8190B">
        <w:t xml:space="preserve"> </w:t>
      </w:r>
      <w:r>
        <w:t>– Ottawa Dataset</w:t>
      </w:r>
      <w:bookmarkEnd w:id="239"/>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4859DD9B" w:rsidR="00C6222C" w:rsidRDefault="00CF1639" w:rsidP="00CF1639">
      <w:pPr>
        <w:pStyle w:val="Caption"/>
        <w:jc w:val="center"/>
      </w:pPr>
      <w:bookmarkStart w:id="240" w:name="_Toc88746195"/>
      <w:r>
        <w:t xml:space="preserve">Figure </w:t>
      </w:r>
      <w:r w:rsidR="00D0141D">
        <w:fldChar w:fldCharType="begin"/>
      </w:r>
      <w:r w:rsidR="00D0141D">
        <w:instrText xml:space="preserve"> SEQ Figure \* ARABIC </w:instrText>
      </w:r>
      <w:r w:rsidR="00D0141D">
        <w:fldChar w:fldCharType="separate"/>
      </w:r>
      <w:r w:rsidR="003007EF">
        <w:rPr>
          <w:noProof/>
        </w:rPr>
        <w:t>60</w:t>
      </w:r>
      <w:r w:rsidR="00D0141D">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240"/>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44">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2411A364" w:rsidR="005F6446" w:rsidRDefault="005F6446" w:rsidP="005F6446">
      <w:pPr>
        <w:pStyle w:val="Caption"/>
        <w:jc w:val="center"/>
      </w:pPr>
      <w:bookmarkStart w:id="241" w:name="_Toc88746196"/>
      <w:r>
        <w:t xml:space="preserve">Figure </w:t>
      </w:r>
      <w:r w:rsidR="00D0141D">
        <w:fldChar w:fldCharType="begin"/>
      </w:r>
      <w:r w:rsidR="00D0141D">
        <w:instrText xml:space="preserve"> SEQ Figure \* ARABIC </w:instrText>
      </w:r>
      <w:r w:rsidR="00D0141D">
        <w:fldChar w:fldCharType="separate"/>
      </w:r>
      <w:r w:rsidR="003007EF">
        <w:rPr>
          <w:noProof/>
        </w:rPr>
        <w:t>61</w:t>
      </w:r>
      <w:r w:rsidR="00D0141D">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241"/>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45">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7F43155D" w:rsidR="007C4301" w:rsidRDefault="001B28ED" w:rsidP="001B28ED">
      <w:pPr>
        <w:pStyle w:val="Caption"/>
        <w:jc w:val="center"/>
      </w:pPr>
      <w:bookmarkStart w:id="242" w:name="_Toc88746197"/>
      <w:r>
        <w:t xml:space="preserve">Figure </w:t>
      </w:r>
      <w:r w:rsidR="00D0141D">
        <w:fldChar w:fldCharType="begin"/>
      </w:r>
      <w:r w:rsidR="00D0141D">
        <w:instrText xml:space="preserve"> SEQ Figure \* ARABIC </w:instrText>
      </w:r>
      <w:r w:rsidR="00D0141D">
        <w:fldChar w:fldCharType="separate"/>
      </w:r>
      <w:r w:rsidR="003007EF">
        <w:rPr>
          <w:noProof/>
        </w:rPr>
        <w:t>62</w:t>
      </w:r>
      <w:r w:rsidR="00D0141D">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242"/>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6">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75870FAA" w:rsidR="005A1B24" w:rsidRDefault="005A1B24" w:rsidP="005A1B24">
      <w:pPr>
        <w:pStyle w:val="Caption"/>
        <w:jc w:val="center"/>
      </w:pPr>
      <w:bookmarkStart w:id="243" w:name="_Toc88746198"/>
      <w:r>
        <w:t xml:space="preserve">Figure </w:t>
      </w:r>
      <w:r w:rsidR="00D0141D">
        <w:fldChar w:fldCharType="begin"/>
      </w:r>
      <w:r w:rsidR="00D0141D">
        <w:instrText xml:space="preserve"> SEQ Figure \* ARABIC </w:instrText>
      </w:r>
      <w:r w:rsidR="00D0141D">
        <w:fldChar w:fldCharType="separate"/>
      </w:r>
      <w:r w:rsidR="003007EF">
        <w:rPr>
          <w:noProof/>
        </w:rPr>
        <w:t>63</w:t>
      </w:r>
      <w:r w:rsidR="00D0141D">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243"/>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47">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ECE04D1" w:rsidR="002A4FF5" w:rsidRDefault="009D17C2" w:rsidP="009D17C2">
      <w:pPr>
        <w:pStyle w:val="Caption"/>
        <w:jc w:val="center"/>
      </w:pPr>
      <w:bookmarkStart w:id="244" w:name="_Toc88746199"/>
      <w:r>
        <w:t xml:space="preserve">Figure </w:t>
      </w:r>
      <w:r w:rsidR="00D0141D">
        <w:fldChar w:fldCharType="begin"/>
      </w:r>
      <w:r w:rsidR="00D0141D">
        <w:instrText xml:space="preserve"> SEQ Figure \* ARABIC </w:instrText>
      </w:r>
      <w:r w:rsidR="00D0141D">
        <w:fldChar w:fldCharType="separate"/>
      </w:r>
      <w:r w:rsidR="003007EF">
        <w:rPr>
          <w:noProof/>
        </w:rPr>
        <w:t>64</w:t>
      </w:r>
      <w:r w:rsidR="00D0141D">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244"/>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8">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4C0D1077" w:rsidR="001F01E0" w:rsidRDefault="001F01E0" w:rsidP="001F01E0">
      <w:pPr>
        <w:pStyle w:val="Caption"/>
        <w:jc w:val="center"/>
      </w:pPr>
      <w:bookmarkStart w:id="245" w:name="_Toc88746200"/>
      <w:r>
        <w:t xml:space="preserve">Figure </w:t>
      </w:r>
      <w:r w:rsidR="00D0141D">
        <w:fldChar w:fldCharType="begin"/>
      </w:r>
      <w:r w:rsidR="00D0141D">
        <w:instrText xml:space="preserve"> SEQ Figure \* ARABIC </w:instrText>
      </w:r>
      <w:r w:rsidR="00D0141D">
        <w:fldChar w:fldCharType="separate"/>
      </w:r>
      <w:r w:rsidR="003007EF">
        <w:rPr>
          <w:noProof/>
        </w:rPr>
        <w:t>65</w:t>
      </w:r>
      <w:r w:rsidR="00D0141D">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245"/>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154CCFF9"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3007EF">
        <w:t xml:space="preserve">Figure </w:t>
      </w:r>
      <w:r w:rsidR="003007EF">
        <w:rPr>
          <w:noProof/>
        </w:rPr>
        <w:t>59</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246" w:name="_Toc88746099"/>
      <w:r>
        <w:t xml:space="preserve">4.2.4 </w:t>
      </w:r>
      <w:r w:rsidRPr="002B69C3">
        <w:t>Performance During the Seasons</w:t>
      </w:r>
      <w:bookmarkEnd w:id="246"/>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3C79103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03681F">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tcPr>
          <w:p w14:paraId="2EE9059B" w14:textId="0B71003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03681F">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tcPr>
          <w:p w14:paraId="14A29AE8" w14:textId="0CC9A5E3"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67C56D9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03681F">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tcPr>
          <w:p w14:paraId="481597C3" w14:textId="6795E05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03681F" w:rsidRPr="00BD1F27" w14:paraId="254EF30D" w14:textId="77777777" w:rsidTr="0003681F">
        <w:trPr>
          <w:trHeight w:val="315"/>
          <w:jc w:val="center"/>
        </w:trPr>
        <w:tc>
          <w:tcPr>
            <w:tcW w:w="0" w:type="auto"/>
            <w:shd w:val="clear" w:color="auto" w:fill="auto"/>
            <w:noWrap/>
            <w:vAlign w:val="bottom"/>
            <w:hideMark/>
          </w:tcPr>
          <w:p w14:paraId="7830986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03681F" w:rsidRPr="00BD1F27" w:rsidRDefault="0003681F" w:rsidP="0003681F">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03681F" w:rsidRPr="00BD1F27" w:rsidRDefault="0003681F" w:rsidP="0003681F">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03681F" w:rsidRPr="00BD1F27" w:rsidRDefault="0003681F" w:rsidP="0003681F">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03681F" w:rsidRPr="00BD1F27" w:rsidRDefault="0003681F" w:rsidP="0003681F">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tcPr>
          <w:p w14:paraId="0BC86FA8" w14:textId="6230C4D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2370468A" w14:textId="77777777" w:rsidR="0003681F" w:rsidRPr="00BD1F27" w:rsidRDefault="0003681F" w:rsidP="0003681F">
            <w:pPr>
              <w:spacing w:line="240" w:lineRule="auto"/>
              <w:jc w:val="center"/>
              <w:rPr>
                <w:color w:val="000000"/>
                <w:lang w:eastAsia="en-CA"/>
              </w:rPr>
            </w:pPr>
            <w:r w:rsidRPr="00BD1F27">
              <w:rPr>
                <w:color w:val="000000"/>
                <w:lang w:eastAsia="en-CA"/>
              </w:rPr>
              <w:t>76.45</w:t>
            </w:r>
          </w:p>
        </w:tc>
      </w:tr>
      <w:tr w:rsidR="0003681F"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Summer</w:t>
            </w:r>
          </w:p>
        </w:tc>
      </w:tr>
      <w:tr w:rsidR="0003681F" w:rsidRPr="00BD1F27" w14:paraId="7F562EB2" w14:textId="77777777" w:rsidTr="00BD1F27">
        <w:trPr>
          <w:trHeight w:val="315"/>
          <w:jc w:val="center"/>
        </w:trPr>
        <w:tc>
          <w:tcPr>
            <w:tcW w:w="0" w:type="auto"/>
            <w:shd w:val="clear" w:color="auto" w:fill="auto"/>
            <w:noWrap/>
            <w:vAlign w:val="bottom"/>
            <w:hideMark/>
          </w:tcPr>
          <w:p w14:paraId="287D598F"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34225E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D187BE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41D5FB01" w14:textId="77777777" w:rsidTr="0003681F">
        <w:trPr>
          <w:trHeight w:val="315"/>
          <w:jc w:val="center"/>
        </w:trPr>
        <w:tc>
          <w:tcPr>
            <w:tcW w:w="0" w:type="auto"/>
            <w:shd w:val="clear" w:color="auto" w:fill="auto"/>
            <w:noWrap/>
            <w:vAlign w:val="bottom"/>
            <w:hideMark/>
          </w:tcPr>
          <w:p w14:paraId="284A6471"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03681F" w:rsidRPr="00BD1F27" w:rsidRDefault="0003681F" w:rsidP="0003681F">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03681F" w:rsidRPr="00BD1F27" w:rsidRDefault="0003681F" w:rsidP="0003681F">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03681F" w:rsidRPr="00BD1F27" w:rsidRDefault="0003681F" w:rsidP="0003681F">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03681F" w:rsidRPr="00BD1F27" w:rsidRDefault="0003681F" w:rsidP="0003681F">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tcPr>
          <w:p w14:paraId="4C1C0190" w14:textId="03FB915F"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6974D32B" w14:textId="77777777" w:rsidR="0003681F" w:rsidRPr="00BD1F27" w:rsidRDefault="0003681F" w:rsidP="0003681F">
            <w:pPr>
              <w:spacing w:line="240" w:lineRule="auto"/>
              <w:jc w:val="center"/>
              <w:rPr>
                <w:color w:val="000000"/>
                <w:lang w:eastAsia="en-CA"/>
              </w:rPr>
            </w:pPr>
            <w:r w:rsidRPr="00BD1F27">
              <w:rPr>
                <w:color w:val="000000"/>
                <w:lang w:eastAsia="en-CA"/>
              </w:rPr>
              <w:t>9.57</w:t>
            </w:r>
          </w:p>
        </w:tc>
      </w:tr>
      <w:tr w:rsidR="0003681F" w:rsidRPr="00BD1F27" w14:paraId="4C029DE2" w14:textId="77777777" w:rsidTr="0003681F">
        <w:trPr>
          <w:trHeight w:val="315"/>
          <w:jc w:val="center"/>
        </w:trPr>
        <w:tc>
          <w:tcPr>
            <w:tcW w:w="0" w:type="auto"/>
            <w:shd w:val="clear" w:color="auto" w:fill="auto"/>
            <w:noWrap/>
            <w:vAlign w:val="bottom"/>
            <w:hideMark/>
          </w:tcPr>
          <w:p w14:paraId="490B1B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03681F" w:rsidRPr="00BD1F27" w:rsidRDefault="0003681F" w:rsidP="0003681F">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03681F" w:rsidRPr="00BD1F27" w:rsidRDefault="0003681F" w:rsidP="0003681F">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03681F" w:rsidRPr="00BD1F27" w:rsidRDefault="0003681F" w:rsidP="0003681F">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03681F" w:rsidRPr="00BD1F27" w:rsidRDefault="0003681F" w:rsidP="0003681F">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tcPr>
          <w:p w14:paraId="3D432761" w14:textId="65049E4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544A9352" w14:textId="77777777" w:rsidR="0003681F" w:rsidRPr="00BD1F27" w:rsidRDefault="0003681F" w:rsidP="0003681F">
            <w:pPr>
              <w:spacing w:line="240" w:lineRule="auto"/>
              <w:jc w:val="center"/>
              <w:rPr>
                <w:color w:val="000000"/>
                <w:lang w:eastAsia="en-CA"/>
              </w:rPr>
            </w:pPr>
            <w:r w:rsidRPr="00BD1F27">
              <w:rPr>
                <w:color w:val="000000"/>
                <w:lang w:eastAsia="en-CA"/>
              </w:rPr>
              <w:t>131.76</w:t>
            </w:r>
          </w:p>
        </w:tc>
      </w:tr>
      <w:tr w:rsidR="0003681F"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Autumn / Fall</w:t>
            </w:r>
          </w:p>
        </w:tc>
      </w:tr>
      <w:tr w:rsidR="0003681F" w:rsidRPr="00BD1F27" w14:paraId="34695473" w14:textId="77777777" w:rsidTr="00BD1F27">
        <w:trPr>
          <w:trHeight w:val="315"/>
          <w:jc w:val="center"/>
        </w:trPr>
        <w:tc>
          <w:tcPr>
            <w:tcW w:w="0" w:type="auto"/>
            <w:shd w:val="clear" w:color="auto" w:fill="auto"/>
            <w:noWrap/>
            <w:vAlign w:val="bottom"/>
            <w:hideMark/>
          </w:tcPr>
          <w:p w14:paraId="6CD73C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17860DB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13FEE37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63B0B8FF" w14:textId="77777777" w:rsidTr="0003681F">
        <w:trPr>
          <w:trHeight w:val="315"/>
          <w:jc w:val="center"/>
        </w:trPr>
        <w:tc>
          <w:tcPr>
            <w:tcW w:w="0" w:type="auto"/>
            <w:shd w:val="clear" w:color="auto" w:fill="auto"/>
            <w:noWrap/>
            <w:vAlign w:val="bottom"/>
            <w:hideMark/>
          </w:tcPr>
          <w:p w14:paraId="47D9A22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03681F" w:rsidRPr="00BD1F27" w:rsidRDefault="0003681F" w:rsidP="0003681F">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03681F" w:rsidRPr="00BD1F27" w:rsidRDefault="0003681F" w:rsidP="0003681F">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03681F" w:rsidRPr="00BD1F27" w:rsidRDefault="0003681F" w:rsidP="0003681F">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03681F" w:rsidRPr="00BD1F27" w:rsidRDefault="0003681F" w:rsidP="0003681F">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tcPr>
          <w:p w14:paraId="76FF77E8" w14:textId="7D384561"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1A7F6B8" w14:textId="77777777" w:rsidR="0003681F" w:rsidRPr="00BD1F27" w:rsidRDefault="0003681F" w:rsidP="0003681F">
            <w:pPr>
              <w:spacing w:line="240" w:lineRule="auto"/>
              <w:jc w:val="center"/>
              <w:rPr>
                <w:color w:val="000000"/>
                <w:lang w:eastAsia="en-CA"/>
              </w:rPr>
            </w:pPr>
            <w:r w:rsidRPr="00BD1F27">
              <w:rPr>
                <w:color w:val="000000"/>
                <w:lang w:eastAsia="en-CA"/>
              </w:rPr>
              <w:t>6.22</w:t>
            </w:r>
          </w:p>
        </w:tc>
      </w:tr>
      <w:tr w:rsidR="0003681F" w:rsidRPr="00BD1F27" w14:paraId="7D73EC10" w14:textId="77777777" w:rsidTr="0003681F">
        <w:trPr>
          <w:trHeight w:val="315"/>
          <w:jc w:val="center"/>
        </w:trPr>
        <w:tc>
          <w:tcPr>
            <w:tcW w:w="0" w:type="auto"/>
            <w:shd w:val="clear" w:color="auto" w:fill="auto"/>
            <w:noWrap/>
            <w:vAlign w:val="bottom"/>
            <w:hideMark/>
          </w:tcPr>
          <w:p w14:paraId="0DB60BC5"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03681F" w:rsidRPr="00BD1F27" w:rsidRDefault="0003681F" w:rsidP="0003681F">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03681F" w:rsidRPr="00BD1F27" w:rsidRDefault="0003681F" w:rsidP="0003681F">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03681F" w:rsidRPr="00BD1F27" w:rsidRDefault="0003681F" w:rsidP="0003681F">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03681F" w:rsidRPr="00BD1F27" w:rsidRDefault="0003681F" w:rsidP="0003681F">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tcPr>
          <w:p w14:paraId="568EDEE2" w14:textId="72CAA0A8"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20964FC" w14:textId="77777777" w:rsidR="0003681F" w:rsidRPr="00BD1F27" w:rsidRDefault="0003681F" w:rsidP="0003681F">
            <w:pPr>
              <w:spacing w:line="240" w:lineRule="auto"/>
              <w:jc w:val="center"/>
              <w:rPr>
                <w:color w:val="000000"/>
                <w:lang w:eastAsia="en-CA"/>
              </w:rPr>
            </w:pPr>
            <w:r w:rsidRPr="00BD1F27">
              <w:rPr>
                <w:color w:val="000000"/>
                <w:lang w:eastAsia="en-CA"/>
              </w:rPr>
              <w:t>81.81</w:t>
            </w:r>
          </w:p>
        </w:tc>
      </w:tr>
    </w:tbl>
    <w:p w14:paraId="420072FC" w14:textId="12218E62" w:rsidR="008471CD" w:rsidRDefault="008471CD" w:rsidP="008471CD">
      <w:pPr>
        <w:pStyle w:val="Caption"/>
        <w:jc w:val="center"/>
      </w:pPr>
      <w:bookmarkStart w:id="247" w:name="_Toc88746131"/>
      <w:r>
        <w:t xml:space="preserve">Table </w:t>
      </w:r>
      <w:r w:rsidR="00D0141D">
        <w:fldChar w:fldCharType="begin"/>
      </w:r>
      <w:r w:rsidR="00D0141D">
        <w:instrText xml:space="preserve"> SEQ Table \* ARABIC </w:instrText>
      </w:r>
      <w:r w:rsidR="00D0141D">
        <w:fldChar w:fldCharType="separate"/>
      </w:r>
      <w:r w:rsidR="003007EF">
        <w:rPr>
          <w:noProof/>
        </w:rPr>
        <w:t>11</w:t>
      </w:r>
      <w:r w:rsidR="00D0141D">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247"/>
    </w:p>
    <w:p w14:paraId="5D63D9DB" w14:textId="700A8524" w:rsidR="00FC32C5" w:rsidRDefault="00FC32C5" w:rsidP="00FC32C5">
      <w:pPr>
        <w:pStyle w:val="Heading3"/>
      </w:pPr>
      <w:bookmarkStart w:id="248" w:name="_Toc88746100"/>
      <w:r>
        <w:t xml:space="preserve">4.2.5 </w:t>
      </w:r>
      <w:r w:rsidRPr="00A50162">
        <w:t>Comprehensive Analysis Discussion</w:t>
      </w:r>
      <w:bookmarkEnd w:id="248"/>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9">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282A7503" w:rsidR="005E641E" w:rsidRDefault="005E641E" w:rsidP="005E641E">
      <w:pPr>
        <w:pStyle w:val="Caption"/>
        <w:jc w:val="center"/>
      </w:pPr>
      <w:bookmarkStart w:id="249" w:name="_Toc88746201"/>
      <w:r>
        <w:t xml:space="preserve">Figure </w:t>
      </w:r>
      <w:r w:rsidR="00D0141D">
        <w:fldChar w:fldCharType="begin"/>
      </w:r>
      <w:r w:rsidR="00D0141D">
        <w:instrText xml:space="preserve"> SEQ Figure \* ARABIC </w:instrText>
      </w:r>
      <w:r w:rsidR="00D0141D">
        <w:fldChar w:fldCharType="separate"/>
      </w:r>
      <w:r w:rsidR="003007EF">
        <w:rPr>
          <w:noProof/>
        </w:rPr>
        <w:t>66</w:t>
      </w:r>
      <w:r w:rsidR="00D0141D">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249"/>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250" w:name="_Toc88746101"/>
      <w:r>
        <w:lastRenderedPageBreak/>
        <w:t>4.</w:t>
      </w:r>
      <w:r w:rsidR="0082408F">
        <w:t>3</w:t>
      </w:r>
      <w:r>
        <w:t xml:space="preserve"> The Saint John Dataset</w:t>
      </w:r>
      <w:bookmarkEnd w:id="250"/>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251" w:name="_Toc88746102"/>
      <w:r>
        <w:t>4.3.1 The Hourly Performance</w:t>
      </w:r>
      <w:bookmarkEnd w:id="251"/>
    </w:p>
    <w:p w14:paraId="5A08997F" w14:textId="1F6830C1"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3007EF">
        <w:t xml:space="preserve">Figure </w:t>
      </w:r>
      <w:r w:rsidR="003007EF">
        <w:rPr>
          <w:noProof/>
        </w:rPr>
        <w:t>67</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3007EF">
        <w:t xml:space="preserve">Figure </w:t>
      </w:r>
      <w:r w:rsidR="003007EF">
        <w:rPr>
          <w:noProof/>
        </w:rPr>
        <w:t>68</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50">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0316FCD4" w:rsidR="000201CE" w:rsidRDefault="001D10E7" w:rsidP="001D10E7">
      <w:pPr>
        <w:pStyle w:val="Caption"/>
        <w:jc w:val="center"/>
      </w:pPr>
      <w:bookmarkStart w:id="252" w:name="_Ref86233925"/>
      <w:bookmarkStart w:id="253" w:name="_Toc88746202"/>
      <w:r>
        <w:t xml:space="preserve">Figure </w:t>
      </w:r>
      <w:r w:rsidR="00D0141D">
        <w:fldChar w:fldCharType="begin"/>
      </w:r>
      <w:r w:rsidR="00D0141D">
        <w:instrText xml:space="preserve"> SEQ Figure \* ARABIC </w:instrText>
      </w:r>
      <w:r w:rsidR="00D0141D">
        <w:fldChar w:fldCharType="separate"/>
      </w:r>
      <w:r w:rsidR="003007EF">
        <w:rPr>
          <w:noProof/>
        </w:rPr>
        <w:t>67</w:t>
      </w:r>
      <w:r w:rsidR="00D0141D">
        <w:rPr>
          <w:noProof/>
        </w:rPr>
        <w:fldChar w:fldCharType="end"/>
      </w:r>
      <w:bookmarkEnd w:id="252"/>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53"/>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51">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0EFDA372" w:rsidR="00855331" w:rsidRDefault="00ED000C" w:rsidP="00ED000C">
      <w:pPr>
        <w:pStyle w:val="Caption"/>
        <w:jc w:val="center"/>
      </w:pPr>
      <w:bookmarkStart w:id="254" w:name="_Ref86233929"/>
      <w:bookmarkStart w:id="255" w:name="_Toc88746203"/>
      <w:r>
        <w:t xml:space="preserve">Figure </w:t>
      </w:r>
      <w:r w:rsidR="00D0141D">
        <w:fldChar w:fldCharType="begin"/>
      </w:r>
      <w:r w:rsidR="00D0141D">
        <w:instrText xml:space="preserve"> SEQ Figure \* ARABIC </w:instrText>
      </w:r>
      <w:r w:rsidR="00D0141D">
        <w:fldChar w:fldCharType="separate"/>
      </w:r>
      <w:r w:rsidR="003007EF">
        <w:rPr>
          <w:noProof/>
        </w:rPr>
        <w:t>68</w:t>
      </w:r>
      <w:r w:rsidR="00D0141D">
        <w:rPr>
          <w:noProof/>
        </w:rPr>
        <w:fldChar w:fldCharType="end"/>
      </w:r>
      <w:bookmarkEnd w:id="254"/>
      <w:r>
        <w:t xml:space="preserve"> - Hourly</w:t>
      </w:r>
      <w:r w:rsidRPr="006771A6">
        <w:t xml:space="preserve"> MAPE for the </w:t>
      </w:r>
      <w:r w:rsidR="0025420C">
        <w:t>Forecaster</w:t>
      </w:r>
      <w:r w:rsidRPr="006771A6">
        <w:t xml:space="preserve">s </w:t>
      </w:r>
      <w:r>
        <w:t>– Saint John Dataset</w:t>
      </w:r>
      <w:bookmarkEnd w:id="255"/>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57710DF9" w:rsidR="00990A7E" w:rsidRDefault="00990A7E" w:rsidP="00990A7E">
      <w:pPr>
        <w:pStyle w:val="Caption"/>
        <w:jc w:val="center"/>
      </w:pPr>
      <w:bookmarkStart w:id="256" w:name="_Toc88746204"/>
      <w:r>
        <w:t xml:space="preserve">Figure </w:t>
      </w:r>
      <w:r w:rsidR="00D0141D">
        <w:fldChar w:fldCharType="begin"/>
      </w:r>
      <w:r w:rsidR="00D0141D">
        <w:instrText xml:space="preserve"> SEQ Figure \* ARABIC </w:instrText>
      </w:r>
      <w:r w:rsidR="00D0141D">
        <w:fldChar w:fldCharType="separate"/>
      </w:r>
      <w:r w:rsidR="003007EF">
        <w:rPr>
          <w:noProof/>
        </w:rPr>
        <w:t>69</w:t>
      </w:r>
      <w:r w:rsidR="00D0141D">
        <w:rPr>
          <w:noProof/>
        </w:rPr>
        <w:fldChar w:fldCharType="end"/>
      </w:r>
      <w:r>
        <w:t xml:space="preserve"> - </w:t>
      </w:r>
      <w:bookmarkStart w:id="257" w:name="_Hlk85900755"/>
      <w:r w:rsidRPr="00413AE5">
        <w:t xml:space="preserve">Hourly Error Distribution for the CNN </w:t>
      </w:r>
      <w:r w:rsidR="0025420C">
        <w:t>Forecaster</w:t>
      </w:r>
      <w:r>
        <w:t xml:space="preserve"> – Saint John Dataset</w:t>
      </w:r>
      <w:bookmarkEnd w:id="256"/>
      <w:bookmarkEnd w:id="257"/>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53">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0C7BD502" w:rsidR="00707D68" w:rsidRDefault="00707D68" w:rsidP="00707D68">
      <w:pPr>
        <w:pStyle w:val="Caption"/>
        <w:jc w:val="center"/>
      </w:pPr>
      <w:bookmarkStart w:id="258" w:name="_Toc88746205"/>
      <w:r>
        <w:t xml:space="preserve">Figure </w:t>
      </w:r>
      <w:r w:rsidR="00D0141D">
        <w:fldChar w:fldCharType="begin"/>
      </w:r>
      <w:r w:rsidR="00D0141D">
        <w:instrText xml:space="preserve"> SEQ Figure \* ARABIC </w:instrText>
      </w:r>
      <w:r w:rsidR="00D0141D">
        <w:fldChar w:fldCharType="separate"/>
      </w:r>
      <w:r w:rsidR="003007EF">
        <w:rPr>
          <w:noProof/>
        </w:rPr>
        <w:t>70</w:t>
      </w:r>
      <w:r w:rsidR="00D0141D">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258"/>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54">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2EDDFF42" w:rsidR="00996E0E" w:rsidRDefault="00E5509A" w:rsidP="00E5509A">
      <w:pPr>
        <w:pStyle w:val="Caption"/>
        <w:jc w:val="center"/>
      </w:pPr>
      <w:bookmarkStart w:id="259" w:name="_Toc88746206"/>
      <w:r>
        <w:t xml:space="preserve">Figure </w:t>
      </w:r>
      <w:r w:rsidR="00D0141D">
        <w:fldChar w:fldCharType="begin"/>
      </w:r>
      <w:r w:rsidR="00D0141D">
        <w:instrText xml:space="preserve"> SEQ Figure \* ARABIC </w:instrText>
      </w:r>
      <w:r w:rsidR="00D0141D">
        <w:fldChar w:fldCharType="separate"/>
      </w:r>
      <w:r w:rsidR="003007EF">
        <w:rPr>
          <w:noProof/>
        </w:rPr>
        <w:t>71</w:t>
      </w:r>
      <w:r w:rsidR="00D0141D">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259"/>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08478B4C" w:rsidR="003148D4" w:rsidRDefault="00C97DD7" w:rsidP="00C97DD7">
      <w:pPr>
        <w:pStyle w:val="Caption"/>
        <w:jc w:val="center"/>
      </w:pPr>
      <w:bookmarkStart w:id="260" w:name="_Toc88746207"/>
      <w:r>
        <w:t xml:space="preserve">Figure </w:t>
      </w:r>
      <w:r w:rsidR="00D0141D">
        <w:fldChar w:fldCharType="begin"/>
      </w:r>
      <w:r w:rsidR="00D0141D">
        <w:instrText xml:space="preserve"> SEQ Figure \* ARABIC </w:instrText>
      </w:r>
      <w:r w:rsidR="00D0141D">
        <w:fldChar w:fldCharType="separate"/>
      </w:r>
      <w:r w:rsidR="003007EF">
        <w:rPr>
          <w:noProof/>
        </w:rPr>
        <w:t>72</w:t>
      </w:r>
      <w:r w:rsidR="00D0141D">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260"/>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56">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C140C51" w:rsidR="00324DC9" w:rsidRDefault="0091762B" w:rsidP="00CC24E5">
      <w:pPr>
        <w:pStyle w:val="Caption"/>
        <w:jc w:val="center"/>
      </w:pPr>
      <w:bookmarkStart w:id="261" w:name="_Toc88746208"/>
      <w:r>
        <w:t xml:space="preserve">Figure </w:t>
      </w:r>
      <w:r w:rsidR="00D0141D">
        <w:fldChar w:fldCharType="begin"/>
      </w:r>
      <w:r w:rsidR="00D0141D">
        <w:instrText xml:space="preserve"> SEQ Figure \* ARABIC </w:instrText>
      </w:r>
      <w:r w:rsidR="00D0141D">
        <w:fldChar w:fldCharType="separate"/>
      </w:r>
      <w:r w:rsidR="003007EF">
        <w:rPr>
          <w:noProof/>
        </w:rPr>
        <w:t>73</w:t>
      </w:r>
      <w:r w:rsidR="00D0141D">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261"/>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7">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2F7FCC24" w:rsidR="00A3061F" w:rsidRDefault="0019395E" w:rsidP="00A3061F">
      <w:pPr>
        <w:pStyle w:val="Caption"/>
        <w:jc w:val="center"/>
      </w:pPr>
      <w:bookmarkStart w:id="262" w:name="_Toc88746209"/>
      <w:r>
        <w:t xml:space="preserve">Figure </w:t>
      </w:r>
      <w:r w:rsidR="00D0141D">
        <w:fldChar w:fldCharType="begin"/>
      </w:r>
      <w:r w:rsidR="00D0141D">
        <w:instrText xml:space="preserve"> SEQ Figure \* ARABIC </w:instrText>
      </w:r>
      <w:r w:rsidR="00D0141D">
        <w:fldChar w:fldCharType="separate"/>
      </w:r>
      <w:r w:rsidR="003007EF">
        <w:rPr>
          <w:noProof/>
        </w:rPr>
        <w:t>74</w:t>
      </w:r>
      <w:r w:rsidR="00D0141D">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262"/>
    </w:p>
    <w:p w14:paraId="120C1A6E" w14:textId="3D2BA151" w:rsidR="000811A4" w:rsidRDefault="00A3061F" w:rsidP="00937A20">
      <w:pPr>
        <w:pStyle w:val="Heading4"/>
      </w:pPr>
      <w:r>
        <w:t xml:space="preserve">4.3.1.1 </w:t>
      </w:r>
      <w:r w:rsidRPr="009D7DDB">
        <w:t>A Snippet on Hourly Performance</w:t>
      </w:r>
    </w:p>
    <w:p w14:paraId="00BE4424" w14:textId="0C224451"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3007EF">
        <w:t xml:space="preserve">Figure </w:t>
      </w:r>
      <w:r w:rsidR="003007EF">
        <w:rPr>
          <w:noProof/>
        </w:rPr>
        <w:t>68</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63" w:name="_Toc88746103"/>
      <w:r>
        <w:t>4.3.2 The Daily Performance</w:t>
      </w:r>
      <w:bookmarkEnd w:id="263"/>
    </w:p>
    <w:p w14:paraId="67EB11AA" w14:textId="50A24378"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3007EF">
        <w:t xml:space="preserve">Figure </w:t>
      </w:r>
      <w:r w:rsidR="003007EF">
        <w:rPr>
          <w:noProof/>
        </w:rPr>
        <w:t>75</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3007EF">
        <w:t xml:space="preserve">Figure </w:t>
      </w:r>
      <w:r w:rsidR="003007EF">
        <w:rPr>
          <w:noProof/>
        </w:rPr>
        <w:t>76</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58">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2952260F" w:rsidR="000F4EF8" w:rsidRDefault="000F4EF8" w:rsidP="000F4EF8">
      <w:pPr>
        <w:pStyle w:val="Caption"/>
        <w:jc w:val="center"/>
      </w:pPr>
      <w:bookmarkStart w:id="264" w:name="_Ref86237579"/>
      <w:bookmarkStart w:id="265" w:name="_Toc88746210"/>
      <w:r>
        <w:t xml:space="preserve">Figure </w:t>
      </w:r>
      <w:r w:rsidR="00D0141D">
        <w:fldChar w:fldCharType="begin"/>
      </w:r>
      <w:r w:rsidR="00D0141D">
        <w:instrText xml:space="preserve"> SEQ Figure \* ARABIC </w:instrText>
      </w:r>
      <w:r w:rsidR="00D0141D">
        <w:fldChar w:fldCharType="separate"/>
      </w:r>
      <w:r w:rsidR="003007EF">
        <w:rPr>
          <w:noProof/>
        </w:rPr>
        <w:t>75</w:t>
      </w:r>
      <w:r w:rsidR="00D0141D">
        <w:rPr>
          <w:noProof/>
        </w:rPr>
        <w:fldChar w:fldCharType="end"/>
      </w:r>
      <w:bookmarkEnd w:id="264"/>
      <w:r>
        <w:t xml:space="preserve"> - T</w:t>
      </w:r>
      <w:r w:rsidRPr="0063066F">
        <w:t xml:space="preserve">he Weekly Average </w:t>
      </w:r>
      <w:r w:rsidR="001935E6">
        <w:t>Demand</w:t>
      </w:r>
      <w:r w:rsidRPr="0063066F">
        <w:t xml:space="preserve"> for Each Day</w:t>
      </w:r>
      <w:r>
        <w:t xml:space="preserve"> – Saint John Dataset</w:t>
      </w:r>
      <w:bookmarkEnd w:id="265"/>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9">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3F05E185" w:rsidR="00447A6E" w:rsidRDefault="00F05615" w:rsidP="00F05615">
      <w:pPr>
        <w:pStyle w:val="Caption"/>
        <w:jc w:val="center"/>
      </w:pPr>
      <w:bookmarkStart w:id="266" w:name="_Ref86237580"/>
      <w:bookmarkStart w:id="267" w:name="_Toc88746211"/>
      <w:r>
        <w:t xml:space="preserve">Figure </w:t>
      </w:r>
      <w:r w:rsidR="00D0141D">
        <w:fldChar w:fldCharType="begin"/>
      </w:r>
      <w:r w:rsidR="00D0141D">
        <w:instrText xml:space="preserve"> SEQ Figure \* ARABIC </w:instrText>
      </w:r>
      <w:r w:rsidR="00D0141D">
        <w:fldChar w:fldCharType="separate"/>
      </w:r>
      <w:r w:rsidR="003007EF">
        <w:rPr>
          <w:noProof/>
        </w:rPr>
        <w:t>76</w:t>
      </w:r>
      <w:r w:rsidR="00D0141D">
        <w:rPr>
          <w:noProof/>
        </w:rPr>
        <w:fldChar w:fldCharType="end"/>
      </w:r>
      <w:bookmarkEnd w:id="266"/>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267"/>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17D7C29E" w:rsidR="001A24B2" w:rsidRDefault="001A24B2" w:rsidP="001A24B2">
      <w:pPr>
        <w:pStyle w:val="Caption"/>
        <w:jc w:val="center"/>
      </w:pPr>
      <w:bookmarkStart w:id="268" w:name="_Toc88746212"/>
      <w:r>
        <w:t xml:space="preserve">Figure </w:t>
      </w:r>
      <w:r w:rsidR="00D0141D">
        <w:fldChar w:fldCharType="begin"/>
      </w:r>
      <w:r w:rsidR="00D0141D">
        <w:instrText xml:space="preserve"> SEQ Figure \* ARABIC </w:instrText>
      </w:r>
      <w:r w:rsidR="00D0141D">
        <w:fldChar w:fldCharType="separate"/>
      </w:r>
      <w:r w:rsidR="003007EF">
        <w:rPr>
          <w:noProof/>
        </w:rPr>
        <w:t>77</w:t>
      </w:r>
      <w:r w:rsidR="00D0141D">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268"/>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6B70FD2E" w:rsidR="00246988" w:rsidRDefault="007D0884" w:rsidP="007D0884">
      <w:pPr>
        <w:pStyle w:val="Caption"/>
        <w:jc w:val="center"/>
      </w:pPr>
      <w:bookmarkStart w:id="269" w:name="_Toc88746213"/>
      <w:r>
        <w:t xml:space="preserve">Figure </w:t>
      </w:r>
      <w:r w:rsidR="00D0141D">
        <w:fldChar w:fldCharType="begin"/>
      </w:r>
      <w:r w:rsidR="00D0141D">
        <w:instrText xml:space="preserve"> SEQ Figure \* ARABIC </w:instrText>
      </w:r>
      <w:r w:rsidR="00D0141D">
        <w:fldChar w:fldCharType="separate"/>
      </w:r>
      <w:r w:rsidR="003007EF">
        <w:rPr>
          <w:noProof/>
        </w:rPr>
        <w:t>78</w:t>
      </w:r>
      <w:r w:rsidR="00D0141D">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269"/>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2659E95F" w:rsidR="00396DAE" w:rsidRDefault="00011267" w:rsidP="00011267">
      <w:pPr>
        <w:pStyle w:val="Caption"/>
        <w:jc w:val="center"/>
      </w:pPr>
      <w:bookmarkStart w:id="270" w:name="_Toc88746214"/>
      <w:r>
        <w:t xml:space="preserve">Figure </w:t>
      </w:r>
      <w:r w:rsidR="00D0141D">
        <w:fldChar w:fldCharType="begin"/>
      </w:r>
      <w:r w:rsidR="00D0141D">
        <w:instrText xml:space="preserve"> SEQ Figure \* ARABIC </w:instrText>
      </w:r>
      <w:r w:rsidR="00D0141D">
        <w:fldChar w:fldCharType="separate"/>
      </w:r>
      <w:r w:rsidR="003007EF">
        <w:rPr>
          <w:noProof/>
        </w:rPr>
        <w:t>79</w:t>
      </w:r>
      <w:r w:rsidR="00D0141D">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270"/>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63">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3CB04543" w:rsidR="0083510A" w:rsidRDefault="0083510A" w:rsidP="0083510A">
      <w:pPr>
        <w:pStyle w:val="Caption"/>
        <w:jc w:val="center"/>
      </w:pPr>
      <w:bookmarkStart w:id="271" w:name="_Toc88746215"/>
      <w:r>
        <w:t xml:space="preserve">Figure </w:t>
      </w:r>
      <w:r w:rsidR="00D0141D">
        <w:fldChar w:fldCharType="begin"/>
      </w:r>
      <w:r w:rsidR="00D0141D">
        <w:instrText xml:space="preserve"> SEQ Figure \* ARABIC </w:instrText>
      </w:r>
      <w:r w:rsidR="00D0141D">
        <w:fldChar w:fldCharType="separate"/>
      </w:r>
      <w:r w:rsidR="003007EF">
        <w:rPr>
          <w:noProof/>
        </w:rPr>
        <w:t>80</w:t>
      </w:r>
      <w:r w:rsidR="00D0141D">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271"/>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64">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7E7A84DA" w:rsidR="008A4BC4" w:rsidRDefault="008A4BC4" w:rsidP="008A4BC4">
      <w:pPr>
        <w:pStyle w:val="Caption"/>
        <w:jc w:val="center"/>
      </w:pPr>
      <w:bookmarkStart w:id="272" w:name="_Toc88746216"/>
      <w:r>
        <w:t xml:space="preserve">Figure </w:t>
      </w:r>
      <w:r w:rsidR="00D0141D">
        <w:fldChar w:fldCharType="begin"/>
      </w:r>
      <w:r w:rsidR="00D0141D">
        <w:instrText xml:space="preserve"> SEQ Figure \* ARABIC </w:instrText>
      </w:r>
      <w:r w:rsidR="00D0141D">
        <w:fldChar w:fldCharType="separate"/>
      </w:r>
      <w:r w:rsidR="003007EF">
        <w:rPr>
          <w:noProof/>
        </w:rPr>
        <w:t>81</w:t>
      </w:r>
      <w:r w:rsidR="00D0141D">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272"/>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65">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1FF8F7E" w:rsidR="002E7933" w:rsidRDefault="002E7933" w:rsidP="002E7933">
      <w:pPr>
        <w:pStyle w:val="Caption"/>
        <w:jc w:val="center"/>
      </w:pPr>
      <w:bookmarkStart w:id="273" w:name="_Toc88746217"/>
      <w:r>
        <w:t xml:space="preserve">Figure </w:t>
      </w:r>
      <w:r w:rsidR="00D0141D">
        <w:fldChar w:fldCharType="begin"/>
      </w:r>
      <w:r w:rsidR="00D0141D">
        <w:instrText xml:space="preserve"> SEQ Figure \* ARABIC </w:instrText>
      </w:r>
      <w:r w:rsidR="00D0141D">
        <w:fldChar w:fldCharType="separate"/>
      </w:r>
      <w:r w:rsidR="003007EF">
        <w:rPr>
          <w:noProof/>
        </w:rPr>
        <w:t>82</w:t>
      </w:r>
      <w:r w:rsidR="00D0141D">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273"/>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3A119A4A"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3007EF">
        <w:t xml:space="preserve">Figure </w:t>
      </w:r>
      <w:r w:rsidR="003007EF">
        <w:rPr>
          <w:noProof/>
        </w:rPr>
        <w:t>76</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74" w:name="_Toc88746104"/>
      <w:r>
        <w:t>4.</w:t>
      </w:r>
      <w:r w:rsidR="00AF1BCD">
        <w:t>3</w:t>
      </w:r>
      <w:r>
        <w:t>.3 The Monthly Performance</w:t>
      </w:r>
      <w:bookmarkEnd w:id="274"/>
    </w:p>
    <w:p w14:paraId="6DCA82CF" w14:textId="76CA7D89"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3007EF">
        <w:t xml:space="preserve">Figure </w:t>
      </w:r>
      <w:r w:rsidR="003007EF">
        <w:rPr>
          <w:noProof/>
        </w:rPr>
        <w:t>83</w:t>
      </w:r>
      <w:r>
        <w:fldChar w:fldCharType="end"/>
      </w:r>
      <w:r w:rsidRPr="00A30767">
        <w:t xml:space="preserve">, for both actuals and forecasts. </w:t>
      </w:r>
      <w:r>
        <w:fldChar w:fldCharType="begin"/>
      </w:r>
      <w:r>
        <w:instrText xml:space="preserve"> REF _Ref86238423 \h </w:instrText>
      </w:r>
      <w:r>
        <w:fldChar w:fldCharType="separate"/>
      </w:r>
      <w:r w:rsidR="003007EF">
        <w:t xml:space="preserve">Figure </w:t>
      </w:r>
      <w:r w:rsidR="003007EF">
        <w:rPr>
          <w:noProof/>
        </w:rPr>
        <w:t>84</w:t>
      </w:r>
      <w:r>
        <w:fldChar w:fldCharType="end"/>
      </w:r>
      <w:r w:rsidRPr="00A30767">
        <w:t xml:space="preserve"> summarizes the </w:t>
      </w:r>
      <w:proofErr w:type="spellStart"/>
      <w:r w:rsidRPr="00A30767">
        <w:t>MAPE</w:t>
      </w:r>
      <w:proofErr w:type="spellEnd"/>
      <w:r w:rsidRPr="00A30767">
        <w:t xml:space="preserv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66">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2A83D71" w:rsidR="00EB296E" w:rsidRDefault="008115F2" w:rsidP="008115F2">
      <w:pPr>
        <w:pStyle w:val="Caption"/>
        <w:jc w:val="center"/>
      </w:pPr>
      <w:bookmarkStart w:id="275" w:name="_Ref86238415"/>
      <w:bookmarkStart w:id="276" w:name="_Toc88746218"/>
      <w:r>
        <w:t xml:space="preserve">Figure </w:t>
      </w:r>
      <w:r w:rsidR="00D0141D">
        <w:fldChar w:fldCharType="begin"/>
      </w:r>
      <w:r w:rsidR="00D0141D">
        <w:instrText xml:space="preserve"> SEQ Figure \* ARABIC </w:instrText>
      </w:r>
      <w:r w:rsidR="00D0141D">
        <w:fldChar w:fldCharType="separate"/>
      </w:r>
      <w:r w:rsidR="003007EF">
        <w:rPr>
          <w:noProof/>
        </w:rPr>
        <w:t>83</w:t>
      </w:r>
      <w:r w:rsidR="00D0141D">
        <w:rPr>
          <w:noProof/>
        </w:rPr>
        <w:fldChar w:fldCharType="end"/>
      </w:r>
      <w:bookmarkEnd w:id="275"/>
      <w:r>
        <w:t xml:space="preserve"> - Th</w:t>
      </w:r>
      <w:r w:rsidRPr="00B1288F">
        <w:t xml:space="preserve">e Monthly Average </w:t>
      </w:r>
      <w:r w:rsidR="00F21A99">
        <w:t>Demand</w:t>
      </w:r>
      <w:r w:rsidRPr="00B1288F">
        <w:t xml:space="preserve"> for Each Month</w:t>
      </w:r>
      <w:r>
        <w:t xml:space="preserve"> – Saint John Dataset</w:t>
      </w:r>
      <w:bookmarkEnd w:id="276"/>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67">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421EC562" w:rsidR="002E7933" w:rsidRDefault="000B57A7" w:rsidP="000B57A7">
      <w:pPr>
        <w:pStyle w:val="Caption"/>
        <w:jc w:val="center"/>
      </w:pPr>
      <w:bookmarkStart w:id="277" w:name="_Ref86238423"/>
      <w:bookmarkStart w:id="278" w:name="_Toc88746219"/>
      <w:r>
        <w:t xml:space="preserve">Figure </w:t>
      </w:r>
      <w:r w:rsidR="00D0141D">
        <w:fldChar w:fldCharType="begin"/>
      </w:r>
      <w:r w:rsidR="00D0141D">
        <w:instrText xml:space="preserve"> SEQ Figure \* ARABIC </w:instrText>
      </w:r>
      <w:r w:rsidR="00D0141D">
        <w:fldChar w:fldCharType="separate"/>
      </w:r>
      <w:r w:rsidR="003007EF">
        <w:rPr>
          <w:noProof/>
        </w:rPr>
        <w:t>84</w:t>
      </w:r>
      <w:r w:rsidR="00D0141D">
        <w:rPr>
          <w:noProof/>
        </w:rPr>
        <w:fldChar w:fldCharType="end"/>
      </w:r>
      <w:bookmarkEnd w:id="277"/>
      <w:r>
        <w:t xml:space="preserve"> - </w:t>
      </w:r>
      <w:r w:rsidRPr="00D8190B">
        <w:t xml:space="preserve">Monthly MAPE for Each </w:t>
      </w:r>
      <w:r w:rsidR="0025420C">
        <w:t>Forecaster</w:t>
      </w:r>
      <w:r w:rsidRPr="00D8190B">
        <w:t xml:space="preserve"> </w:t>
      </w:r>
      <w:r>
        <w:t>– Saint John Dataset</w:t>
      </w:r>
      <w:bookmarkEnd w:id="278"/>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68">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67E24BAE" w:rsidR="0032151F" w:rsidRDefault="00DD68E4" w:rsidP="00DD68E4">
      <w:pPr>
        <w:pStyle w:val="Caption"/>
        <w:jc w:val="center"/>
      </w:pPr>
      <w:bookmarkStart w:id="279" w:name="_Toc88746220"/>
      <w:r>
        <w:t xml:space="preserve">Figure </w:t>
      </w:r>
      <w:r w:rsidR="00D0141D">
        <w:fldChar w:fldCharType="begin"/>
      </w:r>
      <w:r w:rsidR="00D0141D">
        <w:instrText xml:space="preserve"> SEQ Figure \* ARABIC </w:instrText>
      </w:r>
      <w:r w:rsidR="00D0141D">
        <w:fldChar w:fldCharType="separate"/>
      </w:r>
      <w:r w:rsidR="003007EF">
        <w:rPr>
          <w:noProof/>
        </w:rPr>
        <w:t>85</w:t>
      </w:r>
      <w:r w:rsidR="00D0141D">
        <w:rPr>
          <w:noProof/>
        </w:rPr>
        <w:fldChar w:fldCharType="end"/>
      </w:r>
      <w:r>
        <w:t xml:space="preserve"> - </w:t>
      </w:r>
      <w:r w:rsidRPr="009A03DA">
        <w:t xml:space="preserve">Monthly Error Distribution for CNN </w:t>
      </w:r>
      <w:r w:rsidR="0025420C">
        <w:t>Forecaster</w:t>
      </w:r>
      <w:r>
        <w:t xml:space="preserve"> – Saint John Dataset</w:t>
      </w:r>
      <w:bookmarkEnd w:id="279"/>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9">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5DF7B52" w:rsidR="000D0515" w:rsidRDefault="003475BD" w:rsidP="003475BD">
      <w:pPr>
        <w:pStyle w:val="Caption"/>
        <w:jc w:val="center"/>
      </w:pPr>
      <w:bookmarkStart w:id="280" w:name="_Toc88746221"/>
      <w:r>
        <w:t xml:space="preserve">Figure </w:t>
      </w:r>
      <w:r w:rsidR="00D0141D">
        <w:fldChar w:fldCharType="begin"/>
      </w:r>
      <w:r w:rsidR="00D0141D">
        <w:instrText xml:space="preserve"> SEQ Figure \* ARABIC </w:instrText>
      </w:r>
      <w:r w:rsidR="00D0141D">
        <w:fldChar w:fldCharType="separate"/>
      </w:r>
      <w:r w:rsidR="003007EF">
        <w:rPr>
          <w:noProof/>
        </w:rPr>
        <w:t>86</w:t>
      </w:r>
      <w:r w:rsidR="00D0141D">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280"/>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70">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5CF24AD8" w:rsidR="009748A1" w:rsidRDefault="009748A1" w:rsidP="009748A1">
      <w:pPr>
        <w:pStyle w:val="Caption"/>
        <w:jc w:val="center"/>
      </w:pPr>
      <w:bookmarkStart w:id="281" w:name="_Toc88746222"/>
      <w:r>
        <w:t xml:space="preserve">Figure </w:t>
      </w:r>
      <w:r w:rsidR="00D0141D">
        <w:fldChar w:fldCharType="begin"/>
      </w:r>
      <w:r w:rsidR="00D0141D">
        <w:instrText xml:space="preserve"> SEQ Figure \* ARABIC </w:instrText>
      </w:r>
      <w:r w:rsidR="00D0141D">
        <w:fldChar w:fldCharType="separate"/>
      </w:r>
      <w:r w:rsidR="003007EF">
        <w:rPr>
          <w:noProof/>
        </w:rPr>
        <w:t>87</w:t>
      </w:r>
      <w:r w:rsidR="00D0141D">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281"/>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71">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08362FEC" w:rsidR="009A0F2F" w:rsidRDefault="00B2048C" w:rsidP="00B2048C">
      <w:pPr>
        <w:pStyle w:val="Caption"/>
        <w:jc w:val="center"/>
      </w:pPr>
      <w:bookmarkStart w:id="282" w:name="_Toc88746223"/>
      <w:r>
        <w:t xml:space="preserve">Figure </w:t>
      </w:r>
      <w:r w:rsidR="00D0141D">
        <w:fldChar w:fldCharType="begin"/>
      </w:r>
      <w:r w:rsidR="00D0141D">
        <w:instrText xml:space="preserve"> SEQ Figure \* ARABIC </w:instrText>
      </w:r>
      <w:r w:rsidR="00D0141D">
        <w:fldChar w:fldCharType="separate"/>
      </w:r>
      <w:r w:rsidR="003007EF">
        <w:rPr>
          <w:noProof/>
        </w:rPr>
        <w:t>88</w:t>
      </w:r>
      <w:r w:rsidR="00D0141D">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282"/>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72">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0D7BD95C" w:rsidR="003F7E4C" w:rsidRDefault="003F7E4C" w:rsidP="003F7E4C">
      <w:pPr>
        <w:pStyle w:val="Caption"/>
        <w:jc w:val="center"/>
      </w:pPr>
      <w:bookmarkStart w:id="283" w:name="_Toc88746224"/>
      <w:r>
        <w:t xml:space="preserve">Figure </w:t>
      </w:r>
      <w:r w:rsidR="00D0141D">
        <w:fldChar w:fldCharType="begin"/>
      </w:r>
      <w:r w:rsidR="00D0141D">
        <w:instrText xml:space="preserve"> SEQ Figure \* ARABIC </w:instrText>
      </w:r>
      <w:r w:rsidR="00D0141D">
        <w:fldChar w:fldCharType="separate"/>
      </w:r>
      <w:r w:rsidR="003007EF">
        <w:rPr>
          <w:noProof/>
        </w:rPr>
        <w:t>89</w:t>
      </w:r>
      <w:r w:rsidR="00D0141D">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283"/>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73">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55B87E9A" w:rsidR="003A3B39" w:rsidRDefault="001B1A45" w:rsidP="001B1A45">
      <w:pPr>
        <w:pStyle w:val="Caption"/>
        <w:jc w:val="center"/>
      </w:pPr>
      <w:bookmarkStart w:id="284" w:name="_Toc88746225"/>
      <w:r>
        <w:t xml:space="preserve">Figure </w:t>
      </w:r>
      <w:r w:rsidR="00D0141D">
        <w:fldChar w:fldCharType="begin"/>
      </w:r>
      <w:r w:rsidR="00D0141D">
        <w:instrText xml:space="preserve"> SEQ Figure \* ARABIC </w:instrText>
      </w:r>
      <w:r w:rsidR="00D0141D">
        <w:fldChar w:fldCharType="separate"/>
      </w:r>
      <w:r w:rsidR="003007EF">
        <w:rPr>
          <w:noProof/>
        </w:rPr>
        <w:t>90</w:t>
      </w:r>
      <w:r w:rsidR="00D0141D">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284"/>
    </w:p>
    <w:p w14:paraId="10FF31B1" w14:textId="171291A1" w:rsidR="00A80A0E" w:rsidRDefault="00A80A0E" w:rsidP="00A80A0E">
      <w:pPr>
        <w:pStyle w:val="Heading3"/>
      </w:pPr>
      <w:bookmarkStart w:id="285" w:name="_Toc88746105"/>
      <w:r>
        <w:lastRenderedPageBreak/>
        <w:t xml:space="preserve">4.3.4 </w:t>
      </w:r>
      <w:r w:rsidRPr="002B69C3">
        <w:t>Performance During the Seasons</w:t>
      </w:r>
      <w:bookmarkEnd w:id="285"/>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4F3D013C"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BE7ADC">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tcPr>
          <w:p w14:paraId="5EB58925" w14:textId="1D2DE6C7"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BE7ADC">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tcPr>
          <w:p w14:paraId="1B075AB0" w14:textId="04FB0FE0"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30B7F658"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BE7ADC">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tcPr>
          <w:p w14:paraId="06F0EB13" w14:textId="1C725753"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BE7ADC">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tcPr>
          <w:p w14:paraId="1FBAA7AD" w14:textId="698CDE52"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338B0E09"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BE7ADC">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tcPr>
          <w:p w14:paraId="461AFBD9" w14:textId="70D38D31"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BE7ADC" w:rsidRPr="004E3B9B" w14:paraId="7F640E1D" w14:textId="77777777" w:rsidTr="00BE7ADC">
        <w:trPr>
          <w:trHeight w:val="315"/>
          <w:jc w:val="center"/>
        </w:trPr>
        <w:tc>
          <w:tcPr>
            <w:tcW w:w="0" w:type="auto"/>
            <w:shd w:val="clear" w:color="auto" w:fill="auto"/>
            <w:noWrap/>
            <w:vAlign w:val="bottom"/>
            <w:hideMark/>
          </w:tcPr>
          <w:p w14:paraId="36A3A6B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BE7ADC" w:rsidRPr="004E3B9B" w:rsidRDefault="00BE7ADC" w:rsidP="00BE7ADC">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BE7ADC" w:rsidRPr="004E3B9B" w:rsidRDefault="00BE7ADC" w:rsidP="00BE7ADC">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BE7ADC" w:rsidRPr="004E3B9B" w:rsidRDefault="00BE7ADC" w:rsidP="00BE7ADC">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BE7ADC" w:rsidRPr="004E3B9B" w:rsidRDefault="00BE7ADC" w:rsidP="00BE7ADC">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tcPr>
          <w:p w14:paraId="298C7B72" w14:textId="06A74145"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0D688FDF" w14:textId="77777777" w:rsidR="00BE7ADC" w:rsidRPr="004E3B9B" w:rsidRDefault="00BE7ADC" w:rsidP="00BE7ADC">
            <w:pPr>
              <w:spacing w:line="240" w:lineRule="auto"/>
              <w:jc w:val="center"/>
              <w:rPr>
                <w:color w:val="000000"/>
                <w:lang w:eastAsia="en-CA"/>
              </w:rPr>
            </w:pPr>
            <w:r w:rsidRPr="004E3B9B">
              <w:rPr>
                <w:color w:val="000000"/>
                <w:lang w:eastAsia="en-CA"/>
              </w:rPr>
              <w:t>3.36</w:t>
            </w:r>
          </w:p>
        </w:tc>
      </w:tr>
      <w:tr w:rsidR="00BE7ADC"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Autumn / Fall</w:t>
            </w:r>
          </w:p>
        </w:tc>
      </w:tr>
      <w:tr w:rsidR="00BE7ADC" w:rsidRPr="004E3B9B" w14:paraId="0C8F9ABE" w14:textId="77777777" w:rsidTr="004E3B9B">
        <w:trPr>
          <w:trHeight w:val="315"/>
          <w:jc w:val="center"/>
        </w:trPr>
        <w:tc>
          <w:tcPr>
            <w:tcW w:w="0" w:type="auto"/>
            <w:shd w:val="clear" w:color="auto" w:fill="auto"/>
            <w:noWrap/>
            <w:vAlign w:val="bottom"/>
            <w:hideMark/>
          </w:tcPr>
          <w:p w14:paraId="326B01CA"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BE7ADC" w:rsidRPr="004E3B9B" w:rsidRDefault="00BE7ADC" w:rsidP="00BE7ADC">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BE7ADC" w:rsidRPr="004E3B9B" w:rsidRDefault="00BE7ADC" w:rsidP="00BE7ADC">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121D27BB" w:rsidR="00BE7ADC" w:rsidRPr="004E3B9B" w:rsidRDefault="00BE7ADC" w:rsidP="00BE7ADC">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CE8DDBD" w14:textId="77777777" w:rsidR="00BE7ADC" w:rsidRPr="004E3B9B" w:rsidRDefault="00BE7ADC" w:rsidP="00BE7ADC">
            <w:pPr>
              <w:spacing w:line="240" w:lineRule="auto"/>
              <w:jc w:val="center"/>
              <w:rPr>
                <w:b/>
                <w:bCs/>
                <w:color w:val="000000"/>
                <w:lang w:eastAsia="en-CA"/>
              </w:rPr>
            </w:pPr>
            <w:r w:rsidRPr="004E3B9B">
              <w:rPr>
                <w:b/>
                <w:bCs/>
                <w:color w:val="000000"/>
                <w:lang w:eastAsia="en-CA"/>
              </w:rPr>
              <w:t>SNF</w:t>
            </w:r>
          </w:p>
        </w:tc>
      </w:tr>
      <w:tr w:rsidR="00BE7ADC" w:rsidRPr="004E3B9B" w14:paraId="160E5156" w14:textId="77777777" w:rsidTr="00BE7ADC">
        <w:trPr>
          <w:trHeight w:val="315"/>
          <w:jc w:val="center"/>
        </w:trPr>
        <w:tc>
          <w:tcPr>
            <w:tcW w:w="0" w:type="auto"/>
            <w:shd w:val="clear" w:color="auto" w:fill="auto"/>
            <w:noWrap/>
            <w:vAlign w:val="bottom"/>
            <w:hideMark/>
          </w:tcPr>
          <w:p w14:paraId="7C3020E5"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BE7ADC" w:rsidRPr="004E3B9B" w:rsidRDefault="00BE7ADC" w:rsidP="00BE7ADC">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BE7ADC" w:rsidRPr="004E3B9B" w:rsidRDefault="00BE7ADC" w:rsidP="00BE7ADC">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BE7ADC" w:rsidRPr="004E3B9B" w:rsidRDefault="00BE7ADC" w:rsidP="00BE7ADC">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BE7ADC" w:rsidRPr="004E3B9B" w:rsidRDefault="00BE7ADC" w:rsidP="00BE7ADC">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tcPr>
          <w:p w14:paraId="7AAF2EEA" w14:textId="312D4B20"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2DA7B66D" w14:textId="77777777" w:rsidR="00BE7ADC" w:rsidRPr="004E3B9B" w:rsidRDefault="00BE7ADC" w:rsidP="00BE7ADC">
            <w:pPr>
              <w:spacing w:line="240" w:lineRule="auto"/>
              <w:jc w:val="center"/>
              <w:rPr>
                <w:color w:val="000000"/>
                <w:lang w:eastAsia="en-CA"/>
              </w:rPr>
            </w:pPr>
            <w:r w:rsidRPr="004E3B9B">
              <w:rPr>
                <w:color w:val="000000"/>
                <w:lang w:eastAsia="en-CA"/>
              </w:rPr>
              <w:t>7.95</w:t>
            </w:r>
          </w:p>
        </w:tc>
      </w:tr>
      <w:tr w:rsidR="00BE7ADC" w:rsidRPr="004E3B9B" w14:paraId="4D2EA559" w14:textId="77777777" w:rsidTr="00BE7ADC">
        <w:trPr>
          <w:trHeight w:val="315"/>
          <w:jc w:val="center"/>
        </w:trPr>
        <w:tc>
          <w:tcPr>
            <w:tcW w:w="0" w:type="auto"/>
            <w:shd w:val="clear" w:color="auto" w:fill="auto"/>
            <w:noWrap/>
            <w:vAlign w:val="bottom"/>
            <w:hideMark/>
          </w:tcPr>
          <w:p w14:paraId="3E530CA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BE7ADC" w:rsidRPr="004E3B9B" w:rsidRDefault="00BE7ADC" w:rsidP="00BE7ADC">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BE7ADC" w:rsidRPr="004E3B9B" w:rsidRDefault="00BE7ADC" w:rsidP="00BE7ADC">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BE7ADC" w:rsidRPr="004E3B9B" w:rsidRDefault="00BE7ADC" w:rsidP="00BE7ADC">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BE7ADC" w:rsidRPr="004E3B9B" w:rsidRDefault="00BE7ADC" w:rsidP="00BE7ADC">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tcPr>
          <w:p w14:paraId="6D8AA036" w14:textId="03580322"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7A313797" w14:textId="77777777" w:rsidR="00BE7ADC" w:rsidRPr="004E3B9B" w:rsidRDefault="00BE7ADC" w:rsidP="00BE7ADC">
            <w:pPr>
              <w:spacing w:line="240" w:lineRule="auto"/>
              <w:jc w:val="center"/>
              <w:rPr>
                <w:color w:val="000000"/>
                <w:lang w:eastAsia="en-CA"/>
              </w:rPr>
            </w:pPr>
            <w:r w:rsidRPr="004E3B9B">
              <w:rPr>
                <w:color w:val="000000"/>
                <w:lang w:eastAsia="en-CA"/>
              </w:rPr>
              <w:t>13.66</w:t>
            </w:r>
          </w:p>
        </w:tc>
      </w:tr>
    </w:tbl>
    <w:p w14:paraId="012D6AD5" w14:textId="11AD41BD" w:rsidR="00044156" w:rsidRDefault="009F2857" w:rsidP="009F2857">
      <w:pPr>
        <w:pStyle w:val="Caption"/>
        <w:jc w:val="center"/>
      </w:pPr>
      <w:bookmarkStart w:id="286" w:name="_Toc88746132"/>
      <w:r>
        <w:t xml:space="preserve">Table </w:t>
      </w:r>
      <w:r w:rsidR="00D0141D">
        <w:fldChar w:fldCharType="begin"/>
      </w:r>
      <w:r w:rsidR="00D0141D">
        <w:instrText xml:space="preserve"> SEQ Table \* ARABIC </w:instrText>
      </w:r>
      <w:r w:rsidR="00D0141D">
        <w:fldChar w:fldCharType="separate"/>
      </w:r>
      <w:r w:rsidR="003007EF">
        <w:rPr>
          <w:noProof/>
        </w:rPr>
        <w:t>12</w:t>
      </w:r>
      <w:r w:rsidR="00D0141D">
        <w:rPr>
          <w:noProof/>
        </w:rPr>
        <w:fldChar w:fldCharType="end"/>
      </w:r>
      <w:r>
        <w:t xml:space="preserve"> - </w:t>
      </w:r>
      <w:r w:rsidRPr="00040840">
        <w:t xml:space="preserve">Seasonal MAPE and RMSE for the </w:t>
      </w:r>
      <w:r>
        <w:t>Saint John</w:t>
      </w:r>
      <w:r w:rsidRPr="00040840">
        <w:t xml:space="preserve"> Dataset</w:t>
      </w:r>
      <w:bookmarkEnd w:id="286"/>
    </w:p>
    <w:p w14:paraId="5C5F63B5" w14:textId="21055BA7" w:rsidR="00B71FA2" w:rsidRDefault="00B71FA2" w:rsidP="00B71FA2">
      <w:pPr>
        <w:pStyle w:val="Heading3"/>
      </w:pPr>
      <w:bookmarkStart w:id="287" w:name="_Toc88746106"/>
      <w:r>
        <w:lastRenderedPageBreak/>
        <w:t xml:space="preserve">4.3.5 </w:t>
      </w:r>
      <w:r w:rsidRPr="00A50162">
        <w:t>Comprehensive Analysis Discussion</w:t>
      </w:r>
      <w:bookmarkEnd w:id="287"/>
    </w:p>
    <w:p w14:paraId="7BF94105" w14:textId="1236B0A5"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3007EF">
        <w:t xml:space="preserve">Figure </w:t>
      </w:r>
      <w:r w:rsidR="003007EF">
        <w:rPr>
          <w:noProof/>
        </w:rPr>
        <w:t>83</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4">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5591B56" w:rsidR="00DB6FCF" w:rsidRDefault="00DB6FCF" w:rsidP="00DB6FCF">
      <w:pPr>
        <w:pStyle w:val="Caption"/>
        <w:jc w:val="center"/>
      </w:pPr>
      <w:bookmarkStart w:id="288" w:name="_Toc88746226"/>
      <w:r>
        <w:t xml:space="preserve">Figure </w:t>
      </w:r>
      <w:r w:rsidR="00D0141D">
        <w:fldChar w:fldCharType="begin"/>
      </w:r>
      <w:r w:rsidR="00D0141D">
        <w:instrText xml:space="preserve"> SEQ Figure \* ARABIC </w:instrText>
      </w:r>
      <w:r w:rsidR="00D0141D">
        <w:fldChar w:fldCharType="separate"/>
      </w:r>
      <w:r w:rsidR="003007EF">
        <w:rPr>
          <w:noProof/>
        </w:rPr>
        <w:t>91</w:t>
      </w:r>
      <w:r w:rsidR="00D0141D">
        <w:rPr>
          <w:noProof/>
        </w:rPr>
        <w:fldChar w:fldCharType="end"/>
      </w:r>
      <w:r>
        <w:t xml:space="preserve"> - </w:t>
      </w:r>
      <w:r w:rsidRPr="001C274B">
        <w:t>Scatter Plot of Load Demand versus Temperature</w:t>
      </w:r>
      <w:r>
        <w:t xml:space="preserve"> – Saint John Dataset</w:t>
      </w:r>
      <w:bookmarkEnd w:id="288"/>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289" w:name="_Toc88746107"/>
      <w:r>
        <w:lastRenderedPageBreak/>
        <w:t>5</w:t>
      </w:r>
      <w:r w:rsidR="00087018">
        <w:t xml:space="preserve"> </w:t>
      </w:r>
      <w:r w:rsidR="003029FE">
        <w:t>Conclusion</w:t>
      </w:r>
      <w:bookmarkEnd w:id="289"/>
    </w:p>
    <w:p w14:paraId="7C452520" w14:textId="68944091" w:rsidR="00A96202" w:rsidRDefault="00A96202" w:rsidP="00A96202">
      <w:pPr>
        <w:pStyle w:val="Heading2"/>
      </w:pPr>
      <w:bookmarkStart w:id="290" w:name="_Toc88746108"/>
      <w:r>
        <w:t xml:space="preserve">5.1 </w:t>
      </w:r>
      <w:r w:rsidR="0010026B">
        <w:t>Summary</w:t>
      </w:r>
      <w:bookmarkEnd w:id="290"/>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91" w:name="_Toc88746109"/>
      <w:r>
        <w:lastRenderedPageBreak/>
        <w:t>5</w:t>
      </w:r>
      <w:r w:rsidR="002401EE">
        <w:t>.</w:t>
      </w:r>
      <w:r w:rsidR="00A96202">
        <w:t>2</w:t>
      </w:r>
      <w:r w:rsidR="002401EE">
        <w:t xml:space="preserve"> Contributions</w:t>
      </w:r>
      <w:bookmarkEnd w:id="291"/>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92" w:name="_Toc88746110"/>
      <w:r>
        <w:t>5.</w:t>
      </w:r>
      <w:r w:rsidR="00A96202">
        <w:t>3</w:t>
      </w:r>
      <w:r>
        <w:t xml:space="preserve"> </w:t>
      </w:r>
      <w:r w:rsidR="00B06C82">
        <w:t>Future Work</w:t>
      </w:r>
      <w:bookmarkEnd w:id="292"/>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64F4CCF" w:rsidR="00FF2A32" w:rsidRDefault="00B066EE" w:rsidP="00FF2A32">
      <w:pPr>
        <w:ind w:firstLine="288"/>
      </w:pPr>
      <w:r w:rsidRPr="00B066EE">
        <w:lastRenderedPageBreak/>
        <w:t xml:space="preserve">Regarding forecasters' accuracy, </w:t>
      </w:r>
      <w:r w:rsidR="003E14C7">
        <w:t xml:space="preserve">we </w:t>
      </w:r>
      <w:r w:rsidRPr="00B066EE">
        <w:t>would recommend the following.</w:t>
      </w:r>
      <w:r w:rsidR="00612677" w:rsidRPr="00612677">
        <w:t xml:space="preserve"> The accuracy of the ANN, CNN, LSTM, and SARIMAX forecasters can be increased by including additional exogenous variables, such as those used by the MLR.</w:t>
      </w:r>
      <w:r w:rsidR="00612677">
        <w:t xml:space="preserve"> </w:t>
      </w:r>
      <w:r w:rsidR="00612677" w:rsidRPr="00612677">
        <w:t>These variables include the day's hour, the month, the weekend or holiday indicator, the previous day's maximum, minimum, and average demand, and the previous week's hourly lag, among others.</w:t>
      </w:r>
      <w:r w:rsidR="00FF2A32" w:rsidRPr="00FF2A32">
        <w:t xml:space="preserve"> Along with temperature, weather variables such as humidity, dewpoint, and wind direction/speed can be used, depending on the analyst's objectives.</w:t>
      </w:r>
    </w:p>
    <w:p w14:paraId="20A9BD1E" w14:textId="4604A60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8F54CB">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[176]","plainTextFormattedCitation":"[52], [176]","previouslyFormattedCitation":"[52], [176]"},"properties":{"noteIndex":0},"schema":"https://github.com/citation-style-language/schema/raw/master/csl-citation.json"}</w:instrText>
      </w:r>
      <w:r w:rsidR="00A9654F">
        <w:fldChar w:fldCharType="separate"/>
      </w:r>
      <w:r w:rsidR="008F54CB" w:rsidRPr="008F54CB">
        <w:rPr>
          <w:noProof/>
        </w:rPr>
        <w:t>[52], [176]</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93" w:name="_Toc88746111"/>
      <w:r>
        <w:lastRenderedPageBreak/>
        <w:t>Bibliography</w:t>
      </w:r>
      <w:bookmarkEnd w:id="293"/>
    </w:p>
    <w:p w14:paraId="42414F3C" w14:textId="4006F9A1" w:rsidR="008F54CB" w:rsidRPr="008F54CB" w:rsidRDefault="00287359" w:rsidP="008F54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F54CB" w:rsidRPr="008F54CB">
        <w:rPr>
          <w:noProof/>
        </w:rPr>
        <w:t>[1]</w:t>
      </w:r>
      <w:r w:rsidR="008F54CB" w:rsidRPr="008F54CB">
        <w:rPr>
          <w:noProof/>
        </w:rPr>
        <w:tab/>
        <w:t xml:space="preserve">T. Hong and S. Fan, “Probabilistic electric load forecasting: A tutorial review,” </w:t>
      </w:r>
      <w:r w:rsidR="008F54CB" w:rsidRPr="008F54CB">
        <w:rPr>
          <w:i/>
          <w:iCs/>
          <w:noProof/>
        </w:rPr>
        <w:t>Int. J. Forecast.</w:t>
      </w:r>
      <w:r w:rsidR="008F54CB" w:rsidRPr="008F54CB">
        <w:rPr>
          <w:noProof/>
        </w:rPr>
        <w:t>, vol. 32, no. 3, pp. 914–938, 2016, doi: 10.1016/j.ijforecast.2015.11.011.</w:t>
      </w:r>
    </w:p>
    <w:p w14:paraId="5E8985EA" w14:textId="77777777" w:rsidR="008F54CB" w:rsidRPr="008F54CB" w:rsidRDefault="008F54CB" w:rsidP="008F54CB">
      <w:pPr>
        <w:widowControl w:val="0"/>
        <w:autoSpaceDE w:val="0"/>
        <w:autoSpaceDN w:val="0"/>
        <w:adjustRightInd w:val="0"/>
        <w:ind w:left="640" w:hanging="640"/>
        <w:rPr>
          <w:noProof/>
        </w:rPr>
      </w:pPr>
      <w:r w:rsidRPr="008F54CB">
        <w:rPr>
          <w:noProof/>
        </w:rPr>
        <w:t>[2]</w:t>
      </w:r>
      <w:r w:rsidRPr="008F54CB">
        <w:rPr>
          <w:noProof/>
        </w:rPr>
        <w:tab/>
        <w:t>K. Amarasinghe, D. L. Marino, and M. Manic, “Deep neural networks for energy load forecasting,” 2017, doi: 10.1109/ISIE.2017.8001465.</w:t>
      </w:r>
    </w:p>
    <w:p w14:paraId="5CE34908" w14:textId="77777777" w:rsidR="008F54CB" w:rsidRPr="008F54CB" w:rsidRDefault="008F54CB" w:rsidP="008F54CB">
      <w:pPr>
        <w:widowControl w:val="0"/>
        <w:autoSpaceDE w:val="0"/>
        <w:autoSpaceDN w:val="0"/>
        <w:adjustRightInd w:val="0"/>
        <w:ind w:left="640" w:hanging="640"/>
        <w:rPr>
          <w:noProof/>
        </w:rPr>
      </w:pPr>
      <w:r w:rsidRPr="008F54CB">
        <w:rPr>
          <w:noProof/>
        </w:rPr>
        <w:t>[3]</w:t>
      </w:r>
      <w:r w:rsidRPr="008F54CB">
        <w:rPr>
          <w:noProof/>
        </w:rPr>
        <w:tab/>
        <w:t xml:space="preserve">C. Kuster, Y. Rezgui, and M. Mourshed, “Electrical load forecasting models: A critical systematic review,” </w:t>
      </w:r>
      <w:r w:rsidRPr="008F54CB">
        <w:rPr>
          <w:i/>
          <w:iCs/>
          <w:noProof/>
        </w:rPr>
        <w:t>Sustainable Cities and Society</w:t>
      </w:r>
      <w:r w:rsidRPr="008F54CB">
        <w:rPr>
          <w:noProof/>
        </w:rPr>
        <w:t>. 2017, doi: 10.1016/j.scs.2017.08.009.</w:t>
      </w:r>
    </w:p>
    <w:p w14:paraId="1675AEBF" w14:textId="77777777" w:rsidR="008F54CB" w:rsidRPr="008F54CB" w:rsidRDefault="008F54CB" w:rsidP="008F54CB">
      <w:pPr>
        <w:widowControl w:val="0"/>
        <w:autoSpaceDE w:val="0"/>
        <w:autoSpaceDN w:val="0"/>
        <w:adjustRightInd w:val="0"/>
        <w:ind w:left="640" w:hanging="640"/>
        <w:rPr>
          <w:noProof/>
        </w:rPr>
      </w:pPr>
      <w:r w:rsidRPr="008F54CB">
        <w:rPr>
          <w:noProof/>
        </w:rPr>
        <w:t>[4]</w:t>
      </w:r>
      <w:r w:rsidRPr="008F54CB">
        <w:rPr>
          <w:noProof/>
        </w:rPr>
        <w:tab/>
        <w:t>W. He, “Load Forecasting via Deep Neural Networks,” 2017, doi: 10.1016/j.procs.2017.11.374.</w:t>
      </w:r>
    </w:p>
    <w:p w14:paraId="3BBD8C03" w14:textId="77777777" w:rsidR="008F54CB" w:rsidRPr="008F54CB" w:rsidRDefault="008F54CB" w:rsidP="008F54CB">
      <w:pPr>
        <w:widowControl w:val="0"/>
        <w:autoSpaceDE w:val="0"/>
        <w:autoSpaceDN w:val="0"/>
        <w:adjustRightInd w:val="0"/>
        <w:ind w:left="640" w:hanging="640"/>
        <w:rPr>
          <w:noProof/>
        </w:rPr>
      </w:pPr>
      <w:r w:rsidRPr="008F54CB">
        <w:rPr>
          <w:noProof/>
        </w:rPr>
        <w:t>[5]</w:t>
      </w:r>
      <w:r w:rsidRPr="008F54CB">
        <w:rPr>
          <w:noProof/>
        </w:rPr>
        <w:tab/>
        <w:t>J. Zheng, C. Xu, Z. Zhang, and X. Li, “Electric load forecasting in smart grids using Long-Short-Term-Memory based Recurrent Neural Network,” 2017, doi: 10.1109/CISS.2017.7926112.</w:t>
      </w:r>
    </w:p>
    <w:p w14:paraId="71B11286" w14:textId="77777777" w:rsidR="008F54CB" w:rsidRPr="008F54CB" w:rsidRDefault="008F54CB" w:rsidP="008F54CB">
      <w:pPr>
        <w:widowControl w:val="0"/>
        <w:autoSpaceDE w:val="0"/>
        <w:autoSpaceDN w:val="0"/>
        <w:adjustRightInd w:val="0"/>
        <w:ind w:left="640" w:hanging="640"/>
        <w:rPr>
          <w:noProof/>
        </w:rPr>
      </w:pPr>
      <w:r w:rsidRPr="008F54CB">
        <w:rPr>
          <w:noProof/>
        </w:rPr>
        <w:t>[6]</w:t>
      </w:r>
      <w:r w:rsidRPr="008F54CB">
        <w:rPr>
          <w:noProof/>
        </w:rPr>
        <w:tab/>
        <w:t xml:space="preserve">D. L. Marino, K. Amarasinghe, and M. Manic, “Building energy load forecasting using Deep Neural Networks,” </w:t>
      </w:r>
      <w:r w:rsidRPr="008F54CB">
        <w:rPr>
          <w:i/>
          <w:iCs/>
          <w:noProof/>
        </w:rPr>
        <w:t>IECON Proc. (Industrial Electron. Conf.</w:t>
      </w:r>
      <w:r w:rsidRPr="008F54CB">
        <w:rPr>
          <w:noProof/>
        </w:rPr>
        <w:t>, pp. 7046–7051, 2016, doi: 10.1109/IECON.2016.7793413.</w:t>
      </w:r>
    </w:p>
    <w:p w14:paraId="31208ACD" w14:textId="77777777" w:rsidR="008F54CB" w:rsidRPr="008F54CB" w:rsidRDefault="008F54CB" w:rsidP="008F54CB">
      <w:pPr>
        <w:widowControl w:val="0"/>
        <w:autoSpaceDE w:val="0"/>
        <w:autoSpaceDN w:val="0"/>
        <w:adjustRightInd w:val="0"/>
        <w:ind w:left="640" w:hanging="640"/>
        <w:rPr>
          <w:noProof/>
        </w:rPr>
      </w:pPr>
      <w:r w:rsidRPr="008F54CB">
        <w:rPr>
          <w:noProof/>
        </w:rPr>
        <w:t>[7]</w:t>
      </w:r>
      <w:r w:rsidRPr="008F54CB">
        <w:rPr>
          <w:noProof/>
        </w:rPr>
        <w:tab/>
        <w:t xml:space="preserve">A. Almalaq and G. Edwards, “A review of deep learning methods applied on load forecasting,” </w:t>
      </w:r>
      <w:r w:rsidRPr="008F54CB">
        <w:rPr>
          <w:i/>
          <w:iCs/>
          <w:noProof/>
        </w:rPr>
        <w:t>Proc. - 16th IEEE Int. Conf. Mach. Learn. Appl. ICMLA 2017</w:t>
      </w:r>
      <w:r w:rsidRPr="008F54CB">
        <w:rPr>
          <w:noProof/>
        </w:rPr>
        <w:t>, vol. 2017-Decem, pp. 511–516, 2017, doi: 10.1109/ICMLA.2017.0-110.</w:t>
      </w:r>
    </w:p>
    <w:p w14:paraId="4879B882" w14:textId="77777777" w:rsidR="008F54CB" w:rsidRPr="008F54CB" w:rsidRDefault="008F54CB" w:rsidP="008F54CB">
      <w:pPr>
        <w:widowControl w:val="0"/>
        <w:autoSpaceDE w:val="0"/>
        <w:autoSpaceDN w:val="0"/>
        <w:adjustRightInd w:val="0"/>
        <w:ind w:left="640" w:hanging="640"/>
        <w:rPr>
          <w:noProof/>
        </w:rPr>
      </w:pPr>
      <w:r w:rsidRPr="008F54CB">
        <w:rPr>
          <w:noProof/>
        </w:rPr>
        <w:t>[8]</w:t>
      </w:r>
      <w:r w:rsidRPr="008F54CB">
        <w:rPr>
          <w:noProof/>
        </w:rPr>
        <w:tab/>
        <w:t xml:space="preserve">W. Kong, Z. Y. Dong, Y. Jia, D. J. Hill, Y. Xu, and Y. Zhang, “Short-Term Residential Load Forecasting Based on LSTM Recurrent Neural Network,” </w:t>
      </w:r>
      <w:r w:rsidRPr="008F54CB">
        <w:rPr>
          <w:i/>
          <w:iCs/>
          <w:noProof/>
        </w:rPr>
        <w:t>IEEE Trans. Smart Grid</w:t>
      </w:r>
      <w:r w:rsidRPr="008F54CB">
        <w:rPr>
          <w:noProof/>
        </w:rPr>
        <w:t xml:space="preserve">, vol. 10, no. 1, pp. 841–851, 2019, doi: </w:t>
      </w:r>
      <w:r w:rsidRPr="008F54CB">
        <w:rPr>
          <w:noProof/>
        </w:rPr>
        <w:lastRenderedPageBreak/>
        <w:t>10.1109/TSG.2017.2753802.</w:t>
      </w:r>
    </w:p>
    <w:p w14:paraId="00A82B7F" w14:textId="77777777" w:rsidR="008F54CB" w:rsidRPr="008F54CB" w:rsidRDefault="008F54CB" w:rsidP="008F54CB">
      <w:pPr>
        <w:widowControl w:val="0"/>
        <w:autoSpaceDE w:val="0"/>
        <w:autoSpaceDN w:val="0"/>
        <w:adjustRightInd w:val="0"/>
        <w:ind w:left="640" w:hanging="640"/>
        <w:rPr>
          <w:noProof/>
        </w:rPr>
      </w:pPr>
      <w:r w:rsidRPr="008F54CB">
        <w:rPr>
          <w:noProof/>
        </w:rPr>
        <w:t>[9]</w:t>
      </w:r>
      <w:r w:rsidRPr="008F54CB">
        <w:rPr>
          <w:noProof/>
        </w:rPr>
        <w:tab/>
        <w:t xml:space="preserve">S. Saurabh, H. Shoeb, A. B. Mohammad, S. Singh, S. Hussain, and M. A. Bazaz, “Short term load forecasting using artificial neural network,” in </w:t>
      </w:r>
      <w:r w:rsidRPr="008F54CB">
        <w:rPr>
          <w:i/>
          <w:iCs/>
          <w:noProof/>
        </w:rPr>
        <w:t>2017 4th International Conference on Image Information Processing, ICIIP 2017</w:t>
      </w:r>
      <w:r w:rsidRPr="008F54CB">
        <w:rPr>
          <w:noProof/>
        </w:rPr>
        <w:t>, 2018, pp. 159–163, doi: 10.1109/ICIIP.2017.8313703.</w:t>
      </w:r>
    </w:p>
    <w:p w14:paraId="4E995990" w14:textId="77777777" w:rsidR="008F54CB" w:rsidRPr="008F54CB" w:rsidRDefault="008F54CB" w:rsidP="008F54CB">
      <w:pPr>
        <w:widowControl w:val="0"/>
        <w:autoSpaceDE w:val="0"/>
        <w:autoSpaceDN w:val="0"/>
        <w:adjustRightInd w:val="0"/>
        <w:ind w:left="640" w:hanging="640"/>
        <w:rPr>
          <w:noProof/>
        </w:rPr>
      </w:pPr>
      <w:r w:rsidRPr="008F54CB">
        <w:rPr>
          <w:noProof/>
        </w:rPr>
        <w:t>[10]</w:t>
      </w:r>
      <w:r w:rsidRPr="008F54CB">
        <w:rPr>
          <w:noProof/>
        </w:rPr>
        <w:tab/>
        <w:t xml:space="preserve">J. Zhang, Y. M. Wei, D. Li, Z. Tan, and J. Zhou, “Short term electricity load forecasting using a hybrid model,” </w:t>
      </w:r>
      <w:r w:rsidRPr="008F54CB">
        <w:rPr>
          <w:i/>
          <w:iCs/>
          <w:noProof/>
        </w:rPr>
        <w:t>Energy</w:t>
      </w:r>
      <w:r w:rsidRPr="008F54CB">
        <w:rPr>
          <w:noProof/>
        </w:rPr>
        <w:t>, 2018, doi: 10.1016/j.energy.2018.06.012.</w:t>
      </w:r>
    </w:p>
    <w:p w14:paraId="6C0DCC84" w14:textId="77777777" w:rsidR="008F54CB" w:rsidRPr="008F54CB" w:rsidRDefault="008F54CB" w:rsidP="008F54CB">
      <w:pPr>
        <w:widowControl w:val="0"/>
        <w:autoSpaceDE w:val="0"/>
        <w:autoSpaceDN w:val="0"/>
        <w:adjustRightInd w:val="0"/>
        <w:ind w:left="640" w:hanging="640"/>
        <w:rPr>
          <w:noProof/>
        </w:rPr>
      </w:pPr>
      <w:r w:rsidRPr="008F54CB">
        <w:rPr>
          <w:noProof/>
        </w:rPr>
        <w:t>[11]</w:t>
      </w:r>
      <w:r w:rsidRPr="008F54CB">
        <w:rPr>
          <w:noProof/>
        </w:rPr>
        <w:tab/>
        <w:t xml:space="preserve">A. Rahman, V. Srikumar, and A. D. Smith, “Predicting electricity consumption for commercial and residential buildings using deep recurrent neural networks,” </w:t>
      </w:r>
      <w:r w:rsidRPr="008F54CB">
        <w:rPr>
          <w:i/>
          <w:iCs/>
          <w:noProof/>
        </w:rPr>
        <w:t>Appl. Energy</w:t>
      </w:r>
      <w:r w:rsidRPr="008F54CB">
        <w:rPr>
          <w:noProof/>
        </w:rPr>
        <w:t>, 2018, doi: 10.1016/j.apenergy.2017.12.051.</w:t>
      </w:r>
    </w:p>
    <w:p w14:paraId="686BDC23" w14:textId="77777777" w:rsidR="008F54CB" w:rsidRPr="008F54CB" w:rsidRDefault="008F54CB" w:rsidP="008F54CB">
      <w:pPr>
        <w:widowControl w:val="0"/>
        <w:autoSpaceDE w:val="0"/>
        <w:autoSpaceDN w:val="0"/>
        <w:adjustRightInd w:val="0"/>
        <w:ind w:left="640" w:hanging="640"/>
        <w:rPr>
          <w:noProof/>
        </w:rPr>
      </w:pPr>
      <w:r w:rsidRPr="008F54CB">
        <w:rPr>
          <w:noProof/>
        </w:rPr>
        <w:t>[12]</w:t>
      </w:r>
      <w:r w:rsidRPr="008F54CB">
        <w:rPr>
          <w:noProof/>
        </w:rPr>
        <w:tab/>
        <w:t xml:space="preserve">B. Yildiz, J. I. Bilbao, and A. B. Sproul, “A review and analysis of regression and machine learning models on commercial building electricity load forecasting,” </w:t>
      </w:r>
      <w:r w:rsidRPr="008F54CB">
        <w:rPr>
          <w:i/>
          <w:iCs/>
          <w:noProof/>
        </w:rPr>
        <w:t>Renewable and Sustainable Energy Reviews</w:t>
      </w:r>
      <w:r w:rsidRPr="008F54CB">
        <w:rPr>
          <w:noProof/>
        </w:rPr>
        <w:t>. 2017, doi: 10.1016/j.rser.2017.02.023.</w:t>
      </w:r>
    </w:p>
    <w:p w14:paraId="0CE9120B" w14:textId="77777777" w:rsidR="008F54CB" w:rsidRPr="008F54CB" w:rsidRDefault="008F54CB" w:rsidP="008F54CB">
      <w:pPr>
        <w:widowControl w:val="0"/>
        <w:autoSpaceDE w:val="0"/>
        <w:autoSpaceDN w:val="0"/>
        <w:adjustRightInd w:val="0"/>
        <w:ind w:left="640" w:hanging="640"/>
        <w:rPr>
          <w:noProof/>
        </w:rPr>
      </w:pPr>
      <w:r w:rsidRPr="008F54CB">
        <w:rPr>
          <w:noProof/>
        </w:rPr>
        <w:t>[13]</w:t>
      </w:r>
      <w:r w:rsidRPr="008F54CB">
        <w:rPr>
          <w:noProof/>
        </w:rPr>
        <w:tab/>
        <w:t>A. Baliyan, K. Gaurav, and S. Kumar Mishra, “A review of short term load forecasting using artificial neural network models,” 2015, doi: 10.1016/j.procs.2015.04.160.</w:t>
      </w:r>
    </w:p>
    <w:p w14:paraId="6465F5FA" w14:textId="77777777" w:rsidR="008F54CB" w:rsidRPr="008F54CB" w:rsidRDefault="008F54CB" w:rsidP="008F54CB">
      <w:pPr>
        <w:widowControl w:val="0"/>
        <w:autoSpaceDE w:val="0"/>
        <w:autoSpaceDN w:val="0"/>
        <w:adjustRightInd w:val="0"/>
        <w:ind w:left="640" w:hanging="640"/>
        <w:rPr>
          <w:noProof/>
        </w:rPr>
      </w:pPr>
      <w:r w:rsidRPr="008F54CB">
        <w:rPr>
          <w:noProof/>
        </w:rPr>
        <w:t>[14]</w:t>
      </w:r>
      <w:r w:rsidRPr="008F54CB">
        <w:rPr>
          <w:noProof/>
        </w:rPr>
        <w:tab/>
        <w:t xml:space="preserve">I. K. Nti, M. Teimeh, O. Nyarko-Boateng, and A. F. Adekoya, “Electricity load forecasting: a systematic review,” </w:t>
      </w:r>
      <w:r w:rsidRPr="008F54CB">
        <w:rPr>
          <w:i/>
          <w:iCs/>
          <w:noProof/>
        </w:rPr>
        <w:t>J. Electr. Syst. Inf. Technol.</w:t>
      </w:r>
      <w:r w:rsidRPr="008F54CB">
        <w:rPr>
          <w:noProof/>
        </w:rPr>
        <w:t>, 2020, doi: 10.1186/s43067-020-00021-8.</w:t>
      </w:r>
    </w:p>
    <w:p w14:paraId="369A6AB0" w14:textId="77777777" w:rsidR="008F54CB" w:rsidRPr="008F54CB" w:rsidRDefault="008F54CB" w:rsidP="008F54CB">
      <w:pPr>
        <w:widowControl w:val="0"/>
        <w:autoSpaceDE w:val="0"/>
        <w:autoSpaceDN w:val="0"/>
        <w:adjustRightInd w:val="0"/>
        <w:ind w:left="640" w:hanging="640"/>
        <w:rPr>
          <w:noProof/>
        </w:rPr>
      </w:pPr>
      <w:r w:rsidRPr="008F54CB">
        <w:rPr>
          <w:noProof/>
        </w:rPr>
        <w:t>[15]</w:t>
      </w:r>
      <w:r w:rsidRPr="008F54CB">
        <w:rPr>
          <w:noProof/>
        </w:rPr>
        <w:tab/>
        <w:t>E. Ela and B. Kirby, “ERCOT Event on February 26, 2008: Lessons Learned,” 2008, Accessed: Sep. 17, 2021. [Online]. Available: http://www.osti.gov/bridge.</w:t>
      </w:r>
    </w:p>
    <w:p w14:paraId="5CFBA6DF" w14:textId="77777777" w:rsidR="008F54CB" w:rsidRPr="008F54CB" w:rsidRDefault="008F54CB" w:rsidP="008F54CB">
      <w:pPr>
        <w:widowControl w:val="0"/>
        <w:autoSpaceDE w:val="0"/>
        <w:autoSpaceDN w:val="0"/>
        <w:adjustRightInd w:val="0"/>
        <w:ind w:left="640" w:hanging="640"/>
        <w:rPr>
          <w:noProof/>
        </w:rPr>
      </w:pPr>
      <w:r w:rsidRPr="008F54CB">
        <w:rPr>
          <w:noProof/>
        </w:rPr>
        <w:t>[16]</w:t>
      </w:r>
      <w:r w:rsidRPr="008F54CB">
        <w:rPr>
          <w:noProof/>
        </w:rPr>
        <w:tab/>
        <w:t xml:space="preserve">“Freak Blackouts Plunge Korea into Darkness - The Chosun Ilbo (English Edition): </w:t>
      </w:r>
      <w:r w:rsidRPr="008F54CB">
        <w:rPr>
          <w:noProof/>
        </w:rPr>
        <w:lastRenderedPageBreak/>
        <w:t>Daily News from Korea - national/politics &gt; national,” 2011. http://english.chosun.com/site/data/html_dir/2011/09/16/2011091600558.html (accessed Sep. 17, 2021).</w:t>
      </w:r>
    </w:p>
    <w:p w14:paraId="3D3D970C" w14:textId="77777777" w:rsidR="008F54CB" w:rsidRPr="008F54CB" w:rsidRDefault="008F54CB" w:rsidP="008F54CB">
      <w:pPr>
        <w:widowControl w:val="0"/>
        <w:autoSpaceDE w:val="0"/>
        <w:autoSpaceDN w:val="0"/>
        <w:adjustRightInd w:val="0"/>
        <w:ind w:left="640" w:hanging="640"/>
        <w:rPr>
          <w:noProof/>
        </w:rPr>
      </w:pPr>
      <w:r w:rsidRPr="008F54CB">
        <w:rPr>
          <w:noProof/>
        </w:rPr>
        <w:t>[17]</w:t>
      </w:r>
      <w:r w:rsidRPr="008F54CB">
        <w:rPr>
          <w:noProof/>
        </w:rPr>
        <w:tab/>
        <w:t>S. Khan, N. Javaid, A. Chand, A. B. M. Khan, F. Rashid, and I. U. Afridi, “Electricity Load Forecasting for Each Day of Week Using Deep CNN,” 2019, doi: 10.1007/978-3-030-15035-8_107.</w:t>
      </w:r>
    </w:p>
    <w:p w14:paraId="7ED87F9F" w14:textId="77777777" w:rsidR="008F54CB" w:rsidRPr="008F54CB" w:rsidRDefault="008F54CB" w:rsidP="008F54CB">
      <w:pPr>
        <w:widowControl w:val="0"/>
        <w:autoSpaceDE w:val="0"/>
        <w:autoSpaceDN w:val="0"/>
        <w:adjustRightInd w:val="0"/>
        <w:ind w:left="640" w:hanging="640"/>
        <w:rPr>
          <w:noProof/>
        </w:rPr>
      </w:pPr>
      <w:r w:rsidRPr="008F54CB">
        <w:rPr>
          <w:noProof/>
        </w:rPr>
        <w:t>[18]</w:t>
      </w:r>
      <w:r w:rsidRPr="008F54CB">
        <w:rPr>
          <w:noProof/>
        </w:rPr>
        <w:tab/>
        <w:t>M. Baccouche, F. Mamalet, and C. Wolf, “</w:t>
      </w:r>
      <w:r w:rsidRPr="008F54CB">
        <w:rPr>
          <w:rFonts w:ascii="MS Mincho" w:eastAsia="MS Mincho" w:hAnsi="MS Mincho" w:cs="MS Mincho" w:hint="eastAsia"/>
          <w:noProof/>
        </w:rPr>
        <w:t>（</w:t>
      </w:r>
      <w:r w:rsidRPr="008F54CB">
        <w:rPr>
          <w:noProof/>
        </w:rPr>
        <w:t xml:space="preserve">RGB)Sequential deep learning for human action recognition,” </w:t>
      </w:r>
      <w:r w:rsidRPr="008F54CB">
        <w:rPr>
          <w:i/>
          <w:iCs/>
          <w:noProof/>
        </w:rPr>
        <w:t>Int. Work. Hum. Behav. Underst.</w:t>
      </w:r>
      <w:r w:rsidRPr="008F54CB">
        <w:rPr>
          <w:noProof/>
        </w:rPr>
        <w:t>, 2011.</w:t>
      </w:r>
    </w:p>
    <w:p w14:paraId="52A4F5EA" w14:textId="77777777" w:rsidR="008F54CB" w:rsidRPr="008F54CB" w:rsidRDefault="008F54CB" w:rsidP="008F54CB">
      <w:pPr>
        <w:widowControl w:val="0"/>
        <w:autoSpaceDE w:val="0"/>
        <w:autoSpaceDN w:val="0"/>
        <w:adjustRightInd w:val="0"/>
        <w:ind w:left="640" w:hanging="640"/>
        <w:rPr>
          <w:noProof/>
        </w:rPr>
      </w:pPr>
      <w:r w:rsidRPr="008F54CB">
        <w:rPr>
          <w:noProof/>
        </w:rPr>
        <w:t>[19]</w:t>
      </w:r>
      <w:r w:rsidRPr="008F54CB">
        <w:rPr>
          <w:noProof/>
        </w:rPr>
        <w:tab/>
        <w:t xml:space="preserve">D. Yu, L. Deng, I. Jang, P. Kudumakis, M. Sandler, and K. Kang, “Deep learning and its applications to signal and information processing,” </w:t>
      </w:r>
      <w:r w:rsidRPr="008F54CB">
        <w:rPr>
          <w:i/>
          <w:iCs/>
          <w:noProof/>
        </w:rPr>
        <w:t>IEEE Signal Process. Mag.</w:t>
      </w:r>
      <w:r w:rsidRPr="008F54CB">
        <w:rPr>
          <w:noProof/>
        </w:rPr>
        <w:t>, 2011, doi: 10.1109/MSP.2010.939038.</w:t>
      </w:r>
    </w:p>
    <w:p w14:paraId="1D7AF54A" w14:textId="77777777" w:rsidR="008F54CB" w:rsidRPr="008F54CB" w:rsidRDefault="008F54CB" w:rsidP="008F54CB">
      <w:pPr>
        <w:widowControl w:val="0"/>
        <w:autoSpaceDE w:val="0"/>
        <w:autoSpaceDN w:val="0"/>
        <w:adjustRightInd w:val="0"/>
        <w:ind w:left="640" w:hanging="640"/>
        <w:rPr>
          <w:noProof/>
        </w:rPr>
      </w:pPr>
      <w:r w:rsidRPr="008F54CB">
        <w:rPr>
          <w:noProof/>
        </w:rPr>
        <w:t>[20]</w:t>
      </w:r>
      <w:r w:rsidRPr="008F54CB">
        <w:rPr>
          <w:noProof/>
        </w:rPr>
        <w:tab/>
        <w:t>M. Vos, C. Bender-Saebelkampf, and S. Albayrak, “Residential Short-Term Load Forecasting Using Convolutional Neural Networks,” 2018, doi: 10.1109/SmartGridComm.2018.8587494.</w:t>
      </w:r>
    </w:p>
    <w:p w14:paraId="1120E536" w14:textId="77777777" w:rsidR="008F54CB" w:rsidRPr="008F54CB" w:rsidRDefault="008F54CB" w:rsidP="008F54CB">
      <w:pPr>
        <w:widowControl w:val="0"/>
        <w:autoSpaceDE w:val="0"/>
        <w:autoSpaceDN w:val="0"/>
        <w:adjustRightInd w:val="0"/>
        <w:ind w:left="640" w:hanging="640"/>
        <w:rPr>
          <w:noProof/>
        </w:rPr>
      </w:pPr>
      <w:r w:rsidRPr="008F54CB">
        <w:rPr>
          <w:noProof/>
        </w:rPr>
        <w:t>[21]</w:t>
      </w:r>
      <w:r w:rsidRPr="008F54CB">
        <w:rPr>
          <w:noProof/>
        </w:rPr>
        <w:tab/>
        <w:t xml:space="preserve">H. Hahn, S. Meyer-Nieberg, and S. Pickl, “Electric load forecasting methods: Tools for decision making,” </w:t>
      </w:r>
      <w:r w:rsidRPr="008F54CB">
        <w:rPr>
          <w:i/>
          <w:iCs/>
          <w:noProof/>
        </w:rPr>
        <w:t>Eur. J. Oper. Res.</w:t>
      </w:r>
      <w:r w:rsidRPr="008F54CB">
        <w:rPr>
          <w:noProof/>
        </w:rPr>
        <w:t>, 2009, doi: 10.1016/j.ejor.2009.01.062.</w:t>
      </w:r>
    </w:p>
    <w:p w14:paraId="36060D7A" w14:textId="77777777" w:rsidR="008F54CB" w:rsidRPr="008F54CB" w:rsidRDefault="008F54CB" w:rsidP="008F54CB">
      <w:pPr>
        <w:widowControl w:val="0"/>
        <w:autoSpaceDE w:val="0"/>
        <w:autoSpaceDN w:val="0"/>
        <w:adjustRightInd w:val="0"/>
        <w:ind w:left="640" w:hanging="640"/>
        <w:rPr>
          <w:noProof/>
        </w:rPr>
      </w:pPr>
      <w:r w:rsidRPr="008F54CB">
        <w:rPr>
          <w:noProof/>
        </w:rPr>
        <w:t>[22]</w:t>
      </w:r>
      <w:r w:rsidRPr="008F54CB">
        <w:rPr>
          <w:noProof/>
        </w:rPr>
        <w:tab/>
        <w:t xml:space="preserve">H. S. Hippert, C. E. Pedreira, and R. C. Souza, “Neural networks for short-term load forecasting: A review and evaluation,” </w:t>
      </w:r>
      <w:r w:rsidRPr="008F54CB">
        <w:rPr>
          <w:i/>
          <w:iCs/>
          <w:noProof/>
        </w:rPr>
        <w:t>IEEE Trans. Power Syst.</w:t>
      </w:r>
      <w:r w:rsidRPr="008F54CB">
        <w:rPr>
          <w:noProof/>
        </w:rPr>
        <w:t>, 2001, doi: 10.1109/59.910780.</w:t>
      </w:r>
    </w:p>
    <w:p w14:paraId="213FD864" w14:textId="77777777" w:rsidR="008F54CB" w:rsidRPr="008F54CB" w:rsidRDefault="008F54CB" w:rsidP="008F54CB">
      <w:pPr>
        <w:widowControl w:val="0"/>
        <w:autoSpaceDE w:val="0"/>
        <w:autoSpaceDN w:val="0"/>
        <w:adjustRightInd w:val="0"/>
        <w:ind w:left="640" w:hanging="640"/>
        <w:rPr>
          <w:noProof/>
        </w:rPr>
      </w:pPr>
      <w:r w:rsidRPr="008F54CB">
        <w:rPr>
          <w:noProof/>
        </w:rPr>
        <w:t>[23]</w:t>
      </w:r>
      <w:r w:rsidRPr="008F54CB">
        <w:rPr>
          <w:noProof/>
        </w:rPr>
        <w:tab/>
        <w:t xml:space="preserve">R. Houimli, M. Zmami, and O. Ben-Salha, “Short-term electric load forecasting in Tunisia using artificial neural networks,” </w:t>
      </w:r>
      <w:r w:rsidRPr="008F54CB">
        <w:rPr>
          <w:i/>
          <w:iCs/>
          <w:noProof/>
        </w:rPr>
        <w:t>Energy Syst.</w:t>
      </w:r>
      <w:r w:rsidRPr="008F54CB">
        <w:rPr>
          <w:noProof/>
        </w:rPr>
        <w:t>, 2020, doi: 10.1007/s12667-019-00324-4.</w:t>
      </w:r>
    </w:p>
    <w:p w14:paraId="295D2A5A" w14:textId="77777777" w:rsidR="008F54CB" w:rsidRPr="008F54CB" w:rsidRDefault="008F54CB" w:rsidP="008F54CB">
      <w:pPr>
        <w:widowControl w:val="0"/>
        <w:autoSpaceDE w:val="0"/>
        <w:autoSpaceDN w:val="0"/>
        <w:adjustRightInd w:val="0"/>
        <w:ind w:left="640" w:hanging="640"/>
        <w:rPr>
          <w:noProof/>
        </w:rPr>
      </w:pPr>
      <w:r w:rsidRPr="008F54CB">
        <w:rPr>
          <w:noProof/>
        </w:rPr>
        <w:t>[24]</w:t>
      </w:r>
      <w:r w:rsidRPr="008F54CB">
        <w:rPr>
          <w:noProof/>
        </w:rPr>
        <w:tab/>
        <w:t xml:space="preserve">D. C. Park, R. J. Marks, L. E. Atlas, and M. J. Damborg, “Electric load forecasting </w:t>
      </w:r>
      <w:r w:rsidRPr="008F54CB">
        <w:rPr>
          <w:noProof/>
        </w:rPr>
        <w:lastRenderedPageBreak/>
        <w:t xml:space="preserve">using an artificial neural network - Power Systems, IEEE Transactions on,” </w:t>
      </w:r>
      <w:r w:rsidRPr="008F54CB">
        <w:rPr>
          <w:i/>
          <w:iCs/>
          <w:noProof/>
        </w:rPr>
        <w:t>IEEE Transadions Power Syst.</w:t>
      </w:r>
      <w:r w:rsidRPr="008F54CB">
        <w:rPr>
          <w:noProof/>
        </w:rPr>
        <w:t>, 1991.</w:t>
      </w:r>
    </w:p>
    <w:p w14:paraId="762E971C" w14:textId="77777777" w:rsidR="008F54CB" w:rsidRPr="008F54CB" w:rsidRDefault="008F54CB" w:rsidP="008F54CB">
      <w:pPr>
        <w:widowControl w:val="0"/>
        <w:autoSpaceDE w:val="0"/>
        <w:autoSpaceDN w:val="0"/>
        <w:adjustRightInd w:val="0"/>
        <w:ind w:left="640" w:hanging="640"/>
        <w:rPr>
          <w:noProof/>
        </w:rPr>
      </w:pPr>
      <w:r w:rsidRPr="008F54CB">
        <w:rPr>
          <w:noProof/>
        </w:rPr>
        <w:t>[25]</w:t>
      </w:r>
      <w:r w:rsidRPr="008F54CB">
        <w:rPr>
          <w:noProof/>
        </w:rPr>
        <w:tab/>
        <w:t xml:space="preserve">A. G. Bakirtzis, V. Petridis, S. J. Klartzis, M. C. Alexiadis, and A. H. Maissis, “A neural network short term load forecasting model for the greek power system,” </w:t>
      </w:r>
      <w:r w:rsidRPr="008F54CB">
        <w:rPr>
          <w:i/>
          <w:iCs/>
          <w:noProof/>
        </w:rPr>
        <w:t>IEEE Trans. Power Syst.</w:t>
      </w:r>
      <w:r w:rsidRPr="008F54CB">
        <w:rPr>
          <w:noProof/>
        </w:rPr>
        <w:t>, 1996, doi: 10.1109/59.496166.</w:t>
      </w:r>
    </w:p>
    <w:p w14:paraId="7467F3E5" w14:textId="77777777" w:rsidR="008F54CB" w:rsidRPr="008F54CB" w:rsidRDefault="008F54CB" w:rsidP="008F54CB">
      <w:pPr>
        <w:widowControl w:val="0"/>
        <w:autoSpaceDE w:val="0"/>
        <w:autoSpaceDN w:val="0"/>
        <w:adjustRightInd w:val="0"/>
        <w:ind w:left="640" w:hanging="640"/>
        <w:rPr>
          <w:noProof/>
        </w:rPr>
      </w:pPr>
      <w:r w:rsidRPr="008F54CB">
        <w:rPr>
          <w:noProof/>
        </w:rPr>
        <w:t>[26]</w:t>
      </w:r>
      <w:r w:rsidRPr="008F54CB">
        <w:rPr>
          <w:noProof/>
        </w:rPr>
        <w:tab/>
        <w:t>L. C. P. Velasco, C. R. Villezas, P. N. C. Palahang, and J. A. A. Dagaang, “Next day electric load forecasting using Artificial Neural Networks,” 2016, doi: 10.1109/HNICEM.2015.7393166.</w:t>
      </w:r>
    </w:p>
    <w:p w14:paraId="53049997" w14:textId="77777777" w:rsidR="008F54CB" w:rsidRPr="008F54CB" w:rsidRDefault="008F54CB" w:rsidP="008F54CB">
      <w:pPr>
        <w:widowControl w:val="0"/>
        <w:autoSpaceDE w:val="0"/>
        <w:autoSpaceDN w:val="0"/>
        <w:adjustRightInd w:val="0"/>
        <w:ind w:left="640" w:hanging="640"/>
        <w:rPr>
          <w:noProof/>
        </w:rPr>
      </w:pPr>
      <w:r w:rsidRPr="008F54CB">
        <w:rPr>
          <w:noProof/>
        </w:rPr>
        <w:t>[27]</w:t>
      </w:r>
      <w:r w:rsidRPr="008F54CB">
        <w:rPr>
          <w:noProof/>
        </w:rPr>
        <w:tab/>
        <w:t xml:space="preserve">G. Gross and F. D. Galiana, “SHORT-TERM LOAD FORECASTING.,” </w:t>
      </w:r>
      <w:r w:rsidRPr="008F54CB">
        <w:rPr>
          <w:i/>
          <w:iCs/>
          <w:noProof/>
        </w:rPr>
        <w:t>Proc. IEEE</w:t>
      </w:r>
      <w:r w:rsidRPr="008F54CB">
        <w:rPr>
          <w:noProof/>
        </w:rPr>
        <w:t>, 1987, doi: 10.1109/PROC.1987.13927.</w:t>
      </w:r>
    </w:p>
    <w:p w14:paraId="72852A5E" w14:textId="77777777" w:rsidR="008F54CB" w:rsidRPr="008F54CB" w:rsidRDefault="008F54CB" w:rsidP="008F54CB">
      <w:pPr>
        <w:widowControl w:val="0"/>
        <w:autoSpaceDE w:val="0"/>
        <w:autoSpaceDN w:val="0"/>
        <w:adjustRightInd w:val="0"/>
        <w:ind w:left="640" w:hanging="640"/>
        <w:rPr>
          <w:noProof/>
        </w:rPr>
      </w:pPr>
      <w:r w:rsidRPr="008F54CB">
        <w:rPr>
          <w:noProof/>
        </w:rPr>
        <w:t>[28]</w:t>
      </w:r>
      <w:r w:rsidRPr="008F54CB">
        <w:rPr>
          <w:noProof/>
        </w:rPr>
        <w:tab/>
        <w:t>E. J. Wicksteed, “Short term electric load forecasting for British Columbia, Canada: an exploration of the use of numerical weather prediction data as a predictor in an artificial neural network,” University of British Columbia, 2021.</w:t>
      </w:r>
    </w:p>
    <w:p w14:paraId="79B7434B" w14:textId="77777777" w:rsidR="008F54CB" w:rsidRPr="008F54CB" w:rsidRDefault="008F54CB" w:rsidP="008F54CB">
      <w:pPr>
        <w:widowControl w:val="0"/>
        <w:autoSpaceDE w:val="0"/>
        <w:autoSpaceDN w:val="0"/>
        <w:adjustRightInd w:val="0"/>
        <w:ind w:left="640" w:hanging="640"/>
        <w:rPr>
          <w:noProof/>
        </w:rPr>
      </w:pPr>
      <w:r w:rsidRPr="008F54CB">
        <w:rPr>
          <w:noProof/>
        </w:rPr>
        <w:t>[29]</w:t>
      </w:r>
      <w:r w:rsidRPr="008F54CB">
        <w:rPr>
          <w:noProof/>
        </w:rPr>
        <w:tab/>
        <w:t>A. Muñoz, E. F. Sánchez-Úbeda, A. Cruz, and J. Marín, “Short-term Forecasting in Power Systems: A Guided Tour,” 2010.</w:t>
      </w:r>
    </w:p>
    <w:p w14:paraId="069D8ADD" w14:textId="77777777" w:rsidR="008F54CB" w:rsidRPr="008F54CB" w:rsidRDefault="008F54CB" w:rsidP="008F54CB">
      <w:pPr>
        <w:widowControl w:val="0"/>
        <w:autoSpaceDE w:val="0"/>
        <w:autoSpaceDN w:val="0"/>
        <w:adjustRightInd w:val="0"/>
        <w:ind w:left="640" w:hanging="640"/>
        <w:rPr>
          <w:noProof/>
        </w:rPr>
      </w:pPr>
      <w:r w:rsidRPr="008F54CB">
        <w:rPr>
          <w:noProof/>
        </w:rPr>
        <w:t>[30]</w:t>
      </w:r>
      <w:r w:rsidRPr="008F54CB">
        <w:rPr>
          <w:noProof/>
        </w:rPr>
        <w:tab/>
        <w:t>D. Srinivasan and M. A. Lee, “Survey of hybrid fuzzy neural approaches to electric load forecasting,” 1995, doi: 10.1109/icsmc.1995.538416.</w:t>
      </w:r>
    </w:p>
    <w:p w14:paraId="64E4E213" w14:textId="77777777" w:rsidR="008F54CB" w:rsidRPr="008F54CB" w:rsidRDefault="008F54CB" w:rsidP="008F54CB">
      <w:pPr>
        <w:widowControl w:val="0"/>
        <w:autoSpaceDE w:val="0"/>
        <w:autoSpaceDN w:val="0"/>
        <w:adjustRightInd w:val="0"/>
        <w:ind w:left="640" w:hanging="640"/>
        <w:rPr>
          <w:noProof/>
        </w:rPr>
      </w:pPr>
      <w:r w:rsidRPr="008F54CB">
        <w:rPr>
          <w:noProof/>
        </w:rPr>
        <w:t>[31]</w:t>
      </w:r>
      <w:r w:rsidRPr="008F54CB">
        <w:rPr>
          <w:noProof/>
        </w:rPr>
        <w:tab/>
        <w:t xml:space="preserve">C. N. Lu, H. T. Wu, and S. Vemuri, “Neural Network Based Short Term Load Forecasting,” </w:t>
      </w:r>
      <w:r w:rsidRPr="008F54CB">
        <w:rPr>
          <w:i/>
          <w:iCs/>
          <w:noProof/>
        </w:rPr>
        <w:t>IEEE Trans. Power Syst.</w:t>
      </w:r>
      <w:r w:rsidRPr="008F54CB">
        <w:rPr>
          <w:noProof/>
        </w:rPr>
        <w:t>, 1993, doi: 10.1109/59.221223.</w:t>
      </w:r>
    </w:p>
    <w:p w14:paraId="3BC1F008" w14:textId="77777777" w:rsidR="008F54CB" w:rsidRPr="008F54CB" w:rsidRDefault="008F54CB" w:rsidP="008F54CB">
      <w:pPr>
        <w:widowControl w:val="0"/>
        <w:autoSpaceDE w:val="0"/>
        <w:autoSpaceDN w:val="0"/>
        <w:adjustRightInd w:val="0"/>
        <w:ind w:left="640" w:hanging="640"/>
        <w:rPr>
          <w:noProof/>
        </w:rPr>
      </w:pPr>
      <w:r w:rsidRPr="008F54CB">
        <w:rPr>
          <w:noProof/>
        </w:rPr>
        <w:t>[32]</w:t>
      </w:r>
      <w:r w:rsidRPr="008F54CB">
        <w:rPr>
          <w:noProof/>
        </w:rPr>
        <w:tab/>
        <w:t xml:space="preserve">T. Hong, “Short Term Electric Load Forecasting dissertation,” </w:t>
      </w:r>
      <w:r w:rsidRPr="008F54CB">
        <w:rPr>
          <w:i/>
          <w:iCs/>
          <w:noProof/>
        </w:rPr>
        <w:t>3442639</w:t>
      </w:r>
      <w:r w:rsidRPr="008F54CB">
        <w:rPr>
          <w:noProof/>
        </w:rPr>
        <w:t>, 2010.</w:t>
      </w:r>
    </w:p>
    <w:p w14:paraId="1A2249C9" w14:textId="77777777" w:rsidR="008F54CB" w:rsidRPr="008F54CB" w:rsidRDefault="008F54CB" w:rsidP="008F54CB">
      <w:pPr>
        <w:widowControl w:val="0"/>
        <w:autoSpaceDE w:val="0"/>
        <w:autoSpaceDN w:val="0"/>
        <w:adjustRightInd w:val="0"/>
        <w:ind w:left="640" w:hanging="640"/>
        <w:rPr>
          <w:noProof/>
        </w:rPr>
      </w:pPr>
      <w:r w:rsidRPr="008F54CB">
        <w:rPr>
          <w:noProof/>
        </w:rPr>
        <w:t>[33]</w:t>
      </w:r>
      <w:r w:rsidRPr="008F54CB">
        <w:rPr>
          <w:noProof/>
        </w:rPr>
        <w:tab/>
        <w:t>J. Foster, “Electric load forecasting with increased embedded renewable generation,” Queen’s University, 2020.</w:t>
      </w:r>
    </w:p>
    <w:p w14:paraId="3075668F" w14:textId="77777777" w:rsidR="008F54CB" w:rsidRPr="008F54CB" w:rsidRDefault="008F54CB" w:rsidP="008F54CB">
      <w:pPr>
        <w:widowControl w:val="0"/>
        <w:autoSpaceDE w:val="0"/>
        <w:autoSpaceDN w:val="0"/>
        <w:adjustRightInd w:val="0"/>
        <w:ind w:left="640" w:hanging="640"/>
        <w:rPr>
          <w:noProof/>
        </w:rPr>
      </w:pPr>
      <w:r w:rsidRPr="008F54CB">
        <w:rPr>
          <w:noProof/>
        </w:rPr>
        <w:t>[34]</w:t>
      </w:r>
      <w:r w:rsidRPr="008F54CB">
        <w:rPr>
          <w:noProof/>
        </w:rPr>
        <w:tab/>
        <w:t xml:space="preserve">T. Hong and M. Shahidehpour, “Load Forecasting Case Study,” </w:t>
      </w:r>
      <w:r w:rsidRPr="008F54CB">
        <w:rPr>
          <w:i/>
          <w:iCs/>
          <w:noProof/>
        </w:rPr>
        <w:t>U.S. Dep. Energy</w:t>
      </w:r>
      <w:r w:rsidRPr="008F54CB">
        <w:rPr>
          <w:noProof/>
        </w:rPr>
        <w:t xml:space="preserve">, </w:t>
      </w:r>
      <w:r w:rsidRPr="008F54CB">
        <w:rPr>
          <w:noProof/>
        </w:rPr>
        <w:lastRenderedPageBreak/>
        <w:t>2015.</w:t>
      </w:r>
    </w:p>
    <w:p w14:paraId="22EC3AD1" w14:textId="77777777" w:rsidR="008F54CB" w:rsidRPr="008F54CB" w:rsidRDefault="008F54CB" w:rsidP="008F54CB">
      <w:pPr>
        <w:widowControl w:val="0"/>
        <w:autoSpaceDE w:val="0"/>
        <w:autoSpaceDN w:val="0"/>
        <w:adjustRightInd w:val="0"/>
        <w:ind w:left="640" w:hanging="640"/>
        <w:rPr>
          <w:noProof/>
        </w:rPr>
      </w:pPr>
      <w:r w:rsidRPr="008F54CB">
        <w:rPr>
          <w:noProof/>
        </w:rPr>
        <w:t>[35]</w:t>
      </w:r>
      <w:r w:rsidRPr="008F54CB">
        <w:rPr>
          <w:noProof/>
        </w:rPr>
        <w:tab/>
        <w:t>S. Fan, K. Methaprayoon, and W. J. Lee, “Multi-area load forecasting for system with large geographical area,” 2008, doi: 10.1109/ICPS.2008.4606287.</w:t>
      </w:r>
    </w:p>
    <w:p w14:paraId="5B99269C" w14:textId="77777777" w:rsidR="008F54CB" w:rsidRPr="008F54CB" w:rsidRDefault="008F54CB" w:rsidP="008F54CB">
      <w:pPr>
        <w:widowControl w:val="0"/>
        <w:autoSpaceDE w:val="0"/>
        <w:autoSpaceDN w:val="0"/>
        <w:adjustRightInd w:val="0"/>
        <w:ind w:left="640" w:hanging="640"/>
        <w:rPr>
          <w:noProof/>
        </w:rPr>
      </w:pPr>
      <w:r w:rsidRPr="008F54CB">
        <w:rPr>
          <w:noProof/>
        </w:rPr>
        <w:t>[36]</w:t>
      </w:r>
      <w:r w:rsidRPr="008F54CB">
        <w:rPr>
          <w:noProof/>
        </w:rPr>
        <w:tab/>
        <w:t>E. Taylor, “Short-term Electrical Load Forecasting for an Institutional/Industrial Power System Using an Artificial Neural Network,” The University of Tennessee, Knoxville, 2013.</w:t>
      </w:r>
    </w:p>
    <w:p w14:paraId="1D6B21D7" w14:textId="77777777" w:rsidR="008F54CB" w:rsidRPr="008F54CB" w:rsidRDefault="008F54CB" w:rsidP="008F54CB">
      <w:pPr>
        <w:widowControl w:val="0"/>
        <w:autoSpaceDE w:val="0"/>
        <w:autoSpaceDN w:val="0"/>
        <w:adjustRightInd w:val="0"/>
        <w:ind w:left="640" w:hanging="640"/>
        <w:rPr>
          <w:noProof/>
        </w:rPr>
      </w:pPr>
      <w:r w:rsidRPr="008F54CB">
        <w:rPr>
          <w:noProof/>
        </w:rPr>
        <w:t>[37]</w:t>
      </w:r>
      <w:r w:rsidRPr="008F54CB">
        <w:rPr>
          <w:noProof/>
        </w:rPr>
        <w:tab/>
        <w:t xml:space="preserve">J. W. Taylor and R. Buizza, “Neural network load forecasting with weather ensemble predictions,” </w:t>
      </w:r>
      <w:r w:rsidRPr="008F54CB">
        <w:rPr>
          <w:i/>
          <w:iCs/>
          <w:noProof/>
        </w:rPr>
        <w:t>IEEE Trans. Power Syst.</w:t>
      </w:r>
      <w:r w:rsidRPr="008F54CB">
        <w:rPr>
          <w:noProof/>
        </w:rPr>
        <w:t>, 2002, doi: 10.1109/TPWRS.2002.800906.</w:t>
      </w:r>
    </w:p>
    <w:p w14:paraId="31FDEF8D" w14:textId="77777777" w:rsidR="008F54CB" w:rsidRPr="008F54CB" w:rsidRDefault="008F54CB" w:rsidP="008F54CB">
      <w:pPr>
        <w:widowControl w:val="0"/>
        <w:autoSpaceDE w:val="0"/>
        <w:autoSpaceDN w:val="0"/>
        <w:adjustRightInd w:val="0"/>
        <w:ind w:left="640" w:hanging="640"/>
        <w:rPr>
          <w:noProof/>
        </w:rPr>
      </w:pPr>
      <w:r w:rsidRPr="008F54CB">
        <w:rPr>
          <w:noProof/>
        </w:rPr>
        <w:t>[38]</w:t>
      </w:r>
      <w:r w:rsidRPr="008F54CB">
        <w:rPr>
          <w:noProof/>
        </w:rPr>
        <w:tab/>
        <w:t xml:space="preserve">A. Khotanzad, R. Afkhami-Rohani, and R. Af, “ANNSTLF - Artificial neural network short-term load forecaster - generation three,” </w:t>
      </w:r>
      <w:r w:rsidRPr="008F54CB">
        <w:rPr>
          <w:i/>
          <w:iCs/>
          <w:noProof/>
        </w:rPr>
        <w:t>IEEE Trans. Power Syst.</w:t>
      </w:r>
      <w:r w:rsidRPr="008F54CB">
        <w:rPr>
          <w:noProof/>
        </w:rPr>
        <w:t>, vol. 13, no. 4, pp. 1413–1422, 1998, doi: 10.1109/59.736285.</w:t>
      </w:r>
    </w:p>
    <w:p w14:paraId="75DBC1C5" w14:textId="77777777" w:rsidR="008F54CB" w:rsidRPr="008F54CB" w:rsidRDefault="008F54CB" w:rsidP="008F54CB">
      <w:pPr>
        <w:widowControl w:val="0"/>
        <w:autoSpaceDE w:val="0"/>
        <w:autoSpaceDN w:val="0"/>
        <w:adjustRightInd w:val="0"/>
        <w:ind w:left="640" w:hanging="640"/>
        <w:rPr>
          <w:noProof/>
        </w:rPr>
      </w:pPr>
      <w:r w:rsidRPr="008F54CB">
        <w:rPr>
          <w:noProof/>
        </w:rPr>
        <w:t>[39]</w:t>
      </w:r>
      <w:r w:rsidRPr="008F54CB">
        <w:rPr>
          <w:noProof/>
        </w:rPr>
        <w:tab/>
        <w:t xml:space="preserve">M. Sobhani, A. Campbell, S. Sangamwar, C. Li, and T. Hong, “Combining weather stations for electric load forecasting,” </w:t>
      </w:r>
      <w:r w:rsidRPr="008F54CB">
        <w:rPr>
          <w:i/>
          <w:iCs/>
          <w:noProof/>
        </w:rPr>
        <w:t>Energies</w:t>
      </w:r>
      <w:r w:rsidRPr="008F54CB">
        <w:rPr>
          <w:noProof/>
        </w:rPr>
        <w:t>, 2019, doi: 10.3390/en12081510.</w:t>
      </w:r>
    </w:p>
    <w:p w14:paraId="0AA5A2B3" w14:textId="77777777" w:rsidR="008F54CB" w:rsidRPr="008F54CB" w:rsidRDefault="008F54CB" w:rsidP="008F54CB">
      <w:pPr>
        <w:widowControl w:val="0"/>
        <w:autoSpaceDE w:val="0"/>
        <w:autoSpaceDN w:val="0"/>
        <w:adjustRightInd w:val="0"/>
        <w:ind w:left="640" w:hanging="640"/>
        <w:rPr>
          <w:noProof/>
        </w:rPr>
      </w:pPr>
      <w:r w:rsidRPr="008F54CB">
        <w:rPr>
          <w:noProof/>
        </w:rPr>
        <w:t>[40]</w:t>
      </w:r>
      <w:r w:rsidRPr="008F54CB">
        <w:rPr>
          <w:noProof/>
        </w:rPr>
        <w:tab/>
        <w:t xml:space="preserve">T. Hong, P. Wang, and L. White, “Weather station selection for electric load forecasting,” </w:t>
      </w:r>
      <w:r w:rsidRPr="008F54CB">
        <w:rPr>
          <w:i/>
          <w:iCs/>
          <w:noProof/>
        </w:rPr>
        <w:t>Int. J. Forecast.</w:t>
      </w:r>
      <w:r w:rsidRPr="008F54CB">
        <w:rPr>
          <w:noProof/>
        </w:rPr>
        <w:t>, 2015, doi: 10.1016/j.ijforecast.2014.07.001.</w:t>
      </w:r>
    </w:p>
    <w:p w14:paraId="0F5F5185" w14:textId="77777777" w:rsidR="008F54CB" w:rsidRPr="008F54CB" w:rsidRDefault="008F54CB" w:rsidP="008F54CB">
      <w:pPr>
        <w:widowControl w:val="0"/>
        <w:autoSpaceDE w:val="0"/>
        <w:autoSpaceDN w:val="0"/>
        <w:adjustRightInd w:val="0"/>
        <w:ind w:left="640" w:hanging="640"/>
        <w:rPr>
          <w:noProof/>
        </w:rPr>
      </w:pPr>
      <w:r w:rsidRPr="008F54CB">
        <w:rPr>
          <w:noProof/>
        </w:rPr>
        <w:t>[41]</w:t>
      </w:r>
      <w:r w:rsidRPr="008F54CB">
        <w:rPr>
          <w:noProof/>
        </w:rPr>
        <w:tab/>
        <w:t xml:space="preserve">S. N. Fallah, M. Ganjkhani, S. Shamshirband, and K. wing Chau, “Computational intelligence on short-term load forecasting: A methodological overview,” </w:t>
      </w:r>
      <w:r w:rsidRPr="008F54CB">
        <w:rPr>
          <w:i/>
          <w:iCs/>
          <w:noProof/>
        </w:rPr>
        <w:t>Energies</w:t>
      </w:r>
      <w:r w:rsidRPr="008F54CB">
        <w:rPr>
          <w:noProof/>
        </w:rPr>
        <w:t>. 2019, doi: 10.3390/en12030393.</w:t>
      </w:r>
    </w:p>
    <w:p w14:paraId="56C72066" w14:textId="77777777" w:rsidR="008F54CB" w:rsidRPr="008F54CB" w:rsidRDefault="008F54CB" w:rsidP="008F54CB">
      <w:pPr>
        <w:widowControl w:val="0"/>
        <w:autoSpaceDE w:val="0"/>
        <w:autoSpaceDN w:val="0"/>
        <w:adjustRightInd w:val="0"/>
        <w:ind w:left="640" w:hanging="640"/>
        <w:rPr>
          <w:noProof/>
        </w:rPr>
      </w:pPr>
      <w:r w:rsidRPr="008F54CB">
        <w:rPr>
          <w:noProof/>
        </w:rPr>
        <w:t>[42]</w:t>
      </w:r>
      <w:r w:rsidRPr="008F54CB">
        <w:rPr>
          <w:noProof/>
        </w:rPr>
        <w:tab/>
        <w:t xml:space="preserve">S. Moreno-Carbonell, E. F. Sánchez-Úbeda, and A. Muñoz, “Rethinking weather station selection for electric load forecasting using genetic algorithms,” </w:t>
      </w:r>
      <w:r w:rsidRPr="008F54CB">
        <w:rPr>
          <w:i/>
          <w:iCs/>
          <w:noProof/>
        </w:rPr>
        <w:t>Int. J. Forecast.</w:t>
      </w:r>
      <w:r w:rsidRPr="008F54CB">
        <w:rPr>
          <w:noProof/>
        </w:rPr>
        <w:t>, 2020, doi: 10.1016/j.ijforecast.2019.08.008.</w:t>
      </w:r>
    </w:p>
    <w:p w14:paraId="3032D507" w14:textId="77777777" w:rsidR="008F54CB" w:rsidRPr="008F54CB" w:rsidRDefault="008F54CB" w:rsidP="008F54CB">
      <w:pPr>
        <w:widowControl w:val="0"/>
        <w:autoSpaceDE w:val="0"/>
        <w:autoSpaceDN w:val="0"/>
        <w:adjustRightInd w:val="0"/>
        <w:ind w:left="640" w:hanging="640"/>
        <w:rPr>
          <w:noProof/>
        </w:rPr>
      </w:pPr>
      <w:r w:rsidRPr="008F54CB">
        <w:rPr>
          <w:noProof/>
        </w:rPr>
        <w:t>[43]</w:t>
      </w:r>
      <w:r w:rsidRPr="008F54CB">
        <w:rPr>
          <w:noProof/>
        </w:rPr>
        <w:tab/>
        <w:t xml:space="preserve">M. JANICKI, “Methods of weather variables introduction into short-term electric </w:t>
      </w:r>
      <w:r w:rsidRPr="008F54CB">
        <w:rPr>
          <w:noProof/>
        </w:rPr>
        <w:lastRenderedPageBreak/>
        <w:t xml:space="preserve">load forecasting models - a review,” </w:t>
      </w:r>
      <w:r w:rsidRPr="008F54CB">
        <w:rPr>
          <w:i/>
          <w:iCs/>
          <w:noProof/>
        </w:rPr>
        <w:t>PRZEGLĄD ELEKTROTECHNICZNY</w:t>
      </w:r>
      <w:r w:rsidRPr="008F54CB">
        <w:rPr>
          <w:noProof/>
        </w:rPr>
        <w:t>, 2017, doi: 10.15199/48.2017.04.18.</w:t>
      </w:r>
    </w:p>
    <w:p w14:paraId="29233D91" w14:textId="77777777" w:rsidR="008F54CB" w:rsidRPr="008F54CB" w:rsidRDefault="008F54CB" w:rsidP="008F54CB">
      <w:pPr>
        <w:widowControl w:val="0"/>
        <w:autoSpaceDE w:val="0"/>
        <w:autoSpaceDN w:val="0"/>
        <w:adjustRightInd w:val="0"/>
        <w:ind w:left="640" w:hanging="640"/>
        <w:rPr>
          <w:noProof/>
        </w:rPr>
      </w:pPr>
      <w:r w:rsidRPr="008F54CB">
        <w:rPr>
          <w:noProof/>
        </w:rPr>
        <w:t>[44]</w:t>
      </w:r>
      <w:r w:rsidRPr="008F54CB">
        <w:rPr>
          <w:noProof/>
        </w:rPr>
        <w:tab/>
        <w:t>L. Friedrich and A. Afshari, “Short-term Forecasting of the Abu Dhabi Electricity Load Using Multiple Weather Variables,” 2015, doi: 10.1016/j.egypro.2015.07.616.</w:t>
      </w:r>
    </w:p>
    <w:p w14:paraId="47FDBD37" w14:textId="77777777" w:rsidR="008F54CB" w:rsidRPr="008F54CB" w:rsidRDefault="008F54CB" w:rsidP="008F54CB">
      <w:pPr>
        <w:widowControl w:val="0"/>
        <w:autoSpaceDE w:val="0"/>
        <w:autoSpaceDN w:val="0"/>
        <w:adjustRightInd w:val="0"/>
        <w:ind w:left="640" w:hanging="640"/>
        <w:rPr>
          <w:noProof/>
        </w:rPr>
      </w:pPr>
      <w:r w:rsidRPr="008F54CB">
        <w:rPr>
          <w:noProof/>
        </w:rPr>
        <w:t>[45]</w:t>
      </w:r>
      <w:r w:rsidRPr="008F54CB">
        <w:rPr>
          <w:noProof/>
        </w:rPr>
        <w:tab/>
        <w:t>E. L. Taylor, “Short-term Electrical Load Forecasting for an Institutional/ Industrial Power System Using an Artificial Neural Network,” University of Tennessee, 2013.</w:t>
      </w:r>
    </w:p>
    <w:p w14:paraId="6C50C324" w14:textId="77777777" w:rsidR="008F54CB" w:rsidRPr="008F54CB" w:rsidRDefault="008F54CB" w:rsidP="008F54CB">
      <w:pPr>
        <w:widowControl w:val="0"/>
        <w:autoSpaceDE w:val="0"/>
        <w:autoSpaceDN w:val="0"/>
        <w:adjustRightInd w:val="0"/>
        <w:ind w:left="640" w:hanging="640"/>
        <w:rPr>
          <w:noProof/>
        </w:rPr>
      </w:pPr>
      <w:r w:rsidRPr="008F54CB">
        <w:rPr>
          <w:noProof/>
        </w:rPr>
        <w:t>[46]</w:t>
      </w:r>
      <w:r w:rsidRPr="008F54CB">
        <w:rPr>
          <w:noProof/>
        </w:rPr>
        <w:tab/>
        <w:t xml:space="preserve">Z. Deng, B. Wang, Y. Xu, T. Xu, C. Liu, and Z. Zhu, “Multi-scale convolutional neural network with time-cognition for multi-step short-Term load forecasting,” </w:t>
      </w:r>
      <w:r w:rsidRPr="008F54CB">
        <w:rPr>
          <w:i/>
          <w:iCs/>
          <w:noProof/>
        </w:rPr>
        <w:t>IEEE Access</w:t>
      </w:r>
      <w:r w:rsidRPr="008F54CB">
        <w:rPr>
          <w:noProof/>
        </w:rPr>
        <w:t>, vol. 7, pp. 88058–88071, 2019, doi: 10.1109/ACCESS.2019.2926137.</w:t>
      </w:r>
    </w:p>
    <w:p w14:paraId="715B25F3" w14:textId="77777777" w:rsidR="008F54CB" w:rsidRPr="008F54CB" w:rsidRDefault="008F54CB" w:rsidP="008F54CB">
      <w:pPr>
        <w:widowControl w:val="0"/>
        <w:autoSpaceDE w:val="0"/>
        <w:autoSpaceDN w:val="0"/>
        <w:adjustRightInd w:val="0"/>
        <w:ind w:left="640" w:hanging="640"/>
        <w:rPr>
          <w:noProof/>
        </w:rPr>
      </w:pPr>
      <w:r w:rsidRPr="008F54CB">
        <w:rPr>
          <w:noProof/>
        </w:rPr>
        <w:t>[47]</w:t>
      </w:r>
      <w:r w:rsidRPr="008F54CB">
        <w:rPr>
          <w:noProof/>
        </w:rPr>
        <w:tab/>
        <w:t xml:space="preserve">J. Luo, T. Hong, and M. Yue, “Real-time anomaly detection for very short-term load forecasting,” </w:t>
      </w:r>
      <w:r w:rsidRPr="008F54CB">
        <w:rPr>
          <w:i/>
          <w:iCs/>
          <w:noProof/>
        </w:rPr>
        <w:t>J. Mod. Power Syst. Clean Energy</w:t>
      </w:r>
      <w:r w:rsidRPr="008F54CB">
        <w:rPr>
          <w:noProof/>
        </w:rPr>
        <w:t>, 2018, doi: 10.1007/s40565-017-0351-7.</w:t>
      </w:r>
    </w:p>
    <w:p w14:paraId="50CBCE71" w14:textId="77777777" w:rsidR="008F54CB" w:rsidRPr="008F54CB" w:rsidRDefault="008F54CB" w:rsidP="008F54CB">
      <w:pPr>
        <w:widowControl w:val="0"/>
        <w:autoSpaceDE w:val="0"/>
        <w:autoSpaceDN w:val="0"/>
        <w:adjustRightInd w:val="0"/>
        <w:ind w:left="640" w:hanging="640"/>
        <w:rPr>
          <w:noProof/>
        </w:rPr>
      </w:pPr>
      <w:r w:rsidRPr="008F54CB">
        <w:rPr>
          <w:noProof/>
        </w:rPr>
        <w:t>[48]</w:t>
      </w:r>
      <w:r w:rsidRPr="008F54CB">
        <w:rPr>
          <w:noProof/>
        </w:rPr>
        <w:tab/>
        <w:t xml:space="preserve">K. Liu, “Comparison of very short-term load forecasting techniques,” </w:t>
      </w:r>
      <w:r w:rsidRPr="008F54CB">
        <w:rPr>
          <w:i/>
          <w:iCs/>
          <w:noProof/>
        </w:rPr>
        <w:t>IEEE Trans. Power Syst.</w:t>
      </w:r>
      <w:r w:rsidRPr="008F54CB">
        <w:rPr>
          <w:noProof/>
        </w:rPr>
        <w:t>, 1996, doi: 10.1109/59.496169.</w:t>
      </w:r>
    </w:p>
    <w:p w14:paraId="35BBA5EF" w14:textId="77777777" w:rsidR="008F54CB" w:rsidRPr="008F54CB" w:rsidRDefault="008F54CB" w:rsidP="008F54CB">
      <w:pPr>
        <w:widowControl w:val="0"/>
        <w:autoSpaceDE w:val="0"/>
        <w:autoSpaceDN w:val="0"/>
        <w:adjustRightInd w:val="0"/>
        <w:ind w:left="640" w:hanging="640"/>
        <w:rPr>
          <w:noProof/>
        </w:rPr>
      </w:pPr>
      <w:r w:rsidRPr="008F54CB">
        <w:rPr>
          <w:noProof/>
        </w:rPr>
        <w:t>[49]</w:t>
      </w:r>
      <w:r w:rsidRPr="008F54CB">
        <w:rPr>
          <w:noProof/>
        </w:rPr>
        <w:tab/>
        <w:t xml:space="preserve">W. Charyloniuk and M. S. Chen, “Very short-term load forecasting using artificial neural networks,” </w:t>
      </w:r>
      <w:r w:rsidRPr="008F54CB">
        <w:rPr>
          <w:i/>
          <w:iCs/>
          <w:noProof/>
        </w:rPr>
        <w:t>IEEE Trans. Power Syst.</w:t>
      </w:r>
      <w:r w:rsidRPr="008F54CB">
        <w:rPr>
          <w:noProof/>
        </w:rPr>
        <w:t>, 2000, doi: 10.1109/59.852131.</w:t>
      </w:r>
    </w:p>
    <w:p w14:paraId="7AD99657" w14:textId="77777777" w:rsidR="008F54CB" w:rsidRPr="008F54CB" w:rsidRDefault="008F54CB" w:rsidP="008F54CB">
      <w:pPr>
        <w:widowControl w:val="0"/>
        <w:autoSpaceDE w:val="0"/>
        <w:autoSpaceDN w:val="0"/>
        <w:adjustRightInd w:val="0"/>
        <w:ind w:left="640" w:hanging="640"/>
        <w:rPr>
          <w:noProof/>
        </w:rPr>
      </w:pPr>
      <w:r w:rsidRPr="008F54CB">
        <w:rPr>
          <w:noProof/>
        </w:rPr>
        <w:t>[50]</w:t>
      </w:r>
      <w:r w:rsidRPr="008F54CB">
        <w:rPr>
          <w:noProof/>
        </w:rPr>
        <w:tab/>
        <w:t xml:space="preserve">J. W. Taylor, “An evaluation of methods for very short-term load forecasting using minute-by-minute British data,” </w:t>
      </w:r>
      <w:r w:rsidRPr="008F54CB">
        <w:rPr>
          <w:i/>
          <w:iCs/>
          <w:noProof/>
        </w:rPr>
        <w:t>Int. J. Forecast.</w:t>
      </w:r>
      <w:r w:rsidRPr="008F54CB">
        <w:rPr>
          <w:noProof/>
        </w:rPr>
        <w:t>, 2008, doi: 10.1016/j.ijforecast.2008.07.007.</w:t>
      </w:r>
    </w:p>
    <w:p w14:paraId="0869839E" w14:textId="77777777" w:rsidR="008F54CB" w:rsidRPr="008F54CB" w:rsidRDefault="008F54CB" w:rsidP="008F54CB">
      <w:pPr>
        <w:widowControl w:val="0"/>
        <w:autoSpaceDE w:val="0"/>
        <w:autoSpaceDN w:val="0"/>
        <w:adjustRightInd w:val="0"/>
        <w:ind w:left="640" w:hanging="640"/>
        <w:rPr>
          <w:noProof/>
        </w:rPr>
      </w:pPr>
      <w:r w:rsidRPr="008F54CB">
        <w:rPr>
          <w:noProof/>
        </w:rPr>
        <w:t>[51]</w:t>
      </w:r>
      <w:r w:rsidRPr="008F54CB">
        <w:rPr>
          <w:noProof/>
        </w:rPr>
        <w:tab/>
        <w:t xml:space="preserve">T. Hong, J. Wilson, and J. Xie, “Long term probabilistic load forecasting and normalization with hourly information,” </w:t>
      </w:r>
      <w:r w:rsidRPr="008F54CB">
        <w:rPr>
          <w:i/>
          <w:iCs/>
          <w:noProof/>
        </w:rPr>
        <w:t>IEEE Trans. Smart Grid</w:t>
      </w:r>
      <w:r w:rsidRPr="008F54CB">
        <w:rPr>
          <w:noProof/>
        </w:rPr>
        <w:t>, vol. 5, no. 1, pp. 456–462, 2014, doi: 10.1109/TSG.2013.2274373.</w:t>
      </w:r>
    </w:p>
    <w:p w14:paraId="52EAE930" w14:textId="77777777" w:rsidR="008F54CB" w:rsidRPr="008F54CB" w:rsidRDefault="008F54CB" w:rsidP="008F54CB">
      <w:pPr>
        <w:widowControl w:val="0"/>
        <w:autoSpaceDE w:val="0"/>
        <w:autoSpaceDN w:val="0"/>
        <w:adjustRightInd w:val="0"/>
        <w:ind w:left="640" w:hanging="640"/>
        <w:rPr>
          <w:noProof/>
        </w:rPr>
      </w:pPr>
      <w:r w:rsidRPr="008F54CB">
        <w:rPr>
          <w:noProof/>
        </w:rPr>
        <w:t>[52]</w:t>
      </w:r>
      <w:r w:rsidRPr="008F54CB">
        <w:rPr>
          <w:noProof/>
        </w:rPr>
        <w:tab/>
        <w:t xml:space="preserve">P. Mandal, T. Senjyu, N. Urasaki, and T. Funabashi, “A neural network based </w:t>
      </w:r>
      <w:r w:rsidRPr="008F54CB">
        <w:rPr>
          <w:noProof/>
        </w:rPr>
        <w:lastRenderedPageBreak/>
        <w:t xml:space="preserve">several-hour-ahead electric load forecasting using similar days approach,” </w:t>
      </w:r>
      <w:r w:rsidRPr="008F54CB">
        <w:rPr>
          <w:i/>
          <w:iCs/>
          <w:noProof/>
        </w:rPr>
        <w:t>Int. J. Electr. Power Energy Syst.</w:t>
      </w:r>
      <w:r w:rsidRPr="008F54CB">
        <w:rPr>
          <w:noProof/>
        </w:rPr>
        <w:t>, 2006, doi: 10.1016/j.ijepes.2005.12.007.</w:t>
      </w:r>
    </w:p>
    <w:p w14:paraId="1900B766" w14:textId="77777777" w:rsidR="008F54CB" w:rsidRPr="008F54CB" w:rsidRDefault="008F54CB" w:rsidP="008F54CB">
      <w:pPr>
        <w:widowControl w:val="0"/>
        <w:autoSpaceDE w:val="0"/>
        <w:autoSpaceDN w:val="0"/>
        <w:adjustRightInd w:val="0"/>
        <w:ind w:left="640" w:hanging="640"/>
        <w:rPr>
          <w:noProof/>
        </w:rPr>
      </w:pPr>
      <w:r w:rsidRPr="008F54CB">
        <w:rPr>
          <w:noProof/>
        </w:rPr>
        <w:t>[53]</w:t>
      </w:r>
      <w:r w:rsidRPr="008F54CB">
        <w:rPr>
          <w:noProof/>
        </w:rPr>
        <w:tab/>
        <w:t xml:space="preserve">E. Kyriakides and M. Polycarpou, “Short term electric load forecasting: A tutorial,” </w:t>
      </w:r>
      <w:r w:rsidRPr="008F54CB">
        <w:rPr>
          <w:i/>
          <w:iCs/>
          <w:noProof/>
        </w:rPr>
        <w:t>Stud. Comput. Intell.</w:t>
      </w:r>
      <w:r w:rsidRPr="008F54CB">
        <w:rPr>
          <w:noProof/>
        </w:rPr>
        <w:t>, 2006, doi: 10.1007/978-3-540-36122-0_16.</w:t>
      </w:r>
    </w:p>
    <w:p w14:paraId="4B88792E" w14:textId="77777777" w:rsidR="008F54CB" w:rsidRPr="008F54CB" w:rsidRDefault="008F54CB" w:rsidP="008F54CB">
      <w:pPr>
        <w:widowControl w:val="0"/>
        <w:autoSpaceDE w:val="0"/>
        <w:autoSpaceDN w:val="0"/>
        <w:adjustRightInd w:val="0"/>
        <w:ind w:left="640" w:hanging="640"/>
        <w:rPr>
          <w:noProof/>
        </w:rPr>
      </w:pPr>
      <w:r w:rsidRPr="008F54CB">
        <w:rPr>
          <w:noProof/>
        </w:rPr>
        <w:t>[54]</w:t>
      </w:r>
      <w:r w:rsidRPr="008F54CB">
        <w:rPr>
          <w:noProof/>
        </w:rPr>
        <w:tab/>
        <w:t xml:space="preserve">Ö. Ö. Bozkurt, G. Biricik, and Z. C. Taysi, “Artificial neural network and SARIMA based models for power load forecasting in Turkish electricity market Ö,” </w:t>
      </w:r>
      <w:r w:rsidRPr="008F54CB">
        <w:rPr>
          <w:i/>
          <w:iCs/>
          <w:noProof/>
        </w:rPr>
        <w:t>PLoS One</w:t>
      </w:r>
      <w:r w:rsidRPr="008F54CB">
        <w:rPr>
          <w:noProof/>
        </w:rPr>
        <w:t>, 2017, doi: 10.1371/journal.pone.0175915.</w:t>
      </w:r>
    </w:p>
    <w:p w14:paraId="4D9DAB3B" w14:textId="77777777" w:rsidR="008F54CB" w:rsidRPr="008F54CB" w:rsidRDefault="008F54CB" w:rsidP="008F54CB">
      <w:pPr>
        <w:widowControl w:val="0"/>
        <w:autoSpaceDE w:val="0"/>
        <w:autoSpaceDN w:val="0"/>
        <w:adjustRightInd w:val="0"/>
        <w:ind w:left="640" w:hanging="640"/>
        <w:rPr>
          <w:noProof/>
        </w:rPr>
      </w:pPr>
      <w:r w:rsidRPr="008F54CB">
        <w:rPr>
          <w:noProof/>
        </w:rPr>
        <w:t>[55]</w:t>
      </w:r>
      <w:r w:rsidRPr="008F54CB">
        <w:rPr>
          <w:noProof/>
        </w:rPr>
        <w:tab/>
        <w:t>S. Dwijayanti, “Short Term Load Forecasting Using a Neural Network Based Time Series Approach,” Oklahoma State University, 2013.</w:t>
      </w:r>
    </w:p>
    <w:p w14:paraId="34BEE840" w14:textId="77777777" w:rsidR="008F54CB" w:rsidRPr="008F54CB" w:rsidRDefault="008F54CB" w:rsidP="008F54CB">
      <w:pPr>
        <w:widowControl w:val="0"/>
        <w:autoSpaceDE w:val="0"/>
        <w:autoSpaceDN w:val="0"/>
        <w:adjustRightInd w:val="0"/>
        <w:ind w:left="640" w:hanging="640"/>
        <w:rPr>
          <w:noProof/>
        </w:rPr>
      </w:pPr>
      <w:r w:rsidRPr="008F54CB">
        <w:rPr>
          <w:noProof/>
        </w:rPr>
        <w:t>[56]</w:t>
      </w:r>
      <w:r w:rsidRPr="008F54CB">
        <w:rPr>
          <w:noProof/>
        </w:rPr>
        <w:tab/>
        <w:t xml:space="preserve">G. J. Tsekouras, N. D. Hatziargyriou, and E. N. Dialynas, “An optimized adaptive neural network for annual midterm energy forecasting,” </w:t>
      </w:r>
      <w:r w:rsidRPr="008F54CB">
        <w:rPr>
          <w:i/>
          <w:iCs/>
          <w:noProof/>
        </w:rPr>
        <w:t>IEEE Trans. Power Syst.</w:t>
      </w:r>
      <w:r w:rsidRPr="008F54CB">
        <w:rPr>
          <w:noProof/>
        </w:rPr>
        <w:t>, 2006, doi: 10.1109/TPWRS.2005.860926.</w:t>
      </w:r>
    </w:p>
    <w:p w14:paraId="1AE0B5B8" w14:textId="77777777" w:rsidR="008F54CB" w:rsidRPr="008F54CB" w:rsidRDefault="008F54CB" w:rsidP="008F54CB">
      <w:pPr>
        <w:widowControl w:val="0"/>
        <w:autoSpaceDE w:val="0"/>
        <w:autoSpaceDN w:val="0"/>
        <w:adjustRightInd w:val="0"/>
        <w:ind w:left="640" w:hanging="640"/>
        <w:rPr>
          <w:noProof/>
        </w:rPr>
      </w:pPr>
      <w:r w:rsidRPr="008F54CB">
        <w:rPr>
          <w:noProof/>
        </w:rPr>
        <w:t>[57]</w:t>
      </w:r>
      <w:r w:rsidRPr="008F54CB">
        <w:rPr>
          <w:noProof/>
        </w:rPr>
        <w:tab/>
        <w:t xml:space="preserve">E. Doveh, P. Feigin, D. Greig, and L. Hyams, “Experience with FNN models for medium term power demand predictions,” </w:t>
      </w:r>
      <w:r w:rsidRPr="008F54CB">
        <w:rPr>
          <w:i/>
          <w:iCs/>
          <w:noProof/>
        </w:rPr>
        <w:t>IEEE Trans. Power Syst.</w:t>
      </w:r>
      <w:r w:rsidRPr="008F54CB">
        <w:rPr>
          <w:noProof/>
        </w:rPr>
        <w:t>, 1999, doi: 10.1109/59.761878.</w:t>
      </w:r>
    </w:p>
    <w:p w14:paraId="39A81ED9" w14:textId="77777777" w:rsidR="008F54CB" w:rsidRPr="008F54CB" w:rsidRDefault="008F54CB" w:rsidP="008F54CB">
      <w:pPr>
        <w:widowControl w:val="0"/>
        <w:autoSpaceDE w:val="0"/>
        <w:autoSpaceDN w:val="0"/>
        <w:adjustRightInd w:val="0"/>
        <w:ind w:left="640" w:hanging="640"/>
        <w:rPr>
          <w:noProof/>
        </w:rPr>
      </w:pPr>
      <w:r w:rsidRPr="008F54CB">
        <w:rPr>
          <w:noProof/>
        </w:rPr>
        <w:t>[58]</w:t>
      </w:r>
      <w:r w:rsidRPr="008F54CB">
        <w:rPr>
          <w:noProof/>
        </w:rPr>
        <w:tab/>
        <w:t xml:space="preserve">J. Reneses, E. Centeno, and J. Barquín, “Coordination between medium-term generation planning and short-term operation in electricity markets,” </w:t>
      </w:r>
      <w:r w:rsidRPr="008F54CB">
        <w:rPr>
          <w:i/>
          <w:iCs/>
          <w:noProof/>
        </w:rPr>
        <w:t>IEEE Trans. Power Syst.</w:t>
      </w:r>
      <w:r w:rsidRPr="008F54CB">
        <w:rPr>
          <w:noProof/>
        </w:rPr>
        <w:t>, 2006, doi: 10.1109/TPWRS.2005.857851.</w:t>
      </w:r>
    </w:p>
    <w:p w14:paraId="01B43DDB" w14:textId="77777777" w:rsidR="008F54CB" w:rsidRPr="008F54CB" w:rsidRDefault="008F54CB" w:rsidP="008F54CB">
      <w:pPr>
        <w:widowControl w:val="0"/>
        <w:autoSpaceDE w:val="0"/>
        <w:autoSpaceDN w:val="0"/>
        <w:adjustRightInd w:val="0"/>
        <w:ind w:left="640" w:hanging="640"/>
        <w:rPr>
          <w:noProof/>
        </w:rPr>
      </w:pPr>
      <w:r w:rsidRPr="008F54CB">
        <w:rPr>
          <w:noProof/>
        </w:rPr>
        <w:t>[59]</w:t>
      </w:r>
      <w:r w:rsidRPr="008F54CB">
        <w:rPr>
          <w:noProof/>
        </w:rPr>
        <w:tab/>
        <w:t xml:space="preserve">M. S. Kandil, S. M. El-Debeiky, and N. E. Hasanien, “Long-term load forecasting for fast developing utility using a knowledge-based expert system,” </w:t>
      </w:r>
      <w:r w:rsidRPr="008F54CB">
        <w:rPr>
          <w:i/>
          <w:iCs/>
          <w:noProof/>
        </w:rPr>
        <w:t>IEEE Trans. Power Syst.</w:t>
      </w:r>
      <w:r w:rsidRPr="008F54CB">
        <w:rPr>
          <w:noProof/>
        </w:rPr>
        <w:t>, 2002, doi: 10.1109/TPWRS.2002.1007923.</w:t>
      </w:r>
    </w:p>
    <w:p w14:paraId="7AB5B7EC" w14:textId="77777777" w:rsidR="008F54CB" w:rsidRPr="008F54CB" w:rsidRDefault="008F54CB" w:rsidP="008F54CB">
      <w:pPr>
        <w:widowControl w:val="0"/>
        <w:autoSpaceDE w:val="0"/>
        <w:autoSpaceDN w:val="0"/>
        <w:adjustRightInd w:val="0"/>
        <w:ind w:left="640" w:hanging="640"/>
        <w:rPr>
          <w:noProof/>
        </w:rPr>
      </w:pPr>
      <w:r w:rsidRPr="008F54CB">
        <w:rPr>
          <w:noProof/>
        </w:rPr>
        <w:t>[60]</w:t>
      </w:r>
      <w:r w:rsidRPr="008F54CB">
        <w:rPr>
          <w:noProof/>
        </w:rPr>
        <w:tab/>
        <w:t>T. Hong, P. Wang, and H. L. Willis, “A naïve multiple linear regression benchmark for short term load forecasting,” 2011, doi: 10.1109/PES.2011.6038881.</w:t>
      </w:r>
    </w:p>
    <w:p w14:paraId="285DCFE0"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[61]</w:t>
      </w:r>
      <w:r w:rsidRPr="008F54CB">
        <w:rPr>
          <w:noProof/>
        </w:rPr>
        <w:tab/>
        <w:t xml:space="preserve">K. Methaprayoon, W. J. Lee, S. Rasmiddatta, J. R. Liao, and R. J. Ross, “Multistage artificial neural network short-term load forecasting engine with front-end weather forecast,” </w:t>
      </w:r>
      <w:r w:rsidRPr="008F54CB">
        <w:rPr>
          <w:i/>
          <w:iCs/>
          <w:noProof/>
        </w:rPr>
        <w:t>IEEE Trans. Ind. Appl.</w:t>
      </w:r>
      <w:r w:rsidRPr="008F54CB">
        <w:rPr>
          <w:noProof/>
        </w:rPr>
        <w:t>, 2007, doi: 10.1109/TIA.2007.908190.</w:t>
      </w:r>
    </w:p>
    <w:p w14:paraId="31FC8796" w14:textId="77777777" w:rsidR="008F54CB" w:rsidRPr="008F54CB" w:rsidRDefault="008F54CB" w:rsidP="008F54CB">
      <w:pPr>
        <w:widowControl w:val="0"/>
        <w:autoSpaceDE w:val="0"/>
        <w:autoSpaceDN w:val="0"/>
        <w:adjustRightInd w:val="0"/>
        <w:ind w:left="640" w:hanging="640"/>
        <w:rPr>
          <w:noProof/>
        </w:rPr>
      </w:pPr>
      <w:r w:rsidRPr="008F54CB">
        <w:rPr>
          <w:noProof/>
        </w:rPr>
        <w:t>[62]</w:t>
      </w:r>
      <w:r w:rsidRPr="008F54CB">
        <w:rPr>
          <w:noProof/>
        </w:rPr>
        <w:tab/>
        <w:t>A. K. Singh, Ibraheem, S. Khatoon, M. Muazzam, and D. K. Chaturvedi, “Load forecasting techniques and methodologies: A review,” 2012, doi: 10.1109/ICPCES.2012.6508132.</w:t>
      </w:r>
    </w:p>
    <w:p w14:paraId="3FEA5CB6" w14:textId="77777777" w:rsidR="008F54CB" w:rsidRPr="008F54CB" w:rsidRDefault="008F54CB" w:rsidP="008F54CB">
      <w:pPr>
        <w:widowControl w:val="0"/>
        <w:autoSpaceDE w:val="0"/>
        <w:autoSpaceDN w:val="0"/>
        <w:adjustRightInd w:val="0"/>
        <w:ind w:left="640" w:hanging="640"/>
        <w:rPr>
          <w:noProof/>
        </w:rPr>
      </w:pPr>
      <w:r w:rsidRPr="008F54CB">
        <w:rPr>
          <w:noProof/>
        </w:rPr>
        <w:t>[63]</w:t>
      </w:r>
      <w:r w:rsidRPr="008F54CB">
        <w:rPr>
          <w:noProof/>
        </w:rPr>
        <w:tab/>
        <w:t>S. Kumar, S. Mishra, and S. Gupta, “Short term load forecasting using ANN and multiple linear regression,” 2016, doi: 10.1109/CICT.2016.44.</w:t>
      </w:r>
    </w:p>
    <w:p w14:paraId="1CF37614" w14:textId="77777777" w:rsidR="008F54CB" w:rsidRPr="008F54CB" w:rsidRDefault="008F54CB" w:rsidP="008F54CB">
      <w:pPr>
        <w:widowControl w:val="0"/>
        <w:autoSpaceDE w:val="0"/>
        <w:autoSpaceDN w:val="0"/>
        <w:adjustRightInd w:val="0"/>
        <w:ind w:left="640" w:hanging="640"/>
        <w:rPr>
          <w:noProof/>
        </w:rPr>
      </w:pPr>
      <w:r w:rsidRPr="008F54CB">
        <w:rPr>
          <w:noProof/>
        </w:rPr>
        <w:t>[64]</w:t>
      </w:r>
      <w:r w:rsidRPr="008F54CB">
        <w:rPr>
          <w:noProof/>
        </w:rPr>
        <w:tab/>
        <w:t xml:space="preserve">A. Y. Saber and A. K. M. R. Alam, “Short term load forecasting using multiple linear regression for big data,” </w:t>
      </w:r>
      <w:r w:rsidRPr="008F54CB">
        <w:rPr>
          <w:i/>
          <w:iCs/>
          <w:noProof/>
        </w:rPr>
        <w:t>2017 IEEE Symp. Ser. Comput. Intell. SSCI 2017 - Proc.</w:t>
      </w:r>
      <w:r w:rsidRPr="008F54CB">
        <w:rPr>
          <w:noProof/>
        </w:rPr>
        <w:t>, vol. 2018-Janua, pp. 1–6, 2018, doi: 10.1109/SSCI.2017.8285261.</w:t>
      </w:r>
    </w:p>
    <w:p w14:paraId="4305AD70" w14:textId="77777777" w:rsidR="008F54CB" w:rsidRPr="008F54CB" w:rsidRDefault="008F54CB" w:rsidP="008F54CB">
      <w:pPr>
        <w:widowControl w:val="0"/>
        <w:autoSpaceDE w:val="0"/>
        <w:autoSpaceDN w:val="0"/>
        <w:adjustRightInd w:val="0"/>
        <w:ind w:left="640" w:hanging="640"/>
        <w:rPr>
          <w:noProof/>
        </w:rPr>
      </w:pPr>
      <w:r w:rsidRPr="008F54CB">
        <w:rPr>
          <w:noProof/>
        </w:rPr>
        <w:t>[65]</w:t>
      </w:r>
      <w:r w:rsidRPr="008F54CB">
        <w:rPr>
          <w:noProof/>
        </w:rPr>
        <w:tab/>
        <w:t>L. Tang, Y. Yi, and Y. Peng, “An ensemble deep learning model for short-term load forecasting based on ARIMA and LSTM,” 2019, doi: 10.1109/SmartGridComm.2019.8909756.</w:t>
      </w:r>
    </w:p>
    <w:p w14:paraId="4BDB892A" w14:textId="77777777" w:rsidR="008F54CB" w:rsidRPr="008F54CB" w:rsidRDefault="008F54CB" w:rsidP="008F54CB">
      <w:pPr>
        <w:widowControl w:val="0"/>
        <w:autoSpaceDE w:val="0"/>
        <w:autoSpaceDN w:val="0"/>
        <w:adjustRightInd w:val="0"/>
        <w:ind w:left="640" w:hanging="640"/>
        <w:rPr>
          <w:noProof/>
        </w:rPr>
      </w:pPr>
      <w:r w:rsidRPr="008F54CB">
        <w:rPr>
          <w:noProof/>
        </w:rPr>
        <w:t>[66]</w:t>
      </w:r>
      <w:r w:rsidRPr="008F54CB">
        <w:rPr>
          <w:noProof/>
        </w:rPr>
        <w:tab/>
        <w:t xml:space="preserve">B. Nepal, M. Yamaha, A. Yokoe, and T. Yamaji, “Electricity load forecasting using clustering and ARIMA model for energy management in buildings,” </w:t>
      </w:r>
      <w:r w:rsidRPr="008F54CB">
        <w:rPr>
          <w:i/>
          <w:iCs/>
          <w:noProof/>
        </w:rPr>
        <w:t>Japan Archit. Rev.</w:t>
      </w:r>
      <w:r w:rsidRPr="008F54CB">
        <w:rPr>
          <w:noProof/>
        </w:rPr>
        <w:t>, 2020, doi: 10.1002/2475-8876.12135.</w:t>
      </w:r>
    </w:p>
    <w:p w14:paraId="4029E42E" w14:textId="77777777" w:rsidR="008F54CB" w:rsidRPr="008F54CB" w:rsidRDefault="008F54CB" w:rsidP="008F54CB">
      <w:pPr>
        <w:widowControl w:val="0"/>
        <w:autoSpaceDE w:val="0"/>
        <w:autoSpaceDN w:val="0"/>
        <w:adjustRightInd w:val="0"/>
        <w:ind w:left="640" w:hanging="640"/>
        <w:rPr>
          <w:noProof/>
        </w:rPr>
      </w:pPr>
      <w:r w:rsidRPr="008F54CB">
        <w:rPr>
          <w:noProof/>
        </w:rPr>
        <w:t>[67]</w:t>
      </w:r>
      <w:r w:rsidRPr="008F54CB">
        <w:rPr>
          <w:noProof/>
        </w:rPr>
        <w:tab/>
        <w:t>A. Badri, Z. Ameli, and A. Motie Birjandi, “Application of artificial neural networks and fuzzy logic methods for short term load forecasting,” 2012, doi: 10.1016/j.egypro.2011.12.965.</w:t>
      </w:r>
    </w:p>
    <w:p w14:paraId="22237CF9" w14:textId="77777777" w:rsidR="008F54CB" w:rsidRPr="008F54CB" w:rsidRDefault="008F54CB" w:rsidP="008F54CB">
      <w:pPr>
        <w:widowControl w:val="0"/>
        <w:autoSpaceDE w:val="0"/>
        <w:autoSpaceDN w:val="0"/>
        <w:adjustRightInd w:val="0"/>
        <w:ind w:left="640" w:hanging="640"/>
        <w:rPr>
          <w:noProof/>
        </w:rPr>
      </w:pPr>
      <w:r w:rsidRPr="008F54CB">
        <w:rPr>
          <w:noProof/>
        </w:rPr>
        <w:t>[68]</w:t>
      </w:r>
      <w:r w:rsidRPr="008F54CB">
        <w:rPr>
          <w:noProof/>
        </w:rPr>
        <w:tab/>
        <w:t xml:space="preserve">P. H. Kuo and C. J. Huang, “A high precision artificial neural networks model for short-Term energy load forecasting,” </w:t>
      </w:r>
      <w:r w:rsidRPr="008F54CB">
        <w:rPr>
          <w:i/>
          <w:iCs/>
          <w:noProof/>
        </w:rPr>
        <w:t>Energies</w:t>
      </w:r>
      <w:r w:rsidRPr="008F54CB">
        <w:rPr>
          <w:noProof/>
        </w:rPr>
        <w:t>, 2018, doi: 10.3390/en11010213.</w:t>
      </w:r>
    </w:p>
    <w:p w14:paraId="467E2224" w14:textId="77777777" w:rsidR="008F54CB" w:rsidRPr="008F54CB" w:rsidRDefault="008F54CB" w:rsidP="008F54CB">
      <w:pPr>
        <w:widowControl w:val="0"/>
        <w:autoSpaceDE w:val="0"/>
        <w:autoSpaceDN w:val="0"/>
        <w:adjustRightInd w:val="0"/>
        <w:ind w:left="640" w:hanging="640"/>
        <w:rPr>
          <w:noProof/>
        </w:rPr>
      </w:pPr>
      <w:r w:rsidRPr="008F54CB">
        <w:rPr>
          <w:noProof/>
        </w:rPr>
        <w:t>[69]</w:t>
      </w:r>
      <w:r w:rsidRPr="008F54CB">
        <w:rPr>
          <w:noProof/>
        </w:rPr>
        <w:tab/>
        <w:t xml:space="preserve">S. Humeau, T. K. Wijaya, M. Vasirani, and K. Aberer, “Electricity load forecasting </w:t>
      </w:r>
      <w:r w:rsidRPr="008F54CB">
        <w:rPr>
          <w:noProof/>
        </w:rPr>
        <w:lastRenderedPageBreak/>
        <w:t>for residential customers: Exploiting aggregation and correlation between households,” 2013, doi: 10.1109/SustainIT.2013.6685208.</w:t>
      </w:r>
    </w:p>
    <w:p w14:paraId="6FF09611" w14:textId="77777777" w:rsidR="008F54CB" w:rsidRPr="008F54CB" w:rsidRDefault="008F54CB" w:rsidP="008F54CB">
      <w:pPr>
        <w:widowControl w:val="0"/>
        <w:autoSpaceDE w:val="0"/>
        <w:autoSpaceDN w:val="0"/>
        <w:adjustRightInd w:val="0"/>
        <w:ind w:left="640" w:hanging="640"/>
        <w:rPr>
          <w:noProof/>
        </w:rPr>
      </w:pPr>
      <w:r w:rsidRPr="008F54CB">
        <w:rPr>
          <w:noProof/>
        </w:rPr>
        <w:t>[70]</w:t>
      </w:r>
      <w:r w:rsidRPr="008F54CB">
        <w:rPr>
          <w:noProof/>
        </w:rPr>
        <w:tab/>
        <w:t xml:space="preserve">G. Dudek, “Pattern-based local linear regression models for short-term load forecasting,” </w:t>
      </w:r>
      <w:r w:rsidRPr="008F54CB">
        <w:rPr>
          <w:i/>
          <w:iCs/>
          <w:noProof/>
        </w:rPr>
        <w:t>Electr. Power Syst. Res.</w:t>
      </w:r>
      <w:r w:rsidRPr="008F54CB">
        <w:rPr>
          <w:noProof/>
        </w:rPr>
        <w:t>, 2016, doi: 10.1016/j.epsr.2015.09.001.</w:t>
      </w:r>
    </w:p>
    <w:p w14:paraId="7BBA05F4" w14:textId="77777777" w:rsidR="008F54CB" w:rsidRPr="008F54CB" w:rsidRDefault="008F54CB" w:rsidP="008F54CB">
      <w:pPr>
        <w:widowControl w:val="0"/>
        <w:autoSpaceDE w:val="0"/>
        <w:autoSpaceDN w:val="0"/>
        <w:adjustRightInd w:val="0"/>
        <w:ind w:left="640" w:hanging="640"/>
        <w:rPr>
          <w:noProof/>
        </w:rPr>
      </w:pPr>
      <w:r w:rsidRPr="008F54CB">
        <w:rPr>
          <w:noProof/>
        </w:rPr>
        <w:t>[71]</w:t>
      </w:r>
      <w:r w:rsidRPr="008F54CB">
        <w:rPr>
          <w:noProof/>
        </w:rPr>
        <w:tab/>
        <w:t xml:space="preserve">N. Amjady, “Short-term hourly load forecasting using time-series modeling with peak load estimation capability,” </w:t>
      </w:r>
      <w:r w:rsidRPr="008F54CB">
        <w:rPr>
          <w:i/>
          <w:iCs/>
          <w:noProof/>
        </w:rPr>
        <w:t>IEEE Trans. Power Syst.</w:t>
      </w:r>
      <w:r w:rsidRPr="008F54CB">
        <w:rPr>
          <w:noProof/>
        </w:rPr>
        <w:t>, vol. 16, no. 4, pp. 798–805, 2001, doi: 10.1109/59.962429.</w:t>
      </w:r>
    </w:p>
    <w:p w14:paraId="2A83648B" w14:textId="77777777" w:rsidR="008F54CB" w:rsidRPr="008F54CB" w:rsidRDefault="008F54CB" w:rsidP="008F54CB">
      <w:pPr>
        <w:widowControl w:val="0"/>
        <w:autoSpaceDE w:val="0"/>
        <w:autoSpaceDN w:val="0"/>
        <w:adjustRightInd w:val="0"/>
        <w:ind w:left="640" w:hanging="640"/>
        <w:rPr>
          <w:noProof/>
        </w:rPr>
      </w:pPr>
      <w:r w:rsidRPr="008F54CB">
        <w:rPr>
          <w:noProof/>
        </w:rPr>
        <w:t>[72]</w:t>
      </w:r>
      <w:r w:rsidRPr="008F54CB">
        <w:rPr>
          <w:noProof/>
        </w:rPr>
        <w:tab/>
        <w:t>A. Bracale, G. Carpinelli, P. De Falco, and T. Hong, “Short-term industrial load forecasting: A case study in an Italian factory,” 2017, doi: 10.1109/ISGTEurope.2017.8260176.</w:t>
      </w:r>
    </w:p>
    <w:p w14:paraId="0DB4E890" w14:textId="77777777" w:rsidR="008F54CB" w:rsidRPr="008F54CB" w:rsidRDefault="008F54CB" w:rsidP="008F54CB">
      <w:pPr>
        <w:widowControl w:val="0"/>
        <w:autoSpaceDE w:val="0"/>
        <w:autoSpaceDN w:val="0"/>
        <w:adjustRightInd w:val="0"/>
        <w:ind w:left="640" w:hanging="640"/>
        <w:rPr>
          <w:noProof/>
        </w:rPr>
      </w:pPr>
      <w:r w:rsidRPr="008F54CB">
        <w:rPr>
          <w:noProof/>
        </w:rPr>
        <w:t>[73]</w:t>
      </w:r>
      <w:r w:rsidRPr="008F54CB">
        <w:rPr>
          <w:noProof/>
        </w:rPr>
        <w:tab/>
        <w:t xml:space="preserve">P. Wang, B. Liu, and T. Hong, “Electric load forecasting with recency effect: A big data approach,” </w:t>
      </w:r>
      <w:r w:rsidRPr="008F54CB">
        <w:rPr>
          <w:i/>
          <w:iCs/>
          <w:noProof/>
        </w:rPr>
        <w:t>Int. J. Forecast.</w:t>
      </w:r>
      <w:r w:rsidRPr="008F54CB">
        <w:rPr>
          <w:noProof/>
        </w:rPr>
        <w:t>, 2016, doi: 10.1016/j.ijforecast.2015.09.006.</w:t>
      </w:r>
    </w:p>
    <w:p w14:paraId="704A9B66" w14:textId="77777777" w:rsidR="008F54CB" w:rsidRPr="008F54CB" w:rsidRDefault="008F54CB" w:rsidP="008F54CB">
      <w:pPr>
        <w:widowControl w:val="0"/>
        <w:autoSpaceDE w:val="0"/>
        <w:autoSpaceDN w:val="0"/>
        <w:adjustRightInd w:val="0"/>
        <w:ind w:left="640" w:hanging="640"/>
        <w:rPr>
          <w:noProof/>
        </w:rPr>
      </w:pPr>
      <w:r w:rsidRPr="008F54CB">
        <w:rPr>
          <w:noProof/>
        </w:rPr>
        <w:t>[74]</w:t>
      </w:r>
      <w:r w:rsidRPr="008F54C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8F54CB">
        <w:rPr>
          <w:i/>
          <w:iCs/>
          <w:noProof/>
        </w:rPr>
        <w:t>J. Clin. Med.</w:t>
      </w:r>
      <w:r w:rsidRPr="008F54CB">
        <w:rPr>
          <w:noProof/>
        </w:rPr>
        <w:t>, 2019, doi: 10.3390/jcm8122149.</w:t>
      </w:r>
    </w:p>
    <w:p w14:paraId="79389602" w14:textId="77777777" w:rsidR="008F54CB" w:rsidRPr="008F54CB" w:rsidRDefault="008F54CB" w:rsidP="008F54CB">
      <w:pPr>
        <w:widowControl w:val="0"/>
        <w:autoSpaceDE w:val="0"/>
        <w:autoSpaceDN w:val="0"/>
        <w:adjustRightInd w:val="0"/>
        <w:ind w:left="640" w:hanging="640"/>
        <w:rPr>
          <w:noProof/>
        </w:rPr>
      </w:pPr>
      <w:r w:rsidRPr="008F54CB">
        <w:rPr>
          <w:noProof/>
        </w:rPr>
        <w:t>[75]</w:t>
      </w:r>
      <w:r w:rsidRPr="008F54CB">
        <w:rPr>
          <w:noProof/>
        </w:rPr>
        <w:tab/>
        <w:t xml:space="preserve">Y. Wang, N. Zhang, Y. Tan, T. Hong, D. S. Kirschen, and C. Kang, “Combining Probabilistic Load Forecasts,” </w:t>
      </w:r>
      <w:r w:rsidRPr="008F54CB">
        <w:rPr>
          <w:i/>
          <w:iCs/>
          <w:noProof/>
        </w:rPr>
        <w:t>IEEE Trans. Smart Grid</w:t>
      </w:r>
      <w:r w:rsidRPr="008F54CB">
        <w:rPr>
          <w:noProof/>
        </w:rPr>
        <w:t>, vol. 10, no. 4, pp. 3664–3674, 2019, doi: 10.1109/TSG.2018.2833869.</w:t>
      </w:r>
    </w:p>
    <w:p w14:paraId="0ADFB19B" w14:textId="77777777" w:rsidR="008F54CB" w:rsidRPr="008F54CB" w:rsidRDefault="008F54CB" w:rsidP="008F54CB">
      <w:pPr>
        <w:widowControl w:val="0"/>
        <w:autoSpaceDE w:val="0"/>
        <w:autoSpaceDN w:val="0"/>
        <w:adjustRightInd w:val="0"/>
        <w:ind w:left="640" w:hanging="640"/>
        <w:rPr>
          <w:noProof/>
        </w:rPr>
      </w:pPr>
      <w:r w:rsidRPr="008F54CB">
        <w:rPr>
          <w:noProof/>
        </w:rPr>
        <w:t>[76]</w:t>
      </w:r>
      <w:r w:rsidRPr="008F54CB">
        <w:rPr>
          <w:noProof/>
        </w:rPr>
        <w:tab/>
        <w:t xml:space="preserve">G. Papacharalampous, H. Tyralis, and D. Koutsoyiannis, “Predictability of monthly temperature and precipitation using automatic time series forecasting methods,” </w:t>
      </w:r>
      <w:r w:rsidRPr="008F54CB">
        <w:rPr>
          <w:i/>
          <w:iCs/>
          <w:noProof/>
        </w:rPr>
        <w:t>Acta Geophys.</w:t>
      </w:r>
      <w:r w:rsidRPr="008F54CB">
        <w:rPr>
          <w:noProof/>
        </w:rPr>
        <w:t>, 2018, doi: 10.1007/s11600-018-0120-7.</w:t>
      </w:r>
    </w:p>
    <w:p w14:paraId="42AD49EC" w14:textId="77777777" w:rsidR="008F54CB" w:rsidRPr="008F54CB" w:rsidRDefault="008F54CB" w:rsidP="008F54CB">
      <w:pPr>
        <w:widowControl w:val="0"/>
        <w:autoSpaceDE w:val="0"/>
        <w:autoSpaceDN w:val="0"/>
        <w:adjustRightInd w:val="0"/>
        <w:ind w:left="640" w:hanging="640"/>
        <w:rPr>
          <w:noProof/>
        </w:rPr>
      </w:pPr>
      <w:r w:rsidRPr="008F54CB">
        <w:rPr>
          <w:noProof/>
        </w:rPr>
        <w:t>[77]</w:t>
      </w:r>
      <w:r w:rsidRPr="008F54CB">
        <w:rPr>
          <w:noProof/>
        </w:rPr>
        <w:tab/>
        <w:t xml:space="preserve">M. Rana and I. Koprinska, “Forecasting electricity load with advanced wavelet </w:t>
      </w:r>
      <w:r w:rsidRPr="008F54CB">
        <w:rPr>
          <w:noProof/>
        </w:rPr>
        <w:lastRenderedPageBreak/>
        <w:t xml:space="preserve">neural networks,” </w:t>
      </w:r>
      <w:r w:rsidRPr="008F54CB">
        <w:rPr>
          <w:i/>
          <w:iCs/>
          <w:noProof/>
        </w:rPr>
        <w:t>Neurocomputing</w:t>
      </w:r>
      <w:r w:rsidRPr="008F54CB">
        <w:rPr>
          <w:noProof/>
        </w:rPr>
        <w:t>, 2016, doi: 10.1016/j.neucom.2015.12.004.</w:t>
      </w:r>
    </w:p>
    <w:p w14:paraId="0CF9A892" w14:textId="77777777" w:rsidR="008F54CB" w:rsidRPr="008F54CB" w:rsidRDefault="008F54CB" w:rsidP="008F54CB">
      <w:pPr>
        <w:widowControl w:val="0"/>
        <w:autoSpaceDE w:val="0"/>
        <w:autoSpaceDN w:val="0"/>
        <w:adjustRightInd w:val="0"/>
        <w:ind w:left="640" w:hanging="640"/>
        <w:rPr>
          <w:noProof/>
        </w:rPr>
      </w:pPr>
      <w:r w:rsidRPr="008F54CB">
        <w:rPr>
          <w:noProof/>
        </w:rPr>
        <w:t>[78]</w:t>
      </w:r>
      <w:r w:rsidRPr="008F54CB">
        <w:rPr>
          <w:noProof/>
        </w:rPr>
        <w:tab/>
        <w:t xml:space="preserve">Da Liu, K. Sun, H. Huang, and P. Tang, “Monthly load forecasting based on economic data by decomposition integration theory,” </w:t>
      </w:r>
      <w:r w:rsidRPr="008F54CB">
        <w:rPr>
          <w:i/>
          <w:iCs/>
          <w:noProof/>
        </w:rPr>
        <w:t>Sustain.</w:t>
      </w:r>
      <w:r w:rsidRPr="008F54CB">
        <w:rPr>
          <w:noProof/>
        </w:rPr>
        <w:t>, 2018, doi: 10.3390/su10093282.</w:t>
      </w:r>
    </w:p>
    <w:p w14:paraId="60C4A79A" w14:textId="77777777" w:rsidR="008F54CB" w:rsidRPr="008F54CB" w:rsidRDefault="008F54CB" w:rsidP="008F54CB">
      <w:pPr>
        <w:widowControl w:val="0"/>
        <w:autoSpaceDE w:val="0"/>
        <w:autoSpaceDN w:val="0"/>
        <w:adjustRightInd w:val="0"/>
        <w:ind w:left="640" w:hanging="640"/>
        <w:rPr>
          <w:noProof/>
        </w:rPr>
      </w:pPr>
      <w:r w:rsidRPr="008F54CB">
        <w:rPr>
          <w:noProof/>
        </w:rPr>
        <w:t>[79]</w:t>
      </w:r>
      <w:r w:rsidRPr="008F54CB">
        <w:rPr>
          <w:noProof/>
        </w:rPr>
        <w:tab/>
        <w:t xml:space="preserve">T. Hong, M. Gui, M. E. Baran, and H. L. Willis, “Modeling and forecasting hourly electric load by multiple linear regression with interactions,” </w:t>
      </w:r>
      <w:r w:rsidRPr="008F54CB">
        <w:rPr>
          <w:i/>
          <w:iCs/>
          <w:noProof/>
        </w:rPr>
        <w:t>IEEE PES Gen. Meet. PES 2010</w:t>
      </w:r>
      <w:r w:rsidRPr="008F54CB">
        <w:rPr>
          <w:noProof/>
        </w:rPr>
        <w:t>, pp. 1–8, 2010, doi: 10.1109/PES.2010.5589959.</w:t>
      </w:r>
    </w:p>
    <w:p w14:paraId="735EB27B" w14:textId="77777777" w:rsidR="008F54CB" w:rsidRPr="008F54CB" w:rsidRDefault="008F54CB" w:rsidP="008F54CB">
      <w:pPr>
        <w:widowControl w:val="0"/>
        <w:autoSpaceDE w:val="0"/>
        <w:autoSpaceDN w:val="0"/>
        <w:adjustRightInd w:val="0"/>
        <w:ind w:left="640" w:hanging="640"/>
        <w:rPr>
          <w:noProof/>
        </w:rPr>
      </w:pPr>
      <w:r w:rsidRPr="008F54CB">
        <w:rPr>
          <w:noProof/>
        </w:rPr>
        <w:t>[80]</w:t>
      </w:r>
      <w:r w:rsidRPr="008F54CB">
        <w:rPr>
          <w:noProof/>
        </w:rPr>
        <w:tab/>
        <w:t xml:space="preserve">T. Hong and P. Wang, “Fuzzy interaction regression for short term load forecasting,” </w:t>
      </w:r>
      <w:r w:rsidRPr="008F54CB">
        <w:rPr>
          <w:i/>
          <w:iCs/>
          <w:noProof/>
        </w:rPr>
        <w:t>Fuzzy Optim. Decis. Mak.</w:t>
      </w:r>
      <w:r w:rsidRPr="008F54CB">
        <w:rPr>
          <w:noProof/>
        </w:rPr>
        <w:t>, 2014, doi: 10.1007/s10700-013-9166-9.</w:t>
      </w:r>
    </w:p>
    <w:p w14:paraId="12F21C56" w14:textId="77777777" w:rsidR="008F54CB" w:rsidRPr="008F54CB" w:rsidRDefault="008F54CB" w:rsidP="008F54CB">
      <w:pPr>
        <w:widowControl w:val="0"/>
        <w:autoSpaceDE w:val="0"/>
        <w:autoSpaceDN w:val="0"/>
        <w:adjustRightInd w:val="0"/>
        <w:ind w:left="640" w:hanging="640"/>
        <w:rPr>
          <w:noProof/>
        </w:rPr>
      </w:pPr>
      <w:r w:rsidRPr="008F54CB">
        <w:rPr>
          <w:noProof/>
        </w:rPr>
        <w:t>[81]</w:t>
      </w:r>
      <w:r w:rsidRPr="008F54CB">
        <w:rPr>
          <w:noProof/>
        </w:rPr>
        <w:tab/>
        <w:t>M. Abuella and B. Chowdhury, “Solar power probabilistic forecasting by using multiple linear regression analysis,” 2015, doi: 10.1109/SECON.2015.7132869.</w:t>
      </w:r>
    </w:p>
    <w:p w14:paraId="6D35C843" w14:textId="77777777" w:rsidR="008F54CB" w:rsidRPr="008F54CB" w:rsidRDefault="008F54CB" w:rsidP="008F54CB">
      <w:pPr>
        <w:widowControl w:val="0"/>
        <w:autoSpaceDE w:val="0"/>
        <w:autoSpaceDN w:val="0"/>
        <w:adjustRightInd w:val="0"/>
        <w:ind w:left="640" w:hanging="640"/>
        <w:rPr>
          <w:noProof/>
        </w:rPr>
      </w:pPr>
      <w:r w:rsidRPr="008F54CB">
        <w:rPr>
          <w:noProof/>
        </w:rPr>
        <w:t>[82]</w:t>
      </w:r>
      <w:r w:rsidRPr="008F54CB">
        <w:rPr>
          <w:noProof/>
        </w:rPr>
        <w:tab/>
        <w:t xml:space="preserve">K. Panklib, C. Prakasvudhisarn, and D. Khummongkol, “Electricity Consumption Forecasting in Thailand Using an Artificial Neural Network and Multiple Linear Regression,” </w:t>
      </w:r>
      <w:r w:rsidRPr="008F54CB">
        <w:rPr>
          <w:i/>
          <w:iCs/>
          <w:noProof/>
        </w:rPr>
        <w:t>Energy Sources, Part B Econ. Plan. Policy</w:t>
      </w:r>
      <w:r w:rsidRPr="008F54CB">
        <w:rPr>
          <w:noProof/>
        </w:rPr>
        <w:t>, 2015, doi: 10.1080/15567249.2011.559520.</w:t>
      </w:r>
    </w:p>
    <w:p w14:paraId="435094F2" w14:textId="77777777" w:rsidR="008F54CB" w:rsidRPr="008F54CB" w:rsidRDefault="008F54CB" w:rsidP="008F54CB">
      <w:pPr>
        <w:widowControl w:val="0"/>
        <w:autoSpaceDE w:val="0"/>
        <w:autoSpaceDN w:val="0"/>
        <w:adjustRightInd w:val="0"/>
        <w:ind w:left="640" w:hanging="640"/>
        <w:rPr>
          <w:noProof/>
        </w:rPr>
      </w:pPr>
      <w:r w:rsidRPr="008F54CB">
        <w:rPr>
          <w:noProof/>
        </w:rPr>
        <w:t>[83]</w:t>
      </w:r>
      <w:r w:rsidRPr="008F54CB">
        <w:rPr>
          <w:noProof/>
        </w:rPr>
        <w:tab/>
        <w:t>X. Sun, Z. Ouyang, and D. Yue, “Short-term load forecasting based on multivariate linear regression,” 2017, doi: 10.1109/EI2.2017.8245401.</w:t>
      </w:r>
    </w:p>
    <w:p w14:paraId="056EE341" w14:textId="77777777" w:rsidR="008F54CB" w:rsidRPr="008F54CB" w:rsidRDefault="008F54CB" w:rsidP="008F54CB">
      <w:pPr>
        <w:widowControl w:val="0"/>
        <w:autoSpaceDE w:val="0"/>
        <w:autoSpaceDN w:val="0"/>
        <w:adjustRightInd w:val="0"/>
        <w:ind w:left="640" w:hanging="640"/>
        <w:rPr>
          <w:noProof/>
        </w:rPr>
      </w:pPr>
      <w:r w:rsidRPr="008F54CB">
        <w:rPr>
          <w:noProof/>
        </w:rPr>
        <w:t>[84]</w:t>
      </w:r>
      <w:r w:rsidRPr="008F54CB">
        <w:rPr>
          <w:noProof/>
        </w:rPr>
        <w:tab/>
        <w:t xml:space="preserve">R. Weron, </w:t>
      </w:r>
      <w:r w:rsidRPr="008F54CB">
        <w:rPr>
          <w:i/>
          <w:iCs/>
          <w:noProof/>
        </w:rPr>
        <w:t>Modeling and forecasting electricity loads and prices: A statistical approach</w:t>
      </w:r>
      <w:r w:rsidRPr="008F54CB">
        <w:rPr>
          <w:noProof/>
        </w:rPr>
        <w:t>. wiley, 2006.</w:t>
      </w:r>
    </w:p>
    <w:p w14:paraId="0A10F834" w14:textId="77777777" w:rsidR="008F54CB" w:rsidRPr="008F54CB" w:rsidRDefault="008F54CB" w:rsidP="008F54CB">
      <w:pPr>
        <w:widowControl w:val="0"/>
        <w:autoSpaceDE w:val="0"/>
        <w:autoSpaceDN w:val="0"/>
        <w:adjustRightInd w:val="0"/>
        <w:ind w:left="640" w:hanging="640"/>
        <w:rPr>
          <w:noProof/>
        </w:rPr>
      </w:pPr>
      <w:r w:rsidRPr="008F54CB">
        <w:rPr>
          <w:noProof/>
        </w:rPr>
        <w:t>[85]</w:t>
      </w:r>
      <w:r w:rsidRPr="008F54CB">
        <w:rPr>
          <w:noProof/>
        </w:rPr>
        <w:tab/>
        <w:t>N. Amral, C. S. Özveren, and D. King, “Short term load forecasting using multiple linear regression,” 2007, doi: 10.1109/UPEC.2007.4469121.</w:t>
      </w:r>
    </w:p>
    <w:p w14:paraId="480E9039" w14:textId="77777777" w:rsidR="008F54CB" w:rsidRPr="008F54CB" w:rsidRDefault="008F54CB" w:rsidP="008F54CB">
      <w:pPr>
        <w:widowControl w:val="0"/>
        <w:autoSpaceDE w:val="0"/>
        <w:autoSpaceDN w:val="0"/>
        <w:adjustRightInd w:val="0"/>
        <w:ind w:left="640" w:hanging="640"/>
        <w:rPr>
          <w:noProof/>
        </w:rPr>
      </w:pPr>
      <w:r w:rsidRPr="008F54CB">
        <w:rPr>
          <w:noProof/>
        </w:rPr>
        <w:t>[86]</w:t>
      </w:r>
      <w:r w:rsidRPr="008F54CB">
        <w:rPr>
          <w:noProof/>
        </w:rPr>
        <w:tab/>
        <w:t>T. Hong, “Short Term Electric Load Forecasting,” North Carolina State University, 2010.</w:t>
      </w:r>
    </w:p>
    <w:p w14:paraId="71BFB06C"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[87]</w:t>
      </w:r>
      <w:r w:rsidRPr="008F54CB">
        <w:rPr>
          <w:noProof/>
        </w:rPr>
        <w:tab/>
        <w:t xml:space="preserve">E. Stellwagen and L. Tashman, “ARIMA : The Models of Box and Jenkins,” </w:t>
      </w:r>
      <w:r w:rsidRPr="008F54CB">
        <w:rPr>
          <w:i/>
          <w:iCs/>
          <w:noProof/>
        </w:rPr>
        <w:t>Foresight Int. J. Appl. Forecast.</w:t>
      </w:r>
      <w:r w:rsidRPr="008F54CB">
        <w:rPr>
          <w:noProof/>
        </w:rPr>
        <w:t>, 2013.</w:t>
      </w:r>
    </w:p>
    <w:p w14:paraId="61E017A4" w14:textId="77777777" w:rsidR="008F54CB" w:rsidRPr="008F54CB" w:rsidRDefault="008F54CB" w:rsidP="008F54CB">
      <w:pPr>
        <w:widowControl w:val="0"/>
        <w:autoSpaceDE w:val="0"/>
        <w:autoSpaceDN w:val="0"/>
        <w:adjustRightInd w:val="0"/>
        <w:ind w:left="640" w:hanging="640"/>
        <w:rPr>
          <w:noProof/>
        </w:rPr>
      </w:pPr>
      <w:r w:rsidRPr="008F54CB">
        <w:rPr>
          <w:noProof/>
        </w:rPr>
        <w:t>[88]</w:t>
      </w:r>
      <w:r w:rsidRPr="008F54CB">
        <w:rPr>
          <w:noProof/>
        </w:rPr>
        <w:tab/>
        <w:t xml:space="preserve">A. D. Papalexopoulos and T. C. Hesterberg, “A regression-based approach to short-term system load forecasting,” </w:t>
      </w:r>
      <w:r w:rsidRPr="008F54CB">
        <w:rPr>
          <w:i/>
          <w:iCs/>
          <w:noProof/>
        </w:rPr>
        <w:t>IEEE Trans. Power Syst.</w:t>
      </w:r>
      <w:r w:rsidRPr="008F54CB">
        <w:rPr>
          <w:noProof/>
        </w:rPr>
        <w:t>, 1990, doi: 10.1109/59.99410.</w:t>
      </w:r>
    </w:p>
    <w:p w14:paraId="6CF7EAE2" w14:textId="77777777" w:rsidR="008F54CB" w:rsidRPr="008F54CB" w:rsidRDefault="008F54CB" w:rsidP="008F54CB">
      <w:pPr>
        <w:widowControl w:val="0"/>
        <w:autoSpaceDE w:val="0"/>
        <w:autoSpaceDN w:val="0"/>
        <w:adjustRightInd w:val="0"/>
        <w:ind w:left="640" w:hanging="640"/>
        <w:rPr>
          <w:noProof/>
        </w:rPr>
      </w:pPr>
      <w:r w:rsidRPr="008F54CB">
        <w:rPr>
          <w:noProof/>
        </w:rPr>
        <w:t>[89]</w:t>
      </w:r>
      <w:r w:rsidRPr="008F54CB">
        <w:rPr>
          <w:noProof/>
        </w:rPr>
        <w:tab/>
        <w:t xml:space="preserve">M. Cai, M. Pipattanasomporn, and S. Rahman, “Day-ahead building-level load forecasts using deep learning vs. traditional time-series techniques,” </w:t>
      </w:r>
      <w:r w:rsidRPr="008F54CB">
        <w:rPr>
          <w:i/>
          <w:iCs/>
          <w:noProof/>
        </w:rPr>
        <w:t>Appl. Energy</w:t>
      </w:r>
      <w:r w:rsidRPr="008F54CB">
        <w:rPr>
          <w:noProof/>
        </w:rPr>
        <w:t>, 2019, doi: 10.1016/j.apenergy.2018.12.042.</w:t>
      </w:r>
    </w:p>
    <w:p w14:paraId="7DFAC70D" w14:textId="77777777" w:rsidR="008F54CB" w:rsidRPr="008F54CB" w:rsidRDefault="008F54CB" w:rsidP="008F54CB">
      <w:pPr>
        <w:widowControl w:val="0"/>
        <w:autoSpaceDE w:val="0"/>
        <w:autoSpaceDN w:val="0"/>
        <w:adjustRightInd w:val="0"/>
        <w:ind w:left="640" w:hanging="640"/>
        <w:rPr>
          <w:noProof/>
        </w:rPr>
      </w:pPr>
      <w:r w:rsidRPr="008F54CB">
        <w:rPr>
          <w:noProof/>
        </w:rPr>
        <w:t>[90]</w:t>
      </w:r>
      <w:r w:rsidRPr="008F54CB">
        <w:rPr>
          <w:noProof/>
        </w:rPr>
        <w:tab/>
        <w:t xml:space="preserve">K. Goswami, A. Ganguly, and A. K. Sil, “Day ahead forecasting and peak load management using multivariate auto regression technique,” </w:t>
      </w:r>
      <w:r w:rsidRPr="008F54CB">
        <w:rPr>
          <w:i/>
          <w:iCs/>
          <w:noProof/>
        </w:rPr>
        <w:t>Proc. 2018 IEEE Appl. Signal Process. Conf. ASPCON 2018</w:t>
      </w:r>
      <w:r w:rsidRPr="008F54CB">
        <w:rPr>
          <w:noProof/>
        </w:rPr>
        <w:t>, no. 1, pp. 279–282, 2018, doi: 10.1109/ASPCON.2018.8748661.</w:t>
      </w:r>
    </w:p>
    <w:p w14:paraId="18B32DBE" w14:textId="77777777" w:rsidR="008F54CB" w:rsidRPr="008F54CB" w:rsidRDefault="008F54CB" w:rsidP="008F54CB">
      <w:pPr>
        <w:widowControl w:val="0"/>
        <w:autoSpaceDE w:val="0"/>
        <w:autoSpaceDN w:val="0"/>
        <w:adjustRightInd w:val="0"/>
        <w:ind w:left="640" w:hanging="640"/>
        <w:rPr>
          <w:noProof/>
        </w:rPr>
      </w:pPr>
      <w:r w:rsidRPr="008F54CB">
        <w:rPr>
          <w:noProof/>
        </w:rPr>
        <w:t>[91]</w:t>
      </w:r>
      <w:r w:rsidRPr="008F54CB">
        <w:rPr>
          <w:noProof/>
        </w:rPr>
        <w:tab/>
        <w:t xml:space="preserve">G. N. Shilpa and G. S. Sheshadri, “ARIMAX Model for Short-Term Electrical Load Forecasting,” </w:t>
      </w:r>
      <w:r w:rsidRPr="008F54CB">
        <w:rPr>
          <w:i/>
          <w:iCs/>
          <w:noProof/>
        </w:rPr>
        <w:t>Int. J. Recent Technol. Eng.</w:t>
      </w:r>
      <w:r w:rsidRPr="008F54CB">
        <w:rPr>
          <w:noProof/>
        </w:rPr>
        <w:t>, 2019, doi: 10.35940/ijrte.d7950.118419.</w:t>
      </w:r>
    </w:p>
    <w:p w14:paraId="2CEE9AC8" w14:textId="77777777" w:rsidR="008F54CB" w:rsidRPr="008F54CB" w:rsidRDefault="008F54CB" w:rsidP="008F54CB">
      <w:pPr>
        <w:widowControl w:val="0"/>
        <w:autoSpaceDE w:val="0"/>
        <w:autoSpaceDN w:val="0"/>
        <w:adjustRightInd w:val="0"/>
        <w:ind w:left="640" w:hanging="640"/>
        <w:rPr>
          <w:noProof/>
        </w:rPr>
      </w:pPr>
      <w:r w:rsidRPr="008F54CB">
        <w:rPr>
          <w:noProof/>
        </w:rPr>
        <w:t>[92]</w:t>
      </w:r>
      <w:r w:rsidRPr="008F54CB">
        <w:rPr>
          <w:noProof/>
        </w:rPr>
        <w:tab/>
        <w:t xml:space="preserve">H. Cui and X. Peng, “Short-Term City Electric Load Forecasting with Considering Temperature Effects: An Improved ARIMAX Model,” </w:t>
      </w:r>
      <w:r w:rsidRPr="008F54CB">
        <w:rPr>
          <w:i/>
          <w:iCs/>
          <w:noProof/>
        </w:rPr>
        <w:t>Math. Probl. Eng.</w:t>
      </w:r>
      <w:r w:rsidRPr="008F54CB">
        <w:rPr>
          <w:noProof/>
        </w:rPr>
        <w:t>, 2015, doi: 10.1155/2015/589374.</w:t>
      </w:r>
    </w:p>
    <w:p w14:paraId="58B4AC71" w14:textId="77777777" w:rsidR="008F54CB" w:rsidRPr="008F54CB" w:rsidRDefault="008F54CB" w:rsidP="008F54CB">
      <w:pPr>
        <w:widowControl w:val="0"/>
        <w:autoSpaceDE w:val="0"/>
        <w:autoSpaceDN w:val="0"/>
        <w:adjustRightInd w:val="0"/>
        <w:ind w:left="640" w:hanging="640"/>
        <w:rPr>
          <w:noProof/>
        </w:rPr>
      </w:pPr>
      <w:r w:rsidRPr="008F54CB">
        <w:rPr>
          <w:noProof/>
        </w:rPr>
        <w:t>[93]</w:t>
      </w:r>
      <w:r w:rsidRPr="008F54CB">
        <w:rPr>
          <w:noProof/>
        </w:rPr>
        <w:tab/>
        <w:t>A. Shadkam, “Using SARIMAX to forecast electricity demand and consumption in university buildings,” The University of British Columbia, 2020.</w:t>
      </w:r>
    </w:p>
    <w:p w14:paraId="26485753" w14:textId="77777777" w:rsidR="008F54CB" w:rsidRPr="008F54CB" w:rsidRDefault="008F54CB" w:rsidP="008F54CB">
      <w:pPr>
        <w:widowControl w:val="0"/>
        <w:autoSpaceDE w:val="0"/>
        <w:autoSpaceDN w:val="0"/>
        <w:adjustRightInd w:val="0"/>
        <w:ind w:left="640" w:hanging="640"/>
        <w:rPr>
          <w:noProof/>
        </w:rPr>
      </w:pPr>
      <w:r w:rsidRPr="008F54CB">
        <w:rPr>
          <w:noProof/>
        </w:rPr>
        <w:t>[94]</w:t>
      </w:r>
      <w:r w:rsidRPr="008F54CB">
        <w:rPr>
          <w:noProof/>
        </w:rPr>
        <w:tab/>
        <w:t>I. Fernández, C. E. Borges, and Y. K. Penya, “Efficient building load forecasting,” 2011, doi: 10.1109/ETFA.2011.6059103.</w:t>
      </w:r>
    </w:p>
    <w:p w14:paraId="404AD0B0" w14:textId="77777777" w:rsidR="008F54CB" w:rsidRPr="008F54CB" w:rsidRDefault="008F54CB" w:rsidP="008F54CB">
      <w:pPr>
        <w:widowControl w:val="0"/>
        <w:autoSpaceDE w:val="0"/>
        <w:autoSpaceDN w:val="0"/>
        <w:adjustRightInd w:val="0"/>
        <w:ind w:left="640" w:hanging="640"/>
        <w:rPr>
          <w:noProof/>
        </w:rPr>
      </w:pPr>
      <w:r w:rsidRPr="008F54CB">
        <w:rPr>
          <w:noProof/>
        </w:rPr>
        <w:t>[95]</w:t>
      </w:r>
      <w:r w:rsidRPr="008F54CB">
        <w:rPr>
          <w:noProof/>
        </w:rPr>
        <w:tab/>
        <w:t xml:space="preserve">R. Bonetto and M. Rossi, “Parallel multi-step ahead power demand forecasting through NAR neural networks,” </w:t>
      </w:r>
      <w:r w:rsidRPr="008F54CB">
        <w:rPr>
          <w:i/>
          <w:iCs/>
          <w:noProof/>
        </w:rPr>
        <w:t xml:space="preserve">2016 IEEE Int. Conf. Smart Grid Commun. </w:t>
      </w:r>
      <w:r w:rsidRPr="008F54CB">
        <w:rPr>
          <w:i/>
          <w:iCs/>
          <w:noProof/>
        </w:rPr>
        <w:lastRenderedPageBreak/>
        <w:t>SmartGridComm 2016</w:t>
      </w:r>
      <w:r w:rsidRPr="008F54CB">
        <w:rPr>
          <w:noProof/>
        </w:rPr>
        <w:t>, pp. 314–319, Dec. 2016, doi: 10.1109/SmartGridComm.2016.7778780.</w:t>
      </w:r>
    </w:p>
    <w:p w14:paraId="1134B8FF" w14:textId="77777777" w:rsidR="008F54CB" w:rsidRPr="008F54CB" w:rsidRDefault="008F54CB" w:rsidP="008F54CB">
      <w:pPr>
        <w:widowControl w:val="0"/>
        <w:autoSpaceDE w:val="0"/>
        <w:autoSpaceDN w:val="0"/>
        <w:adjustRightInd w:val="0"/>
        <w:ind w:left="640" w:hanging="640"/>
        <w:rPr>
          <w:noProof/>
        </w:rPr>
      </w:pPr>
      <w:r w:rsidRPr="008F54CB">
        <w:rPr>
          <w:noProof/>
        </w:rPr>
        <w:t>[96]</w:t>
      </w:r>
      <w:r w:rsidRPr="008F54CB">
        <w:rPr>
          <w:noProof/>
        </w:rPr>
        <w:tab/>
        <w:t xml:space="preserve">M. Cools, E. Moons, and G. Wets, “Investigating the Variability in Daily Traffic Counts through use of ARIMAX and SARIMAX Models: Assessing the Effect of Holidays on Two Site Locations,” </w:t>
      </w:r>
      <w:r w:rsidRPr="008F54CB">
        <w:rPr>
          <w:i/>
          <w:iCs/>
          <w:noProof/>
        </w:rPr>
        <w:t>https://doi.org/10.3141/2136-07</w:t>
      </w:r>
      <w:r w:rsidRPr="008F54CB">
        <w:rPr>
          <w:noProof/>
        </w:rPr>
        <w:t>, 2009.</w:t>
      </w:r>
    </w:p>
    <w:p w14:paraId="2EA9C5EF" w14:textId="77777777" w:rsidR="008F54CB" w:rsidRPr="008F54CB" w:rsidRDefault="008F54CB" w:rsidP="008F54CB">
      <w:pPr>
        <w:widowControl w:val="0"/>
        <w:autoSpaceDE w:val="0"/>
        <w:autoSpaceDN w:val="0"/>
        <w:adjustRightInd w:val="0"/>
        <w:ind w:left="640" w:hanging="640"/>
        <w:rPr>
          <w:noProof/>
        </w:rPr>
      </w:pPr>
      <w:r w:rsidRPr="008F54CB">
        <w:rPr>
          <w:noProof/>
        </w:rPr>
        <w:t>[97]</w:t>
      </w:r>
      <w:r w:rsidRPr="008F54CB">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The Case of Greek Electricity Market,” </w:t>
      </w:r>
      <w:r w:rsidRPr="008F54CB">
        <w:rPr>
          <w:i/>
          <w:iCs/>
          <w:noProof/>
        </w:rPr>
        <w:t>Energies</w:t>
      </w:r>
      <w:r w:rsidRPr="008F54CB">
        <w:rPr>
          <w:noProof/>
        </w:rPr>
        <w:t>, 2016, doi: 10.3390/en9080635.</w:t>
      </w:r>
    </w:p>
    <w:p w14:paraId="421B3D9D" w14:textId="77777777" w:rsidR="008F54CB" w:rsidRPr="008F54CB" w:rsidRDefault="008F54CB" w:rsidP="008F54CB">
      <w:pPr>
        <w:widowControl w:val="0"/>
        <w:autoSpaceDE w:val="0"/>
        <w:autoSpaceDN w:val="0"/>
        <w:adjustRightInd w:val="0"/>
        <w:ind w:left="640" w:hanging="640"/>
        <w:rPr>
          <w:noProof/>
        </w:rPr>
      </w:pPr>
      <w:r w:rsidRPr="008F54CB">
        <w:rPr>
          <w:noProof/>
        </w:rPr>
        <w:t>[98]</w:t>
      </w:r>
      <w:r w:rsidRPr="008F54CB">
        <w:rPr>
          <w:noProof/>
        </w:rPr>
        <w:tab/>
        <w:t xml:space="preserve">M. De Felice, A. Alessandri, and P. M. Ruti, “Electricity demand forecasting over Italy: Potential benefits using numerical weather prediction models,” </w:t>
      </w:r>
      <w:r w:rsidRPr="008F54CB">
        <w:rPr>
          <w:i/>
          <w:iCs/>
          <w:noProof/>
        </w:rPr>
        <w:t>Electr. Power Syst. Res.</w:t>
      </w:r>
      <w:r w:rsidRPr="008F54CB">
        <w:rPr>
          <w:noProof/>
        </w:rPr>
        <w:t>, 2013, doi: 10.1016/j.epsr.2013.06.004.</w:t>
      </w:r>
    </w:p>
    <w:p w14:paraId="2A177712" w14:textId="77777777" w:rsidR="008F54CB" w:rsidRPr="008F54CB" w:rsidRDefault="008F54CB" w:rsidP="008F54CB">
      <w:pPr>
        <w:widowControl w:val="0"/>
        <w:autoSpaceDE w:val="0"/>
        <w:autoSpaceDN w:val="0"/>
        <w:adjustRightInd w:val="0"/>
        <w:ind w:left="640" w:hanging="640"/>
        <w:rPr>
          <w:noProof/>
        </w:rPr>
      </w:pPr>
      <w:r w:rsidRPr="008F54CB">
        <w:rPr>
          <w:noProof/>
        </w:rPr>
        <w:t>[99]</w:t>
      </w:r>
      <w:r w:rsidRPr="008F54CB">
        <w:rPr>
          <w:noProof/>
        </w:rPr>
        <w:tab/>
        <w:t xml:space="preserve">A. Khotanzad, R. C. Hwang, A. Abaye, and D. Maratukulam, “An Adaptive Modular Artificial Neural Network Hourly Load Forecaster and its Implementation at Electric Utilities,” </w:t>
      </w:r>
      <w:r w:rsidRPr="008F54CB">
        <w:rPr>
          <w:i/>
          <w:iCs/>
          <w:noProof/>
        </w:rPr>
        <w:t>IEEE Trans. Power Syst.</w:t>
      </w:r>
      <w:r w:rsidRPr="008F54CB">
        <w:rPr>
          <w:noProof/>
        </w:rPr>
        <w:t>, 1995, doi: 10.1109/59.466468.</w:t>
      </w:r>
    </w:p>
    <w:p w14:paraId="613FA882" w14:textId="77777777" w:rsidR="008F54CB" w:rsidRPr="008F54CB" w:rsidRDefault="008F54CB" w:rsidP="008F54CB">
      <w:pPr>
        <w:widowControl w:val="0"/>
        <w:autoSpaceDE w:val="0"/>
        <w:autoSpaceDN w:val="0"/>
        <w:adjustRightInd w:val="0"/>
        <w:ind w:left="640" w:hanging="640"/>
        <w:rPr>
          <w:noProof/>
        </w:rPr>
      </w:pPr>
      <w:r w:rsidRPr="008F54CB">
        <w:rPr>
          <w:noProof/>
        </w:rPr>
        <w:t>[100]</w:t>
      </w:r>
      <w:r w:rsidRPr="008F54CB">
        <w:rPr>
          <w:noProof/>
        </w:rPr>
        <w:tab/>
        <w:t xml:space="preserve">A. Khotanzad, R. Afkhami-Rohani, T. L. Lu, A. Abaye, M. Davis, and D. J. Maratukulam, “ANNSTLF - A neural-network-based electric load forecasting system,” </w:t>
      </w:r>
      <w:r w:rsidRPr="008F54CB">
        <w:rPr>
          <w:i/>
          <w:iCs/>
          <w:noProof/>
        </w:rPr>
        <w:t>IEEE Trans. Neural Networks</w:t>
      </w:r>
      <w:r w:rsidRPr="008F54CB">
        <w:rPr>
          <w:noProof/>
        </w:rPr>
        <w:t>, 1997, doi: 10.1109/72.595881.</w:t>
      </w:r>
    </w:p>
    <w:p w14:paraId="62305B31" w14:textId="77777777" w:rsidR="008F54CB" w:rsidRPr="008F54CB" w:rsidRDefault="008F54CB" w:rsidP="008F54CB">
      <w:pPr>
        <w:widowControl w:val="0"/>
        <w:autoSpaceDE w:val="0"/>
        <w:autoSpaceDN w:val="0"/>
        <w:adjustRightInd w:val="0"/>
        <w:ind w:left="640" w:hanging="640"/>
        <w:rPr>
          <w:noProof/>
        </w:rPr>
      </w:pPr>
      <w:r w:rsidRPr="008F54CB">
        <w:rPr>
          <w:noProof/>
        </w:rPr>
        <w:t>[101]</w:t>
      </w:r>
      <w:r w:rsidRPr="008F54CB">
        <w:rPr>
          <w:noProof/>
        </w:rPr>
        <w:tab/>
        <w:t>“Recursive least squares filter - Wikipedia.” https://en.wikipedia.org/wiki/Recursive_least_squares_filter (accessed Oct. 08, 2021).</w:t>
      </w:r>
    </w:p>
    <w:p w14:paraId="74274A14"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[102]</w:t>
      </w:r>
      <w:r w:rsidRPr="008F54CB">
        <w:rPr>
          <w:noProof/>
        </w:rPr>
        <w:tab/>
        <w:t xml:space="preserve">W. S. McCulloch and W. Pitts, “A logical calculus of the ideas immanent in nervous activity,” </w:t>
      </w:r>
      <w:r w:rsidRPr="008F54CB">
        <w:rPr>
          <w:i/>
          <w:iCs/>
          <w:noProof/>
        </w:rPr>
        <w:t>Bull. Math. Biophys.</w:t>
      </w:r>
      <w:r w:rsidRPr="008F54CB">
        <w:rPr>
          <w:noProof/>
        </w:rPr>
        <w:t>, 1943, doi: 10.1007/BF02478259.</w:t>
      </w:r>
    </w:p>
    <w:p w14:paraId="2251D4F5" w14:textId="77777777" w:rsidR="008F54CB" w:rsidRPr="008F54CB" w:rsidRDefault="008F54CB" w:rsidP="008F54CB">
      <w:pPr>
        <w:widowControl w:val="0"/>
        <w:autoSpaceDE w:val="0"/>
        <w:autoSpaceDN w:val="0"/>
        <w:adjustRightInd w:val="0"/>
        <w:ind w:left="640" w:hanging="640"/>
        <w:rPr>
          <w:noProof/>
        </w:rPr>
      </w:pPr>
      <w:r w:rsidRPr="008F54CB">
        <w:rPr>
          <w:noProof/>
        </w:rPr>
        <w:t>[103]</w:t>
      </w:r>
      <w:r w:rsidRPr="008F54CB">
        <w:rPr>
          <w:noProof/>
        </w:rPr>
        <w:tab/>
        <w:t xml:space="preserve">D. O. Hebb, “The first stage of perception: growth of the assembly,” </w:t>
      </w:r>
      <w:r w:rsidRPr="008F54CB">
        <w:rPr>
          <w:i/>
          <w:iCs/>
          <w:noProof/>
        </w:rPr>
        <w:t>Organ. Behav.</w:t>
      </w:r>
      <w:r w:rsidRPr="008F54CB">
        <w:rPr>
          <w:noProof/>
        </w:rPr>
        <w:t>, 1949, doi: 10.1016/0301-0082(84)90021-2.</w:t>
      </w:r>
    </w:p>
    <w:p w14:paraId="38637FDD" w14:textId="77777777" w:rsidR="008F54CB" w:rsidRPr="008F54CB" w:rsidRDefault="008F54CB" w:rsidP="008F54CB">
      <w:pPr>
        <w:widowControl w:val="0"/>
        <w:autoSpaceDE w:val="0"/>
        <w:autoSpaceDN w:val="0"/>
        <w:adjustRightInd w:val="0"/>
        <w:ind w:left="640" w:hanging="640"/>
        <w:rPr>
          <w:noProof/>
        </w:rPr>
      </w:pPr>
      <w:r w:rsidRPr="008F54CB">
        <w:rPr>
          <w:noProof/>
        </w:rPr>
        <w:t>[104]</w:t>
      </w:r>
      <w:r w:rsidRPr="008F54CB">
        <w:rPr>
          <w:noProof/>
        </w:rPr>
        <w:tab/>
        <w:t xml:space="preserve">F. Rosenblatt, “The perceptron: A probabilistic model for information storage and organization in the brain,” </w:t>
      </w:r>
      <w:r w:rsidRPr="008F54CB">
        <w:rPr>
          <w:i/>
          <w:iCs/>
          <w:noProof/>
        </w:rPr>
        <w:t>Psychol. Rev.</w:t>
      </w:r>
      <w:r w:rsidRPr="008F54CB">
        <w:rPr>
          <w:noProof/>
        </w:rPr>
        <w:t>, 1958, doi: 10.1037/h0042519.</w:t>
      </w:r>
    </w:p>
    <w:p w14:paraId="5C2D185A" w14:textId="77777777" w:rsidR="008F54CB" w:rsidRPr="008F54CB" w:rsidRDefault="008F54CB" w:rsidP="008F54CB">
      <w:pPr>
        <w:widowControl w:val="0"/>
        <w:autoSpaceDE w:val="0"/>
        <w:autoSpaceDN w:val="0"/>
        <w:adjustRightInd w:val="0"/>
        <w:ind w:left="640" w:hanging="640"/>
        <w:rPr>
          <w:noProof/>
        </w:rPr>
      </w:pPr>
      <w:r w:rsidRPr="008F54CB">
        <w:rPr>
          <w:noProof/>
        </w:rPr>
        <w:t>[105]</w:t>
      </w:r>
      <w:r w:rsidRPr="008F54CB">
        <w:rPr>
          <w:noProof/>
        </w:rPr>
        <w:tab/>
        <w:t xml:space="preserve">D. E. Rumelhart, G. E. Hinton, and R. J. Williams, “Learning representations by back-propagating errors,” </w:t>
      </w:r>
      <w:r w:rsidRPr="008F54CB">
        <w:rPr>
          <w:i/>
          <w:iCs/>
          <w:noProof/>
        </w:rPr>
        <w:t>Nature</w:t>
      </w:r>
      <w:r w:rsidRPr="008F54CB">
        <w:rPr>
          <w:noProof/>
        </w:rPr>
        <w:t>, 1986, doi: 10.1038/323533a0.</w:t>
      </w:r>
    </w:p>
    <w:p w14:paraId="490C1115" w14:textId="77777777" w:rsidR="008F54CB" w:rsidRPr="008F54CB" w:rsidRDefault="008F54CB" w:rsidP="008F54CB">
      <w:pPr>
        <w:widowControl w:val="0"/>
        <w:autoSpaceDE w:val="0"/>
        <w:autoSpaceDN w:val="0"/>
        <w:adjustRightInd w:val="0"/>
        <w:ind w:left="640" w:hanging="640"/>
        <w:rPr>
          <w:noProof/>
        </w:rPr>
      </w:pPr>
      <w:r w:rsidRPr="008F54CB">
        <w:rPr>
          <w:noProof/>
        </w:rPr>
        <w:t>[106]</w:t>
      </w:r>
      <w:r w:rsidRPr="008F54CB">
        <w:rPr>
          <w:noProof/>
        </w:rPr>
        <w:tab/>
        <w:t xml:space="preserve">X. H. Le, H. V. Ho, G. Lee, and S. Jung, “Application of Long Short-Term Memory (LSTM) neural network for flood forecasting,” </w:t>
      </w:r>
      <w:r w:rsidRPr="008F54CB">
        <w:rPr>
          <w:i/>
          <w:iCs/>
          <w:noProof/>
        </w:rPr>
        <w:t>Water (Switzerland)</w:t>
      </w:r>
      <w:r w:rsidRPr="008F54CB">
        <w:rPr>
          <w:noProof/>
        </w:rPr>
        <w:t>, 2019, doi: 10.3390/w11071387.</w:t>
      </w:r>
    </w:p>
    <w:p w14:paraId="6EF82B0B" w14:textId="77777777" w:rsidR="008F54CB" w:rsidRPr="008F54CB" w:rsidRDefault="008F54CB" w:rsidP="008F54CB">
      <w:pPr>
        <w:widowControl w:val="0"/>
        <w:autoSpaceDE w:val="0"/>
        <w:autoSpaceDN w:val="0"/>
        <w:adjustRightInd w:val="0"/>
        <w:ind w:left="640" w:hanging="640"/>
        <w:rPr>
          <w:noProof/>
        </w:rPr>
      </w:pPr>
      <w:r w:rsidRPr="008F54CB">
        <w:rPr>
          <w:noProof/>
        </w:rPr>
        <w:t>[107]</w:t>
      </w:r>
      <w:r w:rsidRPr="008F54CB">
        <w:rPr>
          <w:noProof/>
        </w:rPr>
        <w:tab/>
        <w:t xml:space="preserve">M. Munem, T. M. Rubaith Bashar, M. H. Roni, M. Shahriar, T. B. Shawkat, and H. Rahaman, “Electric power load forecasting based on multivariate LSTM neural network using bayesian optimization,” </w:t>
      </w:r>
      <w:r w:rsidRPr="008F54CB">
        <w:rPr>
          <w:i/>
          <w:iCs/>
          <w:noProof/>
        </w:rPr>
        <w:t>2020 IEEE Electr. Power Energy Conf. EPEC 2020</w:t>
      </w:r>
      <w:r w:rsidRPr="008F54CB">
        <w:rPr>
          <w:noProof/>
        </w:rPr>
        <w:t>, vol. 3, 2020, doi: 10.1109/EPEC48502.2020.9320123.</w:t>
      </w:r>
    </w:p>
    <w:p w14:paraId="41982BB9" w14:textId="77777777" w:rsidR="008F54CB" w:rsidRPr="008F54CB" w:rsidRDefault="008F54CB" w:rsidP="008F54CB">
      <w:pPr>
        <w:widowControl w:val="0"/>
        <w:autoSpaceDE w:val="0"/>
        <w:autoSpaceDN w:val="0"/>
        <w:adjustRightInd w:val="0"/>
        <w:ind w:left="640" w:hanging="640"/>
        <w:rPr>
          <w:noProof/>
        </w:rPr>
      </w:pPr>
      <w:r w:rsidRPr="008F54CB">
        <w:rPr>
          <w:noProof/>
        </w:rPr>
        <w:t>[108]</w:t>
      </w:r>
      <w:r w:rsidRPr="008F54CB">
        <w:rPr>
          <w:noProof/>
        </w:rPr>
        <w:tab/>
        <w:t xml:space="preserve">V. Dehalwar, A. Kalam, M. L. Kolhe, and A. Zayegh, “Electricity load forecasting for urban area using weather forecast information,” </w:t>
      </w:r>
      <w:r w:rsidRPr="008F54CB">
        <w:rPr>
          <w:i/>
          <w:iCs/>
          <w:noProof/>
        </w:rPr>
        <w:t>2016 IEEE Int. Conf. Power Renew. Energy, ICPRE 2016</w:t>
      </w:r>
      <w:r w:rsidRPr="008F54CB">
        <w:rPr>
          <w:noProof/>
        </w:rPr>
        <w:t>, pp. 355–359, 2017, doi: 10.1109/ICPRE.2016.7871231.</w:t>
      </w:r>
    </w:p>
    <w:p w14:paraId="05D23340" w14:textId="77777777" w:rsidR="008F54CB" w:rsidRPr="008F54CB" w:rsidRDefault="008F54CB" w:rsidP="008F54CB">
      <w:pPr>
        <w:widowControl w:val="0"/>
        <w:autoSpaceDE w:val="0"/>
        <w:autoSpaceDN w:val="0"/>
        <w:adjustRightInd w:val="0"/>
        <w:ind w:left="640" w:hanging="640"/>
        <w:rPr>
          <w:noProof/>
        </w:rPr>
      </w:pPr>
      <w:r w:rsidRPr="008F54CB">
        <w:rPr>
          <w:noProof/>
        </w:rPr>
        <w:t>[109]</w:t>
      </w:r>
      <w:r w:rsidRPr="008F54CB">
        <w:rPr>
          <w:noProof/>
        </w:rPr>
        <w:tab/>
        <w:t xml:space="preserve">A. Si. Walia, “Activation functions and it’s types-Which is better?,” </w:t>
      </w:r>
      <w:r w:rsidRPr="008F54CB">
        <w:rPr>
          <w:i/>
          <w:iCs/>
          <w:noProof/>
        </w:rPr>
        <w:t>Towards Data Science</w:t>
      </w:r>
      <w:r w:rsidRPr="008F54CB">
        <w:rPr>
          <w:noProof/>
        </w:rPr>
        <w:t>, 2017. .</w:t>
      </w:r>
    </w:p>
    <w:p w14:paraId="6C04C5F6" w14:textId="77777777" w:rsidR="008F54CB" w:rsidRPr="008F54CB" w:rsidRDefault="008F54CB" w:rsidP="008F54CB">
      <w:pPr>
        <w:widowControl w:val="0"/>
        <w:autoSpaceDE w:val="0"/>
        <w:autoSpaceDN w:val="0"/>
        <w:adjustRightInd w:val="0"/>
        <w:ind w:left="640" w:hanging="640"/>
        <w:rPr>
          <w:noProof/>
        </w:rPr>
      </w:pPr>
      <w:r w:rsidRPr="008F54CB">
        <w:rPr>
          <w:noProof/>
        </w:rPr>
        <w:t>[110]</w:t>
      </w:r>
      <w:r w:rsidRPr="008F54CB">
        <w:rPr>
          <w:noProof/>
        </w:rPr>
        <w:tab/>
        <w:t xml:space="preserve">A. Khotanzad, E. Zhou, and H. Elragal, “A neuro-fuzzy approach to short-term load forecasting in a price-sensitive environment,” </w:t>
      </w:r>
      <w:r w:rsidRPr="008F54CB">
        <w:rPr>
          <w:i/>
          <w:iCs/>
          <w:noProof/>
        </w:rPr>
        <w:t>IEEE Trans. Power Syst.</w:t>
      </w:r>
      <w:r w:rsidRPr="008F54CB">
        <w:rPr>
          <w:noProof/>
        </w:rPr>
        <w:t xml:space="preserve">, vol. 17, no. </w:t>
      </w:r>
      <w:r w:rsidRPr="008F54CB">
        <w:rPr>
          <w:noProof/>
        </w:rPr>
        <w:lastRenderedPageBreak/>
        <w:t>4, pp. 1273–1282, Nov. 2002, doi: 10.1109/TPWRS.2002.804999.</w:t>
      </w:r>
    </w:p>
    <w:p w14:paraId="0E2B528D" w14:textId="77777777" w:rsidR="008F54CB" w:rsidRPr="008F54CB" w:rsidRDefault="008F54CB" w:rsidP="008F54CB">
      <w:pPr>
        <w:widowControl w:val="0"/>
        <w:autoSpaceDE w:val="0"/>
        <w:autoSpaceDN w:val="0"/>
        <w:adjustRightInd w:val="0"/>
        <w:ind w:left="640" w:hanging="640"/>
        <w:rPr>
          <w:noProof/>
        </w:rPr>
      </w:pPr>
      <w:r w:rsidRPr="008F54CB">
        <w:rPr>
          <w:noProof/>
        </w:rPr>
        <w:t>[111]</w:t>
      </w:r>
      <w:r w:rsidRPr="008F54CB">
        <w:rPr>
          <w:noProof/>
        </w:rPr>
        <w:tab/>
        <w:t>P. R. J. Campbell and K. Adamson, “Methodologies for load forecasting,” 2006, doi: 10.1109/IS.2006.348523.</w:t>
      </w:r>
    </w:p>
    <w:p w14:paraId="2F0A9928" w14:textId="77777777" w:rsidR="008F54CB" w:rsidRPr="008F54CB" w:rsidRDefault="008F54CB" w:rsidP="008F54CB">
      <w:pPr>
        <w:widowControl w:val="0"/>
        <w:autoSpaceDE w:val="0"/>
        <w:autoSpaceDN w:val="0"/>
        <w:adjustRightInd w:val="0"/>
        <w:ind w:left="640" w:hanging="640"/>
        <w:rPr>
          <w:noProof/>
        </w:rPr>
      </w:pPr>
      <w:r w:rsidRPr="008F54CB">
        <w:rPr>
          <w:noProof/>
        </w:rPr>
        <w:t>[112]</w:t>
      </w:r>
      <w:r w:rsidRPr="008F54CB">
        <w:rPr>
          <w:noProof/>
        </w:rPr>
        <w:tab/>
        <w:t xml:space="preserve">M. H. Beale, M. T. Hagan, and H. B. Demuth, </w:t>
      </w:r>
      <w:r w:rsidRPr="008F54CB">
        <w:rPr>
          <w:i/>
          <w:iCs/>
          <w:noProof/>
        </w:rPr>
        <w:t xml:space="preserve">Neural Network Toolbox </w:t>
      </w:r>
      <w:r w:rsidRPr="008F54CB">
        <w:rPr>
          <w:i/>
          <w:iCs/>
          <w:noProof/>
          <w:vertAlign w:val="superscript"/>
        </w:rPr>
        <w:t>TM</w:t>
      </w:r>
      <w:r w:rsidRPr="008F54CB">
        <w:rPr>
          <w:i/>
          <w:iCs/>
          <w:noProof/>
        </w:rPr>
        <w:t xml:space="preserve"> 7 User ’ s Guide</w:t>
      </w:r>
      <w:r w:rsidRPr="008F54CB">
        <w:rPr>
          <w:noProof/>
        </w:rPr>
        <w:t>. 2010.</w:t>
      </w:r>
    </w:p>
    <w:p w14:paraId="44A25445" w14:textId="77777777" w:rsidR="008F54CB" w:rsidRPr="008F54CB" w:rsidRDefault="008F54CB" w:rsidP="008F54CB">
      <w:pPr>
        <w:widowControl w:val="0"/>
        <w:autoSpaceDE w:val="0"/>
        <w:autoSpaceDN w:val="0"/>
        <w:adjustRightInd w:val="0"/>
        <w:ind w:left="640" w:hanging="640"/>
        <w:rPr>
          <w:noProof/>
        </w:rPr>
      </w:pPr>
      <w:r w:rsidRPr="008F54CB">
        <w:rPr>
          <w:noProof/>
        </w:rPr>
        <w:t>[113]</w:t>
      </w:r>
      <w:r w:rsidRPr="008F54CB">
        <w:rPr>
          <w:noProof/>
        </w:rPr>
        <w:tab/>
        <w:t xml:space="preserve">B. F. Hobbs, “Analysis of the value for unit commitment of improved load forecasts,” </w:t>
      </w:r>
      <w:r w:rsidRPr="008F54CB">
        <w:rPr>
          <w:i/>
          <w:iCs/>
          <w:noProof/>
        </w:rPr>
        <w:t>IEEE Trans. Power Syst.</w:t>
      </w:r>
      <w:r w:rsidRPr="008F54CB">
        <w:rPr>
          <w:noProof/>
        </w:rPr>
        <w:t>, 1999, doi: 10.1109/59.801894.</w:t>
      </w:r>
    </w:p>
    <w:p w14:paraId="2287B283" w14:textId="77777777" w:rsidR="008F54CB" w:rsidRPr="008F54CB" w:rsidRDefault="008F54CB" w:rsidP="008F54CB">
      <w:pPr>
        <w:widowControl w:val="0"/>
        <w:autoSpaceDE w:val="0"/>
        <w:autoSpaceDN w:val="0"/>
        <w:adjustRightInd w:val="0"/>
        <w:ind w:left="640" w:hanging="640"/>
        <w:rPr>
          <w:noProof/>
        </w:rPr>
      </w:pPr>
      <w:r w:rsidRPr="008F54CB">
        <w:rPr>
          <w:noProof/>
        </w:rPr>
        <w:t>[114]</w:t>
      </w:r>
      <w:r w:rsidRPr="008F54CB">
        <w:rPr>
          <w:noProof/>
        </w:rPr>
        <w:tab/>
        <w:t xml:space="preserve">Zhang, G., E. Patuwo, and M. Y. Hu, “Forecasting with Artificial neural networds,” </w:t>
      </w:r>
      <w:r w:rsidRPr="008F54CB">
        <w:rPr>
          <w:i/>
          <w:iCs/>
          <w:noProof/>
        </w:rPr>
        <w:t>Int. J. Forecast.</w:t>
      </w:r>
      <w:r w:rsidRPr="008F54CB">
        <w:rPr>
          <w:noProof/>
        </w:rPr>
        <w:t>, 1998.</w:t>
      </w:r>
    </w:p>
    <w:p w14:paraId="4AD7FE17" w14:textId="77777777" w:rsidR="008F54CB" w:rsidRPr="008F54CB" w:rsidRDefault="008F54CB" w:rsidP="008F54CB">
      <w:pPr>
        <w:widowControl w:val="0"/>
        <w:autoSpaceDE w:val="0"/>
        <w:autoSpaceDN w:val="0"/>
        <w:adjustRightInd w:val="0"/>
        <w:ind w:left="640" w:hanging="640"/>
        <w:rPr>
          <w:noProof/>
        </w:rPr>
      </w:pPr>
      <w:r w:rsidRPr="008F54CB">
        <w:rPr>
          <w:noProof/>
        </w:rPr>
        <w:t>[115]</w:t>
      </w:r>
      <w:r w:rsidRPr="008F54CB">
        <w:rPr>
          <w:noProof/>
        </w:rPr>
        <w:tab/>
        <w:t xml:space="preserve">A. D. Papalexopoulos, S. Hao, and T. M. Peng, “An implementation of a neural network based load forecasting model for the EMS,” </w:t>
      </w:r>
      <w:r w:rsidRPr="008F54CB">
        <w:rPr>
          <w:i/>
          <w:iCs/>
          <w:noProof/>
        </w:rPr>
        <w:t>IEEE Trans. Power Syst.</w:t>
      </w:r>
      <w:r w:rsidRPr="008F54CB">
        <w:rPr>
          <w:noProof/>
        </w:rPr>
        <w:t>, 1994, doi: 10.1109/59.331456.</w:t>
      </w:r>
    </w:p>
    <w:p w14:paraId="5B3BA287" w14:textId="77777777" w:rsidR="008F54CB" w:rsidRPr="008F54CB" w:rsidRDefault="008F54CB" w:rsidP="008F54CB">
      <w:pPr>
        <w:widowControl w:val="0"/>
        <w:autoSpaceDE w:val="0"/>
        <w:autoSpaceDN w:val="0"/>
        <w:adjustRightInd w:val="0"/>
        <w:ind w:left="640" w:hanging="640"/>
        <w:rPr>
          <w:noProof/>
        </w:rPr>
      </w:pPr>
      <w:r w:rsidRPr="008F54CB">
        <w:rPr>
          <w:noProof/>
        </w:rPr>
        <w:t>[116]</w:t>
      </w:r>
      <w:r w:rsidRPr="008F54CB">
        <w:rPr>
          <w:noProof/>
        </w:rPr>
        <w:tab/>
        <w:t xml:space="preserve">G. H. Yann LeCun, Yoshua Bengio, “Deep learning (2015), Y. LeCun, Y. Bengio and G. Hinton,” </w:t>
      </w:r>
      <w:r w:rsidRPr="008F54CB">
        <w:rPr>
          <w:i/>
          <w:iCs/>
          <w:noProof/>
        </w:rPr>
        <w:t>Nature</w:t>
      </w:r>
      <w:r w:rsidRPr="008F54CB">
        <w:rPr>
          <w:noProof/>
        </w:rPr>
        <w:t>, 2015.</w:t>
      </w:r>
    </w:p>
    <w:p w14:paraId="19D6FDA5" w14:textId="77777777" w:rsidR="008F54CB" w:rsidRPr="008F54CB" w:rsidRDefault="008F54CB" w:rsidP="008F54CB">
      <w:pPr>
        <w:widowControl w:val="0"/>
        <w:autoSpaceDE w:val="0"/>
        <w:autoSpaceDN w:val="0"/>
        <w:adjustRightInd w:val="0"/>
        <w:ind w:left="640" w:hanging="640"/>
        <w:rPr>
          <w:noProof/>
        </w:rPr>
      </w:pPr>
      <w:r w:rsidRPr="008F54CB">
        <w:rPr>
          <w:noProof/>
        </w:rPr>
        <w:t>[117]</w:t>
      </w:r>
      <w:r w:rsidRPr="008F54CB">
        <w:rPr>
          <w:noProof/>
        </w:rPr>
        <w:tab/>
        <w:t xml:space="preserve">G. E. Hinton, S. Osindero, and Y. W. Teh, “A fast learning algorithm for deep belief nets,” </w:t>
      </w:r>
      <w:r w:rsidRPr="008F54CB">
        <w:rPr>
          <w:i/>
          <w:iCs/>
          <w:noProof/>
        </w:rPr>
        <w:t>Neural Comput.</w:t>
      </w:r>
      <w:r w:rsidRPr="008F54CB">
        <w:rPr>
          <w:noProof/>
        </w:rPr>
        <w:t>, 2006, doi: 10.1162/neco.2006.18.7.1527.</w:t>
      </w:r>
    </w:p>
    <w:p w14:paraId="67CD6C4B" w14:textId="77777777" w:rsidR="008F54CB" w:rsidRPr="008F54CB" w:rsidRDefault="008F54CB" w:rsidP="008F54CB">
      <w:pPr>
        <w:widowControl w:val="0"/>
        <w:autoSpaceDE w:val="0"/>
        <w:autoSpaceDN w:val="0"/>
        <w:adjustRightInd w:val="0"/>
        <w:ind w:left="640" w:hanging="640"/>
        <w:rPr>
          <w:noProof/>
        </w:rPr>
      </w:pPr>
      <w:r w:rsidRPr="008F54CB">
        <w:rPr>
          <w:noProof/>
        </w:rPr>
        <w:t>[118]</w:t>
      </w:r>
      <w:r w:rsidRPr="008F54CB">
        <w:rPr>
          <w:noProof/>
        </w:rPr>
        <w:tab/>
        <w:t>S. Suresh, “An Analysis of Short-term Load Forecasting on Residential Buildings Using Deep Learning Models,” Virginia Polytechnic Institute and State University, Blacksburg, 2020.</w:t>
      </w:r>
    </w:p>
    <w:p w14:paraId="4EC072C7" w14:textId="77777777" w:rsidR="008F54CB" w:rsidRPr="008F54CB" w:rsidRDefault="008F54CB" w:rsidP="008F54CB">
      <w:pPr>
        <w:widowControl w:val="0"/>
        <w:autoSpaceDE w:val="0"/>
        <w:autoSpaceDN w:val="0"/>
        <w:adjustRightInd w:val="0"/>
        <w:ind w:left="640" w:hanging="640"/>
        <w:rPr>
          <w:noProof/>
        </w:rPr>
      </w:pPr>
      <w:r w:rsidRPr="008F54CB">
        <w:rPr>
          <w:noProof/>
        </w:rPr>
        <w:t>[119]</w:t>
      </w:r>
      <w:r w:rsidRPr="008F54CB">
        <w:rPr>
          <w:noProof/>
        </w:rPr>
        <w:tab/>
        <w:t>Y. Bengio, P. Lamblin, D. Popovici, and H. Larochelle, “Greedy layer-wise training of deep networks,” 2007, doi: 10.7551/mitpress/7503.003.0024.</w:t>
      </w:r>
    </w:p>
    <w:p w14:paraId="48002DF6" w14:textId="77777777" w:rsidR="008F54CB" w:rsidRPr="008F54CB" w:rsidRDefault="008F54CB" w:rsidP="008F54CB">
      <w:pPr>
        <w:widowControl w:val="0"/>
        <w:autoSpaceDE w:val="0"/>
        <w:autoSpaceDN w:val="0"/>
        <w:adjustRightInd w:val="0"/>
        <w:ind w:left="640" w:hanging="640"/>
        <w:rPr>
          <w:noProof/>
        </w:rPr>
      </w:pPr>
      <w:r w:rsidRPr="008F54CB">
        <w:rPr>
          <w:noProof/>
        </w:rPr>
        <w:t>[120]</w:t>
      </w:r>
      <w:r w:rsidRPr="008F54CB">
        <w:rPr>
          <w:noProof/>
        </w:rPr>
        <w:tab/>
        <w:t>I. J. Goodfellow, J. Shlens, and C. Szegedy, “Explaining and harnessing adversarial examples,” 2015.</w:t>
      </w:r>
    </w:p>
    <w:p w14:paraId="49EFFEE6"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[121]</w:t>
      </w:r>
      <w:r w:rsidRPr="008F54CB">
        <w:rPr>
          <w:noProof/>
        </w:rPr>
        <w:tab/>
        <w:t>A. Graves, A. R. Mohamed, and G. Hinton, “Speech recognition with deep recurrent neural networks,” 2013, doi: 10.1109/ICASSP.2013.6638947.</w:t>
      </w:r>
    </w:p>
    <w:p w14:paraId="171290CE" w14:textId="77777777" w:rsidR="008F54CB" w:rsidRPr="008F54CB" w:rsidRDefault="008F54CB" w:rsidP="008F54CB">
      <w:pPr>
        <w:widowControl w:val="0"/>
        <w:autoSpaceDE w:val="0"/>
        <w:autoSpaceDN w:val="0"/>
        <w:adjustRightInd w:val="0"/>
        <w:ind w:left="640" w:hanging="640"/>
        <w:rPr>
          <w:noProof/>
        </w:rPr>
      </w:pPr>
      <w:r w:rsidRPr="008F54CB">
        <w:rPr>
          <w:noProof/>
        </w:rPr>
        <w:t>[122]</w:t>
      </w:r>
      <w:r w:rsidRPr="008F54CB">
        <w:rPr>
          <w:noProof/>
        </w:rPr>
        <w:tab/>
        <w:t xml:space="preserve">H. Shi, M. Xu, and R. Li, “Deep Learning for Household Load Forecasting-A Novel Pooling Deep RNN,” </w:t>
      </w:r>
      <w:r w:rsidRPr="008F54CB">
        <w:rPr>
          <w:i/>
          <w:iCs/>
          <w:noProof/>
        </w:rPr>
        <w:t>IEEE Trans. Smart Grid</w:t>
      </w:r>
      <w:r w:rsidRPr="008F54CB">
        <w:rPr>
          <w:noProof/>
        </w:rPr>
        <w:t>, 2018, doi: 10.1109/TSG.2017.2686012.</w:t>
      </w:r>
    </w:p>
    <w:p w14:paraId="3E49DABF" w14:textId="77777777" w:rsidR="008F54CB" w:rsidRPr="008F54CB" w:rsidRDefault="008F54CB" w:rsidP="008F54CB">
      <w:pPr>
        <w:widowControl w:val="0"/>
        <w:autoSpaceDE w:val="0"/>
        <w:autoSpaceDN w:val="0"/>
        <w:adjustRightInd w:val="0"/>
        <w:ind w:left="640" w:hanging="640"/>
        <w:rPr>
          <w:noProof/>
        </w:rPr>
      </w:pPr>
      <w:r w:rsidRPr="008F54CB">
        <w:rPr>
          <w:noProof/>
        </w:rPr>
        <w:t>[123]</w:t>
      </w:r>
      <w:r w:rsidRPr="008F54CB">
        <w:rPr>
          <w:noProof/>
        </w:rPr>
        <w:tab/>
        <w:t xml:space="preserve">D. Silver, J. Schrittwieser, K. Simonyan, I. A.- Nature, and U. 2017, “Mastering the game of Go without human knowledge,” </w:t>
      </w:r>
      <w:r w:rsidRPr="008F54CB">
        <w:rPr>
          <w:i/>
          <w:iCs/>
          <w:noProof/>
        </w:rPr>
        <w:t>Nature</w:t>
      </w:r>
      <w:r w:rsidRPr="008F54CB">
        <w:rPr>
          <w:noProof/>
        </w:rPr>
        <w:t>. 2016.</w:t>
      </w:r>
    </w:p>
    <w:p w14:paraId="325995CC" w14:textId="77777777" w:rsidR="008F54CB" w:rsidRPr="008F54CB" w:rsidRDefault="008F54CB" w:rsidP="008F54CB">
      <w:pPr>
        <w:widowControl w:val="0"/>
        <w:autoSpaceDE w:val="0"/>
        <w:autoSpaceDN w:val="0"/>
        <w:adjustRightInd w:val="0"/>
        <w:ind w:left="640" w:hanging="640"/>
        <w:rPr>
          <w:noProof/>
        </w:rPr>
      </w:pPr>
      <w:r w:rsidRPr="008F54CB">
        <w:rPr>
          <w:noProof/>
        </w:rPr>
        <w:t>[124]</w:t>
      </w:r>
      <w:r w:rsidRPr="008F54CB">
        <w:rPr>
          <w:noProof/>
        </w:rPr>
        <w:tab/>
        <w:t xml:space="preserve">V. Mnih </w:t>
      </w:r>
      <w:r w:rsidRPr="008F54CB">
        <w:rPr>
          <w:i/>
          <w:iCs/>
          <w:noProof/>
        </w:rPr>
        <w:t>et al.</w:t>
      </w:r>
      <w:r w:rsidRPr="008F54CB">
        <w:rPr>
          <w:noProof/>
        </w:rPr>
        <w:t xml:space="preserve">, “Human-level control through deep reinforcement learning,” </w:t>
      </w:r>
      <w:r w:rsidRPr="008F54CB">
        <w:rPr>
          <w:i/>
          <w:iCs/>
          <w:noProof/>
        </w:rPr>
        <w:t>Nature</w:t>
      </w:r>
      <w:r w:rsidRPr="008F54CB">
        <w:rPr>
          <w:noProof/>
        </w:rPr>
        <w:t>, 2015, doi: 10.1038/nature14236.</w:t>
      </w:r>
    </w:p>
    <w:p w14:paraId="31D486BB" w14:textId="77777777" w:rsidR="008F54CB" w:rsidRPr="008F54CB" w:rsidRDefault="008F54CB" w:rsidP="008F54CB">
      <w:pPr>
        <w:widowControl w:val="0"/>
        <w:autoSpaceDE w:val="0"/>
        <w:autoSpaceDN w:val="0"/>
        <w:adjustRightInd w:val="0"/>
        <w:ind w:left="640" w:hanging="640"/>
        <w:rPr>
          <w:noProof/>
        </w:rPr>
      </w:pPr>
      <w:r w:rsidRPr="008F54CB">
        <w:rPr>
          <w:noProof/>
        </w:rPr>
        <w:t>[125]</w:t>
      </w:r>
      <w:r w:rsidRPr="008F54CB">
        <w:rPr>
          <w:noProof/>
        </w:rPr>
        <w:tab/>
        <w:t>A. Gasparin, S. Lukovic, and C. Alippi, “Deep Learning for Time Series Forecasting: The Electric Load Case,” 2019, [Online]. Available: http://arxiv.org/abs/1907.09207.</w:t>
      </w:r>
    </w:p>
    <w:p w14:paraId="414182AF" w14:textId="77777777" w:rsidR="008F54CB" w:rsidRPr="008F54CB" w:rsidRDefault="008F54CB" w:rsidP="008F54CB">
      <w:pPr>
        <w:widowControl w:val="0"/>
        <w:autoSpaceDE w:val="0"/>
        <w:autoSpaceDN w:val="0"/>
        <w:adjustRightInd w:val="0"/>
        <w:ind w:left="640" w:hanging="640"/>
        <w:rPr>
          <w:noProof/>
        </w:rPr>
      </w:pPr>
      <w:r w:rsidRPr="008F54CB">
        <w:rPr>
          <w:noProof/>
        </w:rPr>
        <w:t>[126]</w:t>
      </w:r>
      <w:r w:rsidRPr="008F54CB">
        <w:rPr>
          <w:noProof/>
        </w:rPr>
        <w:tab/>
        <w:t xml:space="preserve">C. Gallicchio, A. Micheli, and L. Pedrelli, “Design of deep echo state networks,” </w:t>
      </w:r>
      <w:r w:rsidRPr="008F54CB">
        <w:rPr>
          <w:i/>
          <w:iCs/>
          <w:noProof/>
        </w:rPr>
        <w:t>Neural Networks</w:t>
      </w:r>
      <w:r w:rsidRPr="008F54CB">
        <w:rPr>
          <w:noProof/>
        </w:rPr>
        <w:t>, 2018, doi: 10.1016/j.neunet.2018.08.002.</w:t>
      </w:r>
    </w:p>
    <w:p w14:paraId="093F49BF" w14:textId="77777777" w:rsidR="008F54CB" w:rsidRPr="008F54CB" w:rsidRDefault="008F54CB" w:rsidP="008F54CB">
      <w:pPr>
        <w:widowControl w:val="0"/>
        <w:autoSpaceDE w:val="0"/>
        <w:autoSpaceDN w:val="0"/>
        <w:adjustRightInd w:val="0"/>
        <w:ind w:left="640" w:hanging="640"/>
        <w:rPr>
          <w:noProof/>
        </w:rPr>
      </w:pPr>
      <w:r w:rsidRPr="008F54CB">
        <w:rPr>
          <w:noProof/>
        </w:rPr>
        <w:t>[127]</w:t>
      </w:r>
      <w:r w:rsidRPr="008F54CB">
        <w:rPr>
          <w:noProof/>
        </w:rPr>
        <w:tab/>
        <w:t xml:space="preserve">C. Tian, J. Ma, C. Zhang, and P. Zhan, “A deep neural network model for short-term load forecast based on long short-term memory network and convolutional neural network,” </w:t>
      </w:r>
      <w:r w:rsidRPr="008F54CB">
        <w:rPr>
          <w:i/>
          <w:iCs/>
          <w:noProof/>
        </w:rPr>
        <w:t>Energies</w:t>
      </w:r>
      <w:r w:rsidRPr="008F54CB">
        <w:rPr>
          <w:noProof/>
        </w:rPr>
        <w:t>, 2018, doi: 10.3390/en11123493.</w:t>
      </w:r>
    </w:p>
    <w:p w14:paraId="5BFCD384" w14:textId="77777777" w:rsidR="008F54CB" w:rsidRPr="008F54CB" w:rsidRDefault="008F54CB" w:rsidP="008F54CB">
      <w:pPr>
        <w:widowControl w:val="0"/>
        <w:autoSpaceDE w:val="0"/>
        <w:autoSpaceDN w:val="0"/>
        <w:adjustRightInd w:val="0"/>
        <w:ind w:left="640" w:hanging="640"/>
        <w:rPr>
          <w:noProof/>
        </w:rPr>
      </w:pPr>
      <w:r w:rsidRPr="008F54CB">
        <w:rPr>
          <w:noProof/>
        </w:rPr>
        <w:t>[128]</w:t>
      </w:r>
      <w:r w:rsidRPr="008F54CB">
        <w:rPr>
          <w:noProof/>
        </w:rPr>
        <w:tab/>
        <w:t>B. Farsi, “On Short-Term Load Forecasting Using Machine Learning Techniques,” Concordia University, 2020.</w:t>
      </w:r>
    </w:p>
    <w:p w14:paraId="0D4B5276" w14:textId="77777777" w:rsidR="008F54CB" w:rsidRPr="008F54CB" w:rsidRDefault="008F54CB" w:rsidP="008F54CB">
      <w:pPr>
        <w:widowControl w:val="0"/>
        <w:autoSpaceDE w:val="0"/>
        <w:autoSpaceDN w:val="0"/>
        <w:adjustRightInd w:val="0"/>
        <w:ind w:left="640" w:hanging="640"/>
        <w:rPr>
          <w:noProof/>
        </w:rPr>
      </w:pPr>
      <w:r w:rsidRPr="008F54CB">
        <w:rPr>
          <w:noProof/>
        </w:rPr>
        <w:t>[129]</w:t>
      </w:r>
      <w:r w:rsidRPr="008F54CB">
        <w:rPr>
          <w:noProof/>
        </w:rPr>
        <w:tab/>
        <w:t xml:space="preserve">C. J. Huang, Y. Shen, Y. H. Chen, and H. C. Chen, “A novel hybrid deep neural network model for short-term electricity price forecasting,” </w:t>
      </w:r>
      <w:r w:rsidRPr="008F54CB">
        <w:rPr>
          <w:i/>
          <w:iCs/>
          <w:noProof/>
        </w:rPr>
        <w:t>Int. J. Energy Res.</w:t>
      </w:r>
      <w:r w:rsidRPr="008F54CB">
        <w:rPr>
          <w:noProof/>
        </w:rPr>
        <w:t>, 2021, doi: 10.1002/er.5945.</w:t>
      </w:r>
    </w:p>
    <w:p w14:paraId="1DA734BD" w14:textId="77777777" w:rsidR="008F54CB" w:rsidRPr="008F54CB" w:rsidRDefault="008F54CB" w:rsidP="008F54CB">
      <w:pPr>
        <w:widowControl w:val="0"/>
        <w:autoSpaceDE w:val="0"/>
        <w:autoSpaceDN w:val="0"/>
        <w:adjustRightInd w:val="0"/>
        <w:ind w:left="640" w:hanging="640"/>
        <w:rPr>
          <w:noProof/>
        </w:rPr>
      </w:pPr>
      <w:r w:rsidRPr="008F54CB">
        <w:rPr>
          <w:noProof/>
        </w:rPr>
        <w:t>[130]</w:t>
      </w:r>
      <w:r w:rsidRPr="008F54CB">
        <w:rPr>
          <w:noProof/>
        </w:rPr>
        <w:tab/>
        <w:t xml:space="preserve">C. J. Huang and P. H. Kuo, “Multiple-Input Deep Convolutional Neural Network </w:t>
      </w:r>
      <w:r w:rsidRPr="008F54CB">
        <w:rPr>
          <w:noProof/>
        </w:rPr>
        <w:lastRenderedPageBreak/>
        <w:t xml:space="preserve">Model for Short-Term Photovoltaic Power Forecasting,” </w:t>
      </w:r>
      <w:r w:rsidRPr="008F54CB">
        <w:rPr>
          <w:i/>
          <w:iCs/>
          <w:noProof/>
        </w:rPr>
        <w:t>IEEE Access</w:t>
      </w:r>
      <w:r w:rsidRPr="008F54CB">
        <w:rPr>
          <w:noProof/>
        </w:rPr>
        <w:t>, 2019, doi: 10.1109/ACCESS.2019.2921238.</w:t>
      </w:r>
    </w:p>
    <w:p w14:paraId="329EEF28" w14:textId="77777777" w:rsidR="008F54CB" w:rsidRPr="008F54CB" w:rsidRDefault="008F54CB" w:rsidP="008F54CB">
      <w:pPr>
        <w:widowControl w:val="0"/>
        <w:autoSpaceDE w:val="0"/>
        <w:autoSpaceDN w:val="0"/>
        <w:adjustRightInd w:val="0"/>
        <w:ind w:left="640" w:hanging="640"/>
        <w:rPr>
          <w:noProof/>
        </w:rPr>
      </w:pPr>
      <w:r w:rsidRPr="008F54CB">
        <w:rPr>
          <w:noProof/>
        </w:rPr>
        <w:t>[131]</w:t>
      </w:r>
      <w:r w:rsidRPr="008F54CB">
        <w:rPr>
          <w:noProof/>
        </w:rPr>
        <w:tab/>
        <w:t>A. Krizhevsky, I. Sutskever, and G. E. Hinton, “ImageNet classification with deep convolutional neural networks,” 2012.</w:t>
      </w:r>
    </w:p>
    <w:p w14:paraId="1649A9BA" w14:textId="77777777" w:rsidR="008F54CB" w:rsidRPr="008F54CB" w:rsidRDefault="008F54CB" w:rsidP="008F54CB">
      <w:pPr>
        <w:widowControl w:val="0"/>
        <w:autoSpaceDE w:val="0"/>
        <w:autoSpaceDN w:val="0"/>
        <w:adjustRightInd w:val="0"/>
        <w:ind w:left="640" w:hanging="640"/>
        <w:rPr>
          <w:noProof/>
        </w:rPr>
      </w:pPr>
      <w:r w:rsidRPr="008F54CB">
        <w:rPr>
          <w:noProof/>
        </w:rPr>
        <w:t>[132]</w:t>
      </w:r>
      <w:r w:rsidRPr="008F54CB">
        <w:rPr>
          <w:noProof/>
        </w:rPr>
        <w:tab/>
        <w:t>K. He, X. Zhang, S. Ren, and J. Sun, “Deep residual learning for image recognition,” 2016, doi: 10.1109/CVPR.2016.90.</w:t>
      </w:r>
    </w:p>
    <w:p w14:paraId="2300F008" w14:textId="77777777" w:rsidR="008F54CB" w:rsidRPr="008F54CB" w:rsidRDefault="008F54CB" w:rsidP="008F54CB">
      <w:pPr>
        <w:widowControl w:val="0"/>
        <w:autoSpaceDE w:val="0"/>
        <w:autoSpaceDN w:val="0"/>
        <w:adjustRightInd w:val="0"/>
        <w:ind w:left="640" w:hanging="640"/>
        <w:rPr>
          <w:noProof/>
        </w:rPr>
      </w:pPr>
      <w:r w:rsidRPr="008F54CB">
        <w:rPr>
          <w:noProof/>
        </w:rPr>
        <w:t>[133]</w:t>
      </w:r>
      <w:r w:rsidRPr="008F54CB">
        <w:rPr>
          <w:noProof/>
        </w:rPr>
        <w:tab/>
        <w:t>C. L. Liu, F. Yin, Q. F. Wang, and D. H. Wang, “ICDAR 2011 Chinese handwriting recognition competition,” 2011, doi: 10.1109/ICDAR.2011.291.</w:t>
      </w:r>
    </w:p>
    <w:p w14:paraId="760523DE" w14:textId="77777777" w:rsidR="008F54CB" w:rsidRPr="008F54CB" w:rsidRDefault="008F54CB" w:rsidP="008F54CB">
      <w:pPr>
        <w:widowControl w:val="0"/>
        <w:autoSpaceDE w:val="0"/>
        <w:autoSpaceDN w:val="0"/>
        <w:adjustRightInd w:val="0"/>
        <w:ind w:left="640" w:hanging="640"/>
        <w:rPr>
          <w:noProof/>
        </w:rPr>
      </w:pPr>
      <w:r w:rsidRPr="008F54CB">
        <w:rPr>
          <w:noProof/>
        </w:rPr>
        <w:t>[134]</w:t>
      </w:r>
      <w:r w:rsidRPr="008F54CB">
        <w:rPr>
          <w:noProof/>
        </w:rPr>
        <w:tab/>
        <w:t>D. C. Cireşan, A. Giusti, L. M. Gambardella, and J. Schmidhuber, “Deep neural networks segment neuronal membranes in electron microscopy images,” 2012.</w:t>
      </w:r>
    </w:p>
    <w:p w14:paraId="3E3DE7FF" w14:textId="77777777" w:rsidR="008F54CB" w:rsidRPr="008F54CB" w:rsidRDefault="008F54CB" w:rsidP="008F54CB">
      <w:pPr>
        <w:widowControl w:val="0"/>
        <w:autoSpaceDE w:val="0"/>
        <w:autoSpaceDN w:val="0"/>
        <w:adjustRightInd w:val="0"/>
        <w:ind w:left="640" w:hanging="640"/>
        <w:rPr>
          <w:noProof/>
        </w:rPr>
      </w:pPr>
      <w:r w:rsidRPr="008F54CB">
        <w:rPr>
          <w:noProof/>
        </w:rPr>
        <w:t>[135]</w:t>
      </w:r>
      <w:r w:rsidRPr="008F54CB">
        <w:rPr>
          <w:noProof/>
        </w:rPr>
        <w:tab/>
        <w:t>D. C. Cireşan, A. Giusti, L. M. Gambardella, and J. Schmidhuber, “Mitosis detection in breast cancer histology images with deep neural networks,” 2013, doi: 10.1007/978-3-642-40763-5_51.</w:t>
      </w:r>
    </w:p>
    <w:p w14:paraId="67F9EE49" w14:textId="77777777" w:rsidR="008F54CB" w:rsidRPr="008F54CB" w:rsidRDefault="008F54CB" w:rsidP="008F54CB">
      <w:pPr>
        <w:widowControl w:val="0"/>
        <w:autoSpaceDE w:val="0"/>
        <w:autoSpaceDN w:val="0"/>
        <w:adjustRightInd w:val="0"/>
        <w:ind w:left="640" w:hanging="640"/>
        <w:rPr>
          <w:noProof/>
        </w:rPr>
      </w:pPr>
      <w:r w:rsidRPr="008F54CB">
        <w:rPr>
          <w:noProof/>
        </w:rPr>
        <w:t>[136]</w:t>
      </w:r>
      <w:r w:rsidRPr="008F54CB">
        <w:rPr>
          <w:noProof/>
        </w:rPr>
        <w:tab/>
        <w:t>G. E. Dahl, M. Ranzato, A. R. Mohamed, and G. Hinton, “Phone recognition with the mean-covariance restricted Boltzmann machine,” 2010.</w:t>
      </w:r>
    </w:p>
    <w:p w14:paraId="7A375FC0" w14:textId="77777777" w:rsidR="008F54CB" w:rsidRPr="008F54CB" w:rsidRDefault="008F54CB" w:rsidP="008F54CB">
      <w:pPr>
        <w:widowControl w:val="0"/>
        <w:autoSpaceDE w:val="0"/>
        <w:autoSpaceDN w:val="0"/>
        <w:adjustRightInd w:val="0"/>
        <w:ind w:left="640" w:hanging="640"/>
        <w:rPr>
          <w:noProof/>
        </w:rPr>
      </w:pPr>
      <w:r w:rsidRPr="008F54CB">
        <w:rPr>
          <w:noProof/>
        </w:rPr>
        <w:t>[137]</w:t>
      </w:r>
      <w:r w:rsidRPr="008F54CB">
        <w:rPr>
          <w:noProof/>
        </w:rPr>
        <w:tab/>
        <w:t>F. Seide, G. Li, and D. Yu, “Conversational speech transcription using Context-Dependent Deep Neural Networks,” 2011, doi: 10.21437/interspeech.2011-169.</w:t>
      </w:r>
    </w:p>
    <w:p w14:paraId="396144E8" w14:textId="77777777" w:rsidR="008F54CB" w:rsidRPr="008F54CB" w:rsidRDefault="008F54CB" w:rsidP="008F54CB">
      <w:pPr>
        <w:widowControl w:val="0"/>
        <w:autoSpaceDE w:val="0"/>
        <w:autoSpaceDN w:val="0"/>
        <w:adjustRightInd w:val="0"/>
        <w:ind w:left="640" w:hanging="640"/>
        <w:rPr>
          <w:noProof/>
        </w:rPr>
      </w:pPr>
      <w:r w:rsidRPr="008F54CB">
        <w:rPr>
          <w:noProof/>
        </w:rPr>
        <w:t>[138]</w:t>
      </w:r>
      <w:r w:rsidRPr="008F54CB">
        <w:rPr>
          <w:noProof/>
        </w:rPr>
        <w:tab/>
        <w:t xml:space="preserve">O. Abdel-Hamid, A. R. Mohamed, H. Jiang, L. Deng, G. Penn, and D. Yu, “Convolutional neural networks for speech recognition,” </w:t>
      </w:r>
      <w:r w:rsidRPr="008F54CB">
        <w:rPr>
          <w:i/>
          <w:iCs/>
          <w:noProof/>
        </w:rPr>
        <w:t>IEEE Trans. Audio, Speech Lang. Process.</w:t>
      </w:r>
      <w:r w:rsidRPr="008F54CB">
        <w:rPr>
          <w:noProof/>
        </w:rPr>
        <w:t>, 2014, doi: 10.1109/TASLP.2014.2339736.</w:t>
      </w:r>
    </w:p>
    <w:p w14:paraId="639D515F" w14:textId="77777777" w:rsidR="008F54CB" w:rsidRPr="008F54CB" w:rsidRDefault="008F54CB" w:rsidP="008F54CB">
      <w:pPr>
        <w:widowControl w:val="0"/>
        <w:autoSpaceDE w:val="0"/>
        <w:autoSpaceDN w:val="0"/>
        <w:adjustRightInd w:val="0"/>
        <w:ind w:left="640" w:hanging="640"/>
        <w:rPr>
          <w:noProof/>
        </w:rPr>
      </w:pPr>
      <w:r w:rsidRPr="008F54CB">
        <w:rPr>
          <w:noProof/>
        </w:rPr>
        <w:t>[139]</w:t>
      </w:r>
      <w:r w:rsidRPr="008F54CB">
        <w:rPr>
          <w:noProof/>
        </w:rPr>
        <w:tab/>
        <w:t>L. Deng and J. C. Platt, “Ensemble deep learning for speech recognition,” 2014, doi: 10.21437/interspeech.2014-433.</w:t>
      </w:r>
    </w:p>
    <w:p w14:paraId="2547823B" w14:textId="77777777" w:rsidR="008F54CB" w:rsidRPr="008F54CB" w:rsidRDefault="008F54CB" w:rsidP="008F54CB">
      <w:pPr>
        <w:widowControl w:val="0"/>
        <w:autoSpaceDE w:val="0"/>
        <w:autoSpaceDN w:val="0"/>
        <w:adjustRightInd w:val="0"/>
        <w:ind w:left="640" w:hanging="640"/>
        <w:rPr>
          <w:noProof/>
        </w:rPr>
      </w:pPr>
      <w:r w:rsidRPr="008F54CB">
        <w:rPr>
          <w:noProof/>
        </w:rPr>
        <w:t>[140]</w:t>
      </w:r>
      <w:r w:rsidRPr="008F54CB">
        <w:rPr>
          <w:noProof/>
        </w:rPr>
        <w:tab/>
        <w:t xml:space="preserve">B. Y. Goodfellow I., “Courville A-Deep learning-MIT (2016),” </w:t>
      </w:r>
      <w:r w:rsidRPr="008F54CB">
        <w:rPr>
          <w:i/>
          <w:iCs/>
          <w:noProof/>
        </w:rPr>
        <w:t>Nature</w:t>
      </w:r>
      <w:r w:rsidRPr="008F54CB">
        <w:rPr>
          <w:noProof/>
        </w:rPr>
        <w:t>, 2016.</w:t>
      </w:r>
    </w:p>
    <w:p w14:paraId="435BC74F"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[141]</w:t>
      </w:r>
      <w:r w:rsidRPr="008F54CB">
        <w:rPr>
          <w:noProof/>
        </w:rPr>
        <w:tab/>
        <w:t>“Introduction to LSTM Units in RNN | Pluralsight.” https://www.pluralsight.com/guides/introduction-to-lstm-units-in-rnn (accessed Nov. 18, 2021).</w:t>
      </w:r>
    </w:p>
    <w:p w14:paraId="32F9EC2E" w14:textId="77777777" w:rsidR="008F54CB" w:rsidRPr="008F54CB" w:rsidRDefault="008F54CB" w:rsidP="008F54CB">
      <w:pPr>
        <w:widowControl w:val="0"/>
        <w:autoSpaceDE w:val="0"/>
        <w:autoSpaceDN w:val="0"/>
        <w:adjustRightInd w:val="0"/>
        <w:ind w:left="640" w:hanging="640"/>
        <w:rPr>
          <w:noProof/>
        </w:rPr>
      </w:pPr>
      <w:r w:rsidRPr="008F54CB">
        <w:rPr>
          <w:noProof/>
        </w:rPr>
        <w:t>[142]</w:t>
      </w:r>
      <w:r w:rsidRPr="008F54CB">
        <w:rPr>
          <w:noProof/>
        </w:rPr>
        <w:tab/>
        <w:t>P. P. Phyo, “Deep Learning for Short-term Electricity Load Forecasting,” Sirindhorn International Institute of Technology, 2018.</w:t>
      </w:r>
    </w:p>
    <w:p w14:paraId="38E66951" w14:textId="77777777" w:rsidR="008F54CB" w:rsidRPr="008F54CB" w:rsidRDefault="008F54CB" w:rsidP="008F54CB">
      <w:pPr>
        <w:widowControl w:val="0"/>
        <w:autoSpaceDE w:val="0"/>
        <w:autoSpaceDN w:val="0"/>
        <w:adjustRightInd w:val="0"/>
        <w:ind w:left="640" w:hanging="640"/>
        <w:rPr>
          <w:noProof/>
        </w:rPr>
      </w:pPr>
      <w:r w:rsidRPr="008F54CB">
        <w:rPr>
          <w:noProof/>
        </w:rPr>
        <w:t>[143]</w:t>
      </w:r>
      <w:r w:rsidRPr="008F54CB">
        <w:rPr>
          <w:noProof/>
        </w:rPr>
        <w:tab/>
        <w:t xml:space="preserve">C. Olah, “Understanding LSTM Networks [Blog],” </w:t>
      </w:r>
      <w:r w:rsidRPr="008F54CB">
        <w:rPr>
          <w:i/>
          <w:iCs/>
          <w:noProof/>
        </w:rPr>
        <w:t>Web Page</w:t>
      </w:r>
      <w:r w:rsidRPr="008F54CB">
        <w:rPr>
          <w:noProof/>
        </w:rPr>
        <w:t>, 2015.</w:t>
      </w:r>
    </w:p>
    <w:p w14:paraId="7A6322A3" w14:textId="77777777" w:rsidR="008F54CB" w:rsidRPr="008F54CB" w:rsidRDefault="008F54CB" w:rsidP="008F54CB">
      <w:pPr>
        <w:widowControl w:val="0"/>
        <w:autoSpaceDE w:val="0"/>
        <w:autoSpaceDN w:val="0"/>
        <w:adjustRightInd w:val="0"/>
        <w:ind w:left="640" w:hanging="640"/>
        <w:rPr>
          <w:noProof/>
        </w:rPr>
      </w:pPr>
      <w:r w:rsidRPr="008F54CB">
        <w:rPr>
          <w:noProof/>
        </w:rPr>
        <w:t>[144]</w:t>
      </w:r>
      <w:r w:rsidRPr="008F54CB">
        <w:rPr>
          <w:noProof/>
        </w:rPr>
        <w:tab/>
        <w:t xml:space="preserve">S. Bouktif, A. Fiaz, A. Ouni, and M. A. Serhani, “Optimal deep learning LSTM model for electric load forecasting using feature selection and genetic algorithm: Comparison with machine learning approaches,” </w:t>
      </w:r>
      <w:r w:rsidRPr="008F54CB">
        <w:rPr>
          <w:i/>
          <w:iCs/>
          <w:noProof/>
        </w:rPr>
        <w:t>Energies</w:t>
      </w:r>
      <w:r w:rsidRPr="008F54CB">
        <w:rPr>
          <w:noProof/>
        </w:rPr>
        <w:t>, 2018, doi: 10.3390/en11071636.</w:t>
      </w:r>
    </w:p>
    <w:p w14:paraId="4834BBBA" w14:textId="77777777" w:rsidR="008F54CB" w:rsidRPr="008F54CB" w:rsidRDefault="008F54CB" w:rsidP="008F54CB">
      <w:pPr>
        <w:widowControl w:val="0"/>
        <w:autoSpaceDE w:val="0"/>
        <w:autoSpaceDN w:val="0"/>
        <w:adjustRightInd w:val="0"/>
        <w:ind w:left="640" w:hanging="640"/>
        <w:rPr>
          <w:noProof/>
        </w:rPr>
      </w:pPr>
      <w:r w:rsidRPr="008F54CB">
        <w:rPr>
          <w:noProof/>
        </w:rPr>
        <w:t>[145]</w:t>
      </w:r>
      <w:r w:rsidRPr="008F54CB">
        <w:rPr>
          <w:noProof/>
        </w:rPr>
        <w:tab/>
        <w:t xml:space="preserve">H. J. Sadaei, P. C. de Lima e Silva, F. G. Guimarães, and M. H. Lee, “Short-term load forecasting by using a combined method of convolutional neural networks and fuzzy time series,” </w:t>
      </w:r>
      <w:r w:rsidRPr="008F54CB">
        <w:rPr>
          <w:i/>
          <w:iCs/>
          <w:noProof/>
        </w:rPr>
        <w:t>Energy</w:t>
      </w:r>
      <w:r w:rsidRPr="008F54CB">
        <w:rPr>
          <w:noProof/>
        </w:rPr>
        <w:t>, 2019, doi: 10.1016/j.energy.2019.03.081.</w:t>
      </w:r>
    </w:p>
    <w:p w14:paraId="2A12B9CB" w14:textId="77777777" w:rsidR="008F54CB" w:rsidRPr="008F54CB" w:rsidRDefault="008F54CB" w:rsidP="008F54CB">
      <w:pPr>
        <w:widowControl w:val="0"/>
        <w:autoSpaceDE w:val="0"/>
        <w:autoSpaceDN w:val="0"/>
        <w:adjustRightInd w:val="0"/>
        <w:ind w:left="640" w:hanging="640"/>
        <w:rPr>
          <w:noProof/>
        </w:rPr>
      </w:pPr>
      <w:r w:rsidRPr="008F54CB">
        <w:rPr>
          <w:noProof/>
        </w:rPr>
        <w:t>[146]</w:t>
      </w:r>
      <w:r w:rsidRPr="008F54CB">
        <w:rPr>
          <w:noProof/>
        </w:rPr>
        <w:tab/>
        <w:t>I. Koprinska, D. Wu, and Z. Wang, “Convolutional Neural Networks for Energy Time Series Forecasting,” 2018, doi: 10.1109/IJCNN.2018.8489399.</w:t>
      </w:r>
    </w:p>
    <w:p w14:paraId="2B6E77D0" w14:textId="77777777" w:rsidR="008F54CB" w:rsidRPr="008F54CB" w:rsidRDefault="008F54CB" w:rsidP="008F54CB">
      <w:pPr>
        <w:widowControl w:val="0"/>
        <w:autoSpaceDE w:val="0"/>
        <w:autoSpaceDN w:val="0"/>
        <w:adjustRightInd w:val="0"/>
        <w:ind w:left="640" w:hanging="640"/>
        <w:rPr>
          <w:noProof/>
        </w:rPr>
      </w:pPr>
      <w:r w:rsidRPr="008F54CB">
        <w:rPr>
          <w:noProof/>
        </w:rPr>
        <w:t>[147]</w:t>
      </w:r>
      <w:r w:rsidRPr="008F54CB">
        <w:rPr>
          <w:noProof/>
        </w:rPr>
        <w:tab/>
        <w:t>N. Singh, C. Vyjayanthi, and C. Modi, “Multi-step Short-term Electric Load Forecasting using 2D Convolutional Neural Networks,” 2020, doi: 10.1109/HYDCON48903.2020.9242917.</w:t>
      </w:r>
    </w:p>
    <w:p w14:paraId="47F742F3" w14:textId="77777777" w:rsidR="008F54CB" w:rsidRPr="008F54CB" w:rsidRDefault="008F54CB" w:rsidP="008F54CB">
      <w:pPr>
        <w:widowControl w:val="0"/>
        <w:autoSpaceDE w:val="0"/>
        <w:autoSpaceDN w:val="0"/>
        <w:adjustRightInd w:val="0"/>
        <w:ind w:left="640" w:hanging="640"/>
        <w:rPr>
          <w:noProof/>
        </w:rPr>
      </w:pPr>
      <w:r w:rsidRPr="008F54CB">
        <w:rPr>
          <w:noProof/>
        </w:rPr>
        <w:t>[148]</w:t>
      </w:r>
      <w:r w:rsidRPr="008F54CB">
        <w:rPr>
          <w:noProof/>
        </w:rPr>
        <w:tab/>
        <w:t xml:space="preserve">R. Fukuoka, H. Suzuki, T. Kitajima, A. Kuwahara, and T. Yasuno, “Wind Speed Prediction Model Using LSTM and 1D-CNN,” </w:t>
      </w:r>
      <w:r w:rsidRPr="008F54CB">
        <w:rPr>
          <w:i/>
          <w:iCs/>
          <w:noProof/>
        </w:rPr>
        <w:t>J. Signal Process.</w:t>
      </w:r>
      <w:r w:rsidRPr="008F54CB">
        <w:rPr>
          <w:noProof/>
        </w:rPr>
        <w:t>, 2018, doi: 10.2299/jsp.22.207.</w:t>
      </w:r>
    </w:p>
    <w:p w14:paraId="73D03CB1" w14:textId="77777777" w:rsidR="008F54CB" w:rsidRPr="008F54CB" w:rsidRDefault="008F54CB" w:rsidP="008F54CB">
      <w:pPr>
        <w:widowControl w:val="0"/>
        <w:autoSpaceDE w:val="0"/>
        <w:autoSpaceDN w:val="0"/>
        <w:adjustRightInd w:val="0"/>
        <w:ind w:left="640" w:hanging="640"/>
        <w:rPr>
          <w:noProof/>
        </w:rPr>
      </w:pPr>
      <w:r w:rsidRPr="008F54CB">
        <w:rPr>
          <w:noProof/>
        </w:rPr>
        <w:t>[149]</w:t>
      </w:r>
      <w:r w:rsidRPr="008F54CB">
        <w:rPr>
          <w:noProof/>
        </w:rPr>
        <w:tab/>
        <w:t xml:space="preserve">A. Brunel </w:t>
      </w:r>
      <w:r w:rsidRPr="008F54CB">
        <w:rPr>
          <w:i/>
          <w:iCs/>
          <w:noProof/>
        </w:rPr>
        <w:t>et al.</w:t>
      </w:r>
      <w:r w:rsidRPr="008F54CB">
        <w:rPr>
          <w:noProof/>
        </w:rPr>
        <w:t>, “A CNN adapted to time series for the classification of Supernovae,” 2019, doi: 10.2352/ISSN.2470-1173.2019.14.COLOR-090.</w:t>
      </w:r>
    </w:p>
    <w:p w14:paraId="16B53908"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[150]</w:t>
      </w:r>
      <w:r w:rsidRPr="008F54CB">
        <w:rPr>
          <w:noProof/>
        </w:rPr>
        <w:tab/>
        <w:t>M. Imani and H. Ghassemian, “Sequence to Image Transform Based Convolutional Neural Network for Load Forecasting,” 2019, doi: 10.1109/IranianCEE.2019.8786456.</w:t>
      </w:r>
    </w:p>
    <w:p w14:paraId="41599C95" w14:textId="77777777" w:rsidR="008F54CB" w:rsidRPr="008F54CB" w:rsidRDefault="008F54CB" w:rsidP="008F54CB">
      <w:pPr>
        <w:widowControl w:val="0"/>
        <w:autoSpaceDE w:val="0"/>
        <w:autoSpaceDN w:val="0"/>
        <w:adjustRightInd w:val="0"/>
        <w:ind w:left="640" w:hanging="640"/>
        <w:rPr>
          <w:noProof/>
        </w:rPr>
      </w:pPr>
      <w:r w:rsidRPr="008F54CB">
        <w:rPr>
          <w:noProof/>
        </w:rPr>
        <w:t>[151]</w:t>
      </w:r>
      <w:r w:rsidRPr="008F54CB">
        <w:rPr>
          <w:noProof/>
        </w:rPr>
        <w:tab/>
        <w:t>R. Garg, B. G. Vijay Kumar, G. Carneiro, and I. Reid, “Unsupervised CNN for single view depth estimation: Geometry to the rescue,” 2016, doi: 10.1007/978-3-319-46484-8_45.</w:t>
      </w:r>
    </w:p>
    <w:p w14:paraId="25D8CE35" w14:textId="77777777" w:rsidR="008F54CB" w:rsidRPr="008F54CB" w:rsidRDefault="008F54CB" w:rsidP="008F54CB">
      <w:pPr>
        <w:widowControl w:val="0"/>
        <w:autoSpaceDE w:val="0"/>
        <w:autoSpaceDN w:val="0"/>
        <w:adjustRightInd w:val="0"/>
        <w:ind w:left="640" w:hanging="640"/>
        <w:rPr>
          <w:noProof/>
        </w:rPr>
      </w:pPr>
      <w:r w:rsidRPr="008F54CB">
        <w:rPr>
          <w:noProof/>
        </w:rPr>
        <w:t>[152]</w:t>
      </w:r>
      <w:r w:rsidRPr="008F54CB">
        <w:rPr>
          <w:noProof/>
        </w:rPr>
        <w:tab/>
        <w:t>T. T. Um, V. Babakeshizadeh, and D. Kulic, “Exercise motion classification from large-scale wearable sensor data using convolutional neural networks,” 2017, doi: 10.1109/IROS.2017.8206051.</w:t>
      </w:r>
    </w:p>
    <w:p w14:paraId="096B8513" w14:textId="77777777" w:rsidR="008F54CB" w:rsidRPr="008F54CB" w:rsidRDefault="008F54CB" w:rsidP="008F54CB">
      <w:pPr>
        <w:widowControl w:val="0"/>
        <w:autoSpaceDE w:val="0"/>
        <w:autoSpaceDN w:val="0"/>
        <w:adjustRightInd w:val="0"/>
        <w:ind w:left="640" w:hanging="640"/>
        <w:rPr>
          <w:noProof/>
        </w:rPr>
      </w:pPr>
      <w:r w:rsidRPr="008F54CB">
        <w:rPr>
          <w:noProof/>
        </w:rPr>
        <w:t>[153]</w:t>
      </w:r>
      <w:r w:rsidRPr="008F54CB">
        <w:rPr>
          <w:noProof/>
        </w:rPr>
        <w:tab/>
        <w:t>Y. Zhang, S. Roller, and B. C. Wallace, “MGNC-CNN: A simple approach to exploiting multiple word embeddings for sentence classification,” 2016, doi: 10.18653/v1/n16-1178.</w:t>
      </w:r>
    </w:p>
    <w:p w14:paraId="7CDCD7C1" w14:textId="77777777" w:rsidR="008F54CB" w:rsidRPr="008F54CB" w:rsidRDefault="008F54CB" w:rsidP="008F54CB">
      <w:pPr>
        <w:widowControl w:val="0"/>
        <w:autoSpaceDE w:val="0"/>
        <w:autoSpaceDN w:val="0"/>
        <w:adjustRightInd w:val="0"/>
        <w:ind w:left="640" w:hanging="640"/>
        <w:rPr>
          <w:noProof/>
        </w:rPr>
      </w:pPr>
      <w:r w:rsidRPr="008F54CB">
        <w:rPr>
          <w:noProof/>
        </w:rPr>
        <w:t>[154]</w:t>
      </w:r>
      <w:r w:rsidRPr="008F54CB">
        <w:rPr>
          <w:noProof/>
        </w:rPr>
        <w:tab/>
        <w:t xml:space="preserve">E. Gawehn, J. A. Hiss, and G. Schneider, “Deep Learning in Drug Discovery,” </w:t>
      </w:r>
      <w:r w:rsidRPr="008F54CB">
        <w:rPr>
          <w:i/>
          <w:iCs/>
          <w:noProof/>
        </w:rPr>
        <w:t>Molecular Informatics</w:t>
      </w:r>
      <w:r w:rsidRPr="008F54CB">
        <w:rPr>
          <w:noProof/>
        </w:rPr>
        <w:t>. 2016, doi: 10.1002/minf.201501008.</w:t>
      </w:r>
    </w:p>
    <w:p w14:paraId="3F4E0D9C" w14:textId="77777777" w:rsidR="008F54CB" w:rsidRPr="008F54CB" w:rsidRDefault="008F54CB" w:rsidP="008F54CB">
      <w:pPr>
        <w:widowControl w:val="0"/>
        <w:autoSpaceDE w:val="0"/>
        <w:autoSpaceDN w:val="0"/>
        <w:adjustRightInd w:val="0"/>
        <w:ind w:left="640" w:hanging="640"/>
        <w:rPr>
          <w:noProof/>
        </w:rPr>
      </w:pPr>
      <w:r w:rsidRPr="008F54CB">
        <w:rPr>
          <w:noProof/>
        </w:rPr>
        <w:t>[155]</w:t>
      </w:r>
      <w:r w:rsidRPr="008F54CB">
        <w:rPr>
          <w:noProof/>
        </w:rPr>
        <w:tab/>
        <w:t xml:space="preserve">S. Shajun Nisha and M. Nagoor Meeral, “Applications of deep learning in biomedical engineering,” </w:t>
      </w:r>
      <w:r w:rsidRPr="008F54CB">
        <w:rPr>
          <w:i/>
          <w:iCs/>
          <w:noProof/>
        </w:rPr>
        <w:t>Handb. Deep Learn. Biomed. Eng.</w:t>
      </w:r>
      <w:r w:rsidRPr="008F54CB">
        <w:rPr>
          <w:noProof/>
        </w:rPr>
        <w:t>, pp. 245–270, Jan. 2021, doi: 10.1016/B978-0-12-823014-5.00008-9.</w:t>
      </w:r>
    </w:p>
    <w:p w14:paraId="306CF54F" w14:textId="77777777" w:rsidR="008F54CB" w:rsidRPr="008F54CB" w:rsidRDefault="008F54CB" w:rsidP="008F54CB">
      <w:pPr>
        <w:widowControl w:val="0"/>
        <w:autoSpaceDE w:val="0"/>
        <w:autoSpaceDN w:val="0"/>
        <w:adjustRightInd w:val="0"/>
        <w:ind w:left="640" w:hanging="640"/>
        <w:rPr>
          <w:noProof/>
        </w:rPr>
      </w:pPr>
      <w:r w:rsidRPr="008F54CB">
        <w:rPr>
          <w:noProof/>
        </w:rPr>
        <w:t>[156]</w:t>
      </w:r>
      <w:r w:rsidRPr="008F54C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5F0BB728" w14:textId="77777777" w:rsidR="008F54CB" w:rsidRPr="008F54CB" w:rsidRDefault="008F54CB" w:rsidP="008F54CB">
      <w:pPr>
        <w:widowControl w:val="0"/>
        <w:autoSpaceDE w:val="0"/>
        <w:autoSpaceDN w:val="0"/>
        <w:adjustRightInd w:val="0"/>
        <w:ind w:left="640" w:hanging="640"/>
        <w:rPr>
          <w:noProof/>
        </w:rPr>
      </w:pPr>
      <w:r w:rsidRPr="008F54CB">
        <w:rPr>
          <w:noProof/>
        </w:rPr>
        <w:t>[157]</w:t>
      </w:r>
      <w:r w:rsidRPr="008F54CB">
        <w:rPr>
          <w:noProof/>
        </w:rPr>
        <w:tab/>
        <w:t xml:space="preserve">“What is max pooling in convolutional neural networks? - Quora,” 2017. https://www.quora.com/What-is-max-pooling-in-convolutional-neural-networks </w:t>
      </w:r>
      <w:r w:rsidRPr="008F54CB">
        <w:rPr>
          <w:noProof/>
        </w:rPr>
        <w:lastRenderedPageBreak/>
        <w:t>(accessed Sep. 17, 2021).</w:t>
      </w:r>
    </w:p>
    <w:p w14:paraId="5F7E631B" w14:textId="77777777" w:rsidR="008F54CB" w:rsidRPr="008F54CB" w:rsidRDefault="008F54CB" w:rsidP="008F54CB">
      <w:pPr>
        <w:widowControl w:val="0"/>
        <w:autoSpaceDE w:val="0"/>
        <w:autoSpaceDN w:val="0"/>
        <w:adjustRightInd w:val="0"/>
        <w:ind w:left="640" w:hanging="640"/>
        <w:rPr>
          <w:noProof/>
        </w:rPr>
      </w:pPr>
      <w:r w:rsidRPr="008F54CB">
        <w:rPr>
          <w:noProof/>
        </w:rPr>
        <w:t>[158]</w:t>
      </w:r>
      <w:r w:rsidRPr="008F54CB">
        <w:rPr>
          <w:noProof/>
        </w:rPr>
        <w:tab/>
        <w:t>“Dispelling the Myth: How Peak Demand REALLY Occurs | Energy Sentry News.” https://energysentry.com/newsletters/dispelling-myth.php (accessed Oct. 24, 2021).</w:t>
      </w:r>
    </w:p>
    <w:p w14:paraId="0EACDA07" w14:textId="77777777" w:rsidR="008F54CB" w:rsidRPr="008F54CB" w:rsidRDefault="008F54CB" w:rsidP="008F54CB">
      <w:pPr>
        <w:widowControl w:val="0"/>
        <w:autoSpaceDE w:val="0"/>
        <w:autoSpaceDN w:val="0"/>
        <w:adjustRightInd w:val="0"/>
        <w:ind w:left="640" w:hanging="640"/>
        <w:rPr>
          <w:noProof/>
        </w:rPr>
      </w:pPr>
      <w:r w:rsidRPr="008F54CB">
        <w:rPr>
          <w:noProof/>
        </w:rPr>
        <w:t>[159]</w:t>
      </w:r>
      <w:r w:rsidRPr="008F54CB">
        <w:rPr>
          <w:noProof/>
        </w:rPr>
        <w:tab/>
        <w:t>“Base Load and Peak Load: understanding both concepts.” https://sinovoltaics.com/learning-center/basics/base-load-peak-load/ (accessed Oct. 24, 2021).</w:t>
      </w:r>
    </w:p>
    <w:p w14:paraId="18350281" w14:textId="77777777" w:rsidR="008F54CB" w:rsidRPr="008F54CB" w:rsidRDefault="008F54CB" w:rsidP="008F54CB">
      <w:pPr>
        <w:widowControl w:val="0"/>
        <w:autoSpaceDE w:val="0"/>
        <w:autoSpaceDN w:val="0"/>
        <w:adjustRightInd w:val="0"/>
        <w:ind w:left="640" w:hanging="640"/>
        <w:rPr>
          <w:noProof/>
        </w:rPr>
      </w:pPr>
      <w:r w:rsidRPr="008F54CB">
        <w:rPr>
          <w:noProof/>
        </w:rPr>
        <w:t>[160]</w:t>
      </w:r>
      <w:r w:rsidRPr="008F54CB">
        <w:rPr>
          <w:noProof/>
        </w:rPr>
        <w:tab/>
        <w:t>“Peak Load &amp; Base Electricity - Understand Differences - EnergyWatch.” https://energywatch-inc.com/peak-load-base-load-electricity/ (accessed Oct. 07, 2021).</w:t>
      </w:r>
    </w:p>
    <w:p w14:paraId="44ADDF09" w14:textId="77777777" w:rsidR="008F54CB" w:rsidRPr="008F54CB" w:rsidRDefault="008F54CB" w:rsidP="008F54CB">
      <w:pPr>
        <w:widowControl w:val="0"/>
        <w:autoSpaceDE w:val="0"/>
        <w:autoSpaceDN w:val="0"/>
        <w:adjustRightInd w:val="0"/>
        <w:ind w:left="640" w:hanging="640"/>
        <w:rPr>
          <w:noProof/>
        </w:rPr>
      </w:pPr>
      <w:r w:rsidRPr="008F54CB">
        <w:rPr>
          <w:noProof/>
        </w:rPr>
        <w:t>[161]</w:t>
      </w:r>
      <w:r w:rsidRPr="008F54CB">
        <w:rPr>
          <w:noProof/>
        </w:rPr>
        <w:tab/>
        <w:t>“What is Peak Load? | Aquicore.” https://aquicore.com/blog/what-is-peak-load/ (accessed Oct. 07, 2021).</w:t>
      </w:r>
    </w:p>
    <w:p w14:paraId="5D5243BE" w14:textId="77777777" w:rsidR="008F54CB" w:rsidRPr="008F54CB" w:rsidRDefault="008F54CB" w:rsidP="008F54CB">
      <w:pPr>
        <w:widowControl w:val="0"/>
        <w:autoSpaceDE w:val="0"/>
        <w:autoSpaceDN w:val="0"/>
        <w:adjustRightInd w:val="0"/>
        <w:ind w:left="640" w:hanging="640"/>
        <w:rPr>
          <w:noProof/>
        </w:rPr>
      </w:pPr>
      <w:r w:rsidRPr="008F54CB">
        <w:rPr>
          <w:noProof/>
        </w:rPr>
        <w:t>[162]</w:t>
      </w:r>
      <w:r w:rsidRPr="008F54CB">
        <w:rPr>
          <w:noProof/>
        </w:rPr>
        <w:tab/>
        <w:t xml:space="preserve">A. Dedinec, S. Filiposka, A. Dedinec, and L. Kocarev, “Deep belief network based electricity load forecasting: An analysis of Macedonian case,” </w:t>
      </w:r>
      <w:r w:rsidRPr="008F54CB">
        <w:rPr>
          <w:i/>
          <w:iCs/>
          <w:noProof/>
        </w:rPr>
        <w:t>Energy</w:t>
      </w:r>
      <w:r w:rsidRPr="008F54CB">
        <w:rPr>
          <w:noProof/>
        </w:rPr>
        <w:t>, 2016, doi: 10.1016/j.energy.2016.07.090.</w:t>
      </w:r>
    </w:p>
    <w:p w14:paraId="37FDCA4F" w14:textId="77777777" w:rsidR="008F54CB" w:rsidRPr="008F54CB" w:rsidRDefault="008F54CB" w:rsidP="008F54CB">
      <w:pPr>
        <w:widowControl w:val="0"/>
        <w:autoSpaceDE w:val="0"/>
        <w:autoSpaceDN w:val="0"/>
        <w:adjustRightInd w:val="0"/>
        <w:ind w:left="640" w:hanging="640"/>
        <w:rPr>
          <w:noProof/>
        </w:rPr>
      </w:pPr>
      <w:r w:rsidRPr="008F54CB">
        <w:rPr>
          <w:noProof/>
        </w:rPr>
        <w:t>[163]</w:t>
      </w:r>
      <w:r w:rsidRPr="008F54CB">
        <w:rPr>
          <w:noProof/>
        </w:rPr>
        <w:tab/>
        <w:t>S. Papadopoulos and I. Karakatsanis, “Short-term electricity load forecasting using time series and ensemble learning methods,” 2015, doi: 10.1109/PECI.2015.7064913.</w:t>
      </w:r>
    </w:p>
    <w:p w14:paraId="1E46FCF6" w14:textId="77777777" w:rsidR="008F54CB" w:rsidRPr="008F54CB" w:rsidRDefault="008F54CB" w:rsidP="008F54CB">
      <w:pPr>
        <w:widowControl w:val="0"/>
        <w:autoSpaceDE w:val="0"/>
        <w:autoSpaceDN w:val="0"/>
        <w:adjustRightInd w:val="0"/>
        <w:ind w:left="640" w:hanging="640"/>
        <w:rPr>
          <w:noProof/>
        </w:rPr>
      </w:pPr>
      <w:r w:rsidRPr="008F54CB">
        <w:rPr>
          <w:noProof/>
        </w:rPr>
        <w:t>[164]</w:t>
      </w:r>
      <w:r w:rsidRPr="008F54CB">
        <w:rPr>
          <w:noProof/>
        </w:rPr>
        <w:tab/>
        <w:t xml:space="preserve">W. Kim, Y. Han, K. J. Kim, and K. W. Song, “Electricity load forecasting using advanced feature selection and optimal deep learning model for the variable refrigerant flow systems,” </w:t>
      </w:r>
      <w:r w:rsidRPr="008F54CB">
        <w:rPr>
          <w:i/>
          <w:iCs/>
          <w:noProof/>
        </w:rPr>
        <w:t>Energy Reports</w:t>
      </w:r>
      <w:r w:rsidRPr="008F54CB">
        <w:rPr>
          <w:noProof/>
        </w:rPr>
        <w:t>, 2020, doi: 10.1016/j.egyr.2020.09.019.</w:t>
      </w:r>
    </w:p>
    <w:p w14:paraId="24632F0D" w14:textId="77777777" w:rsidR="008F54CB" w:rsidRPr="008F54CB" w:rsidRDefault="008F54CB" w:rsidP="008F54CB">
      <w:pPr>
        <w:widowControl w:val="0"/>
        <w:autoSpaceDE w:val="0"/>
        <w:autoSpaceDN w:val="0"/>
        <w:adjustRightInd w:val="0"/>
        <w:ind w:left="640" w:hanging="640"/>
        <w:rPr>
          <w:noProof/>
        </w:rPr>
      </w:pPr>
      <w:r w:rsidRPr="008F54CB">
        <w:rPr>
          <w:noProof/>
        </w:rPr>
        <w:t>[165]</w:t>
      </w:r>
      <w:r w:rsidRPr="008F54CB">
        <w:rPr>
          <w:noProof/>
        </w:rPr>
        <w:tab/>
        <w:t>“Independent Electricity System Operator - Hourly Zonal Demand Report.” http://reports.ieso.ca/public/DemandZonal/ (accessed Jun. 05, 2021).</w:t>
      </w:r>
    </w:p>
    <w:p w14:paraId="0C10DCB8" w14:textId="77777777" w:rsidR="008F54CB" w:rsidRPr="008F54CB" w:rsidRDefault="008F54CB" w:rsidP="008F54CB">
      <w:pPr>
        <w:widowControl w:val="0"/>
        <w:autoSpaceDE w:val="0"/>
        <w:autoSpaceDN w:val="0"/>
        <w:adjustRightInd w:val="0"/>
        <w:ind w:left="640" w:hanging="640"/>
        <w:rPr>
          <w:noProof/>
        </w:rPr>
      </w:pPr>
      <w:r w:rsidRPr="008F54CB">
        <w:rPr>
          <w:noProof/>
        </w:rPr>
        <w:t>[166]</w:t>
      </w:r>
      <w:r w:rsidRPr="008F54CB">
        <w:rPr>
          <w:noProof/>
        </w:rPr>
        <w:tab/>
        <w:t xml:space="preserve">“Historical Climate Data - Climate - Environment and Climate Change Canada.” </w:t>
      </w:r>
      <w:r w:rsidRPr="008F54CB">
        <w:rPr>
          <w:noProof/>
        </w:rPr>
        <w:lastRenderedPageBreak/>
        <w:t>https://climate.weather.gc.ca/ (accessed Jan. 05, 2021).</w:t>
      </w:r>
    </w:p>
    <w:p w14:paraId="7DF02DE5" w14:textId="77777777" w:rsidR="008F54CB" w:rsidRPr="008F54CB" w:rsidRDefault="008F54CB" w:rsidP="008F54CB">
      <w:pPr>
        <w:widowControl w:val="0"/>
        <w:autoSpaceDE w:val="0"/>
        <w:autoSpaceDN w:val="0"/>
        <w:adjustRightInd w:val="0"/>
        <w:ind w:left="640" w:hanging="640"/>
        <w:rPr>
          <w:noProof/>
        </w:rPr>
      </w:pPr>
      <w:r w:rsidRPr="008F54CB">
        <w:rPr>
          <w:noProof/>
        </w:rPr>
        <w:t>[167]</w:t>
      </w:r>
      <w:r w:rsidRPr="008F54CB">
        <w:rPr>
          <w:noProof/>
        </w:rPr>
        <w:tab/>
        <w:t xml:space="preserve">D. C. Wu, B. Bahrami Asl, A. Razban, and J. Chen, “Air compressor load forecasting using artificial neural network,” </w:t>
      </w:r>
      <w:r w:rsidRPr="008F54CB">
        <w:rPr>
          <w:i/>
          <w:iCs/>
          <w:noProof/>
        </w:rPr>
        <w:t>Expert Syst. Appl.</w:t>
      </w:r>
      <w:r w:rsidRPr="008F54CB">
        <w:rPr>
          <w:noProof/>
        </w:rPr>
        <w:t>, 2021, doi: 10.1016/j.eswa.2020.114209.</w:t>
      </w:r>
    </w:p>
    <w:p w14:paraId="021DAD18" w14:textId="77777777" w:rsidR="008F54CB" w:rsidRPr="008F54CB" w:rsidRDefault="008F54CB" w:rsidP="008F54CB">
      <w:pPr>
        <w:widowControl w:val="0"/>
        <w:autoSpaceDE w:val="0"/>
        <w:autoSpaceDN w:val="0"/>
        <w:adjustRightInd w:val="0"/>
        <w:ind w:left="640" w:hanging="640"/>
        <w:rPr>
          <w:noProof/>
        </w:rPr>
      </w:pPr>
      <w:r w:rsidRPr="008F54CB">
        <w:rPr>
          <w:noProof/>
        </w:rPr>
        <w:t>[168]</w:t>
      </w:r>
      <w:r w:rsidRPr="008F54CB">
        <w:rPr>
          <w:noProof/>
        </w:rPr>
        <w:tab/>
        <w:t xml:space="preserve">L. Kuan </w:t>
      </w:r>
      <w:r w:rsidRPr="008F54CB">
        <w:rPr>
          <w:i/>
          <w:iCs/>
          <w:noProof/>
        </w:rPr>
        <w:t>et al.</w:t>
      </w:r>
      <w:r w:rsidRPr="008F54CB">
        <w:rPr>
          <w:noProof/>
        </w:rPr>
        <w:t>, “Short-term electricity load forecasting method based on multilayered self-normalizing GRU network,” 2017, doi: 10.1109/EI2.2017.8245330.</w:t>
      </w:r>
    </w:p>
    <w:p w14:paraId="478631C8" w14:textId="77777777" w:rsidR="008F54CB" w:rsidRPr="008F54CB" w:rsidRDefault="008F54CB" w:rsidP="008F54CB">
      <w:pPr>
        <w:widowControl w:val="0"/>
        <w:autoSpaceDE w:val="0"/>
        <w:autoSpaceDN w:val="0"/>
        <w:adjustRightInd w:val="0"/>
        <w:ind w:left="640" w:hanging="640"/>
        <w:rPr>
          <w:noProof/>
        </w:rPr>
      </w:pPr>
      <w:r w:rsidRPr="008F54CB">
        <w:rPr>
          <w:noProof/>
        </w:rPr>
        <w:t>[169]</w:t>
      </w:r>
      <w:r w:rsidRPr="008F54CB">
        <w:rPr>
          <w:noProof/>
        </w:rPr>
        <w:tab/>
        <w:t>L. Li, K. Ota, and M. Dong, “Everything is image: CNN-based short-term electrical load forecasting for smart grid,” 2017, doi: 10.1109/ISPAN-FCST-ISCC.2017.78.</w:t>
      </w:r>
    </w:p>
    <w:p w14:paraId="0230AB1E" w14:textId="77777777" w:rsidR="008F54CB" w:rsidRPr="008F54CB" w:rsidRDefault="008F54CB" w:rsidP="008F54CB">
      <w:pPr>
        <w:widowControl w:val="0"/>
        <w:autoSpaceDE w:val="0"/>
        <w:autoSpaceDN w:val="0"/>
        <w:adjustRightInd w:val="0"/>
        <w:ind w:left="640" w:hanging="640"/>
        <w:rPr>
          <w:noProof/>
        </w:rPr>
      </w:pPr>
      <w:r w:rsidRPr="008F54CB">
        <w:rPr>
          <w:noProof/>
        </w:rPr>
        <w:t>[170]</w:t>
      </w:r>
      <w:r w:rsidRPr="008F54CB">
        <w:rPr>
          <w:noProof/>
        </w:rPr>
        <w:tab/>
        <w:t xml:space="preserve">M. Dong and L. Grumbach, “A Hybrid Distribution Feeder Long-Term Load Forecasting Method Based on Sequence Prediction,” </w:t>
      </w:r>
      <w:r w:rsidRPr="008F54CB">
        <w:rPr>
          <w:i/>
          <w:iCs/>
          <w:noProof/>
        </w:rPr>
        <w:t>IEEE Trans. Smart Grid</w:t>
      </w:r>
      <w:r w:rsidRPr="008F54CB">
        <w:rPr>
          <w:noProof/>
        </w:rPr>
        <w:t>, 2020, doi: 10.1109/TSG.2019.2924183.</w:t>
      </w:r>
    </w:p>
    <w:p w14:paraId="20213FC5" w14:textId="77777777" w:rsidR="008F54CB" w:rsidRPr="008F54CB" w:rsidRDefault="008F54CB" w:rsidP="008F54CB">
      <w:pPr>
        <w:widowControl w:val="0"/>
        <w:autoSpaceDE w:val="0"/>
        <w:autoSpaceDN w:val="0"/>
        <w:adjustRightInd w:val="0"/>
        <w:ind w:left="640" w:hanging="640"/>
        <w:rPr>
          <w:noProof/>
        </w:rPr>
      </w:pPr>
      <w:r w:rsidRPr="008F54CB">
        <w:rPr>
          <w:noProof/>
        </w:rPr>
        <w:t>[171]</w:t>
      </w:r>
      <w:r w:rsidRPr="008F54CB">
        <w:rPr>
          <w:noProof/>
        </w:rPr>
        <w:tab/>
        <w:t xml:space="preserve">L. Yin and J. Xie, “Multi-temporal-spatial-scale temporal convolution network for short-term load forecasting of power systems,” </w:t>
      </w:r>
      <w:r w:rsidRPr="008F54CB">
        <w:rPr>
          <w:i/>
          <w:iCs/>
          <w:noProof/>
        </w:rPr>
        <w:t>Appl. Energy</w:t>
      </w:r>
      <w:r w:rsidRPr="008F54CB">
        <w:rPr>
          <w:noProof/>
        </w:rPr>
        <w:t>, 2021, doi: 10.1016/j.apenergy.2020.116328.</w:t>
      </w:r>
    </w:p>
    <w:p w14:paraId="36981FF1" w14:textId="77777777" w:rsidR="008F54CB" w:rsidRPr="008F54CB" w:rsidRDefault="008F54CB" w:rsidP="008F54CB">
      <w:pPr>
        <w:widowControl w:val="0"/>
        <w:autoSpaceDE w:val="0"/>
        <w:autoSpaceDN w:val="0"/>
        <w:adjustRightInd w:val="0"/>
        <w:ind w:left="640" w:hanging="640"/>
        <w:rPr>
          <w:noProof/>
        </w:rPr>
      </w:pPr>
      <w:r w:rsidRPr="008F54CB">
        <w:rPr>
          <w:noProof/>
        </w:rPr>
        <w:t>[172]</w:t>
      </w:r>
      <w:r w:rsidRPr="008F54CB">
        <w:rPr>
          <w:noProof/>
        </w:rPr>
        <w:tab/>
        <w:t xml:space="preserve">S. Panigrahi, Y. Karali, and H. S. Behera, “Normalize Time Series and Forecast using Evolutionary Neural Network,” </w:t>
      </w:r>
      <w:r w:rsidRPr="008F54CB">
        <w:rPr>
          <w:i/>
          <w:iCs/>
          <w:noProof/>
        </w:rPr>
        <w:t>Int. J. Comput. Appl.</w:t>
      </w:r>
      <w:r w:rsidRPr="008F54CB">
        <w:rPr>
          <w:noProof/>
        </w:rPr>
        <w:t>, 2013.</w:t>
      </w:r>
    </w:p>
    <w:p w14:paraId="050E33F3" w14:textId="77777777" w:rsidR="008F54CB" w:rsidRPr="008F54CB" w:rsidRDefault="008F54CB" w:rsidP="008F54CB">
      <w:pPr>
        <w:widowControl w:val="0"/>
        <w:autoSpaceDE w:val="0"/>
        <w:autoSpaceDN w:val="0"/>
        <w:adjustRightInd w:val="0"/>
        <w:ind w:left="640" w:hanging="640"/>
        <w:rPr>
          <w:noProof/>
        </w:rPr>
      </w:pPr>
      <w:r w:rsidRPr="008F54CB">
        <w:rPr>
          <w:noProof/>
        </w:rPr>
        <w:t>[173]</w:t>
      </w:r>
      <w:r w:rsidRPr="008F54CB">
        <w:rPr>
          <w:noProof/>
        </w:rPr>
        <w:tab/>
        <w:t>“Fit linear regression model - MATLAB fitlm.” https://www.mathworks.com/help/stats/fitlm.html (accessed Nov. 21, 2021).</w:t>
      </w:r>
    </w:p>
    <w:p w14:paraId="0CEBAB20" w14:textId="77777777" w:rsidR="008F54CB" w:rsidRPr="008F54CB" w:rsidRDefault="008F54CB" w:rsidP="008F54CB">
      <w:pPr>
        <w:widowControl w:val="0"/>
        <w:autoSpaceDE w:val="0"/>
        <w:autoSpaceDN w:val="0"/>
        <w:adjustRightInd w:val="0"/>
        <w:ind w:left="640" w:hanging="640"/>
        <w:rPr>
          <w:noProof/>
        </w:rPr>
      </w:pPr>
      <w:r w:rsidRPr="008F54CB">
        <w:rPr>
          <w:noProof/>
        </w:rPr>
        <w:t>[174]</w:t>
      </w:r>
      <w:r w:rsidRPr="008F54CB">
        <w:rPr>
          <w:noProof/>
        </w:rPr>
        <w:tab/>
        <w:t>“Long short-term memory (LSTM) layer - MATLAB.” https://www.mathworks.com/help/deeplearning/ref/nnet.cnn.layer.lstmlayer.html (accessed Oct. 21, 2021).</w:t>
      </w:r>
    </w:p>
    <w:p w14:paraId="4810A6CB" w14:textId="77777777" w:rsidR="008F54CB" w:rsidRPr="008F54CB" w:rsidRDefault="008F54CB" w:rsidP="008F54CB">
      <w:pPr>
        <w:widowControl w:val="0"/>
        <w:autoSpaceDE w:val="0"/>
        <w:autoSpaceDN w:val="0"/>
        <w:adjustRightInd w:val="0"/>
        <w:ind w:left="640" w:hanging="640"/>
        <w:rPr>
          <w:noProof/>
        </w:rPr>
      </w:pPr>
      <w:r w:rsidRPr="008F54CB">
        <w:rPr>
          <w:noProof/>
        </w:rPr>
        <w:t>[175]</w:t>
      </w:r>
      <w:r w:rsidRPr="008F54CB">
        <w:rPr>
          <w:noProof/>
        </w:rPr>
        <w:tab/>
        <w:t xml:space="preserve">I. K. M. Jais, A. R. Ismail, and S. Q. Nisa, “Adam Optimization Algorithm for Wide </w:t>
      </w:r>
      <w:r w:rsidRPr="008F54CB">
        <w:rPr>
          <w:noProof/>
        </w:rPr>
        <w:lastRenderedPageBreak/>
        <w:t xml:space="preserve">and Deep Neural Network,” </w:t>
      </w:r>
      <w:r w:rsidRPr="008F54CB">
        <w:rPr>
          <w:i/>
          <w:iCs/>
          <w:noProof/>
        </w:rPr>
        <w:t>Knowl. Eng. Data Sci.</w:t>
      </w:r>
      <w:r w:rsidRPr="008F54CB">
        <w:rPr>
          <w:noProof/>
        </w:rPr>
        <w:t>, 2019, doi: 10.17977/um018v2i12019p41-46.</w:t>
      </w:r>
    </w:p>
    <w:p w14:paraId="41DB8E1E" w14:textId="77777777" w:rsidR="008F54CB" w:rsidRPr="008F54CB" w:rsidRDefault="008F54CB" w:rsidP="008F54CB">
      <w:pPr>
        <w:widowControl w:val="0"/>
        <w:autoSpaceDE w:val="0"/>
        <w:autoSpaceDN w:val="0"/>
        <w:adjustRightInd w:val="0"/>
        <w:ind w:left="640" w:hanging="640"/>
        <w:rPr>
          <w:noProof/>
        </w:rPr>
      </w:pPr>
      <w:r w:rsidRPr="008F54CB">
        <w:rPr>
          <w:noProof/>
        </w:rPr>
        <w:t>[176]</w:t>
      </w:r>
      <w:r w:rsidRPr="008F54CB">
        <w:rPr>
          <w:noProof/>
        </w:rPr>
        <w:tab/>
        <w:t xml:space="preserve">M. Barman and N. B. Dev Choudhury, “Season specific approach for short-term load forecasting based on hybrid FA-SVM and similarity concept,” </w:t>
      </w:r>
      <w:r w:rsidRPr="008F54CB">
        <w:rPr>
          <w:i/>
          <w:iCs/>
          <w:noProof/>
        </w:rPr>
        <w:t>Energy</w:t>
      </w:r>
      <w:r w:rsidRPr="008F54CB">
        <w:rPr>
          <w:noProof/>
        </w:rPr>
        <w:t>, 2019, doi: 10.1016/j.energy.2019.03.010.</w:t>
      </w:r>
    </w:p>
    <w:p w14:paraId="40867144" w14:textId="1368621E" w:rsidR="00287359" w:rsidRDefault="00287359" w:rsidP="00287359">
      <w:pPr>
        <w:sectPr w:rsidR="00287359" w:rsidSect="00CF19C9">
          <w:headerReference w:type="default" r:id="rId175"/>
          <w:footerReference w:type="default" r:id="rId17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94" w:name="_Toc88746112"/>
      <w:r>
        <w:lastRenderedPageBreak/>
        <w:t>Appendix A</w:t>
      </w:r>
      <w:bookmarkEnd w:id="294"/>
    </w:p>
    <w:p w14:paraId="6C14D9BF" w14:textId="05C12AE4" w:rsidR="001F6CFC" w:rsidRDefault="001F6CFC" w:rsidP="001F6CFC">
      <w:pPr>
        <w:pStyle w:val="Heading2"/>
      </w:pPr>
      <w:bookmarkStart w:id="295" w:name="_Toc88746113"/>
      <w:r>
        <w:t xml:space="preserve">1.1 </w:t>
      </w:r>
      <w:r w:rsidRPr="001F6CFC">
        <w:t>Determining the ARIMA Model's Optimal Parameters</w:t>
      </w:r>
      <w:bookmarkEnd w:id="295"/>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6B780533"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3007EF">
        <w:t xml:space="preserve">Figure </w:t>
      </w:r>
      <w:r w:rsidR="003007EF">
        <w:rPr>
          <w:noProof/>
        </w:rPr>
        <w:t>92</w:t>
      </w:r>
      <w:r>
        <w:fldChar w:fldCharType="end"/>
      </w:r>
      <w:r>
        <w:t xml:space="preserve"> and </w:t>
      </w:r>
      <w:r>
        <w:fldChar w:fldCharType="begin"/>
      </w:r>
      <w:r>
        <w:instrText xml:space="preserve"> REF _Ref86073300 \h </w:instrText>
      </w:r>
      <w:r>
        <w:fldChar w:fldCharType="separate"/>
      </w:r>
      <w:r w:rsidR="003007EF">
        <w:t xml:space="preserve">Figure </w:t>
      </w:r>
      <w:r w:rsidR="003007EF">
        <w:rPr>
          <w:noProof/>
        </w:rPr>
        <w:t>93</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296" w:name="_Toc88746114"/>
      <w:r>
        <w:t xml:space="preserve">1.1.1 </w:t>
      </w:r>
      <w:r w:rsidRPr="00BB3D62">
        <w:t>The Toronto Dataset's PACF and ACF Plots – Parameters (24, 2, 25)</w:t>
      </w:r>
      <w:bookmarkEnd w:id="296"/>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77">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2E0CF8A8" w:rsidR="00DD61FE" w:rsidRDefault="00DD61FE" w:rsidP="00DD61FE">
      <w:pPr>
        <w:pStyle w:val="Caption"/>
        <w:jc w:val="center"/>
      </w:pPr>
      <w:bookmarkStart w:id="297" w:name="_Ref86073297"/>
      <w:bookmarkStart w:id="298" w:name="_Toc88746227"/>
      <w:r>
        <w:t xml:space="preserve">Figure </w:t>
      </w:r>
      <w:r w:rsidR="00D0141D">
        <w:fldChar w:fldCharType="begin"/>
      </w:r>
      <w:r w:rsidR="00D0141D">
        <w:instrText xml:space="preserve"> SEQ Figure \* ARABIC </w:instrText>
      </w:r>
      <w:r w:rsidR="00D0141D">
        <w:fldChar w:fldCharType="separate"/>
      </w:r>
      <w:r w:rsidR="003007EF">
        <w:rPr>
          <w:noProof/>
        </w:rPr>
        <w:t>92</w:t>
      </w:r>
      <w:r w:rsidR="00D0141D">
        <w:rPr>
          <w:noProof/>
        </w:rPr>
        <w:fldChar w:fldCharType="end"/>
      </w:r>
      <w:bookmarkEnd w:id="297"/>
      <w:r>
        <w:t xml:space="preserve"> – The Partial Autocorrelation Plot – Toronto Dataset</w:t>
      </w:r>
      <w:bookmarkEnd w:id="298"/>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78">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2CE6CF29" w:rsidR="00343447" w:rsidRDefault="00343447" w:rsidP="00343447">
      <w:pPr>
        <w:pStyle w:val="Caption"/>
        <w:jc w:val="center"/>
      </w:pPr>
      <w:bookmarkStart w:id="299" w:name="_Ref86073300"/>
      <w:bookmarkStart w:id="300" w:name="_Toc88746228"/>
      <w:r>
        <w:t xml:space="preserve">Figure </w:t>
      </w:r>
      <w:r w:rsidR="00D0141D">
        <w:fldChar w:fldCharType="begin"/>
      </w:r>
      <w:r w:rsidR="00D0141D">
        <w:instrText xml:space="preserve"> SEQ Figure \* ARABIC </w:instrText>
      </w:r>
      <w:r w:rsidR="00D0141D">
        <w:fldChar w:fldCharType="separate"/>
      </w:r>
      <w:r w:rsidR="003007EF">
        <w:rPr>
          <w:noProof/>
        </w:rPr>
        <w:t>93</w:t>
      </w:r>
      <w:r w:rsidR="00D0141D">
        <w:rPr>
          <w:noProof/>
        </w:rPr>
        <w:fldChar w:fldCharType="end"/>
      </w:r>
      <w:bookmarkEnd w:id="299"/>
      <w:r>
        <w:t xml:space="preserve"> – The Autocorrelation Plot – Toronto Dataset</w:t>
      </w:r>
      <w:bookmarkEnd w:id="300"/>
    </w:p>
    <w:p w14:paraId="2E060F58" w14:textId="6012F917" w:rsidR="006E6EA3" w:rsidRDefault="006E6EA3" w:rsidP="006E6EA3">
      <w:pPr>
        <w:pStyle w:val="Heading3"/>
      </w:pPr>
      <w:bookmarkStart w:id="301" w:name="_Toc88746115"/>
      <w:r>
        <w:t xml:space="preserve">1.1.2 </w:t>
      </w:r>
      <w:r w:rsidRPr="00BB3D62">
        <w:t xml:space="preserve">The </w:t>
      </w:r>
      <w:r>
        <w:t>Ottawa</w:t>
      </w:r>
      <w:r w:rsidRPr="00BB3D62">
        <w:t xml:space="preserve"> Dataset's PACF and ACF Plots – Parameters </w:t>
      </w:r>
      <w:r w:rsidR="007C5DDE" w:rsidRPr="007E70A9">
        <w:t>(23, 2, 24)</w:t>
      </w:r>
      <w:bookmarkEnd w:id="301"/>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79">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4AF6B915" w:rsidR="00D92001" w:rsidRDefault="00D92001" w:rsidP="00D92001">
      <w:pPr>
        <w:pStyle w:val="Caption"/>
        <w:jc w:val="center"/>
      </w:pPr>
      <w:bookmarkStart w:id="302" w:name="_Toc88746229"/>
      <w:r>
        <w:t xml:space="preserve">Figure </w:t>
      </w:r>
      <w:r w:rsidR="00D0141D">
        <w:fldChar w:fldCharType="begin"/>
      </w:r>
      <w:r w:rsidR="00D0141D">
        <w:instrText xml:space="preserve"> SEQ Figure \* ARABIC </w:instrText>
      </w:r>
      <w:r w:rsidR="00D0141D">
        <w:fldChar w:fldCharType="separate"/>
      </w:r>
      <w:r w:rsidR="003007EF">
        <w:rPr>
          <w:noProof/>
        </w:rPr>
        <w:t>94</w:t>
      </w:r>
      <w:r w:rsidR="00D0141D">
        <w:rPr>
          <w:noProof/>
        </w:rPr>
        <w:fldChar w:fldCharType="end"/>
      </w:r>
      <w:r>
        <w:t xml:space="preserve"> - The Partial Autocorrelation Plot – Ottawa Dataset</w:t>
      </w:r>
      <w:bookmarkEnd w:id="302"/>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80">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6D406D7B" w:rsidR="00D92001" w:rsidRDefault="00E614F6" w:rsidP="00E614F6">
      <w:pPr>
        <w:pStyle w:val="Caption"/>
        <w:jc w:val="center"/>
      </w:pPr>
      <w:bookmarkStart w:id="303" w:name="_Toc88746230"/>
      <w:r>
        <w:t xml:space="preserve">Figure </w:t>
      </w:r>
      <w:r w:rsidR="00D0141D">
        <w:fldChar w:fldCharType="begin"/>
      </w:r>
      <w:r w:rsidR="00D0141D">
        <w:instrText xml:space="preserve"> SEQ Figure \* ARABIC </w:instrText>
      </w:r>
      <w:r w:rsidR="00D0141D">
        <w:fldChar w:fldCharType="separate"/>
      </w:r>
      <w:r w:rsidR="003007EF">
        <w:rPr>
          <w:noProof/>
        </w:rPr>
        <w:t>95</w:t>
      </w:r>
      <w:r w:rsidR="00D0141D">
        <w:rPr>
          <w:noProof/>
        </w:rPr>
        <w:fldChar w:fldCharType="end"/>
      </w:r>
      <w:r>
        <w:t xml:space="preserve"> - The Autocorrelation Plot – Ottawa Dataset</w:t>
      </w:r>
      <w:bookmarkEnd w:id="303"/>
    </w:p>
    <w:p w14:paraId="609EFCE2" w14:textId="07CE3443" w:rsidR="00DA6EC6" w:rsidRDefault="00DA6EC6" w:rsidP="00DA6EC6">
      <w:pPr>
        <w:pStyle w:val="Heading3"/>
      </w:pPr>
      <w:bookmarkStart w:id="304" w:name="_Toc88746116"/>
      <w:r>
        <w:t xml:space="preserve">1.1.2 </w:t>
      </w:r>
      <w:r w:rsidRPr="00BB3D62">
        <w:t xml:space="preserve">The </w:t>
      </w:r>
      <w:r>
        <w:t>Saint John</w:t>
      </w:r>
      <w:r w:rsidRPr="00BB3D62">
        <w:t xml:space="preserve"> Dataset's PACF and ACF Plots – Parameters (24, 2, 25)</w:t>
      </w:r>
      <w:bookmarkEnd w:id="304"/>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81">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6CA55A57" w:rsidR="00A42D35" w:rsidRDefault="00A42D35" w:rsidP="00A42D35">
      <w:pPr>
        <w:pStyle w:val="Caption"/>
        <w:jc w:val="center"/>
      </w:pPr>
      <w:bookmarkStart w:id="305" w:name="_Toc88746231"/>
      <w:r>
        <w:t xml:space="preserve">Figure </w:t>
      </w:r>
      <w:r w:rsidR="00D0141D">
        <w:fldChar w:fldCharType="begin"/>
      </w:r>
      <w:r w:rsidR="00D0141D">
        <w:instrText xml:space="preserve"> SEQ Figure \* ARABIC </w:instrText>
      </w:r>
      <w:r w:rsidR="00D0141D">
        <w:fldChar w:fldCharType="separate"/>
      </w:r>
      <w:r w:rsidR="003007EF">
        <w:rPr>
          <w:noProof/>
        </w:rPr>
        <w:t>96</w:t>
      </w:r>
      <w:r w:rsidR="00D0141D">
        <w:rPr>
          <w:noProof/>
        </w:rPr>
        <w:fldChar w:fldCharType="end"/>
      </w:r>
      <w:r>
        <w:t xml:space="preserve"> - The Partial Autocorrelation Plot – Saint John Dataset</w:t>
      </w:r>
      <w:bookmarkEnd w:id="305"/>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82">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4E7E9A1C" w:rsidR="00343447" w:rsidRPr="0069064F" w:rsidRDefault="00772D97" w:rsidP="0069064F">
      <w:pPr>
        <w:pStyle w:val="Caption"/>
        <w:jc w:val="center"/>
      </w:pPr>
      <w:bookmarkStart w:id="306" w:name="_Toc88746232"/>
      <w:r>
        <w:t xml:space="preserve">Figure </w:t>
      </w:r>
      <w:r w:rsidR="00D0141D">
        <w:fldChar w:fldCharType="begin"/>
      </w:r>
      <w:r w:rsidR="00D0141D">
        <w:instrText xml:space="preserve"> SEQ Figure \* ARABIC </w:instrText>
      </w:r>
      <w:r w:rsidR="00D0141D">
        <w:fldChar w:fldCharType="separate"/>
      </w:r>
      <w:r w:rsidR="003007EF">
        <w:rPr>
          <w:noProof/>
        </w:rPr>
        <w:t>97</w:t>
      </w:r>
      <w:r w:rsidR="00D0141D">
        <w:rPr>
          <w:noProof/>
        </w:rPr>
        <w:fldChar w:fldCharType="end"/>
      </w:r>
      <w:r>
        <w:t xml:space="preserve"> - The Autocorrelation Plot – Saint John Dataset</w:t>
      </w:r>
      <w:bookmarkEnd w:id="306"/>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307" w:name="_Toc88746117"/>
      <w:r>
        <w:lastRenderedPageBreak/>
        <w:t>Appendix</w:t>
      </w:r>
      <w:r w:rsidR="00343447">
        <w:t xml:space="preserve"> B</w:t>
      </w:r>
      <w:bookmarkEnd w:id="307"/>
    </w:p>
    <w:p w14:paraId="187013F8" w14:textId="3CC95327" w:rsidR="00E93B16" w:rsidRDefault="00581432" w:rsidP="00581432">
      <w:pPr>
        <w:pStyle w:val="Heading2"/>
      </w:pPr>
      <w:bookmarkStart w:id="308" w:name="_Toc88746118"/>
      <w:r>
        <w:t xml:space="preserve">1.1 </w:t>
      </w:r>
      <w:r w:rsidR="00B91A69" w:rsidRPr="00B91A69">
        <w:t>The Toronto Dataset's Overall Performance Metrics</w:t>
      </w:r>
      <w:bookmarkEnd w:id="3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91648F" w:rsidRPr="003E4926" w14:paraId="4BAFB683" w14:textId="77777777" w:rsidTr="003E4926">
        <w:trPr>
          <w:trHeight w:val="315"/>
          <w:jc w:val="center"/>
        </w:trPr>
        <w:tc>
          <w:tcPr>
            <w:tcW w:w="0" w:type="auto"/>
            <w:shd w:val="clear" w:color="auto" w:fill="auto"/>
            <w:noWrap/>
            <w:vAlign w:val="bottom"/>
            <w:hideMark/>
          </w:tcPr>
          <w:p w14:paraId="2F12F091"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91648F" w:rsidRPr="003E4926" w:rsidRDefault="0091648F" w:rsidP="0091648F">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6A10634B" w:rsidR="0091648F" w:rsidRPr="003E4926"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343761CD"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SNF</w:t>
            </w:r>
          </w:p>
        </w:tc>
      </w:tr>
      <w:tr w:rsidR="0091648F" w:rsidRPr="003E4926" w14:paraId="213A86A8" w14:textId="77777777" w:rsidTr="0091648F">
        <w:trPr>
          <w:trHeight w:val="315"/>
          <w:jc w:val="center"/>
        </w:trPr>
        <w:tc>
          <w:tcPr>
            <w:tcW w:w="0" w:type="auto"/>
            <w:shd w:val="clear" w:color="auto" w:fill="auto"/>
            <w:noWrap/>
            <w:vAlign w:val="bottom"/>
            <w:hideMark/>
          </w:tcPr>
          <w:p w14:paraId="2EF98C8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91648F" w:rsidRPr="003E4926" w:rsidRDefault="0091648F" w:rsidP="0091648F">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91648F" w:rsidRPr="003E4926" w:rsidRDefault="0091648F" w:rsidP="0091648F">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91648F" w:rsidRPr="003E4926" w:rsidRDefault="0091648F" w:rsidP="0091648F">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91648F" w:rsidRPr="003E4926" w:rsidRDefault="0091648F" w:rsidP="0091648F">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tcPr>
          <w:p w14:paraId="392AD3EF" w14:textId="11BE1967"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B11496C" w14:textId="77777777" w:rsidR="0091648F" w:rsidRPr="003E4926" w:rsidRDefault="0091648F" w:rsidP="0091648F">
            <w:pPr>
              <w:spacing w:line="240" w:lineRule="auto"/>
              <w:jc w:val="center"/>
              <w:rPr>
                <w:color w:val="000000"/>
                <w:lang w:eastAsia="en-CA"/>
              </w:rPr>
            </w:pPr>
            <w:r w:rsidRPr="003E4926">
              <w:rPr>
                <w:color w:val="000000"/>
                <w:lang w:eastAsia="en-CA"/>
              </w:rPr>
              <w:t>6.09</w:t>
            </w:r>
          </w:p>
        </w:tc>
      </w:tr>
      <w:tr w:rsidR="0091648F" w:rsidRPr="003E4926" w14:paraId="016C4865" w14:textId="77777777" w:rsidTr="0091648F">
        <w:trPr>
          <w:trHeight w:val="315"/>
          <w:jc w:val="center"/>
        </w:trPr>
        <w:tc>
          <w:tcPr>
            <w:tcW w:w="0" w:type="auto"/>
            <w:shd w:val="clear" w:color="auto" w:fill="auto"/>
            <w:noWrap/>
            <w:vAlign w:val="bottom"/>
            <w:hideMark/>
          </w:tcPr>
          <w:p w14:paraId="5D4CAD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91648F" w:rsidRPr="003E4926" w:rsidRDefault="0091648F" w:rsidP="0091648F">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91648F" w:rsidRPr="003E4926" w:rsidRDefault="0091648F" w:rsidP="0091648F">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91648F" w:rsidRPr="003E4926" w:rsidRDefault="0091648F" w:rsidP="0091648F">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91648F" w:rsidRPr="003E4926" w:rsidRDefault="0091648F" w:rsidP="0091648F">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tcPr>
          <w:p w14:paraId="58D308CF" w14:textId="44E14023"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305D294" w14:textId="77777777" w:rsidR="0091648F" w:rsidRPr="003E4926" w:rsidRDefault="0091648F" w:rsidP="0091648F">
            <w:pPr>
              <w:spacing w:line="240" w:lineRule="auto"/>
              <w:jc w:val="center"/>
              <w:rPr>
                <w:color w:val="000000"/>
                <w:lang w:eastAsia="en-CA"/>
              </w:rPr>
            </w:pPr>
            <w:r w:rsidRPr="003E4926">
              <w:rPr>
                <w:color w:val="000000"/>
                <w:lang w:eastAsia="en-CA"/>
              </w:rPr>
              <w:t>1.67</w:t>
            </w:r>
          </w:p>
        </w:tc>
      </w:tr>
      <w:tr w:rsidR="0091648F" w:rsidRPr="003E4926" w14:paraId="13E6FF99" w14:textId="77777777" w:rsidTr="0091648F">
        <w:trPr>
          <w:trHeight w:val="315"/>
          <w:jc w:val="center"/>
        </w:trPr>
        <w:tc>
          <w:tcPr>
            <w:tcW w:w="0" w:type="auto"/>
            <w:shd w:val="clear" w:color="auto" w:fill="auto"/>
            <w:noWrap/>
            <w:vAlign w:val="bottom"/>
            <w:hideMark/>
          </w:tcPr>
          <w:p w14:paraId="3221E8E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91648F" w:rsidRPr="003E4926" w:rsidRDefault="0091648F" w:rsidP="0091648F">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91648F" w:rsidRPr="003E4926" w:rsidRDefault="0091648F" w:rsidP="0091648F">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91648F" w:rsidRPr="003E4926" w:rsidRDefault="0091648F" w:rsidP="0091648F">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91648F" w:rsidRPr="003E4926" w:rsidRDefault="0091648F" w:rsidP="0091648F">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tcPr>
          <w:p w14:paraId="09A8E975" w14:textId="10664FA4"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010E9D3" w14:textId="77777777" w:rsidR="0091648F" w:rsidRPr="003E4926" w:rsidRDefault="0091648F" w:rsidP="0091648F">
            <w:pPr>
              <w:spacing w:line="240" w:lineRule="auto"/>
              <w:jc w:val="center"/>
              <w:rPr>
                <w:color w:val="000000"/>
                <w:lang w:eastAsia="en-CA"/>
              </w:rPr>
            </w:pPr>
            <w:r w:rsidRPr="003E4926">
              <w:rPr>
                <w:color w:val="000000"/>
                <w:lang w:eastAsia="en-CA"/>
              </w:rPr>
              <w:t>350.36</w:t>
            </w:r>
          </w:p>
        </w:tc>
      </w:tr>
      <w:tr w:rsidR="0091648F" w:rsidRPr="003E4926" w14:paraId="7D4A7754" w14:textId="77777777" w:rsidTr="0091648F">
        <w:trPr>
          <w:trHeight w:val="315"/>
          <w:jc w:val="center"/>
        </w:trPr>
        <w:tc>
          <w:tcPr>
            <w:tcW w:w="0" w:type="auto"/>
            <w:shd w:val="clear" w:color="auto" w:fill="auto"/>
            <w:noWrap/>
            <w:vAlign w:val="bottom"/>
            <w:hideMark/>
          </w:tcPr>
          <w:p w14:paraId="1FE8500C" w14:textId="77777777" w:rsidR="0091648F" w:rsidRPr="003E4926" w:rsidRDefault="0091648F" w:rsidP="0091648F">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91648F" w:rsidRPr="003E4926" w:rsidRDefault="0091648F" w:rsidP="0091648F">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91648F" w:rsidRPr="003E4926" w:rsidRDefault="0091648F" w:rsidP="0091648F">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91648F" w:rsidRPr="003E4926" w:rsidRDefault="0091648F" w:rsidP="0091648F">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tcPr>
          <w:p w14:paraId="4A79CBEC" w14:textId="400A00A6"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D90F66D" w14:textId="77777777" w:rsidR="0091648F" w:rsidRPr="003E4926" w:rsidRDefault="0091648F" w:rsidP="0091648F">
            <w:pPr>
              <w:spacing w:line="240" w:lineRule="auto"/>
              <w:jc w:val="center"/>
              <w:rPr>
                <w:color w:val="000000"/>
                <w:lang w:eastAsia="en-CA"/>
              </w:rPr>
            </w:pPr>
            <w:r w:rsidRPr="003E4926">
              <w:rPr>
                <w:color w:val="000000"/>
                <w:lang w:eastAsia="en-CA"/>
              </w:rPr>
              <w:t>488.07</w:t>
            </w:r>
          </w:p>
        </w:tc>
      </w:tr>
      <w:tr w:rsidR="0091648F" w:rsidRPr="003E4926" w14:paraId="453C29A8" w14:textId="77777777" w:rsidTr="0091648F">
        <w:trPr>
          <w:trHeight w:val="315"/>
          <w:jc w:val="center"/>
        </w:trPr>
        <w:tc>
          <w:tcPr>
            <w:tcW w:w="0" w:type="auto"/>
            <w:shd w:val="clear" w:color="auto" w:fill="auto"/>
            <w:noWrap/>
            <w:vAlign w:val="bottom"/>
            <w:hideMark/>
          </w:tcPr>
          <w:p w14:paraId="2CD0D983"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91648F" w:rsidRPr="003E4926" w:rsidRDefault="0091648F" w:rsidP="0091648F">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91648F" w:rsidRPr="003E4926" w:rsidRDefault="0091648F" w:rsidP="0091648F">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91648F" w:rsidRPr="003E4926" w:rsidRDefault="0091648F" w:rsidP="0091648F">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tcPr>
          <w:p w14:paraId="67ED41FC" w14:textId="5AC7B160"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14095630" w14:textId="77777777" w:rsidR="0091648F" w:rsidRPr="003E4926" w:rsidRDefault="0091648F" w:rsidP="0091648F">
            <w:pPr>
              <w:spacing w:line="240" w:lineRule="auto"/>
              <w:jc w:val="center"/>
              <w:rPr>
                <w:color w:val="000000"/>
                <w:lang w:eastAsia="en-CA"/>
              </w:rPr>
            </w:pPr>
            <w:r w:rsidRPr="003E4926">
              <w:rPr>
                <w:color w:val="000000"/>
                <w:lang w:eastAsia="en-CA"/>
              </w:rPr>
              <w:t>488.10</w:t>
            </w:r>
          </w:p>
        </w:tc>
      </w:tr>
    </w:tbl>
    <w:p w14:paraId="4E35F579" w14:textId="3D2E4500" w:rsidR="006143E0" w:rsidRDefault="00175B13" w:rsidP="00175B13">
      <w:pPr>
        <w:pStyle w:val="Caption"/>
        <w:jc w:val="center"/>
      </w:pPr>
      <w:bookmarkStart w:id="309" w:name="_Toc88746133"/>
      <w:r>
        <w:t xml:space="preserve">Table </w:t>
      </w:r>
      <w:r w:rsidR="00D0141D">
        <w:fldChar w:fldCharType="begin"/>
      </w:r>
      <w:r w:rsidR="00D0141D">
        <w:instrText xml:space="preserve"> SEQ Table \* ARABIC </w:instrText>
      </w:r>
      <w:r w:rsidR="00D0141D">
        <w:fldChar w:fldCharType="separate"/>
      </w:r>
      <w:r w:rsidR="003007EF">
        <w:rPr>
          <w:noProof/>
        </w:rPr>
        <w:t>13</w:t>
      </w:r>
      <w:r w:rsidR="00D0141D">
        <w:rPr>
          <w:noProof/>
        </w:rPr>
        <w:fldChar w:fldCharType="end"/>
      </w:r>
      <w:r>
        <w:t xml:space="preserve"> – The Overall Performance Metrics – Toronto Dataset</w:t>
      </w:r>
      <w:bookmarkEnd w:id="309"/>
    </w:p>
    <w:p w14:paraId="55F5D20F" w14:textId="75410B3E" w:rsidR="00175B13" w:rsidRDefault="00581432" w:rsidP="00581432">
      <w:pPr>
        <w:pStyle w:val="Heading2"/>
      </w:pPr>
      <w:bookmarkStart w:id="310" w:name="_Toc88746119"/>
      <w:r>
        <w:t xml:space="preserve">1.2 </w:t>
      </w:r>
      <w:r w:rsidR="006438F6" w:rsidRPr="00B91A69">
        <w:t xml:space="preserve">The </w:t>
      </w:r>
      <w:r w:rsidR="006438F6">
        <w:t>Ottawa</w:t>
      </w:r>
      <w:r w:rsidR="006438F6" w:rsidRPr="00B91A69">
        <w:t xml:space="preserve"> Dataset's Overall Performance Metrics</w:t>
      </w:r>
      <w:bookmarkEnd w:id="3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91648F" w:rsidRPr="003C5E94" w14:paraId="4664C05A" w14:textId="77777777" w:rsidTr="003C5E94">
        <w:trPr>
          <w:trHeight w:val="315"/>
          <w:jc w:val="center"/>
        </w:trPr>
        <w:tc>
          <w:tcPr>
            <w:tcW w:w="0" w:type="auto"/>
            <w:shd w:val="clear" w:color="auto" w:fill="auto"/>
            <w:noWrap/>
            <w:vAlign w:val="bottom"/>
            <w:hideMark/>
          </w:tcPr>
          <w:p w14:paraId="3076C6C7"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91648F" w:rsidRPr="003C5E94" w:rsidRDefault="0091648F" w:rsidP="0091648F">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91648F" w:rsidRPr="003C5E94" w:rsidRDefault="0091648F" w:rsidP="0091648F">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91648F" w:rsidRPr="003C5E94" w:rsidRDefault="0091648F" w:rsidP="0091648F">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2EA7E547" w:rsidR="0091648F" w:rsidRPr="003C5E94"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040B73C3"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SNF</w:t>
            </w:r>
          </w:p>
        </w:tc>
      </w:tr>
      <w:tr w:rsidR="0091648F" w:rsidRPr="003C5E94" w14:paraId="5FF91330" w14:textId="77777777" w:rsidTr="0091648F">
        <w:trPr>
          <w:trHeight w:val="315"/>
          <w:jc w:val="center"/>
        </w:trPr>
        <w:tc>
          <w:tcPr>
            <w:tcW w:w="0" w:type="auto"/>
            <w:shd w:val="clear" w:color="auto" w:fill="auto"/>
            <w:noWrap/>
            <w:vAlign w:val="bottom"/>
            <w:hideMark/>
          </w:tcPr>
          <w:p w14:paraId="22342599"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91648F" w:rsidRPr="003C5E94" w:rsidRDefault="0091648F" w:rsidP="0091648F">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91648F" w:rsidRPr="003C5E94" w:rsidRDefault="0091648F" w:rsidP="0091648F">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91648F" w:rsidRPr="003C5E94" w:rsidRDefault="0091648F" w:rsidP="0091648F">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91648F" w:rsidRPr="003C5E94" w:rsidRDefault="0091648F" w:rsidP="0091648F">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tcPr>
          <w:p w14:paraId="3A89F608" w14:textId="7A13AEC7"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59B06AAB" w14:textId="77777777" w:rsidR="0091648F" w:rsidRPr="003C5E94" w:rsidRDefault="0091648F" w:rsidP="0091648F">
            <w:pPr>
              <w:spacing w:line="240" w:lineRule="auto"/>
              <w:jc w:val="center"/>
              <w:rPr>
                <w:color w:val="000000"/>
                <w:lang w:eastAsia="en-CA"/>
              </w:rPr>
            </w:pPr>
            <w:r w:rsidRPr="003C5E94">
              <w:rPr>
                <w:color w:val="000000"/>
                <w:lang w:eastAsia="en-CA"/>
              </w:rPr>
              <w:t>7.33</w:t>
            </w:r>
          </w:p>
        </w:tc>
      </w:tr>
      <w:tr w:rsidR="0091648F" w:rsidRPr="003C5E94" w14:paraId="103BF2C7" w14:textId="77777777" w:rsidTr="0091648F">
        <w:trPr>
          <w:trHeight w:val="315"/>
          <w:jc w:val="center"/>
        </w:trPr>
        <w:tc>
          <w:tcPr>
            <w:tcW w:w="0" w:type="auto"/>
            <w:shd w:val="clear" w:color="auto" w:fill="auto"/>
            <w:noWrap/>
            <w:vAlign w:val="bottom"/>
            <w:hideMark/>
          </w:tcPr>
          <w:p w14:paraId="7161F5F2"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91648F" w:rsidRPr="003C5E94" w:rsidRDefault="0091648F" w:rsidP="0091648F">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91648F" w:rsidRPr="003C5E94" w:rsidRDefault="0091648F" w:rsidP="0091648F">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91648F" w:rsidRPr="003C5E94" w:rsidRDefault="0091648F" w:rsidP="0091648F">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91648F" w:rsidRPr="003C5E94" w:rsidRDefault="0091648F" w:rsidP="0091648F">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tcPr>
          <w:p w14:paraId="551C4318" w14:textId="60250E43"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3846D3E6" w14:textId="77777777" w:rsidR="0091648F" w:rsidRPr="003C5E94" w:rsidRDefault="0091648F" w:rsidP="0091648F">
            <w:pPr>
              <w:spacing w:line="240" w:lineRule="auto"/>
              <w:jc w:val="center"/>
              <w:rPr>
                <w:color w:val="000000"/>
                <w:lang w:eastAsia="en-CA"/>
              </w:rPr>
            </w:pPr>
            <w:r w:rsidRPr="003C5E94">
              <w:rPr>
                <w:color w:val="000000"/>
                <w:lang w:eastAsia="en-CA"/>
              </w:rPr>
              <w:t>1.05</w:t>
            </w:r>
          </w:p>
        </w:tc>
      </w:tr>
      <w:tr w:rsidR="0091648F" w:rsidRPr="003C5E94" w14:paraId="18522A88" w14:textId="77777777" w:rsidTr="0091648F">
        <w:trPr>
          <w:trHeight w:val="315"/>
          <w:jc w:val="center"/>
        </w:trPr>
        <w:tc>
          <w:tcPr>
            <w:tcW w:w="0" w:type="auto"/>
            <w:shd w:val="clear" w:color="auto" w:fill="auto"/>
            <w:noWrap/>
            <w:vAlign w:val="bottom"/>
            <w:hideMark/>
          </w:tcPr>
          <w:p w14:paraId="66DD7610" w14:textId="77777777" w:rsidR="0091648F" w:rsidRPr="003C5E94" w:rsidRDefault="0091648F" w:rsidP="0091648F">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91648F" w:rsidRPr="003C5E94" w:rsidRDefault="0091648F" w:rsidP="0091648F">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91648F" w:rsidRPr="003C5E94" w:rsidRDefault="0091648F" w:rsidP="0091648F">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91648F" w:rsidRPr="003C5E94" w:rsidRDefault="0091648F" w:rsidP="0091648F">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91648F" w:rsidRPr="003C5E94" w:rsidRDefault="0091648F" w:rsidP="0091648F">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tcPr>
          <w:p w14:paraId="74E519FC" w14:textId="08A117DB"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1422DBAD" w14:textId="77777777" w:rsidR="0091648F" w:rsidRPr="003C5E94" w:rsidRDefault="0091648F" w:rsidP="0091648F">
            <w:pPr>
              <w:spacing w:line="240" w:lineRule="auto"/>
              <w:jc w:val="center"/>
              <w:rPr>
                <w:color w:val="000000"/>
                <w:lang w:eastAsia="en-CA"/>
              </w:rPr>
            </w:pPr>
            <w:r w:rsidRPr="003C5E94">
              <w:rPr>
                <w:color w:val="000000"/>
                <w:lang w:eastAsia="en-CA"/>
              </w:rPr>
              <w:t>75.79</w:t>
            </w:r>
          </w:p>
        </w:tc>
      </w:tr>
      <w:tr w:rsidR="0091648F" w:rsidRPr="003C5E94" w14:paraId="7B4A1C8F" w14:textId="77777777" w:rsidTr="0091648F">
        <w:trPr>
          <w:trHeight w:val="315"/>
          <w:jc w:val="center"/>
        </w:trPr>
        <w:tc>
          <w:tcPr>
            <w:tcW w:w="0" w:type="auto"/>
            <w:shd w:val="clear" w:color="auto" w:fill="auto"/>
            <w:noWrap/>
            <w:vAlign w:val="bottom"/>
            <w:hideMark/>
          </w:tcPr>
          <w:p w14:paraId="23365D1A" w14:textId="77777777" w:rsidR="0091648F" w:rsidRPr="003C5E94" w:rsidRDefault="0091648F" w:rsidP="0091648F">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91648F" w:rsidRPr="003C5E94" w:rsidRDefault="0091648F" w:rsidP="0091648F">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91648F" w:rsidRPr="003C5E94" w:rsidRDefault="0091648F" w:rsidP="0091648F">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tcPr>
          <w:p w14:paraId="473C0D77" w14:textId="271CD52C"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65DD7122"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r w:rsidR="0091648F" w:rsidRPr="003C5E94" w14:paraId="5F99AA09" w14:textId="77777777" w:rsidTr="0091648F">
        <w:trPr>
          <w:trHeight w:val="315"/>
          <w:jc w:val="center"/>
        </w:trPr>
        <w:tc>
          <w:tcPr>
            <w:tcW w:w="0" w:type="auto"/>
            <w:shd w:val="clear" w:color="auto" w:fill="auto"/>
            <w:noWrap/>
            <w:vAlign w:val="bottom"/>
            <w:hideMark/>
          </w:tcPr>
          <w:p w14:paraId="653699C6"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91648F" w:rsidRPr="003C5E94" w:rsidRDefault="0091648F" w:rsidP="0091648F">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91648F" w:rsidRPr="003C5E94" w:rsidRDefault="0091648F" w:rsidP="0091648F">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tcPr>
          <w:p w14:paraId="576E8319" w14:textId="182ABDB2"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45A82B80"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bl>
    <w:p w14:paraId="09DE96B7" w14:textId="0C668004" w:rsidR="00175B13" w:rsidRDefault="00174E49" w:rsidP="00174E49">
      <w:pPr>
        <w:pStyle w:val="Caption"/>
        <w:jc w:val="center"/>
      </w:pPr>
      <w:bookmarkStart w:id="311" w:name="_Toc88746134"/>
      <w:r>
        <w:t xml:space="preserve">Table </w:t>
      </w:r>
      <w:r w:rsidR="00D0141D">
        <w:fldChar w:fldCharType="begin"/>
      </w:r>
      <w:r w:rsidR="00D0141D">
        <w:instrText xml:space="preserve"> SEQ Table \* ARABIC </w:instrText>
      </w:r>
      <w:r w:rsidR="00D0141D">
        <w:fldChar w:fldCharType="separate"/>
      </w:r>
      <w:r w:rsidR="003007EF">
        <w:rPr>
          <w:noProof/>
        </w:rPr>
        <w:t>14</w:t>
      </w:r>
      <w:r w:rsidR="00D0141D">
        <w:rPr>
          <w:noProof/>
        </w:rPr>
        <w:fldChar w:fldCharType="end"/>
      </w:r>
      <w:r>
        <w:t xml:space="preserve"> - The Overall Performance Metrics – Ottawa Dataset</w:t>
      </w:r>
      <w:bookmarkEnd w:id="311"/>
    </w:p>
    <w:p w14:paraId="4D938477" w14:textId="40DE8F9A" w:rsidR="00033DD7" w:rsidRDefault="00033DD7" w:rsidP="00207C96">
      <w:pPr>
        <w:pStyle w:val="Heading2"/>
      </w:pPr>
      <w:bookmarkStart w:id="312" w:name="_Toc88746120"/>
      <w:r>
        <w:t xml:space="preserve">1.3 </w:t>
      </w:r>
      <w:r w:rsidR="006438F6" w:rsidRPr="00B91A69">
        <w:t xml:space="preserve">The </w:t>
      </w:r>
      <w:r w:rsidR="006438F6">
        <w:t>Saint John</w:t>
      </w:r>
      <w:r w:rsidR="006438F6" w:rsidRPr="00B91A69">
        <w:t xml:space="preserve"> Dataset's Overall Performance Metrics</w:t>
      </w:r>
      <w:bookmarkEnd w:id="3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398C2B20" w:rsidR="006431CE" w:rsidRPr="006431CE" w:rsidRDefault="0091648F" w:rsidP="006431CE">
            <w:pPr>
              <w:spacing w:line="240" w:lineRule="auto"/>
              <w:jc w:val="center"/>
              <w:rPr>
                <w:b/>
                <w:bCs/>
                <w:color w:val="000000"/>
                <w:lang w:eastAsia="en-CA"/>
              </w:rPr>
            </w:pPr>
            <w:r>
              <w:rPr>
                <w:b/>
                <w:bCs/>
                <w:color w:val="000000"/>
                <w:lang w:eastAsia="en-CA"/>
              </w:rPr>
              <w:t>S</w:t>
            </w:r>
            <w:r w:rsidR="006431CE"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91648F">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tcPr>
          <w:p w14:paraId="530364BC" w14:textId="515F363A"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91648F">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tcPr>
          <w:p w14:paraId="74F108F0" w14:textId="4CB03379"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91648F">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tcPr>
          <w:p w14:paraId="6375AFF5" w14:textId="1EB39215"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91648F">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tcPr>
          <w:p w14:paraId="58FC0584" w14:textId="69F80366"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91648F">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tcPr>
          <w:p w14:paraId="5877A501" w14:textId="6AA73CBD"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4D3135FB" w:rsidR="00175B13" w:rsidRDefault="003162DE" w:rsidP="00546FAC">
      <w:pPr>
        <w:pStyle w:val="Caption"/>
        <w:jc w:val="center"/>
        <w:rPr>
          <w:highlight w:val="cyan"/>
        </w:rPr>
      </w:pPr>
      <w:bookmarkStart w:id="313" w:name="_Toc88746135"/>
      <w:r>
        <w:t xml:space="preserve">Table </w:t>
      </w:r>
      <w:r w:rsidR="00D0141D">
        <w:fldChar w:fldCharType="begin"/>
      </w:r>
      <w:r w:rsidR="00D0141D">
        <w:instrText xml:space="preserve"> SEQ Table \* ARABIC </w:instrText>
      </w:r>
      <w:r w:rsidR="00D0141D">
        <w:fldChar w:fldCharType="separate"/>
      </w:r>
      <w:r w:rsidR="003007EF">
        <w:rPr>
          <w:noProof/>
        </w:rPr>
        <w:t>15</w:t>
      </w:r>
      <w:r w:rsidR="00D0141D">
        <w:rPr>
          <w:noProof/>
        </w:rPr>
        <w:fldChar w:fldCharType="end"/>
      </w:r>
      <w:r>
        <w:t xml:space="preserve"> - The Overall Performance Metrics – Saint John Dataset</w:t>
      </w:r>
      <w:bookmarkEnd w:id="313"/>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14" w:name="_Toc172013004"/>
      <w:r w:rsidRPr="006269F5">
        <w:rPr>
          <w:b/>
          <w:sz w:val="28"/>
        </w:rPr>
        <w:lastRenderedPageBreak/>
        <w:t>Curriculum Vitae</w:t>
      </w:r>
      <w:bookmarkEnd w:id="314"/>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83"/>
      <w:headerReference w:type="default" r:id="rId184"/>
      <w:footerReference w:type="default" r:id="rId18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Dawn MacIsaac" w:date="2021-11-26T04:10:00Z" w:initials="DM">
    <w:p w14:paraId="601BFAF3" w14:textId="5B1469D5" w:rsidR="000706FE" w:rsidRDefault="000706FE">
      <w:pPr>
        <w:pStyle w:val="CommentText"/>
      </w:pPr>
      <w:r>
        <w:rPr>
          <w:rStyle w:val="CommentReference"/>
        </w:rPr>
        <w:annotationRef/>
      </w:r>
      <w:r>
        <w:t>This makes it sound like the work was already done?</w:t>
      </w:r>
    </w:p>
  </w:comment>
  <w:comment w:id="33" w:author="Dawn MacIsaac" w:date="2021-11-26T04:11:00Z" w:initials="DM">
    <w:p w14:paraId="24098B00" w14:textId="6421293B" w:rsidR="000706FE" w:rsidRDefault="000706FE">
      <w:pPr>
        <w:pStyle w:val="CommentText"/>
      </w:pPr>
      <w:r>
        <w:rPr>
          <w:rStyle w:val="CommentReference"/>
        </w:rPr>
        <w:annotationRef/>
      </w:r>
      <w:r>
        <w:t>Do we quantify this?</w:t>
      </w:r>
    </w:p>
  </w:comment>
  <w:comment w:id="40" w:author="Dawn MacIsaac" w:date="2021-11-26T04:15:00Z" w:initials="DM">
    <w:p w14:paraId="69F78B9B" w14:textId="22D793B6" w:rsidR="0088132F" w:rsidRDefault="0088132F">
      <w:pPr>
        <w:pStyle w:val="CommentText"/>
      </w:pPr>
      <w:r>
        <w:rPr>
          <w:rStyle w:val="CommentReference"/>
        </w:rPr>
        <w:annotationRef/>
      </w:r>
      <w:r>
        <w:t>Is this a predictor, or a factor that affects load</w:t>
      </w:r>
      <w:r w:rsidR="00127DF8">
        <w:t xml:space="preserve"> demand</w:t>
      </w:r>
      <w:r>
        <w:t>?</w:t>
      </w:r>
    </w:p>
  </w:comment>
  <w:comment w:id="41" w:author="Dawn MacIsaac" w:date="2021-11-26T04:13:00Z" w:initials="DM">
    <w:p w14:paraId="7183AEFE" w14:textId="7F509BAE" w:rsidR="0088132F" w:rsidRDefault="0088132F">
      <w:pPr>
        <w:pStyle w:val="CommentText"/>
      </w:pPr>
      <w:r>
        <w:rPr>
          <w:rStyle w:val="CommentReference"/>
        </w:rPr>
        <w:annotationRef/>
      </w:r>
      <w:r>
        <w:t>What operator – set us up with what an operator is, and what they need forecasting for…this should come before the subsection.</w:t>
      </w:r>
    </w:p>
  </w:comment>
  <w:comment w:id="42" w:author="Dawn MacIsaac" w:date="2021-11-26T04:15:00Z" w:initials="DM">
    <w:p w14:paraId="5731739C" w14:textId="7F87AB33" w:rsidR="00127DF8" w:rsidRDefault="00127DF8">
      <w:pPr>
        <w:pStyle w:val="CommentText"/>
      </w:pPr>
      <w:r>
        <w:rPr>
          <w:rStyle w:val="CommentReference"/>
        </w:rPr>
        <w:annotationRef/>
      </w:r>
      <w:r>
        <w:t>This doesn’t sound like its describing a factor that affects load demand.  It sounds more like a description of what we use to predict load demand.  This fits nicely into that introduction to what the operator does.</w:t>
      </w:r>
    </w:p>
  </w:comment>
  <w:comment w:id="45" w:author="Dawn MacIsaac" w:date="2021-11-26T04:17:00Z" w:initials="DM">
    <w:p w14:paraId="651A33A7" w14:textId="6CA7C8C7" w:rsidR="00127DF8" w:rsidRDefault="00127DF8">
      <w:pPr>
        <w:pStyle w:val="CommentText"/>
      </w:pPr>
      <w:r>
        <w:rPr>
          <w:rStyle w:val="CommentReference"/>
        </w:rPr>
        <w:annotationRef/>
      </w:r>
      <w:r>
        <w:t>Are we talking about a particular building?  Not all facilities run experiments?</w:t>
      </w:r>
    </w:p>
  </w:comment>
  <w:comment w:id="46" w:author="Dawn MacIsaac" w:date="2021-11-26T04:19:00Z" w:initials="DM">
    <w:p w14:paraId="0F270E24" w14:textId="318041F2" w:rsidR="00427BF0" w:rsidRDefault="00127DF8">
      <w:pPr>
        <w:pStyle w:val="CommentText"/>
      </w:pPr>
      <w:r>
        <w:rPr>
          <w:rStyle w:val="CommentReference"/>
        </w:rPr>
        <w:annotationRef/>
      </w:r>
      <w:r>
        <w:t>Isn’t this indirectly related to temperature?  I am not sure it belongs here.</w:t>
      </w:r>
    </w:p>
  </w:comment>
  <w:comment w:id="56" w:author="Dawn MacIsaac" w:date="2021-11-26T04:24:00Z" w:initials="DM">
    <w:p w14:paraId="7B179137" w14:textId="1DC10052" w:rsidR="00C349BF" w:rsidRDefault="00C349BF">
      <w:pPr>
        <w:pStyle w:val="CommentText"/>
      </w:pPr>
      <w:r>
        <w:rPr>
          <w:rStyle w:val="CommentReference"/>
        </w:rPr>
        <w:annotationRef/>
      </w:r>
      <w:r>
        <w:t>This basically says – Random factors are Random factors.</w:t>
      </w:r>
    </w:p>
  </w:comment>
  <w:comment w:id="57" w:author="Dawn MacIsaac" w:date="2021-11-26T04:23:00Z" w:initials="DM">
    <w:p w14:paraId="2DE526D5" w14:textId="011F32F1" w:rsidR="00C349BF" w:rsidRDefault="00C349BF">
      <w:pPr>
        <w:pStyle w:val="CommentText"/>
      </w:pPr>
      <w:r>
        <w:rPr>
          <w:rStyle w:val="CommentReference"/>
        </w:rPr>
        <w:annotationRef/>
      </w:r>
      <w:r>
        <w:t xml:space="preserve">Again – there are different types of facilities (including workplace, and homes)…are we targeting one specifically? </w:t>
      </w:r>
    </w:p>
  </w:comment>
  <w:comment w:id="59" w:author="Dawn MacIsaac" w:date="2021-11-26T04:26:00Z" w:initials="DM">
    <w:p w14:paraId="7AB7FD51" w14:textId="2258B862" w:rsidR="00427BF0" w:rsidRDefault="00427BF0">
      <w:pPr>
        <w:pStyle w:val="CommentText"/>
      </w:pPr>
      <w:r>
        <w:rPr>
          <w:rStyle w:val="CommentReference"/>
        </w:rPr>
        <w:annotationRef/>
      </w:r>
      <w:r>
        <w:t>Should we say load demand to be consistent?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1BFAF3" w15:done="0"/>
  <w15:commentEx w15:paraId="24098B00" w15:done="0"/>
  <w15:commentEx w15:paraId="69F78B9B" w15:done="0"/>
  <w15:commentEx w15:paraId="7183AEFE" w15:done="0"/>
  <w15:commentEx w15:paraId="5731739C" w15:done="0"/>
  <w15:commentEx w15:paraId="651A33A7" w15:done="0"/>
  <w15:commentEx w15:paraId="0F270E24" w15:done="0"/>
  <w15:commentEx w15:paraId="7B179137" w15:done="0"/>
  <w15:commentEx w15:paraId="2DE526D5" w15:done="0"/>
  <w15:commentEx w15:paraId="7AB7FD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ADCCF" w16cex:dateUtc="2021-11-26T08:10:00Z"/>
  <w16cex:commentExtensible w16cex:durableId="254ADCF6" w16cex:dateUtc="2021-11-26T08:11:00Z"/>
  <w16cex:commentExtensible w16cex:durableId="254ADDDE" w16cex:dateUtc="2021-11-26T08:15:00Z"/>
  <w16cex:commentExtensible w16cex:durableId="254ADD80" w16cex:dateUtc="2021-11-26T08:13:00Z"/>
  <w16cex:commentExtensible w16cex:durableId="254ADDF9" w16cex:dateUtc="2021-11-26T08:15:00Z"/>
  <w16cex:commentExtensible w16cex:durableId="254ADE5A" w16cex:dateUtc="2021-11-26T08:17:00Z"/>
  <w16cex:commentExtensible w16cex:durableId="254ADEB8" w16cex:dateUtc="2021-11-26T08:19:00Z"/>
  <w16cex:commentExtensible w16cex:durableId="254AE006" w16cex:dateUtc="2021-11-26T08:24:00Z"/>
  <w16cex:commentExtensible w16cex:durableId="254ADFBF" w16cex:dateUtc="2021-11-26T08:23:00Z"/>
  <w16cex:commentExtensible w16cex:durableId="254AE093" w16cex:dateUtc="2021-11-26T08: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1BFAF3" w16cid:durableId="254ADCCF"/>
  <w16cid:commentId w16cid:paraId="24098B00" w16cid:durableId="254ADCF6"/>
  <w16cid:commentId w16cid:paraId="69F78B9B" w16cid:durableId="254ADDDE"/>
  <w16cid:commentId w16cid:paraId="7183AEFE" w16cid:durableId="254ADD80"/>
  <w16cid:commentId w16cid:paraId="5731739C" w16cid:durableId="254ADDF9"/>
  <w16cid:commentId w16cid:paraId="651A33A7" w16cid:durableId="254ADE5A"/>
  <w16cid:commentId w16cid:paraId="0F270E24" w16cid:durableId="254ADEB8"/>
  <w16cid:commentId w16cid:paraId="7B179137" w16cid:durableId="254AE006"/>
  <w16cid:commentId w16cid:paraId="2DE526D5" w16cid:durableId="254ADFBF"/>
  <w16cid:commentId w16cid:paraId="7AB7FD51" w16cid:durableId="254AE0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F5225" w14:textId="77777777" w:rsidR="00D0141D" w:rsidRDefault="00D0141D">
      <w:r>
        <w:separator/>
      </w:r>
    </w:p>
    <w:p w14:paraId="225F2EAF" w14:textId="77777777" w:rsidR="00D0141D" w:rsidRDefault="00D0141D"/>
    <w:p w14:paraId="388EAFDD" w14:textId="77777777" w:rsidR="00D0141D" w:rsidRDefault="00D0141D"/>
    <w:p w14:paraId="54FD8547" w14:textId="77777777" w:rsidR="00D0141D" w:rsidRDefault="00D0141D"/>
    <w:p w14:paraId="1CEEE663" w14:textId="77777777" w:rsidR="00D0141D" w:rsidRDefault="00D0141D"/>
    <w:p w14:paraId="14092588" w14:textId="77777777" w:rsidR="00D0141D" w:rsidRDefault="00D0141D"/>
    <w:p w14:paraId="3DF18369" w14:textId="77777777" w:rsidR="00D0141D" w:rsidRDefault="00D0141D"/>
    <w:p w14:paraId="754B250A" w14:textId="77777777" w:rsidR="00D0141D" w:rsidRDefault="00D0141D"/>
    <w:p w14:paraId="5ED8DEED" w14:textId="77777777" w:rsidR="00D0141D" w:rsidRDefault="00D0141D"/>
  </w:endnote>
  <w:endnote w:type="continuationSeparator" w:id="0">
    <w:p w14:paraId="61E4C707" w14:textId="77777777" w:rsidR="00D0141D" w:rsidRDefault="00D0141D">
      <w:r>
        <w:continuationSeparator/>
      </w:r>
    </w:p>
    <w:p w14:paraId="20B43F52" w14:textId="77777777" w:rsidR="00D0141D" w:rsidRDefault="00D0141D"/>
    <w:p w14:paraId="3DEDF638" w14:textId="77777777" w:rsidR="00D0141D" w:rsidRDefault="00D0141D"/>
    <w:p w14:paraId="6D0B9C7B" w14:textId="77777777" w:rsidR="00D0141D" w:rsidRDefault="00D0141D"/>
    <w:p w14:paraId="717F083A" w14:textId="77777777" w:rsidR="00D0141D" w:rsidRDefault="00D0141D"/>
    <w:p w14:paraId="316B887D" w14:textId="77777777" w:rsidR="00D0141D" w:rsidRDefault="00D0141D"/>
    <w:p w14:paraId="05600126" w14:textId="77777777" w:rsidR="00D0141D" w:rsidRDefault="00D0141D"/>
    <w:p w14:paraId="4F18CB32" w14:textId="77777777" w:rsidR="00D0141D" w:rsidRDefault="00D0141D"/>
    <w:p w14:paraId="05382671" w14:textId="77777777" w:rsidR="00D0141D" w:rsidRDefault="00D01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A869C" w14:textId="77777777" w:rsidR="00D0141D" w:rsidRDefault="00D0141D">
      <w:r>
        <w:separator/>
      </w:r>
    </w:p>
    <w:p w14:paraId="7F3AE031" w14:textId="77777777" w:rsidR="00D0141D" w:rsidRDefault="00D0141D"/>
  </w:footnote>
  <w:footnote w:type="continuationSeparator" w:id="0">
    <w:p w14:paraId="70F2E8F0" w14:textId="77777777" w:rsidR="00D0141D" w:rsidRDefault="00D0141D">
      <w:r>
        <w:continuationSeparator/>
      </w:r>
    </w:p>
    <w:p w14:paraId="31DF3786" w14:textId="77777777" w:rsidR="00D0141D" w:rsidRDefault="00D0141D"/>
  </w:footnote>
  <w:footnote w:type="continuationNotice" w:id="1">
    <w:p w14:paraId="54AA779C" w14:textId="77777777" w:rsidR="00D0141D" w:rsidRPr="00C92783" w:rsidRDefault="00D0141D" w:rsidP="00C92783">
      <w:pPr>
        <w:pStyle w:val="Footer"/>
      </w:pPr>
    </w:p>
    <w:p w14:paraId="2ABB870C" w14:textId="77777777" w:rsidR="00D0141D" w:rsidRDefault="00D01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s6wFAJjpLgktAAAA"/>
  </w:docVars>
  <w:rsids>
    <w:rsidRoot w:val="008C4389"/>
    <w:rsid w:val="00001008"/>
    <w:rsid w:val="00001230"/>
    <w:rsid w:val="00001AB6"/>
    <w:rsid w:val="00002690"/>
    <w:rsid w:val="00002A22"/>
    <w:rsid w:val="00003AED"/>
    <w:rsid w:val="00003D0F"/>
    <w:rsid w:val="000048E7"/>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81F"/>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5FA1"/>
    <w:rsid w:val="000464B4"/>
    <w:rsid w:val="00046639"/>
    <w:rsid w:val="00046EF6"/>
    <w:rsid w:val="0005038E"/>
    <w:rsid w:val="0005075A"/>
    <w:rsid w:val="00050D22"/>
    <w:rsid w:val="00051B56"/>
    <w:rsid w:val="00051D04"/>
    <w:rsid w:val="0005318D"/>
    <w:rsid w:val="00054300"/>
    <w:rsid w:val="00054D25"/>
    <w:rsid w:val="00055946"/>
    <w:rsid w:val="000559FB"/>
    <w:rsid w:val="00056024"/>
    <w:rsid w:val="00056CED"/>
    <w:rsid w:val="0005712F"/>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309"/>
    <w:rsid w:val="00083A00"/>
    <w:rsid w:val="00083EEB"/>
    <w:rsid w:val="00084775"/>
    <w:rsid w:val="00084F53"/>
    <w:rsid w:val="00085058"/>
    <w:rsid w:val="00085109"/>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357"/>
    <w:rsid w:val="000C65FE"/>
    <w:rsid w:val="000C6874"/>
    <w:rsid w:val="000C704E"/>
    <w:rsid w:val="000C7391"/>
    <w:rsid w:val="000D0515"/>
    <w:rsid w:val="000D07CB"/>
    <w:rsid w:val="000D17B6"/>
    <w:rsid w:val="000D1C5F"/>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5CE6"/>
    <w:rsid w:val="00116916"/>
    <w:rsid w:val="00116AA8"/>
    <w:rsid w:val="00117679"/>
    <w:rsid w:val="001204A8"/>
    <w:rsid w:val="0012097E"/>
    <w:rsid w:val="00121315"/>
    <w:rsid w:val="00122F13"/>
    <w:rsid w:val="001240BB"/>
    <w:rsid w:val="00124333"/>
    <w:rsid w:val="00124664"/>
    <w:rsid w:val="001253D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4D6"/>
    <w:rsid w:val="001A66F3"/>
    <w:rsid w:val="001A7F97"/>
    <w:rsid w:val="001B00BF"/>
    <w:rsid w:val="001B0ADC"/>
    <w:rsid w:val="001B0E0D"/>
    <w:rsid w:val="001B14FB"/>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31C"/>
    <w:rsid w:val="001F599F"/>
    <w:rsid w:val="001F59E9"/>
    <w:rsid w:val="001F5B49"/>
    <w:rsid w:val="001F6129"/>
    <w:rsid w:val="001F617F"/>
    <w:rsid w:val="001F685B"/>
    <w:rsid w:val="001F6CFC"/>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1CE4"/>
    <w:rsid w:val="002223E6"/>
    <w:rsid w:val="0022249D"/>
    <w:rsid w:val="00222EE4"/>
    <w:rsid w:val="00223704"/>
    <w:rsid w:val="0022432D"/>
    <w:rsid w:val="00225B54"/>
    <w:rsid w:val="0023093D"/>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51"/>
    <w:rsid w:val="002C4587"/>
    <w:rsid w:val="002C758E"/>
    <w:rsid w:val="002D00EF"/>
    <w:rsid w:val="002D053F"/>
    <w:rsid w:val="002D0E70"/>
    <w:rsid w:val="002D15E6"/>
    <w:rsid w:val="002D259E"/>
    <w:rsid w:val="002D425B"/>
    <w:rsid w:val="002D4BFA"/>
    <w:rsid w:val="002D5AB0"/>
    <w:rsid w:val="002D5F78"/>
    <w:rsid w:val="002D5F7E"/>
    <w:rsid w:val="002D6258"/>
    <w:rsid w:val="002D6489"/>
    <w:rsid w:val="002D67F6"/>
    <w:rsid w:val="002D71D6"/>
    <w:rsid w:val="002D7CE0"/>
    <w:rsid w:val="002E03D3"/>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29CF"/>
    <w:rsid w:val="00343213"/>
    <w:rsid w:val="00343447"/>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6832"/>
    <w:rsid w:val="00357CA6"/>
    <w:rsid w:val="00360090"/>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1D0"/>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2ED7"/>
    <w:rsid w:val="003A3005"/>
    <w:rsid w:val="003A386A"/>
    <w:rsid w:val="003A3B39"/>
    <w:rsid w:val="003A407E"/>
    <w:rsid w:val="003A4542"/>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4FF"/>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129E"/>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0F1"/>
    <w:rsid w:val="0042516B"/>
    <w:rsid w:val="00425998"/>
    <w:rsid w:val="00425E3F"/>
    <w:rsid w:val="00425F7F"/>
    <w:rsid w:val="0042690A"/>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9C"/>
    <w:rsid w:val="00447506"/>
    <w:rsid w:val="00447A6E"/>
    <w:rsid w:val="00450AD3"/>
    <w:rsid w:val="00451254"/>
    <w:rsid w:val="00451402"/>
    <w:rsid w:val="00453436"/>
    <w:rsid w:val="004545CE"/>
    <w:rsid w:val="00455487"/>
    <w:rsid w:val="0045553E"/>
    <w:rsid w:val="00455BEB"/>
    <w:rsid w:val="00456BF7"/>
    <w:rsid w:val="00460284"/>
    <w:rsid w:val="00460E1D"/>
    <w:rsid w:val="004627E3"/>
    <w:rsid w:val="00464DFA"/>
    <w:rsid w:val="00464FB6"/>
    <w:rsid w:val="00465D89"/>
    <w:rsid w:val="00466678"/>
    <w:rsid w:val="004666A0"/>
    <w:rsid w:val="00466A36"/>
    <w:rsid w:val="00470E05"/>
    <w:rsid w:val="004712E5"/>
    <w:rsid w:val="00471E7D"/>
    <w:rsid w:val="0047279F"/>
    <w:rsid w:val="00473371"/>
    <w:rsid w:val="004736A1"/>
    <w:rsid w:val="004737B0"/>
    <w:rsid w:val="00473989"/>
    <w:rsid w:val="00473FA9"/>
    <w:rsid w:val="00474544"/>
    <w:rsid w:val="00474DF6"/>
    <w:rsid w:val="00474E55"/>
    <w:rsid w:val="00475097"/>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517"/>
    <w:rsid w:val="005A7CDB"/>
    <w:rsid w:val="005A7F02"/>
    <w:rsid w:val="005B0109"/>
    <w:rsid w:val="005B102C"/>
    <w:rsid w:val="005B119B"/>
    <w:rsid w:val="005B1688"/>
    <w:rsid w:val="005B1E68"/>
    <w:rsid w:val="005B275F"/>
    <w:rsid w:val="005B2917"/>
    <w:rsid w:val="005B2C53"/>
    <w:rsid w:val="005B3372"/>
    <w:rsid w:val="005B341B"/>
    <w:rsid w:val="005B4CAE"/>
    <w:rsid w:val="005B5429"/>
    <w:rsid w:val="005B6C66"/>
    <w:rsid w:val="005B7608"/>
    <w:rsid w:val="005C10D8"/>
    <w:rsid w:val="005C1760"/>
    <w:rsid w:val="005C2006"/>
    <w:rsid w:val="005C204C"/>
    <w:rsid w:val="005C2B64"/>
    <w:rsid w:val="005C38F6"/>
    <w:rsid w:val="005C399B"/>
    <w:rsid w:val="005C41C5"/>
    <w:rsid w:val="005C422F"/>
    <w:rsid w:val="005C44FC"/>
    <w:rsid w:val="005C4F27"/>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3032"/>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207"/>
    <w:rsid w:val="006728E0"/>
    <w:rsid w:val="00672D34"/>
    <w:rsid w:val="006730FD"/>
    <w:rsid w:val="00673D70"/>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4598"/>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DD7"/>
    <w:rsid w:val="006B6164"/>
    <w:rsid w:val="006B70E4"/>
    <w:rsid w:val="006B73D4"/>
    <w:rsid w:val="006C0791"/>
    <w:rsid w:val="006C09B7"/>
    <w:rsid w:val="006C103A"/>
    <w:rsid w:val="006C12C8"/>
    <w:rsid w:val="006C136D"/>
    <w:rsid w:val="006C1B7F"/>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A3"/>
    <w:rsid w:val="006E6EF1"/>
    <w:rsid w:val="006F0C14"/>
    <w:rsid w:val="006F0C4D"/>
    <w:rsid w:val="006F1115"/>
    <w:rsid w:val="006F1CC2"/>
    <w:rsid w:val="006F3967"/>
    <w:rsid w:val="006F51CD"/>
    <w:rsid w:val="006F5730"/>
    <w:rsid w:val="006F7877"/>
    <w:rsid w:val="006F7E24"/>
    <w:rsid w:val="0070115F"/>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11D"/>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E80"/>
    <w:rsid w:val="007438D1"/>
    <w:rsid w:val="007443A6"/>
    <w:rsid w:val="007444C4"/>
    <w:rsid w:val="00744571"/>
    <w:rsid w:val="00745567"/>
    <w:rsid w:val="0074559A"/>
    <w:rsid w:val="007456C5"/>
    <w:rsid w:val="007459FC"/>
    <w:rsid w:val="00746E1E"/>
    <w:rsid w:val="0075028F"/>
    <w:rsid w:val="007504F9"/>
    <w:rsid w:val="00750EFD"/>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63B5"/>
    <w:rsid w:val="007965A6"/>
    <w:rsid w:val="0079781D"/>
    <w:rsid w:val="00797ECA"/>
    <w:rsid w:val="007A0CA5"/>
    <w:rsid w:val="007A0F16"/>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1B42"/>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28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2F"/>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4CB"/>
    <w:rsid w:val="008F5CFD"/>
    <w:rsid w:val="008F5F2A"/>
    <w:rsid w:val="008F63D4"/>
    <w:rsid w:val="008F68AB"/>
    <w:rsid w:val="008F6D19"/>
    <w:rsid w:val="0090048A"/>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648F"/>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2BEC"/>
    <w:rsid w:val="00943E59"/>
    <w:rsid w:val="009440FB"/>
    <w:rsid w:val="00944399"/>
    <w:rsid w:val="00944C61"/>
    <w:rsid w:val="00944E77"/>
    <w:rsid w:val="009451EE"/>
    <w:rsid w:val="0094529A"/>
    <w:rsid w:val="00945AA8"/>
    <w:rsid w:val="009465AB"/>
    <w:rsid w:val="00946656"/>
    <w:rsid w:val="00946A05"/>
    <w:rsid w:val="00946DEA"/>
    <w:rsid w:val="009474A1"/>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70BD"/>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717"/>
    <w:rsid w:val="00981142"/>
    <w:rsid w:val="009811EE"/>
    <w:rsid w:val="009816F8"/>
    <w:rsid w:val="0098236B"/>
    <w:rsid w:val="00982CFF"/>
    <w:rsid w:val="00983A4C"/>
    <w:rsid w:val="00983AB5"/>
    <w:rsid w:val="00984776"/>
    <w:rsid w:val="009847F8"/>
    <w:rsid w:val="00985544"/>
    <w:rsid w:val="0098561F"/>
    <w:rsid w:val="00986AAC"/>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C57"/>
    <w:rsid w:val="009B3C8F"/>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C7AE3"/>
    <w:rsid w:val="009C7BE9"/>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B34"/>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219"/>
    <w:rsid w:val="00A414FB"/>
    <w:rsid w:val="00A41838"/>
    <w:rsid w:val="00A42D35"/>
    <w:rsid w:val="00A43472"/>
    <w:rsid w:val="00A438D6"/>
    <w:rsid w:val="00A43BC1"/>
    <w:rsid w:val="00A44227"/>
    <w:rsid w:val="00A443B5"/>
    <w:rsid w:val="00A445DB"/>
    <w:rsid w:val="00A454C6"/>
    <w:rsid w:val="00A456C9"/>
    <w:rsid w:val="00A45F27"/>
    <w:rsid w:val="00A45F59"/>
    <w:rsid w:val="00A461E3"/>
    <w:rsid w:val="00A47871"/>
    <w:rsid w:val="00A479C3"/>
    <w:rsid w:val="00A50162"/>
    <w:rsid w:val="00A503E2"/>
    <w:rsid w:val="00A50D26"/>
    <w:rsid w:val="00A50EA8"/>
    <w:rsid w:val="00A51CFD"/>
    <w:rsid w:val="00A52156"/>
    <w:rsid w:val="00A5227C"/>
    <w:rsid w:val="00A522BA"/>
    <w:rsid w:val="00A52802"/>
    <w:rsid w:val="00A52D34"/>
    <w:rsid w:val="00A5406A"/>
    <w:rsid w:val="00A54585"/>
    <w:rsid w:val="00A546D6"/>
    <w:rsid w:val="00A54F2A"/>
    <w:rsid w:val="00A54F3F"/>
    <w:rsid w:val="00A54F81"/>
    <w:rsid w:val="00A554B8"/>
    <w:rsid w:val="00A559B0"/>
    <w:rsid w:val="00A55CE4"/>
    <w:rsid w:val="00A55D41"/>
    <w:rsid w:val="00A56CB4"/>
    <w:rsid w:val="00A5750B"/>
    <w:rsid w:val="00A575D6"/>
    <w:rsid w:val="00A57D4A"/>
    <w:rsid w:val="00A601BC"/>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6D14"/>
    <w:rsid w:val="00A77AEC"/>
    <w:rsid w:val="00A80573"/>
    <w:rsid w:val="00A80A0E"/>
    <w:rsid w:val="00A82BD0"/>
    <w:rsid w:val="00A83FB6"/>
    <w:rsid w:val="00A84021"/>
    <w:rsid w:val="00A8450F"/>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791B"/>
    <w:rsid w:val="00A97D1E"/>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FDE"/>
    <w:rsid w:val="00AB39A4"/>
    <w:rsid w:val="00AB3F89"/>
    <w:rsid w:val="00AB4340"/>
    <w:rsid w:val="00AB47A4"/>
    <w:rsid w:val="00AB510F"/>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6729"/>
    <w:rsid w:val="00AF67B7"/>
    <w:rsid w:val="00AF7EB3"/>
    <w:rsid w:val="00B000F3"/>
    <w:rsid w:val="00B00970"/>
    <w:rsid w:val="00B00F6F"/>
    <w:rsid w:val="00B0205E"/>
    <w:rsid w:val="00B02461"/>
    <w:rsid w:val="00B02CB1"/>
    <w:rsid w:val="00B02FFC"/>
    <w:rsid w:val="00B03E1E"/>
    <w:rsid w:val="00B04238"/>
    <w:rsid w:val="00B05165"/>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AB6"/>
    <w:rsid w:val="00B42B9F"/>
    <w:rsid w:val="00B43DC9"/>
    <w:rsid w:val="00B447BF"/>
    <w:rsid w:val="00B448E2"/>
    <w:rsid w:val="00B44CCB"/>
    <w:rsid w:val="00B4717C"/>
    <w:rsid w:val="00B4767A"/>
    <w:rsid w:val="00B47E25"/>
    <w:rsid w:val="00B50682"/>
    <w:rsid w:val="00B50D3A"/>
    <w:rsid w:val="00B520FD"/>
    <w:rsid w:val="00B52EDA"/>
    <w:rsid w:val="00B55453"/>
    <w:rsid w:val="00B554EE"/>
    <w:rsid w:val="00B56C18"/>
    <w:rsid w:val="00B56DB6"/>
    <w:rsid w:val="00B57588"/>
    <w:rsid w:val="00B57F4F"/>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B47"/>
    <w:rsid w:val="00B75D26"/>
    <w:rsid w:val="00B76072"/>
    <w:rsid w:val="00B76527"/>
    <w:rsid w:val="00B7751C"/>
    <w:rsid w:val="00B778A0"/>
    <w:rsid w:val="00B778D3"/>
    <w:rsid w:val="00B77901"/>
    <w:rsid w:val="00B8089D"/>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3D62"/>
    <w:rsid w:val="00BB55F0"/>
    <w:rsid w:val="00BB6092"/>
    <w:rsid w:val="00BC01B2"/>
    <w:rsid w:val="00BC06CE"/>
    <w:rsid w:val="00BC0838"/>
    <w:rsid w:val="00BC0F8E"/>
    <w:rsid w:val="00BC12A7"/>
    <w:rsid w:val="00BC1549"/>
    <w:rsid w:val="00BC16AC"/>
    <w:rsid w:val="00BC1FF0"/>
    <w:rsid w:val="00BC2248"/>
    <w:rsid w:val="00BC27A4"/>
    <w:rsid w:val="00BC3618"/>
    <w:rsid w:val="00BC3B4F"/>
    <w:rsid w:val="00BC3DF5"/>
    <w:rsid w:val="00BC46C7"/>
    <w:rsid w:val="00BC4CA1"/>
    <w:rsid w:val="00BC5532"/>
    <w:rsid w:val="00BC600A"/>
    <w:rsid w:val="00BC63CD"/>
    <w:rsid w:val="00BC69BD"/>
    <w:rsid w:val="00BC6AD9"/>
    <w:rsid w:val="00BC6BC0"/>
    <w:rsid w:val="00BD02B8"/>
    <w:rsid w:val="00BD068E"/>
    <w:rsid w:val="00BD0F8C"/>
    <w:rsid w:val="00BD1688"/>
    <w:rsid w:val="00BD1F27"/>
    <w:rsid w:val="00BD3251"/>
    <w:rsid w:val="00BD37AA"/>
    <w:rsid w:val="00BD4CA4"/>
    <w:rsid w:val="00BD4D4B"/>
    <w:rsid w:val="00BD4E34"/>
    <w:rsid w:val="00BD4E89"/>
    <w:rsid w:val="00BD5192"/>
    <w:rsid w:val="00BD5AE4"/>
    <w:rsid w:val="00BD78F9"/>
    <w:rsid w:val="00BD7E95"/>
    <w:rsid w:val="00BE040D"/>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787"/>
    <w:rsid w:val="00C33A77"/>
    <w:rsid w:val="00C33BF3"/>
    <w:rsid w:val="00C33D76"/>
    <w:rsid w:val="00C33E87"/>
    <w:rsid w:val="00C34177"/>
    <w:rsid w:val="00C3423A"/>
    <w:rsid w:val="00C349BF"/>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62B1"/>
    <w:rsid w:val="00C47413"/>
    <w:rsid w:val="00C4759D"/>
    <w:rsid w:val="00C47B30"/>
    <w:rsid w:val="00C502B5"/>
    <w:rsid w:val="00C50FF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F1D"/>
    <w:rsid w:val="00C63538"/>
    <w:rsid w:val="00C6391D"/>
    <w:rsid w:val="00C64564"/>
    <w:rsid w:val="00C6474C"/>
    <w:rsid w:val="00C64D5D"/>
    <w:rsid w:val="00C65444"/>
    <w:rsid w:val="00C655B8"/>
    <w:rsid w:val="00C66986"/>
    <w:rsid w:val="00C66ECD"/>
    <w:rsid w:val="00C672B8"/>
    <w:rsid w:val="00C675BC"/>
    <w:rsid w:val="00C67613"/>
    <w:rsid w:val="00C703AE"/>
    <w:rsid w:val="00C70582"/>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6BE"/>
    <w:rsid w:val="00CF4F2D"/>
    <w:rsid w:val="00CF67A1"/>
    <w:rsid w:val="00CF695C"/>
    <w:rsid w:val="00CF6C11"/>
    <w:rsid w:val="00CF6C77"/>
    <w:rsid w:val="00CF7496"/>
    <w:rsid w:val="00D012AB"/>
    <w:rsid w:val="00D0141D"/>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7490"/>
    <w:rsid w:val="00DA7728"/>
    <w:rsid w:val="00DA784A"/>
    <w:rsid w:val="00DA7EC7"/>
    <w:rsid w:val="00DB131C"/>
    <w:rsid w:val="00DB196B"/>
    <w:rsid w:val="00DB1BAC"/>
    <w:rsid w:val="00DB3485"/>
    <w:rsid w:val="00DB468F"/>
    <w:rsid w:val="00DB4C59"/>
    <w:rsid w:val="00DB4D8E"/>
    <w:rsid w:val="00DB560F"/>
    <w:rsid w:val="00DB6881"/>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894"/>
    <w:rsid w:val="00E22BEA"/>
    <w:rsid w:val="00E22DDD"/>
    <w:rsid w:val="00E23780"/>
    <w:rsid w:val="00E2397B"/>
    <w:rsid w:val="00E25300"/>
    <w:rsid w:val="00E25D5E"/>
    <w:rsid w:val="00E264D5"/>
    <w:rsid w:val="00E265E1"/>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51A25"/>
    <w:rsid w:val="00E5242C"/>
    <w:rsid w:val="00E525F8"/>
    <w:rsid w:val="00E527F8"/>
    <w:rsid w:val="00E52CC8"/>
    <w:rsid w:val="00E537C2"/>
    <w:rsid w:val="00E54B74"/>
    <w:rsid w:val="00E54C4C"/>
    <w:rsid w:val="00E54CD4"/>
    <w:rsid w:val="00E54E09"/>
    <w:rsid w:val="00E5509A"/>
    <w:rsid w:val="00E55447"/>
    <w:rsid w:val="00E5625D"/>
    <w:rsid w:val="00E56462"/>
    <w:rsid w:val="00E579D7"/>
    <w:rsid w:val="00E60574"/>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B0220"/>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4A7F"/>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800AB"/>
    <w:rsid w:val="00F8021B"/>
    <w:rsid w:val="00F80760"/>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2282"/>
    <w:rsid w:val="00FA3366"/>
    <w:rsid w:val="00FA356B"/>
    <w:rsid w:val="00FA3B99"/>
    <w:rsid w:val="00FA4977"/>
    <w:rsid w:val="00FA4E53"/>
    <w:rsid w:val="00FA512A"/>
    <w:rsid w:val="00FA5238"/>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8.emf"/><Relationship Id="rId159" Type="http://schemas.openxmlformats.org/officeDocument/2006/relationships/image" Target="media/image109.emf"/><Relationship Id="rId170" Type="http://schemas.openxmlformats.org/officeDocument/2006/relationships/image" Target="media/image120.emf"/><Relationship Id="rId107" Type="http://schemas.openxmlformats.org/officeDocument/2006/relationships/image" Target="media/image57.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6.bin"/><Relationship Id="rId128" Type="http://schemas.openxmlformats.org/officeDocument/2006/relationships/image" Target="media/image78.emf"/><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110.emf"/><Relationship Id="rId181" Type="http://schemas.openxmlformats.org/officeDocument/2006/relationships/image" Target="media/image129.emf"/><Relationship Id="rId22" Type="http://schemas.openxmlformats.org/officeDocument/2006/relationships/oleObject" Target="embeddings/oleObject4.bin"/><Relationship Id="rId43" Type="http://schemas.openxmlformats.org/officeDocument/2006/relationships/image" Target="media/image15.wmf"/><Relationship Id="rId64" Type="http://schemas.openxmlformats.org/officeDocument/2006/relationships/image" Target="media/image29.wmf"/><Relationship Id="rId118" Type="http://schemas.openxmlformats.org/officeDocument/2006/relationships/image" Target="media/image68.emf"/><Relationship Id="rId139" Type="http://schemas.openxmlformats.org/officeDocument/2006/relationships/image" Target="media/image89.emf"/><Relationship Id="rId85" Type="http://schemas.openxmlformats.org/officeDocument/2006/relationships/oleObject" Target="embeddings/oleObject32.bin"/><Relationship Id="rId150" Type="http://schemas.openxmlformats.org/officeDocument/2006/relationships/image" Target="media/image100.emf"/><Relationship Id="rId171" Type="http://schemas.openxmlformats.org/officeDocument/2006/relationships/image" Target="media/image121.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58.emf"/><Relationship Id="rId129" Type="http://schemas.openxmlformats.org/officeDocument/2006/relationships/image" Target="media/image79.emf"/><Relationship Id="rId54" Type="http://schemas.openxmlformats.org/officeDocument/2006/relationships/oleObject" Target="embeddings/oleObject20.bin"/><Relationship Id="rId75" Type="http://schemas.openxmlformats.org/officeDocument/2006/relationships/image" Target="media/image35.wmf"/><Relationship Id="rId96" Type="http://schemas.openxmlformats.org/officeDocument/2006/relationships/image" Target="media/image46.emf"/><Relationship Id="rId140" Type="http://schemas.openxmlformats.org/officeDocument/2006/relationships/image" Target="media/image90.emf"/><Relationship Id="rId161" Type="http://schemas.openxmlformats.org/officeDocument/2006/relationships/image" Target="media/image111.emf"/><Relationship Id="rId182" Type="http://schemas.openxmlformats.org/officeDocument/2006/relationships/image" Target="media/image130.emf"/><Relationship Id="rId6" Type="http://schemas.openxmlformats.org/officeDocument/2006/relationships/footnotes" Target="footnotes.xml"/><Relationship Id="rId23" Type="http://schemas.openxmlformats.org/officeDocument/2006/relationships/image" Target="media/image5.wmf"/><Relationship Id="rId119" Type="http://schemas.openxmlformats.org/officeDocument/2006/relationships/image" Target="media/image69.emf"/><Relationship Id="rId44" Type="http://schemas.openxmlformats.org/officeDocument/2006/relationships/oleObject" Target="embeddings/oleObject15.bin"/><Relationship Id="rId65" Type="http://schemas.openxmlformats.org/officeDocument/2006/relationships/oleObject" Target="embeddings/oleObject22.bin"/><Relationship Id="rId86" Type="http://schemas.openxmlformats.org/officeDocument/2006/relationships/oleObject" Target="embeddings/oleObject33.bin"/><Relationship Id="rId130" Type="http://schemas.openxmlformats.org/officeDocument/2006/relationships/image" Target="media/image80.emf"/><Relationship Id="rId151" Type="http://schemas.openxmlformats.org/officeDocument/2006/relationships/image" Target="media/image101.emf"/><Relationship Id="rId172" Type="http://schemas.openxmlformats.org/officeDocument/2006/relationships/image" Target="media/image122.emf"/><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7.emf"/><Relationship Id="rId104" Type="http://schemas.openxmlformats.org/officeDocument/2006/relationships/image" Target="media/image54.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167" Type="http://schemas.openxmlformats.org/officeDocument/2006/relationships/image" Target="media/image117.emf"/><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2.png"/><Relationship Id="rId162" Type="http://schemas.openxmlformats.org/officeDocument/2006/relationships/image" Target="media/image112.emf"/><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157" Type="http://schemas.openxmlformats.org/officeDocument/2006/relationships/image" Target="media/image107.emf"/><Relationship Id="rId178" Type="http://schemas.openxmlformats.org/officeDocument/2006/relationships/image" Target="media/image126.emf"/><Relationship Id="rId61" Type="http://schemas.openxmlformats.org/officeDocument/2006/relationships/image" Target="media/image26.png"/><Relationship Id="rId82" Type="http://schemas.openxmlformats.org/officeDocument/2006/relationships/oleObject" Target="embeddings/oleObject30.bin"/><Relationship Id="rId152" Type="http://schemas.openxmlformats.org/officeDocument/2006/relationships/image" Target="media/image102.emf"/><Relationship Id="rId173" Type="http://schemas.openxmlformats.org/officeDocument/2006/relationships/image" Target="media/image123.emf"/><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image" Target="media/image50.emf"/><Relationship Id="rId105" Type="http://schemas.openxmlformats.org/officeDocument/2006/relationships/image" Target="media/image55.emf"/><Relationship Id="rId126" Type="http://schemas.openxmlformats.org/officeDocument/2006/relationships/image" Target="media/image76.emf"/><Relationship Id="rId147" Type="http://schemas.openxmlformats.org/officeDocument/2006/relationships/image" Target="media/image97.emf"/><Relationship Id="rId168"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emf"/><Relationship Id="rId93" Type="http://schemas.openxmlformats.org/officeDocument/2006/relationships/image" Target="media/image43.emf"/><Relationship Id="rId98" Type="http://schemas.openxmlformats.org/officeDocument/2006/relationships/image" Target="media/image48.emf"/><Relationship Id="rId121" Type="http://schemas.openxmlformats.org/officeDocument/2006/relationships/image" Target="media/image71.emf"/><Relationship Id="rId142" Type="http://schemas.openxmlformats.org/officeDocument/2006/relationships/image" Target="media/image92.emf"/><Relationship Id="rId163" Type="http://schemas.openxmlformats.org/officeDocument/2006/relationships/image" Target="media/image113.emf"/><Relationship Id="rId184"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3.bin"/><Relationship Id="rId116" Type="http://schemas.openxmlformats.org/officeDocument/2006/relationships/image" Target="media/image66.emf"/><Relationship Id="rId137" Type="http://schemas.openxmlformats.org/officeDocument/2006/relationships/image" Target="media/image87.emf"/><Relationship Id="rId158" Type="http://schemas.openxmlformats.org/officeDocument/2006/relationships/image" Target="media/image108.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oleObject" Target="embeddings/oleObject31.bin"/><Relationship Id="rId88" Type="http://schemas.openxmlformats.org/officeDocument/2006/relationships/image" Target="media/image40.wmf"/><Relationship Id="rId111" Type="http://schemas.openxmlformats.org/officeDocument/2006/relationships/image" Target="media/image61.emf"/><Relationship Id="rId132" Type="http://schemas.openxmlformats.org/officeDocument/2006/relationships/image" Target="media/image82.emf"/><Relationship Id="rId153" Type="http://schemas.openxmlformats.org/officeDocument/2006/relationships/image" Target="media/image103.emf"/><Relationship Id="rId174" Type="http://schemas.openxmlformats.org/officeDocument/2006/relationships/image" Target="media/image124.emf"/><Relationship Id="rId179" Type="http://schemas.openxmlformats.org/officeDocument/2006/relationships/image" Target="media/image127.emf"/><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56.emf"/><Relationship Id="rId127" Type="http://schemas.openxmlformats.org/officeDocument/2006/relationships/image" Target="media/image77.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4.emf"/><Relationship Id="rId99" Type="http://schemas.openxmlformats.org/officeDocument/2006/relationships/image" Target="media/image49.emf"/><Relationship Id="rId101" Type="http://schemas.openxmlformats.org/officeDocument/2006/relationships/image" Target="media/image51.emf"/><Relationship Id="rId122" Type="http://schemas.openxmlformats.org/officeDocument/2006/relationships/image" Target="media/image72.emf"/><Relationship Id="rId143" Type="http://schemas.openxmlformats.org/officeDocument/2006/relationships/image" Target="media/image93.emf"/><Relationship Id="rId148" Type="http://schemas.openxmlformats.org/officeDocument/2006/relationships/image" Target="media/image98.emf"/><Relationship Id="rId164" Type="http://schemas.openxmlformats.org/officeDocument/2006/relationships/image" Target="media/image114.emf"/><Relationship Id="rId169" Type="http://schemas.openxmlformats.org/officeDocument/2006/relationships/image" Target="media/image119.emf"/><Relationship Id="rId18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emf"/><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1.wmf"/><Relationship Id="rId89" Type="http://schemas.openxmlformats.org/officeDocument/2006/relationships/oleObject" Target="embeddings/oleObject35.bin"/><Relationship Id="rId112" Type="http://schemas.openxmlformats.org/officeDocument/2006/relationships/image" Target="media/image62.emf"/><Relationship Id="rId133" Type="http://schemas.openxmlformats.org/officeDocument/2006/relationships/image" Target="media/image83.emf"/><Relationship Id="rId154" Type="http://schemas.openxmlformats.org/officeDocument/2006/relationships/image" Target="media/image104.emf"/><Relationship Id="rId175" Type="http://schemas.openxmlformats.org/officeDocument/2006/relationships/header" Target="header2.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7.wmf"/><Relationship Id="rId102" Type="http://schemas.openxmlformats.org/officeDocument/2006/relationships/image" Target="media/image52.emf"/><Relationship Id="rId123" Type="http://schemas.openxmlformats.org/officeDocument/2006/relationships/image" Target="media/image73.emf"/><Relationship Id="rId144" Type="http://schemas.openxmlformats.org/officeDocument/2006/relationships/image" Target="media/image94.emf"/><Relationship Id="rId90" Type="http://schemas.openxmlformats.org/officeDocument/2006/relationships/image" Target="media/image41.wmf"/><Relationship Id="rId165" Type="http://schemas.openxmlformats.org/officeDocument/2006/relationships/image" Target="media/image115.emf"/><Relationship Id="rId186" Type="http://schemas.openxmlformats.org/officeDocument/2006/relationships/fontTable" Target="fontTable.xml"/><Relationship Id="rId27" Type="http://schemas.openxmlformats.org/officeDocument/2006/relationships/image" Target="media/image7.wmf"/><Relationship Id="rId48" Type="http://schemas.openxmlformats.org/officeDocument/2006/relationships/oleObject" Target="embeddings/oleObject17.bin"/><Relationship Id="rId69" Type="http://schemas.openxmlformats.org/officeDocument/2006/relationships/oleObject" Target="embeddings/oleObject24.bin"/><Relationship Id="rId113" Type="http://schemas.openxmlformats.org/officeDocument/2006/relationships/image" Target="media/image63.emf"/><Relationship Id="rId134" Type="http://schemas.openxmlformats.org/officeDocument/2006/relationships/image" Target="media/image84.emf"/><Relationship Id="rId80" Type="http://schemas.openxmlformats.org/officeDocument/2006/relationships/oleObject" Target="embeddings/oleObject29.bin"/><Relationship Id="rId155" Type="http://schemas.openxmlformats.org/officeDocument/2006/relationships/image" Target="media/image105.emf"/><Relationship Id="rId176" Type="http://schemas.openxmlformats.org/officeDocument/2006/relationships/footer" Target="footer3.xml"/><Relationship Id="rId17" Type="http://schemas.openxmlformats.org/officeDocument/2006/relationships/image" Target="media/image2.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3.emf"/><Relationship Id="rId124" Type="http://schemas.openxmlformats.org/officeDocument/2006/relationships/image" Target="media/image74.emf"/><Relationship Id="rId70" Type="http://schemas.openxmlformats.org/officeDocument/2006/relationships/image" Target="media/image32.wmf"/><Relationship Id="rId91" Type="http://schemas.openxmlformats.org/officeDocument/2006/relationships/oleObject" Target="embeddings/oleObject36.bin"/><Relationship Id="rId145" Type="http://schemas.openxmlformats.org/officeDocument/2006/relationships/image" Target="media/image95.emf"/><Relationship Id="rId166" Type="http://schemas.openxmlformats.org/officeDocument/2006/relationships/image" Target="media/image116.emf"/><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4.emf"/><Relationship Id="rId60" Type="http://schemas.openxmlformats.org/officeDocument/2006/relationships/image" Target="media/image25.jpeg"/><Relationship Id="rId81" Type="http://schemas.openxmlformats.org/officeDocument/2006/relationships/image" Target="media/image38.wmf"/><Relationship Id="rId135" Type="http://schemas.openxmlformats.org/officeDocument/2006/relationships/image" Target="media/image85.emf"/><Relationship Id="rId156" Type="http://schemas.openxmlformats.org/officeDocument/2006/relationships/image" Target="media/image106.emf"/><Relationship Id="rId177"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767</TotalTime>
  <Pages>146</Pages>
  <Words>104876</Words>
  <Characters>597794</Characters>
  <Application>Microsoft Office Word</Application>
  <DocSecurity>0</DocSecurity>
  <Lines>4981</Lines>
  <Paragraphs>1402</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701268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161</cp:revision>
  <cp:lastPrinted>2021-10-18T22:15:00Z</cp:lastPrinted>
  <dcterms:created xsi:type="dcterms:W3CDTF">2021-11-21T21:54:00Z</dcterms:created>
  <dcterms:modified xsi:type="dcterms:W3CDTF">2021-11-26T08:36:00Z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