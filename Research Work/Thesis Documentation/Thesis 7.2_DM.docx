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844418"/>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844419"/>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844420"/>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844421"/>
      <w:r>
        <w:lastRenderedPageBreak/>
        <w:t>Table of Contents</w:t>
      </w:r>
      <w:bookmarkEnd w:id="4"/>
    </w:p>
    <w:p w14:paraId="63599E36" w14:textId="3F251956" w:rsidR="005E5905"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844418" w:history="1">
        <w:r w:rsidR="005E5905" w:rsidRPr="001A2EE7">
          <w:rPr>
            <w:rStyle w:val="Hyperlink"/>
            <w:noProof/>
          </w:rPr>
          <w:t>ABSTRACT</w:t>
        </w:r>
        <w:r w:rsidR="005E5905">
          <w:rPr>
            <w:noProof/>
            <w:webHidden/>
          </w:rPr>
          <w:tab/>
        </w:r>
        <w:r w:rsidR="005E5905">
          <w:rPr>
            <w:noProof/>
            <w:webHidden/>
          </w:rPr>
          <w:fldChar w:fldCharType="begin"/>
        </w:r>
        <w:r w:rsidR="005E5905">
          <w:rPr>
            <w:noProof/>
            <w:webHidden/>
          </w:rPr>
          <w:instrText xml:space="preserve"> PAGEREF _Toc88844418 \h </w:instrText>
        </w:r>
        <w:r w:rsidR="005E5905">
          <w:rPr>
            <w:noProof/>
            <w:webHidden/>
          </w:rPr>
        </w:r>
        <w:r w:rsidR="005E5905">
          <w:rPr>
            <w:noProof/>
            <w:webHidden/>
          </w:rPr>
          <w:fldChar w:fldCharType="separate"/>
        </w:r>
        <w:r w:rsidR="00156EEA">
          <w:rPr>
            <w:noProof/>
            <w:webHidden/>
          </w:rPr>
          <w:t>ii</w:t>
        </w:r>
        <w:r w:rsidR="005E5905">
          <w:rPr>
            <w:noProof/>
            <w:webHidden/>
          </w:rPr>
          <w:fldChar w:fldCharType="end"/>
        </w:r>
      </w:hyperlink>
    </w:p>
    <w:p w14:paraId="0017731C" w14:textId="31766D0A" w:rsidR="005E5905" w:rsidRDefault="00EE71F6">
      <w:pPr>
        <w:pStyle w:val="TOC1"/>
        <w:rPr>
          <w:rFonts w:asciiTheme="minorHAnsi" w:eastAsiaTheme="minorEastAsia" w:hAnsiTheme="minorHAnsi" w:cstheme="minorBidi"/>
          <w:noProof/>
          <w:sz w:val="22"/>
          <w:szCs w:val="22"/>
          <w:lang w:eastAsia="en-CA"/>
        </w:rPr>
      </w:pPr>
      <w:hyperlink w:anchor="_Toc88844419" w:history="1">
        <w:r w:rsidR="005E5905" w:rsidRPr="001A2EE7">
          <w:rPr>
            <w:rStyle w:val="Hyperlink"/>
            <w:noProof/>
          </w:rPr>
          <w:t>DEDICATION</w:t>
        </w:r>
        <w:r w:rsidR="005E5905">
          <w:rPr>
            <w:noProof/>
            <w:webHidden/>
          </w:rPr>
          <w:tab/>
        </w:r>
        <w:r w:rsidR="005E5905">
          <w:rPr>
            <w:noProof/>
            <w:webHidden/>
          </w:rPr>
          <w:fldChar w:fldCharType="begin"/>
        </w:r>
        <w:r w:rsidR="005E5905">
          <w:rPr>
            <w:noProof/>
            <w:webHidden/>
          </w:rPr>
          <w:instrText xml:space="preserve"> PAGEREF _Toc88844419 \h </w:instrText>
        </w:r>
        <w:r w:rsidR="005E5905">
          <w:rPr>
            <w:noProof/>
            <w:webHidden/>
          </w:rPr>
        </w:r>
        <w:r w:rsidR="005E5905">
          <w:rPr>
            <w:noProof/>
            <w:webHidden/>
          </w:rPr>
          <w:fldChar w:fldCharType="separate"/>
        </w:r>
        <w:r w:rsidR="00156EEA">
          <w:rPr>
            <w:noProof/>
            <w:webHidden/>
          </w:rPr>
          <w:t>iii</w:t>
        </w:r>
        <w:r w:rsidR="005E5905">
          <w:rPr>
            <w:noProof/>
            <w:webHidden/>
          </w:rPr>
          <w:fldChar w:fldCharType="end"/>
        </w:r>
      </w:hyperlink>
    </w:p>
    <w:p w14:paraId="1EA7A575" w14:textId="244873F0" w:rsidR="005E5905" w:rsidRDefault="00EE71F6">
      <w:pPr>
        <w:pStyle w:val="TOC1"/>
        <w:rPr>
          <w:rFonts w:asciiTheme="minorHAnsi" w:eastAsiaTheme="minorEastAsia" w:hAnsiTheme="minorHAnsi" w:cstheme="minorBidi"/>
          <w:noProof/>
          <w:sz w:val="22"/>
          <w:szCs w:val="22"/>
          <w:lang w:eastAsia="en-CA"/>
        </w:rPr>
      </w:pPr>
      <w:hyperlink w:anchor="_Toc88844420" w:history="1">
        <w:r w:rsidR="005E5905" w:rsidRPr="001A2EE7">
          <w:rPr>
            <w:rStyle w:val="Hyperlink"/>
            <w:noProof/>
          </w:rPr>
          <w:t>ACKNOWLEDGEMENTS</w:t>
        </w:r>
        <w:r w:rsidR="005E5905">
          <w:rPr>
            <w:noProof/>
            <w:webHidden/>
          </w:rPr>
          <w:tab/>
        </w:r>
        <w:r w:rsidR="005E5905">
          <w:rPr>
            <w:noProof/>
            <w:webHidden/>
          </w:rPr>
          <w:fldChar w:fldCharType="begin"/>
        </w:r>
        <w:r w:rsidR="005E5905">
          <w:rPr>
            <w:noProof/>
            <w:webHidden/>
          </w:rPr>
          <w:instrText xml:space="preserve"> PAGEREF _Toc88844420 \h </w:instrText>
        </w:r>
        <w:r w:rsidR="005E5905">
          <w:rPr>
            <w:noProof/>
            <w:webHidden/>
          </w:rPr>
        </w:r>
        <w:r w:rsidR="005E5905">
          <w:rPr>
            <w:noProof/>
            <w:webHidden/>
          </w:rPr>
          <w:fldChar w:fldCharType="separate"/>
        </w:r>
        <w:r w:rsidR="00156EEA">
          <w:rPr>
            <w:noProof/>
            <w:webHidden/>
          </w:rPr>
          <w:t>iv</w:t>
        </w:r>
        <w:r w:rsidR="005E5905">
          <w:rPr>
            <w:noProof/>
            <w:webHidden/>
          </w:rPr>
          <w:fldChar w:fldCharType="end"/>
        </w:r>
      </w:hyperlink>
    </w:p>
    <w:p w14:paraId="20833A65" w14:textId="012D4B12" w:rsidR="005E5905" w:rsidRDefault="00EE71F6">
      <w:pPr>
        <w:pStyle w:val="TOC1"/>
        <w:rPr>
          <w:rFonts w:asciiTheme="minorHAnsi" w:eastAsiaTheme="minorEastAsia" w:hAnsiTheme="minorHAnsi" w:cstheme="minorBidi"/>
          <w:noProof/>
          <w:sz w:val="22"/>
          <w:szCs w:val="22"/>
          <w:lang w:eastAsia="en-CA"/>
        </w:rPr>
      </w:pPr>
      <w:hyperlink w:anchor="_Toc88844421" w:history="1">
        <w:r w:rsidR="005E5905" w:rsidRPr="001A2EE7">
          <w:rPr>
            <w:rStyle w:val="Hyperlink"/>
            <w:noProof/>
          </w:rPr>
          <w:t>Table of Contents</w:t>
        </w:r>
        <w:r w:rsidR="005E5905">
          <w:rPr>
            <w:noProof/>
            <w:webHidden/>
          </w:rPr>
          <w:tab/>
        </w:r>
        <w:r w:rsidR="005E5905">
          <w:rPr>
            <w:noProof/>
            <w:webHidden/>
          </w:rPr>
          <w:fldChar w:fldCharType="begin"/>
        </w:r>
        <w:r w:rsidR="005E5905">
          <w:rPr>
            <w:noProof/>
            <w:webHidden/>
          </w:rPr>
          <w:instrText xml:space="preserve"> PAGEREF _Toc88844421 \h </w:instrText>
        </w:r>
        <w:r w:rsidR="005E5905">
          <w:rPr>
            <w:noProof/>
            <w:webHidden/>
          </w:rPr>
        </w:r>
        <w:r w:rsidR="005E5905">
          <w:rPr>
            <w:noProof/>
            <w:webHidden/>
          </w:rPr>
          <w:fldChar w:fldCharType="separate"/>
        </w:r>
        <w:r w:rsidR="00156EEA">
          <w:rPr>
            <w:noProof/>
            <w:webHidden/>
          </w:rPr>
          <w:t>v</w:t>
        </w:r>
        <w:r w:rsidR="005E5905">
          <w:rPr>
            <w:noProof/>
            <w:webHidden/>
          </w:rPr>
          <w:fldChar w:fldCharType="end"/>
        </w:r>
      </w:hyperlink>
    </w:p>
    <w:p w14:paraId="65640157" w14:textId="07F0EC23" w:rsidR="005E5905" w:rsidRDefault="00EE71F6">
      <w:pPr>
        <w:pStyle w:val="TOC1"/>
        <w:rPr>
          <w:rFonts w:asciiTheme="minorHAnsi" w:eastAsiaTheme="minorEastAsia" w:hAnsiTheme="minorHAnsi" w:cstheme="minorBidi"/>
          <w:noProof/>
          <w:sz w:val="22"/>
          <w:szCs w:val="22"/>
          <w:lang w:eastAsia="en-CA"/>
        </w:rPr>
      </w:pPr>
      <w:hyperlink w:anchor="_Toc88844422" w:history="1">
        <w:r w:rsidR="005E5905" w:rsidRPr="001A2EE7">
          <w:rPr>
            <w:rStyle w:val="Hyperlink"/>
            <w:noProof/>
          </w:rPr>
          <w:t>List of Tables</w:t>
        </w:r>
        <w:r w:rsidR="005E5905">
          <w:rPr>
            <w:noProof/>
            <w:webHidden/>
          </w:rPr>
          <w:tab/>
        </w:r>
        <w:r w:rsidR="005E5905">
          <w:rPr>
            <w:noProof/>
            <w:webHidden/>
          </w:rPr>
          <w:fldChar w:fldCharType="begin"/>
        </w:r>
        <w:r w:rsidR="005E5905">
          <w:rPr>
            <w:noProof/>
            <w:webHidden/>
          </w:rPr>
          <w:instrText xml:space="preserve"> PAGEREF _Toc88844422 \h </w:instrText>
        </w:r>
        <w:r w:rsidR="005E5905">
          <w:rPr>
            <w:noProof/>
            <w:webHidden/>
          </w:rPr>
        </w:r>
        <w:r w:rsidR="005E5905">
          <w:rPr>
            <w:noProof/>
            <w:webHidden/>
          </w:rPr>
          <w:fldChar w:fldCharType="separate"/>
        </w:r>
        <w:r w:rsidR="00156EEA">
          <w:rPr>
            <w:noProof/>
            <w:webHidden/>
          </w:rPr>
          <w:t>ix</w:t>
        </w:r>
        <w:r w:rsidR="005E5905">
          <w:rPr>
            <w:noProof/>
            <w:webHidden/>
          </w:rPr>
          <w:fldChar w:fldCharType="end"/>
        </w:r>
      </w:hyperlink>
    </w:p>
    <w:p w14:paraId="48945FD7" w14:textId="4B1246A4" w:rsidR="005E5905" w:rsidRDefault="00EE71F6">
      <w:pPr>
        <w:pStyle w:val="TOC1"/>
        <w:rPr>
          <w:rFonts w:asciiTheme="minorHAnsi" w:eastAsiaTheme="minorEastAsia" w:hAnsiTheme="minorHAnsi" w:cstheme="minorBidi"/>
          <w:noProof/>
          <w:sz w:val="22"/>
          <w:szCs w:val="22"/>
          <w:lang w:eastAsia="en-CA"/>
        </w:rPr>
      </w:pPr>
      <w:hyperlink w:anchor="_Toc88844423" w:history="1">
        <w:r w:rsidR="005E5905" w:rsidRPr="001A2EE7">
          <w:rPr>
            <w:rStyle w:val="Hyperlink"/>
            <w:noProof/>
          </w:rPr>
          <w:t>List of Figures</w:t>
        </w:r>
        <w:r w:rsidR="005E5905">
          <w:rPr>
            <w:noProof/>
            <w:webHidden/>
          </w:rPr>
          <w:tab/>
        </w:r>
        <w:r w:rsidR="005E5905">
          <w:rPr>
            <w:noProof/>
            <w:webHidden/>
          </w:rPr>
          <w:fldChar w:fldCharType="begin"/>
        </w:r>
        <w:r w:rsidR="005E5905">
          <w:rPr>
            <w:noProof/>
            <w:webHidden/>
          </w:rPr>
          <w:instrText xml:space="preserve"> PAGEREF _Toc88844423 \h </w:instrText>
        </w:r>
        <w:r w:rsidR="005E5905">
          <w:rPr>
            <w:noProof/>
            <w:webHidden/>
          </w:rPr>
        </w:r>
        <w:r w:rsidR="005E5905">
          <w:rPr>
            <w:noProof/>
            <w:webHidden/>
          </w:rPr>
          <w:fldChar w:fldCharType="separate"/>
        </w:r>
        <w:r w:rsidR="00156EEA">
          <w:rPr>
            <w:noProof/>
            <w:webHidden/>
          </w:rPr>
          <w:t>x</w:t>
        </w:r>
        <w:r w:rsidR="005E5905">
          <w:rPr>
            <w:noProof/>
            <w:webHidden/>
          </w:rPr>
          <w:fldChar w:fldCharType="end"/>
        </w:r>
      </w:hyperlink>
    </w:p>
    <w:p w14:paraId="7F2D90E5" w14:textId="3101117D" w:rsidR="005E5905" w:rsidRDefault="00EE71F6">
      <w:pPr>
        <w:pStyle w:val="TOC1"/>
        <w:rPr>
          <w:rFonts w:asciiTheme="minorHAnsi" w:eastAsiaTheme="minorEastAsia" w:hAnsiTheme="minorHAnsi" w:cstheme="minorBidi"/>
          <w:noProof/>
          <w:sz w:val="22"/>
          <w:szCs w:val="22"/>
          <w:lang w:eastAsia="en-CA"/>
        </w:rPr>
      </w:pPr>
      <w:hyperlink w:anchor="_Toc88844424" w:history="1">
        <w:r w:rsidR="005E5905" w:rsidRPr="001A2EE7">
          <w:rPr>
            <w:rStyle w:val="Hyperlink"/>
            <w:noProof/>
          </w:rPr>
          <w:t>List of Abbreviations</w:t>
        </w:r>
        <w:r w:rsidR="005E5905">
          <w:rPr>
            <w:noProof/>
            <w:webHidden/>
          </w:rPr>
          <w:tab/>
        </w:r>
        <w:r w:rsidR="005E5905">
          <w:rPr>
            <w:noProof/>
            <w:webHidden/>
          </w:rPr>
          <w:fldChar w:fldCharType="begin"/>
        </w:r>
        <w:r w:rsidR="005E5905">
          <w:rPr>
            <w:noProof/>
            <w:webHidden/>
          </w:rPr>
          <w:instrText xml:space="preserve"> PAGEREF _Toc88844424 \h </w:instrText>
        </w:r>
        <w:r w:rsidR="005E5905">
          <w:rPr>
            <w:noProof/>
            <w:webHidden/>
          </w:rPr>
        </w:r>
        <w:r w:rsidR="005E5905">
          <w:rPr>
            <w:noProof/>
            <w:webHidden/>
          </w:rPr>
          <w:fldChar w:fldCharType="separate"/>
        </w:r>
        <w:r w:rsidR="00156EEA">
          <w:rPr>
            <w:noProof/>
            <w:webHidden/>
          </w:rPr>
          <w:t>xv</w:t>
        </w:r>
        <w:r w:rsidR="005E5905">
          <w:rPr>
            <w:noProof/>
            <w:webHidden/>
          </w:rPr>
          <w:fldChar w:fldCharType="end"/>
        </w:r>
      </w:hyperlink>
    </w:p>
    <w:p w14:paraId="121CA093" w14:textId="181C6268" w:rsidR="005E5905" w:rsidRDefault="00EE71F6">
      <w:pPr>
        <w:pStyle w:val="TOC1"/>
        <w:rPr>
          <w:rFonts w:asciiTheme="minorHAnsi" w:eastAsiaTheme="minorEastAsia" w:hAnsiTheme="minorHAnsi" w:cstheme="minorBidi"/>
          <w:noProof/>
          <w:sz w:val="22"/>
          <w:szCs w:val="22"/>
          <w:lang w:eastAsia="en-CA"/>
        </w:rPr>
      </w:pPr>
      <w:hyperlink w:anchor="_Toc88844425" w:history="1">
        <w:r w:rsidR="005E5905" w:rsidRPr="001A2EE7">
          <w:rPr>
            <w:rStyle w:val="Hyperlink"/>
            <w:noProof/>
          </w:rPr>
          <w:t>1 Introduction</w:t>
        </w:r>
        <w:r w:rsidR="005E5905">
          <w:rPr>
            <w:noProof/>
            <w:webHidden/>
          </w:rPr>
          <w:tab/>
        </w:r>
        <w:r w:rsidR="005E5905">
          <w:rPr>
            <w:noProof/>
            <w:webHidden/>
          </w:rPr>
          <w:fldChar w:fldCharType="begin"/>
        </w:r>
        <w:r w:rsidR="005E5905">
          <w:rPr>
            <w:noProof/>
            <w:webHidden/>
          </w:rPr>
          <w:instrText xml:space="preserve"> PAGEREF _Toc88844425 \h </w:instrText>
        </w:r>
        <w:r w:rsidR="005E5905">
          <w:rPr>
            <w:noProof/>
            <w:webHidden/>
          </w:rPr>
        </w:r>
        <w:r w:rsidR="005E5905">
          <w:rPr>
            <w:noProof/>
            <w:webHidden/>
          </w:rPr>
          <w:fldChar w:fldCharType="separate"/>
        </w:r>
        <w:r w:rsidR="00156EEA">
          <w:rPr>
            <w:noProof/>
            <w:webHidden/>
          </w:rPr>
          <w:t>1</w:t>
        </w:r>
        <w:r w:rsidR="005E5905">
          <w:rPr>
            <w:noProof/>
            <w:webHidden/>
          </w:rPr>
          <w:fldChar w:fldCharType="end"/>
        </w:r>
      </w:hyperlink>
    </w:p>
    <w:p w14:paraId="6F48D2C9" w14:textId="2B0C47AA"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26" w:history="1">
        <w:r w:rsidR="005E5905" w:rsidRPr="001A2EE7">
          <w:rPr>
            <w:rStyle w:val="Hyperlink"/>
            <w:noProof/>
          </w:rPr>
          <w:t>1.1 Objectives</w:t>
        </w:r>
        <w:r w:rsidR="005E5905">
          <w:rPr>
            <w:noProof/>
            <w:webHidden/>
          </w:rPr>
          <w:tab/>
        </w:r>
        <w:r w:rsidR="005E5905">
          <w:rPr>
            <w:noProof/>
            <w:webHidden/>
          </w:rPr>
          <w:fldChar w:fldCharType="begin"/>
        </w:r>
        <w:r w:rsidR="005E5905">
          <w:rPr>
            <w:noProof/>
            <w:webHidden/>
          </w:rPr>
          <w:instrText xml:space="preserve"> PAGEREF _Toc88844426 \h </w:instrText>
        </w:r>
        <w:r w:rsidR="005E5905">
          <w:rPr>
            <w:noProof/>
            <w:webHidden/>
          </w:rPr>
        </w:r>
        <w:r w:rsidR="005E5905">
          <w:rPr>
            <w:noProof/>
            <w:webHidden/>
          </w:rPr>
          <w:fldChar w:fldCharType="separate"/>
        </w:r>
        <w:r w:rsidR="00156EEA">
          <w:rPr>
            <w:noProof/>
            <w:webHidden/>
          </w:rPr>
          <w:t>3</w:t>
        </w:r>
        <w:r w:rsidR="005E5905">
          <w:rPr>
            <w:noProof/>
            <w:webHidden/>
          </w:rPr>
          <w:fldChar w:fldCharType="end"/>
        </w:r>
      </w:hyperlink>
    </w:p>
    <w:p w14:paraId="57CB4960" w14:textId="7A37D5E1" w:rsidR="005E5905" w:rsidRDefault="00EE71F6">
      <w:pPr>
        <w:pStyle w:val="TOC1"/>
        <w:rPr>
          <w:rFonts w:asciiTheme="minorHAnsi" w:eastAsiaTheme="minorEastAsia" w:hAnsiTheme="minorHAnsi" w:cstheme="minorBidi"/>
          <w:noProof/>
          <w:sz w:val="22"/>
          <w:szCs w:val="22"/>
          <w:lang w:eastAsia="en-CA"/>
        </w:rPr>
      </w:pPr>
      <w:hyperlink w:anchor="_Toc88844427" w:history="1">
        <w:r w:rsidR="005E5905" w:rsidRPr="001A2EE7">
          <w:rPr>
            <w:rStyle w:val="Hyperlink"/>
            <w:noProof/>
          </w:rPr>
          <w:t>2 Overview of Load Forecasting</w:t>
        </w:r>
        <w:r w:rsidR="005E5905">
          <w:rPr>
            <w:noProof/>
            <w:webHidden/>
          </w:rPr>
          <w:tab/>
        </w:r>
        <w:r w:rsidR="005E5905">
          <w:rPr>
            <w:noProof/>
            <w:webHidden/>
          </w:rPr>
          <w:fldChar w:fldCharType="begin"/>
        </w:r>
        <w:r w:rsidR="005E5905">
          <w:rPr>
            <w:noProof/>
            <w:webHidden/>
          </w:rPr>
          <w:instrText xml:space="preserve"> PAGEREF _Toc88844427 \h </w:instrText>
        </w:r>
        <w:r w:rsidR="005E5905">
          <w:rPr>
            <w:noProof/>
            <w:webHidden/>
          </w:rPr>
        </w:r>
        <w:r w:rsidR="005E5905">
          <w:rPr>
            <w:noProof/>
            <w:webHidden/>
          </w:rPr>
          <w:fldChar w:fldCharType="separate"/>
        </w:r>
        <w:r w:rsidR="00156EEA">
          <w:rPr>
            <w:noProof/>
            <w:webHidden/>
          </w:rPr>
          <w:t>5</w:t>
        </w:r>
        <w:r w:rsidR="005E5905">
          <w:rPr>
            <w:noProof/>
            <w:webHidden/>
          </w:rPr>
          <w:fldChar w:fldCharType="end"/>
        </w:r>
      </w:hyperlink>
    </w:p>
    <w:p w14:paraId="2CCAD87E" w14:textId="7FD8906B"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28" w:history="1">
        <w:r w:rsidR="005E5905" w:rsidRPr="001A2EE7">
          <w:rPr>
            <w:rStyle w:val="Hyperlink"/>
            <w:noProof/>
          </w:rPr>
          <w:t>2.1 Factors That Affect the Load Demand</w:t>
        </w:r>
        <w:r w:rsidR="005E5905">
          <w:rPr>
            <w:noProof/>
            <w:webHidden/>
          </w:rPr>
          <w:tab/>
        </w:r>
        <w:r w:rsidR="005E5905">
          <w:rPr>
            <w:noProof/>
            <w:webHidden/>
          </w:rPr>
          <w:fldChar w:fldCharType="begin"/>
        </w:r>
        <w:r w:rsidR="005E5905">
          <w:rPr>
            <w:noProof/>
            <w:webHidden/>
          </w:rPr>
          <w:instrText xml:space="preserve"> PAGEREF _Toc88844428 \h </w:instrText>
        </w:r>
        <w:r w:rsidR="005E5905">
          <w:rPr>
            <w:noProof/>
            <w:webHidden/>
          </w:rPr>
        </w:r>
        <w:r w:rsidR="005E5905">
          <w:rPr>
            <w:noProof/>
            <w:webHidden/>
          </w:rPr>
          <w:fldChar w:fldCharType="separate"/>
        </w:r>
        <w:r w:rsidR="00156EEA">
          <w:rPr>
            <w:noProof/>
            <w:webHidden/>
          </w:rPr>
          <w:t>5</w:t>
        </w:r>
        <w:r w:rsidR="005E5905">
          <w:rPr>
            <w:noProof/>
            <w:webHidden/>
          </w:rPr>
          <w:fldChar w:fldCharType="end"/>
        </w:r>
      </w:hyperlink>
    </w:p>
    <w:p w14:paraId="7CE033D5" w14:textId="7930C9B7"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29" w:history="1">
        <w:r w:rsidR="005E5905" w:rsidRPr="001A2EE7">
          <w:rPr>
            <w:rStyle w:val="Hyperlink"/>
            <w:noProof/>
          </w:rPr>
          <w:t>2.2 Load Forecasting Horizons</w:t>
        </w:r>
        <w:r w:rsidR="005E5905">
          <w:rPr>
            <w:noProof/>
            <w:webHidden/>
          </w:rPr>
          <w:tab/>
        </w:r>
        <w:r w:rsidR="005E5905">
          <w:rPr>
            <w:noProof/>
            <w:webHidden/>
          </w:rPr>
          <w:fldChar w:fldCharType="begin"/>
        </w:r>
        <w:r w:rsidR="005E5905">
          <w:rPr>
            <w:noProof/>
            <w:webHidden/>
          </w:rPr>
          <w:instrText xml:space="preserve"> PAGEREF _Toc88844429 \h </w:instrText>
        </w:r>
        <w:r w:rsidR="005E5905">
          <w:rPr>
            <w:noProof/>
            <w:webHidden/>
          </w:rPr>
        </w:r>
        <w:r w:rsidR="005E5905">
          <w:rPr>
            <w:noProof/>
            <w:webHidden/>
          </w:rPr>
          <w:fldChar w:fldCharType="separate"/>
        </w:r>
        <w:r w:rsidR="00156EEA">
          <w:rPr>
            <w:noProof/>
            <w:webHidden/>
          </w:rPr>
          <w:t>6</w:t>
        </w:r>
        <w:r w:rsidR="005E5905">
          <w:rPr>
            <w:noProof/>
            <w:webHidden/>
          </w:rPr>
          <w:fldChar w:fldCharType="end"/>
        </w:r>
      </w:hyperlink>
    </w:p>
    <w:p w14:paraId="40317F52" w14:textId="1A9CC364"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30" w:history="1">
        <w:r w:rsidR="005E5905" w:rsidRPr="001A2EE7">
          <w:rPr>
            <w:rStyle w:val="Hyperlink"/>
            <w:noProof/>
          </w:rPr>
          <w:t>2.3 The Benchmark Forecasters</w:t>
        </w:r>
        <w:r w:rsidR="005E5905">
          <w:rPr>
            <w:noProof/>
            <w:webHidden/>
          </w:rPr>
          <w:tab/>
        </w:r>
        <w:r w:rsidR="005E5905">
          <w:rPr>
            <w:noProof/>
            <w:webHidden/>
          </w:rPr>
          <w:fldChar w:fldCharType="begin"/>
        </w:r>
        <w:r w:rsidR="005E5905">
          <w:rPr>
            <w:noProof/>
            <w:webHidden/>
          </w:rPr>
          <w:instrText xml:space="preserve"> PAGEREF _Toc88844430 \h </w:instrText>
        </w:r>
        <w:r w:rsidR="005E5905">
          <w:rPr>
            <w:noProof/>
            <w:webHidden/>
          </w:rPr>
        </w:r>
        <w:r w:rsidR="005E5905">
          <w:rPr>
            <w:noProof/>
            <w:webHidden/>
          </w:rPr>
          <w:fldChar w:fldCharType="separate"/>
        </w:r>
        <w:r w:rsidR="00156EEA">
          <w:rPr>
            <w:noProof/>
            <w:webHidden/>
          </w:rPr>
          <w:t>7</w:t>
        </w:r>
        <w:r w:rsidR="005E5905">
          <w:rPr>
            <w:noProof/>
            <w:webHidden/>
          </w:rPr>
          <w:fldChar w:fldCharType="end"/>
        </w:r>
      </w:hyperlink>
    </w:p>
    <w:p w14:paraId="45EE39E4" w14:textId="31065E91"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1" w:history="1">
        <w:r w:rsidR="005E5905" w:rsidRPr="001A2EE7">
          <w:rPr>
            <w:rStyle w:val="Hyperlink"/>
            <w:noProof/>
          </w:rPr>
          <w:t>2.3.1 The Seasonal Naïve Forecaster (SNF)</w:t>
        </w:r>
        <w:r w:rsidR="005E5905">
          <w:rPr>
            <w:noProof/>
            <w:webHidden/>
          </w:rPr>
          <w:tab/>
        </w:r>
        <w:r w:rsidR="005E5905">
          <w:rPr>
            <w:noProof/>
            <w:webHidden/>
          </w:rPr>
          <w:fldChar w:fldCharType="begin"/>
        </w:r>
        <w:r w:rsidR="005E5905">
          <w:rPr>
            <w:noProof/>
            <w:webHidden/>
          </w:rPr>
          <w:instrText xml:space="preserve"> PAGEREF _Toc88844431 \h </w:instrText>
        </w:r>
        <w:r w:rsidR="005E5905">
          <w:rPr>
            <w:noProof/>
            <w:webHidden/>
          </w:rPr>
        </w:r>
        <w:r w:rsidR="005E5905">
          <w:rPr>
            <w:noProof/>
            <w:webHidden/>
          </w:rPr>
          <w:fldChar w:fldCharType="separate"/>
        </w:r>
        <w:r w:rsidR="00156EEA">
          <w:rPr>
            <w:noProof/>
            <w:webHidden/>
          </w:rPr>
          <w:t>8</w:t>
        </w:r>
        <w:r w:rsidR="005E5905">
          <w:rPr>
            <w:noProof/>
            <w:webHidden/>
          </w:rPr>
          <w:fldChar w:fldCharType="end"/>
        </w:r>
      </w:hyperlink>
    </w:p>
    <w:p w14:paraId="5F2FB625" w14:textId="68EC2FB4"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2" w:history="1">
        <w:r w:rsidR="005E5905" w:rsidRPr="001A2EE7">
          <w:rPr>
            <w:rStyle w:val="Hyperlink"/>
            <w:noProof/>
          </w:rPr>
          <w:t>2.3.2 The Multiple Linear Regression Forecaster (MLR)</w:t>
        </w:r>
        <w:r w:rsidR="005E5905">
          <w:rPr>
            <w:noProof/>
            <w:webHidden/>
          </w:rPr>
          <w:tab/>
        </w:r>
        <w:r w:rsidR="005E5905">
          <w:rPr>
            <w:noProof/>
            <w:webHidden/>
          </w:rPr>
          <w:fldChar w:fldCharType="begin"/>
        </w:r>
        <w:r w:rsidR="005E5905">
          <w:rPr>
            <w:noProof/>
            <w:webHidden/>
          </w:rPr>
          <w:instrText xml:space="preserve"> PAGEREF _Toc88844432 \h </w:instrText>
        </w:r>
        <w:r w:rsidR="005E5905">
          <w:rPr>
            <w:noProof/>
            <w:webHidden/>
          </w:rPr>
        </w:r>
        <w:r w:rsidR="005E5905">
          <w:rPr>
            <w:noProof/>
            <w:webHidden/>
          </w:rPr>
          <w:fldChar w:fldCharType="separate"/>
        </w:r>
        <w:r w:rsidR="00156EEA">
          <w:rPr>
            <w:noProof/>
            <w:webHidden/>
          </w:rPr>
          <w:t>9</w:t>
        </w:r>
        <w:r w:rsidR="005E5905">
          <w:rPr>
            <w:noProof/>
            <w:webHidden/>
          </w:rPr>
          <w:fldChar w:fldCharType="end"/>
        </w:r>
      </w:hyperlink>
    </w:p>
    <w:p w14:paraId="446B8CDF" w14:textId="3886979B"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3" w:history="1">
        <w:r w:rsidR="005E5905" w:rsidRPr="001A2EE7">
          <w:rPr>
            <w:rStyle w:val="Hyperlink"/>
            <w:noProof/>
          </w:rPr>
          <w:t>2.3.3 The Auto-Regressive Integrated Moving Average Forecaster (ARIMA)</w:t>
        </w:r>
        <w:r w:rsidR="005E5905">
          <w:rPr>
            <w:noProof/>
            <w:webHidden/>
          </w:rPr>
          <w:tab/>
        </w:r>
        <w:r w:rsidR="005E5905">
          <w:rPr>
            <w:noProof/>
            <w:webHidden/>
          </w:rPr>
          <w:fldChar w:fldCharType="begin"/>
        </w:r>
        <w:r w:rsidR="005E5905">
          <w:rPr>
            <w:noProof/>
            <w:webHidden/>
          </w:rPr>
          <w:instrText xml:space="preserve"> PAGEREF _Toc88844433 \h </w:instrText>
        </w:r>
        <w:r w:rsidR="005E5905">
          <w:rPr>
            <w:noProof/>
            <w:webHidden/>
          </w:rPr>
        </w:r>
        <w:r w:rsidR="005E5905">
          <w:rPr>
            <w:noProof/>
            <w:webHidden/>
          </w:rPr>
          <w:fldChar w:fldCharType="separate"/>
        </w:r>
        <w:r w:rsidR="00156EEA">
          <w:rPr>
            <w:noProof/>
            <w:webHidden/>
          </w:rPr>
          <w:t>10</w:t>
        </w:r>
        <w:r w:rsidR="005E5905">
          <w:rPr>
            <w:noProof/>
            <w:webHidden/>
          </w:rPr>
          <w:fldChar w:fldCharType="end"/>
        </w:r>
      </w:hyperlink>
    </w:p>
    <w:p w14:paraId="6D082246" w14:textId="3BB4A650"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4" w:history="1">
        <w:r w:rsidR="005E5905" w:rsidRPr="001A2EE7">
          <w:rPr>
            <w:rStyle w:val="Hyperlink"/>
            <w:noProof/>
          </w:rPr>
          <w:t>2.3.4 Artificial Neural Network Short Term Load Forecaster – Generation Three (ANNSTLF-G3)</w:t>
        </w:r>
        <w:r w:rsidR="005E5905">
          <w:rPr>
            <w:noProof/>
            <w:webHidden/>
          </w:rPr>
          <w:tab/>
        </w:r>
        <w:r w:rsidR="005E5905">
          <w:rPr>
            <w:noProof/>
            <w:webHidden/>
          </w:rPr>
          <w:fldChar w:fldCharType="begin"/>
        </w:r>
        <w:r w:rsidR="005E5905">
          <w:rPr>
            <w:noProof/>
            <w:webHidden/>
          </w:rPr>
          <w:instrText xml:space="preserve"> PAGEREF _Toc88844434 \h </w:instrText>
        </w:r>
        <w:r w:rsidR="005E5905">
          <w:rPr>
            <w:noProof/>
            <w:webHidden/>
          </w:rPr>
        </w:r>
        <w:r w:rsidR="005E5905">
          <w:rPr>
            <w:noProof/>
            <w:webHidden/>
          </w:rPr>
          <w:fldChar w:fldCharType="separate"/>
        </w:r>
        <w:r w:rsidR="00156EEA">
          <w:rPr>
            <w:noProof/>
            <w:webHidden/>
          </w:rPr>
          <w:t>12</w:t>
        </w:r>
        <w:r w:rsidR="005E5905">
          <w:rPr>
            <w:noProof/>
            <w:webHidden/>
          </w:rPr>
          <w:fldChar w:fldCharType="end"/>
        </w:r>
      </w:hyperlink>
    </w:p>
    <w:p w14:paraId="6C17BA68" w14:textId="39D6C0B0"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35" w:history="1">
        <w:r w:rsidR="005E5905" w:rsidRPr="001A2EE7">
          <w:rPr>
            <w:rStyle w:val="Hyperlink"/>
            <w:noProof/>
          </w:rPr>
          <w:t>2.4 Deep Learning Techniques</w:t>
        </w:r>
        <w:r w:rsidR="005E5905">
          <w:rPr>
            <w:noProof/>
            <w:webHidden/>
          </w:rPr>
          <w:tab/>
        </w:r>
        <w:r w:rsidR="005E5905">
          <w:rPr>
            <w:noProof/>
            <w:webHidden/>
          </w:rPr>
          <w:fldChar w:fldCharType="begin"/>
        </w:r>
        <w:r w:rsidR="005E5905">
          <w:rPr>
            <w:noProof/>
            <w:webHidden/>
          </w:rPr>
          <w:instrText xml:space="preserve"> PAGEREF _Toc88844435 \h </w:instrText>
        </w:r>
        <w:r w:rsidR="005E5905">
          <w:rPr>
            <w:noProof/>
            <w:webHidden/>
          </w:rPr>
        </w:r>
        <w:r w:rsidR="005E5905">
          <w:rPr>
            <w:noProof/>
            <w:webHidden/>
          </w:rPr>
          <w:fldChar w:fldCharType="separate"/>
        </w:r>
        <w:r w:rsidR="00156EEA">
          <w:rPr>
            <w:noProof/>
            <w:webHidden/>
          </w:rPr>
          <w:t>16</w:t>
        </w:r>
        <w:r w:rsidR="005E5905">
          <w:rPr>
            <w:noProof/>
            <w:webHidden/>
          </w:rPr>
          <w:fldChar w:fldCharType="end"/>
        </w:r>
      </w:hyperlink>
    </w:p>
    <w:p w14:paraId="65572609" w14:textId="0125EE7E"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6" w:history="1">
        <w:r w:rsidR="005E5905" w:rsidRPr="001A2EE7">
          <w:rPr>
            <w:rStyle w:val="Hyperlink"/>
            <w:noProof/>
          </w:rPr>
          <w:t>2.4.1 The Long Short Term Memory Forecaster (LSTM)</w:t>
        </w:r>
        <w:r w:rsidR="005E5905">
          <w:rPr>
            <w:noProof/>
            <w:webHidden/>
          </w:rPr>
          <w:tab/>
        </w:r>
        <w:r w:rsidR="005E5905">
          <w:rPr>
            <w:noProof/>
            <w:webHidden/>
          </w:rPr>
          <w:fldChar w:fldCharType="begin"/>
        </w:r>
        <w:r w:rsidR="005E5905">
          <w:rPr>
            <w:noProof/>
            <w:webHidden/>
          </w:rPr>
          <w:instrText xml:space="preserve"> PAGEREF _Toc88844436 \h </w:instrText>
        </w:r>
        <w:r w:rsidR="005E5905">
          <w:rPr>
            <w:noProof/>
            <w:webHidden/>
          </w:rPr>
        </w:r>
        <w:r w:rsidR="005E5905">
          <w:rPr>
            <w:noProof/>
            <w:webHidden/>
          </w:rPr>
          <w:fldChar w:fldCharType="separate"/>
        </w:r>
        <w:r w:rsidR="00156EEA">
          <w:rPr>
            <w:noProof/>
            <w:webHidden/>
          </w:rPr>
          <w:t>17</w:t>
        </w:r>
        <w:r w:rsidR="005E5905">
          <w:rPr>
            <w:noProof/>
            <w:webHidden/>
          </w:rPr>
          <w:fldChar w:fldCharType="end"/>
        </w:r>
      </w:hyperlink>
    </w:p>
    <w:p w14:paraId="5B5B03A8" w14:textId="20D4D4C9"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7" w:history="1">
        <w:r w:rsidR="005E5905" w:rsidRPr="001A2EE7">
          <w:rPr>
            <w:rStyle w:val="Hyperlink"/>
            <w:noProof/>
          </w:rPr>
          <w:t>2.4.2 The Convolutional Neural Network Forecaster (CNN)</w:t>
        </w:r>
        <w:r w:rsidR="005E5905">
          <w:rPr>
            <w:noProof/>
            <w:webHidden/>
          </w:rPr>
          <w:tab/>
        </w:r>
        <w:r w:rsidR="005E5905">
          <w:rPr>
            <w:noProof/>
            <w:webHidden/>
          </w:rPr>
          <w:fldChar w:fldCharType="begin"/>
        </w:r>
        <w:r w:rsidR="005E5905">
          <w:rPr>
            <w:noProof/>
            <w:webHidden/>
          </w:rPr>
          <w:instrText xml:space="preserve"> PAGEREF _Toc88844437 \h </w:instrText>
        </w:r>
        <w:r w:rsidR="005E5905">
          <w:rPr>
            <w:noProof/>
            <w:webHidden/>
          </w:rPr>
        </w:r>
        <w:r w:rsidR="005E5905">
          <w:rPr>
            <w:noProof/>
            <w:webHidden/>
          </w:rPr>
          <w:fldChar w:fldCharType="separate"/>
        </w:r>
        <w:r w:rsidR="00156EEA">
          <w:rPr>
            <w:noProof/>
            <w:webHidden/>
          </w:rPr>
          <w:t>21</w:t>
        </w:r>
        <w:r w:rsidR="005E5905">
          <w:rPr>
            <w:noProof/>
            <w:webHidden/>
          </w:rPr>
          <w:fldChar w:fldCharType="end"/>
        </w:r>
      </w:hyperlink>
    </w:p>
    <w:p w14:paraId="4DA81C72" w14:textId="6AB60E01"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38" w:history="1">
        <w:r w:rsidR="005E5905" w:rsidRPr="001A2EE7">
          <w:rPr>
            <w:rStyle w:val="Hyperlink"/>
            <w:noProof/>
          </w:rPr>
          <w:t>2.4.3 A Literature Review on Deep Learning</w:t>
        </w:r>
        <w:r w:rsidR="005E5905">
          <w:rPr>
            <w:noProof/>
            <w:webHidden/>
          </w:rPr>
          <w:tab/>
        </w:r>
        <w:r w:rsidR="005E5905">
          <w:rPr>
            <w:noProof/>
            <w:webHidden/>
          </w:rPr>
          <w:fldChar w:fldCharType="begin"/>
        </w:r>
        <w:r w:rsidR="005E5905">
          <w:rPr>
            <w:noProof/>
            <w:webHidden/>
          </w:rPr>
          <w:instrText xml:space="preserve"> PAGEREF _Toc88844438 \h </w:instrText>
        </w:r>
        <w:r w:rsidR="005E5905">
          <w:rPr>
            <w:noProof/>
            <w:webHidden/>
          </w:rPr>
        </w:r>
        <w:r w:rsidR="005E5905">
          <w:rPr>
            <w:noProof/>
            <w:webHidden/>
          </w:rPr>
          <w:fldChar w:fldCharType="separate"/>
        </w:r>
        <w:r w:rsidR="00156EEA">
          <w:rPr>
            <w:noProof/>
            <w:webHidden/>
          </w:rPr>
          <w:t>24</w:t>
        </w:r>
        <w:r w:rsidR="005E5905">
          <w:rPr>
            <w:noProof/>
            <w:webHidden/>
          </w:rPr>
          <w:fldChar w:fldCharType="end"/>
        </w:r>
      </w:hyperlink>
    </w:p>
    <w:p w14:paraId="45582824" w14:textId="06292493"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39" w:history="1">
        <w:r w:rsidR="005E5905" w:rsidRPr="001A2EE7">
          <w:rPr>
            <w:rStyle w:val="Hyperlink"/>
            <w:noProof/>
          </w:rPr>
          <w:t>2.5 The Myth of Finding the One Size Fits All Technique</w:t>
        </w:r>
        <w:r w:rsidR="005E5905">
          <w:rPr>
            <w:noProof/>
            <w:webHidden/>
          </w:rPr>
          <w:tab/>
        </w:r>
        <w:r w:rsidR="005E5905">
          <w:rPr>
            <w:noProof/>
            <w:webHidden/>
          </w:rPr>
          <w:fldChar w:fldCharType="begin"/>
        </w:r>
        <w:r w:rsidR="005E5905">
          <w:rPr>
            <w:noProof/>
            <w:webHidden/>
          </w:rPr>
          <w:instrText xml:space="preserve"> PAGEREF _Toc88844439 \h </w:instrText>
        </w:r>
        <w:r w:rsidR="005E5905">
          <w:rPr>
            <w:noProof/>
            <w:webHidden/>
          </w:rPr>
        </w:r>
        <w:r w:rsidR="005E5905">
          <w:rPr>
            <w:noProof/>
            <w:webHidden/>
          </w:rPr>
          <w:fldChar w:fldCharType="separate"/>
        </w:r>
        <w:r w:rsidR="00156EEA">
          <w:rPr>
            <w:noProof/>
            <w:webHidden/>
          </w:rPr>
          <w:t>25</w:t>
        </w:r>
        <w:r w:rsidR="005E5905">
          <w:rPr>
            <w:noProof/>
            <w:webHidden/>
          </w:rPr>
          <w:fldChar w:fldCharType="end"/>
        </w:r>
      </w:hyperlink>
    </w:p>
    <w:p w14:paraId="6208C80A" w14:textId="2FC5255C"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40" w:history="1">
        <w:r w:rsidR="005E5905" w:rsidRPr="001A2EE7">
          <w:rPr>
            <w:rStyle w:val="Hyperlink"/>
            <w:noProof/>
          </w:rPr>
          <w:t>2.6 Peak Load</w:t>
        </w:r>
        <w:r w:rsidR="005E5905">
          <w:rPr>
            <w:noProof/>
            <w:webHidden/>
          </w:rPr>
          <w:tab/>
        </w:r>
        <w:r w:rsidR="005E5905">
          <w:rPr>
            <w:noProof/>
            <w:webHidden/>
          </w:rPr>
          <w:fldChar w:fldCharType="begin"/>
        </w:r>
        <w:r w:rsidR="005E5905">
          <w:rPr>
            <w:noProof/>
            <w:webHidden/>
          </w:rPr>
          <w:instrText xml:space="preserve"> PAGEREF _Toc88844440 \h </w:instrText>
        </w:r>
        <w:r w:rsidR="005E5905">
          <w:rPr>
            <w:noProof/>
            <w:webHidden/>
          </w:rPr>
        </w:r>
        <w:r w:rsidR="005E5905">
          <w:rPr>
            <w:noProof/>
            <w:webHidden/>
          </w:rPr>
          <w:fldChar w:fldCharType="separate"/>
        </w:r>
        <w:r w:rsidR="00156EEA">
          <w:rPr>
            <w:noProof/>
            <w:webHidden/>
          </w:rPr>
          <w:t>25</w:t>
        </w:r>
        <w:r w:rsidR="005E5905">
          <w:rPr>
            <w:noProof/>
            <w:webHidden/>
          </w:rPr>
          <w:fldChar w:fldCharType="end"/>
        </w:r>
      </w:hyperlink>
    </w:p>
    <w:p w14:paraId="05EF151B" w14:textId="10A9A4AC"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41" w:history="1">
        <w:r w:rsidR="005E5905" w:rsidRPr="001A2EE7">
          <w:rPr>
            <w:rStyle w:val="Hyperlink"/>
            <w:noProof/>
          </w:rPr>
          <w:t>2.7 Performance Metrics</w:t>
        </w:r>
        <w:r w:rsidR="005E5905">
          <w:rPr>
            <w:noProof/>
            <w:webHidden/>
          </w:rPr>
          <w:tab/>
        </w:r>
        <w:r w:rsidR="005E5905">
          <w:rPr>
            <w:noProof/>
            <w:webHidden/>
          </w:rPr>
          <w:fldChar w:fldCharType="begin"/>
        </w:r>
        <w:r w:rsidR="005E5905">
          <w:rPr>
            <w:noProof/>
            <w:webHidden/>
          </w:rPr>
          <w:instrText xml:space="preserve"> PAGEREF _Toc88844441 \h </w:instrText>
        </w:r>
        <w:r w:rsidR="005E5905">
          <w:rPr>
            <w:noProof/>
            <w:webHidden/>
          </w:rPr>
        </w:r>
        <w:r w:rsidR="005E5905">
          <w:rPr>
            <w:noProof/>
            <w:webHidden/>
          </w:rPr>
          <w:fldChar w:fldCharType="separate"/>
        </w:r>
        <w:r w:rsidR="00156EEA">
          <w:rPr>
            <w:noProof/>
            <w:webHidden/>
          </w:rPr>
          <w:t>27</w:t>
        </w:r>
        <w:r w:rsidR="005E5905">
          <w:rPr>
            <w:noProof/>
            <w:webHidden/>
          </w:rPr>
          <w:fldChar w:fldCharType="end"/>
        </w:r>
      </w:hyperlink>
    </w:p>
    <w:p w14:paraId="40096EBF" w14:textId="5C92B19C" w:rsidR="005E5905" w:rsidRDefault="00EE71F6">
      <w:pPr>
        <w:pStyle w:val="TOC1"/>
        <w:rPr>
          <w:rFonts w:asciiTheme="minorHAnsi" w:eastAsiaTheme="minorEastAsia" w:hAnsiTheme="minorHAnsi" w:cstheme="minorBidi"/>
          <w:noProof/>
          <w:sz w:val="22"/>
          <w:szCs w:val="22"/>
          <w:lang w:eastAsia="en-CA"/>
        </w:rPr>
      </w:pPr>
      <w:hyperlink w:anchor="_Toc88844442" w:history="1">
        <w:r w:rsidR="005E5905" w:rsidRPr="001A2EE7">
          <w:rPr>
            <w:rStyle w:val="Hyperlink"/>
            <w:noProof/>
          </w:rPr>
          <w:t>3 Investigation</w:t>
        </w:r>
        <w:r w:rsidR="005E5905">
          <w:rPr>
            <w:noProof/>
            <w:webHidden/>
          </w:rPr>
          <w:tab/>
        </w:r>
        <w:r w:rsidR="005E5905">
          <w:rPr>
            <w:noProof/>
            <w:webHidden/>
          </w:rPr>
          <w:fldChar w:fldCharType="begin"/>
        </w:r>
        <w:r w:rsidR="005E5905">
          <w:rPr>
            <w:noProof/>
            <w:webHidden/>
          </w:rPr>
          <w:instrText xml:space="preserve"> PAGEREF _Toc88844442 \h </w:instrText>
        </w:r>
        <w:r w:rsidR="005E5905">
          <w:rPr>
            <w:noProof/>
            <w:webHidden/>
          </w:rPr>
        </w:r>
        <w:r w:rsidR="005E5905">
          <w:rPr>
            <w:noProof/>
            <w:webHidden/>
          </w:rPr>
          <w:fldChar w:fldCharType="separate"/>
        </w:r>
        <w:r w:rsidR="00156EEA">
          <w:rPr>
            <w:noProof/>
            <w:webHidden/>
          </w:rPr>
          <w:t>29</w:t>
        </w:r>
        <w:r w:rsidR="005E5905">
          <w:rPr>
            <w:noProof/>
            <w:webHidden/>
          </w:rPr>
          <w:fldChar w:fldCharType="end"/>
        </w:r>
      </w:hyperlink>
    </w:p>
    <w:p w14:paraId="44EA693B" w14:textId="62638266"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43" w:history="1">
        <w:r w:rsidR="005E5905" w:rsidRPr="001A2EE7">
          <w:rPr>
            <w:rStyle w:val="Hyperlink"/>
            <w:noProof/>
          </w:rPr>
          <w:t>3.1 Preparation of the Datasets</w:t>
        </w:r>
        <w:r w:rsidR="005E5905">
          <w:rPr>
            <w:noProof/>
            <w:webHidden/>
          </w:rPr>
          <w:tab/>
        </w:r>
        <w:r w:rsidR="005E5905">
          <w:rPr>
            <w:noProof/>
            <w:webHidden/>
          </w:rPr>
          <w:fldChar w:fldCharType="begin"/>
        </w:r>
        <w:r w:rsidR="005E5905">
          <w:rPr>
            <w:noProof/>
            <w:webHidden/>
          </w:rPr>
          <w:instrText xml:space="preserve"> PAGEREF _Toc88844443 \h </w:instrText>
        </w:r>
        <w:r w:rsidR="005E5905">
          <w:rPr>
            <w:noProof/>
            <w:webHidden/>
          </w:rPr>
        </w:r>
        <w:r w:rsidR="005E5905">
          <w:rPr>
            <w:noProof/>
            <w:webHidden/>
          </w:rPr>
          <w:fldChar w:fldCharType="separate"/>
        </w:r>
        <w:r w:rsidR="00156EEA">
          <w:rPr>
            <w:noProof/>
            <w:webHidden/>
          </w:rPr>
          <w:t>29</w:t>
        </w:r>
        <w:r w:rsidR="005E5905">
          <w:rPr>
            <w:noProof/>
            <w:webHidden/>
          </w:rPr>
          <w:fldChar w:fldCharType="end"/>
        </w:r>
      </w:hyperlink>
    </w:p>
    <w:p w14:paraId="6FD3E016" w14:textId="590149AC"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44" w:history="1">
        <w:r w:rsidR="005E5905" w:rsidRPr="001A2EE7">
          <w:rPr>
            <w:rStyle w:val="Hyperlink"/>
            <w:noProof/>
          </w:rPr>
          <w:t>3.2 Implementation Specifications for Benchmark Forecasters</w:t>
        </w:r>
        <w:r w:rsidR="005E5905">
          <w:rPr>
            <w:noProof/>
            <w:webHidden/>
          </w:rPr>
          <w:tab/>
        </w:r>
        <w:r w:rsidR="005E5905">
          <w:rPr>
            <w:noProof/>
            <w:webHidden/>
          </w:rPr>
          <w:fldChar w:fldCharType="begin"/>
        </w:r>
        <w:r w:rsidR="005E5905">
          <w:rPr>
            <w:noProof/>
            <w:webHidden/>
          </w:rPr>
          <w:instrText xml:space="preserve"> PAGEREF _Toc88844444 \h </w:instrText>
        </w:r>
        <w:r w:rsidR="005E5905">
          <w:rPr>
            <w:noProof/>
            <w:webHidden/>
          </w:rPr>
        </w:r>
        <w:r w:rsidR="005E5905">
          <w:rPr>
            <w:noProof/>
            <w:webHidden/>
          </w:rPr>
          <w:fldChar w:fldCharType="separate"/>
        </w:r>
        <w:r w:rsidR="00156EEA">
          <w:rPr>
            <w:noProof/>
            <w:webHidden/>
          </w:rPr>
          <w:t>31</w:t>
        </w:r>
        <w:r w:rsidR="005E5905">
          <w:rPr>
            <w:noProof/>
            <w:webHidden/>
          </w:rPr>
          <w:fldChar w:fldCharType="end"/>
        </w:r>
      </w:hyperlink>
    </w:p>
    <w:p w14:paraId="2E489C29" w14:textId="01B43CB7"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45" w:history="1">
        <w:r w:rsidR="005E5905" w:rsidRPr="001A2EE7">
          <w:rPr>
            <w:rStyle w:val="Hyperlink"/>
            <w:noProof/>
          </w:rPr>
          <w:t>3.2.1 The Seasonal Naïve Forecaster (SNF)</w:t>
        </w:r>
        <w:r w:rsidR="005E5905">
          <w:rPr>
            <w:noProof/>
            <w:webHidden/>
          </w:rPr>
          <w:tab/>
        </w:r>
        <w:r w:rsidR="005E5905">
          <w:rPr>
            <w:noProof/>
            <w:webHidden/>
          </w:rPr>
          <w:fldChar w:fldCharType="begin"/>
        </w:r>
        <w:r w:rsidR="005E5905">
          <w:rPr>
            <w:noProof/>
            <w:webHidden/>
          </w:rPr>
          <w:instrText xml:space="preserve"> PAGEREF _Toc88844445 \h </w:instrText>
        </w:r>
        <w:r w:rsidR="005E5905">
          <w:rPr>
            <w:noProof/>
            <w:webHidden/>
          </w:rPr>
        </w:r>
        <w:r w:rsidR="005E5905">
          <w:rPr>
            <w:noProof/>
            <w:webHidden/>
          </w:rPr>
          <w:fldChar w:fldCharType="separate"/>
        </w:r>
        <w:r w:rsidR="00156EEA">
          <w:rPr>
            <w:noProof/>
            <w:webHidden/>
          </w:rPr>
          <w:t>32</w:t>
        </w:r>
        <w:r w:rsidR="005E5905">
          <w:rPr>
            <w:noProof/>
            <w:webHidden/>
          </w:rPr>
          <w:fldChar w:fldCharType="end"/>
        </w:r>
      </w:hyperlink>
    </w:p>
    <w:p w14:paraId="329BA796" w14:textId="15FD60E6"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46" w:history="1">
        <w:r w:rsidR="005E5905" w:rsidRPr="001A2EE7">
          <w:rPr>
            <w:rStyle w:val="Hyperlink"/>
            <w:noProof/>
          </w:rPr>
          <w:t>3.2.2 The Multiple Linear Regression Forecaster (MLR)</w:t>
        </w:r>
        <w:r w:rsidR="005E5905">
          <w:rPr>
            <w:noProof/>
            <w:webHidden/>
          </w:rPr>
          <w:tab/>
        </w:r>
        <w:r w:rsidR="005E5905">
          <w:rPr>
            <w:noProof/>
            <w:webHidden/>
          </w:rPr>
          <w:fldChar w:fldCharType="begin"/>
        </w:r>
        <w:r w:rsidR="005E5905">
          <w:rPr>
            <w:noProof/>
            <w:webHidden/>
          </w:rPr>
          <w:instrText xml:space="preserve"> PAGEREF _Toc88844446 \h </w:instrText>
        </w:r>
        <w:r w:rsidR="005E5905">
          <w:rPr>
            <w:noProof/>
            <w:webHidden/>
          </w:rPr>
        </w:r>
        <w:r w:rsidR="005E5905">
          <w:rPr>
            <w:noProof/>
            <w:webHidden/>
          </w:rPr>
          <w:fldChar w:fldCharType="separate"/>
        </w:r>
        <w:r w:rsidR="00156EEA">
          <w:rPr>
            <w:noProof/>
            <w:webHidden/>
          </w:rPr>
          <w:t>32</w:t>
        </w:r>
        <w:r w:rsidR="005E5905">
          <w:rPr>
            <w:noProof/>
            <w:webHidden/>
          </w:rPr>
          <w:fldChar w:fldCharType="end"/>
        </w:r>
      </w:hyperlink>
    </w:p>
    <w:p w14:paraId="18790567" w14:textId="7276A024"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47" w:history="1">
        <w:r w:rsidR="005E5905" w:rsidRPr="001A2EE7">
          <w:rPr>
            <w:rStyle w:val="Hyperlink"/>
            <w:noProof/>
          </w:rPr>
          <w:t>3.2.3 The Seasonal Auto Regressive Integrated Moving Averages with Exogenous Regressors Forecaster (SARIMAX)</w:t>
        </w:r>
        <w:r w:rsidR="005E5905">
          <w:rPr>
            <w:noProof/>
            <w:webHidden/>
          </w:rPr>
          <w:tab/>
        </w:r>
        <w:r w:rsidR="005E5905">
          <w:rPr>
            <w:noProof/>
            <w:webHidden/>
          </w:rPr>
          <w:fldChar w:fldCharType="begin"/>
        </w:r>
        <w:r w:rsidR="005E5905">
          <w:rPr>
            <w:noProof/>
            <w:webHidden/>
          </w:rPr>
          <w:instrText xml:space="preserve"> PAGEREF _Toc88844447 \h </w:instrText>
        </w:r>
        <w:r w:rsidR="005E5905">
          <w:rPr>
            <w:noProof/>
            <w:webHidden/>
          </w:rPr>
        </w:r>
        <w:r w:rsidR="005E5905">
          <w:rPr>
            <w:noProof/>
            <w:webHidden/>
          </w:rPr>
          <w:fldChar w:fldCharType="separate"/>
        </w:r>
        <w:r w:rsidR="00156EEA">
          <w:rPr>
            <w:noProof/>
            <w:webHidden/>
          </w:rPr>
          <w:t>33</w:t>
        </w:r>
        <w:r w:rsidR="005E5905">
          <w:rPr>
            <w:noProof/>
            <w:webHidden/>
          </w:rPr>
          <w:fldChar w:fldCharType="end"/>
        </w:r>
      </w:hyperlink>
    </w:p>
    <w:p w14:paraId="75D10713" w14:textId="7C788A63"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48" w:history="1">
        <w:r w:rsidR="005E5905" w:rsidRPr="001A2EE7">
          <w:rPr>
            <w:rStyle w:val="Hyperlink"/>
            <w:noProof/>
          </w:rPr>
          <w:t>3.2.4 The Artificial Neural Network Short Term Load Forecaster (ANNSTLF-G3)</w:t>
        </w:r>
        <w:r w:rsidR="005E5905">
          <w:rPr>
            <w:noProof/>
            <w:webHidden/>
          </w:rPr>
          <w:tab/>
        </w:r>
        <w:r w:rsidR="005E5905">
          <w:rPr>
            <w:noProof/>
            <w:webHidden/>
          </w:rPr>
          <w:fldChar w:fldCharType="begin"/>
        </w:r>
        <w:r w:rsidR="005E5905">
          <w:rPr>
            <w:noProof/>
            <w:webHidden/>
          </w:rPr>
          <w:instrText xml:space="preserve"> PAGEREF _Toc88844448 \h </w:instrText>
        </w:r>
        <w:r w:rsidR="005E5905">
          <w:rPr>
            <w:noProof/>
            <w:webHidden/>
          </w:rPr>
        </w:r>
        <w:r w:rsidR="005E5905">
          <w:rPr>
            <w:noProof/>
            <w:webHidden/>
          </w:rPr>
          <w:fldChar w:fldCharType="separate"/>
        </w:r>
        <w:r w:rsidR="00156EEA">
          <w:rPr>
            <w:noProof/>
            <w:webHidden/>
          </w:rPr>
          <w:t>34</w:t>
        </w:r>
        <w:r w:rsidR="005E5905">
          <w:rPr>
            <w:noProof/>
            <w:webHidden/>
          </w:rPr>
          <w:fldChar w:fldCharType="end"/>
        </w:r>
      </w:hyperlink>
    </w:p>
    <w:p w14:paraId="6F0948C1" w14:textId="428911D1"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49" w:history="1">
        <w:r w:rsidR="005E5905" w:rsidRPr="001A2EE7">
          <w:rPr>
            <w:rStyle w:val="Hyperlink"/>
            <w:noProof/>
          </w:rPr>
          <w:t>3.3 Implementation Specifications for the Deep Learning Forecasters</w:t>
        </w:r>
        <w:r w:rsidR="005E5905">
          <w:rPr>
            <w:noProof/>
            <w:webHidden/>
          </w:rPr>
          <w:tab/>
        </w:r>
        <w:r w:rsidR="005E5905">
          <w:rPr>
            <w:noProof/>
            <w:webHidden/>
          </w:rPr>
          <w:fldChar w:fldCharType="begin"/>
        </w:r>
        <w:r w:rsidR="005E5905">
          <w:rPr>
            <w:noProof/>
            <w:webHidden/>
          </w:rPr>
          <w:instrText xml:space="preserve"> PAGEREF _Toc88844449 \h </w:instrText>
        </w:r>
        <w:r w:rsidR="005E5905">
          <w:rPr>
            <w:noProof/>
            <w:webHidden/>
          </w:rPr>
        </w:r>
        <w:r w:rsidR="005E5905">
          <w:rPr>
            <w:noProof/>
            <w:webHidden/>
          </w:rPr>
          <w:fldChar w:fldCharType="separate"/>
        </w:r>
        <w:r w:rsidR="00156EEA">
          <w:rPr>
            <w:noProof/>
            <w:webHidden/>
          </w:rPr>
          <w:t>35</w:t>
        </w:r>
        <w:r w:rsidR="005E5905">
          <w:rPr>
            <w:noProof/>
            <w:webHidden/>
          </w:rPr>
          <w:fldChar w:fldCharType="end"/>
        </w:r>
      </w:hyperlink>
    </w:p>
    <w:p w14:paraId="523900D5" w14:textId="26644D25"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50" w:history="1">
        <w:r w:rsidR="005E5905" w:rsidRPr="001A2EE7">
          <w:rPr>
            <w:rStyle w:val="Hyperlink"/>
            <w:noProof/>
          </w:rPr>
          <w:t>3.3.1 The Long Short Term Memory Forecaster (LSTM)</w:t>
        </w:r>
        <w:r w:rsidR="005E5905">
          <w:rPr>
            <w:noProof/>
            <w:webHidden/>
          </w:rPr>
          <w:tab/>
        </w:r>
        <w:r w:rsidR="005E5905">
          <w:rPr>
            <w:noProof/>
            <w:webHidden/>
          </w:rPr>
          <w:fldChar w:fldCharType="begin"/>
        </w:r>
        <w:r w:rsidR="005E5905">
          <w:rPr>
            <w:noProof/>
            <w:webHidden/>
          </w:rPr>
          <w:instrText xml:space="preserve"> PAGEREF _Toc88844450 \h </w:instrText>
        </w:r>
        <w:r w:rsidR="005E5905">
          <w:rPr>
            <w:noProof/>
            <w:webHidden/>
          </w:rPr>
        </w:r>
        <w:r w:rsidR="005E5905">
          <w:rPr>
            <w:noProof/>
            <w:webHidden/>
          </w:rPr>
          <w:fldChar w:fldCharType="separate"/>
        </w:r>
        <w:r w:rsidR="00156EEA">
          <w:rPr>
            <w:noProof/>
            <w:webHidden/>
          </w:rPr>
          <w:t>35</w:t>
        </w:r>
        <w:r w:rsidR="005E5905">
          <w:rPr>
            <w:noProof/>
            <w:webHidden/>
          </w:rPr>
          <w:fldChar w:fldCharType="end"/>
        </w:r>
      </w:hyperlink>
    </w:p>
    <w:p w14:paraId="6FE1DACB" w14:textId="4DAEC0BD"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51" w:history="1">
        <w:r w:rsidR="005E5905" w:rsidRPr="001A2EE7">
          <w:rPr>
            <w:rStyle w:val="Hyperlink"/>
            <w:noProof/>
          </w:rPr>
          <w:t>3.3.2 The Convolutional Neural Network Forecaster (CNN)</w:t>
        </w:r>
        <w:r w:rsidR="005E5905">
          <w:rPr>
            <w:noProof/>
            <w:webHidden/>
          </w:rPr>
          <w:tab/>
        </w:r>
        <w:r w:rsidR="005E5905">
          <w:rPr>
            <w:noProof/>
            <w:webHidden/>
          </w:rPr>
          <w:fldChar w:fldCharType="begin"/>
        </w:r>
        <w:r w:rsidR="005E5905">
          <w:rPr>
            <w:noProof/>
            <w:webHidden/>
          </w:rPr>
          <w:instrText xml:space="preserve"> PAGEREF _Toc88844451 \h </w:instrText>
        </w:r>
        <w:r w:rsidR="005E5905">
          <w:rPr>
            <w:noProof/>
            <w:webHidden/>
          </w:rPr>
        </w:r>
        <w:r w:rsidR="005E5905">
          <w:rPr>
            <w:noProof/>
            <w:webHidden/>
          </w:rPr>
          <w:fldChar w:fldCharType="separate"/>
        </w:r>
        <w:r w:rsidR="00156EEA">
          <w:rPr>
            <w:noProof/>
            <w:webHidden/>
          </w:rPr>
          <w:t>36</w:t>
        </w:r>
        <w:r w:rsidR="005E5905">
          <w:rPr>
            <w:noProof/>
            <w:webHidden/>
          </w:rPr>
          <w:fldChar w:fldCharType="end"/>
        </w:r>
      </w:hyperlink>
    </w:p>
    <w:p w14:paraId="4693A1C5" w14:textId="55A3526A"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52" w:history="1">
        <w:r w:rsidR="005E5905" w:rsidRPr="001A2EE7">
          <w:rPr>
            <w:rStyle w:val="Hyperlink"/>
            <w:noProof/>
          </w:rPr>
          <w:t>3.4 Method Analysis</w:t>
        </w:r>
        <w:r w:rsidR="005E5905">
          <w:rPr>
            <w:noProof/>
            <w:webHidden/>
          </w:rPr>
          <w:tab/>
        </w:r>
        <w:r w:rsidR="005E5905">
          <w:rPr>
            <w:noProof/>
            <w:webHidden/>
          </w:rPr>
          <w:fldChar w:fldCharType="begin"/>
        </w:r>
        <w:r w:rsidR="005E5905">
          <w:rPr>
            <w:noProof/>
            <w:webHidden/>
          </w:rPr>
          <w:instrText xml:space="preserve"> PAGEREF _Toc88844452 \h </w:instrText>
        </w:r>
        <w:r w:rsidR="005E5905">
          <w:rPr>
            <w:noProof/>
            <w:webHidden/>
          </w:rPr>
        </w:r>
        <w:r w:rsidR="005E5905">
          <w:rPr>
            <w:noProof/>
            <w:webHidden/>
          </w:rPr>
          <w:fldChar w:fldCharType="separate"/>
        </w:r>
        <w:r w:rsidR="00156EEA">
          <w:rPr>
            <w:noProof/>
            <w:webHidden/>
          </w:rPr>
          <w:t>36</w:t>
        </w:r>
        <w:r w:rsidR="005E5905">
          <w:rPr>
            <w:noProof/>
            <w:webHidden/>
          </w:rPr>
          <w:fldChar w:fldCharType="end"/>
        </w:r>
      </w:hyperlink>
    </w:p>
    <w:p w14:paraId="28B1DE81" w14:textId="39E3F73A"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53" w:history="1">
        <w:r w:rsidR="005E5905" w:rsidRPr="001A2EE7">
          <w:rPr>
            <w:rStyle w:val="Hyperlink"/>
            <w:noProof/>
          </w:rPr>
          <w:t>3.4.1 A Brief Note on Peak Detection Accuracy</w:t>
        </w:r>
        <w:r w:rsidR="005E5905">
          <w:rPr>
            <w:noProof/>
            <w:webHidden/>
          </w:rPr>
          <w:tab/>
        </w:r>
        <w:r w:rsidR="005E5905">
          <w:rPr>
            <w:noProof/>
            <w:webHidden/>
          </w:rPr>
          <w:fldChar w:fldCharType="begin"/>
        </w:r>
        <w:r w:rsidR="005E5905">
          <w:rPr>
            <w:noProof/>
            <w:webHidden/>
          </w:rPr>
          <w:instrText xml:space="preserve"> PAGEREF _Toc88844453 \h </w:instrText>
        </w:r>
        <w:r w:rsidR="005E5905">
          <w:rPr>
            <w:noProof/>
            <w:webHidden/>
          </w:rPr>
        </w:r>
        <w:r w:rsidR="005E5905">
          <w:rPr>
            <w:noProof/>
            <w:webHidden/>
          </w:rPr>
          <w:fldChar w:fldCharType="separate"/>
        </w:r>
        <w:r w:rsidR="00156EEA">
          <w:rPr>
            <w:noProof/>
            <w:webHidden/>
          </w:rPr>
          <w:t>37</w:t>
        </w:r>
        <w:r w:rsidR="005E5905">
          <w:rPr>
            <w:noProof/>
            <w:webHidden/>
          </w:rPr>
          <w:fldChar w:fldCharType="end"/>
        </w:r>
      </w:hyperlink>
    </w:p>
    <w:p w14:paraId="4AB1CFD5" w14:textId="2B83F399"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54" w:history="1">
        <w:r w:rsidR="005E5905" w:rsidRPr="001A2EE7">
          <w:rPr>
            <w:rStyle w:val="Hyperlink"/>
            <w:noProof/>
          </w:rPr>
          <w:t>3.5 The Performance of Forecasters on the Toronto Dataset</w:t>
        </w:r>
        <w:r w:rsidR="005E5905">
          <w:rPr>
            <w:noProof/>
            <w:webHidden/>
          </w:rPr>
          <w:tab/>
        </w:r>
        <w:r w:rsidR="005E5905">
          <w:rPr>
            <w:noProof/>
            <w:webHidden/>
          </w:rPr>
          <w:fldChar w:fldCharType="begin"/>
        </w:r>
        <w:r w:rsidR="005E5905">
          <w:rPr>
            <w:noProof/>
            <w:webHidden/>
          </w:rPr>
          <w:instrText xml:space="preserve"> PAGEREF _Toc88844454 \h </w:instrText>
        </w:r>
        <w:r w:rsidR="005E5905">
          <w:rPr>
            <w:noProof/>
            <w:webHidden/>
          </w:rPr>
        </w:r>
        <w:r w:rsidR="005E5905">
          <w:rPr>
            <w:noProof/>
            <w:webHidden/>
          </w:rPr>
          <w:fldChar w:fldCharType="separate"/>
        </w:r>
        <w:r w:rsidR="00156EEA">
          <w:rPr>
            <w:noProof/>
            <w:webHidden/>
          </w:rPr>
          <w:t>38</w:t>
        </w:r>
        <w:r w:rsidR="005E5905">
          <w:rPr>
            <w:noProof/>
            <w:webHidden/>
          </w:rPr>
          <w:fldChar w:fldCharType="end"/>
        </w:r>
      </w:hyperlink>
    </w:p>
    <w:p w14:paraId="227EF779" w14:textId="2770A4E0"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55" w:history="1">
        <w:r w:rsidR="005E5905" w:rsidRPr="001A2EE7">
          <w:rPr>
            <w:rStyle w:val="Hyperlink"/>
            <w:noProof/>
          </w:rPr>
          <w:t>3.5.1 Discussion of the Toronto Dataset's Overall Performance</w:t>
        </w:r>
        <w:r w:rsidR="005E5905">
          <w:rPr>
            <w:noProof/>
            <w:webHidden/>
          </w:rPr>
          <w:tab/>
        </w:r>
        <w:r w:rsidR="005E5905">
          <w:rPr>
            <w:noProof/>
            <w:webHidden/>
          </w:rPr>
          <w:fldChar w:fldCharType="begin"/>
        </w:r>
        <w:r w:rsidR="005E5905">
          <w:rPr>
            <w:noProof/>
            <w:webHidden/>
          </w:rPr>
          <w:instrText xml:space="preserve"> PAGEREF _Toc88844455 \h </w:instrText>
        </w:r>
        <w:r w:rsidR="005E5905">
          <w:rPr>
            <w:noProof/>
            <w:webHidden/>
          </w:rPr>
        </w:r>
        <w:r w:rsidR="005E5905">
          <w:rPr>
            <w:noProof/>
            <w:webHidden/>
          </w:rPr>
          <w:fldChar w:fldCharType="separate"/>
        </w:r>
        <w:r w:rsidR="00156EEA">
          <w:rPr>
            <w:noProof/>
            <w:webHidden/>
          </w:rPr>
          <w:t>40</w:t>
        </w:r>
        <w:r w:rsidR="005E5905">
          <w:rPr>
            <w:noProof/>
            <w:webHidden/>
          </w:rPr>
          <w:fldChar w:fldCharType="end"/>
        </w:r>
      </w:hyperlink>
    </w:p>
    <w:p w14:paraId="7BE88F4E" w14:textId="58FD1C32"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56" w:history="1">
        <w:r w:rsidR="005E5905" w:rsidRPr="001A2EE7">
          <w:rPr>
            <w:rStyle w:val="Hyperlink"/>
            <w:noProof/>
          </w:rPr>
          <w:t>3.6 The Performance of Forecasters on the Ottawa Dataset</w:t>
        </w:r>
        <w:r w:rsidR="005E5905">
          <w:rPr>
            <w:noProof/>
            <w:webHidden/>
          </w:rPr>
          <w:tab/>
        </w:r>
        <w:r w:rsidR="005E5905">
          <w:rPr>
            <w:noProof/>
            <w:webHidden/>
          </w:rPr>
          <w:fldChar w:fldCharType="begin"/>
        </w:r>
        <w:r w:rsidR="005E5905">
          <w:rPr>
            <w:noProof/>
            <w:webHidden/>
          </w:rPr>
          <w:instrText xml:space="preserve"> PAGEREF _Toc88844456 \h </w:instrText>
        </w:r>
        <w:r w:rsidR="005E5905">
          <w:rPr>
            <w:noProof/>
            <w:webHidden/>
          </w:rPr>
        </w:r>
        <w:r w:rsidR="005E5905">
          <w:rPr>
            <w:noProof/>
            <w:webHidden/>
          </w:rPr>
          <w:fldChar w:fldCharType="separate"/>
        </w:r>
        <w:r w:rsidR="00156EEA">
          <w:rPr>
            <w:noProof/>
            <w:webHidden/>
          </w:rPr>
          <w:t>41</w:t>
        </w:r>
        <w:r w:rsidR="005E5905">
          <w:rPr>
            <w:noProof/>
            <w:webHidden/>
          </w:rPr>
          <w:fldChar w:fldCharType="end"/>
        </w:r>
      </w:hyperlink>
    </w:p>
    <w:p w14:paraId="23CEA5F0" w14:textId="1954D01A"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57" w:history="1">
        <w:r w:rsidR="005E5905" w:rsidRPr="001A2EE7">
          <w:rPr>
            <w:rStyle w:val="Hyperlink"/>
            <w:noProof/>
          </w:rPr>
          <w:t>3.6.1 Discussion of the Ottawa Dataset's Overall Performance</w:t>
        </w:r>
        <w:r w:rsidR="005E5905">
          <w:rPr>
            <w:noProof/>
            <w:webHidden/>
          </w:rPr>
          <w:tab/>
        </w:r>
        <w:r w:rsidR="005E5905">
          <w:rPr>
            <w:noProof/>
            <w:webHidden/>
          </w:rPr>
          <w:fldChar w:fldCharType="begin"/>
        </w:r>
        <w:r w:rsidR="005E5905">
          <w:rPr>
            <w:noProof/>
            <w:webHidden/>
          </w:rPr>
          <w:instrText xml:space="preserve"> PAGEREF _Toc88844457 \h </w:instrText>
        </w:r>
        <w:r w:rsidR="005E5905">
          <w:rPr>
            <w:noProof/>
            <w:webHidden/>
          </w:rPr>
        </w:r>
        <w:r w:rsidR="005E5905">
          <w:rPr>
            <w:noProof/>
            <w:webHidden/>
          </w:rPr>
          <w:fldChar w:fldCharType="separate"/>
        </w:r>
        <w:r w:rsidR="00156EEA">
          <w:rPr>
            <w:noProof/>
            <w:webHidden/>
          </w:rPr>
          <w:t>42</w:t>
        </w:r>
        <w:r w:rsidR="005E5905">
          <w:rPr>
            <w:noProof/>
            <w:webHidden/>
          </w:rPr>
          <w:fldChar w:fldCharType="end"/>
        </w:r>
      </w:hyperlink>
    </w:p>
    <w:p w14:paraId="49C0B2BE" w14:textId="1C724EEC"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58" w:history="1">
        <w:r w:rsidR="005E5905" w:rsidRPr="001A2EE7">
          <w:rPr>
            <w:rStyle w:val="Hyperlink"/>
            <w:noProof/>
          </w:rPr>
          <w:t>3.7 The Performance of Forecasters on the Saint John Dataset</w:t>
        </w:r>
        <w:r w:rsidR="005E5905">
          <w:rPr>
            <w:noProof/>
            <w:webHidden/>
          </w:rPr>
          <w:tab/>
        </w:r>
        <w:r w:rsidR="005E5905">
          <w:rPr>
            <w:noProof/>
            <w:webHidden/>
          </w:rPr>
          <w:fldChar w:fldCharType="begin"/>
        </w:r>
        <w:r w:rsidR="005E5905">
          <w:rPr>
            <w:noProof/>
            <w:webHidden/>
          </w:rPr>
          <w:instrText xml:space="preserve"> PAGEREF _Toc88844458 \h </w:instrText>
        </w:r>
        <w:r w:rsidR="005E5905">
          <w:rPr>
            <w:noProof/>
            <w:webHidden/>
          </w:rPr>
        </w:r>
        <w:r w:rsidR="005E5905">
          <w:rPr>
            <w:noProof/>
            <w:webHidden/>
          </w:rPr>
          <w:fldChar w:fldCharType="separate"/>
        </w:r>
        <w:r w:rsidR="00156EEA">
          <w:rPr>
            <w:noProof/>
            <w:webHidden/>
          </w:rPr>
          <w:t>43</w:t>
        </w:r>
        <w:r w:rsidR="005E5905">
          <w:rPr>
            <w:noProof/>
            <w:webHidden/>
          </w:rPr>
          <w:fldChar w:fldCharType="end"/>
        </w:r>
      </w:hyperlink>
    </w:p>
    <w:p w14:paraId="0095F29A" w14:textId="0A776802"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59" w:history="1">
        <w:r w:rsidR="005E5905" w:rsidRPr="001A2EE7">
          <w:rPr>
            <w:rStyle w:val="Hyperlink"/>
            <w:noProof/>
          </w:rPr>
          <w:t>3.7.1 Discussion of the Saint John Dataset's Overall Performance</w:t>
        </w:r>
        <w:r w:rsidR="005E5905">
          <w:rPr>
            <w:noProof/>
            <w:webHidden/>
          </w:rPr>
          <w:tab/>
        </w:r>
        <w:r w:rsidR="005E5905">
          <w:rPr>
            <w:noProof/>
            <w:webHidden/>
          </w:rPr>
          <w:fldChar w:fldCharType="begin"/>
        </w:r>
        <w:r w:rsidR="005E5905">
          <w:rPr>
            <w:noProof/>
            <w:webHidden/>
          </w:rPr>
          <w:instrText xml:space="preserve"> PAGEREF _Toc88844459 \h </w:instrText>
        </w:r>
        <w:r w:rsidR="005E5905">
          <w:rPr>
            <w:noProof/>
            <w:webHidden/>
          </w:rPr>
        </w:r>
        <w:r w:rsidR="005E5905">
          <w:rPr>
            <w:noProof/>
            <w:webHidden/>
          </w:rPr>
          <w:fldChar w:fldCharType="separate"/>
        </w:r>
        <w:r w:rsidR="00156EEA">
          <w:rPr>
            <w:noProof/>
            <w:webHidden/>
          </w:rPr>
          <w:t>44</w:t>
        </w:r>
        <w:r w:rsidR="005E5905">
          <w:rPr>
            <w:noProof/>
            <w:webHidden/>
          </w:rPr>
          <w:fldChar w:fldCharType="end"/>
        </w:r>
      </w:hyperlink>
    </w:p>
    <w:p w14:paraId="1388ADAD" w14:textId="531732EB"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60" w:history="1">
        <w:r w:rsidR="005E5905" w:rsidRPr="001A2EE7">
          <w:rPr>
            <w:rStyle w:val="Hyperlink"/>
            <w:noProof/>
          </w:rPr>
          <w:t>3.8 Conclusion</w:t>
        </w:r>
        <w:r w:rsidR="005E5905">
          <w:rPr>
            <w:noProof/>
            <w:webHidden/>
          </w:rPr>
          <w:tab/>
        </w:r>
        <w:r w:rsidR="005E5905">
          <w:rPr>
            <w:noProof/>
            <w:webHidden/>
          </w:rPr>
          <w:fldChar w:fldCharType="begin"/>
        </w:r>
        <w:r w:rsidR="005E5905">
          <w:rPr>
            <w:noProof/>
            <w:webHidden/>
          </w:rPr>
          <w:instrText xml:space="preserve"> PAGEREF _Toc88844460 \h </w:instrText>
        </w:r>
        <w:r w:rsidR="005E5905">
          <w:rPr>
            <w:noProof/>
            <w:webHidden/>
          </w:rPr>
        </w:r>
        <w:r w:rsidR="005E5905">
          <w:rPr>
            <w:noProof/>
            <w:webHidden/>
          </w:rPr>
          <w:fldChar w:fldCharType="separate"/>
        </w:r>
        <w:r w:rsidR="00156EEA">
          <w:rPr>
            <w:noProof/>
            <w:webHidden/>
          </w:rPr>
          <w:t>45</w:t>
        </w:r>
        <w:r w:rsidR="005E5905">
          <w:rPr>
            <w:noProof/>
            <w:webHidden/>
          </w:rPr>
          <w:fldChar w:fldCharType="end"/>
        </w:r>
      </w:hyperlink>
    </w:p>
    <w:p w14:paraId="7D7B945F" w14:textId="48AFFE1C" w:rsidR="005E5905" w:rsidRDefault="00EE71F6">
      <w:pPr>
        <w:pStyle w:val="TOC1"/>
        <w:rPr>
          <w:rFonts w:asciiTheme="minorHAnsi" w:eastAsiaTheme="minorEastAsia" w:hAnsiTheme="minorHAnsi" w:cstheme="minorBidi"/>
          <w:noProof/>
          <w:sz w:val="22"/>
          <w:szCs w:val="22"/>
          <w:lang w:eastAsia="en-CA"/>
        </w:rPr>
      </w:pPr>
      <w:hyperlink w:anchor="_Toc88844461" w:history="1">
        <w:r w:rsidR="005E5905" w:rsidRPr="001A2EE7">
          <w:rPr>
            <w:rStyle w:val="Hyperlink"/>
            <w:noProof/>
          </w:rPr>
          <w:t>4 Comprehensive Evaluation of Our Forecasters' Performance</w:t>
        </w:r>
        <w:r w:rsidR="005E5905">
          <w:rPr>
            <w:noProof/>
            <w:webHidden/>
          </w:rPr>
          <w:tab/>
        </w:r>
        <w:r w:rsidR="005E5905">
          <w:rPr>
            <w:noProof/>
            <w:webHidden/>
          </w:rPr>
          <w:fldChar w:fldCharType="begin"/>
        </w:r>
        <w:r w:rsidR="005E5905">
          <w:rPr>
            <w:noProof/>
            <w:webHidden/>
          </w:rPr>
          <w:instrText xml:space="preserve"> PAGEREF _Toc88844461 \h </w:instrText>
        </w:r>
        <w:r w:rsidR="005E5905">
          <w:rPr>
            <w:noProof/>
            <w:webHidden/>
          </w:rPr>
        </w:r>
        <w:r w:rsidR="005E5905">
          <w:rPr>
            <w:noProof/>
            <w:webHidden/>
          </w:rPr>
          <w:fldChar w:fldCharType="separate"/>
        </w:r>
        <w:r w:rsidR="00156EEA">
          <w:rPr>
            <w:noProof/>
            <w:webHidden/>
          </w:rPr>
          <w:t>46</w:t>
        </w:r>
        <w:r w:rsidR="005E5905">
          <w:rPr>
            <w:noProof/>
            <w:webHidden/>
          </w:rPr>
          <w:fldChar w:fldCharType="end"/>
        </w:r>
      </w:hyperlink>
    </w:p>
    <w:p w14:paraId="08F7F3A5" w14:textId="79B57A87"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62" w:history="1">
        <w:r w:rsidR="005E5905" w:rsidRPr="001A2EE7">
          <w:rPr>
            <w:rStyle w:val="Hyperlink"/>
            <w:noProof/>
          </w:rPr>
          <w:t>4.1 The Toronto Dataset</w:t>
        </w:r>
        <w:r w:rsidR="005E5905">
          <w:rPr>
            <w:noProof/>
            <w:webHidden/>
          </w:rPr>
          <w:tab/>
        </w:r>
        <w:r w:rsidR="005E5905">
          <w:rPr>
            <w:noProof/>
            <w:webHidden/>
          </w:rPr>
          <w:fldChar w:fldCharType="begin"/>
        </w:r>
        <w:r w:rsidR="005E5905">
          <w:rPr>
            <w:noProof/>
            <w:webHidden/>
          </w:rPr>
          <w:instrText xml:space="preserve"> PAGEREF _Toc88844462 \h </w:instrText>
        </w:r>
        <w:r w:rsidR="005E5905">
          <w:rPr>
            <w:noProof/>
            <w:webHidden/>
          </w:rPr>
        </w:r>
        <w:r w:rsidR="005E5905">
          <w:rPr>
            <w:noProof/>
            <w:webHidden/>
          </w:rPr>
          <w:fldChar w:fldCharType="separate"/>
        </w:r>
        <w:r w:rsidR="00156EEA">
          <w:rPr>
            <w:noProof/>
            <w:webHidden/>
          </w:rPr>
          <w:t>47</w:t>
        </w:r>
        <w:r w:rsidR="005E5905">
          <w:rPr>
            <w:noProof/>
            <w:webHidden/>
          </w:rPr>
          <w:fldChar w:fldCharType="end"/>
        </w:r>
      </w:hyperlink>
    </w:p>
    <w:p w14:paraId="2B4AA4D5" w14:textId="741DAB5B"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63" w:history="1">
        <w:r w:rsidR="005E5905" w:rsidRPr="001A2EE7">
          <w:rPr>
            <w:rStyle w:val="Hyperlink"/>
            <w:noProof/>
          </w:rPr>
          <w:t>4.1.1 The Hourly Performance</w:t>
        </w:r>
        <w:r w:rsidR="005E5905">
          <w:rPr>
            <w:noProof/>
            <w:webHidden/>
          </w:rPr>
          <w:tab/>
        </w:r>
        <w:r w:rsidR="005E5905">
          <w:rPr>
            <w:noProof/>
            <w:webHidden/>
          </w:rPr>
          <w:fldChar w:fldCharType="begin"/>
        </w:r>
        <w:r w:rsidR="005E5905">
          <w:rPr>
            <w:noProof/>
            <w:webHidden/>
          </w:rPr>
          <w:instrText xml:space="preserve"> PAGEREF _Toc88844463 \h </w:instrText>
        </w:r>
        <w:r w:rsidR="005E5905">
          <w:rPr>
            <w:noProof/>
            <w:webHidden/>
          </w:rPr>
        </w:r>
        <w:r w:rsidR="005E5905">
          <w:rPr>
            <w:noProof/>
            <w:webHidden/>
          </w:rPr>
          <w:fldChar w:fldCharType="separate"/>
        </w:r>
        <w:r w:rsidR="00156EEA">
          <w:rPr>
            <w:noProof/>
            <w:webHidden/>
          </w:rPr>
          <w:t>47</w:t>
        </w:r>
        <w:r w:rsidR="005E5905">
          <w:rPr>
            <w:noProof/>
            <w:webHidden/>
          </w:rPr>
          <w:fldChar w:fldCharType="end"/>
        </w:r>
      </w:hyperlink>
    </w:p>
    <w:p w14:paraId="69A25971" w14:textId="0BC3213B"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64" w:history="1">
        <w:r w:rsidR="005E5905" w:rsidRPr="001A2EE7">
          <w:rPr>
            <w:rStyle w:val="Hyperlink"/>
            <w:noProof/>
          </w:rPr>
          <w:t>4.1.2 The Daily Performance</w:t>
        </w:r>
        <w:r w:rsidR="005E5905">
          <w:rPr>
            <w:noProof/>
            <w:webHidden/>
          </w:rPr>
          <w:tab/>
        </w:r>
        <w:r w:rsidR="005E5905">
          <w:rPr>
            <w:noProof/>
            <w:webHidden/>
          </w:rPr>
          <w:fldChar w:fldCharType="begin"/>
        </w:r>
        <w:r w:rsidR="005E5905">
          <w:rPr>
            <w:noProof/>
            <w:webHidden/>
          </w:rPr>
          <w:instrText xml:space="preserve"> PAGEREF _Toc88844464 \h </w:instrText>
        </w:r>
        <w:r w:rsidR="005E5905">
          <w:rPr>
            <w:noProof/>
            <w:webHidden/>
          </w:rPr>
        </w:r>
        <w:r w:rsidR="005E5905">
          <w:rPr>
            <w:noProof/>
            <w:webHidden/>
          </w:rPr>
          <w:fldChar w:fldCharType="separate"/>
        </w:r>
        <w:r w:rsidR="00156EEA">
          <w:rPr>
            <w:noProof/>
            <w:webHidden/>
          </w:rPr>
          <w:t>52</w:t>
        </w:r>
        <w:r w:rsidR="005E5905">
          <w:rPr>
            <w:noProof/>
            <w:webHidden/>
          </w:rPr>
          <w:fldChar w:fldCharType="end"/>
        </w:r>
      </w:hyperlink>
    </w:p>
    <w:p w14:paraId="144E2AA1" w14:textId="0FC5DF2C"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65" w:history="1">
        <w:r w:rsidR="005E5905" w:rsidRPr="001A2EE7">
          <w:rPr>
            <w:rStyle w:val="Hyperlink"/>
            <w:noProof/>
          </w:rPr>
          <w:t>4.1.4 Performance During the Seasons</w:t>
        </w:r>
        <w:r w:rsidR="005E5905">
          <w:rPr>
            <w:noProof/>
            <w:webHidden/>
          </w:rPr>
          <w:tab/>
        </w:r>
        <w:r w:rsidR="005E5905">
          <w:rPr>
            <w:noProof/>
            <w:webHidden/>
          </w:rPr>
          <w:fldChar w:fldCharType="begin"/>
        </w:r>
        <w:r w:rsidR="005E5905">
          <w:rPr>
            <w:noProof/>
            <w:webHidden/>
          </w:rPr>
          <w:instrText xml:space="preserve"> PAGEREF _Toc88844465 \h </w:instrText>
        </w:r>
        <w:r w:rsidR="005E5905">
          <w:rPr>
            <w:noProof/>
            <w:webHidden/>
          </w:rPr>
        </w:r>
        <w:r w:rsidR="005E5905">
          <w:rPr>
            <w:noProof/>
            <w:webHidden/>
          </w:rPr>
          <w:fldChar w:fldCharType="separate"/>
        </w:r>
        <w:r w:rsidR="00156EEA">
          <w:rPr>
            <w:noProof/>
            <w:webHidden/>
          </w:rPr>
          <w:t>62</w:t>
        </w:r>
        <w:r w:rsidR="005E5905">
          <w:rPr>
            <w:noProof/>
            <w:webHidden/>
          </w:rPr>
          <w:fldChar w:fldCharType="end"/>
        </w:r>
      </w:hyperlink>
    </w:p>
    <w:p w14:paraId="15C62F84" w14:textId="2886A7ED"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66" w:history="1">
        <w:r w:rsidR="005E5905" w:rsidRPr="001A2EE7">
          <w:rPr>
            <w:rStyle w:val="Hyperlink"/>
            <w:noProof/>
          </w:rPr>
          <w:t>4.1.5 Comprehensive Analysis Discussion</w:t>
        </w:r>
        <w:r w:rsidR="005E5905">
          <w:rPr>
            <w:noProof/>
            <w:webHidden/>
          </w:rPr>
          <w:tab/>
        </w:r>
        <w:r w:rsidR="005E5905">
          <w:rPr>
            <w:noProof/>
            <w:webHidden/>
          </w:rPr>
          <w:fldChar w:fldCharType="begin"/>
        </w:r>
        <w:r w:rsidR="005E5905">
          <w:rPr>
            <w:noProof/>
            <w:webHidden/>
          </w:rPr>
          <w:instrText xml:space="preserve"> PAGEREF _Toc88844466 \h </w:instrText>
        </w:r>
        <w:r w:rsidR="005E5905">
          <w:rPr>
            <w:noProof/>
            <w:webHidden/>
          </w:rPr>
        </w:r>
        <w:r w:rsidR="005E5905">
          <w:rPr>
            <w:noProof/>
            <w:webHidden/>
          </w:rPr>
          <w:fldChar w:fldCharType="separate"/>
        </w:r>
        <w:r w:rsidR="00156EEA">
          <w:rPr>
            <w:noProof/>
            <w:webHidden/>
          </w:rPr>
          <w:t>62</w:t>
        </w:r>
        <w:r w:rsidR="005E5905">
          <w:rPr>
            <w:noProof/>
            <w:webHidden/>
          </w:rPr>
          <w:fldChar w:fldCharType="end"/>
        </w:r>
      </w:hyperlink>
    </w:p>
    <w:p w14:paraId="6F19AA4D" w14:textId="7CB75AD0"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67" w:history="1">
        <w:r w:rsidR="005E5905" w:rsidRPr="001A2EE7">
          <w:rPr>
            <w:rStyle w:val="Hyperlink"/>
            <w:noProof/>
          </w:rPr>
          <w:t>4.2 The Ottawa Dataset</w:t>
        </w:r>
        <w:r w:rsidR="005E5905">
          <w:rPr>
            <w:noProof/>
            <w:webHidden/>
          </w:rPr>
          <w:tab/>
        </w:r>
        <w:r w:rsidR="005E5905">
          <w:rPr>
            <w:noProof/>
            <w:webHidden/>
          </w:rPr>
          <w:fldChar w:fldCharType="begin"/>
        </w:r>
        <w:r w:rsidR="005E5905">
          <w:rPr>
            <w:noProof/>
            <w:webHidden/>
          </w:rPr>
          <w:instrText xml:space="preserve"> PAGEREF _Toc88844467 \h </w:instrText>
        </w:r>
        <w:r w:rsidR="005E5905">
          <w:rPr>
            <w:noProof/>
            <w:webHidden/>
          </w:rPr>
        </w:r>
        <w:r w:rsidR="005E5905">
          <w:rPr>
            <w:noProof/>
            <w:webHidden/>
          </w:rPr>
          <w:fldChar w:fldCharType="separate"/>
        </w:r>
        <w:r w:rsidR="00156EEA">
          <w:rPr>
            <w:noProof/>
            <w:webHidden/>
          </w:rPr>
          <w:t>64</w:t>
        </w:r>
        <w:r w:rsidR="005E5905">
          <w:rPr>
            <w:noProof/>
            <w:webHidden/>
          </w:rPr>
          <w:fldChar w:fldCharType="end"/>
        </w:r>
      </w:hyperlink>
    </w:p>
    <w:p w14:paraId="46A73386" w14:textId="797DC8AC"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68" w:history="1">
        <w:r w:rsidR="005E5905" w:rsidRPr="001A2EE7">
          <w:rPr>
            <w:rStyle w:val="Hyperlink"/>
            <w:noProof/>
          </w:rPr>
          <w:t>4.2.1 The Hourly Performance</w:t>
        </w:r>
        <w:r w:rsidR="005E5905">
          <w:rPr>
            <w:noProof/>
            <w:webHidden/>
          </w:rPr>
          <w:tab/>
        </w:r>
        <w:r w:rsidR="005E5905">
          <w:rPr>
            <w:noProof/>
            <w:webHidden/>
          </w:rPr>
          <w:fldChar w:fldCharType="begin"/>
        </w:r>
        <w:r w:rsidR="005E5905">
          <w:rPr>
            <w:noProof/>
            <w:webHidden/>
          </w:rPr>
          <w:instrText xml:space="preserve"> PAGEREF _Toc88844468 \h </w:instrText>
        </w:r>
        <w:r w:rsidR="005E5905">
          <w:rPr>
            <w:noProof/>
            <w:webHidden/>
          </w:rPr>
        </w:r>
        <w:r w:rsidR="005E5905">
          <w:rPr>
            <w:noProof/>
            <w:webHidden/>
          </w:rPr>
          <w:fldChar w:fldCharType="separate"/>
        </w:r>
        <w:r w:rsidR="00156EEA">
          <w:rPr>
            <w:noProof/>
            <w:webHidden/>
          </w:rPr>
          <w:t>65</w:t>
        </w:r>
        <w:r w:rsidR="005E5905">
          <w:rPr>
            <w:noProof/>
            <w:webHidden/>
          </w:rPr>
          <w:fldChar w:fldCharType="end"/>
        </w:r>
      </w:hyperlink>
    </w:p>
    <w:p w14:paraId="177076B8" w14:textId="30535B8C"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69" w:history="1">
        <w:r w:rsidR="005E5905" w:rsidRPr="001A2EE7">
          <w:rPr>
            <w:rStyle w:val="Hyperlink"/>
            <w:noProof/>
          </w:rPr>
          <w:t>4.2.2 The Daily Performance</w:t>
        </w:r>
        <w:r w:rsidR="005E5905">
          <w:rPr>
            <w:noProof/>
            <w:webHidden/>
          </w:rPr>
          <w:tab/>
        </w:r>
        <w:r w:rsidR="005E5905">
          <w:rPr>
            <w:noProof/>
            <w:webHidden/>
          </w:rPr>
          <w:fldChar w:fldCharType="begin"/>
        </w:r>
        <w:r w:rsidR="005E5905">
          <w:rPr>
            <w:noProof/>
            <w:webHidden/>
          </w:rPr>
          <w:instrText xml:space="preserve"> PAGEREF _Toc88844469 \h </w:instrText>
        </w:r>
        <w:r w:rsidR="005E5905">
          <w:rPr>
            <w:noProof/>
            <w:webHidden/>
          </w:rPr>
        </w:r>
        <w:r w:rsidR="005E5905">
          <w:rPr>
            <w:noProof/>
            <w:webHidden/>
          </w:rPr>
          <w:fldChar w:fldCharType="separate"/>
        </w:r>
        <w:r w:rsidR="00156EEA">
          <w:rPr>
            <w:noProof/>
            <w:webHidden/>
          </w:rPr>
          <w:t>70</w:t>
        </w:r>
        <w:r w:rsidR="005E5905">
          <w:rPr>
            <w:noProof/>
            <w:webHidden/>
          </w:rPr>
          <w:fldChar w:fldCharType="end"/>
        </w:r>
      </w:hyperlink>
    </w:p>
    <w:p w14:paraId="50873EEB" w14:textId="5B51C9CB"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0" w:history="1">
        <w:r w:rsidR="005E5905" w:rsidRPr="001A2EE7">
          <w:rPr>
            <w:rStyle w:val="Hyperlink"/>
            <w:noProof/>
          </w:rPr>
          <w:t>4.2.3 The Monthly Performance</w:t>
        </w:r>
        <w:r w:rsidR="005E5905">
          <w:rPr>
            <w:noProof/>
            <w:webHidden/>
          </w:rPr>
          <w:tab/>
        </w:r>
        <w:r w:rsidR="005E5905">
          <w:rPr>
            <w:noProof/>
            <w:webHidden/>
          </w:rPr>
          <w:fldChar w:fldCharType="begin"/>
        </w:r>
        <w:r w:rsidR="005E5905">
          <w:rPr>
            <w:noProof/>
            <w:webHidden/>
          </w:rPr>
          <w:instrText xml:space="preserve"> PAGEREF _Toc88844470 \h </w:instrText>
        </w:r>
        <w:r w:rsidR="005E5905">
          <w:rPr>
            <w:noProof/>
            <w:webHidden/>
          </w:rPr>
        </w:r>
        <w:r w:rsidR="005E5905">
          <w:rPr>
            <w:noProof/>
            <w:webHidden/>
          </w:rPr>
          <w:fldChar w:fldCharType="separate"/>
        </w:r>
        <w:r w:rsidR="00156EEA">
          <w:rPr>
            <w:noProof/>
            <w:webHidden/>
          </w:rPr>
          <w:t>74</w:t>
        </w:r>
        <w:r w:rsidR="005E5905">
          <w:rPr>
            <w:noProof/>
            <w:webHidden/>
          </w:rPr>
          <w:fldChar w:fldCharType="end"/>
        </w:r>
      </w:hyperlink>
    </w:p>
    <w:p w14:paraId="6F85A18C" w14:textId="75B75FFE"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1" w:history="1">
        <w:r w:rsidR="005E5905" w:rsidRPr="001A2EE7">
          <w:rPr>
            <w:rStyle w:val="Hyperlink"/>
            <w:noProof/>
          </w:rPr>
          <w:t>4.2.4 Performance During the Seasons</w:t>
        </w:r>
        <w:r w:rsidR="005E5905">
          <w:rPr>
            <w:noProof/>
            <w:webHidden/>
          </w:rPr>
          <w:tab/>
        </w:r>
        <w:r w:rsidR="005E5905">
          <w:rPr>
            <w:noProof/>
            <w:webHidden/>
          </w:rPr>
          <w:fldChar w:fldCharType="begin"/>
        </w:r>
        <w:r w:rsidR="005E5905">
          <w:rPr>
            <w:noProof/>
            <w:webHidden/>
          </w:rPr>
          <w:instrText xml:space="preserve"> PAGEREF _Toc88844471 \h </w:instrText>
        </w:r>
        <w:r w:rsidR="005E5905">
          <w:rPr>
            <w:noProof/>
            <w:webHidden/>
          </w:rPr>
        </w:r>
        <w:r w:rsidR="005E5905">
          <w:rPr>
            <w:noProof/>
            <w:webHidden/>
          </w:rPr>
          <w:fldChar w:fldCharType="separate"/>
        </w:r>
        <w:r w:rsidR="00156EEA">
          <w:rPr>
            <w:noProof/>
            <w:webHidden/>
          </w:rPr>
          <w:t>79</w:t>
        </w:r>
        <w:r w:rsidR="005E5905">
          <w:rPr>
            <w:noProof/>
            <w:webHidden/>
          </w:rPr>
          <w:fldChar w:fldCharType="end"/>
        </w:r>
      </w:hyperlink>
    </w:p>
    <w:p w14:paraId="74937270" w14:textId="3E1798DD"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2" w:history="1">
        <w:r w:rsidR="005E5905" w:rsidRPr="001A2EE7">
          <w:rPr>
            <w:rStyle w:val="Hyperlink"/>
            <w:noProof/>
          </w:rPr>
          <w:t>4.2.5 Comprehensive Analysis Discussion</w:t>
        </w:r>
        <w:r w:rsidR="005E5905">
          <w:rPr>
            <w:noProof/>
            <w:webHidden/>
          </w:rPr>
          <w:tab/>
        </w:r>
        <w:r w:rsidR="005E5905">
          <w:rPr>
            <w:noProof/>
            <w:webHidden/>
          </w:rPr>
          <w:fldChar w:fldCharType="begin"/>
        </w:r>
        <w:r w:rsidR="005E5905">
          <w:rPr>
            <w:noProof/>
            <w:webHidden/>
          </w:rPr>
          <w:instrText xml:space="preserve"> PAGEREF _Toc88844472 \h </w:instrText>
        </w:r>
        <w:r w:rsidR="005E5905">
          <w:rPr>
            <w:noProof/>
            <w:webHidden/>
          </w:rPr>
        </w:r>
        <w:r w:rsidR="005E5905">
          <w:rPr>
            <w:noProof/>
            <w:webHidden/>
          </w:rPr>
          <w:fldChar w:fldCharType="separate"/>
        </w:r>
        <w:r w:rsidR="00156EEA">
          <w:rPr>
            <w:noProof/>
            <w:webHidden/>
          </w:rPr>
          <w:t>80</w:t>
        </w:r>
        <w:r w:rsidR="005E5905">
          <w:rPr>
            <w:noProof/>
            <w:webHidden/>
          </w:rPr>
          <w:fldChar w:fldCharType="end"/>
        </w:r>
      </w:hyperlink>
    </w:p>
    <w:p w14:paraId="579A392F" w14:textId="60F43190"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73" w:history="1">
        <w:r w:rsidR="005E5905" w:rsidRPr="001A2EE7">
          <w:rPr>
            <w:rStyle w:val="Hyperlink"/>
            <w:noProof/>
          </w:rPr>
          <w:t>4.3 The Saint John Dataset</w:t>
        </w:r>
        <w:r w:rsidR="005E5905">
          <w:rPr>
            <w:noProof/>
            <w:webHidden/>
          </w:rPr>
          <w:tab/>
        </w:r>
        <w:r w:rsidR="005E5905">
          <w:rPr>
            <w:noProof/>
            <w:webHidden/>
          </w:rPr>
          <w:fldChar w:fldCharType="begin"/>
        </w:r>
        <w:r w:rsidR="005E5905">
          <w:rPr>
            <w:noProof/>
            <w:webHidden/>
          </w:rPr>
          <w:instrText xml:space="preserve"> PAGEREF _Toc88844473 \h </w:instrText>
        </w:r>
        <w:r w:rsidR="005E5905">
          <w:rPr>
            <w:noProof/>
            <w:webHidden/>
          </w:rPr>
        </w:r>
        <w:r w:rsidR="005E5905">
          <w:rPr>
            <w:noProof/>
            <w:webHidden/>
          </w:rPr>
          <w:fldChar w:fldCharType="separate"/>
        </w:r>
        <w:r w:rsidR="00156EEA">
          <w:rPr>
            <w:noProof/>
            <w:webHidden/>
          </w:rPr>
          <w:t>82</w:t>
        </w:r>
        <w:r w:rsidR="005E5905">
          <w:rPr>
            <w:noProof/>
            <w:webHidden/>
          </w:rPr>
          <w:fldChar w:fldCharType="end"/>
        </w:r>
      </w:hyperlink>
    </w:p>
    <w:p w14:paraId="52909BB6" w14:textId="0CE0D58A"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4" w:history="1">
        <w:r w:rsidR="005E5905" w:rsidRPr="001A2EE7">
          <w:rPr>
            <w:rStyle w:val="Hyperlink"/>
            <w:noProof/>
          </w:rPr>
          <w:t>4.3.1 The Hourly Performance</w:t>
        </w:r>
        <w:r w:rsidR="005E5905">
          <w:rPr>
            <w:noProof/>
            <w:webHidden/>
          </w:rPr>
          <w:tab/>
        </w:r>
        <w:r w:rsidR="005E5905">
          <w:rPr>
            <w:noProof/>
            <w:webHidden/>
          </w:rPr>
          <w:fldChar w:fldCharType="begin"/>
        </w:r>
        <w:r w:rsidR="005E5905">
          <w:rPr>
            <w:noProof/>
            <w:webHidden/>
          </w:rPr>
          <w:instrText xml:space="preserve"> PAGEREF _Toc88844474 \h </w:instrText>
        </w:r>
        <w:r w:rsidR="005E5905">
          <w:rPr>
            <w:noProof/>
            <w:webHidden/>
          </w:rPr>
        </w:r>
        <w:r w:rsidR="005E5905">
          <w:rPr>
            <w:noProof/>
            <w:webHidden/>
          </w:rPr>
          <w:fldChar w:fldCharType="separate"/>
        </w:r>
        <w:r w:rsidR="00156EEA">
          <w:rPr>
            <w:noProof/>
            <w:webHidden/>
          </w:rPr>
          <w:t>82</w:t>
        </w:r>
        <w:r w:rsidR="005E5905">
          <w:rPr>
            <w:noProof/>
            <w:webHidden/>
          </w:rPr>
          <w:fldChar w:fldCharType="end"/>
        </w:r>
      </w:hyperlink>
    </w:p>
    <w:p w14:paraId="10B27494" w14:textId="6D8162B7"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5" w:history="1">
        <w:r w:rsidR="005E5905" w:rsidRPr="001A2EE7">
          <w:rPr>
            <w:rStyle w:val="Hyperlink"/>
            <w:noProof/>
          </w:rPr>
          <w:t>4.3.2 The Daily Performance</w:t>
        </w:r>
        <w:r w:rsidR="005E5905">
          <w:rPr>
            <w:noProof/>
            <w:webHidden/>
          </w:rPr>
          <w:tab/>
        </w:r>
        <w:r w:rsidR="005E5905">
          <w:rPr>
            <w:noProof/>
            <w:webHidden/>
          </w:rPr>
          <w:fldChar w:fldCharType="begin"/>
        </w:r>
        <w:r w:rsidR="005E5905">
          <w:rPr>
            <w:noProof/>
            <w:webHidden/>
          </w:rPr>
          <w:instrText xml:space="preserve"> PAGEREF _Toc88844475 \h </w:instrText>
        </w:r>
        <w:r w:rsidR="005E5905">
          <w:rPr>
            <w:noProof/>
            <w:webHidden/>
          </w:rPr>
        </w:r>
        <w:r w:rsidR="005E5905">
          <w:rPr>
            <w:noProof/>
            <w:webHidden/>
          </w:rPr>
          <w:fldChar w:fldCharType="separate"/>
        </w:r>
        <w:r w:rsidR="00156EEA">
          <w:rPr>
            <w:noProof/>
            <w:webHidden/>
          </w:rPr>
          <w:t>87</w:t>
        </w:r>
        <w:r w:rsidR="005E5905">
          <w:rPr>
            <w:noProof/>
            <w:webHidden/>
          </w:rPr>
          <w:fldChar w:fldCharType="end"/>
        </w:r>
      </w:hyperlink>
    </w:p>
    <w:p w14:paraId="292F14FA" w14:textId="1458B592"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6" w:history="1">
        <w:r w:rsidR="005E5905" w:rsidRPr="001A2EE7">
          <w:rPr>
            <w:rStyle w:val="Hyperlink"/>
            <w:noProof/>
          </w:rPr>
          <w:t>4.3.3 The Monthly Performance</w:t>
        </w:r>
        <w:r w:rsidR="005E5905">
          <w:rPr>
            <w:noProof/>
            <w:webHidden/>
          </w:rPr>
          <w:tab/>
        </w:r>
        <w:r w:rsidR="005E5905">
          <w:rPr>
            <w:noProof/>
            <w:webHidden/>
          </w:rPr>
          <w:fldChar w:fldCharType="begin"/>
        </w:r>
        <w:r w:rsidR="005E5905">
          <w:rPr>
            <w:noProof/>
            <w:webHidden/>
          </w:rPr>
          <w:instrText xml:space="preserve"> PAGEREF _Toc88844476 \h </w:instrText>
        </w:r>
        <w:r w:rsidR="005E5905">
          <w:rPr>
            <w:noProof/>
            <w:webHidden/>
          </w:rPr>
        </w:r>
        <w:r w:rsidR="005E5905">
          <w:rPr>
            <w:noProof/>
            <w:webHidden/>
          </w:rPr>
          <w:fldChar w:fldCharType="separate"/>
        </w:r>
        <w:r w:rsidR="00156EEA">
          <w:rPr>
            <w:noProof/>
            <w:webHidden/>
          </w:rPr>
          <w:t>91</w:t>
        </w:r>
        <w:r w:rsidR="005E5905">
          <w:rPr>
            <w:noProof/>
            <w:webHidden/>
          </w:rPr>
          <w:fldChar w:fldCharType="end"/>
        </w:r>
      </w:hyperlink>
    </w:p>
    <w:p w14:paraId="0E44920A" w14:textId="1DE3789D"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7" w:history="1">
        <w:r w:rsidR="005E5905" w:rsidRPr="001A2EE7">
          <w:rPr>
            <w:rStyle w:val="Hyperlink"/>
            <w:noProof/>
          </w:rPr>
          <w:t>4.3.4 Performance During the Seasons</w:t>
        </w:r>
        <w:r w:rsidR="005E5905">
          <w:rPr>
            <w:noProof/>
            <w:webHidden/>
          </w:rPr>
          <w:tab/>
        </w:r>
        <w:r w:rsidR="005E5905">
          <w:rPr>
            <w:noProof/>
            <w:webHidden/>
          </w:rPr>
          <w:fldChar w:fldCharType="begin"/>
        </w:r>
        <w:r w:rsidR="005E5905">
          <w:rPr>
            <w:noProof/>
            <w:webHidden/>
          </w:rPr>
          <w:instrText xml:space="preserve"> PAGEREF _Toc88844477 \h </w:instrText>
        </w:r>
        <w:r w:rsidR="005E5905">
          <w:rPr>
            <w:noProof/>
            <w:webHidden/>
          </w:rPr>
        </w:r>
        <w:r w:rsidR="005E5905">
          <w:rPr>
            <w:noProof/>
            <w:webHidden/>
          </w:rPr>
          <w:fldChar w:fldCharType="separate"/>
        </w:r>
        <w:r w:rsidR="00156EEA">
          <w:rPr>
            <w:noProof/>
            <w:webHidden/>
          </w:rPr>
          <w:t>97</w:t>
        </w:r>
        <w:r w:rsidR="005E5905">
          <w:rPr>
            <w:noProof/>
            <w:webHidden/>
          </w:rPr>
          <w:fldChar w:fldCharType="end"/>
        </w:r>
      </w:hyperlink>
    </w:p>
    <w:p w14:paraId="77A34D97" w14:textId="4B526C81"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78" w:history="1">
        <w:r w:rsidR="005E5905" w:rsidRPr="001A2EE7">
          <w:rPr>
            <w:rStyle w:val="Hyperlink"/>
            <w:noProof/>
          </w:rPr>
          <w:t>4.3.5 Comprehensive Analysis Discussion</w:t>
        </w:r>
        <w:r w:rsidR="005E5905">
          <w:rPr>
            <w:noProof/>
            <w:webHidden/>
          </w:rPr>
          <w:tab/>
        </w:r>
        <w:r w:rsidR="005E5905">
          <w:rPr>
            <w:noProof/>
            <w:webHidden/>
          </w:rPr>
          <w:fldChar w:fldCharType="begin"/>
        </w:r>
        <w:r w:rsidR="005E5905">
          <w:rPr>
            <w:noProof/>
            <w:webHidden/>
          </w:rPr>
          <w:instrText xml:space="preserve"> PAGEREF _Toc88844478 \h </w:instrText>
        </w:r>
        <w:r w:rsidR="005E5905">
          <w:rPr>
            <w:noProof/>
            <w:webHidden/>
          </w:rPr>
        </w:r>
        <w:r w:rsidR="005E5905">
          <w:rPr>
            <w:noProof/>
            <w:webHidden/>
          </w:rPr>
          <w:fldChar w:fldCharType="separate"/>
        </w:r>
        <w:r w:rsidR="00156EEA">
          <w:rPr>
            <w:noProof/>
            <w:webHidden/>
          </w:rPr>
          <w:t>98</w:t>
        </w:r>
        <w:r w:rsidR="005E5905">
          <w:rPr>
            <w:noProof/>
            <w:webHidden/>
          </w:rPr>
          <w:fldChar w:fldCharType="end"/>
        </w:r>
      </w:hyperlink>
    </w:p>
    <w:p w14:paraId="4EE49064" w14:textId="50F0CC9A" w:rsidR="005E5905" w:rsidRDefault="00EE71F6">
      <w:pPr>
        <w:pStyle w:val="TOC1"/>
        <w:rPr>
          <w:rFonts w:asciiTheme="minorHAnsi" w:eastAsiaTheme="minorEastAsia" w:hAnsiTheme="minorHAnsi" w:cstheme="minorBidi"/>
          <w:noProof/>
          <w:sz w:val="22"/>
          <w:szCs w:val="22"/>
          <w:lang w:eastAsia="en-CA"/>
        </w:rPr>
      </w:pPr>
      <w:hyperlink w:anchor="_Toc88844479" w:history="1">
        <w:r w:rsidR="005E5905" w:rsidRPr="001A2EE7">
          <w:rPr>
            <w:rStyle w:val="Hyperlink"/>
            <w:noProof/>
          </w:rPr>
          <w:t>5 Conclusion</w:t>
        </w:r>
        <w:r w:rsidR="005E5905">
          <w:rPr>
            <w:noProof/>
            <w:webHidden/>
          </w:rPr>
          <w:tab/>
        </w:r>
        <w:r w:rsidR="005E5905">
          <w:rPr>
            <w:noProof/>
            <w:webHidden/>
          </w:rPr>
          <w:fldChar w:fldCharType="begin"/>
        </w:r>
        <w:r w:rsidR="005E5905">
          <w:rPr>
            <w:noProof/>
            <w:webHidden/>
          </w:rPr>
          <w:instrText xml:space="preserve"> PAGEREF _Toc88844479 \h </w:instrText>
        </w:r>
        <w:r w:rsidR="005E5905">
          <w:rPr>
            <w:noProof/>
            <w:webHidden/>
          </w:rPr>
        </w:r>
        <w:r w:rsidR="005E5905">
          <w:rPr>
            <w:noProof/>
            <w:webHidden/>
          </w:rPr>
          <w:fldChar w:fldCharType="separate"/>
        </w:r>
        <w:r w:rsidR="00156EEA">
          <w:rPr>
            <w:noProof/>
            <w:webHidden/>
          </w:rPr>
          <w:t>100</w:t>
        </w:r>
        <w:r w:rsidR="005E5905">
          <w:rPr>
            <w:noProof/>
            <w:webHidden/>
          </w:rPr>
          <w:fldChar w:fldCharType="end"/>
        </w:r>
      </w:hyperlink>
    </w:p>
    <w:p w14:paraId="318433F5" w14:textId="54379402"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80" w:history="1">
        <w:r w:rsidR="005E5905" w:rsidRPr="001A2EE7">
          <w:rPr>
            <w:rStyle w:val="Hyperlink"/>
            <w:noProof/>
          </w:rPr>
          <w:t>5.1 Summary</w:t>
        </w:r>
        <w:r w:rsidR="005E5905">
          <w:rPr>
            <w:noProof/>
            <w:webHidden/>
          </w:rPr>
          <w:tab/>
        </w:r>
        <w:r w:rsidR="005E5905">
          <w:rPr>
            <w:noProof/>
            <w:webHidden/>
          </w:rPr>
          <w:fldChar w:fldCharType="begin"/>
        </w:r>
        <w:r w:rsidR="005E5905">
          <w:rPr>
            <w:noProof/>
            <w:webHidden/>
          </w:rPr>
          <w:instrText xml:space="preserve"> PAGEREF _Toc88844480 \h </w:instrText>
        </w:r>
        <w:r w:rsidR="005E5905">
          <w:rPr>
            <w:noProof/>
            <w:webHidden/>
          </w:rPr>
        </w:r>
        <w:r w:rsidR="005E5905">
          <w:rPr>
            <w:noProof/>
            <w:webHidden/>
          </w:rPr>
          <w:fldChar w:fldCharType="separate"/>
        </w:r>
        <w:r w:rsidR="00156EEA">
          <w:rPr>
            <w:noProof/>
            <w:webHidden/>
          </w:rPr>
          <w:t>100</w:t>
        </w:r>
        <w:r w:rsidR="005E5905">
          <w:rPr>
            <w:noProof/>
            <w:webHidden/>
          </w:rPr>
          <w:fldChar w:fldCharType="end"/>
        </w:r>
      </w:hyperlink>
    </w:p>
    <w:p w14:paraId="37C9F97F" w14:textId="79DB8729"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81" w:history="1">
        <w:r w:rsidR="005E5905" w:rsidRPr="001A2EE7">
          <w:rPr>
            <w:rStyle w:val="Hyperlink"/>
            <w:noProof/>
          </w:rPr>
          <w:t>5.2 Contributions</w:t>
        </w:r>
        <w:r w:rsidR="005E5905">
          <w:rPr>
            <w:noProof/>
            <w:webHidden/>
          </w:rPr>
          <w:tab/>
        </w:r>
        <w:r w:rsidR="005E5905">
          <w:rPr>
            <w:noProof/>
            <w:webHidden/>
          </w:rPr>
          <w:fldChar w:fldCharType="begin"/>
        </w:r>
        <w:r w:rsidR="005E5905">
          <w:rPr>
            <w:noProof/>
            <w:webHidden/>
          </w:rPr>
          <w:instrText xml:space="preserve"> PAGEREF _Toc88844481 \h </w:instrText>
        </w:r>
        <w:r w:rsidR="005E5905">
          <w:rPr>
            <w:noProof/>
            <w:webHidden/>
          </w:rPr>
        </w:r>
        <w:r w:rsidR="005E5905">
          <w:rPr>
            <w:noProof/>
            <w:webHidden/>
          </w:rPr>
          <w:fldChar w:fldCharType="separate"/>
        </w:r>
        <w:r w:rsidR="00156EEA">
          <w:rPr>
            <w:noProof/>
            <w:webHidden/>
          </w:rPr>
          <w:t>101</w:t>
        </w:r>
        <w:r w:rsidR="005E5905">
          <w:rPr>
            <w:noProof/>
            <w:webHidden/>
          </w:rPr>
          <w:fldChar w:fldCharType="end"/>
        </w:r>
      </w:hyperlink>
    </w:p>
    <w:p w14:paraId="5A755F84" w14:textId="3E54E5D1"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82" w:history="1">
        <w:r w:rsidR="005E5905" w:rsidRPr="001A2EE7">
          <w:rPr>
            <w:rStyle w:val="Hyperlink"/>
            <w:noProof/>
          </w:rPr>
          <w:t>5.3 Future Work</w:t>
        </w:r>
        <w:r w:rsidR="005E5905">
          <w:rPr>
            <w:noProof/>
            <w:webHidden/>
          </w:rPr>
          <w:tab/>
        </w:r>
        <w:r w:rsidR="005E5905">
          <w:rPr>
            <w:noProof/>
            <w:webHidden/>
          </w:rPr>
          <w:fldChar w:fldCharType="begin"/>
        </w:r>
        <w:r w:rsidR="005E5905">
          <w:rPr>
            <w:noProof/>
            <w:webHidden/>
          </w:rPr>
          <w:instrText xml:space="preserve"> PAGEREF _Toc88844482 \h </w:instrText>
        </w:r>
        <w:r w:rsidR="005E5905">
          <w:rPr>
            <w:noProof/>
            <w:webHidden/>
          </w:rPr>
        </w:r>
        <w:r w:rsidR="005E5905">
          <w:rPr>
            <w:noProof/>
            <w:webHidden/>
          </w:rPr>
          <w:fldChar w:fldCharType="separate"/>
        </w:r>
        <w:r w:rsidR="00156EEA">
          <w:rPr>
            <w:noProof/>
            <w:webHidden/>
          </w:rPr>
          <w:t>101</w:t>
        </w:r>
        <w:r w:rsidR="005E5905">
          <w:rPr>
            <w:noProof/>
            <w:webHidden/>
          </w:rPr>
          <w:fldChar w:fldCharType="end"/>
        </w:r>
      </w:hyperlink>
    </w:p>
    <w:p w14:paraId="63DE37BF" w14:textId="00B563DD" w:rsidR="005E5905" w:rsidRDefault="00EE71F6">
      <w:pPr>
        <w:pStyle w:val="TOC1"/>
        <w:rPr>
          <w:rFonts w:asciiTheme="minorHAnsi" w:eastAsiaTheme="minorEastAsia" w:hAnsiTheme="minorHAnsi" w:cstheme="minorBidi"/>
          <w:noProof/>
          <w:sz w:val="22"/>
          <w:szCs w:val="22"/>
          <w:lang w:eastAsia="en-CA"/>
        </w:rPr>
      </w:pPr>
      <w:hyperlink w:anchor="_Toc88844483" w:history="1">
        <w:r w:rsidR="005E5905" w:rsidRPr="001A2EE7">
          <w:rPr>
            <w:rStyle w:val="Hyperlink"/>
            <w:noProof/>
          </w:rPr>
          <w:t>Bibliography</w:t>
        </w:r>
        <w:r w:rsidR="005E5905">
          <w:rPr>
            <w:noProof/>
            <w:webHidden/>
          </w:rPr>
          <w:tab/>
        </w:r>
        <w:r w:rsidR="005E5905">
          <w:rPr>
            <w:noProof/>
            <w:webHidden/>
          </w:rPr>
          <w:fldChar w:fldCharType="begin"/>
        </w:r>
        <w:r w:rsidR="005E5905">
          <w:rPr>
            <w:noProof/>
            <w:webHidden/>
          </w:rPr>
          <w:instrText xml:space="preserve"> PAGEREF _Toc88844483 \h </w:instrText>
        </w:r>
        <w:r w:rsidR="005E5905">
          <w:rPr>
            <w:noProof/>
            <w:webHidden/>
          </w:rPr>
        </w:r>
        <w:r w:rsidR="005E5905">
          <w:rPr>
            <w:noProof/>
            <w:webHidden/>
          </w:rPr>
          <w:fldChar w:fldCharType="separate"/>
        </w:r>
        <w:r w:rsidR="00156EEA">
          <w:rPr>
            <w:noProof/>
            <w:webHidden/>
          </w:rPr>
          <w:t>103</w:t>
        </w:r>
        <w:r w:rsidR="005E5905">
          <w:rPr>
            <w:noProof/>
            <w:webHidden/>
          </w:rPr>
          <w:fldChar w:fldCharType="end"/>
        </w:r>
      </w:hyperlink>
    </w:p>
    <w:p w14:paraId="5F0D90B2" w14:textId="1C20407C" w:rsidR="005E5905" w:rsidRDefault="00EE71F6">
      <w:pPr>
        <w:pStyle w:val="TOC1"/>
        <w:rPr>
          <w:rFonts w:asciiTheme="minorHAnsi" w:eastAsiaTheme="minorEastAsia" w:hAnsiTheme="minorHAnsi" w:cstheme="minorBidi"/>
          <w:noProof/>
          <w:sz w:val="22"/>
          <w:szCs w:val="22"/>
          <w:lang w:eastAsia="en-CA"/>
        </w:rPr>
      </w:pPr>
      <w:hyperlink w:anchor="_Toc88844484" w:history="1">
        <w:r w:rsidR="005E5905" w:rsidRPr="001A2EE7">
          <w:rPr>
            <w:rStyle w:val="Hyperlink"/>
            <w:noProof/>
          </w:rPr>
          <w:t>Appendix A</w:t>
        </w:r>
        <w:r w:rsidR="005E5905">
          <w:rPr>
            <w:noProof/>
            <w:webHidden/>
          </w:rPr>
          <w:tab/>
        </w:r>
        <w:r w:rsidR="005E5905">
          <w:rPr>
            <w:noProof/>
            <w:webHidden/>
          </w:rPr>
          <w:fldChar w:fldCharType="begin"/>
        </w:r>
        <w:r w:rsidR="005E5905">
          <w:rPr>
            <w:noProof/>
            <w:webHidden/>
          </w:rPr>
          <w:instrText xml:space="preserve"> PAGEREF _Toc88844484 \h </w:instrText>
        </w:r>
        <w:r w:rsidR="005E5905">
          <w:rPr>
            <w:noProof/>
            <w:webHidden/>
          </w:rPr>
        </w:r>
        <w:r w:rsidR="005E5905">
          <w:rPr>
            <w:noProof/>
            <w:webHidden/>
          </w:rPr>
          <w:fldChar w:fldCharType="separate"/>
        </w:r>
        <w:r w:rsidR="00156EEA">
          <w:rPr>
            <w:noProof/>
            <w:webHidden/>
          </w:rPr>
          <w:t>124</w:t>
        </w:r>
        <w:r w:rsidR="005E5905">
          <w:rPr>
            <w:noProof/>
            <w:webHidden/>
          </w:rPr>
          <w:fldChar w:fldCharType="end"/>
        </w:r>
      </w:hyperlink>
    </w:p>
    <w:p w14:paraId="2674F59A" w14:textId="3E1C75B9"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85" w:history="1">
        <w:r w:rsidR="005E5905" w:rsidRPr="001A2EE7">
          <w:rPr>
            <w:rStyle w:val="Hyperlink"/>
            <w:noProof/>
          </w:rPr>
          <w:t>1.1 Determining the ARIMA Model's Optimal Parameters</w:t>
        </w:r>
        <w:r w:rsidR="005E5905">
          <w:rPr>
            <w:noProof/>
            <w:webHidden/>
          </w:rPr>
          <w:tab/>
        </w:r>
        <w:r w:rsidR="005E5905">
          <w:rPr>
            <w:noProof/>
            <w:webHidden/>
          </w:rPr>
          <w:fldChar w:fldCharType="begin"/>
        </w:r>
        <w:r w:rsidR="005E5905">
          <w:rPr>
            <w:noProof/>
            <w:webHidden/>
          </w:rPr>
          <w:instrText xml:space="preserve"> PAGEREF _Toc88844485 \h </w:instrText>
        </w:r>
        <w:r w:rsidR="005E5905">
          <w:rPr>
            <w:noProof/>
            <w:webHidden/>
          </w:rPr>
        </w:r>
        <w:r w:rsidR="005E5905">
          <w:rPr>
            <w:noProof/>
            <w:webHidden/>
          </w:rPr>
          <w:fldChar w:fldCharType="separate"/>
        </w:r>
        <w:r w:rsidR="00156EEA">
          <w:rPr>
            <w:noProof/>
            <w:webHidden/>
          </w:rPr>
          <w:t>124</w:t>
        </w:r>
        <w:r w:rsidR="005E5905">
          <w:rPr>
            <w:noProof/>
            <w:webHidden/>
          </w:rPr>
          <w:fldChar w:fldCharType="end"/>
        </w:r>
      </w:hyperlink>
    </w:p>
    <w:p w14:paraId="6FFECEDD" w14:textId="10FABAAA"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86" w:history="1">
        <w:r w:rsidR="005E5905" w:rsidRPr="001A2EE7">
          <w:rPr>
            <w:rStyle w:val="Hyperlink"/>
            <w:noProof/>
          </w:rPr>
          <w:t>1.1.1 The Toronto Dataset's PACF and ACF Plots – Parameters (24, 2, 25)</w:t>
        </w:r>
        <w:r w:rsidR="005E5905">
          <w:rPr>
            <w:noProof/>
            <w:webHidden/>
          </w:rPr>
          <w:tab/>
        </w:r>
        <w:r w:rsidR="005E5905">
          <w:rPr>
            <w:noProof/>
            <w:webHidden/>
          </w:rPr>
          <w:fldChar w:fldCharType="begin"/>
        </w:r>
        <w:r w:rsidR="005E5905">
          <w:rPr>
            <w:noProof/>
            <w:webHidden/>
          </w:rPr>
          <w:instrText xml:space="preserve"> PAGEREF _Toc88844486 \h </w:instrText>
        </w:r>
        <w:r w:rsidR="005E5905">
          <w:rPr>
            <w:noProof/>
            <w:webHidden/>
          </w:rPr>
        </w:r>
        <w:r w:rsidR="005E5905">
          <w:rPr>
            <w:noProof/>
            <w:webHidden/>
          </w:rPr>
          <w:fldChar w:fldCharType="separate"/>
        </w:r>
        <w:r w:rsidR="00156EEA">
          <w:rPr>
            <w:noProof/>
            <w:webHidden/>
          </w:rPr>
          <w:t>125</w:t>
        </w:r>
        <w:r w:rsidR="005E5905">
          <w:rPr>
            <w:noProof/>
            <w:webHidden/>
          </w:rPr>
          <w:fldChar w:fldCharType="end"/>
        </w:r>
      </w:hyperlink>
    </w:p>
    <w:p w14:paraId="1D52DDC9" w14:textId="5809DB64"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87" w:history="1">
        <w:r w:rsidR="005E5905" w:rsidRPr="001A2EE7">
          <w:rPr>
            <w:rStyle w:val="Hyperlink"/>
            <w:noProof/>
          </w:rPr>
          <w:t>1.1.2 The Ottawa Dataset's PACF and ACF Plots – Parameters (23, 2, 24)</w:t>
        </w:r>
        <w:r w:rsidR="005E5905">
          <w:rPr>
            <w:noProof/>
            <w:webHidden/>
          </w:rPr>
          <w:tab/>
        </w:r>
        <w:r w:rsidR="005E5905">
          <w:rPr>
            <w:noProof/>
            <w:webHidden/>
          </w:rPr>
          <w:fldChar w:fldCharType="begin"/>
        </w:r>
        <w:r w:rsidR="005E5905">
          <w:rPr>
            <w:noProof/>
            <w:webHidden/>
          </w:rPr>
          <w:instrText xml:space="preserve"> PAGEREF _Toc88844487 \h </w:instrText>
        </w:r>
        <w:r w:rsidR="005E5905">
          <w:rPr>
            <w:noProof/>
            <w:webHidden/>
          </w:rPr>
        </w:r>
        <w:r w:rsidR="005E5905">
          <w:rPr>
            <w:noProof/>
            <w:webHidden/>
          </w:rPr>
          <w:fldChar w:fldCharType="separate"/>
        </w:r>
        <w:r w:rsidR="00156EEA">
          <w:rPr>
            <w:noProof/>
            <w:webHidden/>
          </w:rPr>
          <w:t>126</w:t>
        </w:r>
        <w:r w:rsidR="005E5905">
          <w:rPr>
            <w:noProof/>
            <w:webHidden/>
          </w:rPr>
          <w:fldChar w:fldCharType="end"/>
        </w:r>
      </w:hyperlink>
    </w:p>
    <w:p w14:paraId="0F133845" w14:textId="63B019A6" w:rsidR="005E5905" w:rsidRDefault="00EE71F6">
      <w:pPr>
        <w:pStyle w:val="TOC3"/>
        <w:tabs>
          <w:tab w:val="right" w:leader="dot" w:pos="8630"/>
        </w:tabs>
        <w:rPr>
          <w:rFonts w:asciiTheme="minorHAnsi" w:eastAsiaTheme="minorEastAsia" w:hAnsiTheme="minorHAnsi" w:cstheme="minorBidi"/>
          <w:noProof/>
          <w:sz w:val="22"/>
          <w:szCs w:val="22"/>
          <w:lang w:eastAsia="en-CA"/>
        </w:rPr>
      </w:pPr>
      <w:hyperlink w:anchor="_Toc88844488" w:history="1">
        <w:r w:rsidR="005E5905" w:rsidRPr="001A2EE7">
          <w:rPr>
            <w:rStyle w:val="Hyperlink"/>
            <w:noProof/>
          </w:rPr>
          <w:t>1.1.2 The Saint John Dataset's PACF and ACF Plots – Parameters (24, 2, 25)</w:t>
        </w:r>
        <w:r w:rsidR="005E5905">
          <w:rPr>
            <w:noProof/>
            <w:webHidden/>
          </w:rPr>
          <w:tab/>
        </w:r>
        <w:r w:rsidR="005E5905">
          <w:rPr>
            <w:noProof/>
            <w:webHidden/>
          </w:rPr>
          <w:fldChar w:fldCharType="begin"/>
        </w:r>
        <w:r w:rsidR="005E5905">
          <w:rPr>
            <w:noProof/>
            <w:webHidden/>
          </w:rPr>
          <w:instrText xml:space="preserve"> PAGEREF _Toc88844488 \h </w:instrText>
        </w:r>
        <w:r w:rsidR="005E5905">
          <w:rPr>
            <w:noProof/>
            <w:webHidden/>
          </w:rPr>
        </w:r>
        <w:r w:rsidR="005E5905">
          <w:rPr>
            <w:noProof/>
            <w:webHidden/>
          </w:rPr>
          <w:fldChar w:fldCharType="separate"/>
        </w:r>
        <w:r w:rsidR="00156EEA">
          <w:rPr>
            <w:noProof/>
            <w:webHidden/>
          </w:rPr>
          <w:t>127</w:t>
        </w:r>
        <w:r w:rsidR="005E5905">
          <w:rPr>
            <w:noProof/>
            <w:webHidden/>
          </w:rPr>
          <w:fldChar w:fldCharType="end"/>
        </w:r>
      </w:hyperlink>
    </w:p>
    <w:p w14:paraId="6F627725" w14:textId="050C5737" w:rsidR="005E5905" w:rsidRDefault="00EE71F6">
      <w:pPr>
        <w:pStyle w:val="TOC1"/>
        <w:rPr>
          <w:rFonts w:asciiTheme="minorHAnsi" w:eastAsiaTheme="minorEastAsia" w:hAnsiTheme="minorHAnsi" w:cstheme="minorBidi"/>
          <w:noProof/>
          <w:sz w:val="22"/>
          <w:szCs w:val="22"/>
          <w:lang w:eastAsia="en-CA"/>
        </w:rPr>
      </w:pPr>
      <w:hyperlink w:anchor="_Toc88844489" w:history="1">
        <w:r w:rsidR="005E5905" w:rsidRPr="001A2EE7">
          <w:rPr>
            <w:rStyle w:val="Hyperlink"/>
            <w:noProof/>
          </w:rPr>
          <w:t>Appendix B</w:t>
        </w:r>
        <w:r w:rsidR="005E5905">
          <w:rPr>
            <w:noProof/>
            <w:webHidden/>
          </w:rPr>
          <w:tab/>
        </w:r>
        <w:r w:rsidR="005E5905">
          <w:rPr>
            <w:noProof/>
            <w:webHidden/>
          </w:rPr>
          <w:fldChar w:fldCharType="begin"/>
        </w:r>
        <w:r w:rsidR="005E5905">
          <w:rPr>
            <w:noProof/>
            <w:webHidden/>
          </w:rPr>
          <w:instrText xml:space="preserve"> PAGEREF _Toc88844489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2F81BC9B" w14:textId="07D8C849"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90" w:history="1">
        <w:r w:rsidR="005E5905" w:rsidRPr="001A2EE7">
          <w:rPr>
            <w:rStyle w:val="Hyperlink"/>
            <w:noProof/>
          </w:rPr>
          <w:t>1.1 The Toronto Dataset's Overall Performance Metrics</w:t>
        </w:r>
        <w:r w:rsidR="005E5905">
          <w:rPr>
            <w:noProof/>
            <w:webHidden/>
          </w:rPr>
          <w:tab/>
        </w:r>
        <w:r w:rsidR="005E5905">
          <w:rPr>
            <w:noProof/>
            <w:webHidden/>
          </w:rPr>
          <w:fldChar w:fldCharType="begin"/>
        </w:r>
        <w:r w:rsidR="005E5905">
          <w:rPr>
            <w:noProof/>
            <w:webHidden/>
          </w:rPr>
          <w:instrText xml:space="preserve"> PAGEREF _Toc88844490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1F2D4B05" w14:textId="6200857F"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91" w:history="1">
        <w:r w:rsidR="005E5905" w:rsidRPr="001A2EE7">
          <w:rPr>
            <w:rStyle w:val="Hyperlink"/>
            <w:noProof/>
          </w:rPr>
          <w:t>1.2 The Ottawa Dataset's Overall Performance Metrics</w:t>
        </w:r>
        <w:r w:rsidR="005E5905">
          <w:rPr>
            <w:noProof/>
            <w:webHidden/>
          </w:rPr>
          <w:tab/>
        </w:r>
        <w:r w:rsidR="005E5905">
          <w:rPr>
            <w:noProof/>
            <w:webHidden/>
          </w:rPr>
          <w:fldChar w:fldCharType="begin"/>
        </w:r>
        <w:r w:rsidR="005E5905">
          <w:rPr>
            <w:noProof/>
            <w:webHidden/>
          </w:rPr>
          <w:instrText xml:space="preserve"> PAGEREF _Toc88844491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27A3C7F3" w14:textId="438F526B" w:rsidR="005E5905" w:rsidRDefault="00EE71F6">
      <w:pPr>
        <w:pStyle w:val="TOC2"/>
        <w:tabs>
          <w:tab w:val="right" w:leader="dot" w:pos="8630"/>
        </w:tabs>
        <w:rPr>
          <w:rFonts w:asciiTheme="minorHAnsi" w:eastAsiaTheme="minorEastAsia" w:hAnsiTheme="minorHAnsi" w:cstheme="minorBidi"/>
          <w:noProof/>
          <w:sz w:val="22"/>
          <w:szCs w:val="22"/>
          <w:lang w:eastAsia="en-CA"/>
        </w:rPr>
      </w:pPr>
      <w:hyperlink w:anchor="_Toc88844492" w:history="1">
        <w:r w:rsidR="005E5905" w:rsidRPr="001A2EE7">
          <w:rPr>
            <w:rStyle w:val="Hyperlink"/>
            <w:noProof/>
          </w:rPr>
          <w:t>1.3 The Saint John Dataset's Overall Performance Metrics</w:t>
        </w:r>
        <w:r w:rsidR="005E5905">
          <w:rPr>
            <w:noProof/>
            <w:webHidden/>
          </w:rPr>
          <w:tab/>
        </w:r>
        <w:r w:rsidR="005E5905">
          <w:rPr>
            <w:noProof/>
            <w:webHidden/>
          </w:rPr>
          <w:fldChar w:fldCharType="begin"/>
        </w:r>
        <w:r w:rsidR="005E5905">
          <w:rPr>
            <w:noProof/>
            <w:webHidden/>
          </w:rPr>
          <w:instrText xml:space="preserve"> PAGEREF _Toc88844492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43376AB8" w14:textId="513A738B"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844422"/>
      <w:r>
        <w:lastRenderedPageBreak/>
        <w:t>List of Tables</w:t>
      </w:r>
      <w:bookmarkEnd w:id="5"/>
      <w:r>
        <w:t xml:space="preserve"> </w:t>
      </w:r>
    </w:p>
    <w:p w14:paraId="4B2CAE6B" w14:textId="780506D7" w:rsidR="005E5905"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844493" w:history="1">
        <w:r w:rsidR="005E5905" w:rsidRPr="00D853D2">
          <w:rPr>
            <w:rStyle w:val="Hyperlink"/>
            <w:noProof/>
          </w:rPr>
          <w:t>Table 1 - Formulas for Several Frequently Used Performance Metrics</w:t>
        </w:r>
        <w:r w:rsidR="005E5905">
          <w:rPr>
            <w:noProof/>
            <w:webHidden/>
          </w:rPr>
          <w:tab/>
        </w:r>
        <w:r w:rsidR="005E5905">
          <w:rPr>
            <w:noProof/>
            <w:webHidden/>
          </w:rPr>
          <w:fldChar w:fldCharType="begin"/>
        </w:r>
        <w:r w:rsidR="005E5905">
          <w:rPr>
            <w:noProof/>
            <w:webHidden/>
          </w:rPr>
          <w:instrText xml:space="preserve"> PAGEREF _Toc88844493 \h </w:instrText>
        </w:r>
        <w:r w:rsidR="005E5905">
          <w:rPr>
            <w:noProof/>
            <w:webHidden/>
          </w:rPr>
        </w:r>
        <w:r w:rsidR="005E5905">
          <w:rPr>
            <w:noProof/>
            <w:webHidden/>
          </w:rPr>
          <w:fldChar w:fldCharType="separate"/>
        </w:r>
        <w:r w:rsidR="00156EEA">
          <w:rPr>
            <w:noProof/>
            <w:webHidden/>
          </w:rPr>
          <w:t>28</w:t>
        </w:r>
        <w:r w:rsidR="005E5905">
          <w:rPr>
            <w:noProof/>
            <w:webHidden/>
          </w:rPr>
          <w:fldChar w:fldCharType="end"/>
        </w:r>
      </w:hyperlink>
    </w:p>
    <w:p w14:paraId="0C2C2AB2" w14:textId="1B7DBEBA"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494" w:history="1">
        <w:r w:rsidR="005E5905" w:rsidRPr="00D853D2">
          <w:rPr>
            <w:rStyle w:val="Hyperlink"/>
            <w:noProof/>
          </w:rPr>
          <w:t>Table 2 - The MLR Forecaster's Independent Variables</w:t>
        </w:r>
        <w:r w:rsidR="005E5905">
          <w:rPr>
            <w:noProof/>
            <w:webHidden/>
          </w:rPr>
          <w:tab/>
        </w:r>
        <w:r w:rsidR="005E5905">
          <w:rPr>
            <w:noProof/>
            <w:webHidden/>
          </w:rPr>
          <w:fldChar w:fldCharType="begin"/>
        </w:r>
        <w:r w:rsidR="005E5905">
          <w:rPr>
            <w:noProof/>
            <w:webHidden/>
          </w:rPr>
          <w:instrText xml:space="preserve"> PAGEREF _Toc88844494 \h </w:instrText>
        </w:r>
        <w:r w:rsidR="005E5905">
          <w:rPr>
            <w:noProof/>
            <w:webHidden/>
          </w:rPr>
        </w:r>
        <w:r w:rsidR="005E5905">
          <w:rPr>
            <w:noProof/>
            <w:webHidden/>
          </w:rPr>
          <w:fldChar w:fldCharType="separate"/>
        </w:r>
        <w:r w:rsidR="00156EEA">
          <w:rPr>
            <w:noProof/>
            <w:webHidden/>
          </w:rPr>
          <w:t>33</w:t>
        </w:r>
        <w:r w:rsidR="005E5905">
          <w:rPr>
            <w:noProof/>
            <w:webHidden/>
          </w:rPr>
          <w:fldChar w:fldCharType="end"/>
        </w:r>
      </w:hyperlink>
    </w:p>
    <w:p w14:paraId="156EB0C1" w14:textId="2BE32FE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495" w:history="1">
        <w:r w:rsidR="005E5905" w:rsidRPr="00D853D2">
          <w:rPr>
            <w:rStyle w:val="Hyperlink"/>
            <w:noProof/>
          </w:rPr>
          <w:t>Table 3 - The ARIMA hyperparameters that were used across all datasets</w:t>
        </w:r>
        <w:r w:rsidR="005E5905">
          <w:rPr>
            <w:noProof/>
            <w:webHidden/>
          </w:rPr>
          <w:tab/>
        </w:r>
        <w:r w:rsidR="005E5905">
          <w:rPr>
            <w:noProof/>
            <w:webHidden/>
          </w:rPr>
          <w:fldChar w:fldCharType="begin"/>
        </w:r>
        <w:r w:rsidR="005E5905">
          <w:rPr>
            <w:noProof/>
            <w:webHidden/>
          </w:rPr>
          <w:instrText xml:space="preserve"> PAGEREF _Toc88844495 \h </w:instrText>
        </w:r>
        <w:r w:rsidR="005E5905">
          <w:rPr>
            <w:noProof/>
            <w:webHidden/>
          </w:rPr>
        </w:r>
        <w:r w:rsidR="005E5905">
          <w:rPr>
            <w:noProof/>
            <w:webHidden/>
          </w:rPr>
          <w:fldChar w:fldCharType="separate"/>
        </w:r>
        <w:r w:rsidR="00156EEA">
          <w:rPr>
            <w:noProof/>
            <w:webHidden/>
          </w:rPr>
          <w:t>33</w:t>
        </w:r>
        <w:r w:rsidR="005E5905">
          <w:rPr>
            <w:noProof/>
            <w:webHidden/>
          </w:rPr>
          <w:fldChar w:fldCharType="end"/>
        </w:r>
      </w:hyperlink>
    </w:p>
    <w:p w14:paraId="527F9788" w14:textId="6BFF1DB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496" w:history="1">
        <w:r w:rsidR="005E5905" w:rsidRPr="00D853D2">
          <w:rPr>
            <w:rStyle w:val="Hyperlink"/>
            <w:noProof/>
          </w:rPr>
          <w:t>Table 4 - Overall MAPE and RMSE for Each Forecaster – Toronto Dataset</w:t>
        </w:r>
        <w:r w:rsidR="005E5905">
          <w:rPr>
            <w:noProof/>
            <w:webHidden/>
          </w:rPr>
          <w:tab/>
        </w:r>
        <w:r w:rsidR="005E5905">
          <w:rPr>
            <w:noProof/>
            <w:webHidden/>
          </w:rPr>
          <w:fldChar w:fldCharType="begin"/>
        </w:r>
        <w:r w:rsidR="005E5905">
          <w:rPr>
            <w:noProof/>
            <w:webHidden/>
          </w:rPr>
          <w:instrText xml:space="preserve"> PAGEREF _Toc88844496 \h </w:instrText>
        </w:r>
        <w:r w:rsidR="005E5905">
          <w:rPr>
            <w:noProof/>
            <w:webHidden/>
          </w:rPr>
        </w:r>
        <w:r w:rsidR="005E5905">
          <w:rPr>
            <w:noProof/>
            <w:webHidden/>
          </w:rPr>
          <w:fldChar w:fldCharType="separate"/>
        </w:r>
        <w:r w:rsidR="00156EEA">
          <w:rPr>
            <w:noProof/>
            <w:webHidden/>
          </w:rPr>
          <w:t>39</w:t>
        </w:r>
        <w:r w:rsidR="005E5905">
          <w:rPr>
            <w:noProof/>
            <w:webHidden/>
          </w:rPr>
          <w:fldChar w:fldCharType="end"/>
        </w:r>
      </w:hyperlink>
    </w:p>
    <w:p w14:paraId="03E517D3" w14:textId="254EBAF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497" w:history="1">
        <w:r w:rsidR="005E5905" w:rsidRPr="00D853D2">
          <w:rPr>
            <w:rStyle w:val="Hyperlink"/>
            <w:noProof/>
          </w:rPr>
          <w:t>Table 5 - Matrix Analysis of Peak Values and Time Difference – Toronto Dataset</w:t>
        </w:r>
        <w:r w:rsidR="005E5905">
          <w:rPr>
            <w:noProof/>
            <w:webHidden/>
          </w:rPr>
          <w:tab/>
        </w:r>
        <w:r w:rsidR="005E5905">
          <w:rPr>
            <w:noProof/>
            <w:webHidden/>
          </w:rPr>
          <w:fldChar w:fldCharType="begin"/>
        </w:r>
        <w:r w:rsidR="005E5905">
          <w:rPr>
            <w:noProof/>
            <w:webHidden/>
          </w:rPr>
          <w:instrText xml:space="preserve"> PAGEREF _Toc88844497 \h </w:instrText>
        </w:r>
        <w:r w:rsidR="005E5905">
          <w:rPr>
            <w:noProof/>
            <w:webHidden/>
          </w:rPr>
        </w:r>
        <w:r w:rsidR="005E5905">
          <w:rPr>
            <w:noProof/>
            <w:webHidden/>
          </w:rPr>
          <w:fldChar w:fldCharType="separate"/>
        </w:r>
        <w:r w:rsidR="00156EEA">
          <w:rPr>
            <w:noProof/>
            <w:webHidden/>
          </w:rPr>
          <w:t>40</w:t>
        </w:r>
        <w:r w:rsidR="005E5905">
          <w:rPr>
            <w:noProof/>
            <w:webHidden/>
          </w:rPr>
          <w:fldChar w:fldCharType="end"/>
        </w:r>
      </w:hyperlink>
    </w:p>
    <w:p w14:paraId="06CF9DD9" w14:textId="73C80F6F"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498" w:history="1">
        <w:r w:rsidR="005E5905" w:rsidRPr="00D853D2">
          <w:rPr>
            <w:rStyle w:val="Hyperlink"/>
            <w:noProof/>
          </w:rPr>
          <w:t>Table 6 - Overall MAPE and RMSE for Each Forecaster – Ottawa Dataset</w:t>
        </w:r>
        <w:r w:rsidR="005E5905">
          <w:rPr>
            <w:noProof/>
            <w:webHidden/>
          </w:rPr>
          <w:tab/>
        </w:r>
        <w:r w:rsidR="005E5905">
          <w:rPr>
            <w:noProof/>
            <w:webHidden/>
          </w:rPr>
          <w:fldChar w:fldCharType="begin"/>
        </w:r>
        <w:r w:rsidR="005E5905">
          <w:rPr>
            <w:noProof/>
            <w:webHidden/>
          </w:rPr>
          <w:instrText xml:space="preserve"> PAGEREF _Toc88844498 \h </w:instrText>
        </w:r>
        <w:r w:rsidR="005E5905">
          <w:rPr>
            <w:noProof/>
            <w:webHidden/>
          </w:rPr>
        </w:r>
        <w:r w:rsidR="005E5905">
          <w:rPr>
            <w:noProof/>
            <w:webHidden/>
          </w:rPr>
          <w:fldChar w:fldCharType="separate"/>
        </w:r>
        <w:r w:rsidR="00156EEA">
          <w:rPr>
            <w:noProof/>
            <w:webHidden/>
          </w:rPr>
          <w:t>41</w:t>
        </w:r>
        <w:r w:rsidR="005E5905">
          <w:rPr>
            <w:noProof/>
            <w:webHidden/>
          </w:rPr>
          <w:fldChar w:fldCharType="end"/>
        </w:r>
      </w:hyperlink>
    </w:p>
    <w:p w14:paraId="65E7370A" w14:textId="23EA325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499" w:history="1">
        <w:r w:rsidR="005E5905" w:rsidRPr="00D853D2">
          <w:rPr>
            <w:rStyle w:val="Hyperlink"/>
            <w:noProof/>
          </w:rPr>
          <w:t>Table 7 - Matrix Analysis of Peak Values and Time Difference – Ottawa Dataset</w:t>
        </w:r>
        <w:r w:rsidR="005E5905">
          <w:rPr>
            <w:noProof/>
            <w:webHidden/>
          </w:rPr>
          <w:tab/>
        </w:r>
        <w:r w:rsidR="005E5905">
          <w:rPr>
            <w:noProof/>
            <w:webHidden/>
          </w:rPr>
          <w:fldChar w:fldCharType="begin"/>
        </w:r>
        <w:r w:rsidR="005E5905">
          <w:rPr>
            <w:noProof/>
            <w:webHidden/>
          </w:rPr>
          <w:instrText xml:space="preserve"> PAGEREF _Toc88844499 \h </w:instrText>
        </w:r>
        <w:r w:rsidR="005E5905">
          <w:rPr>
            <w:noProof/>
            <w:webHidden/>
          </w:rPr>
        </w:r>
        <w:r w:rsidR="005E5905">
          <w:rPr>
            <w:noProof/>
            <w:webHidden/>
          </w:rPr>
          <w:fldChar w:fldCharType="separate"/>
        </w:r>
        <w:r w:rsidR="00156EEA">
          <w:rPr>
            <w:noProof/>
            <w:webHidden/>
          </w:rPr>
          <w:t>42</w:t>
        </w:r>
        <w:r w:rsidR="005E5905">
          <w:rPr>
            <w:noProof/>
            <w:webHidden/>
          </w:rPr>
          <w:fldChar w:fldCharType="end"/>
        </w:r>
      </w:hyperlink>
    </w:p>
    <w:p w14:paraId="72377716" w14:textId="0D0075D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0" w:history="1">
        <w:r w:rsidR="005E5905" w:rsidRPr="00D853D2">
          <w:rPr>
            <w:rStyle w:val="Hyperlink"/>
            <w:noProof/>
          </w:rPr>
          <w:t>Table 8 - Overall MAPE and RMSE for Each Forecaster – Saint John Dataset</w:t>
        </w:r>
        <w:r w:rsidR="005E5905">
          <w:rPr>
            <w:noProof/>
            <w:webHidden/>
          </w:rPr>
          <w:tab/>
        </w:r>
        <w:r w:rsidR="005E5905">
          <w:rPr>
            <w:noProof/>
            <w:webHidden/>
          </w:rPr>
          <w:fldChar w:fldCharType="begin"/>
        </w:r>
        <w:r w:rsidR="005E5905">
          <w:rPr>
            <w:noProof/>
            <w:webHidden/>
          </w:rPr>
          <w:instrText xml:space="preserve"> PAGEREF _Toc88844500 \h </w:instrText>
        </w:r>
        <w:r w:rsidR="005E5905">
          <w:rPr>
            <w:noProof/>
            <w:webHidden/>
          </w:rPr>
        </w:r>
        <w:r w:rsidR="005E5905">
          <w:rPr>
            <w:noProof/>
            <w:webHidden/>
          </w:rPr>
          <w:fldChar w:fldCharType="separate"/>
        </w:r>
        <w:r w:rsidR="00156EEA">
          <w:rPr>
            <w:noProof/>
            <w:webHidden/>
          </w:rPr>
          <w:t>43</w:t>
        </w:r>
        <w:r w:rsidR="005E5905">
          <w:rPr>
            <w:noProof/>
            <w:webHidden/>
          </w:rPr>
          <w:fldChar w:fldCharType="end"/>
        </w:r>
      </w:hyperlink>
    </w:p>
    <w:p w14:paraId="54E07BE1" w14:textId="1696107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1" w:history="1">
        <w:r w:rsidR="005E5905" w:rsidRPr="00D853D2">
          <w:rPr>
            <w:rStyle w:val="Hyperlink"/>
            <w:noProof/>
          </w:rPr>
          <w:t>Table 9 - Matrix Analysis of Peak Values and Time Difference – Saint John Dataset</w:t>
        </w:r>
        <w:r w:rsidR="005E5905">
          <w:rPr>
            <w:noProof/>
            <w:webHidden/>
          </w:rPr>
          <w:tab/>
        </w:r>
        <w:r w:rsidR="005E5905">
          <w:rPr>
            <w:noProof/>
            <w:webHidden/>
          </w:rPr>
          <w:fldChar w:fldCharType="begin"/>
        </w:r>
        <w:r w:rsidR="005E5905">
          <w:rPr>
            <w:noProof/>
            <w:webHidden/>
          </w:rPr>
          <w:instrText xml:space="preserve"> PAGEREF _Toc88844501 \h </w:instrText>
        </w:r>
        <w:r w:rsidR="005E5905">
          <w:rPr>
            <w:noProof/>
            <w:webHidden/>
          </w:rPr>
        </w:r>
        <w:r w:rsidR="005E5905">
          <w:rPr>
            <w:noProof/>
            <w:webHidden/>
          </w:rPr>
          <w:fldChar w:fldCharType="separate"/>
        </w:r>
        <w:r w:rsidR="00156EEA">
          <w:rPr>
            <w:noProof/>
            <w:webHidden/>
          </w:rPr>
          <w:t>44</w:t>
        </w:r>
        <w:r w:rsidR="005E5905">
          <w:rPr>
            <w:noProof/>
            <w:webHidden/>
          </w:rPr>
          <w:fldChar w:fldCharType="end"/>
        </w:r>
      </w:hyperlink>
    </w:p>
    <w:p w14:paraId="42FD4E5D" w14:textId="752B713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2" w:history="1">
        <w:r w:rsidR="005E5905" w:rsidRPr="00D853D2">
          <w:rPr>
            <w:rStyle w:val="Hyperlink"/>
            <w:noProof/>
          </w:rPr>
          <w:t>Table 10 - Seasonal MAPE and RMSE for the Toronto Dataset</w:t>
        </w:r>
        <w:r w:rsidR="005E5905">
          <w:rPr>
            <w:noProof/>
            <w:webHidden/>
          </w:rPr>
          <w:tab/>
        </w:r>
        <w:r w:rsidR="005E5905">
          <w:rPr>
            <w:noProof/>
            <w:webHidden/>
          </w:rPr>
          <w:fldChar w:fldCharType="begin"/>
        </w:r>
        <w:r w:rsidR="005E5905">
          <w:rPr>
            <w:noProof/>
            <w:webHidden/>
          </w:rPr>
          <w:instrText xml:space="preserve"> PAGEREF _Toc88844502 \h </w:instrText>
        </w:r>
        <w:r w:rsidR="005E5905">
          <w:rPr>
            <w:noProof/>
            <w:webHidden/>
          </w:rPr>
        </w:r>
        <w:r w:rsidR="005E5905">
          <w:rPr>
            <w:noProof/>
            <w:webHidden/>
          </w:rPr>
          <w:fldChar w:fldCharType="separate"/>
        </w:r>
        <w:r w:rsidR="00156EEA">
          <w:rPr>
            <w:noProof/>
            <w:webHidden/>
          </w:rPr>
          <w:t>62</w:t>
        </w:r>
        <w:r w:rsidR="005E5905">
          <w:rPr>
            <w:noProof/>
            <w:webHidden/>
          </w:rPr>
          <w:fldChar w:fldCharType="end"/>
        </w:r>
      </w:hyperlink>
    </w:p>
    <w:p w14:paraId="0AB427A5" w14:textId="1B73F50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3" w:history="1">
        <w:r w:rsidR="005E5905" w:rsidRPr="00D853D2">
          <w:rPr>
            <w:rStyle w:val="Hyperlink"/>
            <w:noProof/>
          </w:rPr>
          <w:t>Table 11 - Seasonal MAPE and RMSE for the Ottawa Dataset</w:t>
        </w:r>
        <w:r w:rsidR="005E5905">
          <w:rPr>
            <w:noProof/>
            <w:webHidden/>
          </w:rPr>
          <w:tab/>
        </w:r>
        <w:r w:rsidR="005E5905">
          <w:rPr>
            <w:noProof/>
            <w:webHidden/>
          </w:rPr>
          <w:fldChar w:fldCharType="begin"/>
        </w:r>
        <w:r w:rsidR="005E5905">
          <w:rPr>
            <w:noProof/>
            <w:webHidden/>
          </w:rPr>
          <w:instrText xml:space="preserve"> PAGEREF _Toc88844503 \h </w:instrText>
        </w:r>
        <w:r w:rsidR="005E5905">
          <w:rPr>
            <w:noProof/>
            <w:webHidden/>
          </w:rPr>
        </w:r>
        <w:r w:rsidR="005E5905">
          <w:rPr>
            <w:noProof/>
            <w:webHidden/>
          </w:rPr>
          <w:fldChar w:fldCharType="separate"/>
        </w:r>
        <w:r w:rsidR="00156EEA">
          <w:rPr>
            <w:noProof/>
            <w:webHidden/>
          </w:rPr>
          <w:t>80</w:t>
        </w:r>
        <w:r w:rsidR="005E5905">
          <w:rPr>
            <w:noProof/>
            <w:webHidden/>
          </w:rPr>
          <w:fldChar w:fldCharType="end"/>
        </w:r>
      </w:hyperlink>
    </w:p>
    <w:p w14:paraId="3C61A0F6" w14:textId="1965E01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4" w:history="1">
        <w:r w:rsidR="005E5905" w:rsidRPr="00D853D2">
          <w:rPr>
            <w:rStyle w:val="Hyperlink"/>
            <w:noProof/>
          </w:rPr>
          <w:t>Table 12 - Seasonal MAPE and RMSE for the Saint John Dataset</w:t>
        </w:r>
        <w:r w:rsidR="005E5905">
          <w:rPr>
            <w:noProof/>
            <w:webHidden/>
          </w:rPr>
          <w:tab/>
        </w:r>
        <w:r w:rsidR="005E5905">
          <w:rPr>
            <w:noProof/>
            <w:webHidden/>
          </w:rPr>
          <w:fldChar w:fldCharType="begin"/>
        </w:r>
        <w:r w:rsidR="005E5905">
          <w:rPr>
            <w:noProof/>
            <w:webHidden/>
          </w:rPr>
          <w:instrText xml:space="preserve"> PAGEREF _Toc88844504 \h </w:instrText>
        </w:r>
        <w:r w:rsidR="005E5905">
          <w:rPr>
            <w:noProof/>
            <w:webHidden/>
          </w:rPr>
        </w:r>
        <w:r w:rsidR="005E5905">
          <w:rPr>
            <w:noProof/>
            <w:webHidden/>
          </w:rPr>
          <w:fldChar w:fldCharType="separate"/>
        </w:r>
        <w:r w:rsidR="00156EEA">
          <w:rPr>
            <w:noProof/>
            <w:webHidden/>
          </w:rPr>
          <w:t>97</w:t>
        </w:r>
        <w:r w:rsidR="005E5905">
          <w:rPr>
            <w:noProof/>
            <w:webHidden/>
          </w:rPr>
          <w:fldChar w:fldCharType="end"/>
        </w:r>
      </w:hyperlink>
    </w:p>
    <w:p w14:paraId="0868C3CE" w14:textId="0D749FE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5" w:history="1">
        <w:r w:rsidR="005E5905" w:rsidRPr="00D853D2">
          <w:rPr>
            <w:rStyle w:val="Hyperlink"/>
            <w:noProof/>
          </w:rPr>
          <w:t>Table 13 – The Overall Performance Metrics – Toronto Dataset</w:t>
        </w:r>
        <w:r w:rsidR="005E5905">
          <w:rPr>
            <w:noProof/>
            <w:webHidden/>
          </w:rPr>
          <w:tab/>
        </w:r>
        <w:r w:rsidR="005E5905">
          <w:rPr>
            <w:noProof/>
            <w:webHidden/>
          </w:rPr>
          <w:fldChar w:fldCharType="begin"/>
        </w:r>
        <w:r w:rsidR="005E5905">
          <w:rPr>
            <w:noProof/>
            <w:webHidden/>
          </w:rPr>
          <w:instrText xml:space="preserve"> PAGEREF _Toc88844505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362C5F6C" w14:textId="280759D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6" w:history="1">
        <w:r w:rsidR="005E5905" w:rsidRPr="00D853D2">
          <w:rPr>
            <w:rStyle w:val="Hyperlink"/>
            <w:noProof/>
          </w:rPr>
          <w:t>Table 14 - The Overall Performance Metrics – Ottawa Dataset</w:t>
        </w:r>
        <w:r w:rsidR="005E5905">
          <w:rPr>
            <w:noProof/>
            <w:webHidden/>
          </w:rPr>
          <w:tab/>
        </w:r>
        <w:r w:rsidR="005E5905">
          <w:rPr>
            <w:noProof/>
            <w:webHidden/>
          </w:rPr>
          <w:fldChar w:fldCharType="begin"/>
        </w:r>
        <w:r w:rsidR="005E5905">
          <w:rPr>
            <w:noProof/>
            <w:webHidden/>
          </w:rPr>
          <w:instrText xml:space="preserve"> PAGEREF _Toc88844506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5F5584CE" w14:textId="59DB3B0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7" w:history="1">
        <w:r w:rsidR="005E5905" w:rsidRPr="00D853D2">
          <w:rPr>
            <w:rStyle w:val="Hyperlink"/>
            <w:noProof/>
          </w:rPr>
          <w:t>Table 15 - The Overall Performance Metrics – Saint John Dataset</w:t>
        </w:r>
        <w:r w:rsidR="005E5905">
          <w:rPr>
            <w:noProof/>
            <w:webHidden/>
          </w:rPr>
          <w:tab/>
        </w:r>
        <w:r w:rsidR="005E5905">
          <w:rPr>
            <w:noProof/>
            <w:webHidden/>
          </w:rPr>
          <w:fldChar w:fldCharType="begin"/>
        </w:r>
        <w:r w:rsidR="005E5905">
          <w:rPr>
            <w:noProof/>
            <w:webHidden/>
          </w:rPr>
          <w:instrText xml:space="preserve"> PAGEREF _Toc88844507 \h </w:instrText>
        </w:r>
        <w:r w:rsidR="005E5905">
          <w:rPr>
            <w:noProof/>
            <w:webHidden/>
          </w:rPr>
        </w:r>
        <w:r w:rsidR="005E5905">
          <w:rPr>
            <w:noProof/>
            <w:webHidden/>
          </w:rPr>
          <w:fldChar w:fldCharType="separate"/>
        </w:r>
        <w:r w:rsidR="00156EEA">
          <w:rPr>
            <w:noProof/>
            <w:webHidden/>
          </w:rPr>
          <w:t>129</w:t>
        </w:r>
        <w:r w:rsidR="005E5905">
          <w:rPr>
            <w:noProof/>
            <w:webHidden/>
          </w:rPr>
          <w:fldChar w:fldCharType="end"/>
        </w:r>
      </w:hyperlink>
    </w:p>
    <w:p w14:paraId="41310AC4" w14:textId="6ED4B31E"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844423"/>
      <w:r>
        <w:lastRenderedPageBreak/>
        <w:t>List of Figures</w:t>
      </w:r>
      <w:bookmarkEnd w:id="6"/>
      <w:r>
        <w:t xml:space="preserve"> </w:t>
      </w:r>
    </w:p>
    <w:p w14:paraId="0C44E3EB" w14:textId="02B65C86" w:rsidR="005E5905"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844508" w:history="1">
        <w:r w:rsidR="005E5905" w:rsidRPr="00015F4C">
          <w:rPr>
            <w:rStyle w:val="Hyperlink"/>
            <w:noProof/>
          </w:rPr>
          <w:t>Figure 1 - The Structure of a Simple Feed-forward ANN, and The Block Diagram of the Third Generation ANNSTLF [38]</w:t>
        </w:r>
        <w:r w:rsidR="005E5905">
          <w:rPr>
            <w:noProof/>
            <w:webHidden/>
          </w:rPr>
          <w:tab/>
        </w:r>
        <w:r w:rsidR="005E5905">
          <w:rPr>
            <w:noProof/>
            <w:webHidden/>
          </w:rPr>
          <w:fldChar w:fldCharType="begin"/>
        </w:r>
        <w:r w:rsidR="005E5905">
          <w:rPr>
            <w:noProof/>
            <w:webHidden/>
          </w:rPr>
          <w:instrText xml:space="preserve"> PAGEREF _Toc88844508 \h </w:instrText>
        </w:r>
        <w:r w:rsidR="005E5905">
          <w:rPr>
            <w:noProof/>
            <w:webHidden/>
          </w:rPr>
        </w:r>
        <w:r w:rsidR="005E5905">
          <w:rPr>
            <w:noProof/>
            <w:webHidden/>
          </w:rPr>
          <w:fldChar w:fldCharType="separate"/>
        </w:r>
        <w:r w:rsidR="00156EEA">
          <w:rPr>
            <w:noProof/>
            <w:webHidden/>
          </w:rPr>
          <w:t>13</w:t>
        </w:r>
        <w:r w:rsidR="005E5905">
          <w:rPr>
            <w:noProof/>
            <w:webHidden/>
          </w:rPr>
          <w:fldChar w:fldCharType="end"/>
        </w:r>
      </w:hyperlink>
    </w:p>
    <w:p w14:paraId="49E87148" w14:textId="384790E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09" w:history="1">
        <w:r w:rsidR="005E5905" w:rsidRPr="00015F4C">
          <w:rPr>
            <w:rStyle w:val="Hyperlink"/>
            <w:noProof/>
          </w:rPr>
          <w:t>Figure 3 - The Block of Long-Term Short-Term Memory [141]</w:t>
        </w:r>
        <w:r w:rsidR="005E5905">
          <w:rPr>
            <w:noProof/>
            <w:webHidden/>
          </w:rPr>
          <w:tab/>
        </w:r>
        <w:r w:rsidR="005E5905">
          <w:rPr>
            <w:noProof/>
            <w:webHidden/>
          </w:rPr>
          <w:fldChar w:fldCharType="begin"/>
        </w:r>
        <w:r w:rsidR="005E5905">
          <w:rPr>
            <w:noProof/>
            <w:webHidden/>
          </w:rPr>
          <w:instrText xml:space="preserve"> PAGEREF _Toc88844509 \h </w:instrText>
        </w:r>
        <w:r w:rsidR="005E5905">
          <w:rPr>
            <w:noProof/>
            <w:webHidden/>
          </w:rPr>
        </w:r>
        <w:r w:rsidR="005E5905">
          <w:rPr>
            <w:noProof/>
            <w:webHidden/>
          </w:rPr>
          <w:fldChar w:fldCharType="separate"/>
        </w:r>
        <w:r w:rsidR="00156EEA">
          <w:rPr>
            <w:noProof/>
            <w:webHidden/>
          </w:rPr>
          <w:t>19</w:t>
        </w:r>
        <w:r w:rsidR="005E5905">
          <w:rPr>
            <w:noProof/>
            <w:webHidden/>
          </w:rPr>
          <w:fldChar w:fldCharType="end"/>
        </w:r>
      </w:hyperlink>
    </w:p>
    <w:p w14:paraId="754EB8DC" w14:textId="10526BA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0" w:history="1">
        <w:r w:rsidR="005E5905" w:rsidRPr="00015F4C">
          <w:rPr>
            <w:rStyle w:val="Hyperlink"/>
            <w:noProof/>
          </w:rPr>
          <w:t xml:space="preserve">Figure 4 - </w:t>
        </w:r>
        <w:r w:rsidR="005E5905" w:rsidRPr="00015F4C">
          <w:rPr>
            <w:rStyle w:val="Hyperlink"/>
            <w:rFonts w:cstheme="minorHAnsi"/>
            <w:noProof/>
          </w:rPr>
          <w:t>An Illustration of a Typical CNN Network's Workflow [155]</w:t>
        </w:r>
        <w:r w:rsidR="005E5905">
          <w:rPr>
            <w:noProof/>
            <w:webHidden/>
          </w:rPr>
          <w:tab/>
        </w:r>
        <w:r w:rsidR="005E5905">
          <w:rPr>
            <w:noProof/>
            <w:webHidden/>
          </w:rPr>
          <w:fldChar w:fldCharType="begin"/>
        </w:r>
        <w:r w:rsidR="005E5905">
          <w:rPr>
            <w:noProof/>
            <w:webHidden/>
          </w:rPr>
          <w:instrText xml:space="preserve"> PAGEREF _Toc88844510 \h </w:instrText>
        </w:r>
        <w:r w:rsidR="005E5905">
          <w:rPr>
            <w:noProof/>
            <w:webHidden/>
          </w:rPr>
        </w:r>
        <w:r w:rsidR="005E5905">
          <w:rPr>
            <w:noProof/>
            <w:webHidden/>
          </w:rPr>
          <w:fldChar w:fldCharType="separate"/>
        </w:r>
        <w:r w:rsidR="00156EEA">
          <w:rPr>
            <w:noProof/>
            <w:webHidden/>
          </w:rPr>
          <w:t>22</w:t>
        </w:r>
        <w:r w:rsidR="005E5905">
          <w:rPr>
            <w:noProof/>
            <w:webHidden/>
          </w:rPr>
          <w:fldChar w:fldCharType="end"/>
        </w:r>
      </w:hyperlink>
    </w:p>
    <w:p w14:paraId="6816CABA" w14:textId="2747C70F"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1" w:history="1">
        <w:r w:rsidR="005E5905" w:rsidRPr="00015F4C">
          <w:rPr>
            <w:rStyle w:val="Hyperlink"/>
            <w:noProof/>
          </w:rPr>
          <w:t>Figure 5 – The Activation Function for Rectified Linear Units [156], and Examples of Max and Average Pooling [157].</w:t>
        </w:r>
        <w:r w:rsidR="005E5905">
          <w:rPr>
            <w:noProof/>
            <w:webHidden/>
          </w:rPr>
          <w:tab/>
        </w:r>
        <w:r w:rsidR="005E5905">
          <w:rPr>
            <w:noProof/>
            <w:webHidden/>
          </w:rPr>
          <w:fldChar w:fldCharType="begin"/>
        </w:r>
        <w:r w:rsidR="005E5905">
          <w:rPr>
            <w:noProof/>
            <w:webHidden/>
          </w:rPr>
          <w:instrText xml:space="preserve"> PAGEREF _Toc88844511 \h </w:instrText>
        </w:r>
        <w:r w:rsidR="005E5905">
          <w:rPr>
            <w:noProof/>
            <w:webHidden/>
          </w:rPr>
        </w:r>
        <w:r w:rsidR="005E5905">
          <w:rPr>
            <w:noProof/>
            <w:webHidden/>
          </w:rPr>
          <w:fldChar w:fldCharType="separate"/>
        </w:r>
        <w:r w:rsidR="00156EEA">
          <w:rPr>
            <w:noProof/>
            <w:webHidden/>
          </w:rPr>
          <w:t>23</w:t>
        </w:r>
        <w:r w:rsidR="005E5905">
          <w:rPr>
            <w:noProof/>
            <w:webHidden/>
          </w:rPr>
          <w:fldChar w:fldCharType="end"/>
        </w:r>
      </w:hyperlink>
    </w:p>
    <w:p w14:paraId="4D6C36AF" w14:textId="76BF140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2" w:history="1">
        <w:r w:rsidR="005E5905" w:rsidRPr="00015F4C">
          <w:rPr>
            <w:rStyle w:val="Hyperlink"/>
            <w:noProof/>
          </w:rPr>
          <w:t>Figure 6 – Peak Load vs Base Load [159]</w:t>
        </w:r>
        <w:r w:rsidR="005E5905">
          <w:rPr>
            <w:noProof/>
            <w:webHidden/>
          </w:rPr>
          <w:tab/>
        </w:r>
        <w:r w:rsidR="005E5905">
          <w:rPr>
            <w:noProof/>
            <w:webHidden/>
          </w:rPr>
          <w:fldChar w:fldCharType="begin"/>
        </w:r>
        <w:r w:rsidR="005E5905">
          <w:rPr>
            <w:noProof/>
            <w:webHidden/>
          </w:rPr>
          <w:instrText xml:space="preserve"> PAGEREF _Toc88844512 \h </w:instrText>
        </w:r>
        <w:r w:rsidR="005E5905">
          <w:rPr>
            <w:noProof/>
            <w:webHidden/>
          </w:rPr>
        </w:r>
        <w:r w:rsidR="005E5905">
          <w:rPr>
            <w:noProof/>
            <w:webHidden/>
          </w:rPr>
          <w:fldChar w:fldCharType="separate"/>
        </w:r>
        <w:r w:rsidR="00156EEA">
          <w:rPr>
            <w:noProof/>
            <w:webHidden/>
          </w:rPr>
          <w:t>26</w:t>
        </w:r>
        <w:r w:rsidR="005E5905">
          <w:rPr>
            <w:noProof/>
            <w:webHidden/>
          </w:rPr>
          <w:fldChar w:fldCharType="end"/>
        </w:r>
      </w:hyperlink>
    </w:p>
    <w:p w14:paraId="4B7AADBE" w14:textId="45009A0F"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3" w:history="1">
        <w:r w:rsidR="005E5905" w:rsidRPr="00015F4C">
          <w:rPr>
            <w:rStyle w:val="Hyperlink"/>
            <w:noProof/>
          </w:rPr>
          <w:t>Figure 7 – 2019 Average Daily Demand for Loads Across All Datasets</w:t>
        </w:r>
        <w:r w:rsidR="005E5905">
          <w:rPr>
            <w:noProof/>
            <w:webHidden/>
          </w:rPr>
          <w:tab/>
        </w:r>
        <w:r w:rsidR="005E5905">
          <w:rPr>
            <w:noProof/>
            <w:webHidden/>
          </w:rPr>
          <w:fldChar w:fldCharType="begin"/>
        </w:r>
        <w:r w:rsidR="005E5905">
          <w:rPr>
            <w:noProof/>
            <w:webHidden/>
          </w:rPr>
          <w:instrText xml:space="preserve"> PAGEREF _Toc88844513 \h </w:instrText>
        </w:r>
        <w:r w:rsidR="005E5905">
          <w:rPr>
            <w:noProof/>
            <w:webHidden/>
          </w:rPr>
        </w:r>
        <w:r w:rsidR="005E5905">
          <w:rPr>
            <w:noProof/>
            <w:webHidden/>
          </w:rPr>
          <w:fldChar w:fldCharType="separate"/>
        </w:r>
        <w:r w:rsidR="00156EEA">
          <w:rPr>
            <w:noProof/>
            <w:webHidden/>
          </w:rPr>
          <w:t>30</w:t>
        </w:r>
        <w:r w:rsidR="005E5905">
          <w:rPr>
            <w:noProof/>
            <w:webHidden/>
          </w:rPr>
          <w:fldChar w:fldCharType="end"/>
        </w:r>
      </w:hyperlink>
    </w:p>
    <w:p w14:paraId="3C682784" w14:textId="328906A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4" w:history="1">
        <w:r w:rsidR="005E5905" w:rsidRPr="00015F4C">
          <w:rPr>
            <w:rStyle w:val="Hyperlink"/>
            <w:noProof/>
          </w:rPr>
          <w:t>Figure 8 – The Structure of the BLF and CLF Network</w:t>
        </w:r>
        <w:r w:rsidR="005E5905">
          <w:rPr>
            <w:noProof/>
            <w:webHidden/>
          </w:rPr>
          <w:tab/>
        </w:r>
        <w:r w:rsidR="005E5905">
          <w:rPr>
            <w:noProof/>
            <w:webHidden/>
          </w:rPr>
          <w:fldChar w:fldCharType="begin"/>
        </w:r>
        <w:r w:rsidR="005E5905">
          <w:rPr>
            <w:noProof/>
            <w:webHidden/>
          </w:rPr>
          <w:instrText xml:space="preserve"> PAGEREF _Toc88844514 \h </w:instrText>
        </w:r>
        <w:r w:rsidR="005E5905">
          <w:rPr>
            <w:noProof/>
            <w:webHidden/>
          </w:rPr>
        </w:r>
        <w:r w:rsidR="005E5905">
          <w:rPr>
            <w:noProof/>
            <w:webHidden/>
          </w:rPr>
          <w:fldChar w:fldCharType="separate"/>
        </w:r>
        <w:r w:rsidR="00156EEA">
          <w:rPr>
            <w:noProof/>
            <w:webHidden/>
          </w:rPr>
          <w:t>34</w:t>
        </w:r>
        <w:r w:rsidR="005E5905">
          <w:rPr>
            <w:noProof/>
            <w:webHidden/>
          </w:rPr>
          <w:fldChar w:fldCharType="end"/>
        </w:r>
      </w:hyperlink>
    </w:p>
    <w:p w14:paraId="02C0D676" w14:textId="63C2757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5" w:history="1">
        <w:r w:rsidR="005E5905" w:rsidRPr="00015F4C">
          <w:rPr>
            <w:rStyle w:val="Hyperlink"/>
            <w:noProof/>
          </w:rPr>
          <w:t>Figure 9 - Load Demand on March 11, 2019, and CNN Forecast – Toronto Dataset</w:t>
        </w:r>
        <w:r w:rsidR="005E5905">
          <w:rPr>
            <w:noProof/>
            <w:webHidden/>
          </w:rPr>
          <w:tab/>
        </w:r>
        <w:r w:rsidR="005E5905">
          <w:rPr>
            <w:noProof/>
            <w:webHidden/>
          </w:rPr>
          <w:fldChar w:fldCharType="begin"/>
        </w:r>
        <w:r w:rsidR="005E5905">
          <w:rPr>
            <w:noProof/>
            <w:webHidden/>
          </w:rPr>
          <w:instrText xml:space="preserve"> PAGEREF _Toc88844515 \h </w:instrText>
        </w:r>
        <w:r w:rsidR="005E5905">
          <w:rPr>
            <w:noProof/>
            <w:webHidden/>
          </w:rPr>
        </w:r>
        <w:r w:rsidR="005E5905">
          <w:rPr>
            <w:noProof/>
            <w:webHidden/>
          </w:rPr>
          <w:fldChar w:fldCharType="separate"/>
        </w:r>
        <w:r w:rsidR="00156EEA">
          <w:rPr>
            <w:noProof/>
            <w:webHidden/>
          </w:rPr>
          <w:t>38</w:t>
        </w:r>
        <w:r w:rsidR="005E5905">
          <w:rPr>
            <w:noProof/>
            <w:webHidden/>
          </w:rPr>
          <w:fldChar w:fldCharType="end"/>
        </w:r>
      </w:hyperlink>
    </w:p>
    <w:p w14:paraId="3AF028BC" w14:textId="322F94D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6" w:history="1">
        <w:r w:rsidR="005E5905" w:rsidRPr="00015F4C">
          <w:rPr>
            <w:rStyle w:val="Hyperlink"/>
            <w:noProof/>
          </w:rPr>
          <w:t>Figure 10 - Actual and Forecasted Load Demand for July 17</w:t>
        </w:r>
        <w:r w:rsidR="005E5905" w:rsidRPr="00015F4C">
          <w:rPr>
            <w:rStyle w:val="Hyperlink"/>
            <w:noProof/>
            <w:vertAlign w:val="superscript"/>
          </w:rPr>
          <w:t>th</w:t>
        </w:r>
        <w:r w:rsidR="005E5905" w:rsidRPr="00015F4C">
          <w:rPr>
            <w:rStyle w:val="Hyperlink"/>
            <w:noProof/>
          </w:rPr>
          <w:t xml:space="preserve"> - 21</w:t>
        </w:r>
        <w:r w:rsidR="005E5905" w:rsidRPr="00015F4C">
          <w:rPr>
            <w:rStyle w:val="Hyperlink"/>
            <w:noProof/>
            <w:vertAlign w:val="superscript"/>
          </w:rPr>
          <w:t>st</w:t>
        </w:r>
        <w:r w:rsidR="005E5905" w:rsidRPr="00015F4C">
          <w:rPr>
            <w:rStyle w:val="Hyperlink"/>
            <w:noProof/>
          </w:rPr>
          <w:t xml:space="preserve">   - Toronto Dataset</w:t>
        </w:r>
        <w:r w:rsidR="005E5905">
          <w:rPr>
            <w:noProof/>
            <w:webHidden/>
          </w:rPr>
          <w:tab/>
        </w:r>
        <w:r w:rsidR="005E5905">
          <w:rPr>
            <w:noProof/>
            <w:webHidden/>
          </w:rPr>
          <w:fldChar w:fldCharType="begin"/>
        </w:r>
        <w:r w:rsidR="005E5905">
          <w:rPr>
            <w:noProof/>
            <w:webHidden/>
          </w:rPr>
          <w:instrText xml:space="preserve"> PAGEREF _Toc88844516 \h </w:instrText>
        </w:r>
        <w:r w:rsidR="005E5905">
          <w:rPr>
            <w:noProof/>
            <w:webHidden/>
          </w:rPr>
        </w:r>
        <w:r w:rsidR="005E5905">
          <w:rPr>
            <w:noProof/>
            <w:webHidden/>
          </w:rPr>
          <w:fldChar w:fldCharType="separate"/>
        </w:r>
        <w:r w:rsidR="00156EEA">
          <w:rPr>
            <w:noProof/>
            <w:webHidden/>
          </w:rPr>
          <w:t>39</w:t>
        </w:r>
        <w:r w:rsidR="005E5905">
          <w:rPr>
            <w:noProof/>
            <w:webHidden/>
          </w:rPr>
          <w:fldChar w:fldCharType="end"/>
        </w:r>
      </w:hyperlink>
    </w:p>
    <w:p w14:paraId="2A579329" w14:textId="38B9AAF0"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7" w:history="1">
        <w:r w:rsidR="005E5905" w:rsidRPr="00015F4C">
          <w:rPr>
            <w:rStyle w:val="Hyperlink"/>
            <w:noProof/>
          </w:rPr>
          <w:t>Figure 11 - Overall Error Distribution for All Forecasters – Toronto Dataset</w:t>
        </w:r>
        <w:r w:rsidR="005E5905">
          <w:rPr>
            <w:noProof/>
            <w:webHidden/>
          </w:rPr>
          <w:tab/>
        </w:r>
        <w:r w:rsidR="005E5905">
          <w:rPr>
            <w:noProof/>
            <w:webHidden/>
          </w:rPr>
          <w:fldChar w:fldCharType="begin"/>
        </w:r>
        <w:r w:rsidR="005E5905">
          <w:rPr>
            <w:noProof/>
            <w:webHidden/>
          </w:rPr>
          <w:instrText xml:space="preserve"> PAGEREF _Toc88844517 \h </w:instrText>
        </w:r>
        <w:r w:rsidR="005E5905">
          <w:rPr>
            <w:noProof/>
            <w:webHidden/>
          </w:rPr>
        </w:r>
        <w:r w:rsidR="005E5905">
          <w:rPr>
            <w:noProof/>
            <w:webHidden/>
          </w:rPr>
          <w:fldChar w:fldCharType="separate"/>
        </w:r>
        <w:r w:rsidR="00156EEA">
          <w:rPr>
            <w:noProof/>
            <w:webHidden/>
          </w:rPr>
          <w:t>40</w:t>
        </w:r>
        <w:r w:rsidR="005E5905">
          <w:rPr>
            <w:noProof/>
            <w:webHidden/>
          </w:rPr>
          <w:fldChar w:fldCharType="end"/>
        </w:r>
      </w:hyperlink>
    </w:p>
    <w:p w14:paraId="7CB554B9" w14:textId="2D9F5F2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8" w:history="1">
        <w:r w:rsidR="005E5905" w:rsidRPr="00015F4C">
          <w:rPr>
            <w:rStyle w:val="Hyperlink"/>
            <w:noProof/>
          </w:rPr>
          <w:t>Figure 12 - Actual and Forecasted Load Demand for July 17</w:t>
        </w:r>
        <w:r w:rsidR="005E5905" w:rsidRPr="00015F4C">
          <w:rPr>
            <w:rStyle w:val="Hyperlink"/>
            <w:noProof/>
            <w:vertAlign w:val="superscript"/>
          </w:rPr>
          <w:t>th</w:t>
        </w:r>
        <w:r w:rsidR="005E5905" w:rsidRPr="00015F4C">
          <w:rPr>
            <w:rStyle w:val="Hyperlink"/>
            <w:noProof/>
          </w:rPr>
          <w:t xml:space="preserve"> - 21</w:t>
        </w:r>
        <w:r w:rsidR="005E5905" w:rsidRPr="00015F4C">
          <w:rPr>
            <w:rStyle w:val="Hyperlink"/>
            <w:noProof/>
            <w:vertAlign w:val="superscript"/>
          </w:rPr>
          <w:t>st</w:t>
        </w:r>
        <w:r w:rsidR="005E5905" w:rsidRPr="00015F4C">
          <w:rPr>
            <w:rStyle w:val="Hyperlink"/>
            <w:noProof/>
          </w:rPr>
          <w:t xml:space="preserve">   - Ottawa Dataset</w:t>
        </w:r>
        <w:r w:rsidR="005E5905">
          <w:rPr>
            <w:noProof/>
            <w:webHidden/>
          </w:rPr>
          <w:tab/>
        </w:r>
        <w:r w:rsidR="005E5905">
          <w:rPr>
            <w:noProof/>
            <w:webHidden/>
          </w:rPr>
          <w:fldChar w:fldCharType="begin"/>
        </w:r>
        <w:r w:rsidR="005E5905">
          <w:rPr>
            <w:noProof/>
            <w:webHidden/>
          </w:rPr>
          <w:instrText xml:space="preserve"> PAGEREF _Toc88844518 \h </w:instrText>
        </w:r>
        <w:r w:rsidR="005E5905">
          <w:rPr>
            <w:noProof/>
            <w:webHidden/>
          </w:rPr>
        </w:r>
        <w:r w:rsidR="005E5905">
          <w:rPr>
            <w:noProof/>
            <w:webHidden/>
          </w:rPr>
          <w:fldChar w:fldCharType="separate"/>
        </w:r>
        <w:r w:rsidR="00156EEA">
          <w:rPr>
            <w:noProof/>
            <w:webHidden/>
          </w:rPr>
          <w:t>41</w:t>
        </w:r>
        <w:r w:rsidR="005E5905">
          <w:rPr>
            <w:noProof/>
            <w:webHidden/>
          </w:rPr>
          <w:fldChar w:fldCharType="end"/>
        </w:r>
      </w:hyperlink>
    </w:p>
    <w:p w14:paraId="53802C53" w14:textId="7C304C4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19" w:history="1">
        <w:r w:rsidR="005E5905" w:rsidRPr="00015F4C">
          <w:rPr>
            <w:rStyle w:val="Hyperlink"/>
            <w:noProof/>
          </w:rPr>
          <w:t>Figure 13 - Overall Error Distribution for All Forecasters – Ottawa Dataset</w:t>
        </w:r>
        <w:r w:rsidR="005E5905">
          <w:rPr>
            <w:noProof/>
            <w:webHidden/>
          </w:rPr>
          <w:tab/>
        </w:r>
        <w:r w:rsidR="005E5905">
          <w:rPr>
            <w:noProof/>
            <w:webHidden/>
          </w:rPr>
          <w:fldChar w:fldCharType="begin"/>
        </w:r>
        <w:r w:rsidR="005E5905">
          <w:rPr>
            <w:noProof/>
            <w:webHidden/>
          </w:rPr>
          <w:instrText xml:space="preserve"> PAGEREF _Toc88844519 \h </w:instrText>
        </w:r>
        <w:r w:rsidR="005E5905">
          <w:rPr>
            <w:noProof/>
            <w:webHidden/>
          </w:rPr>
        </w:r>
        <w:r w:rsidR="005E5905">
          <w:rPr>
            <w:noProof/>
            <w:webHidden/>
          </w:rPr>
          <w:fldChar w:fldCharType="separate"/>
        </w:r>
        <w:r w:rsidR="00156EEA">
          <w:rPr>
            <w:noProof/>
            <w:webHidden/>
          </w:rPr>
          <w:t>42</w:t>
        </w:r>
        <w:r w:rsidR="005E5905">
          <w:rPr>
            <w:noProof/>
            <w:webHidden/>
          </w:rPr>
          <w:fldChar w:fldCharType="end"/>
        </w:r>
      </w:hyperlink>
    </w:p>
    <w:p w14:paraId="77315460" w14:textId="3DD87F3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0" w:history="1">
        <w:r w:rsidR="005E5905" w:rsidRPr="00015F4C">
          <w:rPr>
            <w:rStyle w:val="Hyperlink"/>
            <w:noProof/>
          </w:rPr>
          <w:t>Figure 14 - Actual and Forecasted Load Demand for December 17</w:t>
        </w:r>
        <w:r w:rsidR="005E5905" w:rsidRPr="00015F4C">
          <w:rPr>
            <w:rStyle w:val="Hyperlink"/>
            <w:noProof/>
            <w:vertAlign w:val="superscript"/>
          </w:rPr>
          <w:t>th</w:t>
        </w:r>
        <w:r w:rsidR="005E5905" w:rsidRPr="00015F4C">
          <w:rPr>
            <w:rStyle w:val="Hyperlink"/>
            <w:noProof/>
          </w:rPr>
          <w:t xml:space="preserve"> - 21</w:t>
        </w:r>
        <w:r w:rsidR="005E5905" w:rsidRPr="00015F4C">
          <w:rPr>
            <w:rStyle w:val="Hyperlink"/>
            <w:noProof/>
            <w:vertAlign w:val="superscript"/>
          </w:rPr>
          <w:t>st</w:t>
        </w:r>
        <w:r w:rsidR="005E5905" w:rsidRPr="00015F4C">
          <w:rPr>
            <w:rStyle w:val="Hyperlink"/>
            <w:noProof/>
          </w:rPr>
          <w:t xml:space="preserve">   - Saint John Dataset</w:t>
        </w:r>
        <w:r w:rsidR="005E5905">
          <w:rPr>
            <w:noProof/>
            <w:webHidden/>
          </w:rPr>
          <w:tab/>
        </w:r>
        <w:r w:rsidR="005E5905">
          <w:rPr>
            <w:noProof/>
            <w:webHidden/>
          </w:rPr>
          <w:fldChar w:fldCharType="begin"/>
        </w:r>
        <w:r w:rsidR="005E5905">
          <w:rPr>
            <w:noProof/>
            <w:webHidden/>
          </w:rPr>
          <w:instrText xml:space="preserve"> PAGEREF _Toc88844520 \h </w:instrText>
        </w:r>
        <w:r w:rsidR="005E5905">
          <w:rPr>
            <w:noProof/>
            <w:webHidden/>
          </w:rPr>
        </w:r>
        <w:r w:rsidR="005E5905">
          <w:rPr>
            <w:noProof/>
            <w:webHidden/>
          </w:rPr>
          <w:fldChar w:fldCharType="separate"/>
        </w:r>
        <w:r w:rsidR="00156EEA">
          <w:rPr>
            <w:noProof/>
            <w:webHidden/>
          </w:rPr>
          <w:t>43</w:t>
        </w:r>
        <w:r w:rsidR="005E5905">
          <w:rPr>
            <w:noProof/>
            <w:webHidden/>
          </w:rPr>
          <w:fldChar w:fldCharType="end"/>
        </w:r>
      </w:hyperlink>
    </w:p>
    <w:p w14:paraId="3A7EDA1E" w14:textId="5A93F92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1" w:history="1">
        <w:r w:rsidR="005E5905" w:rsidRPr="00015F4C">
          <w:rPr>
            <w:rStyle w:val="Hyperlink"/>
            <w:noProof/>
          </w:rPr>
          <w:t>Figure 15 - Overall Error Distribution for All Forecasters – Saint John Dataset</w:t>
        </w:r>
        <w:r w:rsidR="005E5905">
          <w:rPr>
            <w:noProof/>
            <w:webHidden/>
          </w:rPr>
          <w:tab/>
        </w:r>
        <w:r w:rsidR="005E5905">
          <w:rPr>
            <w:noProof/>
            <w:webHidden/>
          </w:rPr>
          <w:fldChar w:fldCharType="begin"/>
        </w:r>
        <w:r w:rsidR="005E5905">
          <w:rPr>
            <w:noProof/>
            <w:webHidden/>
          </w:rPr>
          <w:instrText xml:space="preserve"> PAGEREF _Toc88844521 \h </w:instrText>
        </w:r>
        <w:r w:rsidR="005E5905">
          <w:rPr>
            <w:noProof/>
            <w:webHidden/>
          </w:rPr>
        </w:r>
        <w:r w:rsidR="005E5905">
          <w:rPr>
            <w:noProof/>
            <w:webHidden/>
          </w:rPr>
          <w:fldChar w:fldCharType="separate"/>
        </w:r>
        <w:r w:rsidR="00156EEA">
          <w:rPr>
            <w:noProof/>
            <w:webHidden/>
          </w:rPr>
          <w:t>44</w:t>
        </w:r>
        <w:r w:rsidR="005E5905">
          <w:rPr>
            <w:noProof/>
            <w:webHidden/>
          </w:rPr>
          <w:fldChar w:fldCharType="end"/>
        </w:r>
      </w:hyperlink>
    </w:p>
    <w:p w14:paraId="2F827276" w14:textId="53BE802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2" w:history="1">
        <w:r w:rsidR="005E5905" w:rsidRPr="00015F4C">
          <w:rPr>
            <w:rStyle w:val="Hyperlink"/>
            <w:noProof/>
          </w:rPr>
          <w:t>Figure 16 - The Hourly Average Demand for Each Hour - Toronto Dataset</w:t>
        </w:r>
        <w:r w:rsidR="005E5905">
          <w:rPr>
            <w:noProof/>
            <w:webHidden/>
          </w:rPr>
          <w:tab/>
        </w:r>
        <w:r w:rsidR="005E5905">
          <w:rPr>
            <w:noProof/>
            <w:webHidden/>
          </w:rPr>
          <w:fldChar w:fldCharType="begin"/>
        </w:r>
        <w:r w:rsidR="005E5905">
          <w:rPr>
            <w:noProof/>
            <w:webHidden/>
          </w:rPr>
          <w:instrText xml:space="preserve"> PAGEREF _Toc88844522 \h </w:instrText>
        </w:r>
        <w:r w:rsidR="005E5905">
          <w:rPr>
            <w:noProof/>
            <w:webHidden/>
          </w:rPr>
        </w:r>
        <w:r w:rsidR="005E5905">
          <w:rPr>
            <w:noProof/>
            <w:webHidden/>
          </w:rPr>
          <w:fldChar w:fldCharType="separate"/>
        </w:r>
        <w:r w:rsidR="00156EEA">
          <w:rPr>
            <w:noProof/>
            <w:webHidden/>
          </w:rPr>
          <w:t>47</w:t>
        </w:r>
        <w:r w:rsidR="005E5905">
          <w:rPr>
            <w:noProof/>
            <w:webHidden/>
          </w:rPr>
          <w:fldChar w:fldCharType="end"/>
        </w:r>
      </w:hyperlink>
    </w:p>
    <w:p w14:paraId="3A6DF03C" w14:textId="3F3C367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3" w:history="1">
        <w:r w:rsidR="005E5905" w:rsidRPr="00015F4C">
          <w:rPr>
            <w:rStyle w:val="Hyperlink"/>
            <w:noProof/>
          </w:rPr>
          <w:t>Figure 17 - Hourly MAPE for the Forecasters – Toronto Dataset</w:t>
        </w:r>
        <w:r w:rsidR="005E5905">
          <w:rPr>
            <w:noProof/>
            <w:webHidden/>
          </w:rPr>
          <w:tab/>
        </w:r>
        <w:r w:rsidR="005E5905">
          <w:rPr>
            <w:noProof/>
            <w:webHidden/>
          </w:rPr>
          <w:fldChar w:fldCharType="begin"/>
        </w:r>
        <w:r w:rsidR="005E5905">
          <w:rPr>
            <w:noProof/>
            <w:webHidden/>
          </w:rPr>
          <w:instrText xml:space="preserve"> PAGEREF _Toc88844523 \h </w:instrText>
        </w:r>
        <w:r w:rsidR="005E5905">
          <w:rPr>
            <w:noProof/>
            <w:webHidden/>
          </w:rPr>
        </w:r>
        <w:r w:rsidR="005E5905">
          <w:rPr>
            <w:noProof/>
            <w:webHidden/>
          </w:rPr>
          <w:fldChar w:fldCharType="separate"/>
        </w:r>
        <w:r w:rsidR="00156EEA">
          <w:rPr>
            <w:noProof/>
            <w:webHidden/>
          </w:rPr>
          <w:t>48</w:t>
        </w:r>
        <w:r w:rsidR="005E5905">
          <w:rPr>
            <w:noProof/>
            <w:webHidden/>
          </w:rPr>
          <w:fldChar w:fldCharType="end"/>
        </w:r>
      </w:hyperlink>
    </w:p>
    <w:p w14:paraId="26A5FFB2" w14:textId="56C67BD6"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4" w:history="1">
        <w:r w:rsidR="005E5905" w:rsidRPr="00015F4C">
          <w:rPr>
            <w:rStyle w:val="Hyperlink"/>
            <w:noProof/>
          </w:rPr>
          <w:t>Figure 18 - Hourly Error Distribution for the CNN Forecaster – Toronto Dataset</w:t>
        </w:r>
        <w:r w:rsidR="005E5905">
          <w:rPr>
            <w:noProof/>
            <w:webHidden/>
          </w:rPr>
          <w:tab/>
        </w:r>
        <w:r w:rsidR="005E5905">
          <w:rPr>
            <w:noProof/>
            <w:webHidden/>
          </w:rPr>
          <w:fldChar w:fldCharType="begin"/>
        </w:r>
        <w:r w:rsidR="005E5905">
          <w:rPr>
            <w:noProof/>
            <w:webHidden/>
          </w:rPr>
          <w:instrText xml:space="preserve"> PAGEREF _Toc88844524 \h </w:instrText>
        </w:r>
        <w:r w:rsidR="005E5905">
          <w:rPr>
            <w:noProof/>
            <w:webHidden/>
          </w:rPr>
        </w:r>
        <w:r w:rsidR="005E5905">
          <w:rPr>
            <w:noProof/>
            <w:webHidden/>
          </w:rPr>
          <w:fldChar w:fldCharType="separate"/>
        </w:r>
        <w:r w:rsidR="00156EEA">
          <w:rPr>
            <w:noProof/>
            <w:webHidden/>
          </w:rPr>
          <w:t>48</w:t>
        </w:r>
        <w:r w:rsidR="005E5905">
          <w:rPr>
            <w:noProof/>
            <w:webHidden/>
          </w:rPr>
          <w:fldChar w:fldCharType="end"/>
        </w:r>
      </w:hyperlink>
    </w:p>
    <w:p w14:paraId="494F1798" w14:textId="16DF021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5" w:history="1">
        <w:r w:rsidR="005E5905" w:rsidRPr="00015F4C">
          <w:rPr>
            <w:rStyle w:val="Hyperlink"/>
            <w:noProof/>
          </w:rPr>
          <w:t>Figure 19 - Hourly Error Distribution for the LSTM Forecaster – Toronto Dataset</w:t>
        </w:r>
        <w:r w:rsidR="005E5905">
          <w:rPr>
            <w:noProof/>
            <w:webHidden/>
          </w:rPr>
          <w:tab/>
        </w:r>
        <w:r w:rsidR="005E5905">
          <w:rPr>
            <w:noProof/>
            <w:webHidden/>
          </w:rPr>
          <w:fldChar w:fldCharType="begin"/>
        </w:r>
        <w:r w:rsidR="005E5905">
          <w:rPr>
            <w:noProof/>
            <w:webHidden/>
          </w:rPr>
          <w:instrText xml:space="preserve"> PAGEREF _Toc88844525 \h </w:instrText>
        </w:r>
        <w:r w:rsidR="005E5905">
          <w:rPr>
            <w:noProof/>
            <w:webHidden/>
          </w:rPr>
        </w:r>
        <w:r w:rsidR="005E5905">
          <w:rPr>
            <w:noProof/>
            <w:webHidden/>
          </w:rPr>
          <w:fldChar w:fldCharType="separate"/>
        </w:r>
        <w:r w:rsidR="00156EEA">
          <w:rPr>
            <w:noProof/>
            <w:webHidden/>
          </w:rPr>
          <w:t>49</w:t>
        </w:r>
        <w:r w:rsidR="005E5905">
          <w:rPr>
            <w:noProof/>
            <w:webHidden/>
          </w:rPr>
          <w:fldChar w:fldCharType="end"/>
        </w:r>
      </w:hyperlink>
    </w:p>
    <w:p w14:paraId="7A490A71" w14:textId="5B854A9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6" w:history="1">
        <w:r w:rsidR="005E5905" w:rsidRPr="00015F4C">
          <w:rPr>
            <w:rStyle w:val="Hyperlink"/>
            <w:noProof/>
          </w:rPr>
          <w:t>Figure 20 - Hourly Error Distribution for the ANN Forecaster – Toronto Dataset</w:t>
        </w:r>
        <w:r w:rsidR="005E5905">
          <w:rPr>
            <w:noProof/>
            <w:webHidden/>
          </w:rPr>
          <w:tab/>
        </w:r>
        <w:r w:rsidR="005E5905">
          <w:rPr>
            <w:noProof/>
            <w:webHidden/>
          </w:rPr>
          <w:fldChar w:fldCharType="begin"/>
        </w:r>
        <w:r w:rsidR="005E5905">
          <w:rPr>
            <w:noProof/>
            <w:webHidden/>
          </w:rPr>
          <w:instrText xml:space="preserve"> PAGEREF _Toc88844526 \h </w:instrText>
        </w:r>
        <w:r w:rsidR="005E5905">
          <w:rPr>
            <w:noProof/>
            <w:webHidden/>
          </w:rPr>
        </w:r>
        <w:r w:rsidR="005E5905">
          <w:rPr>
            <w:noProof/>
            <w:webHidden/>
          </w:rPr>
          <w:fldChar w:fldCharType="separate"/>
        </w:r>
        <w:r w:rsidR="00156EEA">
          <w:rPr>
            <w:noProof/>
            <w:webHidden/>
          </w:rPr>
          <w:t>49</w:t>
        </w:r>
        <w:r w:rsidR="005E5905">
          <w:rPr>
            <w:noProof/>
            <w:webHidden/>
          </w:rPr>
          <w:fldChar w:fldCharType="end"/>
        </w:r>
      </w:hyperlink>
    </w:p>
    <w:p w14:paraId="5F22844A" w14:textId="1EA7653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7" w:history="1">
        <w:r w:rsidR="005E5905" w:rsidRPr="00015F4C">
          <w:rPr>
            <w:rStyle w:val="Hyperlink"/>
            <w:noProof/>
          </w:rPr>
          <w:t>Figure 21 - Hourly Error Distribution for the MLR Forecaster – Toronto Dataset</w:t>
        </w:r>
        <w:r w:rsidR="005E5905">
          <w:rPr>
            <w:noProof/>
            <w:webHidden/>
          </w:rPr>
          <w:tab/>
        </w:r>
        <w:r w:rsidR="005E5905">
          <w:rPr>
            <w:noProof/>
            <w:webHidden/>
          </w:rPr>
          <w:fldChar w:fldCharType="begin"/>
        </w:r>
        <w:r w:rsidR="005E5905">
          <w:rPr>
            <w:noProof/>
            <w:webHidden/>
          </w:rPr>
          <w:instrText xml:space="preserve"> PAGEREF _Toc88844527 \h </w:instrText>
        </w:r>
        <w:r w:rsidR="005E5905">
          <w:rPr>
            <w:noProof/>
            <w:webHidden/>
          </w:rPr>
        </w:r>
        <w:r w:rsidR="005E5905">
          <w:rPr>
            <w:noProof/>
            <w:webHidden/>
          </w:rPr>
          <w:fldChar w:fldCharType="separate"/>
        </w:r>
        <w:r w:rsidR="00156EEA">
          <w:rPr>
            <w:noProof/>
            <w:webHidden/>
          </w:rPr>
          <w:t>50</w:t>
        </w:r>
        <w:r w:rsidR="005E5905">
          <w:rPr>
            <w:noProof/>
            <w:webHidden/>
          </w:rPr>
          <w:fldChar w:fldCharType="end"/>
        </w:r>
      </w:hyperlink>
    </w:p>
    <w:p w14:paraId="4A39F2CF" w14:textId="28B751B6"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8" w:history="1">
        <w:r w:rsidR="005E5905" w:rsidRPr="00015F4C">
          <w:rPr>
            <w:rStyle w:val="Hyperlink"/>
            <w:noProof/>
          </w:rPr>
          <w:t>Figure 22 - Hourly Error Distribution for the ARIMA Forecaster – Toronto Dataset</w:t>
        </w:r>
        <w:r w:rsidR="005E5905">
          <w:rPr>
            <w:noProof/>
            <w:webHidden/>
          </w:rPr>
          <w:tab/>
        </w:r>
        <w:r w:rsidR="005E5905">
          <w:rPr>
            <w:noProof/>
            <w:webHidden/>
          </w:rPr>
          <w:fldChar w:fldCharType="begin"/>
        </w:r>
        <w:r w:rsidR="005E5905">
          <w:rPr>
            <w:noProof/>
            <w:webHidden/>
          </w:rPr>
          <w:instrText xml:space="preserve"> PAGEREF _Toc88844528 \h </w:instrText>
        </w:r>
        <w:r w:rsidR="005E5905">
          <w:rPr>
            <w:noProof/>
            <w:webHidden/>
          </w:rPr>
        </w:r>
        <w:r w:rsidR="005E5905">
          <w:rPr>
            <w:noProof/>
            <w:webHidden/>
          </w:rPr>
          <w:fldChar w:fldCharType="separate"/>
        </w:r>
        <w:r w:rsidR="00156EEA">
          <w:rPr>
            <w:noProof/>
            <w:webHidden/>
          </w:rPr>
          <w:t>50</w:t>
        </w:r>
        <w:r w:rsidR="005E5905">
          <w:rPr>
            <w:noProof/>
            <w:webHidden/>
          </w:rPr>
          <w:fldChar w:fldCharType="end"/>
        </w:r>
      </w:hyperlink>
    </w:p>
    <w:p w14:paraId="2C24C691" w14:textId="297C774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29" w:history="1">
        <w:r w:rsidR="005E5905" w:rsidRPr="00015F4C">
          <w:rPr>
            <w:rStyle w:val="Hyperlink"/>
            <w:noProof/>
          </w:rPr>
          <w:t>Figure 23 - Hourly Error Distribution for the SNF Forecaster – Toronto Dataset</w:t>
        </w:r>
        <w:r w:rsidR="005E5905">
          <w:rPr>
            <w:noProof/>
            <w:webHidden/>
          </w:rPr>
          <w:tab/>
        </w:r>
        <w:r w:rsidR="005E5905">
          <w:rPr>
            <w:noProof/>
            <w:webHidden/>
          </w:rPr>
          <w:fldChar w:fldCharType="begin"/>
        </w:r>
        <w:r w:rsidR="005E5905">
          <w:rPr>
            <w:noProof/>
            <w:webHidden/>
          </w:rPr>
          <w:instrText xml:space="preserve"> PAGEREF _Toc88844529 \h </w:instrText>
        </w:r>
        <w:r w:rsidR="005E5905">
          <w:rPr>
            <w:noProof/>
            <w:webHidden/>
          </w:rPr>
        </w:r>
        <w:r w:rsidR="005E5905">
          <w:rPr>
            <w:noProof/>
            <w:webHidden/>
          </w:rPr>
          <w:fldChar w:fldCharType="separate"/>
        </w:r>
        <w:r w:rsidR="00156EEA">
          <w:rPr>
            <w:noProof/>
            <w:webHidden/>
          </w:rPr>
          <w:t>51</w:t>
        </w:r>
        <w:r w:rsidR="005E5905">
          <w:rPr>
            <w:noProof/>
            <w:webHidden/>
          </w:rPr>
          <w:fldChar w:fldCharType="end"/>
        </w:r>
      </w:hyperlink>
    </w:p>
    <w:p w14:paraId="19E27A93" w14:textId="4E2F4730"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0" w:history="1">
        <w:r w:rsidR="005E5905" w:rsidRPr="00015F4C">
          <w:rPr>
            <w:rStyle w:val="Hyperlink"/>
            <w:noProof/>
          </w:rPr>
          <w:t>Figure 24 - The Weekly Average Demand for Each Day - Toronto Dataset</w:t>
        </w:r>
        <w:r w:rsidR="005E5905">
          <w:rPr>
            <w:noProof/>
            <w:webHidden/>
          </w:rPr>
          <w:tab/>
        </w:r>
        <w:r w:rsidR="005E5905">
          <w:rPr>
            <w:noProof/>
            <w:webHidden/>
          </w:rPr>
          <w:fldChar w:fldCharType="begin"/>
        </w:r>
        <w:r w:rsidR="005E5905">
          <w:rPr>
            <w:noProof/>
            <w:webHidden/>
          </w:rPr>
          <w:instrText xml:space="preserve"> PAGEREF _Toc88844530 \h </w:instrText>
        </w:r>
        <w:r w:rsidR="005E5905">
          <w:rPr>
            <w:noProof/>
            <w:webHidden/>
          </w:rPr>
        </w:r>
        <w:r w:rsidR="005E5905">
          <w:rPr>
            <w:noProof/>
            <w:webHidden/>
          </w:rPr>
          <w:fldChar w:fldCharType="separate"/>
        </w:r>
        <w:r w:rsidR="00156EEA">
          <w:rPr>
            <w:noProof/>
            <w:webHidden/>
          </w:rPr>
          <w:t>52</w:t>
        </w:r>
        <w:r w:rsidR="005E5905">
          <w:rPr>
            <w:noProof/>
            <w:webHidden/>
          </w:rPr>
          <w:fldChar w:fldCharType="end"/>
        </w:r>
      </w:hyperlink>
    </w:p>
    <w:p w14:paraId="20852156" w14:textId="2DB0BD4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1" w:history="1">
        <w:r w:rsidR="005E5905" w:rsidRPr="00015F4C">
          <w:rPr>
            <w:rStyle w:val="Hyperlink"/>
            <w:noProof/>
          </w:rPr>
          <w:t>Figure 25 - Daily MAPE for the Forecasters – Toronto Dataset</w:t>
        </w:r>
        <w:r w:rsidR="005E5905">
          <w:rPr>
            <w:noProof/>
            <w:webHidden/>
          </w:rPr>
          <w:tab/>
        </w:r>
        <w:r w:rsidR="005E5905">
          <w:rPr>
            <w:noProof/>
            <w:webHidden/>
          </w:rPr>
          <w:fldChar w:fldCharType="begin"/>
        </w:r>
        <w:r w:rsidR="005E5905">
          <w:rPr>
            <w:noProof/>
            <w:webHidden/>
          </w:rPr>
          <w:instrText xml:space="preserve"> PAGEREF _Toc88844531 \h </w:instrText>
        </w:r>
        <w:r w:rsidR="005E5905">
          <w:rPr>
            <w:noProof/>
            <w:webHidden/>
          </w:rPr>
        </w:r>
        <w:r w:rsidR="005E5905">
          <w:rPr>
            <w:noProof/>
            <w:webHidden/>
          </w:rPr>
          <w:fldChar w:fldCharType="separate"/>
        </w:r>
        <w:r w:rsidR="00156EEA">
          <w:rPr>
            <w:noProof/>
            <w:webHidden/>
          </w:rPr>
          <w:t>53</w:t>
        </w:r>
        <w:r w:rsidR="005E5905">
          <w:rPr>
            <w:noProof/>
            <w:webHidden/>
          </w:rPr>
          <w:fldChar w:fldCharType="end"/>
        </w:r>
      </w:hyperlink>
    </w:p>
    <w:p w14:paraId="2E5CA21B" w14:textId="6568139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2" w:history="1">
        <w:r w:rsidR="005E5905" w:rsidRPr="00015F4C">
          <w:rPr>
            <w:rStyle w:val="Hyperlink"/>
            <w:noProof/>
          </w:rPr>
          <w:t>Figure 26 - Daily Error Distribution for the CNN Forecaster – Toronto Dataset</w:t>
        </w:r>
        <w:r w:rsidR="005E5905">
          <w:rPr>
            <w:noProof/>
            <w:webHidden/>
          </w:rPr>
          <w:tab/>
        </w:r>
        <w:r w:rsidR="005E5905">
          <w:rPr>
            <w:noProof/>
            <w:webHidden/>
          </w:rPr>
          <w:fldChar w:fldCharType="begin"/>
        </w:r>
        <w:r w:rsidR="005E5905">
          <w:rPr>
            <w:noProof/>
            <w:webHidden/>
          </w:rPr>
          <w:instrText xml:space="preserve"> PAGEREF _Toc88844532 \h </w:instrText>
        </w:r>
        <w:r w:rsidR="005E5905">
          <w:rPr>
            <w:noProof/>
            <w:webHidden/>
          </w:rPr>
        </w:r>
        <w:r w:rsidR="005E5905">
          <w:rPr>
            <w:noProof/>
            <w:webHidden/>
          </w:rPr>
          <w:fldChar w:fldCharType="separate"/>
        </w:r>
        <w:r w:rsidR="00156EEA">
          <w:rPr>
            <w:noProof/>
            <w:webHidden/>
          </w:rPr>
          <w:t>53</w:t>
        </w:r>
        <w:r w:rsidR="005E5905">
          <w:rPr>
            <w:noProof/>
            <w:webHidden/>
          </w:rPr>
          <w:fldChar w:fldCharType="end"/>
        </w:r>
      </w:hyperlink>
    </w:p>
    <w:p w14:paraId="32C3B2B0" w14:textId="49669BD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3" w:history="1">
        <w:r w:rsidR="005E5905" w:rsidRPr="00015F4C">
          <w:rPr>
            <w:rStyle w:val="Hyperlink"/>
            <w:noProof/>
          </w:rPr>
          <w:t>Figure 27 - Daily Error Distribution for the LSTM Forecaster – Toronto Dataset</w:t>
        </w:r>
        <w:r w:rsidR="005E5905">
          <w:rPr>
            <w:noProof/>
            <w:webHidden/>
          </w:rPr>
          <w:tab/>
        </w:r>
        <w:r w:rsidR="005E5905">
          <w:rPr>
            <w:noProof/>
            <w:webHidden/>
          </w:rPr>
          <w:fldChar w:fldCharType="begin"/>
        </w:r>
        <w:r w:rsidR="005E5905">
          <w:rPr>
            <w:noProof/>
            <w:webHidden/>
          </w:rPr>
          <w:instrText xml:space="preserve"> PAGEREF _Toc88844533 \h </w:instrText>
        </w:r>
        <w:r w:rsidR="005E5905">
          <w:rPr>
            <w:noProof/>
            <w:webHidden/>
          </w:rPr>
        </w:r>
        <w:r w:rsidR="005E5905">
          <w:rPr>
            <w:noProof/>
            <w:webHidden/>
          </w:rPr>
          <w:fldChar w:fldCharType="separate"/>
        </w:r>
        <w:r w:rsidR="00156EEA">
          <w:rPr>
            <w:noProof/>
            <w:webHidden/>
          </w:rPr>
          <w:t>54</w:t>
        </w:r>
        <w:r w:rsidR="005E5905">
          <w:rPr>
            <w:noProof/>
            <w:webHidden/>
          </w:rPr>
          <w:fldChar w:fldCharType="end"/>
        </w:r>
      </w:hyperlink>
    </w:p>
    <w:p w14:paraId="18AACB5A" w14:textId="3A8C541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4" w:history="1">
        <w:r w:rsidR="005E5905" w:rsidRPr="00015F4C">
          <w:rPr>
            <w:rStyle w:val="Hyperlink"/>
            <w:noProof/>
          </w:rPr>
          <w:t>Figure 28 - Daily Error Distribution for the ANN Forecaster – Toronto Dataset</w:t>
        </w:r>
        <w:r w:rsidR="005E5905">
          <w:rPr>
            <w:noProof/>
            <w:webHidden/>
          </w:rPr>
          <w:tab/>
        </w:r>
        <w:r w:rsidR="005E5905">
          <w:rPr>
            <w:noProof/>
            <w:webHidden/>
          </w:rPr>
          <w:fldChar w:fldCharType="begin"/>
        </w:r>
        <w:r w:rsidR="005E5905">
          <w:rPr>
            <w:noProof/>
            <w:webHidden/>
          </w:rPr>
          <w:instrText xml:space="preserve"> PAGEREF _Toc88844534 \h </w:instrText>
        </w:r>
        <w:r w:rsidR="005E5905">
          <w:rPr>
            <w:noProof/>
            <w:webHidden/>
          </w:rPr>
        </w:r>
        <w:r w:rsidR="005E5905">
          <w:rPr>
            <w:noProof/>
            <w:webHidden/>
          </w:rPr>
          <w:fldChar w:fldCharType="separate"/>
        </w:r>
        <w:r w:rsidR="00156EEA">
          <w:rPr>
            <w:noProof/>
            <w:webHidden/>
          </w:rPr>
          <w:t>54</w:t>
        </w:r>
        <w:r w:rsidR="005E5905">
          <w:rPr>
            <w:noProof/>
            <w:webHidden/>
          </w:rPr>
          <w:fldChar w:fldCharType="end"/>
        </w:r>
      </w:hyperlink>
    </w:p>
    <w:p w14:paraId="6B48051F" w14:textId="026F74A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5" w:history="1">
        <w:r w:rsidR="005E5905" w:rsidRPr="00015F4C">
          <w:rPr>
            <w:rStyle w:val="Hyperlink"/>
            <w:noProof/>
          </w:rPr>
          <w:t>Figure 29 - Daily Error Distribution for the MLR Forecaster – Toronto Dataset</w:t>
        </w:r>
        <w:r w:rsidR="005E5905">
          <w:rPr>
            <w:noProof/>
            <w:webHidden/>
          </w:rPr>
          <w:tab/>
        </w:r>
        <w:r w:rsidR="005E5905">
          <w:rPr>
            <w:noProof/>
            <w:webHidden/>
          </w:rPr>
          <w:fldChar w:fldCharType="begin"/>
        </w:r>
        <w:r w:rsidR="005E5905">
          <w:rPr>
            <w:noProof/>
            <w:webHidden/>
          </w:rPr>
          <w:instrText xml:space="preserve"> PAGEREF _Toc88844535 \h </w:instrText>
        </w:r>
        <w:r w:rsidR="005E5905">
          <w:rPr>
            <w:noProof/>
            <w:webHidden/>
          </w:rPr>
        </w:r>
        <w:r w:rsidR="005E5905">
          <w:rPr>
            <w:noProof/>
            <w:webHidden/>
          </w:rPr>
          <w:fldChar w:fldCharType="separate"/>
        </w:r>
        <w:r w:rsidR="00156EEA">
          <w:rPr>
            <w:noProof/>
            <w:webHidden/>
          </w:rPr>
          <w:t>55</w:t>
        </w:r>
        <w:r w:rsidR="005E5905">
          <w:rPr>
            <w:noProof/>
            <w:webHidden/>
          </w:rPr>
          <w:fldChar w:fldCharType="end"/>
        </w:r>
      </w:hyperlink>
    </w:p>
    <w:p w14:paraId="44F976C4" w14:textId="78FAC5C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6" w:history="1">
        <w:r w:rsidR="005E5905" w:rsidRPr="00015F4C">
          <w:rPr>
            <w:rStyle w:val="Hyperlink"/>
            <w:noProof/>
          </w:rPr>
          <w:t>Figure 30 - Daily Error Distribution for the ARIMA Forecaster – Toronto Dataset</w:t>
        </w:r>
        <w:r w:rsidR="005E5905">
          <w:rPr>
            <w:noProof/>
            <w:webHidden/>
          </w:rPr>
          <w:tab/>
        </w:r>
        <w:r w:rsidR="005E5905">
          <w:rPr>
            <w:noProof/>
            <w:webHidden/>
          </w:rPr>
          <w:fldChar w:fldCharType="begin"/>
        </w:r>
        <w:r w:rsidR="005E5905">
          <w:rPr>
            <w:noProof/>
            <w:webHidden/>
          </w:rPr>
          <w:instrText xml:space="preserve"> PAGEREF _Toc88844536 \h </w:instrText>
        </w:r>
        <w:r w:rsidR="005E5905">
          <w:rPr>
            <w:noProof/>
            <w:webHidden/>
          </w:rPr>
        </w:r>
        <w:r w:rsidR="005E5905">
          <w:rPr>
            <w:noProof/>
            <w:webHidden/>
          </w:rPr>
          <w:fldChar w:fldCharType="separate"/>
        </w:r>
        <w:r w:rsidR="00156EEA">
          <w:rPr>
            <w:noProof/>
            <w:webHidden/>
          </w:rPr>
          <w:t>55</w:t>
        </w:r>
        <w:r w:rsidR="005E5905">
          <w:rPr>
            <w:noProof/>
            <w:webHidden/>
          </w:rPr>
          <w:fldChar w:fldCharType="end"/>
        </w:r>
      </w:hyperlink>
    </w:p>
    <w:p w14:paraId="314E0476" w14:textId="6539F31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7" w:history="1">
        <w:r w:rsidR="005E5905" w:rsidRPr="00015F4C">
          <w:rPr>
            <w:rStyle w:val="Hyperlink"/>
            <w:noProof/>
          </w:rPr>
          <w:t>Figure 31 - Daily Error Distribution for the SNF Forecaster – Toronto Dataset</w:t>
        </w:r>
        <w:r w:rsidR="005E5905">
          <w:rPr>
            <w:noProof/>
            <w:webHidden/>
          </w:rPr>
          <w:tab/>
        </w:r>
        <w:r w:rsidR="005E5905">
          <w:rPr>
            <w:noProof/>
            <w:webHidden/>
          </w:rPr>
          <w:fldChar w:fldCharType="begin"/>
        </w:r>
        <w:r w:rsidR="005E5905">
          <w:rPr>
            <w:noProof/>
            <w:webHidden/>
          </w:rPr>
          <w:instrText xml:space="preserve"> PAGEREF _Toc88844537 \h </w:instrText>
        </w:r>
        <w:r w:rsidR="005E5905">
          <w:rPr>
            <w:noProof/>
            <w:webHidden/>
          </w:rPr>
        </w:r>
        <w:r w:rsidR="005E5905">
          <w:rPr>
            <w:noProof/>
            <w:webHidden/>
          </w:rPr>
          <w:fldChar w:fldCharType="separate"/>
        </w:r>
        <w:r w:rsidR="00156EEA">
          <w:rPr>
            <w:noProof/>
            <w:webHidden/>
          </w:rPr>
          <w:t>56</w:t>
        </w:r>
        <w:r w:rsidR="005E5905">
          <w:rPr>
            <w:noProof/>
            <w:webHidden/>
          </w:rPr>
          <w:fldChar w:fldCharType="end"/>
        </w:r>
      </w:hyperlink>
    </w:p>
    <w:p w14:paraId="190DF2BE" w14:textId="70B21756"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8" w:history="1">
        <w:r w:rsidR="005E5905" w:rsidRPr="00015F4C">
          <w:rPr>
            <w:rStyle w:val="Hyperlink"/>
            <w:noProof/>
          </w:rPr>
          <w:t>Figure 32 - The Monthly Average Demand for Each Month – Toronto Dataset</w:t>
        </w:r>
        <w:r w:rsidR="005E5905">
          <w:rPr>
            <w:noProof/>
            <w:webHidden/>
          </w:rPr>
          <w:tab/>
        </w:r>
        <w:r w:rsidR="005E5905">
          <w:rPr>
            <w:noProof/>
            <w:webHidden/>
          </w:rPr>
          <w:fldChar w:fldCharType="begin"/>
        </w:r>
        <w:r w:rsidR="005E5905">
          <w:rPr>
            <w:noProof/>
            <w:webHidden/>
          </w:rPr>
          <w:instrText xml:space="preserve"> PAGEREF _Toc88844538 \h </w:instrText>
        </w:r>
        <w:r w:rsidR="005E5905">
          <w:rPr>
            <w:noProof/>
            <w:webHidden/>
          </w:rPr>
        </w:r>
        <w:r w:rsidR="005E5905">
          <w:rPr>
            <w:noProof/>
            <w:webHidden/>
          </w:rPr>
          <w:fldChar w:fldCharType="separate"/>
        </w:r>
        <w:r w:rsidR="00156EEA">
          <w:rPr>
            <w:noProof/>
            <w:webHidden/>
          </w:rPr>
          <w:t>57</w:t>
        </w:r>
        <w:r w:rsidR="005E5905">
          <w:rPr>
            <w:noProof/>
            <w:webHidden/>
          </w:rPr>
          <w:fldChar w:fldCharType="end"/>
        </w:r>
      </w:hyperlink>
    </w:p>
    <w:p w14:paraId="47262EA0" w14:textId="66B0DF1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39" w:history="1">
        <w:r w:rsidR="005E5905" w:rsidRPr="00015F4C">
          <w:rPr>
            <w:rStyle w:val="Hyperlink"/>
            <w:noProof/>
          </w:rPr>
          <w:t>Figure 33 - Monthly MAPE for Each Forecaster – Toronto Dataset</w:t>
        </w:r>
        <w:r w:rsidR="005E5905">
          <w:rPr>
            <w:noProof/>
            <w:webHidden/>
          </w:rPr>
          <w:tab/>
        </w:r>
        <w:r w:rsidR="005E5905">
          <w:rPr>
            <w:noProof/>
            <w:webHidden/>
          </w:rPr>
          <w:fldChar w:fldCharType="begin"/>
        </w:r>
        <w:r w:rsidR="005E5905">
          <w:rPr>
            <w:noProof/>
            <w:webHidden/>
          </w:rPr>
          <w:instrText xml:space="preserve"> PAGEREF _Toc88844539 \h </w:instrText>
        </w:r>
        <w:r w:rsidR="005E5905">
          <w:rPr>
            <w:noProof/>
            <w:webHidden/>
          </w:rPr>
        </w:r>
        <w:r w:rsidR="005E5905">
          <w:rPr>
            <w:noProof/>
            <w:webHidden/>
          </w:rPr>
          <w:fldChar w:fldCharType="separate"/>
        </w:r>
        <w:r w:rsidR="00156EEA">
          <w:rPr>
            <w:noProof/>
            <w:webHidden/>
          </w:rPr>
          <w:t>58</w:t>
        </w:r>
        <w:r w:rsidR="005E5905">
          <w:rPr>
            <w:noProof/>
            <w:webHidden/>
          </w:rPr>
          <w:fldChar w:fldCharType="end"/>
        </w:r>
      </w:hyperlink>
    </w:p>
    <w:p w14:paraId="1ED79488" w14:textId="6433DF5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0" w:history="1">
        <w:r w:rsidR="005E5905" w:rsidRPr="00015F4C">
          <w:rPr>
            <w:rStyle w:val="Hyperlink"/>
            <w:noProof/>
          </w:rPr>
          <w:t>Figure 34 - Monthly Error Distribution for CNN Forecaster – Toronto Dataset</w:t>
        </w:r>
        <w:r w:rsidR="005E5905">
          <w:rPr>
            <w:noProof/>
            <w:webHidden/>
          </w:rPr>
          <w:tab/>
        </w:r>
        <w:r w:rsidR="005E5905">
          <w:rPr>
            <w:noProof/>
            <w:webHidden/>
          </w:rPr>
          <w:fldChar w:fldCharType="begin"/>
        </w:r>
        <w:r w:rsidR="005E5905">
          <w:rPr>
            <w:noProof/>
            <w:webHidden/>
          </w:rPr>
          <w:instrText xml:space="preserve"> PAGEREF _Toc88844540 \h </w:instrText>
        </w:r>
        <w:r w:rsidR="005E5905">
          <w:rPr>
            <w:noProof/>
            <w:webHidden/>
          </w:rPr>
        </w:r>
        <w:r w:rsidR="005E5905">
          <w:rPr>
            <w:noProof/>
            <w:webHidden/>
          </w:rPr>
          <w:fldChar w:fldCharType="separate"/>
        </w:r>
        <w:r w:rsidR="00156EEA">
          <w:rPr>
            <w:noProof/>
            <w:webHidden/>
          </w:rPr>
          <w:t>59</w:t>
        </w:r>
        <w:r w:rsidR="005E5905">
          <w:rPr>
            <w:noProof/>
            <w:webHidden/>
          </w:rPr>
          <w:fldChar w:fldCharType="end"/>
        </w:r>
      </w:hyperlink>
    </w:p>
    <w:p w14:paraId="4F69E82B" w14:textId="07A7C23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1" w:history="1">
        <w:r w:rsidR="005E5905" w:rsidRPr="00015F4C">
          <w:rPr>
            <w:rStyle w:val="Hyperlink"/>
            <w:noProof/>
          </w:rPr>
          <w:t>Figure 35 - Monthly Error Distribution for LSTM Forecaster – Toronto Dataset</w:t>
        </w:r>
        <w:r w:rsidR="005E5905">
          <w:rPr>
            <w:noProof/>
            <w:webHidden/>
          </w:rPr>
          <w:tab/>
        </w:r>
        <w:r w:rsidR="005E5905">
          <w:rPr>
            <w:noProof/>
            <w:webHidden/>
          </w:rPr>
          <w:fldChar w:fldCharType="begin"/>
        </w:r>
        <w:r w:rsidR="005E5905">
          <w:rPr>
            <w:noProof/>
            <w:webHidden/>
          </w:rPr>
          <w:instrText xml:space="preserve"> PAGEREF _Toc88844541 \h </w:instrText>
        </w:r>
        <w:r w:rsidR="005E5905">
          <w:rPr>
            <w:noProof/>
            <w:webHidden/>
          </w:rPr>
        </w:r>
        <w:r w:rsidR="005E5905">
          <w:rPr>
            <w:noProof/>
            <w:webHidden/>
          </w:rPr>
          <w:fldChar w:fldCharType="separate"/>
        </w:r>
        <w:r w:rsidR="00156EEA">
          <w:rPr>
            <w:noProof/>
            <w:webHidden/>
          </w:rPr>
          <w:t>59</w:t>
        </w:r>
        <w:r w:rsidR="005E5905">
          <w:rPr>
            <w:noProof/>
            <w:webHidden/>
          </w:rPr>
          <w:fldChar w:fldCharType="end"/>
        </w:r>
      </w:hyperlink>
    </w:p>
    <w:p w14:paraId="2CFC8D64" w14:textId="4380C180"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2" w:history="1">
        <w:r w:rsidR="005E5905" w:rsidRPr="00015F4C">
          <w:rPr>
            <w:rStyle w:val="Hyperlink"/>
            <w:noProof/>
          </w:rPr>
          <w:t>Figure 36 - Monthly Error Distribution for ANN Forecaster– Toronto Dataset</w:t>
        </w:r>
        <w:r w:rsidR="005E5905">
          <w:rPr>
            <w:noProof/>
            <w:webHidden/>
          </w:rPr>
          <w:tab/>
        </w:r>
        <w:r w:rsidR="005E5905">
          <w:rPr>
            <w:noProof/>
            <w:webHidden/>
          </w:rPr>
          <w:fldChar w:fldCharType="begin"/>
        </w:r>
        <w:r w:rsidR="005E5905">
          <w:rPr>
            <w:noProof/>
            <w:webHidden/>
          </w:rPr>
          <w:instrText xml:space="preserve"> PAGEREF _Toc88844542 \h </w:instrText>
        </w:r>
        <w:r w:rsidR="005E5905">
          <w:rPr>
            <w:noProof/>
            <w:webHidden/>
          </w:rPr>
        </w:r>
        <w:r w:rsidR="005E5905">
          <w:rPr>
            <w:noProof/>
            <w:webHidden/>
          </w:rPr>
          <w:fldChar w:fldCharType="separate"/>
        </w:r>
        <w:r w:rsidR="00156EEA">
          <w:rPr>
            <w:noProof/>
            <w:webHidden/>
          </w:rPr>
          <w:t>60</w:t>
        </w:r>
        <w:r w:rsidR="005E5905">
          <w:rPr>
            <w:noProof/>
            <w:webHidden/>
          </w:rPr>
          <w:fldChar w:fldCharType="end"/>
        </w:r>
      </w:hyperlink>
    </w:p>
    <w:p w14:paraId="6FC91203" w14:textId="4516C58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3" w:history="1">
        <w:r w:rsidR="005E5905" w:rsidRPr="00015F4C">
          <w:rPr>
            <w:rStyle w:val="Hyperlink"/>
            <w:noProof/>
          </w:rPr>
          <w:t>Figure 37 - Monthly Error Distribution for MLR Forecaster– Toronto Dataset</w:t>
        </w:r>
        <w:r w:rsidR="005E5905">
          <w:rPr>
            <w:noProof/>
            <w:webHidden/>
          </w:rPr>
          <w:tab/>
        </w:r>
        <w:r w:rsidR="005E5905">
          <w:rPr>
            <w:noProof/>
            <w:webHidden/>
          </w:rPr>
          <w:fldChar w:fldCharType="begin"/>
        </w:r>
        <w:r w:rsidR="005E5905">
          <w:rPr>
            <w:noProof/>
            <w:webHidden/>
          </w:rPr>
          <w:instrText xml:space="preserve"> PAGEREF _Toc88844543 \h </w:instrText>
        </w:r>
        <w:r w:rsidR="005E5905">
          <w:rPr>
            <w:noProof/>
            <w:webHidden/>
          </w:rPr>
        </w:r>
        <w:r w:rsidR="005E5905">
          <w:rPr>
            <w:noProof/>
            <w:webHidden/>
          </w:rPr>
          <w:fldChar w:fldCharType="separate"/>
        </w:r>
        <w:r w:rsidR="00156EEA">
          <w:rPr>
            <w:noProof/>
            <w:webHidden/>
          </w:rPr>
          <w:t>60</w:t>
        </w:r>
        <w:r w:rsidR="005E5905">
          <w:rPr>
            <w:noProof/>
            <w:webHidden/>
          </w:rPr>
          <w:fldChar w:fldCharType="end"/>
        </w:r>
      </w:hyperlink>
    </w:p>
    <w:p w14:paraId="0FC4F162" w14:textId="0D4B38D9"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4" w:history="1">
        <w:r w:rsidR="005E5905" w:rsidRPr="00015F4C">
          <w:rPr>
            <w:rStyle w:val="Hyperlink"/>
            <w:noProof/>
          </w:rPr>
          <w:t>Figure 38 - Monthly Error Distribution for ARIMA Forecaster– Toronto Dataset</w:t>
        </w:r>
        <w:r w:rsidR="005E5905">
          <w:rPr>
            <w:noProof/>
            <w:webHidden/>
          </w:rPr>
          <w:tab/>
        </w:r>
        <w:r w:rsidR="005E5905">
          <w:rPr>
            <w:noProof/>
            <w:webHidden/>
          </w:rPr>
          <w:fldChar w:fldCharType="begin"/>
        </w:r>
        <w:r w:rsidR="005E5905">
          <w:rPr>
            <w:noProof/>
            <w:webHidden/>
          </w:rPr>
          <w:instrText xml:space="preserve"> PAGEREF _Toc88844544 \h </w:instrText>
        </w:r>
        <w:r w:rsidR="005E5905">
          <w:rPr>
            <w:noProof/>
            <w:webHidden/>
          </w:rPr>
        </w:r>
        <w:r w:rsidR="005E5905">
          <w:rPr>
            <w:noProof/>
            <w:webHidden/>
          </w:rPr>
          <w:fldChar w:fldCharType="separate"/>
        </w:r>
        <w:r w:rsidR="00156EEA">
          <w:rPr>
            <w:noProof/>
            <w:webHidden/>
          </w:rPr>
          <w:t>61</w:t>
        </w:r>
        <w:r w:rsidR="005E5905">
          <w:rPr>
            <w:noProof/>
            <w:webHidden/>
          </w:rPr>
          <w:fldChar w:fldCharType="end"/>
        </w:r>
      </w:hyperlink>
    </w:p>
    <w:p w14:paraId="116CEC7C" w14:textId="706E01A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5" w:history="1">
        <w:r w:rsidR="005E5905" w:rsidRPr="00015F4C">
          <w:rPr>
            <w:rStyle w:val="Hyperlink"/>
            <w:noProof/>
          </w:rPr>
          <w:t>Figure 39 - Monthly Error Distribution for SNF Forecaster– Toronto Dataset</w:t>
        </w:r>
        <w:r w:rsidR="005E5905">
          <w:rPr>
            <w:noProof/>
            <w:webHidden/>
          </w:rPr>
          <w:tab/>
        </w:r>
        <w:r w:rsidR="005E5905">
          <w:rPr>
            <w:noProof/>
            <w:webHidden/>
          </w:rPr>
          <w:fldChar w:fldCharType="begin"/>
        </w:r>
        <w:r w:rsidR="005E5905">
          <w:rPr>
            <w:noProof/>
            <w:webHidden/>
          </w:rPr>
          <w:instrText xml:space="preserve"> PAGEREF _Toc88844545 \h </w:instrText>
        </w:r>
        <w:r w:rsidR="005E5905">
          <w:rPr>
            <w:noProof/>
            <w:webHidden/>
          </w:rPr>
        </w:r>
        <w:r w:rsidR="005E5905">
          <w:rPr>
            <w:noProof/>
            <w:webHidden/>
          </w:rPr>
          <w:fldChar w:fldCharType="separate"/>
        </w:r>
        <w:r w:rsidR="00156EEA">
          <w:rPr>
            <w:noProof/>
            <w:webHidden/>
          </w:rPr>
          <w:t>61</w:t>
        </w:r>
        <w:r w:rsidR="005E5905">
          <w:rPr>
            <w:noProof/>
            <w:webHidden/>
          </w:rPr>
          <w:fldChar w:fldCharType="end"/>
        </w:r>
      </w:hyperlink>
    </w:p>
    <w:p w14:paraId="1AB90726" w14:textId="7FA4369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6" w:history="1">
        <w:r w:rsidR="005E5905" w:rsidRPr="00015F4C">
          <w:rPr>
            <w:rStyle w:val="Hyperlink"/>
            <w:noProof/>
          </w:rPr>
          <w:t>Figure 40 - Scatter Plot of Load Demand versus Temperature – Toronto Dataset</w:t>
        </w:r>
        <w:r w:rsidR="005E5905">
          <w:rPr>
            <w:noProof/>
            <w:webHidden/>
          </w:rPr>
          <w:tab/>
        </w:r>
        <w:r w:rsidR="005E5905">
          <w:rPr>
            <w:noProof/>
            <w:webHidden/>
          </w:rPr>
          <w:fldChar w:fldCharType="begin"/>
        </w:r>
        <w:r w:rsidR="005E5905">
          <w:rPr>
            <w:noProof/>
            <w:webHidden/>
          </w:rPr>
          <w:instrText xml:space="preserve"> PAGEREF _Toc88844546 \h </w:instrText>
        </w:r>
        <w:r w:rsidR="005E5905">
          <w:rPr>
            <w:noProof/>
            <w:webHidden/>
          </w:rPr>
        </w:r>
        <w:r w:rsidR="005E5905">
          <w:rPr>
            <w:noProof/>
            <w:webHidden/>
          </w:rPr>
          <w:fldChar w:fldCharType="separate"/>
        </w:r>
        <w:r w:rsidR="00156EEA">
          <w:rPr>
            <w:noProof/>
            <w:webHidden/>
          </w:rPr>
          <w:t>63</w:t>
        </w:r>
        <w:r w:rsidR="005E5905">
          <w:rPr>
            <w:noProof/>
            <w:webHidden/>
          </w:rPr>
          <w:fldChar w:fldCharType="end"/>
        </w:r>
      </w:hyperlink>
    </w:p>
    <w:p w14:paraId="4753F5D3" w14:textId="23A12AC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7" w:history="1">
        <w:r w:rsidR="005E5905" w:rsidRPr="00015F4C">
          <w:rPr>
            <w:rStyle w:val="Hyperlink"/>
            <w:noProof/>
          </w:rPr>
          <w:t>Figure 41 - The Hourly Average Demand for Each Hour - Ottawa Dataset</w:t>
        </w:r>
        <w:r w:rsidR="005E5905">
          <w:rPr>
            <w:noProof/>
            <w:webHidden/>
          </w:rPr>
          <w:tab/>
        </w:r>
        <w:r w:rsidR="005E5905">
          <w:rPr>
            <w:noProof/>
            <w:webHidden/>
          </w:rPr>
          <w:fldChar w:fldCharType="begin"/>
        </w:r>
        <w:r w:rsidR="005E5905">
          <w:rPr>
            <w:noProof/>
            <w:webHidden/>
          </w:rPr>
          <w:instrText xml:space="preserve"> PAGEREF _Toc88844547 \h </w:instrText>
        </w:r>
        <w:r w:rsidR="005E5905">
          <w:rPr>
            <w:noProof/>
            <w:webHidden/>
          </w:rPr>
        </w:r>
        <w:r w:rsidR="005E5905">
          <w:rPr>
            <w:noProof/>
            <w:webHidden/>
          </w:rPr>
          <w:fldChar w:fldCharType="separate"/>
        </w:r>
        <w:r w:rsidR="00156EEA">
          <w:rPr>
            <w:noProof/>
            <w:webHidden/>
          </w:rPr>
          <w:t>65</w:t>
        </w:r>
        <w:r w:rsidR="005E5905">
          <w:rPr>
            <w:noProof/>
            <w:webHidden/>
          </w:rPr>
          <w:fldChar w:fldCharType="end"/>
        </w:r>
      </w:hyperlink>
    </w:p>
    <w:p w14:paraId="7B0A8241" w14:textId="0D4C99C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8" w:history="1">
        <w:r w:rsidR="005E5905" w:rsidRPr="00015F4C">
          <w:rPr>
            <w:rStyle w:val="Hyperlink"/>
            <w:noProof/>
          </w:rPr>
          <w:t>Figure 42 - Hourly MAPE for the Forecasters - Ottawa Dataset</w:t>
        </w:r>
        <w:r w:rsidR="005E5905">
          <w:rPr>
            <w:noProof/>
            <w:webHidden/>
          </w:rPr>
          <w:tab/>
        </w:r>
        <w:r w:rsidR="005E5905">
          <w:rPr>
            <w:noProof/>
            <w:webHidden/>
          </w:rPr>
          <w:fldChar w:fldCharType="begin"/>
        </w:r>
        <w:r w:rsidR="005E5905">
          <w:rPr>
            <w:noProof/>
            <w:webHidden/>
          </w:rPr>
          <w:instrText xml:space="preserve"> PAGEREF _Toc88844548 \h </w:instrText>
        </w:r>
        <w:r w:rsidR="005E5905">
          <w:rPr>
            <w:noProof/>
            <w:webHidden/>
          </w:rPr>
        </w:r>
        <w:r w:rsidR="005E5905">
          <w:rPr>
            <w:noProof/>
            <w:webHidden/>
          </w:rPr>
          <w:fldChar w:fldCharType="separate"/>
        </w:r>
        <w:r w:rsidR="00156EEA">
          <w:rPr>
            <w:noProof/>
            <w:webHidden/>
          </w:rPr>
          <w:t>66</w:t>
        </w:r>
        <w:r w:rsidR="005E5905">
          <w:rPr>
            <w:noProof/>
            <w:webHidden/>
          </w:rPr>
          <w:fldChar w:fldCharType="end"/>
        </w:r>
      </w:hyperlink>
    </w:p>
    <w:p w14:paraId="5D33F950" w14:textId="098ED10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49" w:history="1">
        <w:r w:rsidR="005E5905" w:rsidRPr="00015F4C">
          <w:rPr>
            <w:rStyle w:val="Hyperlink"/>
            <w:noProof/>
          </w:rPr>
          <w:t>Figure 43 - Hourly Error Distribution for the CNN Forecaster – Ottawa Dataset</w:t>
        </w:r>
        <w:r w:rsidR="005E5905">
          <w:rPr>
            <w:noProof/>
            <w:webHidden/>
          </w:rPr>
          <w:tab/>
        </w:r>
        <w:r w:rsidR="005E5905">
          <w:rPr>
            <w:noProof/>
            <w:webHidden/>
          </w:rPr>
          <w:fldChar w:fldCharType="begin"/>
        </w:r>
        <w:r w:rsidR="005E5905">
          <w:rPr>
            <w:noProof/>
            <w:webHidden/>
          </w:rPr>
          <w:instrText xml:space="preserve"> PAGEREF _Toc88844549 \h </w:instrText>
        </w:r>
        <w:r w:rsidR="005E5905">
          <w:rPr>
            <w:noProof/>
            <w:webHidden/>
          </w:rPr>
        </w:r>
        <w:r w:rsidR="005E5905">
          <w:rPr>
            <w:noProof/>
            <w:webHidden/>
          </w:rPr>
          <w:fldChar w:fldCharType="separate"/>
        </w:r>
        <w:r w:rsidR="00156EEA">
          <w:rPr>
            <w:noProof/>
            <w:webHidden/>
          </w:rPr>
          <w:t>66</w:t>
        </w:r>
        <w:r w:rsidR="005E5905">
          <w:rPr>
            <w:noProof/>
            <w:webHidden/>
          </w:rPr>
          <w:fldChar w:fldCharType="end"/>
        </w:r>
      </w:hyperlink>
    </w:p>
    <w:p w14:paraId="2DF05C16" w14:textId="7A96F2E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0" w:history="1">
        <w:r w:rsidR="005E5905" w:rsidRPr="00015F4C">
          <w:rPr>
            <w:rStyle w:val="Hyperlink"/>
            <w:noProof/>
          </w:rPr>
          <w:t>Figure 44 - Hourly Error Distribution for the LSTM Forecaster – Ottawa Dataset</w:t>
        </w:r>
        <w:r w:rsidR="005E5905">
          <w:rPr>
            <w:noProof/>
            <w:webHidden/>
          </w:rPr>
          <w:tab/>
        </w:r>
        <w:r w:rsidR="005E5905">
          <w:rPr>
            <w:noProof/>
            <w:webHidden/>
          </w:rPr>
          <w:fldChar w:fldCharType="begin"/>
        </w:r>
        <w:r w:rsidR="005E5905">
          <w:rPr>
            <w:noProof/>
            <w:webHidden/>
          </w:rPr>
          <w:instrText xml:space="preserve"> PAGEREF _Toc88844550 \h </w:instrText>
        </w:r>
        <w:r w:rsidR="005E5905">
          <w:rPr>
            <w:noProof/>
            <w:webHidden/>
          </w:rPr>
        </w:r>
        <w:r w:rsidR="005E5905">
          <w:rPr>
            <w:noProof/>
            <w:webHidden/>
          </w:rPr>
          <w:fldChar w:fldCharType="separate"/>
        </w:r>
        <w:r w:rsidR="00156EEA">
          <w:rPr>
            <w:noProof/>
            <w:webHidden/>
          </w:rPr>
          <w:t>67</w:t>
        </w:r>
        <w:r w:rsidR="005E5905">
          <w:rPr>
            <w:noProof/>
            <w:webHidden/>
          </w:rPr>
          <w:fldChar w:fldCharType="end"/>
        </w:r>
      </w:hyperlink>
    </w:p>
    <w:p w14:paraId="790992A7" w14:textId="68F2519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1" w:history="1">
        <w:r w:rsidR="005E5905" w:rsidRPr="00015F4C">
          <w:rPr>
            <w:rStyle w:val="Hyperlink"/>
            <w:noProof/>
          </w:rPr>
          <w:t>Figure 45 - Hourly Error Distribution for the ANN Forecaster – Ottawa Dataset</w:t>
        </w:r>
        <w:r w:rsidR="005E5905">
          <w:rPr>
            <w:noProof/>
            <w:webHidden/>
          </w:rPr>
          <w:tab/>
        </w:r>
        <w:r w:rsidR="005E5905">
          <w:rPr>
            <w:noProof/>
            <w:webHidden/>
          </w:rPr>
          <w:fldChar w:fldCharType="begin"/>
        </w:r>
        <w:r w:rsidR="005E5905">
          <w:rPr>
            <w:noProof/>
            <w:webHidden/>
          </w:rPr>
          <w:instrText xml:space="preserve"> PAGEREF _Toc88844551 \h </w:instrText>
        </w:r>
        <w:r w:rsidR="005E5905">
          <w:rPr>
            <w:noProof/>
            <w:webHidden/>
          </w:rPr>
        </w:r>
        <w:r w:rsidR="005E5905">
          <w:rPr>
            <w:noProof/>
            <w:webHidden/>
          </w:rPr>
          <w:fldChar w:fldCharType="separate"/>
        </w:r>
        <w:r w:rsidR="00156EEA">
          <w:rPr>
            <w:noProof/>
            <w:webHidden/>
          </w:rPr>
          <w:t>67</w:t>
        </w:r>
        <w:r w:rsidR="005E5905">
          <w:rPr>
            <w:noProof/>
            <w:webHidden/>
          </w:rPr>
          <w:fldChar w:fldCharType="end"/>
        </w:r>
      </w:hyperlink>
    </w:p>
    <w:p w14:paraId="7F4C08A0" w14:textId="0E9030D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2" w:history="1">
        <w:r w:rsidR="005E5905" w:rsidRPr="00015F4C">
          <w:rPr>
            <w:rStyle w:val="Hyperlink"/>
            <w:noProof/>
          </w:rPr>
          <w:t>Figure 46 - Hourly Error Distribution for the MLR Forecaster – Ottawa Dataset</w:t>
        </w:r>
        <w:r w:rsidR="005E5905">
          <w:rPr>
            <w:noProof/>
            <w:webHidden/>
          </w:rPr>
          <w:tab/>
        </w:r>
        <w:r w:rsidR="005E5905">
          <w:rPr>
            <w:noProof/>
            <w:webHidden/>
          </w:rPr>
          <w:fldChar w:fldCharType="begin"/>
        </w:r>
        <w:r w:rsidR="005E5905">
          <w:rPr>
            <w:noProof/>
            <w:webHidden/>
          </w:rPr>
          <w:instrText xml:space="preserve"> PAGEREF _Toc88844552 \h </w:instrText>
        </w:r>
        <w:r w:rsidR="005E5905">
          <w:rPr>
            <w:noProof/>
            <w:webHidden/>
          </w:rPr>
        </w:r>
        <w:r w:rsidR="005E5905">
          <w:rPr>
            <w:noProof/>
            <w:webHidden/>
          </w:rPr>
          <w:fldChar w:fldCharType="separate"/>
        </w:r>
        <w:r w:rsidR="00156EEA">
          <w:rPr>
            <w:noProof/>
            <w:webHidden/>
          </w:rPr>
          <w:t>68</w:t>
        </w:r>
        <w:r w:rsidR="005E5905">
          <w:rPr>
            <w:noProof/>
            <w:webHidden/>
          </w:rPr>
          <w:fldChar w:fldCharType="end"/>
        </w:r>
      </w:hyperlink>
    </w:p>
    <w:p w14:paraId="22F3DAFD" w14:textId="4C6E59E0"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3" w:history="1">
        <w:r w:rsidR="005E5905" w:rsidRPr="00015F4C">
          <w:rPr>
            <w:rStyle w:val="Hyperlink"/>
            <w:noProof/>
          </w:rPr>
          <w:t>Figure 47 - Hourly Error Distribution for the ARIMA Forecaster – Ottawa Dataset</w:t>
        </w:r>
        <w:r w:rsidR="005E5905">
          <w:rPr>
            <w:noProof/>
            <w:webHidden/>
          </w:rPr>
          <w:tab/>
        </w:r>
        <w:r w:rsidR="005E5905">
          <w:rPr>
            <w:noProof/>
            <w:webHidden/>
          </w:rPr>
          <w:fldChar w:fldCharType="begin"/>
        </w:r>
        <w:r w:rsidR="005E5905">
          <w:rPr>
            <w:noProof/>
            <w:webHidden/>
          </w:rPr>
          <w:instrText xml:space="preserve"> PAGEREF _Toc88844553 \h </w:instrText>
        </w:r>
        <w:r w:rsidR="005E5905">
          <w:rPr>
            <w:noProof/>
            <w:webHidden/>
          </w:rPr>
        </w:r>
        <w:r w:rsidR="005E5905">
          <w:rPr>
            <w:noProof/>
            <w:webHidden/>
          </w:rPr>
          <w:fldChar w:fldCharType="separate"/>
        </w:r>
        <w:r w:rsidR="00156EEA">
          <w:rPr>
            <w:noProof/>
            <w:webHidden/>
          </w:rPr>
          <w:t>68</w:t>
        </w:r>
        <w:r w:rsidR="005E5905">
          <w:rPr>
            <w:noProof/>
            <w:webHidden/>
          </w:rPr>
          <w:fldChar w:fldCharType="end"/>
        </w:r>
      </w:hyperlink>
    </w:p>
    <w:p w14:paraId="0024CEF1" w14:textId="43320CDD"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4" w:history="1">
        <w:r w:rsidR="005E5905" w:rsidRPr="00015F4C">
          <w:rPr>
            <w:rStyle w:val="Hyperlink"/>
            <w:noProof/>
          </w:rPr>
          <w:t>Figure 48 - Hourly Error Distribution for the SNF Forecaster – Ottawa Dataset</w:t>
        </w:r>
        <w:r w:rsidR="005E5905">
          <w:rPr>
            <w:noProof/>
            <w:webHidden/>
          </w:rPr>
          <w:tab/>
        </w:r>
        <w:r w:rsidR="005E5905">
          <w:rPr>
            <w:noProof/>
            <w:webHidden/>
          </w:rPr>
          <w:fldChar w:fldCharType="begin"/>
        </w:r>
        <w:r w:rsidR="005E5905">
          <w:rPr>
            <w:noProof/>
            <w:webHidden/>
          </w:rPr>
          <w:instrText xml:space="preserve"> PAGEREF _Toc88844554 \h </w:instrText>
        </w:r>
        <w:r w:rsidR="005E5905">
          <w:rPr>
            <w:noProof/>
            <w:webHidden/>
          </w:rPr>
        </w:r>
        <w:r w:rsidR="005E5905">
          <w:rPr>
            <w:noProof/>
            <w:webHidden/>
          </w:rPr>
          <w:fldChar w:fldCharType="separate"/>
        </w:r>
        <w:r w:rsidR="00156EEA">
          <w:rPr>
            <w:noProof/>
            <w:webHidden/>
          </w:rPr>
          <w:t>69</w:t>
        </w:r>
        <w:r w:rsidR="005E5905">
          <w:rPr>
            <w:noProof/>
            <w:webHidden/>
          </w:rPr>
          <w:fldChar w:fldCharType="end"/>
        </w:r>
      </w:hyperlink>
    </w:p>
    <w:p w14:paraId="1F239B6A" w14:textId="77433B3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5" w:history="1">
        <w:r w:rsidR="005E5905" w:rsidRPr="00015F4C">
          <w:rPr>
            <w:rStyle w:val="Hyperlink"/>
            <w:noProof/>
          </w:rPr>
          <w:t>Figure 49 - The Weekly Average Demand for Each Day – Ottawa Dataset</w:t>
        </w:r>
        <w:r w:rsidR="005E5905">
          <w:rPr>
            <w:noProof/>
            <w:webHidden/>
          </w:rPr>
          <w:tab/>
        </w:r>
        <w:r w:rsidR="005E5905">
          <w:rPr>
            <w:noProof/>
            <w:webHidden/>
          </w:rPr>
          <w:fldChar w:fldCharType="begin"/>
        </w:r>
        <w:r w:rsidR="005E5905">
          <w:rPr>
            <w:noProof/>
            <w:webHidden/>
          </w:rPr>
          <w:instrText xml:space="preserve"> PAGEREF _Toc88844555 \h </w:instrText>
        </w:r>
        <w:r w:rsidR="005E5905">
          <w:rPr>
            <w:noProof/>
            <w:webHidden/>
          </w:rPr>
        </w:r>
        <w:r w:rsidR="005E5905">
          <w:rPr>
            <w:noProof/>
            <w:webHidden/>
          </w:rPr>
          <w:fldChar w:fldCharType="separate"/>
        </w:r>
        <w:r w:rsidR="00156EEA">
          <w:rPr>
            <w:noProof/>
            <w:webHidden/>
          </w:rPr>
          <w:t>70</w:t>
        </w:r>
        <w:r w:rsidR="005E5905">
          <w:rPr>
            <w:noProof/>
            <w:webHidden/>
          </w:rPr>
          <w:fldChar w:fldCharType="end"/>
        </w:r>
      </w:hyperlink>
    </w:p>
    <w:p w14:paraId="340DFD43" w14:textId="640179B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6" w:history="1">
        <w:r w:rsidR="005E5905" w:rsidRPr="00015F4C">
          <w:rPr>
            <w:rStyle w:val="Hyperlink"/>
            <w:noProof/>
          </w:rPr>
          <w:t>Figure 50 - Daily MAPE for the Forecasters – Ottawa Dataset</w:t>
        </w:r>
        <w:r w:rsidR="005E5905">
          <w:rPr>
            <w:noProof/>
            <w:webHidden/>
          </w:rPr>
          <w:tab/>
        </w:r>
        <w:r w:rsidR="005E5905">
          <w:rPr>
            <w:noProof/>
            <w:webHidden/>
          </w:rPr>
          <w:fldChar w:fldCharType="begin"/>
        </w:r>
        <w:r w:rsidR="005E5905">
          <w:rPr>
            <w:noProof/>
            <w:webHidden/>
          </w:rPr>
          <w:instrText xml:space="preserve"> PAGEREF _Toc88844556 \h </w:instrText>
        </w:r>
        <w:r w:rsidR="005E5905">
          <w:rPr>
            <w:noProof/>
            <w:webHidden/>
          </w:rPr>
        </w:r>
        <w:r w:rsidR="005E5905">
          <w:rPr>
            <w:noProof/>
            <w:webHidden/>
          </w:rPr>
          <w:fldChar w:fldCharType="separate"/>
        </w:r>
        <w:r w:rsidR="00156EEA">
          <w:rPr>
            <w:noProof/>
            <w:webHidden/>
          </w:rPr>
          <w:t>71</w:t>
        </w:r>
        <w:r w:rsidR="005E5905">
          <w:rPr>
            <w:noProof/>
            <w:webHidden/>
          </w:rPr>
          <w:fldChar w:fldCharType="end"/>
        </w:r>
      </w:hyperlink>
    </w:p>
    <w:p w14:paraId="17B9CDB5" w14:textId="40DE5953"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7" w:history="1">
        <w:r w:rsidR="005E5905" w:rsidRPr="00015F4C">
          <w:rPr>
            <w:rStyle w:val="Hyperlink"/>
            <w:noProof/>
          </w:rPr>
          <w:t>Figure 51 - Daily Error Distribution for the CNN Forecaster – Ottawa Dataset</w:t>
        </w:r>
        <w:r w:rsidR="005E5905">
          <w:rPr>
            <w:noProof/>
            <w:webHidden/>
          </w:rPr>
          <w:tab/>
        </w:r>
        <w:r w:rsidR="005E5905">
          <w:rPr>
            <w:noProof/>
            <w:webHidden/>
          </w:rPr>
          <w:fldChar w:fldCharType="begin"/>
        </w:r>
        <w:r w:rsidR="005E5905">
          <w:rPr>
            <w:noProof/>
            <w:webHidden/>
          </w:rPr>
          <w:instrText xml:space="preserve"> PAGEREF _Toc88844557 \h </w:instrText>
        </w:r>
        <w:r w:rsidR="005E5905">
          <w:rPr>
            <w:noProof/>
            <w:webHidden/>
          </w:rPr>
        </w:r>
        <w:r w:rsidR="005E5905">
          <w:rPr>
            <w:noProof/>
            <w:webHidden/>
          </w:rPr>
          <w:fldChar w:fldCharType="separate"/>
        </w:r>
        <w:r w:rsidR="00156EEA">
          <w:rPr>
            <w:noProof/>
            <w:webHidden/>
          </w:rPr>
          <w:t>71</w:t>
        </w:r>
        <w:r w:rsidR="005E5905">
          <w:rPr>
            <w:noProof/>
            <w:webHidden/>
          </w:rPr>
          <w:fldChar w:fldCharType="end"/>
        </w:r>
      </w:hyperlink>
    </w:p>
    <w:p w14:paraId="4E154E7A" w14:textId="33C8CDB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8" w:history="1">
        <w:r w:rsidR="005E5905" w:rsidRPr="00015F4C">
          <w:rPr>
            <w:rStyle w:val="Hyperlink"/>
            <w:noProof/>
          </w:rPr>
          <w:t>Figure 52 - Daily Error Distribution for the LSTM Forecaster – Ottawa Dataset</w:t>
        </w:r>
        <w:r w:rsidR="005E5905">
          <w:rPr>
            <w:noProof/>
            <w:webHidden/>
          </w:rPr>
          <w:tab/>
        </w:r>
        <w:r w:rsidR="005E5905">
          <w:rPr>
            <w:noProof/>
            <w:webHidden/>
          </w:rPr>
          <w:fldChar w:fldCharType="begin"/>
        </w:r>
        <w:r w:rsidR="005E5905">
          <w:rPr>
            <w:noProof/>
            <w:webHidden/>
          </w:rPr>
          <w:instrText xml:space="preserve"> PAGEREF _Toc88844558 \h </w:instrText>
        </w:r>
        <w:r w:rsidR="005E5905">
          <w:rPr>
            <w:noProof/>
            <w:webHidden/>
          </w:rPr>
        </w:r>
        <w:r w:rsidR="005E5905">
          <w:rPr>
            <w:noProof/>
            <w:webHidden/>
          </w:rPr>
          <w:fldChar w:fldCharType="separate"/>
        </w:r>
        <w:r w:rsidR="00156EEA">
          <w:rPr>
            <w:noProof/>
            <w:webHidden/>
          </w:rPr>
          <w:t>72</w:t>
        </w:r>
        <w:r w:rsidR="005E5905">
          <w:rPr>
            <w:noProof/>
            <w:webHidden/>
          </w:rPr>
          <w:fldChar w:fldCharType="end"/>
        </w:r>
      </w:hyperlink>
    </w:p>
    <w:p w14:paraId="2270813A" w14:textId="2CAD5FB9"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59" w:history="1">
        <w:r w:rsidR="005E5905" w:rsidRPr="00015F4C">
          <w:rPr>
            <w:rStyle w:val="Hyperlink"/>
            <w:noProof/>
          </w:rPr>
          <w:t>Figure 53 - Daily Error Distribution for the ANN Forecaster – Ottawa Dataset</w:t>
        </w:r>
        <w:r w:rsidR="005E5905">
          <w:rPr>
            <w:noProof/>
            <w:webHidden/>
          </w:rPr>
          <w:tab/>
        </w:r>
        <w:r w:rsidR="005E5905">
          <w:rPr>
            <w:noProof/>
            <w:webHidden/>
          </w:rPr>
          <w:fldChar w:fldCharType="begin"/>
        </w:r>
        <w:r w:rsidR="005E5905">
          <w:rPr>
            <w:noProof/>
            <w:webHidden/>
          </w:rPr>
          <w:instrText xml:space="preserve"> PAGEREF _Toc88844559 \h </w:instrText>
        </w:r>
        <w:r w:rsidR="005E5905">
          <w:rPr>
            <w:noProof/>
            <w:webHidden/>
          </w:rPr>
        </w:r>
        <w:r w:rsidR="005E5905">
          <w:rPr>
            <w:noProof/>
            <w:webHidden/>
          </w:rPr>
          <w:fldChar w:fldCharType="separate"/>
        </w:r>
        <w:r w:rsidR="00156EEA">
          <w:rPr>
            <w:noProof/>
            <w:webHidden/>
          </w:rPr>
          <w:t>72</w:t>
        </w:r>
        <w:r w:rsidR="005E5905">
          <w:rPr>
            <w:noProof/>
            <w:webHidden/>
          </w:rPr>
          <w:fldChar w:fldCharType="end"/>
        </w:r>
      </w:hyperlink>
    </w:p>
    <w:p w14:paraId="511A5EEB" w14:textId="72DDBC2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0" w:history="1">
        <w:r w:rsidR="005E5905" w:rsidRPr="00015F4C">
          <w:rPr>
            <w:rStyle w:val="Hyperlink"/>
            <w:noProof/>
          </w:rPr>
          <w:t>Figure 54 - Daily Error Distribution for the MLR Forecaster – Ottawa Dataset</w:t>
        </w:r>
        <w:r w:rsidR="005E5905">
          <w:rPr>
            <w:noProof/>
            <w:webHidden/>
          </w:rPr>
          <w:tab/>
        </w:r>
        <w:r w:rsidR="005E5905">
          <w:rPr>
            <w:noProof/>
            <w:webHidden/>
          </w:rPr>
          <w:fldChar w:fldCharType="begin"/>
        </w:r>
        <w:r w:rsidR="005E5905">
          <w:rPr>
            <w:noProof/>
            <w:webHidden/>
          </w:rPr>
          <w:instrText xml:space="preserve"> PAGEREF _Toc88844560 \h </w:instrText>
        </w:r>
        <w:r w:rsidR="005E5905">
          <w:rPr>
            <w:noProof/>
            <w:webHidden/>
          </w:rPr>
        </w:r>
        <w:r w:rsidR="005E5905">
          <w:rPr>
            <w:noProof/>
            <w:webHidden/>
          </w:rPr>
          <w:fldChar w:fldCharType="separate"/>
        </w:r>
        <w:r w:rsidR="00156EEA">
          <w:rPr>
            <w:noProof/>
            <w:webHidden/>
          </w:rPr>
          <w:t>73</w:t>
        </w:r>
        <w:r w:rsidR="005E5905">
          <w:rPr>
            <w:noProof/>
            <w:webHidden/>
          </w:rPr>
          <w:fldChar w:fldCharType="end"/>
        </w:r>
      </w:hyperlink>
    </w:p>
    <w:p w14:paraId="7BB836D5" w14:textId="6B34B9A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1" w:history="1">
        <w:r w:rsidR="005E5905" w:rsidRPr="00015F4C">
          <w:rPr>
            <w:rStyle w:val="Hyperlink"/>
            <w:noProof/>
          </w:rPr>
          <w:t>Figure 55 - Daily Error Distribution for the ARIMA Forecaster – Ottawa Dataset</w:t>
        </w:r>
        <w:r w:rsidR="005E5905">
          <w:rPr>
            <w:noProof/>
            <w:webHidden/>
          </w:rPr>
          <w:tab/>
        </w:r>
        <w:r w:rsidR="005E5905">
          <w:rPr>
            <w:noProof/>
            <w:webHidden/>
          </w:rPr>
          <w:fldChar w:fldCharType="begin"/>
        </w:r>
        <w:r w:rsidR="005E5905">
          <w:rPr>
            <w:noProof/>
            <w:webHidden/>
          </w:rPr>
          <w:instrText xml:space="preserve"> PAGEREF _Toc88844561 \h </w:instrText>
        </w:r>
        <w:r w:rsidR="005E5905">
          <w:rPr>
            <w:noProof/>
            <w:webHidden/>
          </w:rPr>
        </w:r>
        <w:r w:rsidR="005E5905">
          <w:rPr>
            <w:noProof/>
            <w:webHidden/>
          </w:rPr>
          <w:fldChar w:fldCharType="separate"/>
        </w:r>
        <w:r w:rsidR="00156EEA">
          <w:rPr>
            <w:noProof/>
            <w:webHidden/>
          </w:rPr>
          <w:t>73</w:t>
        </w:r>
        <w:r w:rsidR="005E5905">
          <w:rPr>
            <w:noProof/>
            <w:webHidden/>
          </w:rPr>
          <w:fldChar w:fldCharType="end"/>
        </w:r>
      </w:hyperlink>
    </w:p>
    <w:p w14:paraId="651C84EF" w14:textId="18C8EB5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2" w:history="1">
        <w:r w:rsidR="005E5905" w:rsidRPr="00015F4C">
          <w:rPr>
            <w:rStyle w:val="Hyperlink"/>
            <w:noProof/>
          </w:rPr>
          <w:t>Figure 56 - Daily Error Distribution for the SNF Forecaster – Ottawa Dataset</w:t>
        </w:r>
        <w:r w:rsidR="005E5905">
          <w:rPr>
            <w:noProof/>
            <w:webHidden/>
          </w:rPr>
          <w:tab/>
        </w:r>
        <w:r w:rsidR="005E5905">
          <w:rPr>
            <w:noProof/>
            <w:webHidden/>
          </w:rPr>
          <w:fldChar w:fldCharType="begin"/>
        </w:r>
        <w:r w:rsidR="005E5905">
          <w:rPr>
            <w:noProof/>
            <w:webHidden/>
          </w:rPr>
          <w:instrText xml:space="preserve"> PAGEREF _Toc88844562 \h </w:instrText>
        </w:r>
        <w:r w:rsidR="005E5905">
          <w:rPr>
            <w:noProof/>
            <w:webHidden/>
          </w:rPr>
        </w:r>
        <w:r w:rsidR="005E5905">
          <w:rPr>
            <w:noProof/>
            <w:webHidden/>
          </w:rPr>
          <w:fldChar w:fldCharType="separate"/>
        </w:r>
        <w:r w:rsidR="00156EEA">
          <w:rPr>
            <w:noProof/>
            <w:webHidden/>
          </w:rPr>
          <w:t>74</w:t>
        </w:r>
        <w:r w:rsidR="005E5905">
          <w:rPr>
            <w:noProof/>
            <w:webHidden/>
          </w:rPr>
          <w:fldChar w:fldCharType="end"/>
        </w:r>
      </w:hyperlink>
    </w:p>
    <w:p w14:paraId="1224B2E6" w14:textId="0552D74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3" w:history="1">
        <w:r w:rsidR="005E5905" w:rsidRPr="00015F4C">
          <w:rPr>
            <w:rStyle w:val="Hyperlink"/>
            <w:noProof/>
          </w:rPr>
          <w:t>Figure 57 - The Monthly Average Demand for Each Month – Ottawa Dataset</w:t>
        </w:r>
        <w:r w:rsidR="005E5905">
          <w:rPr>
            <w:noProof/>
            <w:webHidden/>
          </w:rPr>
          <w:tab/>
        </w:r>
        <w:r w:rsidR="005E5905">
          <w:rPr>
            <w:noProof/>
            <w:webHidden/>
          </w:rPr>
          <w:fldChar w:fldCharType="begin"/>
        </w:r>
        <w:r w:rsidR="005E5905">
          <w:rPr>
            <w:noProof/>
            <w:webHidden/>
          </w:rPr>
          <w:instrText xml:space="preserve"> PAGEREF _Toc88844563 \h </w:instrText>
        </w:r>
        <w:r w:rsidR="005E5905">
          <w:rPr>
            <w:noProof/>
            <w:webHidden/>
          </w:rPr>
        </w:r>
        <w:r w:rsidR="005E5905">
          <w:rPr>
            <w:noProof/>
            <w:webHidden/>
          </w:rPr>
          <w:fldChar w:fldCharType="separate"/>
        </w:r>
        <w:r w:rsidR="00156EEA">
          <w:rPr>
            <w:noProof/>
            <w:webHidden/>
          </w:rPr>
          <w:t>75</w:t>
        </w:r>
        <w:r w:rsidR="005E5905">
          <w:rPr>
            <w:noProof/>
            <w:webHidden/>
          </w:rPr>
          <w:fldChar w:fldCharType="end"/>
        </w:r>
      </w:hyperlink>
    </w:p>
    <w:p w14:paraId="24EFCE83" w14:textId="0472FAA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4" w:history="1">
        <w:r w:rsidR="005E5905" w:rsidRPr="00015F4C">
          <w:rPr>
            <w:rStyle w:val="Hyperlink"/>
            <w:noProof/>
          </w:rPr>
          <w:t>Figure 58 - Monthly MAPE for Each Forecaster – Ottawa Dataset</w:t>
        </w:r>
        <w:r w:rsidR="005E5905">
          <w:rPr>
            <w:noProof/>
            <w:webHidden/>
          </w:rPr>
          <w:tab/>
        </w:r>
        <w:r w:rsidR="005E5905">
          <w:rPr>
            <w:noProof/>
            <w:webHidden/>
          </w:rPr>
          <w:fldChar w:fldCharType="begin"/>
        </w:r>
        <w:r w:rsidR="005E5905">
          <w:rPr>
            <w:noProof/>
            <w:webHidden/>
          </w:rPr>
          <w:instrText xml:space="preserve"> PAGEREF _Toc88844564 \h </w:instrText>
        </w:r>
        <w:r w:rsidR="005E5905">
          <w:rPr>
            <w:noProof/>
            <w:webHidden/>
          </w:rPr>
        </w:r>
        <w:r w:rsidR="005E5905">
          <w:rPr>
            <w:noProof/>
            <w:webHidden/>
          </w:rPr>
          <w:fldChar w:fldCharType="separate"/>
        </w:r>
        <w:r w:rsidR="00156EEA">
          <w:rPr>
            <w:noProof/>
            <w:webHidden/>
          </w:rPr>
          <w:t>75</w:t>
        </w:r>
        <w:r w:rsidR="005E5905">
          <w:rPr>
            <w:noProof/>
            <w:webHidden/>
          </w:rPr>
          <w:fldChar w:fldCharType="end"/>
        </w:r>
      </w:hyperlink>
    </w:p>
    <w:p w14:paraId="1ED250D5" w14:textId="15A6664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5" w:history="1">
        <w:r w:rsidR="005E5905" w:rsidRPr="00015F4C">
          <w:rPr>
            <w:rStyle w:val="Hyperlink"/>
            <w:noProof/>
          </w:rPr>
          <w:t>Figure 59 - Monthly Error Distribution for CNN Forecaster – Ottawa Dataset</w:t>
        </w:r>
        <w:r w:rsidR="005E5905">
          <w:rPr>
            <w:noProof/>
            <w:webHidden/>
          </w:rPr>
          <w:tab/>
        </w:r>
        <w:r w:rsidR="005E5905">
          <w:rPr>
            <w:noProof/>
            <w:webHidden/>
          </w:rPr>
          <w:fldChar w:fldCharType="begin"/>
        </w:r>
        <w:r w:rsidR="005E5905">
          <w:rPr>
            <w:noProof/>
            <w:webHidden/>
          </w:rPr>
          <w:instrText xml:space="preserve"> PAGEREF _Toc88844565 \h </w:instrText>
        </w:r>
        <w:r w:rsidR="005E5905">
          <w:rPr>
            <w:noProof/>
            <w:webHidden/>
          </w:rPr>
        </w:r>
        <w:r w:rsidR="005E5905">
          <w:rPr>
            <w:noProof/>
            <w:webHidden/>
          </w:rPr>
          <w:fldChar w:fldCharType="separate"/>
        </w:r>
        <w:r w:rsidR="00156EEA">
          <w:rPr>
            <w:noProof/>
            <w:webHidden/>
          </w:rPr>
          <w:t>76</w:t>
        </w:r>
        <w:r w:rsidR="005E5905">
          <w:rPr>
            <w:noProof/>
            <w:webHidden/>
          </w:rPr>
          <w:fldChar w:fldCharType="end"/>
        </w:r>
      </w:hyperlink>
    </w:p>
    <w:p w14:paraId="0573BBAC" w14:textId="654EB39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6" w:history="1">
        <w:r w:rsidR="005E5905" w:rsidRPr="00015F4C">
          <w:rPr>
            <w:rStyle w:val="Hyperlink"/>
            <w:noProof/>
          </w:rPr>
          <w:t>Figure 60 - Monthly Error Distribution for LSTM Forecaster – Ottawa Dataset</w:t>
        </w:r>
        <w:r w:rsidR="005E5905">
          <w:rPr>
            <w:noProof/>
            <w:webHidden/>
          </w:rPr>
          <w:tab/>
        </w:r>
        <w:r w:rsidR="005E5905">
          <w:rPr>
            <w:noProof/>
            <w:webHidden/>
          </w:rPr>
          <w:fldChar w:fldCharType="begin"/>
        </w:r>
        <w:r w:rsidR="005E5905">
          <w:rPr>
            <w:noProof/>
            <w:webHidden/>
          </w:rPr>
          <w:instrText xml:space="preserve"> PAGEREF _Toc88844566 \h </w:instrText>
        </w:r>
        <w:r w:rsidR="005E5905">
          <w:rPr>
            <w:noProof/>
            <w:webHidden/>
          </w:rPr>
        </w:r>
        <w:r w:rsidR="005E5905">
          <w:rPr>
            <w:noProof/>
            <w:webHidden/>
          </w:rPr>
          <w:fldChar w:fldCharType="separate"/>
        </w:r>
        <w:r w:rsidR="00156EEA">
          <w:rPr>
            <w:noProof/>
            <w:webHidden/>
          </w:rPr>
          <w:t>76</w:t>
        </w:r>
        <w:r w:rsidR="005E5905">
          <w:rPr>
            <w:noProof/>
            <w:webHidden/>
          </w:rPr>
          <w:fldChar w:fldCharType="end"/>
        </w:r>
      </w:hyperlink>
    </w:p>
    <w:p w14:paraId="43F3631E" w14:textId="51119E2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7" w:history="1">
        <w:r w:rsidR="005E5905" w:rsidRPr="00015F4C">
          <w:rPr>
            <w:rStyle w:val="Hyperlink"/>
            <w:noProof/>
          </w:rPr>
          <w:t>Figure 61 - Monthly Error Distribution for ANN Forecaster – Ottawa Dataset</w:t>
        </w:r>
        <w:r w:rsidR="005E5905">
          <w:rPr>
            <w:noProof/>
            <w:webHidden/>
          </w:rPr>
          <w:tab/>
        </w:r>
        <w:r w:rsidR="005E5905">
          <w:rPr>
            <w:noProof/>
            <w:webHidden/>
          </w:rPr>
          <w:fldChar w:fldCharType="begin"/>
        </w:r>
        <w:r w:rsidR="005E5905">
          <w:rPr>
            <w:noProof/>
            <w:webHidden/>
          </w:rPr>
          <w:instrText xml:space="preserve"> PAGEREF _Toc88844567 \h </w:instrText>
        </w:r>
        <w:r w:rsidR="005E5905">
          <w:rPr>
            <w:noProof/>
            <w:webHidden/>
          </w:rPr>
        </w:r>
        <w:r w:rsidR="005E5905">
          <w:rPr>
            <w:noProof/>
            <w:webHidden/>
          </w:rPr>
          <w:fldChar w:fldCharType="separate"/>
        </w:r>
        <w:r w:rsidR="00156EEA">
          <w:rPr>
            <w:noProof/>
            <w:webHidden/>
          </w:rPr>
          <w:t>77</w:t>
        </w:r>
        <w:r w:rsidR="005E5905">
          <w:rPr>
            <w:noProof/>
            <w:webHidden/>
          </w:rPr>
          <w:fldChar w:fldCharType="end"/>
        </w:r>
      </w:hyperlink>
    </w:p>
    <w:p w14:paraId="6B2E4120" w14:textId="25A6D9F9"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8" w:history="1">
        <w:r w:rsidR="005E5905" w:rsidRPr="00015F4C">
          <w:rPr>
            <w:rStyle w:val="Hyperlink"/>
            <w:noProof/>
          </w:rPr>
          <w:t>Figure 62 - Monthly Error Distribution for MLR Forecaster – Ottawa Dataset</w:t>
        </w:r>
        <w:r w:rsidR="005E5905">
          <w:rPr>
            <w:noProof/>
            <w:webHidden/>
          </w:rPr>
          <w:tab/>
        </w:r>
        <w:r w:rsidR="005E5905">
          <w:rPr>
            <w:noProof/>
            <w:webHidden/>
          </w:rPr>
          <w:fldChar w:fldCharType="begin"/>
        </w:r>
        <w:r w:rsidR="005E5905">
          <w:rPr>
            <w:noProof/>
            <w:webHidden/>
          </w:rPr>
          <w:instrText xml:space="preserve"> PAGEREF _Toc88844568 \h </w:instrText>
        </w:r>
        <w:r w:rsidR="005E5905">
          <w:rPr>
            <w:noProof/>
            <w:webHidden/>
          </w:rPr>
        </w:r>
        <w:r w:rsidR="005E5905">
          <w:rPr>
            <w:noProof/>
            <w:webHidden/>
          </w:rPr>
          <w:fldChar w:fldCharType="separate"/>
        </w:r>
        <w:r w:rsidR="00156EEA">
          <w:rPr>
            <w:noProof/>
            <w:webHidden/>
          </w:rPr>
          <w:t>77</w:t>
        </w:r>
        <w:r w:rsidR="005E5905">
          <w:rPr>
            <w:noProof/>
            <w:webHidden/>
          </w:rPr>
          <w:fldChar w:fldCharType="end"/>
        </w:r>
      </w:hyperlink>
    </w:p>
    <w:p w14:paraId="6885508C" w14:textId="125E685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69" w:history="1">
        <w:r w:rsidR="005E5905" w:rsidRPr="00015F4C">
          <w:rPr>
            <w:rStyle w:val="Hyperlink"/>
            <w:noProof/>
          </w:rPr>
          <w:t>Figure 63 - Monthly Error Distribution for ARIMA Forecaster – Ottawa Dataset</w:t>
        </w:r>
        <w:r w:rsidR="005E5905">
          <w:rPr>
            <w:noProof/>
            <w:webHidden/>
          </w:rPr>
          <w:tab/>
        </w:r>
        <w:r w:rsidR="005E5905">
          <w:rPr>
            <w:noProof/>
            <w:webHidden/>
          </w:rPr>
          <w:fldChar w:fldCharType="begin"/>
        </w:r>
        <w:r w:rsidR="005E5905">
          <w:rPr>
            <w:noProof/>
            <w:webHidden/>
          </w:rPr>
          <w:instrText xml:space="preserve"> PAGEREF _Toc88844569 \h </w:instrText>
        </w:r>
        <w:r w:rsidR="005E5905">
          <w:rPr>
            <w:noProof/>
            <w:webHidden/>
          </w:rPr>
        </w:r>
        <w:r w:rsidR="005E5905">
          <w:rPr>
            <w:noProof/>
            <w:webHidden/>
          </w:rPr>
          <w:fldChar w:fldCharType="separate"/>
        </w:r>
        <w:r w:rsidR="00156EEA">
          <w:rPr>
            <w:noProof/>
            <w:webHidden/>
          </w:rPr>
          <w:t>78</w:t>
        </w:r>
        <w:r w:rsidR="005E5905">
          <w:rPr>
            <w:noProof/>
            <w:webHidden/>
          </w:rPr>
          <w:fldChar w:fldCharType="end"/>
        </w:r>
      </w:hyperlink>
    </w:p>
    <w:p w14:paraId="5D7008AA" w14:textId="6166BEF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0" w:history="1">
        <w:r w:rsidR="005E5905" w:rsidRPr="00015F4C">
          <w:rPr>
            <w:rStyle w:val="Hyperlink"/>
            <w:noProof/>
          </w:rPr>
          <w:t>Figure 64 - Monthly Error Distribution for SNF Forecaster – Ottawa Dataset</w:t>
        </w:r>
        <w:r w:rsidR="005E5905">
          <w:rPr>
            <w:noProof/>
            <w:webHidden/>
          </w:rPr>
          <w:tab/>
        </w:r>
        <w:r w:rsidR="005E5905">
          <w:rPr>
            <w:noProof/>
            <w:webHidden/>
          </w:rPr>
          <w:fldChar w:fldCharType="begin"/>
        </w:r>
        <w:r w:rsidR="005E5905">
          <w:rPr>
            <w:noProof/>
            <w:webHidden/>
          </w:rPr>
          <w:instrText xml:space="preserve"> PAGEREF _Toc88844570 \h </w:instrText>
        </w:r>
        <w:r w:rsidR="005E5905">
          <w:rPr>
            <w:noProof/>
            <w:webHidden/>
          </w:rPr>
        </w:r>
        <w:r w:rsidR="005E5905">
          <w:rPr>
            <w:noProof/>
            <w:webHidden/>
          </w:rPr>
          <w:fldChar w:fldCharType="separate"/>
        </w:r>
        <w:r w:rsidR="00156EEA">
          <w:rPr>
            <w:noProof/>
            <w:webHidden/>
          </w:rPr>
          <w:t>78</w:t>
        </w:r>
        <w:r w:rsidR="005E5905">
          <w:rPr>
            <w:noProof/>
            <w:webHidden/>
          </w:rPr>
          <w:fldChar w:fldCharType="end"/>
        </w:r>
      </w:hyperlink>
    </w:p>
    <w:p w14:paraId="2E093AA0" w14:textId="5697B5F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1" w:history="1">
        <w:r w:rsidR="005E5905" w:rsidRPr="00015F4C">
          <w:rPr>
            <w:rStyle w:val="Hyperlink"/>
            <w:noProof/>
          </w:rPr>
          <w:t>Figure 65 - Scatter Plot of Load Demand versus Temperature – Ottawa Dataset</w:t>
        </w:r>
        <w:r w:rsidR="005E5905">
          <w:rPr>
            <w:noProof/>
            <w:webHidden/>
          </w:rPr>
          <w:tab/>
        </w:r>
        <w:r w:rsidR="005E5905">
          <w:rPr>
            <w:noProof/>
            <w:webHidden/>
          </w:rPr>
          <w:fldChar w:fldCharType="begin"/>
        </w:r>
        <w:r w:rsidR="005E5905">
          <w:rPr>
            <w:noProof/>
            <w:webHidden/>
          </w:rPr>
          <w:instrText xml:space="preserve"> PAGEREF _Toc88844571 \h </w:instrText>
        </w:r>
        <w:r w:rsidR="005E5905">
          <w:rPr>
            <w:noProof/>
            <w:webHidden/>
          </w:rPr>
        </w:r>
        <w:r w:rsidR="005E5905">
          <w:rPr>
            <w:noProof/>
            <w:webHidden/>
          </w:rPr>
          <w:fldChar w:fldCharType="separate"/>
        </w:r>
        <w:r w:rsidR="00156EEA">
          <w:rPr>
            <w:noProof/>
            <w:webHidden/>
          </w:rPr>
          <w:t>81</w:t>
        </w:r>
        <w:r w:rsidR="005E5905">
          <w:rPr>
            <w:noProof/>
            <w:webHidden/>
          </w:rPr>
          <w:fldChar w:fldCharType="end"/>
        </w:r>
      </w:hyperlink>
    </w:p>
    <w:p w14:paraId="331ACFF0" w14:textId="6C89D02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2" w:history="1">
        <w:r w:rsidR="005E5905" w:rsidRPr="00015F4C">
          <w:rPr>
            <w:rStyle w:val="Hyperlink"/>
            <w:noProof/>
          </w:rPr>
          <w:t>Figure 66 - The Hourly Average Demand for Each Hour – Saint John Dataset</w:t>
        </w:r>
        <w:r w:rsidR="005E5905">
          <w:rPr>
            <w:noProof/>
            <w:webHidden/>
          </w:rPr>
          <w:tab/>
        </w:r>
        <w:r w:rsidR="005E5905">
          <w:rPr>
            <w:noProof/>
            <w:webHidden/>
          </w:rPr>
          <w:fldChar w:fldCharType="begin"/>
        </w:r>
        <w:r w:rsidR="005E5905">
          <w:rPr>
            <w:noProof/>
            <w:webHidden/>
          </w:rPr>
          <w:instrText xml:space="preserve"> PAGEREF _Toc88844572 \h </w:instrText>
        </w:r>
        <w:r w:rsidR="005E5905">
          <w:rPr>
            <w:noProof/>
            <w:webHidden/>
          </w:rPr>
        </w:r>
        <w:r w:rsidR="005E5905">
          <w:rPr>
            <w:noProof/>
            <w:webHidden/>
          </w:rPr>
          <w:fldChar w:fldCharType="separate"/>
        </w:r>
        <w:r w:rsidR="00156EEA">
          <w:rPr>
            <w:noProof/>
            <w:webHidden/>
          </w:rPr>
          <w:t>82</w:t>
        </w:r>
        <w:r w:rsidR="005E5905">
          <w:rPr>
            <w:noProof/>
            <w:webHidden/>
          </w:rPr>
          <w:fldChar w:fldCharType="end"/>
        </w:r>
      </w:hyperlink>
    </w:p>
    <w:p w14:paraId="26A7EC6D" w14:textId="7FF111E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3" w:history="1">
        <w:r w:rsidR="005E5905" w:rsidRPr="00015F4C">
          <w:rPr>
            <w:rStyle w:val="Hyperlink"/>
            <w:noProof/>
          </w:rPr>
          <w:t>Figure 67 - Hourly MAPE for the Forecasters – Saint John Dataset</w:t>
        </w:r>
        <w:r w:rsidR="005E5905">
          <w:rPr>
            <w:noProof/>
            <w:webHidden/>
          </w:rPr>
          <w:tab/>
        </w:r>
        <w:r w:rsidR="005E5905">
          <w:rPr>
            <w:noProof/>
            <w:webHidden/>
          </w:rPr>
          <w:fldChar w:fldCharType="begin"/>
        </w:r>
        <w:r w:rsidR="005E5905">
          <w:rPr>
            <w:noProof/>
            <w:webHidden/>
          </w:rPr>
          <w:instrText xml:space="preserve"> PAGEREF _Toc88844573 \h </w:instrText>
        </w:r>
        <w:r w:rsidR="005E5905">
          <w:rPr>
            <w:noProof/>
            <w:webHidden/>
          </w:rPr>
        </w:r>
        <w:r w:rsidR="005E5905">
          <w:rPr>
            <w:noProof/>
            <w:webHidden/>
          </w:rPr>
          <w:fldChar w:fldCharType="separate"/>
        </w:r>
        <w:r w:rsidR="00156EEA">
          <w:rPr>
            <w:noProof/>
            <w:webHidden/>
          </w:rPr>
          <w:t>83</w:t>
        </w:r>
        <w:r w:rsidR="005E5905">
          <w:rPr>
            <w:noProof/>
            <w:webHidden/>
          </w:rPr>
          <w:fldChar w:fldCharType="end"/>
        </w:r>
      </w:hyperlink>
    </w:p>
    <w:p w14:paraId="1325DAF5" w14:textId="2E0083D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4" w:history="1">
        <w:r w:rsidR="005E5905" w:rsidRPr="00015F4C">
          <w:rPr>
            <w:rStyle w:val="Hyperlink"/>
            <w:noProof/>
          </w:rPr>
          <w:t>Figure 68 - Hourly Error Distribution for the CNN Forecaster – Saint John Dataset</w:t>
        </w:r>
        <w:r w:rsidR="005E5905">
          <w:rPr>
            <w:noProof/>
            <w:webHidden/>
          </w:rPr>
          <w:tab/>
        </w:r>
        <w:r w:rsidR="005E5905">
          <w:rPr>
            <w:noProof/>
            <w:webHidden/>
          </w:rPr>
          <w:fldChar w:fldCharType="begin"/>
        </w:r>
        <w:r w:rsidR="005E5905">
          <w:rPr>
            <w:noProof/>
            <w:webHidden/>
          </w:rPr>
          <w:instrText xml:space="preserve"> PAGEREF _Toc88844574 \h </w:instrText>
        </w:r>
        <w:r w:rsidR="005E5905">
          <w:rPr>
            <w:noProof/>
            <w:webHidden/>
          </w:rPr>
        </w:r>
        <w:r w:rsidR="005E5905">
          <w:rPr>
            <w:noProof/>
            <w:webHidden/>
          </w:rPr>
          <w:fldChar w:fldCharType="separate"/>
        </w:r>
        <w:r w:rsidR="00156EEA">
          <w:rPr>
            <w:noProof/>
            <w:webHidden/>
          </w:rPr>
          <w:t>83</w:t>
        </w:r>
        <w:r w:rsidR="005E5905">
          <w:rPr>
            <w:noProof/>
            <w:webHidden/>
          </w:rPr>
          <w:fldChar w:fldCharType="end"/>
        </w:r>
      </w:hyperlink>
    </w:p>
    <w:p w14:paraId="2E4D95D0" w14:textId="58C663C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5" w:history="1">
        <w:r w:rsidR="005E5905" w:rsidRPr="00015F4C">
          <w:rPr>
            <w:rStyle w:val="Hyperlink"/>
            <w:noProof/>
          </w:rPr>
          <w:t>Figure 69 - Hourly Error Distribution for the LSTM Forecaster – Saint John Dataset</w:t>
        </w:r>
        <w:r w:rsidR="005E5905">
          <w:rPr>
            <w:noProof/>
            <w:webHidden/>
          </w:rPr>
          <w:tab/>
        </w:r>
        <w:r w:rsidR="005E5905">
          <w:rPr>
            <w:noProof/>
            <w:webHidden/>
          </w:rPr>
          <w:fldChar w:fldCharType="begin"/>
        </w:r>
        <w:r w:rsidR="005E5905">
          <w:rPr>
            <w:noProof/>
            <w:webHidden/>
          </w:rPr>
          <w:instrText xml:space="preserve"> PAGEREF _Toc88844575 \h </w:instrText>
        </w:r>
        <w:r w:rsidR="005E5905">
          <w:rPr>
            <w:noProof/>
            <w:webHidden/>
          </w:rPr>
        </w:r>
        <w:r w:rsidR="005E5905">
          <w:rPr>
            <w:noProof/>
            <w:webHidden/>
          </w:rPr>
          <w:fldChar w:fldCharType="separate"/>
        </w:r>
        <w:r w:rsidR="00156EEA">
          <w:rPr>
            <w:noProof/>
            <w:webHidden/>
          </w:rPr>
          <w:t>84</w:t>
        </w:r>
        <w:r w:rsidR="005E5905">
          <w:rPr>
            <w:noProof/>
            <w:webHidden/>
          </w:rPr>
          <w:fldChar w:fldCharType="end"/>
        </w:r>
      </w:hyperlink>
    </w:p>
    <w:p w14:paraId="717917DD" w14:textId="4B9B03C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6" w:history="1">
        <w:r w:rsidR="005E5905" w:rsidRPr="00015F4C">
          <w:rPr>
            <w:rStyle w:val="Hyperlink"/>
            <w:noProof/>
          </w:rPr>
          <w:t>Figure 70 - Hourly Error Distribution for the ANN Forecaster – Saint John Dataset</w:t>
        </w:r>
        <w:r w:rsidR="005E5905">
          <w:rPr>
            <w:noProof/>
            <w:webHidden/>
          </w:rPr>
          <w:tab/>
        </w:r>
        <w:r w:rsidR="005E5905">
          <w:rPr>
            <w:noProof/>
            <w:webHidden/>
          </w:rPr>
          <w:fldChar w:fldCharType="begin"/>
        </w:r>
        <w:r w:rsidR="005E5905">
          <w:rPr>
            <w:noProof/>
            <w:webHidden/>
          </w:rPr>
          <w:instrText xml:space="preserve"> PAGEREF _Toc88844576 \h </w:instrText>
        </w:r>
        <w:r w:rsidR="005E5905">
          <w:rPr>
            <w:noProof/>
            <w:webHidden/>
          </w:rPr>
        </w:r>
        <w:r w:rsidR="005E5905">
          <w:rPr>
            <w:noProof/>
            <w:webHidden/>
          </w:rPr>
          <w:fldChar w:fldCharType="separate"/>
        </w:r>
        <w:r w:rsidR="00156EEA">
          <w:rPr>
            <w:noProof/>
            <w:webHidden/>
          </w:rPr>
          <w:t>84</w:t>
        </w:r>
        <w:r w:rsidR="005E5905">
          <w:rPr>
            <w:noProof/>
            <w:webHidden/>
          </w:rPr>
          <w:fldChar w:fldCharType="end"/>
        </w:r>
      </w:hyperlink>
    </w:p>
    <w:p w14:paraId="4D95682E" w14:textId="51EE3E4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7" w:history="1">
        <w:r w:rsidR="005E5905" w:rsidRPr="00015F4C">
          <w:rPr>
            <w:rStyle w:val="Hyperlink"/>
            <w:noProof/>
          </w:rPr>
          <w:t>Figure 71 - Hourly Error Distribution for the MLR Forecaster – Saint John Dataset</w:t>
        </w:r>
        <w:r w:rsidR="005E5905">
          <w:rPr>
            <w:noProof/>
            <w:webHidden/>
          </w:rPr>
          <w:tab/>
        </w:r>
        <w:r w:rsidR="005E5905">
          <w:rPr>
            <w:noProof/>
            <w:webHidden/>
          </w:rPr>
          <w:fldChar w:fldCharType="begin"/>
        </w:r>
        <w:r w:rsidR="005E5905">
          <w:rPr>
            <w:noProof/>
            <w:webHidden/>
          </w:rPr>
          <w:instrText xml:space="preserve"> PAGEREF _Toc88844577 \h </w:instrText>
        </w:r>
        <w:r w:rsidR="005E5905">
          <w:rPr>
            <w:noProof/>
            <w:webHidden/>
          </w:rPr>
        </w:r>
        <w:r w:rsidR="005E5905">
          <w:rPr>
            <w:noProof/>
            <w:webHidden/>
          </w:rPr>
          <w:fldChar w:fldCharType="separate"/>
        </w:r>
        <w:r w:rsidR="00156EEA">
          <w:rPr>
            <w:noProof/>
            <w:webHidden/>
          </w:rPr>
          <w:t>85</w:t>
        </w:r>
        <w:r w:rsidR="005E5905">
          <w:rPr>
            <w:noProof/>
            <w:webHidden/>
          </w:rPr>
          <w:fldChar w:fldCharType="end"/>
        </w:r>
      </w:hyperlink>
    </w:p>
    <w:p w14:paraId="77CA7FF4" w14:textId="5A57B911"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8" w:history="1">
        <w:r w:rsidR="005E5905" w:rsidRPr="00015F4C">
          <w:rPr>
            <w:rStyle w:val="Hyperlink"/>
            <w:noProof/>
          </w:rPr>
          <w:t>Figure 72 - Hourly Error Distribution for the ARIMA Forecaster – Saint John Dataset</w:t>
        </w:r>
        <w:r w:rsidR="005E5905">
          <w:rPr>
            <w:noProof/>
            <w:webHidden/>
          </w:rPr>
          <w:tab/>
        </w:r>
        <w:r w:rsidR="005E5905">
          <w:rPr>
            <w:noProof/>
            <w:webHidden/>
          </w:rPr>
          <w:fldChar w:fldCharType="begin"/>
        </w:r>
        <w:r w:rsidR="005E5905">
          <w:rPr>
            <w:noProof/>
            <w:webHidden/>
          </w:rPr>
          <w:instrText xml:space="preserve"> PAGEREF _Toc88844578 \h </w:instrText>
        </w:r>
        <w:r w:rsidR="005E5905">
          <w:rPr>
            <w:noProof/>
            <w:webHidden/>
          </w:rPr>
        </w:r>
        <w:r w:rsidR="005E5905">
          <w:rPr>
            <w:noProof/>
            <w:webHidden/>
          </w:rPr>
          <w:fldChar w:fldCharType="separate"/>
        </w:r>
        <w:r w:rsidR="00156EEA">
          <w:rPr>
            <w:noProof/>
            <w:webHidden/>
          </w:rPr>
          <w:t>85</w:t>
        </w:r>
        <w:r w:rsidR="005E5905">
          <w:rPr>
            <w:noProof/>
            <w:webHidden/>
          </w:rPr>
          <w:fldChar w:fldCharType="end"/>
        </w:r>
      </w:hyperlink>
    </w:p>
    <w:p w14:paraId="2E9BAC47" w14:textId="76F323EF"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79" w:history="1">
        <w:r w:rsidR="005E5905" w:rsidRPr="00015F4C">
          <w:rPr>
            <w:rStyle w:val="Hyperlink"/>
            <w:noProof/>
          </w:rPr>
          <w:t>Figure 73 - Hourly Error Distribution for the SNF Forecaster – Saint John Dataset</w:t>
        </w:r>
        <w:r w:rsidR="005E5905">
          <w:rPr>
            <w:noProof/>
            <w:webHidden/>
          </w:rPr>
          <w:tab/>
        </w:r>
        <w:r w:rsidR="005E5905">
          <w:rPr>
            <w:noProof/>
            <w:webHidden/>
          </w:rPr>
          <w:fldChar w:fldCharType="begin"/>
        </w:r>
        <w:r w:rsidR="005E5905">
          <w:rPr>
            <w:noProof/>
            <w:webHidden/>
          </w:rPr>
          <w:instrText xml:space="preserve"> PAGEREF _Toc88844579 \h </w:instrText>
        </w:r>
        <w:r w:rsidR="005E5905">
          <w:rPr>
            <w:noProof/>
            <w:webHidden/>
          </w:rPr>
        </w:r>
        <w:r w:rsidR="005E5905">
          <w:rPr>
            <w:noProof/>
            <w:webHidden/>
          </w:rPr>
          <w:fldChar w:fldCharType="separate"/>
        </w:r>
        <w:r w:rsidR="00156EEA">
          <w:rPr>
            <w:noProof/>
            <w:webHidden/>
          </w:rPr>
          <w:t>86</w:t>
        </w:r>
        <w:r w:rsidR="005E5905">
          <w:rPr>
            <w:noProof/>
            <w:webHidden/>
          </w:rPr>
          <w:fldChar w:fldCharType="end"/>
        </w:r>
      </w:hyperlink>
    </w:p>
    <w:p w14:paraId="252CE45B" w14:textId="3D70879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0" w:history="1">
        <w:r w:rsidR="005E5905" w:rsidRPr="00015F4C">
          <w:rPr>
            <w:rStyle w:val="Hyperlink"/>
            <w:noProof/>
          </w:rPr>
          <w:t>Figure 74 - The Weekly Average Demand for Each Day – Saint John Dataset</w:t>
        </w:r>
        <w:r w:rsidR="005E5905">
          <w:rPr>
            <w:noProof/>
            <w:webHidden/>
          </w:rPr>
          <w:tab/>
        </w:r>
        <w:r w:rsidR="005E5905">
          <w:rPr>
            <w:noProof/>
            <w:webHidden/>
          </w:rPr>
          <w:fldChar w:fldCharType="begin"/>
        </w:r>
        <w:r w:rsidR="005E5905">
          <w:rPr>
            <w:noProof/>
            <w:webHidden/>
          </w:rPr>
          <w:instrText xml:space="preserve"> PAGEREF _Toc88844580 \h </w:instrText>
        </w:r>
        <w:r w:rsidR="005E5905">
          <w:rPr>
            <w:noProof/>
            <w:webHidden/>
          </w:rPr>
        </w:r>
        <w:r w:rsidR="005E5905">
          <w:rPr>
            <w:noProof/>
            <w:webHidden/>
          </w:rPr>
          <w:fldChar w:fldCharType="separate"/>
        </w:r>
        <w:r w:rsidR="00156EEA">
          <w:rPr>
            <w:noProof/>
            <w:webHidden/>
          </w:rPr>
          <w:t>87</w:t>
        </w:r>
        <w:r w:rsidR="005E5905">
          <w:rPr>
            <w:noProof/>
            <w:webHidden/>
          </w:rPr>
          <w:fldChar w:fldCharType="end"/>
        </w:r>
      </w:hyperlink>
    </w:p>
    <w:p w14:paraId="46413240" w14:textId="3B13A39A"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1" w:history="1">
        <w:r w:rsidR="005E5905" w:rsidRPr="00015F4C">
          <w:rPr>
            <w:rStyle w:val="Hyperlink"/>
            <w:noProof/>
          </w:rPr>
          <w:t>Figure 75 - Daily MAPE for the Forecasters – Saint John Dataset</w:t>
        </w:r>
        <w:r w:rsidR="005E5905">
          <w:rPr>
            <w:noProof/>
            <w:webHidden/>
          </w:rPr>
          <w:tab/>
        </w:r>
        <w:r w:rsidR="005E5905">
          <w:rPr>
            <w:noProof/>
            <w:webHidden/>
          </w:rPr>
          <w:fldChar w:fldCharType="begin"/>
        </w:r>
        <w:r w:rsidR="005E5905">
          <w:rPr>
            <w:noProof/>
            <w:webHidden/>
          </w:rPr>
          <w:instrText xml:space="preserve"> PAGEREF _Toc88844581 \h </w:instrText>
        </w:r>
        <w:r w:rsidR="005E5905">
          <w:rPr>
            <w:noProof/>
            <w:webHidden/>
          </w:rPr>
        </w:r>
        <w:r w:rsidR="005E5905">
          <w:rPr>
            <w:noProof/>
            <w:webHidden/>
          </w:rPr>
          <w:fldChar w:fldCharType="separate"/>
        </w:r>
        <w:r w:rsidR="00156EEA">
          <w:rPr>
            <w:noProof/>
            <w:webHidden/>
          </w:rPr>
          <w:t>88</w:t>
        </w:r>
        <w:r w:rsidR="005E5905">
          <w:rPr>
            <w:noProof/>
            <w:webHidden/>
          </w:rPr>
          <w:fldChar w:fldCharType="end"/>
        </w:r>
      </w:hyperlink>
    </w:p>
    <w:p w14:paraId="4E31AE1F" w14:textId="48A141CA"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2" w:history="1">
        <w:r w:rsidR="005E5905" w:rsidRPr="00015F4C">
          <w:rPr>
            <w:rStyle w:val="Hyperlink"/>
            <w:noProof/>
          </w:rPr>
          <w:t>Figure 76 - Daily Error Distribution for the CNN Forecaster – Saint John Dataset</w:t>
        </w:r>
        <w:r w:rsidR="005E5905">
          <w:rPr>
            <w:noProof/>
            <w:webHidden/>
          </w:rPr>
          <w:tab/>
        </w:r>
        <w:r w:rsidR="005E5905">
          <w:rPr>
            <w:noProof/>
            <w:webHidden/>
          </w:rPr>
          <w:fldChar w:fldCharType="begin"/>
        </w:r>
        <w:r w:rsidR="005E5905">
          <w:rPr>
            <w:noProof/>
            <w:webHidden/>
          </w:rPr>
          <w:instrText xml:space="preserve"> PAGEREF _Toc88844582 \h </w:instrText>
        </w:r>
        <w:r w:rsidR="005E5905">
          <w:rPr>
            <w:noProof/>
            <w:webHidden/>
          </w:rPr>
        </w:r>
        <w:r w:rsidR="005E5905">
          <w:rPr>
            <w:noProof/>
            <w:webHidden/>
          </w:rPr>
          <w:fldChar w:fldCharType="separate"/>
        </w:r>
        <w:r w:rsidR="00156EEA">
          <w:rPr>
            <w:noProof/>
            <w:webHidden/>
          </w:rPr>
          <w:t>88</w:t>
        </w:r>
        <w:r w:rsidR="005E5905">
          <w:rPr>
            <w:noProof/>
            <w:webHidden/>
          </w:rPr>
          <w:fldChar w:fldCharType="end"/>
        </w:r>
      </w:hyperlink>
    </w:p>
    <w:p w14:paraId="62F1B22D" w14:textId="73DE5DC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3" w:history="1">
        <w:r w:rsidR="005E5905" w:rsidRPr="00015F4C">
          <w:rPr>
            <w:rStyle w:val="Hyperlink"/>
            <w:noProof/>
          </w:rPr>
          <w:t>Figure 77 - Daily Error Distribution for the LSTM Forecaster – Saint John Dataset</w:t>
        </w:r>
        <w:r w:rsidR="005E5905">
          <w:rPr>
            <w:noProof/>
            <w:webHidden/>
          </w:rPr>
          <w:tab/>
        </w:r>
        <w:r w:rsidR="005E5905">
          <w:rPr>
            <w:noProof/>
            <w:webHidden/>
          </w:rPr>
          <w:fldChar w:fldCharType="begin"/>
        </w:r>
        <w:r w:rsidR="005E5905">
          <w:rPr>
            <w:noProof/>
            <w:webHidden/>
          </w:rPr>
          <w:instrText xml:space="preserve"> PAGEREF _Toc88844583 \h </w:instrText>
        </w:r>
        <w:r w:rsidR="005E5905">
          <w:rPr>
            <w:noProof/>
            <w:webHidden/>
          </w:rPr>
        </w:r>
        <w:r w:rsidR="005E5905">
          <w:rPr>
            <w:noProof/>
            <w:webHidden/>
          </w:rPr>
          <w:fldChar w:fldCharType="separate"/>
        </w:r>
        <w:r w:rsidR="00156EEA">
          <w:rPr>
            <w:noProof/>
            <w:webHidden/>
          </w:rPr>
          <w:t>89</w:t>
        </w:r>
        <w:r w:rsidR="005E5905">
          <w:rPr>
            <w:noProof/>
            <w:webHidden/>
          </w:rPr>
          <w:fldChar w:fldCharType="end"/>
        </w:r>
      </w:hyperlink>
    </w:p>
    <w:p w14:paraId="6D4D5D29" w14:textId="51A3216A"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4" w:history="1">
        <w:r w:rsidR="005E5905" w:rsidRPr="00015F4C">
          <w:rPr>
            <w:rStyle w:val="Hyperlink"/>
            <w:noProof/>
          </w:rPr>
          <w:t>Figure 78 - Daily Error Distribution for the ANN Forecaster – Saint John Dataset</w:t>
        </w:r>
        <w:r w:rsidR="005E5905">
          <w:rPr>
            <w:noProof/>
            <w:webHidden/>
          </w:rPr>
          <w:tab/>
        </w:r>
        <w:r w:rsidR="005E5905">
          <w:rPr>
            <w:noProof/>
            <w:webHidden/>
          </w:rPr>
          <w:fldChar w:fldCharType="begin"/>
        </w:r>
        <w:r w:rsidR="005E5905">
          <w:rPr>
            <w:noProof/>
            <w:webHidden/>
          </w:rPr>
          <w:instrText xml:space="preserve"> PAGEREF _Toc88844584 \h </w:instrText>
        </w:r>
        <w:r w:rsidR="005E5905">
          <w:rPr>
            <w:noProof/>
            <w:webHidden/>
          </w:rPr>
        </w:r>
        <w:r w:rsidR="005E5905">
          <w:rPr>
            <w:noProof/>
            <w:webHidden/>
          </w:rPr>
          <w:fldChar w:fldCharType="separate"/>
        </w:r>
        <w:r w:rsidR="00156EEA">
          <w:rPr>
            <w:noProof/>
            <w:webHidden/>
          </w:rPr>
          <w:t>89</w:t>
        </w:r>
        <w:r w:rsidR="005E5905">
          <w:rPr>
            <w:noProof/>
            <w:webHidden/>
          </w:rPr>
          <w:fldChar w:fldCharType="end"/>
        </w:r>
      </w:hyperlink>
    </w:p>
    <w:p w14:paraId="4BFBCE8D" w14:textId="618AE9F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5" w:history="1">
        <w:r w:rsidR="005E5905" w:rsidRPr="00015F4C">
          <w:rPr>
            <w:rStyle w:val="Hyperlink"/>
            <w:noProof/>
          </w:rPr>
          <w:t>Figure 79 - Daily Error Distribution for the MLR Forecaster – Saint John Dataset</w:t>
        </w:r>
        <w:r w:rsidR="005E5905">
          <w:rPr>
            <w:noProof/>
            <w:webHidden/>
          </w:rPr>
          <w:tab/>
        </w:r>
        <w:r w:rsidR="005E5905">
          <w:rPr>
            <w:noProof/>
            <w:webHidden/>
          </w:rPr>
          <w:fldChar w:fldCharType="begin"/>
        </w:r>
        <w:r w:rsidR="005E5905">
          <w:rPr>
            <w:noProof/>
            <w:webHidden/>
          </w:rPr>
          <w:instrText xml:space="preserve"> PAGEREF _Toc88844585 \h </w:instrText>
        </w:r>
        <w:r w:rsidR="005E5905">
          <w:rPr>
            <w:noProof/>
            <w:webHidden/>
          </w:rPr>
        </w:r>
        <w:r w:rsidR="005E5905">
          <w:rPr>
            <w:noProof/>
            <w:webHidden/>
          </w:rPr>
          <w:fldChar w:fldCharType="separate"/>
        </w:r>
        <w:r w:rsidR="00156EEA">
          <w:rPr>
            <w:noProof/>
            <w:webHidden/>
          </w:rPr>
          <w:t>90</w:t>
        </w:r>
        <w:r w:rsidR="005E5905">
          <w:rPr>
            <w:noProof/>
            <w:webHidden/>
          </w:rPr>
          <w:fldChar w:fldCharType="end"/>
        </w:r>
      </w:hyperlink>
    </w:p>
    <w:p w14:paraId="162FDD5A" w14:textId="07875005"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6" w:history="1">
        <w:r w:rsidR="005E5905" w:rsidRPr="00015F4C">
          <w:rPr>
            <w:rStyle w:val="Hyperlink"/>
            <w:noProof/>
          </w:rPr>
          <w:t>Figure 80 - Daily Error Distribution for the ARIMA Forecaster – Saint John Dataset</w:t>
        </w:r>
        <w:r w:rsidR="005E5905">
          <w:rPr>
            <w:noProof/>
            <w:webHidden/>
          </w:rPr>
          <w:tab/>
        </w:r>
        <w:r w:rsidR="005E5905">
          <w:rPr>
            <w:noProof/>
            <w:webHidden/>
          </w:rPr>
          <w:fldChar w:fldCharType="begin"/>
        </w:r>
        <w:r w:rsidR="005E5905">
          <w:rPr>
            <w:noProof/>
            <w:webHidden/>
          </w:rPr>
          <w:instrText xml:space="preserve"> PAGEREF _Toc88844586 \h </w:instrText>
        </w:r>
        <w:r w:rsidR="005E5905">
          <w:rPr>
            <w:noProof/>
            <w:webHidden/>
          </w:rPr>
        </w:r>
        <w:r w:rsidR="005E5905">
          <w:rPr>
            <w:noProof/>
            <w:webHidden/>
          </w:rPr>
          <w:fldChar w:fldCharType="separate"/>
        </w:r>
        <w:r w:rsidR="00156EEA">
          <w:rPr>
            <w:noProof/>
            <w:webHidden/>
          </w:rPr>
          <w:t>90</w:t>
        </w:r>
        <w:r w:rsidR="005E5905">
          <w:rPr>
            <w:noProof/>
            <w:webHidden/>
          </w:rPr>
          <w:fldChar w:fldCharType="end"/>
        </w:r>
      </w:hyperlink>
    </w:p>
    <w:p w14:paraId="454B8F46" w14:textId="6D88A3D9"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7" w:history="1">
        <w:r w:rsidR="005E5905" w:rsidRPr="00015F4C">
          <w:rPr>
            <w:rStyle w:val="Hyperlink"/>
            <w:noProof/>
          </w:rPr>
          <w:t>Figure 81 - Daily Error Distribution for the SNF Forecaster – Saint John Dataset</w:t>
        </w:r>
        <w:r w:rsidR="005E5905">
          <w:rPr>
            <w:noProof/>
            <w:webHidden/>
          </w:rPr>
          <w:tab/>
        </w:r>
        <w:r w:rsidR="005E5905">
          <w:rPr>
            <w:noProof/>
            <w:webHidden/>
          </w:rPr>
          <w:fldChar w:fldCharType="begin"/>
        </w:r>
        <w:r w:rsidR="005E5905">
          <w:rPr>
            <w:noProof/>
            <w:webHidden/>
          </w:rPr>
          <w:instrText xml:space="preserve"> PAGEREF _Toc88844587 \h </w:instrText>
        </w:r>
        <w:r w:rsidR="005E5905">
          <w:rPr>
            <w:noProof/>
            <w:webHidden/>
          </w:rPr>
        </w:r>
        <w:r w:rsidR="005E5905">
          <w:rPr>
            <w:noProof/>
            <w:webHidden/>
          </w:rPr>
          <w:fldChar w:fldCharType="separate"/>
        </w:r>
        <w:r w:rsidR="00156EEA">
          <w:rPr>
            <w:noProof/>
            <w:webHidden/>
          </w:rPr>
          <w:t>91</w:t>
        </w:r>
        <w:r w:rsidR="005E5905">
          <w:rPr>
            <w:noProof/>
            <w:webHidden/>
          </w:rPr>
          <w:fldChar w:fldCharType="end"/>
        </w:r>
      </w:hyperlink>
    </w:p>
    <w:p w14:paraId="7EC45880" w14:textId="35C72720"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8" w:history="1">
        <w:r w:rsidR="005E5905" w:rsidRPr="00015F4C">
          <w:rPr>
            <w:rStyle w:val="Hyperlink"/>
            <w:noProof/>
          </w:rPr>
          <w:t>Figure 82 - The Monthly Average Demand for Each Month – Saint John Dataset</w:t>
        </w:r>
        <w:r w:rsidR="005E5905">
          <w:rPr>
            <w:noProof/>
            <w:webHidden/>
          </w:rPr>
          <w:tab/>
        </w:r>
        <w:r w:rsidR="005E5905">
          <w:rPr>
            <w:noProof/>
            <w:webHidden/>
          </w:rPr>
          <w:fldChar w:fldCharType="begin"/>
        </w:r>
        <w:r w:rsidR="005E5905">
          <w:rPr>
            <w:noProof/>
            <w:webHidden/>
          </w:rPr>
          <w:instrText xml:space="preserve"> PAGEREF _Toc88844588 \h </w:instrText>
        </w:r>
        <w:r w:rsidR="005E5905">
          <w:rPr>
            <w:noProof/>
            <w:webHidden/>
          </w:rPr>
        </w:r>
        <w:r w:rsidR="005E5905">
          <w:rPr>
            <w:noProof/>
            <w:webHidden/>
          </w:rPr>
          <w:fldChar w:fldCharType="separate"/>
        </w:r>
        <w:r w:rsidR="00156EEA">
          <w:rPr>
            <w:noProof/>
            <w:webHidden/>
          </w:rPr>
          <w:t>92</w:t>
        </w:r>
        <w:r w:rsidR="005E5905">
          <w:rPr>
            <w:noProof/>
            <w:webHidden/>
          </w:rPr>
          <w:fldChar w:fldCharType="end"/>
        </w:r>
      </w:hyperlink>
    </w:p>
    <w:p w14:paraId="4D84322A" w14:textId="69EECE3C"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89" w:history="1">
        <w:r w:rsidR="005E5905" w:rsidRPr="00015F4C">
          <w:rPr>
            <w:rStyle w:val="Hyperlink"/>
            <w:noProof/>
          </w:rPr>
          <w:t>Figure 83 - Monthly MAPE for Each Forecaster – Saint John Dataset</w:t>
        </w:r>
        <w:r w:rsidR="005E5905">
          <w:rPr>
            <w:noProof/>
            <w:webHidden/>
          </w:rPr>
          <w:tab/>
        </w:r>
        <w:r w:rsidR="005E5905">
          <w:rPr>
            <w:noProof/>
            <w:webHidden/>
          </w:rPr>
          <w:fldChar w:fldCharType="begin"/>
        </w:r>
        <w:r w:rsidR="005E5905">
          <w:rPr>
            <w:noProof/>
            <w:webHidden/>
          </w:rPr>
          <w:instrText xml:space="preserve"> PAGEREF _Toc88844589 \h </w:instrText>
        </w:r>
        <w:r w:rsidR="005E5905">
          <w:rPr>
            <w:noProof/>
            <w:webHidden/>
          </w:rPr>
        </w:r>
        <w:r w:rsidR="005E5905">
          <w:rPr>
            <w:noProof/>
            <w:webHidden/>
          </w:rPr>
          <w:fldChar w:fldCharType="separate"/>
        </w:r>
        <w:r w:rsidR="00156EEA">
          <w:rPr>
            <w:noProof/>
            <w:webHidden/>
          </w:rPr>
          <w:t>93</w:t>
        </w:r>
        <w:r w:rsidR="005E5905">
          <w:rPr>
            <w:noProof/>
            <w:webHidden/>
          </w:rPr>
          <w:fldChar w:fldCharType="end"/>
        </w:r>
      </w:hyperlink>
    </w:p>
    <w:p w14:paraId="63856546" w14:textId="6120438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0" w:history="1">
        <w:r w:rsidR="005E5905" w:rsidRPr="00015F4C">
          <w:rPr>
            <w:rStyle w:val="Hyperlink"/>
            <w:noProof/>
          </w:rPr>
          <w:t>Figure 84 - Monthly Error Distribution for CNN Forecaster – Saint John Dataset</w:t>
        </w:r>
        <w:r w:rsidR="005E5905">
          <w:rPr>
            <w:noProof/>
            <w:webHidden/>
          </w:rPr>
          <w:tab/>
        </w:r>
        <w:r w:rsidR="005E5905">
          <w:rPr>
            <w:noProof/>
            <w:webHidden/>
          </w:rPr>
          <w:fldChar w:fldCharType="begin"/>
        </w:r>
        <w:r w:rsidR="005E5905">
          <w:rPr>
            <w:noProof/>
            <w:webHidden/>
          </w:rPr>
          <w:instrText xml:space="preserve"> PAGEREF _Toc88844590 \h </w:instrText>
        </w:r>
        <w:r w:rsidR="005E5905">
          <w:rPr>
            <w:noProof/>
            <w:webHidden/>
          </w:rPr>
        </w:r>
        <w:r w:rsidR="005E5905">
          <w:rPr>
            <w:noProof/>
            <w:webHidden/>
          </w:rPr>
          <w:fldChar w:fldCharType="separate"/>
        </w:r>
        <w:r w:rsidR="00156EEA">
          <w:rPr>
            <w:noProof/>
            <w:webHidden/>
          </w:rPr>
          <w:t>94</w:t>
        </w:r>
        <w:r w:rsidR="005E5905">
          <w:rPr>
            <w:noProof/>
            <w:webHidden/>
          </w:rPr>
          <w:fldChar w:fldCharType="end"/>
        </w:r>
      </w:hyperlink>
    </w:p>
    <w:p w14:paraId="0F8B1D7A" w14:textId="55FDD9E7"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1" w:history="1">
        <w:r w:rsidR="005E5905" w:rsidRPr="00015F4C">
          <w:rPr>
            <w:rStyle w:val="Hyperlink"/>
            <w:noProof/>
          </w:rPr>
          <w:t>Figure 85 - Monthly Error Distribution for LSTM Forecaster – Saint John Dataset</w:t>
        </w:r>
        <w:r w:rsidR="005E5905">
          <w:rPr>
            <w:noProof/>
            <w:webHidden/>
          </w:rPr>
          <w:tab/>
        </w:r>
        <w:r w:rsidR="005E5905">
          <w:rPr>
            <w:noProof/>
            <w:webHidden/>
          </w:rPr>
          <w:fldChar w:fldCharType="begin"/>
        </w:r>
        <w:r w:rsidR="005E5905">
          <w:rPr>
            <w:noProof/>
            <w:webHidden/>
          </w:rPr>
          <w:instrText xml:space="preserve"> PAGEREF _Toc88844591 \h </w:instrText>
        </w:r>
        <w:r w:rsidR="005E5905">
          <w:rPr>
            <w:noProof/>
            <w:webHidden/>
          </w:rPr>
        </w:r>
        <w:r w:rsidR="005E5905">
          <w:rPr>
            <w:noProof/>
            <w:webHidden/>
          </w:rPr>
          <w:fldChar w:fldCharType="separate"/>
        </w:r>
        <w:r w:rsidR="00156EEA">
          <w:rPr>
            <w:noProof/>
            <w:webHidden/>
          </w:rPr>
          <w:t>94</w:t>
        </w:r>
        <w:r w:rsidR="005E5905">
          <w:rPr>
            <w:noProof/>
            <w:webHidden/>
          </w:rPr>
          <w:fldChar w:fldCharType="end"/>
        </w:r>
      </w:hyperlink>
    </w:p>
    <w:p w14:paraId="66F68C23" w14:textId="5E344204"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2" w:history="1">
        <w:r w:rsidR="005E5905" w:rsidRPr="00015F4C">
          <w:rPr>
            <w:rStyle w:val="Hyperlink"/>
            <w:noProof/>
          </w:rPr>
          <w:t>Figure 86 - Monthly Error Distribution for ANN Forecaster – Saint John Dataset</w:t>
        </w:r>
        <w:r w:rsidR="005E5905">
          <w:rPr>
            <w:noProof/>
            <w:webHidden/>
          </w:rPr>
          <w:tab/>
        </w:r>
        <w:r w:rsidR="005E5905">
          <w:rPr>
            <w:noProof/>
            <w:webHidden/>
          </w:rPr>
          <w:fldChar w:fldCharType="begin"/>
        </w:r>
        <w:r w:rsidR="005E5905">
          <w:rPr>
            <w:noProof/>
            <w:webHidden/>
          </w:rPr>
          <w:instrText xml:space="preserve"> PAGEREF _Toc88844592 \h </w:instrText>
        </w:r>
        <w:r w:rsidR="005E5905">
          <w:rPr>
            <w:noProof/>
            <w:webHidden/>
          </w:rPr>
        </w:r>
        <w:r w:rsidR="005E5905">
          <w:rPr>
            <w:noProof/>
            <w:webHidden/>
          </w:rPr>
          <w:fldChar w:fldCharType="separate"/>
        </w:r>
        <w:r w:rsidR="00156EEA">
          <w:rPr>
            <w:noProof/>
            <w:webHidden/>
          </w:rPr>
          <w:t>95</w:t>
        </w:r>
        <w:r w:rsidR="005E5905">
          <w:rPr>
            <w:noProof/>
            <w:webHidden/>
          </w:rPr>
          <w:fldChar w:fldCharType="end"/>
        </w:r>
      </w:hyperlink>
    </w:p>
    <w:p w14:paraId="1B6B0B1C" w14:textId="37924AA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3" w:history="1">
        <w:r w:rsidR="005E5905" w:rsidRPr="00015F4C">
          <w:rPr>
            <w:rStyle w:val="Hyperlink"/>
            <w:noProof/>
          </w:rPr>
          <w:t>Figure 87 - Monthly Error Distribution for MLR Forecaster – Saint John Dataset</w:t>
        </w:r>
        <w:r w:rsidR="005E5905">
          <w:rPr>
            <w:noProof/>
            <w:webHidden/>
          </w:rPr>
          <w:tab/>
        </w:r>
        <w:r w:rsidR="005E5905">
          <w:rPr>
            <w:noProof/>
            <w:webHidden/>
          </w:rPr>
          <w:fldChar w:fldCharType="begin"/>
        </w:r>
        <w:r w:rsidR="005E5905">
          <w:rPr>
            <w:noProof/>
            <w:webHidden/>
          </w:rPr>
          <w:instrText xml:space="preserve"> PAGEREF _Toc88844593 \h </w:instrText>
        </w:r>
        <w:r w:rsidR="005E5905">
          <w:rPr>
            <w:noProof/>
            <w:webHidden/>
          </w:rPr>
        </w:r>
        <w:r w:rsidR="005E5905">
          <w:rPr>
            <w:noProof/>
            <w:webHidden/>
          </w:rPr>
          <w:fldChar w:fldCharType="separate"/>
        </w:r>
        <w:r w:rsidR="00156EEA">
          <w:rPr>
            <w:noProof/>
            <w:webHidden/>
          </w:rPr>
          <w:t>95</w:t>
        </w:r>
        <w:r w:rsidR="005E5905">
          <w:rPr>
            <w:noProof/>
            <w:webHidden/>
          </w:rPr>
          <w:fldChar w:fldCharType="end"/>
        </w:r>
      </w:hyperlink>
    </w:p>
    <w:p w14:paraId="7495F654" w14:textId="544961C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4" w:history="1">
        <w:r w:rsidR="005E5905" w:rsidRPr="00015F4C">
          <w:rPr>
            <w:rStyle w:val="Hyperlink"/>
            <w:noProof/>
          </w:rPr>
          <w:t>Figure 88 - Monthly Error Distribution for ARIMA Forecaster – Saint John Dataset</w:t>
        </w:r>
        <w:r w:rsidR="005E5905">
          <w:rPr>
            <w:noProof/>
            <w:webHidden/>
          </w:rPr>
          <w:tab/>
        </w:r>
        <w:r w:rsidR="005E5905">
          <w:rPr>
            <w:noProof/>
            <w:webHidden/>
          </w:rPr>
          <w:fldChar w:fldCharType="begin"/>
        </w:r>
        <w:r w:rsidR="005E5905">
          <w:rPr>
            <w:noProof/>
            <w:webHidden/>
          </w:rPr>
          <w:instrText xml:space="preserve"> PAGEREF _Toc88844594 \h </w:instrText>
        </w:r>
        <w:r w:rsidR="005E5905">
          <w:rPr>
            <w:noProof/>
            <w:webHidden/>
          </w:rPr>
        </w:r>
        <w:r w:rsidR="005E5905">
          <w:rPr>
            <w:noProof/>
            <w:webHidden/>
          </w:rPr>
          <w:fldChar w:fldCharType="separate"/>
        </w:r>
        <w:r w:rsidR="00156EEA">
          <w:rPr>
            <w:noProof/>
            <w:webHidden/>
          </w:rPr>
          <w:t>96</w:t>
        </w:r>
        <w:r w:rsidR="005E5905">
          <w:rPr>
            <w:noProof/>
            <w:webHidden/>
          </w:rPr>
          <w:fldChar w:fldCharType="end"/>
        </w:r>
      </w:hyperlink>
    </w:p>
    <w:p w14:paraId="3817E775" w14:textId="33CBD16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5" w:history="1">
        <w:r w:rsidR="005E5905" w:rsidRPr="00015F4C">
          <w:rPr>
            <w:rStyle w:val="Hyperlink"/>
            <w:noProof/>
          </w:rPr>
          <w:t>Figure 89 - Monthly Error Distribution for SNF Forecaster – Saint John Dataset</w:t>
        </w:r>
        <w:r w:rsidR="005E5905">
          <w:rPr>
            <w:noProof/>
            <w:webHidden/>
          </w:rPr>
          <w:tab/>
        </w:r>
        <w:r w:rsidR="005E5905">
          <w:rPr>
            <w:noProof/>
            <w:webHidden/>
          </w:rPr>
          <w:fldChar w:fldCharType="begin"/>
        </w:r>
        <w:r w:rsidR="005E5905">
          <w:rPr>
            <w:noProof/>
            <w:webHidden/>
          </w:rPr>
          <w:instrText xml:space="preserve"> PAGEREF _Toc88844595 \h </w:instrText>
        </w:r>
        <w:r w:rsidR="005E5905">
          <w:rPr>
            <w:noProof/>
            <w:webHidden/>
          </w:rPr>
        </w:r>
        <w:r w:rsidR="005E5905">
          <w:rPr>
            <w:noProof/>
            <w:webHidden/>
          </w:rPr>
          <w:fldChar w:fldCharType="separate"/>
        </w:r>
        <w:r w:rsidR="00156EEA">
          <w:rPr>
            <w:noProof/>
            <w:webHidden/>
          </w:rPr>
          <w:t>96</w:t>
        </w:r>
        <w:r w:rsidR="005E5905">
          <w:rPr>
            <w:noProof/>
            <w:webHidden/>
          </w:rPr>
          <w:fldChar w:fldCharType="end"/>
        </w:r>
      </w:hyperlink>
    </w:p>
    <w:p w14:paraId="08173F8F" w14:textId="3FD4169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6" w:history="1">
        <w:r w:rsidR="005E5905" w:rsidRPr="00015F4C">
          <w:rPr>
            <w:rStyle w:val="Hyperlink"/>
            <w:noProof/>
          </w:rPr>
          <w:t>Figure 90 - Scatter Plot of Load Demand versus Temperature – Saint John Dataset</w:t>
        </w:r>
        <w:r w:rsidR="005E5905">
          <w:rPr>
            <w:noProof/>
            <w:webHidden/>
          </w:rPr>
          <w:tab/>
        </w:r>
        <w:r w:rsidR="005E5905">
          <w:rPr>
            <w:noProof/>
            <w:webHidden/>
          </w:rPr>
          <w:fldChar w:fldCharType="begin"/>
        </w:r>
        <w:r w:rsidR="005E5905">
          <w:rPr>
            <w:noProof/>
            <w:webHidden/>
          </w:rPr>
          <w:instrText xml:space="preserve"> PAGEREF _Toc88844596 \h </w:instrText>
        </w:r>
        <w:r w:rsidR="005E5905">
          <w:rPr>
            <w:noProof/>
            <w:webHidden/>
          </w:rPr>
        </w:r>
        <w:r w:rsidR="005E5905">
          <w:rPr>
            <w:noProof/>
            <w:webHidden/>
          </w:rPr>
          <w:fldChar w:fldCharType="separate"/>
        </w:r>
        <w:r w:rsidR="00156EEA">
          <w:rPr>
            <w:noProof/>
            <w:webHidden/>
          </w:rPr>
          <w:t>98</w:t>
        </w:r>
        <w:r w:rsidR="005E5905">
          <w:rPr>
            <w:noProof/>
            <w:webHidden/>
          </w:rPr>
          <w:fldChar w:fldCharType="end"/>
        </w:r>
      </w:hyperlink>
    </w:p>
    <w:p w14:paraId="7EEE126F" w14:textId="6F8CBA98"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7" w:history="1">
        <w:r w:rsidR="005E5905" w:rsidRPr="00015F4C">
          <w:rPr>
            <w:rStyle w:val="Hyperlink"/>
            <w:noProof/>
          </w:rPr>
          <w:t>Figure 91 – The Partial Autocorrelation Plot – Toronto Dataset</w:t>
        </w:r>
        <w:r w:rsidR="005E5905">
          <w:rPr>
            <w:noProof/>
            <w:webHidden/>
          </w:rPr>
          <w:tab/>
        </w:r>
        <w:r w:rsidR="005E5905">
          <w:rPr>
            <w:noProof/>
            <w:webHidden/>
          </w:rPr>
          <w:fldChar w:fldCharType="begin"/>
        </w:r>
        <w:r w:rsidR="005E5905">
          <w:rPr>
            <w:noProof/>
            <w:webHidden/>
          </w:rPr>
          <w:instrText xml:space="preserve"> PAGEREF _Toc88844597 \h </w:instrText>
        </w:r>
        <w:r w:rsidR="005E5905">
          <w:rPr>
            <w:noProof/>
            <w:webHidden/>
          </w:rPr>
        </w:r>
        <w:r w:rsidR="005E5905">
          <w:rPr>
            <w:noProof/>
            <w:webHidden/>
          </w:rPr>
          <w:fldChar w:fldCharType="separate"/>
        </w:r>
        <w:r w:rsidR="00156EEA">
          <w:rPr>
            <w:noProof/>
            <w:webHidden/>
          </w:rPr>
          <w:t>125</w:t>
        </w:r>
        <w:r w:rsidR="005E5905">
          <w:rPr>
            <w:noProof/>
            <w:webHidden/>
          </w:rPr>
          <w:fldChar w:fldCharType="end"/>
        </w:r>
      </w:hyperlink>
    </w:p>
    <w:p w14:paraId="0E462317" w14:textId="03770406"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8" w:history="1">
        <w:r w:rsidR="005E5905" w:rsidRPr="00015F4C">
          <w:rPr>
            <w:rStyle w:val="Hyperlink"/>
            <w:noProof/>
          </w:rPr>
          <w:t>Figure 92 – The Autocorrelation Plot – Toronto Dataset</w:t>
        </w:r>
        <w:r w:rsidR="005E5905">
          <w:rPr>
            <w:noProof/>
            <w:webHidden/>
          </w:rPr>
          <w:tab/>
        </w:r>
        <w:r w:rsidR="005E5905">
          <w:rPr>
            <w:noProof/>
            <w:webHidden/>
          </w:rPr>
          <w:fldChar w:fldCharType="begin"/>
        </w:r>
        <w:r w:rsidR="005E5905">
          <w:rPr>
            <w:noProof/>
            <w:webHidden/>
          </w:rPr>
          <w:instrText xml:space="preserve"> PAGEREF _Toc88844598 \h </w:instrText>
        </w:r>
        <w:r w:rsidR="005E5905">
          <w:rPr>
            <w:noProof/>
            <w:webHidden/>
          </w:rPr>
        </w:r>
        <w:r w:rsidR="005E5905">
          <w:rPr>
            <w:noProof/>
            <w:webHidden/>
          </w:rPr>
          <w:fldChar w:fldCharType="separate"/>
        </w:r>
        <w:r w:rsidR="00156EEA">
          <w:rPr>
            <w:noProof/>
            <w:webHidden/>
          </w:rPr>
          <w:t>126</w:t>
        </w:r>
        <w:r w:rsidR="005E5905">
          <w:rPr>
            <w:noProof/>
            <w:webHidden/>
          </w:rPr>
          <w:fldChar w:fldCharType="end"/>
        </w:r>
      </w:hyperlink>
    </w:p>
    <w:p w14:paraId="33BCD916" w14:textId="08913C6B"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599" w:history="1">
        <w:r w:rsidR="005E5905" w:rsidRPr="00015F4C">
          <w:rPr>
            <w:rStyle w:val="Hyperlink"/>
            <w:noProof/>
          </w:rPr>
          <w:t>Figure 93 - The Partial Autocorrelation Plot – Ottawa Dataset</w:t>
        </w:r>
        <w:r w:rsidR="005E5905">
          <w:rPr>
            <w:noProof/>
            <w:webHidden/>
          </w:rPr>
          <w:tab/>
        </w:r>
        <w:r w:rsidR="005E5905">
          <w:rPr>
            <w:noProof/>
            <w:webHidden/>
          </w:rPr>
          <w:fldChar w:fldCharType="begin"/>
        </w:r>
        <w:r w:rsidR="005E5905">
          <w:rPr>
            <w:noProof/>
            <w:webHidden/>
          </w:rPr>
          <w:instrText xml:space="preserve"> PAGEREF _Toc88844599 \h </w:instrText>
        </w:r>
        <w:r w:rsidR="005E5905">
          <w:rPr>
            <w:noProof/>
            <w:webHidden/>
          </w:rPr>
        </w:r>
        <w:r w:rsidR="005E5905">
          <w:rPr>
            <w:noProof/>
            <w:webHidden/>
          </w:rPr>
          <w:fldChar w:fldCharType="separate"/>
        </w:r>
        <w:r w:rsidR="00156EEA">
          <w:rPr>
            <w:noProof/>
            <w:webHidden/>
          </w:rPr>
          <w:t>126</w:t>
        </w:r>
        <w:r w:rsidR="005E5905">
          <w:rPr>
            <w:noProof/>
            <w:webHidden/>
          </w:rPr>
          <w:fldChar w:fldCharType="end"/>
        </w:r>
      </w:hyperlink>
    </w:p>
    <w:p w14:paraId="6EE0EF84" w14:textId="71A0DAAA"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600" w:history="1">
        <w:r w:rsidR="005E5905" w:rsidRPr="00015F4C">
          <w:rPr>
            <w:rStyle w:val="Hyperlink"/>
            <w:noProof/>
          </w:rPr>
          <w:t>Figure 94 - The Autocorrelation Plot – Ottawa Dataset</w:t>
        </w:r>
        <w:r w:rsidR="005E5905">
          <w:rPr>
            <w:noProof/>
            <w:webHidden/>
          </w:rPr>
          <w:tab/>
        </w:r>
        <w:r w:rsidR="005E5905">
          <w:rPr>
            <w:noProof/>
            <w:webHidden/>
          </w:rPr>
          <w:fldChar w:fldCharType="begin"/>
        </w:r>
        <w:r w:rsidR="005E5905">
          <w:rPr>
            <w:noProof/>
            <w:webHidden/>
          </w:rPr>
          <w:instrText xml:space="preserve"> PAGEREF _Toc88844600 \h </w:instrText>
        </w:r>
        <w:r w:rsidR="005E5905">
          <w:rPr>
            <w:noProof/>
            <w:webHidden/>
          </w:rPr>
        </w:r>
        <w:r w:rsidR="005E5905">
          <w:rPr>
            <w:noProof/>
            <w:webHidden/>
          </w:rPr>
          <w:fldChar w:fldCharType="separate"/>
        </w:r>
        <w:r w:rsidR="00156EEA">
          <w:rPr>
            <w:noProof/>
            <w:webHidden/>
          </w:rPr>
          <w:t>127</w:t>
        </w:r>
        <w:r w:rsidR="005E5905">
          <w:rPr>
            <w:noProof/>
            <w:webHidden/>
          </w:rPr>
          <w:fldChar w:fldCharType="end"/>
        </w:r>
      </w:hyperlink>
    </w:p>
    <w:p w14:paraId="46518294" w14:textId="48231EF2"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601" w:history="1">
        <w:r w:rsidR="005E5905" w:rsidRPr="00015F4C">
          <w:rPr>
            <w:rStyle w:val="Hyperlink"/>
            <w:noProof/>
          </w:rPr>
          <w:t>Figure 95 - The Partial Autocorrelation Plot – Saint John Dataset</w:t>
        </w:r>
        <w:r w:rsidR="005E5905">
          <w:rPr>
            <w:noProof/>
            <w:webHidden/>
          </w:rPr>
          <w:tab/>
        </w:r>
        <w:r w:rsidR="005E5905">
          <w:rPr>
            <w:noProof/>
            <w:webHidden/>
          </w:rPr>
          <w:fldChar w:fldCharType="begin"/>
        </w:r>
        <w:r w:rsidR="005E5905">
          <w:rPr>
            <w:noProof/>
            <w:webHidden/>
          </w:rPr>
          <w:instrText xml:space="preserve"> PAGEREF _Toc88844601 \h </w:instrText>
        </w:r>
        <w:r w:rsidR="005E5905">
          <w:rPr>
            <w:noProof/>
            <w:webHidden/>
          </w:rPr>
        </w:r>
        <w:r w:rsidR="005E5905">
          <w:rPr>
            <w:noProof/>
            <w:webHidden/>
          </w:rPr>
          <w:fldChar w:fldCharType="separate"/>
        </w:r>
        <w:r w:rsidR="00156EEA">
          <w:rPr>
            <w:noProof/>
            <w:webHidden/>
          </w:rPr>
          <w:t>127</w:t>
        </w:r>
        <w:r w:rsidR="005E5905">
          <w:rPr>
            <w:noProof/>
            <w:webHidden/>
          </w:rPr>
          <w:fldChar w:fldCharType="end"/>
        </w:r>
      </w:hyperlink>
    </w:p>
    <w:p w14:paraId="400B49B2" w14:textId="382A7EBE" w:rsidR="005E5905" w:rsidRDefault="00EE71F6">
      <w:pPr>
        <w:pStyle w:val="TableofFigures"/>
        <w:tabs>
          <w:tab w:val="right" w:leader="dot" w:pos="8630"/>
        </w:tabs>
        <w:rPr>
          <w:rFonts w:asciiTheme="minorHAnsi" w:eastAsiaTheme="minorEastAsia" w:hAnsiTheme="minorHAnsi" w:cstheme="minorBidi"/>
          <w:noProof/>
          <w:sz w:val="22"/>
          <w:szCs w:val="22"/>
          <w:lang w:eastAsia="en-CA"/>
        </w:rPr>
      </w:pPr>
      <w:hyperlink w:anchor="_Toc88844602" w:history="1">
        <w:r w:rsidR="005E5905" w:rsidRPr="00015F4C">
          <w:rPr>
            <w:rStyle w:val="Hyperlink"/>
            <w:noProof/>
          </w:rPr>
          <w:t>Figure 96 - The Autocorrelation Plot – Saint John Dataset</w:t>
        </w:r>
        <w:r w:rsidR="005E5905">
          <w:rPr>
            <w:noProof/>
            <w:webHidden/>
          </w:rPr>
          <w:tab/>
        </w:r>
        <w:r w:rsidR="005E5905">
          <w:rPr>
            <w:noProof/>
            <w:webHidden/>
          </w:rPr>
          <w:fldChar w:fldCharType="begin"/>
        </w:r>
        <w:r w:rsidR="005E5905">
          <w:rPr>
            <w:noProof/>
            <w:webHidden/>
          </w:rPr>
          <w:instrText xml:space="preserve"> PAGEREF _Toc88844602 \h </w:instrText>
        </w:r>
        <w:r w:rsidR="005E5905">
          <w:rPr>
            <w:noProof/>
            <w:webHidden/>
          </w:rPr>
        </w:r>
        <w:r w:rsidR="005E5905">
          <w:rPr>
            <w:noProof/>
            <w:webHidden/>
          </w:rPr>
          <w:fldChar w:fldCharType="separate"/>
        </w:r>
        <w:r w:rsidR="00156EEA">
          <w:rPr>
            <w:noProof/>
            <w:webHidden/>
          </w:rPr>
          <w:t>128</w:t>
        </w:r>
        <w:r w:rsidR="005E5905">
          <w:rPr>
            <w:noProof/>
            <w:webHidden/>
          </w:rPr>
          <w:fldChar w:fldCharType="end"/>
        </w:r>
      </w:hyperlink>
    </w:p>
    <w:p w14:paraId="4B85F338" w14:textId="0C171B04"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844424"/>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0B9E64C8" w14:textId="13DEC80E" w:rsidR="00C675BC" w:rsidRDefault="00D57F92" w:rsidP="00C675BC">
      <w:r>
        <w:t>SARIMAX -</w:t>
      </w:r>
      <w:r w:rsidRPr="00D57F92">
        <w:t xml:space="preserve"> </w:t>
      </w:r>
      <w:r w:rsidR="00C675BC">
        <w:t xml:space="preserve">Seasonal Auto 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r>
        <w:t>SNF – Seasonal Naïve Forecaster</w:t>
      </w:r>
      <w:r>
        <w:tab/>
      </w:r>
    </w:p>
    <w:p w14:paraId="10A1AA2D" w14:textId="6C1D56D5" w:rsidR="00514BA4" w:rsidRDefault="00514BA4" w:rsidP="009C29D6">
      <w:r>
        <w:t>STD – Standard Deviation</w:t>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844425"/>
      <w:r>
        <w:lastRenderedPageBreak/>
        <w:t xml:space="preserve">1 </w:t>
      </w:r>
      <w:r w:rsidR="0056500B" w:rsidRPr="00CF19C9">
        <w:t>Introduction</w:t>
      </w:r>
      <w:bookmarkEnd w:id="9"/>
    </w:p>
    <w:p w14:paraId="6D7E2E65" w14:textId="59D746ED"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25840651"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65561D93"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844426"/>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43D7996C"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w:t>
      </w:r>
      <w:r w:rsidR="00475B02">
        <w:t>to</w:t>
      </w:r>
      <w:r w:rsidRPr="00425998">
        <w:t xml:space="preserve"> represent both statistical and machine learning techniques, </w:t>
      </w:r>
      <w:r w:rsidR="005C204C">
        <w:t>and</w:t>
      </w:r>
      <w:r w:rsidRPr="00425998">
        <w:t xml:space="preserve"> the most widely used techniques among researchers and utilities. The selection criteria were </w:t>
      </w:r>
      <w:r w:rsidRPr="00425998">
        <w:lastRenderedPageBreak/>
        <w:t xml:space="preserve">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752432B4" w14:textId="61D62D37" w:rsidR="0039248D" w:rsidRDefault="005C204C" w:rsidP="00094A49">
      <w:pPr>
        <w:pStyle w:val="ListParagraph"/>
        <w:numPr>
          <w:ilvl w:val="0"/>
          <w:numId w:val="44"/>
        </w:numPr>
      </w:pPr>
      <w:r>
        <w:t>C</w:t>
      </w:r>
      <w:r w:rsidR="0039248D" w:rsidRPr="0039248D">
        <w:t>ompar</w:t>
      </w:r>
      <w:r>
        <w:t>ison</w:t>
      </w:r>
      <w:r w:rsidR="0039248D" w:rsidRPr="0039248D">
        <w:t xml:space="preserve"> </w:t>
      </w:r>
      <w:r>
        <w:t xml:space="preserve">of </w:t>
      </w:r>
      <w:r w:rsidR="0039248D" w:rsidRPr="0039248D">
        <w:t xml:space="preserve">forecaster performance. </w:t>
      </w:r>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17936F1A" w:rsidR="008C4D99" w:rsidRDefault="005C204C" w:rsidP="00094A49">
      <w:pPr>
        <w:pStyle w:val="ListParagraph"/>
        <w:numPr>
          <w:ilvl w:val="0"/>
          <w:numId w:val="44"/>
        </w:numPr>
      </w:pPr>
      <w:r>
        <w:t>I</w:t>
      </w:r>
      <w:r w:rsidRPr="008C4D99">
        <w:t>n</w:t>
      </w:r>
      <w:r w:rsidR="008C4D99" w:rsidRPr="008C4D99">
        <w:t xml:space="preserve">-depth analysis of performance across hours, days, months, and seasons. The goal here was 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1A2E9562" w:rsidR="00970FB8" w:rsidRPr="00B50682" w:rsidRDefault="00C54F67" w:rsidP="00B4717C">
      <w:pPr>
        <w:ind w:firstLine="288"/>
      </w:pPr>
      <w:r w:rsidRPr="00C54F67">
        <w:t>In March 2021, Saint John Energy experienced its highest peak demand of the year, dating all the way back to January.</w:t>
      </w:r>
      <w:r w:rsidR="004C6DF3">
        <w:t xml:space="preserve"> </w:t>
      </w:r>
      <w:r w:rsidR="004C6DF3" w:rsidRPr="004C6DF3">
        <w:t>UNB's smart grid team was contacted to forecast the peak day and time; none of the statistical or machine learning forecasters were able to accurately predict the exact time of the peak. This is another reason for our interest in deep learning techniques.</w:t>
      </w:r>
      <w:r w:rsidR="004C6DF3">
        <w:t xml:space="preserve"> </w:t>
      </w:r>
      <w:r w:rsidRPr="00C54F67">
        <w:t xml:space="preserve">Additionally, this work contributes to the maturation of deep learning </w:t>
      </w:r>
      <w:r w:rsidR="002A1213">
        <w:t>techniques</w:t>
      </w:r>
      <w:r w:rsidRPr="00C54F67">
        <w:t xml:space="preserve">' integration into load forecasting. </w:t>
      </w:r>
      <w:r w:rsidR="008F526A" w:rsidRPr="008F526A">
        <w:t>Our comparison demonstrates that forecasters trained with deep learning can outperform established benchmark forecasters.</w:t>
      </w:r>
      <w:r w:rsidRPr="00C54F67">
        <w:t xml:space="preserve"> This work is intended to be reproducible and to serve as a model for future research conducted by our smart-grid team and others.</w:t>
      </w:r>
    </w:p>
    <w:p w14:paraId="53981F3B" w14:textId="05B5E54C" w:rsidR="00DE6AC4" w:rsidRDefault="00CC7F1A" w:rsidP="00DE6AC4">
      <w:pPr>
        <w:pStyle w:val="Heading1"/>
      </w:pPr>
      <w:bookmarkStart w:id="11" w:name="_Toc88844427"/>
      <w:r>
        <w:lastRenderedPageBreak/>
        <w:t xml:space="preserve">2 </w:t>
      </w:r>
      <w:r w:rsidRPr="00CC7F1A">
        <w:t>Overview of Load Forecasting</w:t>
      </w:r>
      <w:bookmarkEnd w:id="11"/>
    </w:p>
    <w:p w14:paraId="69164136" w14:textId="1CF67F80" w:rsidR="009C5ADF" w:rsidRDefault="00EA6F42" w:rsidP="00191CA1">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r w:rsidR="009C5ADF" w:rsidRPr="005E701B">
        <w:t>According to Hippert et al.</w:t>
      </w:r>
      <w:r w:rsidR="009C5ADF">
        <w:t xml:space="preserve"> </w:t>
      </w:r>
      <w:r w:rsidR="009C5ADF">
        <w:fldChar w:fldCharType="begin" w:fldLock="1"/>
      </w:r>
      <w:r w:rsidR="009C5AD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[22]","plainTextFormattedCitation":"[22]","previouslyFormattedCitation":"[22]"},"properties":{"noteIndex":0},"schema":"https://github.com/citation-style-language/schema/raw/master/csl-citation.json"}</w:instrText>
      </w:r>
      <w:r w:rsidR="009C5ADF">
        <w:fldChar w:fldCharType="separate"/>
      </w:r>
      <w:r w:rsidR="009C5ADF" w:rsidRPr="00B56C18">
        <w:rPr>
          <w:noProof/>
        </w:rPr>
        <w:t>[22]</w:t>
      </w:r>
      <w:r w:rsidR="009C5ADF">
        <w:fldChar w:fldCharType="end"/>
      </w:r>
      <w:r w:rsidR="009C5ADF" w:rsidRPr="005E701B">
        <w:t xml:space="preserve">, forecasting load is difficult due to the load series' complexity and multiple levels of seasonality. As a result, historical load data is </w:t>
      </w:r>
      <w:r w:rsidR="00742A0A">
        <w:t xml:space="preserve">often </w:t>
      </w:r>
      <w:r w:rsidR="009C5ADF" w:rsidRPr="005E701B">
        <w:t xml:space="preserve">used to feed short-term load forecasting models. </w:t>
      </w:r>
      <w:commentRangeStart w:id="12"/>
      <w:r w:rsidR="009C5ADF" w:rsidRPr="005E701B">
        <w:t>The literature makes extensive use of historical data on load inputs</w:t>
      </w:r>
      <w:r w:rsidR="009C5ADF">
        <w:t xml:space="preserve"> </w:t>
      </w:r>
      <w:r w:rsidR="009C5ADF">
        <w:fldChar w:fldCharType="begin" w:fldLock="1"/>
      </w:r>
      <w:r w:rsidR="009C5AD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Systems","id":"ITEM-2","issued":{"date-parts":[["1991"]]},"title":"Electric load forecasting using an artificial neural network - Power Systems, IEEE Transactions on","type":"article-journal"},"uris":["http://www.mendeley.com/documents/?uuid=527c9df5-866e-467a-a2f9-57187b7d3428"]},{"id":"ITEM-3","itemData":{"DOI":"10.1109/59.496166","ISSN":"08858950","abstract":"This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Systems","id":"ITEM-3","issued":{"date-parts":[["1996"]]},"title":"A neural network short term load forecasting model for the greek power system","type":"article-journal"},"uris":["http://www.mendeley.com/documents/?uuid=456dddda-a72a-4b9f-9cad-6ea34687b92b"]},{"id":"ITEM-4","itemData":{"DOI":"10.1109/HNICEM.2015.7393166","ISBN":"9781509003594","abstract":"The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mendeley":{"formattedCitation":"[23]–[26]","plainTextFormattedCitation":"[23]–[26]","previouslyFormattedCitation":"[23]–[26]"},"properties":{"noteIndex":0},"schema":"https://github.com/citation-style-language/schema/raw/master/csl-citation.json"}</w:instrText>
      </w:r>
      <w:r w:rsidR="009C5ADF">
        <w:fldChar w:fldCharType="separate"/>
      </w:r>
      <w:r w:rsidR="009C5ADF" w:rsidRPr="00B56C18">
        <w:rPr>
          <w:noProof/>
        </w:rPr>
        <w:t>[23]–[26]</w:t>
      </w:r>
      <w:r w:rsidR="009C5ADF">
        <w:fldChar w:fldCharType="end"/>
      </w:r>
      <w:commentRangeEnd w:id="12"/>
      <w:r w:rsidR="00671A42">
        <w:rPr>
          <w:rStyle w:val="CommentReference"/>
        </w:rPr>
        <w:commentReference w:id="12"/>
      </w:r>
      <w:r w:rsidR="009C5ADF">
        <w:t xml:space="preserve">. </w:t>
      </w:r>
      <w:r w:rsidR="0032340F" w:rsidRPr="0032340F">
        <w:t xml:space="preserve">The </w:t>
      </w:r>
      <w:commentRangeStart w:id="13"/>
      <w:r w:rsidR="0032340F" w:rsidRPr="0032340F">
        <w:t xml:space="preserve">utility operators or analysts </w:t>
      </w:r>
      <w:commentRangeEnd w:id="13"/>
      <w:r w:rsidR="00671A42">
        <w:rPr>
          <w:rStyle w:val="CommentReference"/>
        </w:rPr>
        <w:commentReference w:id="13"/>
      </w:r>
      <w:r w:rsidR="0032340F" w:rsidRPr="0032340F">
        <w:t>must consider not only the plethora of factors and variables that will be used as inputs for load forecasting, but also the length of their forecasting samples or forecasting horizon</w:t>
      </w:r>
      <w:r w:rsidR="0032340F">
        <w:t xml:space="preserve"> </w:t>
      </w:r>
      <w:r w:rsidR="009C5ADF">
        <w:fldChar w:fldCharType="begin" w:fldLock="1"/>
      </w:r>
      <w:r w:rsidR="009C5AD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[21]","plainTextFormattedCitation":"[21]","previouslyFormattedCitation":"[21]"},"properties":{"noteIndex":0},"schema":"https://github.com/citation-style-language/schema/raw/master/csl-citation.json"}</w:instrText>
      </w:r>
      <w:r w:rsidR="009C5ADF">
        <w:fldChar w:fldCharType="separate"/>
      </w:r>
      <w:r w:rsidR="009C5ADF" w:rsidRPr="00B56C18">
        <w:rPr>
          <w:noProof/>
        </w:rPr>
        <w:t>[21]</w:t>
      </w:r>
      <w:r w:rsidR="009C5ADF">
        <w:fldChar w:fldCharType="end"/>
      </w:r>
      <w:r w:rsidR="009C5ADF" w:rsidRPr="00273A4F">
        <w:t>.</w:t>
      </w:r>
    </w:p>
    <w:p w14:paraId="5A15065A" w14:textId="4DF819B5" w:rsidR="00295109" w:rsidRPr="00DE6AC4" w:rsidRDefault="00295109" w:rsidP="00295109">
      <w:pPr>
        <w:pStyle w:val="Heading2"/>
      </w:pPr>
      <w:bookmarkStart w:id="14" w:name="_Toc88844428"/>
      <w:r>
        <w:t>2.</w:t>
      </w:r>
      <w:r w:rsidR="00FF2743">
        <w:t>1</w:t>
      </w:r>
      <w:r>
        <w:t xml:space="preserve"> </w:t>
      </w:r>
      <w:r w:rsidRPr="003E1694">
        <w:t>Factors That Affect the Load Demand</w:t>
      </w:r>
      <w:bookmarkEnd w:id="14"/>
    </w:p>
    <w:p w14:paraId="374DDEDE" w14:textId="183A4C07" w:rsidR="005E701B" w:rsidRDefault="00295109" w:rsidP="002208FB">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Economic factors have little impact on short-term load forecasting because they typically affect consumption patterns over a longer period of time</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073A2BC1" w:rsidR="00EB6227" w:rsidRDefault="00EB6227" w:rsidP="00EB6227">
      <w:pPr>
        <w:ind w:firstLine="288"/>
      </w:pPr>
      <w:r w:rsidRPr="00EB6227">
        <w:t>Load can be affected by seasonal, weekly, and daily cycles, as well as holidays</w:t>
      </w:r>
      <w:r w:rsidR="00CF4A64">
        <w:t xml:space="preserve">. </w:t>
      </w:r>
      <w:r w:rsidR="00CF4A64" w:rsidRPr="00CF4A64">
        <w:t xml:space="preserve">Weekends are comparable to public holidays, and weekdays are distinct from weekends, </w:t>
      </w:r>
      <w:r w:rsidR="00CF4A64" w:rsidRPr="00CF4A64">
        <w:lastRenderedPageBreak/>
        <w:t>with a lighter workload on weekends.</w:t>
      </w:r>
      <w:r w:rsidR="00CF4A64">
        <w:t xml:space="preserve"> </w:t>
      </w:r>
      <w:r w:rsidRPr="00EB6227">
        <w:t xml:space="preserve">Because time has an effect on how electricity is used, calendar data is </w:t>
      </w:r>
      <w:r w:rsidR="00127DF8">
        <w:t>useful</w:t>
      </w:r>
      <w:r w:rsidRPr="00EB6227">
        <w:t xml:space="preserve"> </w:t>
      </w:r>
      <w:r w:rsidR="00127DF8">
        <w:t xml:space="preserve">to </w:t>
      </w:r>
      <w:r w:rsidRPr="00EB6227">
        <w:t xml:space="preserve">incorporate into load forecast models </w:t>
      </w:r>
      <w:r>
        <w:fldChar w:fldCharType="begin" w:fldLock="1"/>
      </w:r>
      <w:r w:rsidR="00CF0D12">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[22], [23], [26]–[31]","plainTextFormattedCitation":"[9], [22], [23], [26]–[31]","previouslyFormattedCitation":"[9], [22], [23], [26]–[31]"},"properties":{"noteIndex":0},"schema":"https://github.com/citation-style-language/schema/raw/master/csl-citation.json"}</w:instrText>
      </w:r>
      <w:r>
        <w:fldChar w:fldCharType="separate"/>
      </w:r>
      <w:r w:rsidR="00B56C18" w:rsidRPr="00B56C18">
        <w:rPr>
          <w:noProof/>
        </w:rPr>
        <w:t>[9], [22], [23], [26]–[31]</w:t>
      </w:r>
      <w:r>
        <w:fldChar w:fldCharType="end"/>
      </w:r>
      <w:r>
        <w:t>.</w:t>
      </w:r>
    </w:p>
    <w:p w14:paraId="527CA4A0" w14:textId="33928BDE"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CF0D12">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[22], [24], [27], [32], [33]","plainTextFormattedCitation":"[21], [22], [24], [27], [32], [33]","previouslyFormattedCitation":"[21], [22], [24], [27], [32], [33]"},"properties":{"noteIndex":0},"schema":"https://github.com/citation-style-language/schema/raw/master/csl-citation.json"}</w:instrText>
      </w:r>
      <w:r>
        <w:fldChar w:fldCharType="separate"/>
      </w:r>
      <w:r w:rsidR="00B56C18" w:rsidRPr="00B56C18">
        <w:rPr>
          <w:noProof/>
        </w:rPr>
        <w:t>[21], [22], [24], [27], [32], [33]</w:t>
      </w:r>
      <w:r>
        <w:fldChar w:fldCharType="end"/>
      </w:r>
      <w:r w:rsidRPr="001C575F">
        <w:t xml:space="preserve">.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CF0D12">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[22]","plainTextFormattedCitation":"[1], [22]","previouslyFormattedCitation":"[1], [22]"},"properties":{"noteIndex":0},"schema":"https://github.com/citation-style-language/schema/raw/master/csl-citation.json"}</w:instrText>
      </w:r>
      <w:r>
        <w:fldChar w:fldCharType="separate"/>
      </w:r>
      <w:r w:rsidR="00B56C18" w:rsidRPr="00B56C18">
        <w:rPr>
          <w:noProof/>
        </w:rPr>
        <w:t>[1], [22]</w:t>
      </w:r>
      <w:r>
        <w:fldChar w:fldCharType="end"/>
      </w:r>
      <w:r w:rsidRPr="001C575F">
        <w:t xml:space="preserve">. Other weather variables that may affect the electric hourly load profile include humidity, solar irradiance, wind speed, and precipitation </w:t>
      </w:r>
      <w:r>
        <w:fldChar w:fldCharType="begin" w:fldLock="1"/>
      </w:r>
      <w:r w:rsidR="00174950">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[24], [27], [35]–[42]","plainTextFormattedCitation":"[9], [24], [27], [35]–[42]","previouslyFormattedCitation":"[9], [24], [27], [35]–[42]"},"properties":{"noteIndex":0},"schema":"https://github.com/citation-style-language/schema/raw/master/csl-citation.json"}</w:instrText>
      </w:r>
      <w:r>
        <w:fldChar w:fldCharType="separate"/>
      </w:r>
      <w:r w:rsidR="00174950" w:rsidRPr="00174950">
        <w:rPr>
          <w:noProof/>
        </w:rPr>
        <w:t>[9], [24], [27], [35]–[42]</w:t>
      </w:r>
      <w:r>
        <w:fldChar w:fldCharType="end"/>
      </w:r>
      <w:r w:rsidRPr="001C575F">
        <w:t xml:space="preserve">. Janicki describes in detail the numerous meteorological variables that are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3766F954" w14:textId="0AFAC91D" w:rsidR="00EB0EBD" w:rsidRDefault="00EB0EBD" w:rsidP="00EB6227">
      <w:pPr>
        <w:ind w:firstLine="288"/>
      </w:pPr>
      <w:r w:rsidRPr="00EB0EBD">
        <w:t xml:space="preserve">Random factors affecting the electrical load profile are any additional random disturbances in the load pattern that cannot be explained by the preceding factors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Pr="00B42AB6">
        <w:rPr>
          <w:noProof/>
        </w:rPr>
        <w:t>[26]</w:t>
      </w:r>
      <w:r>
        <w:fldChar w:fldCharType="end"/>
      </w:r>
      <w:r w:rsidRPr="00EB0EBD">
        <w:t xml:space="preserve">. These disturbances may include substantial loads that operate ad hoc, </w:t>
      </w:r>
      <w:commentRangeStart w:id="15"/>
      <w:r w:rsidRPr="00EB0EBD">
        <w:t xml:space="preserve">rendering prediction impossible </w:t>
      </w:r>
      <w:commentRangeEnd w:id="15"/>
      <w:r w:rsidR="00671A42">
        <w:rPr>
          <w:rStyle w:val="CommentReference"/>
        </w:rPr>
        <w:commentReference w:id="15"/>
      </w:r>
      <w:r>
        <w:fldChar w:fldCharType="begin" w:fldLock="1"/>
      </w:r>
      <w:r>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Pr="00B42AB6">
        <w:rPr>
          <w:noProof/>
        </w:rPr>
        <w:t>[45]</w:t>
      </w:r>
      <w:r>
        <w:fldChar w:fldCharType="end"/>
      </w:r>
      <w:r>
        <w:t xml:space="preserve">. </w:t>
      </w:r>
      <w:r w:rsidRPr="00EB0EBD">
        <w:t>Additional disruptions, such as coronavirus outbreaks and planned or unplanned power system outages, can significantly alter the demand load profile.</w:t>
      </w:r>
    </w:p>
    <w:p w14:paraId="5860BA2E" w14:textId="74D82FFB" w:rsidR="00F83023" w:rsidRDefault="00F83023" w:rsidP="00F83023">
      <w:pPr>
        <w:pStyle w:val="Heading2"/>
      </w:pPr>
      <w:bookmarkStart w:id="16" w:name="_Toc88844429"/>
      <w:r>
        <w:t>2.</w:t>
      </w:r>
      <w:r w:rsidR="00443401">
        <w:t>2</w:t>
      </w:r>
      <w:r>
        <w:t xml:space="preserve"> Load Forecasting Horizons</w:t>
      </w:r>
      <w:bookmarkEnd w:id="16"/>
    </w:p>
    <w:p w14:paraId="11D35679" w14:textId="1D8D5616" w:rsidR="00F83023" w:rsidRDefault="007B05A3" w:rsidP="00F83023">
      <w:pPr>
        <w:ind w:firstLine="288"/>
      </w:pPr>
      <w:r>
        <w:t xml:space="preserve">Load  </w:t>
      </w:r>
      <w:r w:rsidR="00F83023">
        <w:t xml:space="preserve">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D</w:t>
      </w:r>
      <w:r w:rsidR="00F83023" w:rsidRPr="001D0821">
        <w:t>isparities in time horizon</w:t>
      </w:r>
      <w:r w:rsidR="00F83023">
        <w:t>s</w:t>
      </w:r>
      <w:r w:rsidR="00F83023" w:rsidRPr="001D0821">
        <w:t xml:space="preserve"> have implications for the models and methodologies used</w:t>
      </w:r>
      <w:r w:rsidR="00F83023">
        <w:t xml:space="preserve"> in forecasting, and</w:t>
      </w:r>
      <w:r w:rsidR="00F83023" w:rsidRPr="001D0821">
        <w:t xml:space="preserve"> </w:t>
      </w:r>
      <w:r w:rsidR="00F83023">
        <w:t xml:space="preserve">for what is available and selected for </w:t>
      </w:r>
      <w:r w:rsidR="00F83023" w:rsidRPr="001D0821">
        <w:t>input data.</w:t>
      </w:r>
    </w:p>
    <w:p w14:paraId="6EC189B9" w14:textId="51DDA8AF" w:rsidR="003A4542" w:rsidRDefault="001273F8" w:rsidP="0041051A">
      <w:pPr>
        <w:ind w:firstLine="288"/>
      </w:pPr>
      <w:r>
        <w:lastRenderedPageBreak/>
        <w:t>VSTLF</w:t>
      </w:r>
      <w:r w:rsidR="00B21BEF">
        <w:t xml:space="preserve"> </w:t>
      </w:r>
      <w:r w:rsidR="00221CE4" w:rsidRPr="00221CE4">
        <w:t xml:space="preserve">generates forecasts for loads up to one day in the future. </w:t>
      </w:r>
      <w:r w:rsidR="002B0A5A" w:rsidRPr="002B0A5A">
        <w:t>VSTLF helps to maintain an immediate balance of supply and demand</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r>
        <w:t xml:space="preserve">STLF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r w:rsidR="003D1D72">
        <w:t>STLF</w:t>
      </w:r>
      <w:r w:rsidR="003A4542" w:rsidRPr="003A4542">
        <w:t xml:space="preserve"> is a multifaceted process that is influenced by a variety of variables, including economic conditions, time of day, season, weather, and human activity </w:t>
      </w:r>
      <w:r w:rsidR="003A4542">
        <w:fldChar w:fldCharType="begin" w:fldLock="1"/>
      </w:r>
      <w:r w:rsidR="00CF0D12">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Ö","type":"article-journal"},"uris":["http://www.mendeley.com/documents/?uuid=82b1325b-8e83-4465-a571-9f6aea1b4dc1"]}],"mendeley":{"formattedCitation":"[22], [53], [54]","plainTextFormattedCitation":"[22], [53], [54]","previouslyFormattedCitation":"[22], [53], [54]"},"properties":{"noteIndex":0},"schema":"https://github.com/citation-style-language/schema/raw/master/csl-citation.json"}</w:instrText>
      </w:r>
      <w:r w:rsidR="003A4542">
        <w:fldChar w:fldCharType="separate"/>
      </w:r>
      <w:r w:rsidR="00B56C18" w:rsidRPr="00B56C18">
        <w:rPr>
          <w:noProof/>
        </w:rPr>
        <w:t>[22], [53], [54]</w:t>
      </w:r>
      <w:r w:rsidR="003A4542">
        <w:fldChar w:fldCharType="end"/>
      </w:r>
      <w:r w:rsidR="003A4542">
        <w:t>.</w:t>
      </w:r>
    </w:p>
    <w:p w14:paraId="6CC675EC" w14:textId="4C5281CA" w:rsidR="0041051A" w:rsidRDefault="00802DE9" w:rsidP="0041051A">
      <w:pPr>
        <w:ind w:firstLine="288"/>
      </w:pPr>
      <w:r>
        <w:t>MTLF</w:t>
      </w:r>
      <w:r w:rsidR="0041051A" w:rsidRPr="0041051A">
        <w:t xml:space="preserve"> operates on a longer time horizon, typically between two and three years. MTLF is influenced by demographic and economic factors. MTLF and STLF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LTLF </w:t>
      </w:r>
      <w:r w:rsidR="00FA15F1">
        <w:t xml:space="preserve">considers </w:t>
      </w:r>
      <w:r w:rsidR="00FA15F1" w:rsidRPr="001273F8">
        <w:t>periods</w:t>
      </w:r>
      <w:r w:rsidR="001273F8" w:rsidRPr="001273F8">
        <w:t xml:space="preserve"> </w:t>
      </w:r>
      <w:r w:rsidR="006C5B46">
        <w:t>beyond</w:t>
      </w:r>
      <w:r w:rsidR="001273F8" w:rsidRPr="001273F8">
        <w:t xml:space="preserve"> three years. LTLF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17" w:name="_Toc88844430"/>
      <w:r>
        <w:t>2</w:t>
      </w:r>
      <w:r w:rsidR="00F83023">
        <w:t>.</w:t>
      </w:r>
      <w:r w:rsidR="00443401">
        <w:t>3</w:t>
      </w:r>
      <w:r>
        <w:t xml:space="preserve"> </w:t>
      </w:r>
      <w:r w:rsidR="00722795">
        <w:t xml:space="preserve">The Benchmark </w:t>
      </w:r>
      <w:r w:rsidR="00076604">
        <w:t>Forecasters</w:t>
      </w:r>
      <w:bookmarkEnd w:id="17"/>
    </w:p>
    <w:p w14:paraId="3154BB49" w14:textId="30B7DE33" w:rsidR="00646349" w:rsidRDefault="00B37FDB" w:rsidP="00646349">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rsidR="00053C88">
        <w:t xml:space="preserve"> </w:t>
      </w:r>
      <w:r>
        <w:t xml:space="preserve">. </w:t>
      </w:r>
      <w:r w:rsidR="00F22622">
        <w:t xml:space="preserve"> </w:t>
      </w:r>
      <w:r w:rsidR="00426B79">
        <w:t>Each</w:t>
      </w:r>
      <w:r w:rsidR="00426B79" w:rsidRPr="00B42AB6">
        <w:t xml:space="preserve"> </w:t>
      </w:r>
      <w:r w:rsidR="00B42AB6" w:rsidRPr="00B42AB6">
        <w:t xml:space="preserve">benchmark </w:t>
      </w:r>
      <w:r w:rsidR="00426B79">
        <w:t xml:space="preserve">forecaster falls into </w:t>
      </w:r>
      <w:r w:rsidR="00B42AB6" w:rsidRPr="00B42AB6">
        <w:t>one of two categories</w:t>
      </w:r>
      <w:r w:rsidR="00426B79">
        <w:t>, based on the techniques used to form the forecast model</w:t>
      </w:r>
      <w:r w:rsidR="00B42AB6" w:rsidRPr="00B42AB6">
        <w:t xml:space="preserve">: statistical techniques </w:t>
      </w:r>
      <w:r w:rsidR="00092A88">
        <w:t>or</w:t>
      </w:r>
      <w:r w:rsidR="00B42AB6" w:rsidRPr="00B42AB6">
        <w:t xml:space="preserve"> machine learning techniques. Multiple linear regression</w:t>
      </w:r>
      <w:r w:rsidR="00AF5657">
        <w:t xml:space="preserve"> (MLR)</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 xml:space="preserve">are examples of </w:t>
      </w:r>
      <w:r w:rsidR="00B42AB6" w:rsidRPr="00B42AB6">
        <w:lastRenderedPageBreak/>
        <w:t>statistical techniques</w:t>
      </w:r>
      <w:r w:rsidR="00B42AB6">
        <w:t xml:space="preserve">. </w:t>
      </w:r>
      <w:r w:rsidR="00646349" w:rsidRPr="00646349">
        <w:t>Artificial Neural Networks (ANNs)</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0B4D6C85" w14:textId="4EA9E270" w:rsidR="00250904" w:rsidRDefault="002050C4" w:rsidP="00250904">
      <w:pPr>
        <w:ind w:firstLine="288"/>
      </w:pPr>
      <w:commentRangeStart w:id="18"/>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CF0D12">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[69]","plainTextFormattedCitation":"[69]","previouslyFormattedCitation":"[69]"},"properties":{"noteIndex":0},"schema":"https://github.com/citation-style-language/schema/raw/master/csl-citation.json"}</w:instrText>
      </w:r>
      <w:r>
        <w:fldChar w:fldCharType="separate"/>
      </w:r>
      <w:r w:rsidR="00B56C18" w:rsidRPr="00B56C18">
        <w:rPr>
          <w:noProof/>
        </w:rPr>
        <w:t>[69]</w:t>
      </w:r>
      <w:r>
        <w:fldChar w:fldCharType="end"/>
      </w:r>
      <w:r>
        <w:t xml:space="preserve">. </w:t>
      </w:r>
      <w:r w:rsidRPr="002050C4">
        <w:t xml:space="preserve">Another study </w:t>
      </w:r>
      <w:r>
        <w:fldChar w:fldCharType="begin" w:fldLock="1"/>
      </w:r>
      <w:r w:rsidR="00CF0D12">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[70]","plainTextFormattedCitation":"[70]","previouslyFormattedCitation":"[70]"},"properties":{"noteIndex":0},"schema":"https://github.com/citation-style-language/schema/raw/master/csl-citation.json"}</w:instrText>
      </w:r>
      <w:r>
        <w:fldChar w:fldCharType="separate"/>
      </w:r>
      <w:r w:rsidR="00B56C18" w:rsidRPr="00B56C18">
        <w:rPr>
          <w:noProof/>
        </w:rPr>
        <w:t>[70]</w:t>
      </w:r>
      <w:r>
        <w:fldChar w:fldCharType="end"/>
      </w:r>
      <w:r>
        <w:t xml:space="preserve"> </w:t>
      </w:r>
      <w:r w:rsidRPr="002050C4">
        <w:t xml:space="preserve">compared different </w:t>
      </w:r>
      <w:r w:rsidR="003A43D9">
        <w:t>MLR</w:t>
      </w:r>
      <w:r w:rsidRPr="002050C4">
        <w:t xml:space="preserve"> </w:t>
      </w:r>
      <w:r w:rsidR="00253CE3">
        <w:t>techniques</w:t>
      </w:r>
      <w:r w:rsidRPr="002050C4">
        <w:t xml:space="preserve"> for forecasting load. </w:t>
      </w:r>
      <w:r w:rsidR="00FA5238" w:rsidRPr="00FA5238">
        <w:t xml:space="preserve">The author of </w:t>
      </w:r>
      <w:r w:rsidR="00FA5238">
        <w:fldChar w:fldCharType="begin" w:fldLock="1"/>
      </w:r>
      <w:r w:rsidR="00CF0D12">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[71]","plainTextFormattedCitation":"[71]","previouslyFormattedCitation":"[71]"},"properties":{"noteIndex":0},"schema":"https://github.com/citation-style-language/schema/raw/master/csl-citation.json"}</w:instrText>
      </w:r>
      <w:r w:rsidR="00FA5238">
        <w:fldChar w:fldCharType="separate"/>
      </w:r>
      <w:r w:rsidR="00B56C18" w:rsidRPr="00B56C18">
        <w:rPr>
          <w:noProof/>
        </w:rPr>
        <w:t>[71]</w:t>
      </w:r>
      <w:r w:rsidR="00FA5238">
        <w:fldChar w:fldCharType="end"/>
      </w:r>
      <w:r w:rsidR="00FA5238">
        <w:t xml:space="preserve"> </w:t>
      </w:r>
      <w:r w:rsidR="00FA5238" w:rsidRPr="00FA5238">
        <w:t>performed hourly forecasting using a combination of ARIMA and Box-Jenkins techniques</w:t>
      </w:r>
      <w:commentRangeEnd w:id="18"/>
      <w:r w:rsidR="00A10EAE">
        <w:rPr>
          <w:rStyle w:val="CommentReference"/>
        </w:rPr>
        <w:commentReference w:id="18"/>
      </w:r>
      <w:r w:rsidR="00FA5238" w:rsidRPr="00FA5238">
        <w:t>.</w:t>
      </w:r>
      <w:r w:rsidR="00FA5238">
        <w:t xml:space="preserve"> </w:t>
      </w:r>
      <w:r w:rsidRPr="002050C4">
        <w:t xml:space="preserve">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w:t>
      </w:r>
      <w:r w:rsidR="00250904">
        <w:t xml:space="preserve">Additionally, they are incapable of intelligently learning and adapting to data changes caused by newer factors, such as </w:t>
      </w:r>
      <w:commentRangeStart w:id="19"/>
      <w:r w:rsidR="00250904">
        <w:t>temperature</w:t>
      </w:r>
      <w:commentRangeEnd w:id="19"/>
      <w:r w:rsidR="00A10EAE">
        <w:rPr>
          <w:rStyle w:val="CommentReference"/>
        </w:rPr>
        <w:commentReference w:id="19"/>
      </w:r>
      <w:r w:rsidR="00250904">
        <w:t xml:space="preserve"> changes or a plague, such as the coronavirus outbreak </w:t>
      </w:r>
      <w:r w:rsidR="00DA6F12">
        <w:t xml:space="preserve">of 2020 which </w:t>
      </w:r>
      <w:r w:rsidR="00250904">
        <w:t xml:space="preserve">resulted in the global shutdown of numerous operations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20" w:name="_Toc88844431"/>
      <w:r>
        <w:t>2.</w:t>
      </w:r>
      <w:r w:rsidR="00443401">
        <w:t>3</w:t>
      </w:r>
      <w:r>
        <w:t>.1 The Seasonal Naïve Forecaster (SNF)</w:t>
      </w:r>
      <w:bookmarkEnd w:id="20"/>
    </w:p>
    <w:p w14:paraId="4B214770" w14:textId="046F0409" w:rsidR="001F2627" w:rsidRDefault="001424D0" w:rsidP="001F2627">
      <w:pPr>
        <w:ind w:firstLine="288"/>
      </w:pPr>
      <w:r>
        <w:t xml:space="preserve">A </w:t>
      </w:r>
      <w:r w:rsidR="004A1D66">
        <w:t xml:space="preserve">naïve forecaster is a simple forecaster </w:t>
      </w:r>
      <w:commentRangeStart w:id="21"/>
      <w:r w:rsidR="004A1D66">
        <w:t xml:space="preserve">based on a random walk model </w:t>
      </w:r>
      <w:r w:rsidR="004A1D66">
        <w:fldChar w:fldCharType="begin" w:fldLock="1"/>
      </w:r>
      <w:r w:rsidR="00E1791D">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[76]","plainTextFormattedCitation":"[76]","previouslyFormattedCitation":"[76]"},"properties":{"noteIndex":0},"schema":"https://github.com/citation-style-language/schema/raw/master/csl-citation.json"}</w:instrText>
      </w:r>
      <w:r w:rsidR="004A1D66">
        <w:fldChar w:fldCharType="separate"/>
      </w:r>
      <w:r w:rsidR="00CF0D12" w:rsidRPr="00CF0D12">
        <w:rPr>
          <w:noProof/>
        </w:rPr>
        <w:t>[76]</w:t>
      </w:r>
      <w:r w:rsidR="004A1D66">
        <w:fldChar w:fldCharType="end"/>
      </w:r>
      <w:commentRangeEnd w:id="21"/>
      <w:r w:rsidR="00F27BE5">
        <w:rPr>
          <w:rStyle w:val="CommentReference"/>
        </w:rPr>
        <w:commentReference w:id="21"/>
      </w:r>
      <w:r w:rsidR="004A1D66">
        <w:t xml:space="preserve">; </w:t>
      </w:r>
      <w:r>
        <w:t xml:space="preserve">they are </w:t>
      </w:r>
      <w:r w:rsidR="004A1D66">
        <w:t xml:space="preserve">often implemented as a ground-level benchmark for developing more sophisticated forecasters </w:t>
      </w:r>
      <w:r w:rsidR="004A1D66">
        <w:fldChar w:fldCharType="begin" w:fldLock="1"/>
      </w:r>
      <w:r w:rsidR="00E1791D">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[72], [73], [77]","plainTextFormattedCitation":"[60], [72], [73], [77]","previouslyFormattedCitation":"[60], [72], [73], [77]"},"properties":{"noteIndex":0},"schema":"https://github.com/citation-style-language/schema/raw/master/csl-citation.json"}</w:instrText>
      </w:r>
      <w:r w:rsidR="004A1D66">
        <w:fldChar w:fldCharType="separate"/>
      </w:r>
      <w:r w:rsidR="00CF0D12" w:rsidRPr="00CF0D12">
        <w:rPr>
          <w:noProof/>
        </w:rPr>
        <w:t>[60], [72], [73], [77]</w:t>
      </w:r>
      <w:r w:rsidR="004A1D66">
        <w:fldChar w:fldCharType="end"/>
      </w:r>
      <w:r w:rsidR="004A1D66">
        <w:t xml:space="preserve">.   </w:t>
      </w:r>
      <w:r>
        <w:t xml:space="preserve">They are </w:t>
      </w:r>
      <w:r w:rsidR="004A1D66">
        <w:t>used to demonstrate how much value is added by forecasters under comparison – when a naïve forecaster outperforms a more complex forecasting model, we know that the complex model offers little value</w:t>
      </w:r>
      <w:r w:rsidR="00A33B32">
        <w:t xml:space="preserve">. </w:t>
      </w:r>
      <w:r>
        <w:t xml:space="preserve">Historical, or more recent means can be used as </w:t>
      </w:r>
      <w:r w:rsidR="00A60EEA">
        <w:t>naïve</w:t>
      </w:r>
      <w:r>
        <w:t xml:space="preserve"> forecasters, but </w:t>
      </w:r>
      <w:r w:rsidR="004A1D66">
        <w:t xml:space="preserve">Bracale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(SNF) improves the naïve forecaster by </w:t>
      </w:r>
      <w:r w:rsidR="004A1D66">
        <w:lastRenderedPageBreak/>
        <w:t xml:space="preserve">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SNF can be expressed by the simple mathematical relationship shown </w:t>
      </w:r>
      <w:r w:rsidR="004A1D66">
        <w:t>in (1):</w:t>
      </w:r>
    </w:p>
    <w:p w14:paraId="4A93958F" w14:textId="60550828"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5pt;height:17.8pt" o:ole="">
            <v:imagedata r:id="rId15" o:title=""/>
          </v:shape>
          <o:OLEObject Type="Embed" ProgID="Equation.DSMT4" ShapeID="_x0000_i1025" DrawAspect="Content" ObjectID="_1699867230"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1</w:instrText>
        </w:r>
      </w:fldSimple>
      <w:r>
        <w:instrText>)</w:instrText>
      </w:r>
      <w:r>
        <w:fldChar w:fldCharType="end"/>
      </w:r>
    </w:p>
    <w:p w14:paraId="46FC9602" w14:textId="5A1F9536" w:rsidR="004A1D66" w:rsidRDefault="004A1D66" w:rsidP="004A1D66">
      <w:r>
        <w:t xml:space="preserve">where </w:t>
      </w:r>
      <w:r w:rsidR="00497036" w:rsidRPr="00497036">
        <w:rPr>
          <w:noProof/>
          <w:position w:val="-6"/>
        </w:rPr>
        <w:object w:dxaOrig="200" w:dyaOrig="220" w14:anchorId="280E75A4">
          <v:shape id="_x0000_i1026" type="#_x0000_t75" style="width:10.7pt;height:10.7pt" o:ole="">
            <v:imagedata r:id="rId17" o:title=""/>
          </v:shape>
          <o:OLEObject Type="Embed" ProgID="Equation.DSMT4" ShapeID="_x0000_i1026" DrawAspect="Content" ObjectID="_1699867231" r:id="rId18"/>
        </w:object>
      </w:r>
      <w:r>
        <w:t xml:space="preserve"> is the time series</w:t>
      </w:r>
      <w:r w:rsidR="000930A5">
        <w:t xml:space="preserve">, </w:t>
      </w:r>
      <w:r w:rsidR="000930A5" w:rsidRPr="000930A5">
        <w:rPr>
          <w:position w:val="-10"/>
        </w:rPr>
        <w:object w:dxaOrig="220" w:dyaOrig="320" w14:anchorId="7D419F0D">
          <v:shape id="_x0000_i1027" type="#_x0000_t75" style="width:11.4pt;height:15.7pt" o:ole="">
            <v:imagedata r:id="rId19" o:title=""/>
          </v:shape>
          <o:OLEObject Type="Embed" ProgID="Equation.DSMT4" ShapeID="_x0000_i1027" DrawAspect="Content" ObjectID="_1699867232" r:id="rId20"/>
        </w:object>
      </w:r>
      <w:r w:rsidR="000930A5">
        <w:t>is the forecasted value</w:t>
      </w:r>
      <w:r w:rsidR="009F688E">
        <w:t xml:space="preserve">, </w:t>
      </w:r>
      <w:r w:rsidR="009F688E" w:rsidRPr="009F688E">
        <w:rPr>
          <w:position w:val="-6"/>
        </w:rPr>
        <w:object w:dxaOrig="139" w:dyaOrig="240" w14:anchorId="57E37128">
          <v:shape id="_x0000_i1028" type="#_x0000_t75" style="width:6.4pt;height:12.1pt" o:ole="">
            <v:imagedata r:id="rId21" o:title=""/>
          </v:shape>
          <o:OLEObject Type="Embed" ProgID="Equation.DSMT4" ShapeID="_x0000_i1028" DrawAspect="Content" ObjectID="_1699867233"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rsidR="00B7796A">
        <w:t>generally</w:t>
      </w:r>
      <w:r w:rsidR="00B7796A" w:rsidRPr="004F7388">
        <w:t xml:space="preserve"> </w:t>
      </w:r>
      <w:r w:rsidRPr="004F7388">
        <w:t>ineffective at forecasting time series data that fluctuate significantly or are susceptible to irregular elements such as temperature</w:t>
      </w:r>
      <w: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22" w:name="_Toc88844432"/>
      <w:r>
        <w:t>2.</w:t>
      </w:r>
      <w:r w:rsidR="00443401">
        <w:t>3</w:t>
      </w:r>
      <w:r>
        <w:t>.2 The Multiple Linear Regression Forecaster (MLR)</w:t>
      </w:r>
      <w:bookmarkEnd w:id="22"/>
    </w:p>
    <w:p w14:paraId="05D366E0" w14:textId="5054D5BF" w:rsidR="004A1D66" w:rsidRDefault="00160D76" w:rsidP="004A1D66">
      <w:pPr>
        <w:ind w:firstLine="288"/>
      </w:pPr>
      <w:r w:rsidRPr="00160D76">
        <w:t xml:space="preserve">Multiple linear regression (MLR)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3DB0817D" w:rsidR="009B1240" w:rsidRDefault="009B1240" w:rsidP="009B1240">
      <w:pPr>
        <w:pStyle w:val="MTDisplayEquation"/>
        <w:jc w:val="center"/>
      </w:pPr>
      <w:r w:rsidRPr="009B1240">
        <w:rPr>
          <w:position w:val="-12"/>
        </w:rPr>
        <w:object w:dxaOrig="2260" w:dyaOrig="360" w14:anchorId="6585A027">
          <v:shape id="_x0000_i1029" type="#_x0000_t75" style="width:113.35pt;height:17.8pt" o:ole="">
            <v:imagedata r:id="rId23" o:title=""/>
          </v:shape>
          <o:OLEObject Type="Embed" ProgID="Equation.DSMT4" ShapeID="_x0000_i1029" DrawAspect="Content" ObjectID="_1699867234"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2</w:instrText>
        </w:r>
      </w:fldSimple>
      <w:r>
        <w:instrText>)</w:instrText>
      </w:r>
      <w:r>
        <w:fldChar w:fldCharType="end"/>
      </w:r>
    </w:p>
    <w:p w14:paraId="7A2EAA9B" w14:textId="700B672F"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4pt;height:15.7pt" o:ole="">
            <v:imagedata r:id="rId25" o:title=""/>
          </v:shape>
          <o:OLEObject Type="Embed" ProgID="Equation.DSMT4" ShapeID="_x0000_i1030" DrawAspect="Content" ObjectID="_1699867235"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pt;height:18.55pt" o:ole="">
            <v:imagedata r:id="rId27" o:title=""/>
          </v:shape>
          <o:OLEObject Type="Embed" ProgID="Equation.DSMT4" ShapeID="_x0000_i1031" DrawAspect="Content" ObjectID="_1699867236" r:id="rId28"/>
        </w:object>
      </w:r>
      <w:r>
        <w:t xml:space="preserve">and </w:t>
      </w:r>
      <w:r w:rsidRPr="006143C7">
        <w:rPr>
          <w:noProof/>
          <w:position w:val="-12"/>
        </w:rPr>
        <w:object w:dxaOrig="260" w:dyaOrig="360" w14:anchorId="7BA4FD4F">
          <v:shape id="_x0000_i1032" type="#_x0000_t75" style="width:12.85pt;height:18.55pt" o:ole="">
            <v:imagedata r:id="rId29" o:title=""/>
          </v:shape>
          <o:OLEObject Type="Embed" ProgID="Equation.DSMT4" ShapeID="_x0000_i1032" DrawAspect="Content" ObjectID="_1699867237" r:id="rId30"/>
        </w:object>
      </w:r>
      <w:r>
        <w:t xml:space="preserve"> are independent variables such as temperature and time-of-day, </w:t>
      </w:r>
      <w:r w:rsidRPr="00A40178">
        <w:rPr>
          <w:noProof/>
          <w:position w:val="-10"/>
        </w:rPr>
        <w:object w:dxaOrig="240" w:dyaOrig="320" w14:anchorId="0396C347">
          <v:shape id="_x0000_i1033" type="#_x0000_t75" style="width:12.1pt;height:16.4pt" o:ole="">
            <v:imagedata r:id="rId31" o:title=""/>
          </v:shape>
          <o:OLEObject Type="Embed" ProgID="Equation.DSMT4" ShapeID="_x0000_i1033" DrawAspect="Content" ObjectID="_1699867238"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10pt;height:11.4pt" o:ole="">
            <v:imagedata r:id="rId33" o:title=""/>
          </v:shape>
          <o:OLEObject Type="Embed" ProgID="Equation.DSMT4" ShapeID="_x0000_i1034" DrawAspect="Content" ObjectID="_1699867239"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of actual and forecasted values are minimized. </w:t>
      </w:r>
      <w:r w:rsidRPr="00C561A9">
        <w:t>MLRs</w:t>
      </w:r>
      <w:r>
        <w:t>’</w:t>
      </w:r>
      <w:r w:rsidRPr="00C561A9">
        <w:t xml:space="preserve"> accuracy is </w:t>
      </w:r>
      <w:r>
        <w:t xml:space="preserve">determined </w:t>
      </w:r>
      <w:r>
        <w:lastRenderedPageBreak/>
        <w:t>mainly</w:t>
      </w:r>
      <w:r w:rsidRPr="00C561A9">
        <w:t xml:space="preserve"> by the relationships between the data and the independent variables included</w:t>
      </w:r>
      <w:r>
        <w:t>.</w:t>
      </w:r>
      <w:r w:rsidR="00F67621">
        <w:t xml:space="preserve"> </w:t>
      </w:r>
      <w:r w:rsidR="00CF0D12" w:rsidRPr="00CF0D12">
        <w:t xml:space="preserve">MLRs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23" w:name="_Toc88844433"/>
      <w:r>
        <w:t>2.</w:t>
      </w:r>
      <w:r w:rsidR="00443401">
        <w:t>3</w:t>
      </w:r>
      <w:r>
        <w:t xml:space="preserve">.3 </w:t>
      </w:r>
      <w:r w:rsidR="0056711B">
        <w:t>The Auto-Regressive Integrated Moving Average Forecaster (ARIMA)</w:t>
      </w:r>
      <w:bookmarkEnd w:id="23"/>
    </w:p>
    <w:p w14:paraId="78F62893" w14:textId="0756AF09"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4A5412" w:rsidRPr="004A5412">
        <w:t>As implied by the name, th</w:t>
      </w:r>
      <w:r w:rsidR="00493BC5">
        <w:t>e ARIMA</w:t>
      </w:r>
      <w:r w:rsidR="004A5412" w:rsidRPr="004A5412">
        <w:t xml:space="preserve"> technique family consists of three major components: </w:t>
      </w:r>
      <w:r w:rsidR="00C54157" w:rsidRPr="004A5412">
        <w:t>an</w:t>
      </w:r>
      <w:r w:rsidR="004A5412" w:rsidRPr="004A5412">
        <w:t xml:space="preserve"> "autoregression" (AR) component; </w:t>
      </w:r>
      <w:r w:rsidR="00611F08" w:rsidRPr="004A5412">
        <w:t>an</w:t>
      </w:r>
      <w:r w:rsidR="004A5412" w:rsidRPr="004A5412">
        <w:t xml:space="preserve"> "integrated" (I) component; and a "moving average" (MA) component. </w:t>
      </w:r>
    </w:p>
    <w:p w14:paraId="311A78A6" w14:textId="426878AE" w:rsidR="001358D2" w:rsidRDefault="004A5412" w:rsidP="001358D2">
      <w:pPr>
        <w:ind w:firstLine="288"/>
      </w:pPr>
      <w:r w:rsidRPr="004A5412">
        <w:t xml:space="preserve">Lags are critical components of time series analysis, which </w:t>
      </w:r>
      <w:r w:rsidR="00BD4172">
        <w:t>are</w:t>
      </w:r>
      <w:r w:rsidR="00BD4172" w:rsidRPr="004A5412">
        <w:t xml:space="preserve"> </w:t>
      </w:r>
      <w:r w:rsidRPr="004A5412">
        <w:t xml:space="preserve">used to uncover relationships between historical and future values. The "AR" </w:t>
      </w:r>
      <w:r w:rsidR="00BD4172">
        <w:t xml:space="preserve">in ARIMA </w:t>
      </w:r>
      <w:r w:rsidRPr="004A5412">
        <w:t xml:space="preserve">denotes that the model is dependent on the relationship between the current and previous values of the data (lagged values). </w:t>
      </w:r>
      <w:r w:rsidR="0072011D" w:rsidRPr="0072011D">
        <w:t xml:space="preserve">The "I" denotes the portion of the </w:t>
      </w:r>
      <w:r w:rsidR="00C34177">
        <w:t>model</w:t>
      </w:r>
      <w:r w:rsidR="0072011D" w:rsidRPr="0072011D">
        <w:t xml:space="preserve"> that attempts to stabilize the data by subtracting the observations from the prior values.</w:t>
      </w:r>
      <w:r w:rsidR="00986AAC">
        <w:t xml:space="preserve"> </w:t>
      </w:r>
      <w:r w:rsidR="00986AAC" w:rsidRPr="00D46B1D">
        <w:t xml:space="preserve">Differencing is necessary because linear regression models perform better on stationary signals </w:t>
      </w:r>
      <w:r w:rsidR="00986AAC">
        <w:fldChar w:fldCharType="begin" w:fldLock="1"/>
      </w:r>
      <w:r w:rsidR="008F54CB">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986AAC">
        <w:fldChar w:fldCharType="separate"/>
      </w:r>
      <w:r w:rsidR="008F54CB" w:rsidRPr="008F54CB">
        <w:rPr>
          <w:noProof/>
        </w:rPr>
        <w:t>[84], [95]</w:t>
      </w:r>
      <w:r w:rsidR="00986AAC">
        <w:fldChar w:fldCharType="end"/>
      </w:r>
      <w:r w:rsidR="00986AAC" w:rsidRPr="002609B6">
        <w:t>.</w:t>
      </w:r>
      <w:r w:rsidR="00986AAC">
        <w:t xml:space="preserve"> </w:t>
      </w:r>
      <w:r w:rsidRPr="004A5412">
        <w:t>The "MA" component models the forecast as a function of previous forecast errors (lagged forecast errors).</w:t>
      </w:r>
    </w:p>
    <w:p w14:paraId="3A8CE60C" w14:textId="0A24CABD" w:rsidR="00A01B34" w:rsidRDefault="004E1280" w:rsidP="001358D2">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 xml:space="preserve">form of the ARIMA model called the Seasonal ARIMA (SARIMA). By including seasonal AR, MA, and differencing terms in the model, this class of ARIMA models explicitly addresses seasonality in data. </w:t>
      </w:r>
      <w:r w:rsidRPr="004E1280">
        <w:lastRenderedPageBreak/>
        <w:t>Additionally, external variables can be included in the model via an exogenous regressor term. SARIMAX (seasonal ARIMA with exogenous regressors) allows the user to incorporate the effects of external variables into the model. Exogenous variables are those that affect a model but are not affected by it. In the context of an electricity load demand, 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also accounting for external variables, the SARIMAX forecaster improves on traditional time series 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These characteristics of SARIMAX make it an ideal class of models for use with time series data on electricity load demand.</w:t>
      </w:r>
    </w:p>
    <w:p w14:paraId="61CA1E1B" w14:textId="2DBABB60" w:rsidR="00493BC5" w:rsidRDefault="00B0205E" w:rsidP="00B0205E">
      <w:pPr>
        <w:ind w:firstLine="288"/>
      </w:pPr>
      <w:r w:rsidRPr="00B0205E">
        <w:t>SARIMAX (p, d, q)</w:t>
      </w:r>
      <w:r w:rsidR="005B341B">
        <w:t xml:space="preserve"> x </w:t>
      </w:r>
      <w:r w:rsidRPr="00B0205E">
        <w:t>(P, D, Q</w:t>
      </w:r>
      <w:r w:rsidR="005B341B">
        <w:t>, S</w:t>
      </w:r>
      <w:r w:rsidRPr="00B0205E">
        <w:t>)</w:t>
      </w:r>
      <w:r w:rsidR="005B341B">
        <w:t xml:space="preserve"> </w:t>
      </w:r>
      <w:r w:rsidRPr="00B0205E">
        <w:t xml:space="preserve">is the general form of the SARIMAX model. The order of the AR term is indicated by </w:t>
      </w:r>
      <w:r w:rsidR="00F47641">
        <w:t>“</w:t>
      </w:r>
      <w:r w:rsidRPr="00B0205E">
        <w:t>p</w:t>
      </w:r>
      <w:r w:rsidR="00F47641">
        <w:t>”</w:t>
      </w:r>
      <w:r w:rsidRPr="00B0205E">
        <w:t xml:space="preserve">. The order of differencing required to make the data stationary is denoted by </w:t>
      </w:r>
      <w:r w:rsidR="00F47641">
        <w:t>“d”</w:t>
      </w:r>
      <w:r w:rsidRPr="00B0205E">
        <w:t xml:space="preserve">. The order of the MA term is denoted by </w:t>
      </w:r>
      <w:r w:rsidR="00F47641">
        <w:t>“q”</w:t>
      </w:r>
      <w:r w:rsidRPr="00B0205E">
        <w:t>. P</w:t>
      </w:r>
      <w:r w:rsidR="00E478C1">
        <w:t>, D and Q</w:t>
      </w:r>
      <w:r w:rsidRPr="00B0205E">
        <w:t xml:space="preserve"> denote the </w:t>
      </w:r>
      <w:r w:rsidR="00E478C1">
        <w:t xml:space="preserve">corresponding </w:t>
      </w:r>
      <w:r w:rsidRPr="00B0205E">
        <w:t>seasonal term order</w:t>
      </w:r>
      <w:r w:rsidR="00E478C1">
        <w:t>s</w:t>
      </w:r>
      <w:r w:rsidRPr="00B0205E">
        <w:t xml:space="preserve">. S denotes the number of </w:t>
      </w:r>
      <w:r w:rsidR="007E5CD6">
        <w:t>time steps</w:t>
      </w:r>
      <w:r w:rsidR="007E5CD6" w:rsidRPr="00B0205E">
        <w:t xml:space="preserve"> </w:t>
      </w:r>
      <w:r w:rsidRPr="00B0205E">
        <w:t xml:space="preserve">in a season (S = 168 for </w:t>
      </w:r>
      <w:r w:rsidR="007E5CD6">
        <w:t>a weekly season</w:t>
      </w:r>
      <w:r w:rsidRPr="00B0205E">
        <w:t xml:space="preserve"> of hourly data). The equation below </w:t>
      </w:r>
      <w:r w:rsidR="00591E6F">
        <w:t>delineates</w:t>
      </w:r>
      <w:r w:rsidRPr="00B0205E">
        <w:t xml:space="preserve"> the mathematical representation of the SARIMAX model.</w:t>
      </w:r>
    </w:p>
    <w:p w14:paraId="6F49625A" w14:textId="7B1DFA14" w:rsidR="003C54FF" w:rsidRDefault="00C20C56" w:rsidP="00976D83">
      <w:pPr>
        <w:pStyle w:val="MTDisplayEquation"/>
        <w:jc w:val="center"/>
      </w:pPr>
      <w:r w:rsidRPr="000C6357">
        <w:rPr>
          <w:position w:val="-52"/>
        </w:rPr>
        <w:object w:dxaOrig="5899" w:dyaOrig="1160" w14:anchorId="06D9357D">
          <v:shape id="_x0000_i1035" type="#_x0000_t75" style="width:289.45pt;height:57.75pt" o:ole="">
            <v:imagedata r:id="rId35" o:title=""/>
          </v:shape>
          <o:OLEObject Type="Embed" ProgID="Equation.DSMT4" ShapeID="_x0000_i1035" DrawAspect="Content" ObjectID="_1699867240"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156EEA">
          <w:rPr>
            <w:noProof/>
          </w:rPr>
          <w:instrText>3</w:instrText>
        </w:r>
      </w:fldSimple>
      <w:r w:rsidR="00493BC5">
        <w:instrText>)</w:instrText>
      </w:r>
      <w:r w:rsidR="00493BC5">
        <w:fldChar w:fldCharType="end"/>
      </w:r>
    </w:p>
    <w:p w14:paraId="132E1BF3" w14:textId="19C87A7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85pt;height:17.8pt" o:ole="">
            <v:imagedata r:id="rId37" o:title=""/>
          </v:shape>
          <o:OLEObject Type="Embed" ProgID="Equation.DSMT4" ShapeID="_x0000_i1036" DrawAspect="Content" ObjectID="_1699867241"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2pt;height:18.55pt" o:ole="">
            <v:imagedata r:id="rId39" o:title=""/>
          </v:shape>
          <o:OLEObject Type="Embed" ProgID="Equation.DSMT4" ShapeID="_x0000_i1037" DrawAspect="Content" ObjectID="_1699867242"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15pt;height:17.8pt" o:ole="">
            <v:imagedata r:id="rId41" o:title=""/>
          </v:shape>
          <o:OLEObject Type="Embed" ProgID="Equation.DSMT4" ShapeID="_x0000_i1038" DrawAspect="Content" ObjectID="_1699867243"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pt;height:18.55pt" o:ole="">
            <v:imagedata r:id="rId43" o:title=""/>
          </v:shape>
          <o:OLEObject Type="Embed" ProgID="Equation.DSMT4" ShapeID="_x0000_i1039" DrawAspect="Content" ObjectID="_1699867244" r:id="rId44"/>
        </w:object>
      </w:r>
      <w:r w:rsidR="00473371">
        <w:t xml:space="preserve">. </w:t>
      </w:r>
      <w:r w:rsidR="00976D83" w:rsidRPr="00B276BF">
        <w:rPr>
          <w:position w:val="-12"/>
        </w:rPr>
        <w:object w:dxaOrig="1160" w:dyaOrig="360" w14:anchorId="77CF9169">
          <v:shape id="_x0000_i1040" type="#_x0000_t75" style="width:57.75pt;height:17.8pt" o:ole="">
            <v:imagedata r:id="rId45" o:title=""/>
          </v:shape>
          <o:OLEObject Type="Embed" ProgID="Equation.DSMT4" ShapeID="_x0000_i1040" DrawAspect="Content" ObjectID="_1699867245"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pt;height:18.55pt" o:ole="">
            <v:imagedata r:id="rId47" o:title=""/>
          </v:shape>
          <o:OLEObject Type="Embed" ProgID="Equation.DSMT4" ShapeID="_x0000_i1041" DrawAspect="Content" ObjectID="_1699867246"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6pt;height:18.55pt" o:ole="">
            <v:imagedata r:id="rId49" o:title=""/>
          </v:shape>
          <o:OLEObject Type="Embed" ProgID="Equation.DSMT4" ShapeID="_x0000_i1042" DrawAspect="Content" ObjectID="_1699867247" r:id="rId50"/>
        </w:object>
      </w:r>
      <w:r w:rsidR="00F93F87" w:rsidRPr="00F93F87">
        <w:t xml:space="preserve"> </w:t>
      </w:r>
      <w:r w:rsidR="00473371" w:rsidRPr="00473371">
        <w:t xml:space="preserve">denotes the seasonal moving </w:t>
      </w:r>
      <w:r w:rsidR="00473371" w:rsidRPr="00473371">
        <w:lastRenderedPageBreak/>
        <w:t>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4.95pt;height:14.95pt" o:ole="">
            <v:imagedata r:id="rId51" o:title=""/>
          </v:shape>
          <o:OLEObject Type="Embed" ProgID="Equation.DSMT4" ShapeID="_x0000_i1043" DrawAspect="Content" ObjectID="_1699867248"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2pt;height:18.55pt" o:ole="">
            <v:imagedata r:id="rId53" o:title=""/>
          </v:shape>
          <o:OLEObject Type="Embed" ProgID="Equation.DSMT4" ShapeID="_x0000_i1044" DrawAspect="Content" ObjectID="_1699867249"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85pt;height:17.8pt" o:ole="">
            <v:imagedata r:id="rId55" o:title=""/>
          </v:shape>
          <o:OLEObject Type="Embed" ProgID="Equation.DSMT4" ShapeID="_x0000_i1045" DrawAspect="Content" ObjectID="_1699867250" r:id="rId56"/>
        </w:object>
      </w:r>
      <w:r>
        <w:t>.</w:t>
      </w:r>
    </w:p>
    <w:p w14:paraId="18A6A94D" w14:textId="77777777" w:rsidR="00A60EEA" w:rsidRDefault="00C27915" w:rsidP="00A60EEA">
      <w:pPr>
        <w:ind w:firstLine="288"/>
      </w:pPr>
      <w:r w:rsidRPr="00C27915">
        <w:t xml:space="preserve">Papaioannou et al. </w:t>
      </w:r>
      <w:r>
        <w:fldChar w:fldCharType="begin" w:fldLock="1"/>
      </w:r>
      <w:r w:rsidR="001A607F">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C27915">
        <w:t xml:space="preserve">used the SARIMAX method in conjunction with the weekday and temperature as external variables to forecast national daily electricity demand in Greece. The SARIMAX method performed admirably well in forecasting unexpected increases in demand. In another study, Felice et al.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t xml:space="preserve"> </w:t>
      </w:r>
      <w:r w:rsidRPr="00C27915">
        <w:t>predicted electricity demand at the national and regional levels in Italy using a non-seasonal time series method. Temperature was used as an external variable to improve the prediction results.</w:t>
      </w:r>
      <w:r w:rsidR="0070115F" w:rsidRPr="0070115F">
        <w:t xml:space="preserve"> </w:t>
      </w:r>
    </w:p>
    <w:p w14:paraId="03CF2D80" w14:textId="72A46CFA" w:rsidR="00C27915" w:rsidRDefault="0070115F" w:rsidP="00A60EEA">
      <w:pPr>
        <w:ind w:firstLine="288"/>
      </w:pPr>
      <w:r w:rsidRPr="0070115F">
        <w:t xml:space="preserve">Time series forecasting techniques such as ARIMA assume that data are stationary and non-seasonal. </w:t>
      </w:r>
      <w:r>
        <w:t xml:space="preserve">Conversely, </w:t>
      </w:r>
      <w:proofErr w:type="spellStart"/>
      <w:r w:rsidRPr="0070115F">
        <w:t>SARIMAX</w:t>
      </w:r>
      <w:proofErr w:type="spellEnd"/>
      <w:r>
        <w:t xml:space="preserve"> </w:t>
      </w:r>
      <w:del w:id="24" w:author="Dawn MacIsaac" w:date="2021-12-01T05:27:00Z">
        <w:r w:rsidRPr="0070115F" w:rsidDel="00591E6F">
          <w:delText>automatically accounts</w:delText>
        </w:r>
      </w:del>
      <w:ins w:id="25" w:author="Dawn MacIsaac" w:date="2021-12-01T05:27:00Z">
        <w:r w:rsidR="00591E6F">
          <w:t>helps to account</w:t>
        </w:r>
      </w:ins>
      <w:r w:rsidRPr="0070115F">
        <w:t xml:space="preserve"> for seasonality in data and works with external variables. </w:t>
      </w:r>
      <w:r>
        <w:t xml:space="preserve">However, </w:t>
      </w:r>
      <w:r w:rsidRPr="0070115F">
        <w:t xml:space="preserve">SARIMAX falls short when the data contains multiple </w:t>
      </w:r>
      <w:ins w:id="26" w:author="Dawn MacIsaac" w:date="2021-12-01T05:27:00Z">
        <w:r w:rsidR="00591E6F">
          <w:t xml:space="preserve">levels of </w:t>
        </w:r>
      </w:ins>
      <w:r w:rsidR="001358D2" w:rsidRPr="0070115F">
        <w:t>seasonality</w:t>
      </w:r>
      <w:r w:rsidRPr="0070115F">
        <w:t>, such as daily and weekly trends.</w:t>
      </w:r>
      <w:r w:rsidR="00AB510F">
        <w:t xml:space="preserve"> </w:t>
      </w:r>
      <w:r w:rsidR="00B06099" w:rsidRPr="00B06099">
        <w:t>While the model is capable of being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27" w:name="_Toc88844434"/>
      <w:bookmarkStart w:id="28" w:name="_Toc69470498"/>
      <w:bookmarkStart w:id="29" w:name="_Toc69470953"/>
      <w:bookmarkStart w:id="30" w:name="_Toc80892975"/>
      <w:r>
        <w:t>2.</w:t>
      </w:r>
      <w:r w:rsidR="00443401">
        <w:t>3</w:t>
      </w:r>
      <w:r>
        <w:t xml:space="preserve">.4 </w:t>
      </w:r>
      <w:r w:rsidR="002C1B91" w:rsidRPr="002C1B91">
        <w:t>Artificial Neural Network Short Term Load Forecaster – Generation Three (ANNSTLF-G3)</w:t>
      </w:r>
      <w:bookmarkEnd w:id="27"/>
    </w:p>
    <w:p w14:paraId="2D85A3D8" w14:textId="6A7F6F1D" w:rsidR="007D03D9" w:rsidRDefault="001771D2" w:rsidP="007D03D9">
      <w:pPr>
        <w:ind w:firstLine="288"/>
      </w:pPr>
      <w:r w:rsidRPr="00E769D7">
        <w:t>The ANNSTLF is one of the most popular machine 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xml:space="preserve">, and the focus for this work was the third-generation design (G3) </w:t>
      </w:r>
      <w:r w:rsidR="0034751B">
        <w:fldChar w:fldCharType="begin" w:fldLock="1"/>
      </w:r>
      <w:r w:rsidR="0017495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rsidR="0034751B">
        <w:fldChar w:fldCharType="separate"/>
      </w:r>
      <w:r w:rsidR="00174950" w:rsidRPr="00174950">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moveFromRangeStart w:id="31" w:author="Dawn MacIsaac" w:date="2021-12-01T05:36:00Z" w:name="move89229391"/>
      <w:moveFrom w:id="32" w:author="Dawn MacIsaac" w:date="2021-12-01T05:36:00Z">
        <w:r w:rsidR="0034751B" w:rsidRPr="00854971" w:rsidDel="00903DC9">
          <w:t>RLS is an adaptive filter algorithm that finds the coefficients that minimize a weighted linear least squares cost function relating to the input signals recursively.</w:t>
        </w:r>
        <w:r w:rsidR="0034751B" w:rsidDel="00903DC9">
          <w:t xml:space="preserve"> </w:t>
        </w:r>
        <w:r w:rsidR="0034751B" w:rsidRPr="00217A94" w:rsidDel="00903DC9">
          <w:t xml:space="preserve">Additional information about the RLS algorithm is available in </w:t>
        </w:r>
        <w:r w:rsidR="0034751B" w:rsidDel="00903DC9">
          <w:fldChar w:fldCharType="begin" w:fldLock="1"/>
        </w:r>
        <w:r w:rsidR="008F54CB" w:rsidDel="00903DC9">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34751B" w:rsidDel="00903DC9">
          <w:fldChar w:fldCharType="separate"/>
        </w:r>
        <w:r w:rsidR="008F54CB" w:rsidRPr="008F54CB" w:rsidDel="00903DC9">
          <w:rPr>
            <w:noProof/>
          </w:rPr>
          <w:t>[101]</w:t>
        </w:r>
        <w:r w:rsidR="0034751B" w:rsidDel="00903DC9">
          <w:fldChar w:fldCharType="end"/>
        </w:r>
        <w:r w:rsidR="0034751B" w:rsidRPr="00217A94" w:rsidDel="00903DC9">
          <w:t>.</w:t>
        </w:r>
        <w:r w:rsidR="007D03D9" w:rsidDel="00903DC9">
          <w:t xml:space="preserve"> </w:t>
        </w:r>
      </w:moveFrom>
      <w:moveFromRangeEnd w:id="31"/>
      <w:r w:rsidR="007D03D9">
        <w:t>The figure below shows the block diagram of the system:</w:t>
      </w:r>
    </w:p>
    <w:p w14:paraId="5278A4E1" w14:textId="6E8D33F7" w:rsidR="006538AC" w:rsidRDefault="006538AC" w:rsidP="00156EEA">
      <w:pPr>
        <w:ind w:firstLine="288"/>
        <w:jc w:val="center"/>
      </w:pPr>
      <w:r>
        <w:rPr>
          <w:noProof/>
        </w:rPr>
        <w:lastRenderedPageBreak/>
        <w:drawing>
          <wp:inline distT="0" distB="0" distL="0" distR="0" wp14:anchorId="2ACE877A" wp14:editId="661F9D48">
            <wp:extent cx="5268537" cy="20193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9805" cy="2019786"/>
                    </a:xfrm>
                    <a:prstGeom prst="rect">
                      <a:avLst/>
                    </a:prstGeom>
                    <a:noFill/>
                    <a:ln>
                      <a:noFill/>
                    </a:ln>
                  </pic:spPr>
                </pic:pic>
              </a:graphicData>
            </a:graphic>
          </wp:inline>
        </w:drawing>
      </w:r>
    </w:p>
    <w:p w14:paraId="152EBDD3" w14:textId="63B13F31" w:rsidR="00A51CFD" w:rsidRDefault="007D03D9" w:rsidP="006538AC">
      <w:pPr>
        <w:pStyle w:val="Caption"/>
        <w:jc w:val="center"/>
      </w:pPr>
      <w:bookmarkStart w:id="33" w:name="_Ref88125738"/>
      <w:bookmarkStart w:id="34" w:name="_Toc88844508"/>
      <w:commentRangeStart w:id="35"/>
      <w:r>
        <w:t xml:space="preserve">Figure </w:t>
      </w:r>
      <w:fldSimple w:instr=" SEQ Figure \* ARABIC ">
        <w:r w:rsidR="00156EEA">
          <w:rPr>
            <w:noProof/>
          </w:rPr>
          <w:t>1</w:t>
        </w:r>
      </w:fldSimple>
      <w:bookmarkEnd w:id="33"/>
      <w:r>
        <w:t xml:space="preserve"> -</w:t>
      </w:r>
      <w:r w:rsidR="006538AC" w:rsidRPr="006538AC">
        <w:t xml:space="preserve"> </w:t>
      </w:r>
      <w:r w:rsidR="006538AC" w:rsidRPr="009C510B">
        <w:t>The Structure of a Simple Feed-forward</w:t>
      </w:r>
      <w:r w:rsidR="006538AC">
        <w:t xml:space="preserve"> ANN, and</w:t>
      </w:r>
      <w:r>
        <w:t xml:space="preserve"> </w:t>
      </w:r>
      <w:r w:rsidRPr="00967C0A">
        <w:t>The Block Diagram of the Third Generation</w:t>
      </w:r>
      <w:r>
        <w:t xml:space="preserve"> </w:t>
      </w:r>
      <w:r w:rsidRPr="00F36168">
        <w:t xml:space="preserve">ANNSTLF </w:t>
      </w:r>
      <w:r>
        <w:fldChar w:fldCharType="begin" w:fldLock="1"/>
      </w:r>
      <w:r w:rsidR="00174950">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[38]"},"properties":{"noteIndex":0},"schema":"https://github.com/citation-style-language/schema/raw/master/csl-citation.json"}</w:instrText>
      </w:r>
      <w:r>
        <w:fldChar w:fldCharType="separate"/>
      </w:r>
      <w:r w:rsidR="00174950" w:rsidRPr="00174950">
        <w:rPr>
          <w:b w:val="0"/>
          <w:noProof/>
        </w:rPr>
        <w:t>[38]</w:t>
      </w:r>
      <w:bookmarkEnd w:id="34"/>
      <w:r>
        <w:fldChar w:fldCharType="end"/>
      </w:r>
      <w:commentRangeEnd w:id="35"/>
      <w:r w:rsidR="005A566A">
        <w:rPr>
          <w:rStyle w:val="CommentReference"/>
          <w:b w:val="0"/>
          <w:bCs w:val="0"/>
        </w:rPr>
        <w:commentReference w:id="35"/>
      </w:r>
    </w:p>
    <w:p w14:paraId="600600C0" w14:textId="68B3DDB2" w:rsidR="00903DC9" w:rsidRDefault="00903DC9" w:rsidP="001A7F97">
      <w:pPr>
        <w:ind w:firstLine="288"/>
        <w:rPr>
          <w:ins w:id="36" w:author="Dawn MacIsaac" w:date="2021-12-01T05:36:00Z"/>
        </w:rPr>
      </w:pPr>
      <w:ins w:id="37" w:author="Dawn MacIsaac" w:date="2021-12-01T05:36:00Z">
        <w:r>
          <w:t xml:space="preserve">The </w:t>
        </w:r>
      </w:ins>
      <w:moveToRangeStart w:id="38" w:author="Dawn MacIsaac" w:date="2021-12-01T05:36:00Z" w:name="move89229391"/>
      <w:proofErr w:type="spellStart"/>
      <w:moveTo w:id="39" w:author="Dawn MacIsaac" w:date="2021-12-01T05:36:00Z">
        <w:r w:rsidRPr="00854971">
          <w:t>RLS</w:t>
        </w:r>
        <w:proofErr w:type="spellEnd"/>
        <w:r w:rsidRPr="00854971">
          <w:t xml:space="preserve"> is an adaptive filter algorithm that finds the coefficients that minimize a weighted linear least squares</w:t>
        </w:r>
      </w:moveTo>
      <w:ins w:id="40" w:author="Dawn MacIsaac" w:date="2021-12-01T12:19:00Z">
        <w:r w:rsidR="00AF661A">
          <w:t xml:space="preserve"> error</w:t>
        </w:r>
      </w:ins>
      <w:moveTo w:id="41" w:author="Dawn MacIsaac" w:date="2021-12-01T05:36:00Z">
        <w:r w:rsidRPr="00854971">
          <w:t xml:space="preserve"> cost function relating to the input signals recursively.</w:t>
        </w:r>
        <w:r>
          <w:t xml:space="preserve"> </w:t>
        </w:r>
        <w:r w:rsidRPr="00217A94">
          <w:t xml:space="preserve">Additional information about the </w:t>
        </w:r>
        <w:proofErr w:type="spellStart"/>
        <w:r w:rsidRPr="00217A94">
          <w:t>RLS</w:t>
        </w:r>
        <w:proofErr w:type="spellEnd"/>
        <w:r w:rsidRPr="00217A94">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moveTo>
      <w:moveToRangeEnd w:id="38"/>
    </w:p>
    <w:p w14:paraId="5AF57081" w14:textId="23ED41E7" w:rsidR="00DB242E" w:rsidRDefault="00A51CFD" w:rsidP="001A7F97">
      <w:pPr>
        <w:ind w:firstLine="288"/>
      </w:pPr>
      <w:proofErr w:type="spellStart"/>
      <w:r w:rsidRPr="00A51CFD">
        <w:t>ANNs</w:t>
      </w:r>
      <w:proofErr w:type="spellEnd"/>
      <w:r w:rsidRPr="00A51CFD">
        <w:t xml:space="preserve">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ANNs work by updating weights in response to training inputs and labeled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109F2526" w14:textId="09050133" w:rsidR="00DB242E" w:rsidRDefault="00A51CFD" w:rsidP="006538AC">
      <w:pPr>
        <w:ind w:firstLine="288"/>
      </w:pPr>
      <w:r w:rsidRPr="00A51CFD">
        <w:t xml:space="preserve"> </w:t>
      </w:r>
      <w:r w:rsidR="006538AC">
        <w:fldChar w:fldCharType="begin"/>
      </w:r>
      <w:r w:rsidR="006538AC">
        <w:instrText xml:space="preserve"> REF _Ref88125738 \h </w:instrText>
      </w:r>
      <w:r w:rsidR="006538AC">
        <w:fldChar w:fldCharType="separate"/>
      </w:r>
      <w:r w:rsidR="00156EEA">
        <w:t xml:space="preserve">Figure </w:t>
      </w:r>
      <w:r w:rsidR="00156EEA">
        <w:rPr>
          <w:noProof/>
        </w:rPr>
        <w:t>1</w:t>
      </w:r>
      <w:r w:rsidR="006538AC">
        <w:fldChar w:fldCharType="end"/>
      </w:r>
      <w:r w:rsidR="00DB242E">
        <w:t xml:space="preserve"> depicts an example of a simple </w:t>
      </w:r>
      <w:r w:rsidR="00FF21E7">
        <w:t xml:space="preserve">feed-forward </w:t>
      </w:r>
      <w:r w:rsidR="00DB242E">
        <w:t>ANN with 3 inputs, and 3 outputs.</w:t>
      </w:r>
      <w:r w:rsidR="007A0F16" w:rsidRPr="007A0F16">
        <w:t xml:space="preserve"> </w:t>
      </w:r>
      <w:r w:rsidR="00DB242E">
        <w:t xml:space="preserve">As exemplified, an </w:t>
      </w:r>
      <w:r w:rsidR="007A0F16" w:rsidRPr="007A0F16">
        <w:t xml:space="preserve">ANN's neurons can be classified into three layers: input, hidden, and output. </w:t>
      </w:r>
      <w:ins w:id="42" w:author="Dawn MacIsaac" w:date="2021-12-01T05:38:00Z">
        <w:r w:rsidR="00903DC9">
          <w:t xml:space="preserve">In the example, </w:t>
        </w:r>
      </w:ins>
      <w:del w:id="43" w:author="Dawn MacIsaac" w:date="2021-12-01T05:38:00Z">
        <w:r w:rsidR="007A0F16" w:rsidRPr="007A0F16" w:rsidDel="00903DC9">
          <w:delText xml:space="preserve">Each </w:delText>
        </w:r>
      </w:del>
      <w:ins w:id="44" w:author="Dawn MacIsaac" w:date="2021-12-01T05:38:00Z">
        <w:r w:rsidR="00903DC9">
          <w:t>e</w:t>
        </w:r>
        <w:r w:rsidR="00903DC9" w:rsidRPr="007A0F16">
          <w:t xml:space="preserve">ach </w:t>
        </w:r>
      </w:ins>
      <w:r w:rsidR="007A0F16" w:rsidRPr="007A0F16">
        <w:t xml:space="preserve">of the </w:t>
      </w:r>
      <w:del w:id="45" w:author="Dawn MacIsaac" w:date="2021-12-01T05:37:00Z">
        <w:r w:rsidR="007A0F16" w:rsidRPr="007A0F16" w:rsidDel="00903DC9">
          <w:delText xml:space="preserve">figure's </w:delText>
        </w:r>
      </w:del>
      <w:ins w:id="46" w:author="Dawn MacIsaac" w:date="2021-12-01T05:37:00Z">
        <w:r w:rsidR="00903DC9">
          <w:t>network’s</w:t>
        </w:r>
        <w:r w:rsidR="00903DC9" w:rsidRPr="007A0F16">
          <w:t xml:space="preserve"> </w:t>
        </w:r>
      </w:ins>
      <w:r w:rsidR="007A0F16" w:rsidRPr="007A0F16">
        <w:t>layers contains three neurons</w:t>
      </w:r>
      <w:r w:rsidR="004B7AAD">
        <w:t>, and the network is fully connected, which means that each input is connected to each neuron.</w:t>
      </w:r>
      <w:r w:rsidR="00A8450F">
        <w:t xml:space="preserve"> </w:t>
      </w:r>
      <w:r w:rsidR="0026247C">
        <w:t>It’s</w:t>
      </w:r>
      <w:r w:rsidR="00A70241">
        <w:t xml:space="preserve"> considered to be a feed-forward network because the outputs of a layer are only presented </w:t>
      </w:r>
      <w:r w:rsidR="00A70241">
        <w:lastRenderedPageBreak/>
        <w:t>to layers that come after it</w:t>
      </w:r>
      <w:r w:rsidR="0019755B">
        <w:t xml:space="preserve">. </w:t>
      </w:r>
      <w:r w:rsidR="004B7AAD">
        <w:t>The output of each neuron is the weighted some of its inputs, transformed through a</w:t>
      </w:r>
      <w:ins w:id="47" w:author="Dawn MacIsaac" w:date="2021-12-01T06:23:00Z">
        <w:r w:rsidR="009B404B">
          <w:t>n</w:t>
        </w:r>
      </w:ins>
      <w:r w:rsidR="004B7AAD">
        <w:t xml:space="preserve"> </w:t>
      </w:r>
      <w:del w:id="48" w:author="Dawn MacIsaac" w:date="2021-12-01T06:23:00Z">
        <w:r w:rsidR="004B7AAD" w:rsidDel="009B404B">
          <w:delText xml:space="preserve">transfer </w:delText>
        </w:r>
      </w:del>
      <w:ins w:id="49" w:author="Dawn MacIsaac" w:date="2021-12-01T06:23:00Z">
        <w:r w:rsidR="009B404B">
          <w:t>activation</w:t>
        </w:r>
        <w:r w:rsidR="009B404B">
          <w:t xml:space="preserve"> </w:t>
        </w:r>
      </w:ins>
      <w:r w:rsidR="004B7AAD">
        <w:t>function</w:t>
      </w:r>
      <w:r w:rsidR="0019755B">
        <w:t>.</w:t>
      </w:r>
      <w:del w:id="50" w:author="Dawn MacIsaac" w:date="2021-12-01T07:28:00Z">
        <w:r w:rsidR="0019755B" w:rsidDel="00CD5611">
          <w:delText xml:space="preserve"> </w:delText>
        </w:r>
      </w:del>
      <w:ins w:id="51" w:author="Dawn MacIsaac" w:date="2021-12-01T07:27:00Z">
        <w:r w:rsidR="00CD5611">
          <w:t xml:space="preserve">  </w:t>
        </w:r>
      </w:ins>
      <w:r w:rsidR="001A7F97" w:rsidRPr="00A50EA8">
        <w:t xml:space="preserve">Typically, linear transfer functions are used in the output layer, and </w:t>
      </w:r>
      <w:r w:rsidR="004B7AAD">
        <w:t>logistic sigmoid</w:t>
      </w:r>
      <w:r w:rsidR="004B7AAD" w:rsidRPr="00A50EA8">
        <w:t xml:space="preserve"> </w:t>
      </w:r>
      <w:ins w:id="52" w:author="Dawn MacIsaac" w:date="2021-12-01T06:27:00Z">
        <w:r w:rsidR="009B404B">
          <w:t xml:space="preserve">(often rescaled) </w:t>
        </w:r>
      </w:ins>
      <w:del w:id="53" w:author="Dawn MacIsaac" w:date="2021-12-01T06:27:00Z">
        <w:r w:rsidR="001A7F97" w:rsidRPr="00A50EA8" w:rsidDel="009B404B">
          <w:delText xml:space="preserve">transfer </w:delText>
        </w:r>
      </w:del>
      <w:ins w:id="54" w:author="Dawn MacIsaac" w:date="2021-12-01T06:27:00Z">
        <w:r w:rsidR="009B404B">
          <w:t>activation</w:t>
        </w:r>
        <w:r w:rsidR="009B404B" w:rsidRPr="00A50EA8">
          <w:t xml:space="preserve"> </w:t>
        </w:r>
      </w:ins>
      <w:r w:rsidR="001A7F97" w:rsidRPr="00A50EA8">
        <w:t xml:space="preserve">functions </w:t>
      </w:r>
      <w:ins w:id="55" w:author="Dawn MacIsaac" w:date="2021-12-01T06:29:00Z">
        <w:r w:rsidR="002A2E60">
          <w:t xml:space="preserve">(ex. tanh(x)) </w:t>
        </w:r>
      </w:ins>
      <w:r w:rsidR="001A7F97" w:rsidRPr="00A50EA8">
        <w:t>are used in the hidden layer.</w:t>
      </w:r>
      <w:r w:rsidR="006538AC">
        <w:t xml:space="preserve"> </w:t>
      </w:r>
      <w:ins w:id="56" w:author="Dawn MacIsaac" w:date="2021-12-01T07:28:00Z">
        <w:r w:rsidR="00CD5611">
          <w:t>Its these transformations that provides the network’s nonlinearity.</w:t>
        </w:r>
        <w:r w:rsidR="00CD5611">
          <w:t xml:space="preserve">  </w:t>
        </w:r>
      </w:ins>
      <w:r w:rsidR="00A70241">
        <w:t>Training occurs through iteratively updating weights by backpropagation so that outputs eventually meet targets when presented with training inputs.</w:t>
      </w:r>
      <w:r w:rsidR="001A607F">
        <w:t xml:space="preserve"> </w:t>
      </w:r>
      <w:r w:rsidR="00DB242E" w:rsidRPr="00A51CFD">
        <w:t xml:space="preserve">Therefore, </w:t>
      </w:r>
      <w:r w:rsidR="001A607F" w:rsidRPr="001A607F">
        <w:t>if we train a network with two to three years of data, we can use it to forecast future load demand when we introduce new inputs.</w:t>
      </w:r>
    </w:p>
    <w:p w14:paraId="4E08C01E" w14:textId="3CC6349D" w:rsidR="00AF0844" w:rsidRDefault="00CA57B5" w:rsidP="002B5D9A">
      <w:pPr>
        <w:ind w:firstLine="288"/>
      </w:pPr>
      <w:r w:rsidRPr="00CA57B5">
        <w:t xml:space="preserve">Both ANN blocks </w:t>
      </w:r>
      <w:r w:rsidR="00AC1B64">
        <w:t xml:space="preserve">in the ANNSTLF-G3 </w:t>
      </w:r>
      <w:r w:rsidRPr="00CA57B5">
        <w:t xml:space="preserve">train two </w:t>
      </w:r>
      <w:r w:rsidR="00AC1B64">
        <w:t xml:space="preserve">fully connected </w:t>
      </w:r>
      <w:r w:rsidRPr="00CA57B5">
        <w:t>feedforward neural networks using the error back-propagation algorithm.</w:t>
      </w:r>
      <w:r w:rsidR="00AF0844">
        <w:t xml:space="preserve"> </w:t>
      </w:r>
      <w:r w:rsidR="00AF0844" w:rsidRPr="00AF0844">
        <w:t xml:space="preserve">The base-load forecaster (BLF) is trained to forecast the </w:t>
      </w:r>
      <w:del w:id="57" w:author="Dawn MacIsaac" w:date="2021-12-01T05:43:00Z">
        <w:r w:rsidR="00AF0844" w:rsidRPr="00AF0844" w:rsidDel="00947098">
          <w:delText xml:space="preserve">regular </w:delText>
        </w:r>
      </w:del>
      <w:r w:rsidR="00AF0844" w:rsidRPr="00AF0844">
        <w:t xml:space="preserve">next-day load, whereas the change-load forecaster (CLF) is trained to forecast </w:t>
      </w:r>
      <w:del w:id="58" w:author="Dawn MacIsaac" w:date="2021-12-01T05:43:00Z">
        <w:r w:rsidR="00AF0844" w:rsidRPr="00AF0844" w:rsidDel="00947098">
          <w:delText xml:space="preserve">daily variations in </w:delText>
        </w:r>
      </w:del>
      <w:ins w:id="59" w:author="Dawn MacIsaac" w:date="2021-12-01T05:43:00Z">
        <w:r w:rsidR="00947098">
          <w:t xml:space="preserve">the change in </w:t>
        </w:r>
      </w:ins>
      <w:r w:rsidR="00AF0844" w:rsidRPr="00AF0844">
        <w:t>load demand</w:t>
      </w:r>
      <w:ins w:id="60" w:author="Dawn MacIsaac" w:date="2021-12-01T05:43:00Z">
        <w:r w:rsidR="00947098">
          <w:t xml:space="preserve"> from one day to the next</w:t>
        </w:r>
      </w:ins>
      <w:r w:rsidR="00AF0844" w:rsidRPr="00AF0844">
        <w:t xml:space="preserve">. The two ANN forecasters complement each other because the BLF places a greater emphasis on normal load patterns and the CLF places a greater emphasis on </w:t>
      </w:r>
      <w:commentRangeStart w:id="61"/>
      <w:commentRangeStart w:id="62"/>
      <w:commentRangeStart w:id="63"/>
      <w:del w:id="64" w:author="Dawn MacIsaac" w:date="2021-12-01T05:44:00Z">
        <w:r w:rsidR="00AF0844" w:rsidRPr="00AF0844" w:rsidDel="00947098">
          <w:delText>yesterday's load</w:delText>
        </w:r>
        <w:commentRangeEnd w:id="61"/>
        <w:r w:rsidR="00AC1B64" w:rsidDel="00947098">
          <w:rPr>
            <w:rStyle w:val="CommentReference"/>
          </w:rPr>
          <w:commentReference w:id="61"/>
        </w:r>
        <w:commentRangeEnd w:id="62"/>
        <w:r w:rsidR="00966E08" w:rsidDel="00947098">
          <w:rPr>
            <w:rStyle w:val="CommentReference"/>
          </w:rPr>
          <w:commentReference w:id="62"/>
        </w:r>
        <w:commentRangeEnd w:id="63"/>
        <w:r w:rsidR="0000110F" w:rsidDel="00947098">
          <w:rPr>
            <w:rStyle w:val="CommentReference"/>
          </w:rPr>
          <w:commentReference w:id="63"/>
        </w:r>
      </w:del>
      <w:ins w:id="65" w:author="Dawn MacIsaac" w:date="2021-12-01T05:44:00Z">
        <w:r w:rsidR="00947098">
          <w:t>short term fluctuations</w:t>
        </w:r>
      </w:ins>
      <w:r w:rsidR="00AF0844" w:rsidRPr="00AF0844">
        <w:t>.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46D8C720" w14:textId="2A2220D4" w:rsidR="007F4177" w:rsidRDefault="007F4177" w:rsidP="00AF0844">
      <w:pPr>
        <w:ind w:firstLine="288"/>
      </w:pPr>
      <w:r w:rsidRPr="007F4177">
        <w:t xml:space="preserve">Both </w:t>
      </w:r>
      <w:r w:rsidR="00BE05B1">
        <w:t>networks</w:t>
      </w:r>
      <w:r w:rsidRPr="007F4177">
        <w:t xml:space="preserve"> take the same 79 inputs (as illustrated in </w:t>
      </w:r>
      <w:r w:rsidR="003A145C">
        <w:fldChar w:fldCharType="begin"/>
      </w:r>
      <w:r w:rsidR="003A145C">
        <w:instrText xml:space="preserve"> REF _Ref88125738 \h </w:instrText>
      </w:r>
      <w:r w:rsidR="003A145C">
        <w:fldChar w:fldCharType="separate"/>
      </w:r>
      <w:r w:rsidR="00156EEA">
        <w:t xml:space="preserve">Figure </w:t>
      </w:r>
      <w:r w:rsidR="00156EEA">
        <w:rPr>
          <w:noProof/>
        </w:rPr>
        <w:t>1</w:t>
      </w:r>
      <w:r w:rsidR="003A145C">
        <w:fldChar w:fldCharType="end"/>
      </w:r>
      <w:r w:rsidRPr="007F4177">
        <w:t xml:space="preserve">)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w:t>
      </w:r>
      <w:r w:rsidRPr="007F4177">
        <w:lastRenderedPageBreak/>
        <w:t xml:space="preserve">via an RLS algorithm. Forecasts for ANNSTLF-G3 are typically produced one day at a time (24 hrs.). </w:t>
      </w:r>
      <w:r w:rsidR="003E0BF9" w:rsidRPr="003E0BF9">
        <w:t>According to the authors, the ANNSTLF-G3 forecaster performs best when the hidden layer contains between 30 and 60 fully connected neurons and the model is trained using at least two to three years of data.</w:t>
      </w:r>
    </w:p>
    <w:p w14:paraId="154B0CC3" w14:textId="77777777" w:rsidR="002278B3" w:rsidRDefault="001B235C" w:rsidP="002278B3">
      <w:pPr>
        <w:ind w:firstLine="288"/>
      </w:pPr>
      <w:r w:rsidRPr="001B235C">
        <w:t xml:space="preserve">Over thirty-five utilities in the United States and Canada have benefited from the ANNSTLF-G3 in terms of prediction accuracy and economic benefits; some of these 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xml:space="preserve">. In 2016, </w:t>
      </w:r>
      <w:commentRangeStart w:id="66"/>
      <w:r w:rsidRPr="001B235C">
        <w:t xml:space="preserve">Tao Hong </w:t>
      </w:r>
      <w:commentRangeEnd w:id="66"/>
      <w:r w:rsidR="00A84AA1">
        <w:rPr>
          <w:rStyle w:val="CommentReference"/>
        </w:rPr>
        <w:commentReference w:id="66"/>
      </w:r>
      <w:r w:rsidRPr="001B235C">
        <w:t xml:space="preserve">and several other publications </w:t>
      </w:r>
      <w:r w:rsidR="0019755B">
        <w:t xml:space="preserve">had </w:t>
      </w:r>
      <w:r w:rsidRPr="001B235C">
        <w:t xml:space="preserve">named the ANNSTLF-G3 the best forecaster available for short-term load forecasting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1B235C">
        <w:t>.</w:t>
      </w:r>
      <w:r>
        <w:t xml:space="preserve"> </w:t>
      </w:r>
    </w:p>
    <w:p w14:paraId="316157CA" w14:textId="01010003" w:rsidR="00B938D6" w:rsidDel="003A1751" w:rsidRDefault="00A84AA1" w:rsidP="002278B3">
      <w:pPr>
        <w:ind w:firstLine="288"/>
        <w:rPr>
          <w:del w:id="67" w:author="Dawn MacIsaac" w:date="2021-12-01T05:54:00Z"/>
        </w:rPr>
      </w:pPr>
      <w:ins w:id="68" w:author="Dawn MacIsaac" w:date="2021-12-01T05:51:00Z">
        <w:r>
          <w:t xml:space="preserve">In general, </w:t>
        </w:r>
        <w:proofErr w:type="spellStart"/>
        <w:r>
          <w:t>ANNs</w:t>
        </w:r>
        <w:proofErr w:type="spellEnd"/>
        <w:r>
          <w:t xml:space="preserve"> have been well researched in application to load forecasting.  </w:t>
        </w:r>
      </w:ins>
      <w:moveToRangeStart w:id="69" w:author="Dawn MacIsaac" w:date="2021-12-01T05:52:00Z" w:name="move89230365"/>
      <w:proofErr w:type="spellStart"/>
      <w:moveTo w:id="70" w:author="Dawn MacIsaac" w:date="2021-12-01T05:52:00Z">
        <w:r w:rsidRPr="008A5CF0">
          <w:t>Papalexopoulos</w:t>
        </w:r>
        <w:proofErr w:type="spellEnd"/>
        <w:r w:rsidRPr="008A5CF0">
          <w:t xml:space="preserve"> et al. developed both a neural network-based and regression-based </w:t>
        </w:r>
        <w:r>
          <w:t>technique</w:t>
        </w:r>
        <w:r w:rsidRPr="008A5CF0">
          <w:t xml:space="preserve">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[115]","plainTextFormattedCitation":"[115]","previouslyFormattedCitation":"[115]"},"properties":{"noteIndex":0},"schema":"https://github.com/citation-style-language/schema/raw/master/csl-citation.json"}</w:instrText>
        </w:r>
        <w:r>
          <w:fldChar w:fldCharType="separate"/>
        </w:r>
        <w:r w:rsidRPr="008F54CB">
          <w:rPr>
            <w:noProof/>
          </w:rPr>
          <w:t>[115]</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Both models were validated using 1986–1990 training data on peak and hourly loads in 1991. The ANN model was found to improve forecasting accuracy for both peak load and hourly forecasts</w:t>
        </w:r>
      </w:moveTo>
      <w:moveToRangeEnd w:id="69"/>
      <w:ins w:id="71" w:author="Dawn MacIsaac" w:date="2021-12-01T05:52:00Z">
        <w:r>
          <w:t xml:space="preserve">.  </w:t>
        </w:r>
      </w:ins>
      <w:r w:rsidR="008A5CF0" w:rsidRPr="008A5CF0">
        <w:t>Zhang et al.</w:t>
      </w:r>
      <w:r w:rsidR="008A5CF0">
        <w:t xml:space="preserve"> </w:t>
      </w:r>
      <w:r w:rsidR="008A5CF0">
        <w:fldChar w:fldCharType="begin" w:fldLock="1"/>
      </w:r>
      <w:r w:rsidR="008F54C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[114]","plainTextFormattedCitation":"[114]","previouslyFormattedCitation":"[114]"},"properties":{"noteIndex":0},"schema":"https://github.com/citation-style-language/schema/raw/master/csl-citation.json"}</w:instrText>
      </w:r>
      <w:r w:rsidR="008A5CF0">
        <w:fldChar w:fldCharType="separate"/>
      </w:r>
      <w:r w:rsidR="008F54CB" w:rsidRPr="008F54CB">
        <w:rPr>
          <w:noProof/>
        </w:rPr>
        <w:t>[114]</w:t>
      </w:r>
      <w:r w:rsidR="008A5CF0">
        <w:fldChar w:fldCharType="end"/>
      </w:r>
      <w:r w:rsidR="008A5CF0" w:rsidRPr="008A5CF0">
        <w:t xml:space="preserve"> evaluated the use of neural networks in load forecasting and demonstrated th</w:t>
      </w:r>
      <w:del w:id="72" w:author="Dawn MacIsaac" w:date="2021-12-01T05:53:00Z">
        <w:r w:rsidR="008A5CF0" w:rsidRPr="008A5CF0" w:rsidDel="00A84AA1">
          <w:delText>at</w:delText>
        </w:r>
      </w:del>
      <w:ins w:id="73" w:author="Dawn MacIsaac" w:date="2021-12-01T05:53:00Z">
        <w:r>
          <w:t>eir utility</w:t>
        </w:r>
      </w:ins>
      <w:ins w:id="74" w:author="Dawn MacIsaac" w:date="2021-12-01T05:57:00Z">
        <w:r w:rsidR="007B6394">
          <w:t>,</w:t>
        </w:r>
      </w:ins>
      <w:ins w:id="75" w:author="Dawn MacIsaac" w:date="2021-12-01T05:53:00Z">
        <w:r w:rsidR="003A1751">
          <w:t xml:space="preserve"> but pointed out that </w:t>
        </w:r>
      </w:ins>
      <w:del w:id="76" w:author="Dawn MacIsaac" w:date="2021-12-01T05:53:00Z">
        <w:r w:rsidR="008A5CF0" w:rsidRPr="008A5CF0" w:rsidDel="003A1751">
          <w:delText xml:space="preserve">, </w:delText>
        </w:r>
      </w:del>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ins w:id="77" w:author="Dawn MacIsaac" w:date="2021-12-01T05:53:00Z">
        <w:r w:rsidR="003A1751">
          <w:t xml:space="preserve">  Finally, it is </w:t>
        </w:r>
      </w:ins>
      <w:ins w:id="78" w:author="Dawn MacIsaac" w:date="2021-12-01T05:54:00Z">
        <w:r w:rsidR="003A1751">
          <w:t xml:space="preserve">worth noting that </w:t>
        </w:r>
      </w:ins>
      <w:moveFromRangeStart w:id="79" w:author="Dawn MacIsaac" w:date="2021-12-01T05:52:00Z" w:name="move89230365"/>
      <w:moveFrom w:id="80" w:author="Dawn MacIsaac" w:date="2021-12-01T05:52:00Z">
        <w:r w:rsidR="008A5CF0" w:rsidRPr="008A5CF0" w:rsidDel="00A84AA1">
          <w:t xml:space="preserve"> Papalexopoulos et al. developed both a neural network-based and regression-based </w:t>
        </w:r>
        <w:r w:rsidR="00772C52" w:rsidDel="00A84AA1">
          <w:t>technique</w:t>
        </w:r>
        <w:r w:rsidR="008A5CF0" w:rsidRPr="008A5CF0" w:rsidDel="00A84AA1">
          <w:t xml:space="preserve"> in </w:t>
        </w:r>
        <w:r w:rsidR="008A5CF0" w:rsidDel="00A84AA1">
          <w:fldChar w:fldCharType="begin" w:fldLock="1"/>
        </w:r>
        <w:r w:rsidR="008F54CB" w:rsidDel="00A84AA1">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[115]","plainTextFormattedCitation":"[115]","previouslyFormattedCitation":"[115]"},"properties":{"noteIndex":0},"schema":"https://github.com/citation-style-language/schema/raw/master/csl-citation.json"}</w:instrText>
        </w:r>
        <w:r w:rsidR="008A5CF0" w:rsidDel="00A84AA1">
          <w:fldChar w:fldCharType="separate"/>
        </w:r>
        <w:r w:rsidR="008F54CB" w:rsidRPr="008F54CB" w:rsidDel="00A84AA1">
          <w:rPr>
            <w:noProof/>
          </w:rPr>
          <w:t>[115]</w:t>
        </w:r>
        <w:r w:rsidR="008A5CF0" w:rsidDel="00A84AA1">
          <w:fldChar w:fldCharType="end"/>
        </w:r>
        <w:r w:rsidR="008A5CF0" w:rsidRPr="002268E4" w:rsidDel="00A84AA1">
          <w:t xml:space="preserve"> and </w:t>
        </w:r>
        <w:r w:rsidR="008A5CF0" w:rsidDel="00A84AA1">
          <w:fldChar w:fldCharType="begin" w:fldLock="1"/>
        </w:r>
        <w:r w:rsidR="007A1439" w:rsidDel="00A84AA1">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rsidR="008A5CF0" w:rsidDel="00A84AA1">
          <w:fldChar w:fldCharType="separate"/>
        </w:r>
        <w:r w:rsidR="001A607F" w:rsidRPr="001A607F" w:rsidDel="00A84AA1">
          <w:rPr>
            <w:noProof/>
          </w:rPr>
          <w:t>[87]</w:t>
        </w:r>
        <w:r w:rsidR="008A5CF0" w:rsidDel="00A84AA1">
          <w:fldChar w:fldCharType="end"/>
        </w:r>
        <w:r w:rsidR="008A5CF0" w:rsidRPr="008A5CF0" w:rsidDel="00A84AA1">
          <w:t>. Both models were validated using 1986–1990 training data on peak and hourly loads in 1991. The ANN model was found to improve forecasting accuracy for both peak load and hourly forecasts</w:t>
        </w:r>
      </w:moveFrom>
      <w:moveFromRangeEnd w:id="79"/>
      <w:del w:id="81" w:author="Dawn MacIsaac" w:date="2021-12-01T05:53:00Z">
        <w:r w:rsidR="008A5CF0" w:rsidRPr="008A5CF0" w:rsidDel="003A1751">
          <w:delText>.</w:delText>
        </w:r>
      </w:del>
      <w:del w:id="82" w:author="Dawn MacIsaac" w:date="2021-12-01T05:54:00Z">
        <w:r w:rsidR="00B938D6" w:rsidDel="003A1751">
          <w:delText xml:space="preserve"> </w:delText>
        </w:r>
      </w:del>
    </w:p>
    <w:p w14:paraId="56484D64" w14:textId="1C7B8EB3" w:rsidR="00DA0141" w:rsidRDefault="00DA0141" w:rsidP="00B938D6">
      <w:pPr>
        <w:ind w:firstLine="288"/>
      </w:pPr>
      <w:del w:id="83" w:author="Dawn MacIsaac" w:date="2021-12-01T05:54:00Z">
        <w:r w:rsidRPr="00DA0141" w:rsidDel="003A1751">
          <w:delText>A</w:delText>
        </w:r>
      </w:del>
      <w:ins w:id="84" w:author="Dawn MacIsaac" w:date="2021-12-01T05:54:00Z">
        <w:r w:rsidR="003A1751">
          <w:t>a</w:t>
        </w:r>
      </w:ins>
      <w:r w:rsidRPr="00DA0141">
        <w:t xml:space="preserve"> shallow ANN typically contains only one hidden layer</w:t>
      </w:r>
      <w:del w:id="85" w:author="Dawn MacIsaac" w:date="2021-12-01T05:54:00Z">
        <w:r w:rsidRPr="00DA0141" w:rsidDel="003A1751">
          <w:delText xml:space="preserve">, which is inferior to deep neural networks, which contain multiple hidden layers. </w:delText>
        </w:r>
      </w:del>
      <w:ins w:id="86" w:author="Dawn MacIsaac" w:date="2021-12-01T05:54:00Z">
        <w:r w:rsidR="003A1751">
          <w:t xml:space="preserve"> and </w:t>
        </w:r>
      </w:ins>
      <w:del w:id="87" w:author="Dawn MacIsaac" w:date="2021-12-01T05:54:00Z">
        <w:r w:rsidRPr="00DA0141" w:rsidDel="003A1751">
          <w:delText>I</w:delText>
        </w:r>
      </w:del>
      <w:ins w:id="88" w:author="Dawn MacIsaac" w:date="2021-12-01T05:54:00Z">
        <w:r w:rsidR="003A1751">
          <w:t>i</w:t>
        </w:r>
      </w:ins>
      <w:r w:rsidRPr="00DA0141">
        <w:t xml:space="preserve">ncreases in the number of neurons </w:t>
      </w:r>
      <w:del w:id="89" w:author="Dawn MacIsaac" w:date="2021-12-01T05:54:00Z">
        <w:r w:rsidRPr="00DA0141" w:rsidDel="003A1751">
          <w:delText xml:space="preserve">in a shallow ANN </w:delText>
        </w:r>
      </w:del>
      <w:ins w:id="90" w:author="Dawn MacIsaac" w:date="2021-12-01T05:54:00Z">
        <w:r w:rsidR="003A1751">
          <w:t xml:space="preserve">in that layer </w:t>
        </w:r>
      </w:ins>
      <w:r w:rsidR="00FA0F1F">
        <w:t>is</w:t>
      </w:r>
      <w:r w:rsidRPr="00DA0141">
        <w:t xml:space="preserve"> insufficient</w:t>
      </w:r>
      <w:r w:rsidR="00FA0F1F">
        <w:t xml:space="preserve"> to produce more accurate forecasts</w:t>
      </w:r>
      <w:r w:rsidRPr="00DA0141">
        <w:t>;</w:t>
      </w:r>
      <w:r w:rsidR="00FA0F1F">
        <w:t xml:space="preserve"> </w:t>
      </w:r>
      <w:r w:rsidRPr="00DA0141">
        <w:t xml:space="preserve">the network </w:t>
      </w:r>
      <w:r w:rsidR="00FA0F1F">
        <w:t xml:space="preserve">simply </w:t>
      </w:r>
      <w:r w:rsidRPr="00DA0141">
        <w:t>becomes overtrained, impairing its ability to work with new datasets. Th</w:t>
      </w:r>
      <w:r w:rsidR="00FA0F1F">
        <w:t xml:space="preserve">us, </w:t>
      </w:r>
      <w:r w:rsidRPr="00DA0141">
        <w:t>more sophisticated neural network</w:t>
      </w:r>
      <w:r w:rsidR="00FA0F1F">
        <w:t>s</w:t>
      </w:r>
      <w:ins w:id="91" w:author="Dawn MacIsaac" w:date="2021-12-01T05:55:00Z">
        <w:r w:rsidR="003A1751">
          <w:t>, with deeper networks of hidden layers,</w:t>
        </w:r>
      </w:ins>
      <w:r w:rsidR="00FA0F1F">
        <w:t xml:space="preserve"> are </w:t>
      </w:r>
      <w:ins w:id="92" w:author="Dawn MacIsaac" w:date="2021-12-01T05:56:00Z">
        <w:r w:rsidR="003A1751">
          <w:t>attracting the attention of researchers interested in improving accuracy of load forecasters</w:t>
        </w:r>
      </w:ins>
      <w:del w:id="93" w:author="Dawn MacIsaac" w:date="2021-12-01T05:56:00Z">
        <w:r w:rsidR="00FA0F1F" w:rsidDel="003A1751">
          <w:delText>needed to address this problem</w:delText>
        </w:r>
      </w:del>
      <w:r w:rsidRPr="00DA0141">
        <w:t>.</w:t>
      </w:r>
    </w:p>
    <w:p w14:paraId="3C6EE4FE" w14:textId="20B2C8A0" w:rsidR="001A2209" w:rsidRDefault="001A2209" w:rsidP="00A95F52">
      <w:pPr>
        <w:pStyle w:val="Heading2"/>
      </w:pPr>
      <w:bookmarkStart w:id="94" w:name="_Toc88844435"/>
      <w:bookmarkEnd w:id="28"/>
      <w:bookmarkEnd w:id="29"/>
      <w:bookmarkEnd w:id="30"/>
      <w:r>
        <w:lastRenderedPageBreak/>
        <w:t>2.</w:t>
      </w:r>
      <w:r w:rsidR="00443401">
        <w:t>4</w:t>
      </w:r>
      <w:r>
        <w:t xml:space="preserve"> Deep Learning Techniques</w:t>
      </w:r>
      <w:bookmarkEnd w:id="94"/>
    </w:p>
    <w:p w14:paraId="1AAE1E2C" w14:textId="1EBC296A"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[116]–[122]","plainTextFormattedCitation":"[116]–[122]","previouslyFormattedCitation":"[116]–[122]"},"properties":{"noteIndex":0},"schema":"https://github.com/citation-style-language/schema/raw/master/csl-citation.json"}</w:instrText>
      </w:r>
      <w:r w:rsidR="008226D4">
        <w:fldChar w:fldCharType="separate"/>
      </w:r>
      <w:r w:rsidR="008F54CB" w:rsidRPr="008F54CB">
        <w:rPr>
          <w:noProof/>
        </w:rPr>
        <w:t>[116]–[122]</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w:t>
      </w:r>
      <w:ins w:id="95" w:author="Dawn MacIsaac" w:date="2021-12-01T05:58:00Z">
        <w:r w:rsidR="00E26D57">
          <w:t xml:space="preserve">data and/or </w:t>
        </w:r>
      </w:ins>
      <w:r w:rsidR="00A20B1E" w:rsidRPr="00A20B1E">
        <w:t xml:space="preserve">time than machine learning </w:t>
      </w:r>
      <w:r w:rsidR="0034248E" w:rsidRPr="00A20B1E">
        <w:t>forecasters</w:t>
      </w:r>
      <w:r w:rsidR="0034248E">
        <w:t xml:space="preserve"> but</w:t>
      </w:r>
      <w:r w:rsidR="001F5F5C">
        <w:t xml:space="preserve"> avoid feature engineering</w:t>
      </w:r>
      <w:r w:rsidR="00A20B1E" w:rsidRPr="00A20B1E">
        <w:t xml:space="preserve">. While machine learning forecasters are preferred when the data set is small, deep learning is preferred when the data set is large,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77777777" w:rsidR="00763560" w:rsidRDefault="00E2397B" w:rsidP="00763560">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w:t>
      </w:r>
      <w:r w:rsidR="00356832">
        <w:t xml:space="preserve"> </w:t>
      </w:r>
      <w:r w:rsidR="0045553E">
        <w:fldChar w:fldCharType="begin" w:fldLock="1"/>
      </w:r>
      <w:r w:rsidR="008F54C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learning","type":"article-journal"},"uris":["http://www.mendeley.com/documents/?uuid=2431a614-efb0-440b-a349-8df2e0c8a143"]}],"mendeley":{"formattedCitation":"[123], [124]","plainTextFormattedCitation":"[123], [124]","previouslyFormattedCitation":"[123], [124]"},"properties":{"noteIndex":0},"schema":"https://github.com/citation-style-language/schema/raw/master/csl-citation.json"}</w:instrText>
      </w:r>
      <w:r w:rsidR="0045553E">
        <w:fldChar w:fldCharType="separate"/>
      </w:r>
      <w:r w:rsidR="008F54CB" w:rsidRPr="008F54CB">
        <w:rPr>
          <w:noProof/>
        </w:rPr>
        <w:t>[123], [124]</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p>
    <w:p w14:paraId="5953B9EE" w14:textId="5C345187" w:rsidR="00A55CE4" w:rsidRDefault="00E769D7" w:rsidP="00763560">
      <w:pPr>
        <w:ind w:firstLine="288"/>
      </w:pPr>
      <w:r>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w:t>
      </w:r>
      <w:r w:rsidR="001F5F5C">
        <w:t xml:space="preserve">and </w:t>
      </w:r>
      <w:r w:rsidR="00B23ED6" w:rsidRPr="00B23ED6">
        <w:t xml:space="preserve">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w:t>
      </w:r>
      <w:r w:rsidR="001F5F5C">
        <w:t xml:space="preserve">in particular, the </w:t>
      </w:r>
      <w:r w:rsidR="00B23ED6" w:rsidRPr="00B23ED6">
        <w:t xml:space="preserve">long short-term memory network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xml:space="preserve">. </w:t>
      </w:r>
      <w:r w:rsidR="001F28BA" w:rsidRPr="001F28BA">
        <w:t xml:space="preserve">Due to their ability to learn about temporal dependencies in data inputs and their ability to rapidly adapt to sudden changes in load patterns, these deep learning techniques have attracted researchers who study </w:t>
      </w:r>
      <w:commentRangeStart w:id="96"/>
      <w:r w:rsidR="001F28BA" w:rsidRPr="001F28BA">
        <w:t>load demand prediction</w:t>
      </w:r>
      <w:commentRangeEnd w:id="96"/>
      <w:r w:rsidR="00A45474">
        <w:rPr>
          <w:rStyle w:val="CommentReference"/>
        </w:rPr>
        <w:commentReference w:id="96"/>
      </w:r>
      <w:r w:rsidR="001F28BA" w:rsidRPr="001F28BA">
        <w:t xml:space="preserve">. The primary reason that deep learning models were used in this study is that </w:t>
      </w:r>
      <w:r w:rsidR="001F28BA" w:rsidRPr="001F28BA">
        <w:lastRenderedPageBreak/>
        <w:t>they outperform traditional models at discovering highly nonlinear relationships and shared uncertainties in the data</w:t>
      </w:r>
      <w:r w:rsidR="001F28BA">
        <w:t xml:space="preserve"> </w:t>
      </w:r>
      <w:r w:rsidR="001F28BA">
        <w:fldChar w:fldCharType="begin" w:fldLock="1"/>
      </w:r>
      <w:r w:rsidR="001F28BA">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[122], [139]","plainTextFormattedCitation":"[74], [122], [139]","previouslyFormattedCitation":"[74], [122], [130]"},"properties":{"noteIndex":0},"schema":"https://github.com/citation-style-language/schema/raw/master/csl-citation.json"}</w:instrText>
      </w:r>
      <w:r w:rsidR="001F28BA">
        <w:fldChar w:fldCharType="separate"/>
      </w:r>
      <w:r w:rsidR="001F28BA" w:rsidRPr="00174950">
        <w:rPr>
          <w:noProof/>
        </w:rPr>
        <w:t>[74], [122], [139]</w:t>
      </w:r>
      <w:r w:rsidR="001F28BA">
        <w:fldChar w:fldCharType="end"/>
      </w:r>
      <w:r w:rsidR="001F28BA" w:rsidRPr="002A6FC6">
        <w:t>.</w:t>
      </w:r>
    </w:p>
    <w:p w14:paraId="550C67A0" w14:textId="23B9C0E9" w:rsidR="00D567DD" w:rsidRDefault="0014008E" w:rsidP="00D567DD">
      <w:pPr>
        <w:pStyle w:val="Heading3"/>
      </w:pPr>
      <w:bookmarkStart w:id="97" w:name="_Toc88844436"/>
      <w:r>
        <w:t>2.</w:t>
      </w:r>
      <w:r w:rsidR="00443401">
        <w:t>4</w:t>
      </w:r>
      <w:r w:rsidR="00D567DD">
        <w:t>.1 The Long Short Term Memory Forecaster (LSTM)</w:t>
      </w:r>
      <w:bookmarkEnd w:id="97"/>
    </w:p>
    <w:p w14:paraId="3A271D35" w14:textId="38008166" w:rsidR="00326E08" w:rsidRPr="00326E08" w:rsidRDefault="00326E08" w:rsidP="00326E08">
      <w:pPr>
        <w:ind w:firstLine="288"/>
      </w:pPr>
      <w:r w:rsidRPr="00326E08">
        <w:t xml:space="preserve">The recurrent neural network (RNN) is a type of neural network model first proposed in the 1980's for time series modeling. In a conventional neural network, all </w:t>
      </w:r>
      <w:commentRangeStart w:id="98"/>
      <w:r w:rsidRPr="00326E08">
        <w:t>inputs</w:t>
      </w:r>
      <w:commentRangeEnd w:id="98"/>
      <w:r w:rsidR="0035091F">
        <w:rPr>
          <w:rStyle w:val="CommentReference"/>
        </w:rPr>
        <w:commentReference w:id="98"/>
      </w:r>
      <w:r w:rsidRPr="00326E08">
        <w:t xml:space="preserve"> and outputs are </w:t>
      </w:r>
      <w:ins w:id="99" w:author="Dawn MacIsaac" w:date="2021-12-01T06:52:00Z">
        <w:r w:rsidR="0035091F">
          <w:t xml:space="preserve">assumed to be </w:t>
        </w:r>
      </w:ins>
      <w:r>
        <w:t>independent from one another</w:t>
      </w:r>
      <w:r w:rsidRPr="00326E08">
        <w:t xml:space="preserve">. </w:t>
      </w:r>
      <w:proofErr w:type="spellStart"/>
      <w:r w:rsidRPr="00326E08">
        <w:t>RNNs</w:t>
      </w:r>
      <w:proofErr w:type="spellEnd"/>
      <w:r w:rsidRPr="00326E08">
        <w:t xml:space="preserve"> </w:t>
      </w:r>
      <w:ins w:id="100" w:author="Dawn MacIsaac" w:date="2021-12-01T07:00:00Z">
        <w:r w:rsidR="00CC100D">
          <w:t xml:space="preserve">don’t assume such independence, and in fact rely on </w:t>
        </w:r>
      </w:ins>
      <w:ins w:id="101" w:author="Dawn MacIsaac" w:date="2021-12-01T07:01:00Z">
        <w:r w:rsidR="00CC100D">
          <w:t>pr</w:t>
        </w:r>
      </w:ins>
      <w:ins w:id="102" w:author="Dawn MacIsaac" w:date="2021-12-01T07:02:00Z">
        <w:r w:rsidR="00CC100D">
          <w:t>e</w:t>
        </w:r>
      </w:ins>
      <w:ins w:id="103" w:author="Dawn MacIsaac" w:date="2021-12-01T07:01:00Z">
        <w:r w:rsidR="00CC100D">
          <w:t xml:space="preserve">vious </w:t>
        </w:r>
      </w:ins>
      <w:ins w:id="104" w:author="Dawn MacIsaac" w:date="2021-12-01T07:04:00Z">
        <w:r w:rsidR="00CC100D">
          <w:t>elements</w:t>
        </w:r>
      </w:ins>
      <w:ins w:id="105" w:author="Dawn MacIsaac" w:date="2021-12-01T07:01:00Z">
        <w:r w:rsidR="00CC100D">
          <w:t xml:space="preserve"> to influence current </w:t>
        </w:r>
      </w:ins>
      <w:ins w:id="106" w:author="Dawn MacIsaac" w:date="2021-12-01T07:04:00Z">
        <w:r w:rsidR="00CC100D">
          <w:t>elements</w:t>
        </w:r>
      </w:ins>
      <w:ins w:id="107" w:author="Dawn MacIsaac" w:date="2021-12-01T07:02:00Z">
        <w:r w:rsidR="00CC100D">
          <w:t xml:space="preserve">, making them </w:t>
        </w:r>
      </w:ins>
      <w:ins w:id="108" w:author="Dawn MacIsaac" w:date="2021-12-01T07:06:00Z">
        <w:r w:rsidR="00C45783">
          <w:t>an apparent choice</w:t>
        </w:r>
      </w:ins>
      <w:ins w:id="109" w:author="Dawn MacIsaac" w:date="2021-12-01T07:02:00Z">
        <w:r w:rsidR="00CC100D">
          <w:t xml:space="preserve"> for processing time-series data.  </w:t>
        </w:r>
      </w:ins>
      <w:ins w:id="110" w:author="Dawn MacIsaac" w:date="2021-12-01T07:03:00Z">
        <w:r w:rsidR="00CC100D">
          <w:t xml:space="preserve">In effect, </w:t>
        </w:r>
      </w:ins>
      <w:del w:id="111" w:author="Dawn MacIsaac" w:date="2021-12-01T07:02:00Z">
        <w:r w:rsidRPr="00326E08" w:rsidDel="00CC100D">
          <w:delText xml:space="preserve">carry out the same task for each segment of a sequence, with the output dependent on previous computations. </w:delText>
        </w:r>
      </w:del>
      <w:proofErr w:type="spellStart"/>
      <w:r>
        <w:t>RNNs</w:t>
      </w:r>
      <w:proofErr w:type="spellEnd"/>
      <w:r w:rsidR="003C519C" w:rsidRPr="003C519C">
        <w:t xml:space="preserve"> introduce</w:t>
      </w:r>
      <w:del w:id="112" w:author="Dawn MacIsaac" w:date="2021-12-01T07:03:00Z">
        <w:r w:rsidR="003C519C" w:rsidRPr="003C519C" w:rsidDel="00CC100D">
          <w:delText>d</w:delText>
        </w:r>
      </w:del>
      <w:r w:rsidR="003C519C" w:rsidRPr="003C519C">
        <w:t xml:space="preserve"> memory into neural networks, which aids in the modeling of sequential data. RNNs have been used successfully in machine translation, speech synthesis, and time series prediction </w:t>
      </w:r>
      <w:r w:rsidR="00C67613">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00C67613">
        <w:fldChar w:fldCharType="separate"/>
      </w:r>
      <w:r w:rsidR="008F54CB" w:rsidRPr="008F54CB">
        <w:rPr>
          <w:noProof/>
        </w:rPr>
        <w:t>[140]</w:t>
      </w:r>
      <w:r w:rsidR="00C67613">
        <w:fldChar w:fldCharType="end"/>
      </w:r>
      <w:r w:rsidR="003C519C" w:rsidRPr="003C519C">
        <w:t xml:space="preserve">. </w:t>
      </w:r>
      <w:r w:rsidRPr="00326E08">
        <w:t xml:space="preserve">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[126]","plainTextFormattedCitation":"[126]","previouslyFormattedCitation":"[126]"},"properties":{"noteIndex":0},"schema":"https://github.com/citation-style-language/schema/raw/master/csl-citation.json"}</w:instrText>
      </w:r>
      <w:r>
        <w:fldChar w:fldCharType="separate"/>
      </w:r>
      <w:r w:rsidRPr="008F54CB">
        <w:rPr>
          <w:noProof/>
        </w:rPr>
        <w:t>[126]</w:t>
      </w:r>
      <w:r>
        <w:fldChar w:fldCharType="end"/>
      </w:r>
      <w:r w:rsidRPr="002936FA">
        <w:t xml:space="preserve"> </w:t>
      </w:r>
      <w:r w:rsidRPr="00326E08">
        <w:t xml:space="preserve"> conducted a thorough investigation of these networks.</w:t>
      </w:r>
    </w:p>
    <w:p w14:paraId="77825C26" w14:textId="09984DCD" w:rsidR="003C519C" w:rsidRDefault="003C519C" w:rsidP="003C519C">
      <w:pPr>
        <w:ind w:firstLine="288"/>
      </w:pPr>
      <w:r w:rsidRPr="003C519C">
        <w:t xml:space="preserve">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8F54CB">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rsidR="00C67613">
        <w:fldChar w:fldCharType="separate"/>
      </w:r>
      <w:r w:rsidR="008F54CB" w:rsidRPr="008F54CB">
        <w:rPr>
          <w:noProof/>
        </w:rPr>
        <w:t>[6], [7], [107]</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2A1917">
        <w:fldChar w:fldCharType="separate"/>
      </w:r>
      <w:r w:rsidR="008F54CB" w:rsidRPr="008F54CB">
        <w:rPr>
          <w:noProof/>
        </w:rPr>
        <w:t>[107]</w:t>
      </w:r>
      <w:r w:rsidR="002A1917">
        <w:fldChar w:fldCharType="end"/>
      </w:r>
      <w:r w:rsidRPr="003C519C">
        <w:t xml:space="preserve">. </w:t>
      </w:r>
    </w:p>
    <w:p w14:paraId="4561788C" w14:textId="77777777" w:rsidR="0031667E" w:rsidRDefault="00793253" w:rsidP="0031667E">
      <w:pPr>
        <w:ind w:firstLine="288"/>
      </w:pPr>
      <w:r w:rsidRPr="00793253">
        <w:t xml:space="preserve">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w:t>
      </w:r>
      <w:r w:rsidRPr="00793253">
        <w:lastRenderedPageBreak/>
        <w:t xml:space="preserve">gates allow the LSTM unit to choose whether to retain existing memory. The LSTM provides a model with better gradient control. </w:t>
      </w:r>
    </w:p>
    <w:p w14:paraId="4DCEC152" w14:textId="5451AD03" w:rsidR="009A363C" w:rsidRPr="003C519C" w:rsidRDefault="00250F08" w:rsidP="00480E90">
      <w:pPr>
        <w:ind w:firstLine="288"/>
        <w:jc w:val="center"/>
      </w:pPr>
      <w:r>
        <w:rPr>
          <w:noProof/>
        </w:rPr>
        <w:drawing>
          <wp:inline distT="0" distB="0" distL="0" distR="0" wp14:anchorId="1B7FB2DF" wp14:editId="25224C04">
            <wp:extent cx="2705100" cy="2022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8">
                      <a:extLst>
                        <a:ext uri="{28A0092B-C50C-407E-A947-70E740481C1C}">
                          <a14:useLocalDpi xmlns:a14="http://schemas.microsoft.com/office/drawing/2010/main" val="0"/>
                        </a:ext>
                      </a:extLst>
                    </a:blip>
                    <a:srcRect t="6433" r="2283"/>
                    <a:stretch/>
                  </pic:blipFill>
                  <pic:spPr bwMode="auto">
                    <a:xfrm>
                      <a:off x="0" y="0"/>
                      <a:ext cx="2708184" cy="2024811"/>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1AA74D87" w:rsidR="00D567DD" w:rsidRDefault="00D567DD" w:rsidP="00D567DD">
      <w:pPr>
        <w:pStyle w:val="Caption"/>
        <w:jc w:val="center"/>
      </w:pPr>
      <w:bookmarkStart w:id="113" w:name="_Ref85228496"/>
      <w:bookmarkStart w:id="114" w:name="_Toc88844509"/>
      <w:r>
        <w:t xml:space="preserve">Figure </w:t>
      </w:r>
      <w:fldSimple w:instr=" SEQ Figure \* ARABIC ">
        <w:r w:rsidR="00156EEA">
          <w:rPr>
            <w:noProof/>
          </w:rPr>
          <w:t>2</w:t>
        </w:r>
      </w:fldSimple>
      <w:bookmarkEnd w:id="113"/>
      <w:r>
        <w:t xml:space="preserve"> - </w:t>
      </w:r>
      <w:r w:rsidR="00164E39" w:rsidRPr="00164E39">
        <w:t xml:space="preserve">The Block of Long-Term Short-Term Memory </w:t>
      </w:r>
      <w:r w:rsidR="00480E90">
        <w:fldChar w:fldCharType="begin" w:fldLock="1"/>
      </w:r>
      <w:r w:rsidR="008F54CB">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8F54CB" w:rsidRPr="008F54CB">
        <w:rPr>
          <w:b w:val="0"/>
          <w:noProof/>
        </w:rPr>
        <w:t>[141]</w:t>
      </w:r>
      <w:bookmarkEnd w:id="114"/>
      <w:r w:rsidR="00480E90">
        <w:fldChar w:fldCharType="end"/>
      </w:r>
    </w:p>
    <w:p w14:paraId="1F6D274F" w14:textId="3AB75C5E" w:rsidR="00D567DD" w:rsidRDefault="00706BF1" w:rsidP="00125320">
      <w:pPr>
        <w:ind w:firstLine="288"/>
      </w:pPr>
      <w:r w:rsidRPr="006A02FE">
        <w:t xml:space="preserve">RNNs are all made up of a chain of repeating neural network modules. In standard RNNs, this repeating module will have a simple structure, such as a single </w:t>
      </w:r>
      <w:r>
        <w:t>logistic sigmoid</w:t>
      </w:r>
      <w:r w:rsidRPr="006A02FE">
        <w:t xml:space="preserve"> layer. The structure is also present in LSTMs, though the repeating module is structured differently. Instead of a single neural network layer, there are four that interact in different ways.</w:t>
      </w:r>
      <w:r w:rsidR="002A61EA">
        <w:t xml:space="preserve"> </w:t>
      </w:r>
      <w:r w:rsidR="004736A1" w:rsidRPr="004736A1">
        <w:t xml:space="preserve">The LSTM architecture is made up of a series of recurrently connected subnetworks known as memory blocks. Each memory block consists of a memory cell, an input gate, a forget gate, and an output gate. Each line in </w:t>
      </w:r>
      <w:r w:rsidR="004736A1">
        <w:fldChar w:fldCharType="begin"/>
      </w:r>
      <w:r w:rsidR="004736A1">
        <w:instrText xml:space="preserve"> REF _Ref85228496 \h </w:instrText>
      </w:r>
      <w:r w:rsidR="004736A1">
        <w:fldChar w:fldCharType="separate"/>
      </w:r>
      <w:r w:rsidR="00156EEA">
        <w:t xml:space="preserve">Figure </w:t>
      </w:r>
      <w:r w:rsidR="00156EEA">
        <w:rPr>
          <w:noProof/>
        </w:rPr>
        <w:t>2</w:t>
      </w:r>
      <w:r w:rsidR="004736A1">
        <w:fldChar w:fldCharType="end"/>
      </w:r>
      <w:r w:rsidR="004736A1" w:rsidRPr="004736A1">
        <w:t xml:space="preserve"> represents a complete vector, from one node's output to the inputs of others.</w:t>
      </w:r>
      <w:r w:rsidR="00942014">
        <w:t xml:space="preserve"> </w:t>
      </w:r>
      <w:r w:rsidR="00942014" w:rsidRPr="00942014">
        <w:t xml:space="preserve">Variables such as </w:t>
      </w:r>
      <w:proofErr w:type="spellStart"/>
      <w:r w:rsidR="00942014" w:rsidRPr="004736A1">
        <w:t>h</w:t>
      </w:r>
      <w:r w:rsidR="00942014" w:rsidRPr="004736A1">
        <w:rPr>
          <w:vertAlign w:val="subscript"/>
        </w:rPr>
        <w:t>t</w:t>
      </w:r>
      <w:proofErr w:type="spellEnd"/>
      <w:r w:rsidR="00942014" w:rsidRPr="004736A1">
        <w:t xml:space="preserve"> and </w:t>
      </w:r>
      <w:proofErr w:type="spellStart"/>
      <w:r w:rsidR="00942014" w:rsidRPr="004736A1">
        <w:t>h</w:t>
      </w:r>
      <w:r w:rsidR="00942014" w:rsidRPr="004736A1">
        <w:rPr>
          <w:vertAlign w:val="subscript"/>
        </w:rPr>
        <w:t>t</w:t>
      </w:r>
      <w:proofErr w:type="spellEnd"/>
      <w:r w:rsidR="00942014" w:rsidRPr="004736A1">
        <w:rPr>
          <w:vertAlign w:val="subscript"/>
        </w:rPr>
        <w:t>-1</w:t>
      </w:r>
      <w:r w:rsidR="00942014" w:rsidRPr="00942014">
        <w:t xml:space="preserve"> in the figure represent operations at the point level, such as vector addition.</w:t>
      </w:r>
      <w:r w:rsidR="00942014">
        <w:t xml:space="preserve"> </w:t>
      </w:r>
      <w:r w:rsidR="004736A1" w:rsidRPr="004736A1">
        <w:t xml:space="preserve">Layers of learned neural networks are represented by the pink and orange boxes. Concatenation occurs when two lines merge, whereas forking occurs when the content of a line is </w:t>
      </w:r>
      <w:r w:rsidR="0029084A" w:rsidRPr="004736A1">
        <w:t>replicated,</w:t>
      </w:r>
      <w:r w:rsidR="004736A1" w:rsidRPr="004736A1">
        <w:t xml:space="preserve"> and the copies are distributed to different locations.</w:t>
      </w:r>
    </w:p>
    <w:p w14:paraId="1E1BE335" w14:textId="3ECA8067" w:rsidR="00E84FB7" w:rsidRDefault="007B7F90" w:rsidP="00D567DD">
      <w:pPr>
        <w:ind w:firstLine="288"/>
      </w:pPr>
      <w:r w:rsidRPr="007B7F90">
        <w:lastRenderedPageBreak/>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686E0453" w14:textId="57E67071" w:rsidR="008D1C5E" w:rsidRDefault="008D1C5E" w:rsidP="00C119A1">
      <w:pPr>
        <w:ind w:firstLine="288"/>
      </w:pPr>
      <w:r w:rsidRPr="008D1C5E">
        <w:t xml:space="preserve">Finally, the net executes the output, which is a filtered version of our cell state </w:t>
      </w:r>
      <w:r>
        <w:fldChar w:fldCharType="begin" w:fldLock="1"/>
      </w:r>
      <w:r w:rsidR="008F54CB">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8F54CB" w:rsidRPr="008F54CB">
        <w:rPr>
          <w:noProof/>
        </w:rPr>
        <w:t>[142], [143]</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xml:space="preserve">. The technique of forgetting and remembering information within a cell </w:t>
      </w:r>
      <w:r w:rsidRPr="008D1C5E">
        <w:lastRenderedPageBreak/>
        <w:t>makes LSTM ideal for dealing with sequential data.</w:t>
      </w:r>
      <w:r w:rsidR="00C119A1">
        <w:t xml:space="preserve"> </w:t>
      </w:r>
      <w:r w:rsidRPr="005E4605">
        <w:t xml:space="preserve">Bouktif et al. </w:t>
      </w:r>
      <w:r>
        <w:fldChar w:fldCharType="begin" w:fldLock="1"/>
      </w:r>
      <w:r w:rsidR="008F54CB">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[144]","plainTextFormattedCitation":"[144]","previouslyFormattedCitation":"[144]"},"properties":{"noteIndex":0},"schema":"https://github.com/citation-style-language/schema/raw/master/csl-citation.json"}</w:instrText>
      </w:r>
      <w:r>
        <w:fldChar w:fldCharType="separate"/>
      </w:r>
      <w:r w:rsidR="008F54CB" w:rsidRPr="008F54CB">
        <w:rPr>
          <w:noProof/>
        </w:rPr>
        <w:t>[144]</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007C68D2" w:rsidRPr="00793253">
        <w:t>Munem et al.</w:t>
      </w:r>
      <w:r w:rsidR="007C68D2">
        <w:t xml:space="preserve"> </w:t>
      </w:r>
      <w:r w:rsidR="007C68D2">
        <w:fldChar w:fldCharType="begin" w:fldLock="1"/>
      </w:r>
      <w:r w:rsidR="008F54CB">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[107]","plainTextFormattedCitation":"[107]","previouslyFormattedCitation":"[107]"},"properties":{"noteIndex":0},"schema":"https://github.com/citation-style-language/schema/raw/master/csl-citation.json"}</w:instrText>
      </w:r>
      <w:r w:rsidR="007C68D2">
        <w:fldChar w:fldCharType="separate"/>
      </w:r>
      <w:r w:rsidR="008F54CB" w:rsidRPr="008F54CB">
        <w:rPr>
          <w:noProof/>
        </w:rPr>
        <w:t>[107]</w:t>
      </w:r>
      <w:r w:rsidR="007C68D2">
        <w:fldChar w:fldCharType="end"/>
      </w:r>
      <w:r w:rsidR="007C68D2" w:rsidRPr="00793253">
        <w:t xml:space="preserve"> contend that the memory cell configuration of LSTM makes it superior to other deep neural networks.</w:t>
      </w:r>
    </w:p>
    <w:p w14:paraId="0B6C073B" w14:textId="153904F9" w:rsidR="00D567DD" w:rsidRDefault="0014008E" w:rsidP="00D567DD">
      <w:pPr>
        <w:pStyle w:val="Heading3"/>
      </w:pPr>
      <w:bookmarkStart w:id="115" w:name="_Toc88844437"/>
      <w:r>
        <w:t>2.</w:t>
      </w:r>
      <w:r w:rsidR="00443401">
        <w:t>4</w:t>
      </w:r>
      <w:r w:rsidR="00D567DD">
        <w:t>.2 The Convolutional Neural Network Forecaster (CNN)</w:t>
      </w:r>
      <w:bookmarkEnd w:id="115"/>
    </w:p>
    <w:p w14:paraId="32E3B76E" w14:textId="28E4CDED"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8F54C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[145], [146]","plainTextFormattedCitation":"[2], [4], [20], [145], [146]","previouslyFormattedCitation":"[2], [4], [20], [145], [146]"},"properties":{"noteIndex":0},"schema":"https://github.com/citation-style-language/schema/raw/master/csl-citation.json"}</w:instrText>
      </w:r>
      <w:r>
        <w:fldChar w:fldCharType="separate"/>
      </w:r>
      <w:r w:rsidR="008F54CB" w:rsidRPr="008F54CB">
        <w:rPr>
          <w:noProof/>
        </w:rPr>
        <w:t>[2], [4], [20], [145], [146]</w:t>
      </w:r>
      <w:r>
        <w:fldChar w:fldCharType="end"/>
      </w:r>
      <w:r>
        <w:t xml:space="preserve">. CNNs are a type of deep learning network used for data processing with a grid-like topology </w:t>
      </w:r>
      <w:r>
        <w:fldChar w:fldCharType="begin" w:fldLock="1"/>
      </w:r>
      <w:r w:rsidR="008F54C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[140], [147]","plainTextFormattedCitation":"[2], [140], [147]","previouslyFormattedCitation":"[2], [140], [147]"},"properties":{"noteIndex":0},"schema":"https://github.com/citation-style-language/schema/raw/master/csl-citation.json"}</w:instrText>
      </w:r>
      <w:r>
        <w:fldChar w:fldCharType="separate"/>
      </w:r>
      <w:r w:rsidR="008F54CB" w:rsidRPr="008F54CB">
        <w:rPr>
          <w:noProof/>
        </w:rPr>
        <w:t>[2], [140], [147]</w:t>
      </w:r>
      <w:r>
        <w:fldChar w:fldCharType="end"/>
      </w:r>
      <w:r>
        <w:t xml:space="preserve">. This can comprise time series and image data, which can be viewed as a one-dimensional and two-dimensional data grid, respectively </w:t>
      </w:r>
      <w:r>
        <w:fldChar w:fldCharType="begin" w:fldLock="1"/>
      </w:r>
      <w:r w:rsidR="008F54CB">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[147]–[149]","plainTextFormattedCitation":"[2], [147]–[149]","previouslyFormattedCitation":"[2], [147]–[149]"},"properties":{"noteIndex":0},"schema":"https://github.com/citation-style-language/schema/raw/master/csl-citation.json"}</w:instrText>
      </w:r>
      <w:r>
        <w:fldChar w:fldCharType="separate"/>
      </w:r>
      <w:r w:rsidR="008F54CB" w:rsidRPr="008F54CB">
        <w:rPr>
          <w:noProof/>
        </w:rPr>
        <w:t>[2], [147]–[149]</w:t>
      </w:r>
      <w:r>
        <w:fldChar w:fldCharType="end"/>
      </w:r>
      <w:r>
        <w:t xml:space="preserve">. </w:t>
      </w:r>
      <w:r w:rsidRPr="00290471">
        <w:t>CNN is like the ANN in that it is a feed-forward neural network designed to mimic human neurons</w:t>
      </w:r>
      <w:r>
        <w:t xml:space="preserve"> </w:t>
      </w:r>
      <w:r>
        <w:fldChar w:fldCharType="begin" w:fldLock="1"/>
      </w:r>
      <w:r w:rsidR="008F54C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[116]","plainTextFormattedCitation":"[2], [116]","previouslyFormattedCitation":"[2], [116]"},"properties":{"noteIndex":0},"schema":"https://github.com/citation-style-language/schema/raw/master/csl-citation.json"}</w:instrText>
      </w:r>
      <w:r>
        <w:fldChar w:fldCharType="separate"/>
      </w:r>
      <w:r w:rsidR="008F54CB" w:rsidRPr="008F54CB">
        <w:rPr>
          <w:noProof/>
        </w:rPr>
        <w:t>[2], [116]</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7A1439">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[150]–[154]","plainTextFormattedCitation":"[7], [88], [150]–[154]","previouslyFormattedCitation":"[7], [88], [150]–[154]"},"properties":{"noteIndex":0},"schema":"https://github.com/citation-style-language/schema/raw/master/csl-citation.json"}</w:instrText>
      </w:r>
      <w:r>
        <w:fldChar w:fldCharType="separate"/>
      </w:r>
      <w:r w:rsidR="001A607F" w:rsidRPr="001A607F">
        <w:rPr>
          <w:noProof/>
        </w:rPr>
        <w:t>[7], [88], [150]–[154]</w:t>
      </w:r>
      <w:r>
        <w:fldChar w:fldCharType="end"/>
      </w:r>
      <w:r>
        <w:t>.</w:t>
      </w:r>
    </w:p>
    <w:p w14:paraId="0BF77253" w14:textId="5590C8C8"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8F54CB">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[125]","plainTextFormattedCitation":"[7], [125]","previouslyFormattedCitation":"[7], [125]"},"properties":{"noteIndex":0},"schema":"https://github.com/citation-style-language/schema/raw/master/csl-citation.json"}</w:instrText>
      </w:r>
      <w:r>
        <w:fldChar w:fldCharType="separate"/>
      </w:r>
      <w:r w:rsidR="008F54CB" w:rsidRPr="008F54CB">
        <w:rPr>
          <w:noProof/>
        </w:rPr>
        <w:t>[7], [125]</w:t>
      </w:r>
      <w:r>
        <w:fldChar w:fldCharType="end"/>
      </w:r>
      <w:r>
        <w:t xml:space="preserve">. In at least one of its layers, CNN employs a particular linear mathematical technique called convolution </w:t>
      </w:r>
      <w:r>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fldChar w:fldCharType="separate"/>
      </w:r>
      <w:r w:rsidR="008F54CB" w:rsidRPr="008F54CB">
        <w:rPr>
          <w:noProof/>
        </w:rPr>
        <w:t>[140]</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number of times the convolution process is performed is determined by the number of </w:t>
      </w:r>
      <w:r w:rsidR="005F5C47" w:rsidRPr="00E86245">
        <w:lastRenderedPageBreak/>
        <w:t>filters in the layer, which the operator can specify. Each kernel will focus on a distinct feature of the input data.</w:t>
      </w:r>
      <w:r w:rsidR="005F5C47">
        <w:t xml:space="preserve"> </w:t>
      </w:r>
    </w:p>
    <w:p w14:paraId="5EFADBCA" w14:textId="2EB8BD03" w:rsidR="00684746" w:rsidRDefault="00684746" w:rsidP="00AF6729">
      <w:pPr>
        <w:ind w:firstLine="288"/>
        <w:jc w:val="center"/>
      </w:pPr>
      <w:r>
        <w:rPr>
          <w:noProof/>
        </w:rPr>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06CC370D" w:rsidR="00D567DD" w:rsidRDefault="00D567DD" w:rsidP="00D567DD">
      <w:pPr>
        <w:pStyle w:val="Caption"/>
        <w:jc w:val="center"/>
        <w:rPr>
          <w:rFonts w:asciiTheme="minorHAnsi" w:hAnsiTheme="minorHAnsi" w:cstheme="minorHAnsi"/>
        </w:rPr>
      </w:pPr>
      <w:bookmarkStart w:id="116" w:name="_Toc88844510"/>
      <w:r>
        <w:t xml:space="preserve">Figure </w:t>
      </w:r>
      <w:fldSimple w:instr=" SEQ Figure \* ARABIC ">
        <w:r w:rsidR="00156EEA">
          <w:rPr>
            <w:noProof/>
          </w:rPr>
          <w:t>3</w:t>
        </w:r>
      </w:fldSimple>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8F54CB">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[155]","plainTextFormattedCitation":"[155]","previouslyFormattedCitation":"[155]"},"properties":{"noteIndex":0},"schema":"https://github.com/citation-style-language/schema/raw/master/csl-citation.json"}</w:instrText>
      </w:r>
      <w:r w:rsidR="00353469">
        <w:rPr>
          <w:rFonts w:asciiTheme="minorHAnsi" w:hAnsiTheme="minorHAnsi" w:cstheme="minorHAnsi"/>
        </w:rPr>
        <w:fldChar w:fldCharType="separate"/>
      </w:r>
      <w:r w:rsidR="008F54CB" w:rsidRPr="008F54CB">
        <w:rPr>
          <w:rFonts w:asciiTheme="minorHAnsi" w:hAnsiTheme="minorHAnsi" w:cstheme="minorHAnsi"/>
          <w:b w:val="0"/>
          <w:noProof/>
        </w:rPr>
        <w:t>[155]</w:t>
      </w:r>
      <w:bookmarkEnd w:id="116"/>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438B5774"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156EEA">
        <w:t xml:space="preserve">Figure </w:t>
      </w:r>
      <w:r w:rsidR="00156EEA">
        <w:rPr>
          <w:noProof/>
        </w:rPr>
        <w:t>4</w:t>
      </w:r>
      <w:r>
        <w:fldChar w:fldCharType="end"/>
      </w:r>
      <w:r w:rsidRPr="005102B1">
        <w:t>.</w:t>
      </w:r>
    </w:p>
    <w:p w14:paraId="43F7A413" w14:textId="6DB0C3F4" w:rsidR="0005010A" w:rsidRDefault="0005010A" w:rsidP="0004282F">
      <w:pPr>
        <w:ind w:firstLine="288"/>
        <w:jc w:val="center"/>
      </w:pPr>
      <w:r>
        <w:rPr>
          <w:noProof/>
        </w:rPr>
        <w:lastRenderedPageBreak/>
        <w:drawing>
          <wp:inline distT="0" distB="0" distL="0" distR="0" wp14:anchorId="4445DE10" wp14:editId="4C5CB438">
            <wp:extent cx="4371975" cy="17121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8304" cy="1718553"/>
                    </a:xfrm>
                    <a:prstGeom prst="rect">
                      <a:avLst/>
                    </a:prstGeom>
                    <a:noFill/>
                    <a:ln>
                      <a:noFill/>
                    </a:ln>
                  </pic:spPr>
                </pic:pic>
              </a:graphicData>
            </a:graphic>
          </wp:inline>
        </w:drawing>
      </w:r>
    </w:p>
    <w:p w14:paraId="540319D8" w14:textId="2FE678C0" w:rsidR="0005010A" w:rsidRDefault="00D567DD" w:rsidP="0005010A">
      <w:pPr>
        <w:pStyle w:val="Caption"/>
        <w:jc w:val="center"/>
      </w:pPr>
      <w:bookmarkStart w:id="117" w:name="_Ref85228582"/>
      <w:bookmarkStart w:id="118" w:name="_Toc88844511"/>
      <w:r>
        <w:t xml:space="preserve">Figure </w:t>
      </w:r>
      <w:fldSimple w:instr=" SEQ Figure \* ARABIC ">
        <w:r w:rsidR="00156EEA">
          <w:rPr>
            <w:noProof/>
          </w:rPr>
          <w:t>4</w:t>
        </w:r>
      </w:fldSimple>
      <w:bookmarkEnd w:id="117"/>
      <w:r>
        <w:t xml:space="preserve"> – </w:t>
      </w:r>
      <w:r w:rsidR="0005010A" w:rsidRPr="0005010A">
        <w:t xml:space="preserve">The Activation Function for Rectified Linear Units </w:t>
      </w:r>
      <w:r w:rsidR="0005010A">
        <w:fldChar w:fldCharType="begin" w:fldLock="1"/>
      </w:r>
      <w:r w:rsidR="0005010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[156]","plainTextFormattedCitation":"[156]","previouslyFormattedCitation":"[156]"},"properties":{"noteIndex":0},"schema":"https://github.com/citation-style-language/schema/raw/master/csl-citation.json"}</w:instrText>
      </w:r>
      <w:r w:rsidR="0005010A">
        <w:fldChar w:fldCharType="separate"/>
      </w:r>
      <w:r w:rsidR="0005010A" w:rsidRPr="008F54CB">
        <w:rPr>
          <w:b w:val="0"/>
          <w:noProof/>
        </w:rPr>
        <w:t>[156]</w:t>
      </w:r>
      <w:r w:rsidR="0005010A">
        <w:fldChar w:fldCharType="end"/>
      </w:r>
      <w:r w:rsidR="0005010A" w:rsidRPr="0005010A">
        <w:t xml:space="preserve">, and Examples of Max and Average Pooling </w:t>
      </w:r>
      <w:r w:rsidR="0005010A">
        <w:fldChar w:fldCharType="begin" w:fldLock="1"/>
      </w:r>
      <w:r w:rsidR="0005010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[157]","plainTextFormattedCitation":"[157]","previouslyFormattedCitation":"[157]"},"properties":{"noteIndex":0},"schema":"https://github.com/citation-style-language/schema/raw/master/csl-citation.json"}</w:instrText>
      </w:r>
      <w:r w:rsidR="0005010A">
        <w:fldChar w:fldCharType="separate"/>
      </w:r>
      <w:r w:rsidR="0005010A" w:rsidRPr="008F54CB">
        <w:rPr>
          <w:b w:val="0"/>
          <w:noProof/>
        </w:rPr>
        <w:t>[157]</w:t>
      </w:r>
      <w:r w:rsidR="0005010A">
        <w:fldChar w:fldCharType="end"/>
      </w:r>
      <w:r w:rsidR="0005010A">
        <w:t>.</w:t>
      </w:r>
      <w:bookmarkEnd w:id="118"/>
    </w:p>
    <w:p w14:paraId="2855BB52" w14:textId="4448C86B"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8F54C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[140]","plainTextFormattedCitation":"[140]","previouslyFormattedCitation":"[140]"},"properties":{"noteIndex":0},"schema":"https://github.com/citation-style-language/schema/raw/master/csl-citation.json"}</w:instrText>
      </w:r>
      <w:r w:rsidRPr="00283641">
        <w:fldChar w:fldCharType="separate"/>
      </w:r>
      <w:r w:rsidR="008F54CB" w:rsidRPr="008F54CB">
        <w:rPr>
          <w:noProof/>
        </w:rPr>
        <w:t>[140]</w:t>
      </w:r>
      <w:r w:rsidRPr="00283641">
        <w:fldChar w:fldCharType="end"/>
      </w:r>
      <w:r w:rsidRPr="0008758E">
        <w:t xml:space="preserve">. Pooling layers are used to reduce the size of the output of the previous layer. A single value denotes the pool constructed from the output of a specified pool of neighboring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156EEA">
        <w:t xml:space="preserve">Figure </w:t>
      </w:r>
      <w:r w:rsidR="00156EEA">
        <w:rPr>
          <w:noProof/>
        </w:rPr>
        <w:t>4</w:t>
      </w:r>
      <w:r w:rsidR="009C6EB4">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528EDB6D"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t>
      </w:r>
      <w:r w:rsidRPr="004C5E63">
        <w:lastRenderedPageBreak/>
        <w:t>when compared to LSTM, SVM, ANN, and other forecasters for individual building load forecasting.</w:t>
      </w:r>
    </w:p>
    <w:p w14:paraId="4D84C242" w14:textId="51C99C16" w:rsidR="00DC2691" w:rsidRDefault="00DC2691" w:rsidP="00DC2691">
      <w:pPr>
        <w:pStyle w:val="Heading3"/>
      </w:pPr>
      <w:bookmarkStart w:id="119" w:name="_Toc88844438"/>
      <w:r>
        <w:t xml:space="preserve">2.4.3 </w:t>
      </w:r>
      <w:r w:rsidR="00B4259A" w:rsidRPr="00B4259A">
        <w:t>A Literature Review on Deep Learning</w:t>
      </w:r>
      <w:bookmarkEnd w:id="119"/>
    </w:p>
    <w:p w14:paraId="6CBDD0B4" w14:textId="7DE96A0A" w:rsidR="00DC2691" w:rsidRDefault="00DC2691" w:rsidP="000D2106">
      <w:pPr>
        <w:ind w:firstLine="288"/>
      </w:pPr>
      <w:r w:rsidRPr="002936FA">
        <w:t xml:space="preserve">The authors of </w:t>
      </w:r>
      <w:r>
        <w:fldChar w:fldCharType="begin" w:fldLock="1"/>
      </w:r>
      <w:r>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[125]","plainTextFormattedCitation":"[125]","previouslyFormattedCitation":"[125]"},"properties":{"noteIndex":0},"schema":"https://github.com/citation-style-language/schema/raw/master/csl-citation.json"}</w:instrText>
      </w:r>
      <w:r>
        <w:fldChar w:fldCharType="separate"/>
      </w:r>
      <w:r w:rsidRPr="008F54CB">
        <w:rPr>
          <w:noProof/>
        </w:rPr>
        <w:t>[125]</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w:t>
      </w:r>
      <w:r w:rsidR="006C1F99">
        <w:t>CNN</w:t>
      </w:r>
      <w:r w:rsidRPr="002936FA">
        <w:t xml:space="preserve"> and</w:t>
      </w:r>
      <w:r w:rsidR="006C1F99">
        <w:t xml:space="preserve"> RNN</w:t>
      </w:r>
      <w:r w:rsidRPr="002936FA">
        <w:t>.</w:t>
      </w:r>
      <w:r w:rsidR="000D2106">
        <w:t xml:space="preserve"> Similarly</w:t>
      </w:r>
      <w:r w:rsidRPr="002936FA">
        <w:t xml:space="preserve">, the authors of </w:t>
      </w:r>
      <w:r>
        <w:fldChar w:fldCharType="begin" w:fldLock="1"/>
      </w:r>
      <w:r>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[127]","plainTextFormattedCitation":"[127]","previouslyFormattedCitation":"[127]"},"properties":{"noteIndex":0},"schema":"https://github.com/citation-style-language/schema/raw/master/csl-citation.json"}</w:instrText>
      </w:r>
      <w:r>
        <w:fldChar w:fldCharType="separate"/>
      </w:r>
      <w:r w:rsidRPr="008F54CB">
        <w:rPr>
          <w:noProof/>
        </w:rPr>
        <w:t>[127]</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LTSM models in terms of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proposed a new Deep-Energy model for forecasting future load data that combines a 1-D CNN with a fully connected network</w:t>
      </w:r>
      <w:r>
        <w:t xml:space="preserve"> </w:t>
      </w:r>
      <w:r>
        <w:fldChar w:fldCharType="begin" w:fldLock="1"/>
      </w:r>
      <w:r>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[128]","plainTextFormattedCitation":"[128]","previouslyFormattedCitation":"[128]"},"properties":{"noteIndex":0},"schema":"https://github.com/citation-style-language/schema/raw/master/csl-citation.json"}</w:instrText>
      </w:r>
      <w:r>
        <w:fldChar w:fldCharType="separate"/>
      </w:r>
      <w:r w:rsidRPr="008F54CB">
        <w:rPr>
          <w:noProof/>
        </w:rPr>
        <w:t>[128]</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681AF5DA" w:rsidR="00DC2691" w:rsidRDefault="00DC2691" w:rsidP="00DC2691">
      <w:pPr>
        <w:ind w:firstLine="288"/>
      </w:pPr>
      <w:r w:rsidRPr="002936FA">
        <w:t xml:space="preserve">In another paper </w:t>
      </w:r>
      <w:r>
        <w:fldChar w:fldCharType="begin" w:fldLock="1"/>
      </w:r>
      <w:r>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[129]","plainTextFormattedCitation":"[129]","previouslyFormattedCitation":"[129]"},"properties":{"noteIndex":0},"schema":"https://github.com/citation-style-language/schema/raw/master/csl-citation.json"}</w:instrText>
      </w:r>
      <w:r>
        <w:fldChar w:fldCharType="separate"/>
      </w:r>
      <w:r w:rsidRPr="008F54CB">
        <w:rPr>
          <w:noProof/>
        </w:rPr>
        <w:t>[129]</w:t>
      </w:r>
      <w:r>
        <w:fldChar w:fldCharType="end"/>
      </w:r>
      <w:r w:rsidRPr="002936FA">
        <w:t xml:space="preserve">, the authors presented a new model that incorporates three </w:t>
      </w:r>
      <w:r>
        <w:t>forecaster</w:t>
      </w:r>
      <w:r w:rsidRPr="002936FA">
        <w:t xml:space="preserve">s: Variational Mode Decomposition (VMD), Convolutional Neural Networks (CNN), and Gated Neural Networks (GRU), and named it SEPNet. </w:t>
      </w:r>
      <w:r w:rsidRPr="00174950">
        <w:t>In comparison to other models such as LSTM, CNN, and VMD-CNN, the SEPNet model outperformed them all, significantly improving the forecasts' overall performance.</w:t>
      </w:r>
      <w:r w:rsidRPr="002936FA">
        <w:t xml:space="preserve"> </w:t>
      </w:r>
      <w:r w:rsidR="007A1B2E" w:rsidRPr="007A1B2E">
        <w:t xml:space="preserve">The ImageNet Large Scale Visual Recognition Competition (ILSVRC) is an annual international competition for </w:t>
      </w:r>
      <w:r w:rsidR="007A1B2E" w:rsidRPr="007A1B2E">
        <w:lastRenderedPageBreak/>
        <w:t xml:space="preserve">computer vision. For the first time, a Convolutional Neural Network (CNN) won this competition in 2012 </w:t>
      </w:r>
      <w:r>
        <w:fldChar w:fldCharType="begin" w:fldLock="1"/>
      </w:r>
      <w:r>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[130]–[138]","plainTextFormattedCitation":"[130]–[138]"},"properties":{"noteIndex":0},"schema":"https://github.com/citation-style-language/schema/raw/master/csl-citation.json"}</w:instrText>
      </w:r>
      <w:r>
        <w:fldChar w:fldCharType="separate"/>
      </w:r>
      <w:r w:rsidRPr="00174950">
        <w:rPr>
          <w:noProof/>
        </w:rPr>
        <w:t>[130]–[138]</w:t>
      </w:r>
      <w:r>
        <w:fldChar w:fldCharType="end"/>
      </w:r>
      <w:r w:rsidRPr="002A6FC6">
        <w:t>.</w:t>
      </w:r>
      <w:r>
        <w:t xml:space="preserve"> </w:t>
      </w:r>
    </w:p>
    <w:p w14:paraId="1BA1160F" w14:textId="36086C67" w:rsidR="001A2209" w:rsidRDefault="001A2209" w:rsidP="00A461E3">
      <w:pPr>
        <w:pStyle w:val="Heading2"/>
      </w:pPr>
      <w:bookmarkStart w:id="120" w:name="_Toc88844439"/>
      <w:r>
        <w:t>2.</w:t>
      </w:r>
      <w:r w:rsidR="00443401">
        <w:t>5</w:t>
      </w:r>
      <w:r>
        <w:t xml:space="preserve"> The Myth of Finding the One Size Fits All Technique</w:t>
      </w:r>
      <w:bookmarkEnd w:id="120"/>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121" w:name="_Ref86061634"/>
      <w:bookmarkStart w:id="122" w:name="_Ref86061668"/>
      <w:bookmarkStart w:id="123" w:name="_Ref86061675"/>
      <w:bookmarkStart w:id="124" w:name="_Ref86061677"/>
      <w:bookmarkStart w:id="125" w:name="_Toc88844440"/>
      <w:r>
        <w:t>2.6 Peak Load</w:t>
      </w:r>
      <w:bookmarkEnd w:id="121"/>
      <w:bookmarkEnd w:id="122"/>
      <w:bookmarkEnd w:id="123"/>
      <w:bookmarkEnd w:id="124"/>
      <w:bookmarkEnd w:id="125"/>
    </w:p>
    <w:p w14:paraId="734E0924" w14:textId="789DE5E1"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8F54CB">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[158]","plainTextFormattedCitation":"[158]","previouslyFormattedCitation":"[158]"},"properties":{"noteIndex":0},"schema":"https://github.com/citation-style-language/schema/raw/master/csl-citation.json"}</w:instrText>
      </w:r>
      <w:r w:rsidR="004737B0">
        <w:fldChar w:fldCharType="separate"/>
      </w:r>
      <w:r w:rsidR="008F54CB" w:rsidRPr="008F54CB">
        <w:rPr>
          <w:noProof/>
        </w:rPr>
        <w:t>[158]</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lastRenderedPageBreak/>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689299DF" w:rsidR="00E141D4" w:rsidRDefault="00E141D4" w:rsidP="00E141D4">
      <w:pPr>
        <w:pStyle w:val="Caption"/>
        <w:jc w:val="center"/>
      </w:pPr>
      <w:bookmarkStart w:id="126" w:name="_Ref87447326"/>
      <w:bookmarkStart w:id="127" w:name="_Toc88844512"/>
      <w:r>
        <w:t xml:space="preserve">Figure </w:t>
      </w:r>
      <w:fldSimple w:instr=" SEQ Figure \* ARABIC ">
        <w:r w:rsidR="00156EEA">
          <w:rPr>
            <w:noProof/>
          </w:rPr>
          <w:t>5</w:t>
        </w:r>
      </w:fldSimple>
      <w:bookmarkEnd w:id="126"/>
      <w:r>
        <w:t xml:space="preserve"> – Peak Load vs Base Load </w:t>
      </w:r>
      <w:r>
        <w:fldChar w:fldCharType="begin" w:fldLock="1"/>
      </w:r>
      <w:r w:rsidR="008F54CB">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[159]","plainTextFormattedCitation":"[159]","previouslyFormattedCitation":"[159]"},"properties":{"noteIndex":0},"schema":"https://github.com/citation-style-language/schema/raw/master/csl-citation.json"}</w:instrText>
      </w:r>
      <w:r>
        <w:fldChar w:fldCharType="separate"/>
      </w:r>
      <w:r w:rsidR="008F54CB" w:rsidRPr="008F54CB">
        <w:rPr>
          <w:b w:val="0"/>
          <w:noProof/>
        </w:rPr>
        <w:t>[159]</w:t>
      </w:r>
      <w:bookmarkEnd w:id="127"/>
      <w:r>
        <w:fldChar w:fldCharType="end"/>
      </w:r>
    </w:p>
    <w:p w14:paraId="13C19155" w14:textId="7BDBCCCA"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8F54CB">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[160]","plainTextFormattedCitation":"[160]","previouslyFormattedCitation":"[160]"},"properties":{"noteIndex":0},"schema":"https://github.com/citation-style-language/schema/raw/master/csl-citation.json"}</w:instrText>
      </w:r>
      <w:r>
        <w:fldChar w:fldCharType="separate"/>
      </w:r>
      <w:r w:rsidR="008F54CB" w:rsidRPr="008F54CB">
        <w:rPr>
          <w:noProof/>
        </w:rPr>
        <w:t>[160]</w:t>
      </w:r>
      <w:r>
        <w:fldChar w:fldCharType="end"/>
      </w:r>
      <w:r>
        <w:t xml:space="preserve">. </w:t>
      </w:r>
    </w:p>
    <w:p w14:paraId="5F7BEF84" w14:textId="3D04B048" w:rsidR="007F544E" w:rsidRDefault="004737B0" w:rsidP="009806E4">
      <w:pPr>
        <w:ind w:firstLine="288"/>
      </w:pPr>
      <w:r>
        <w:fldChar w:fldCharType="begin"/>
      </w:r>
      <w:r>
        <w:instrText xml:space="preserve"> REF _Ref87447326 \h </w:instrText>
      </w:r>
      <w:r>
        <w:fldChar w:fldCharType="separate"/>
      </w:r>
      <w:r w:rsidR="00156EEA">
        <w:t xml:space="preserve">Figure </w:t>
      </w:r>
      <w:r w:rsidR="00156EEA">
        <w:rPr>
          <w:noProof/>
        </w:rPr>
        <w:t>5</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rsidR="009806E4">
        <w:t xml:space="preserve"> </w:t>
      </w:r>
      <w:r w:rsidR="007F544E" w:rsidRPr="007F544E">
        <w:lastRenderedPageBreak/>
        <w:t xml:space="preserve">Understanding peak load is critical for any energy management strategy used by a business </w:t>
      </w:r>
      <w:r w:rsidR="007F544E">
        <w:fldChar w:fldCharType="begin" w:fldLock="1"/>
      </w:r>
      <w:r w:rsidR="008F54CB">
        <w:instrText>ADDIN CSL_CITATION {"citationItems":[{"id":"ITEM-1","itemData":{"URL":"https://aquicore.com/blog/what-is-peak-load/","accessed":{"date-parts":[["2021","10","7"]]},"id":"ITEM-1","issued":{"date-parts":[["0"]]},"title":"What is Peak Load? | Aquicore","type":"webpage"},"uris":["http://www.mendeley.com/documents/?uuid=3405bd2f-cc45-3743-9be0-e2ca53ba642e"]}],"mendeley":{"formattedCitation":"[161]","plainTextFormattedCitation":"[161]","previouslyFormattedCitation":"[161]"},"properties":{"noteIndex":0},"schema":"https://github.com/citation-style-language/schema/raw/master/csl-citation.json"}</w:instrText>
      </w:r>
      <w:r w:rsidR="007F544E">
        <w:fldChar w:fldCharType="separate"/>
      </w:r>
      <w:r w:rsidR="008F54CB" w:rsidRPr="008F54CB">
        <w:rPr>
          <w:noProof/>
        </w:rPr>
        <w:t>[161]</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7F544E" w:rsidRPr="007F544E">
        <w:t>We considered daily peaks in this study, considering the peak's value and time of occurrence.</w:t>
      </w:r>
    </w:p>
    <w:p w14:paraId="0C51DDCC" w14:textId="6AD9B1C5" w:rsidR="00F06187" w:rsidRDefault="00F06187" w:rsidP="00F06187">
      <w:pPr>
        <w:pStyle w:val="Heading2"/>
      </w:pPr>
      <w:bookmarkStart w:id="128" w:name="_Toc88844441"/>
      <w:r>
        <w:t>2.</w:t>
      </w:r>
      <w:r w:rsidR="00A461E3">
        <w:t>7</w:t>
      </w:r>
      <w:r>
        <w:t xml:space="preserve"> Performance Metrics</w:t>
      </w:r>
      <w:bookmarkEnd w:id="128"/>
    </w:p>
    <w:p w14:paraId="1DED7B70" w14:textId="22F84BE8" w:rsidR="006924C3"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r w:rsidR="00F72337" w:rsidRPr="00F72337">
        <w:t xml:space="preserve">While the </w:t>
      </w:r>
      <w:r w:rsidR="00F72337">
        <w:t xml:space="preserve">mean absolute error </w:t>
      </w:r>
      <w:r w:rsidR="00F72337" w:rsidRPr="00F72337">
        <w:t>(MAE) is the simplest way to quantify forecast error [17], it lacks the ability to compare measurements across forecast scenarios with varying scales because it is an absolute measure. As a result, the mean absolute percent error (MAPE) is frequently used because comparisons are straightforward to interpret. MAPE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5pt;height:33.6pt" o:ole="">
                  <v:imagedata r:id="rId62" o:title=""/>
                </v:shape>
                <o:OLEObject Type="Embed" ProgID="Equation.DSMT4" ShapeID="_x0000_i1046" DrawAspect="Content" ObjectID="_1699867251" r:id="rId63"/>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pt;height:33.6pt" o:ole="">
                  <v:imagedata r:id="rId64" o:title=""/>
                </v:shape>
                <o:OLEObject Type="Embed" ProgID="Equation.DSMT4" ShapeID="_x0000_i1047" DrawAspect="Content" ObjectID="_1699867252" r:id="rId65"/>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9pt;height:33.6pt" o:ole="">
                  <v:imagedata r:id="rId66" o:title=""/>
                </v:shape>
                <o:OLEObject Type="Embed" ProgID="Equation.DSMT4" ShapeID="_x0000_i1048" DrawAspect="Content" ObjectID="_1699867253" r:id="rId67"/>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4pt" o:ole="">
                  <v:imagedata r:id="rId68" o:title=""/>
                </v:shape>
                <o:OLEObject Type="Embed" ProgID="Equation.DSMT4" ShapeID="_x0000_i1049" DrawAspect="Content" ObjectID="_1699867254" r:id="rId69"/>
              </w:object>
            </w:r>
          </w:p>
        </w:tc>
      </w:tr>
    </w:tbl>
    <w:p w14:paraId="0430D55A" w14:textId="2DC23DAC" w:rsidR="00F06187" w:rsidRDefault="00F06187" w:rsidP="00F06187">
      <w:pPr>
        <w:pStyle w:val="Caption"/>
        <w:jc w:val="center"/>
      </w:pPr>
      <w:bookmarkStart w:id="129" w:name="_Ref85286186"/>
      <w:bookmarkStart w:id="130" w:name="_Toc88844493"/>
      <w:r>
        <w:t xml:space="preserve">Table </w:t>
      </w:r>
      <w:fldSimple w:instr=" SEQ Table \* ARABIC ">
        <w:r w:rsidR="00156EEA">
          <w:rPr>
            <w:noProof/>
          </w:rPr>
          <w:t>1</w:t>
        </w:r>
      </w:fldSimple>
      <w:bookmarkEnd w:id="129"/>
      <w:r>
        <w:rPr>
          <w:noProof/>
        </w:rPr>
        <w:t xml:space="preserve"> - </w:t>
      </w:r>
      <w:r w:rsidRPr="00D6300C">
        <w:rPr>
          <w:noProof/>
        </w:rPr>
        <w:t>Formulas for Several Frequently Used Performance Metrics</w:t>
      </w:r>
      <w:bookmarkEnd w:id="130"/>
    </w:p>
    <w:p w14:paraId="2D1A35B4" w14:textId="139FF0D0" w:rsidR="002E2AB4" w:rsidRDefault="002E2AB4" w:rsidP="00E1791D">
      <w:pPr>
        <w:ind w:firstLine="288"/>
      </w:pPr>
      <w:r w:rsidRPr="002E2AB4">
        <w:t xml:space="preserve">However, MAPE has limitations in that it cannot handle zero-valued actuals, it over-emphasizes high errors during periods of low demand, and it over-emphasizes overshoot </w:t>
      </w:r>
      <w:r w:rsidRPr="002E2AB4">
        <w:lastRenderedPageBreak/>
        <w:t xml:space="preserve">errors in comparison to undershoot errors for forecasting scenarios bounded by 0 (since undershoot errors cannot exceed 100%, but overshoot errors are unbounded) </w:t>
      </w:r>
      <w:r>
        <w:fldChar w:fldCharType="begin" w:fldLock="1"/>
      </w:r>
      <w:r w:rsidR="008F54C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[162]","plainTextFormattedCitation":"[1], [162]","previouslyFormattedCitation":"[1], [162]"},"properties":{"noteIndex":0},"schema":"https://github.com/citation-style-language/schema/raw/master/csl-citation.json"}</w:instrText>
      </w:r>
      <w:r>
        <w:fldChar w:fldCharType="separate"/>
      </w:r>
      <w:r w:rsidR="008F54CB" w:rsidRPr="008F54CB">
        <w:rPr>
          <w:noProof/>
        </w:rPr>
        <w:t>[1], [162]</w:t>
      </w:r>
      <w:r>
        <w:fldChar w:fldCharType="end"/>
      </w:r>
      <w:r>
        <w:t xml:space="preserve">. </w:t>
      </w:r>
      <w:r w:rsidRPr="002E2AB4">
        <w:t xml:space="preserve">Both MAE and MAPE are insensitive to rare but significant errors, which are better captured by root mean square error (RMSE)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but RMSE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8F54CB">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systems","type":"article-journal"},"uris":["http://www.mendeley.com/documents/?uuid=a93c32ae-59b8-4caf-b72a-c2f8dde4a5af"]}],"mendeley":{"formattedCitation":"[163], [164]","plainTextFormattedCitation":"[163], [164]","previouslyFormattedCitation":"[163], [164]"},"properties":{"noteIndex":0},"schema":"https://github.com/citation-style-language/schema/raw/master/csl-citation.json"}</w:instrText>
      </w:r>
      <w:r>
        <w:fldChar w:fldCharType="separate"/>
      </w:r>
      <w:r w:rsidR="008F54CB" w:rsidRPr="008F54CB">
        <w:rPr>
          <w:noProof/>
        </w:rPr>
        <w:t>[163], [164]</w:t>
      </w:r>
      <w:r>
        <w:fldChar w:fldCharType="end"/>
      </w:r>
      <w:r w:rsidRPr="002E2AB4">
        <w:t>. While these metrics have limitations, they are straightforward tools for assessing forecast accuracy.</w:t>
      </w:r>
    </w:p>
    <w:p w14:paraId="386AF334" w14:textId="75ABB33D" w:rsidR="00CD63D3" w:rsidRPr="009A433B" w:rsidRDefault="00EC5279" w:rsidP="009A433B">
      <w:pPr>
        <w:ind w:firstLine="288"/>
      </w:pPr>
      <w:r w:rsidRPr="00EC5279">
        <w:t>In this study, we concentrated on the MAPE and RMSE because they are the most frequently used load forecasting metrics. Because our datasets contain no values near zero, the MAPE's limitations do not apply, and the RMSE enables us to detect large forecast errors. Additionally, using the MAPE, MAE, and MBE metrics, we examined daily peak accuracy. Appendix B of this document contains data on the overall performance of all metrics, including those mentioned</w:t>
      </w:r>
      <w:r w:rsidR="00D522B5">
        <w:t xml:space="preserve"> above</w:t>
      </w:r>
      <w:r w:rsidRPr="00EC5279">
        <w:t>.</w:t>
      </w:r>
      <w:r w:rsidR="00CD63D3">
        <w:br w:type="page"/>
      </w:r>
    </w:p>
    <w:p w14:paraId="4ADBC7F0" w14:textId="14E6E830" w:rsidR="00EB444C" w:rsidRPr="00CD3CAD" w:rsidRDefault="00B06A7F" w:rsidP="00EB444C">
      <w:pPr>
        <w:pStyle w:val="Heading1"/>
      </w:pPr>
      <w:bookmarkStart w:id="131" w:name="_Toc88844442"/>
      <w:r>
        <w:lastRenderedPageBreak/>
        <w:t>3</w:t>
      </w:r>
      <w:r w:rsidR="00EB444C">
        <w:t xml:space="preserve"> </w:t>
      </w:r>
      <w:r w:rsidR="00AD096F">
        <w:t>Investigation</w:t>
      </w:r>
      <w:bookmarkEnd w:id="131"/>
    </w:p>
    <w:p w14:paraId="1BFF3547" w14:textId="607C1DAD"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xml:space="preserve">: a Seasonal Naive forecaster, a Multiple Linear Regression (MLR) forecaster, </w:t>
      </w:r>
      <w:r w:rsidR="00694850" w:rsidRPr="006C6E4D">
        <w:t>a</w:t>
      </w:r>
      <w:r w:rsidR="006C6E4D" w:rsidRPr="006C6E4D">
        <w:t xml:space="preserve"> </w:t>
      </w:r>
      <w:r w:rsidR="00694850">
        <w:t>Seasonal Auto Regressive Integrated Moving Averages with Exogenous regressors (SARIMAX)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132" w:name="_Toc88844443"/>
      <w:r>
        <w:t xml:space="preserve">3.1 </w:t>
      </w:r>
      <w:r w:rsidR="006C12C8" w:rsidRPr="0066112A">
        <w:t>Preparation of the Datasets</w:t>
      </w:r>
      <w:bookmarkEnd w:id="132"/>
    </w:p>
    <w:p w14:paraId="31E57717" w14:textId="036B222F" w:rsidR="00177B9E" w:rsidRDefault="003D707E" w:rsidP="00177B9E">
      <w:pPr>
        <w:ind w:firstLine="288"/>
      </w:pPr>
      <w:r w:rsidRPr="003D707E">
        <w:t>This study was conducted using three distinct datasets.</w:t>
      </w:r>
      <w:r w:rsidR="00745567">
        <w:t xml:space="preserve"> </w:t>
      </w:r>
      <w:commentRangeStart w:id="133"/>
      <w:r w:rsidR="00745567">
        <w:fldChar w:fldCharType="begin"/>
      </w:r>
      <w:r w:rsidR="00745567">
        <w:instrText xml:space="preserve"> REF _Ref88212193 \h </w:instrText>
      </w:r>
      <w:r w:rsidR="00745567">
        <w:fldChar w:fldCharType="separate"/>
      </w:r>
      <w:r w:rsidR="00156EEA">
        <w:t xml:space="preserve">Figure </w:t>
      </w:r>
      <w:r w:rsidR="00156EEA">
        <w:rPr>
          <w:noProof/>
        </w:rPr>
        <w:t>6</w:t>
      </w:r>
      <w:r w:rsidR="00745567">
        <w:fldChar w:fldCharType="end"/>
      </w:r>
      <w:r w:rsidR="00E95CD8">
        <w:t xml:space="preserve"> depicts a subset of each of the data sets</w:t>
      </w:r>
      <w:commentRangeEnd w:id="133"/>
      <w:r w:rsidR="001E425A">
        <w:rPr>
          <w:rStyle w:val="CommentReference"/>
        </w:rPr>
        <w:commentReference w:id="133"/>
      </w:r>
      <w:r w:rsidR="00E95CD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xml:space="preserve">, and the other is from Toronto </w:t>
      </w:r>
      <w:r w:rsidR="00EB444C">
        <w:fldChar w:fldCharType="begin" w:fldLock="1"/>
      </w:r>
      <w:r w:rsidR="008F54CB">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[165]","plainTextFormattedCitation":"[165]","previouslyFormattedCitation":"[165]"},"properties":{"noteIndex":0},"schema":"https://github.com/citation-style-language/schema/raw/master/csl-citation.json"}</w:instrText>
      </w:r>
      <w:r w:rsidR="00EB444C">
        <w:fldChar w:fldCharType="separate"/>
      </w:r>
      <w:r w:rsidR="008F54CB" w:rsidRPr="008F54CB">
        <w:rPr>
          <w:noProof/>
        </w:rPr>
        <w:t>[165]</w:t>
      </w:r>
      <w:r w:rsidR="00EB444C">
        <w:fldChar w:fldCharType="end"/>
      </w:r>
      <w:r w:rsidR="00EB444C">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C16A0C4" w:rsidR="00085109" w:rsidRDefault="0013197E" w:rsidP="0013197E">
      <w:pPr>
        <w:ind w:firstLine="288"/>
      </w:pPr>
      <w:r w:rsidRPr="00F07159">
        <w:t xml:space="preserve">Temperature data from Environment Canada </w:t>
      </w:r>
      <w:r>
        <w:fldChar w:fldCharType="begin" w:fldLock="1"/>
      </w:r>
      <w:r w:rsidR="008F54CB">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[166]","plainTextFormattedCitation":"[166]","previouslyFormattedCitation":"[166]"},"properties":{"noteIndex":0},"schema":"https://github.com/citation-style-language/schema/raw/master/csl-citation.json"}</w:instrText>
      </w:r>
      <w:r>
        <w:fldChar w:fldCharType="separate"/>
      </w:r>
      <w:r w:rsidR="008F54CB" w:rsidRPr="008F54CB">
        <w:rPr>
          <w:noProof/>
        </w:rPr>
        <w:t>[166]</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0">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2906D36" w:rsidR="00582E6B" w:rsidRDefault="00582E6B" w:rsidP="00582E6B">
      <w:pPr>
        <w:pStyle w:val="Caption"/>
        <w:jc w:val="center"/>
      </w:pPr>
      <w:bookmarkStart w:id="134" w:name="_Ref88212193"/>
      <w:bookmarkStart w:id="135" w:name="_Ref88212185"/>
      <w:bookmarkStart w:id="136" w:name="_Toc88844513"/>
      <w:r>
        <w:t xml:space="preserve">Figure </w:t>
      </w:r>
      <w:fldSimple w:instr=" SEQ Figure \* ARABIC ">
        <w:r w:rsidR="00156EEA">
          <w:rPr>
            <w:noProof/>
          </w:rPr>
          <w:t>6</w:t>
        </w:r>
      </w:fldSimple>
      <w:bookmarkEnd w:id="134"/>
      <w:r>
        <w:t xml:space="preserve"> </w:t>
      </w:r>
      <w:r w:rsidR="00DE66A1">
        <w:t>–</w:t>
      </w:r>
      <w:r>
        <w:t xml:space="preserve"> </w:t>
      </w:r>
      <w:bookmarkEnd w:id="135"/>
      <w:r w:rsidR="00D43BC9" w:rsidRPr="00D43BC9">
        <w:t>2019 Average Daily Demand for Loads Across All Datasets</w:t>
      </w:r>
      <w:bookmarkEnd w:id="136"/>
    </w:p>
    <w:p w14:paraId="0F08DF6B" w14:textId="4EA8CED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8F54CB">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[167]","plainTextFormattedCitation":"[167]","previouslyFormattedCitation":"[167]"},"properties":{"noteIndex":0},"schema":"https://github.com/citation-style-language/schema/raw/master/csl-citation.json"}</w:instrText>
      </w:r>
      <w:r>
        <w:fldChar w:fldCharType="separate"/>
      </w:r>
      <w:r w:rsidR="008F54CB" w:rsidRPr="008F54CB">
        <w:rPr>
          <w:noProof/>
        </w:rPr>
        <w:t>[167]</w:t>
      </w:r>
      <w:r>
        <w:fldChar w:fldCharType="end"/>
      </w:r>
      <w:r w:rsidRPr="006C51DA">
        <w:t xml:space="preserve">. </w:t>
      </w:r>
      <w:commentRangeStart w:id="137"/>
      <w:r w:rsidRPr="006C51DA">
        <w:t xml:space="preserve">A seven-sample window </w:t>
      </w:r>
      <w:commentRangeEnd w:id="137"/>
      <w:r w:rsidR="001E425A">
        <w:rPr>
          <w:rStyle w:val="CommentReference"/>
        </w:rPr>
        <w:commentReference w:id="137"/>
      </w:r>
      <w:r w:rsidRPr="006C51DA">
        <w:t>centered on the sample 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0C88CB9C" w:rsidR="008D2386" w:rsidRDefault="008D2386" w:rsidP="008D2386">
      <w:pPr>
        <w:pStyle w:val="MTDisplayEquation"/>
        <w:jc w:val="center"/>
      </w:pPr>
      <w:r w:rsidRPr="008D2386">
        <w:rPr>
          <w:position w:val="-24"/>
        </w:rPr>
        <w:object w:dxaOrig="5560" w:dyaOrig="620" w14:anchorId="27B69F5B">
          <v:shape id="_x0000_i1050" type="#_x0000_t75" style="width:278.4pt;height:30.85pt" o:ole="">
            <v:imagedata r:id="rId71" o:title=""/>
          </v:shape>
          <o:OLEObject Type="Embed" ProgID="Equation.DSMT4" ShapeID="_x0000_i1050" DrawAspect="Content" ObjectID="_1699867255" r:id="rId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4</w:instrText>
        </w:r>
      </w:fldSimple>
      <w:r>
        <w:instrText>)</w:instrText>
      </w:r>
      <w:r>
        <w:fldChar w:fldCharType="end"/>
      </w:r>
    </w:p>
    <w:p w14:paraId="1D3A2563" w14:textId="1EDFA0F1" w:rsidR="009E3A02" w:rsidRDefault="003B723E" w:rsidP="00C57A60">
      <w:del w:id="138" w:author="Dawn MacIsaac" w:date="2021-12-01T09:32:00Z">
        <w:r w:rsidRPr="003B723E" w:rsidDel="00284D7D">
          <w:delText>Before any performance metrics were calculated, t</w:delText>
        </w:r>
      </w:del>
      <w:ins w:id="139" w:author="Dawn MacIsaac" w:date="2021-12-01T09:32:00Z">
        <w:r w:rsidR="00284D7D">
          <w:t>T</w:t>
        </w:r>
      </w:ins>
      <w:r w:rsidRPr="003B723E">
        <w:t xml:space="preserve">he minimum and maximum values were stored </w:t>
      </w:r>
      <w:del w:id="140" w:author="Dawn MacIsaac" w:date="2021-12-01T09:32:00Z">
        <w:r w:rsidRPr="003B723E" w:rsidDel="00284D7D">
          <w:delText xml:space="preserve">and </w:delText>
        </w:r>
      </w:del>
      <w:ins w:id="141" w:author="Dawn MacIsaac" w:date="2021-12-01T09:32:00Z">
        <w:r w:rsidR="00284D7D">
          <w:t xml:space="preserve">so that they could be </w:t>
        </w:r>
        <w:r w:rsidR="00284D7D" w:rsidRPr="003B723E">
          <w:t xml:space="preserve"> </w:t>
        </w:r>
      </w:ins>
      <w:r w:rsidRPr="003B723E">
        <w:t>used to de-normalize the final forecasts</w:t>
      </w:r>
      <w:ins w:id="142" w:author="Dawn MacIsaac" w:date="2021-12-01T09:32:00Z">
        <w:r w:rsidR="00284D7D">
          <w:t xml:space="preserve"> </w:t>
        </w:r>
      </w:ins>
      <w:ins w:id="143" w:author="Dawn MacIsaac" w:date="2021-12-01T09:33:00Z">
        <w:r w:rsidR="00284D7D">
          <w:t>b</w:t>
        </w:r>
      </w:ins>
      <w:ins w:id="144" w:author="Dawn MacIsaac" w:date="2021-12-01T09:32:00Z">
        <w:r w:rsidR="00284D7D" w:rsidRPr="003B723E">
          <w:t>efore any performance metrics were calculated</w:t>
        </w:r>
      </w:ins>
      <w:r w:rsidRPr="003B723E">
        <w:t>. Numerous researchers have used this technique of normalization in the field of load forecasting</w:t>
      </w:r>
      <w:r>
        <w:t xml:space="preserve"> </w:t>
      </w:r>
      <w:r w:rsidR="00BA6DFB">
        <w:fldChar w:fldCharType="begin" w:fldLock="1"/>
      </w:r>
      <w:r w:rsidR="008F54CB">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Network","type":"article-journal"},"uris":["http://www.mendeley.com/documents/?uuid=da806e78-2307-4e50-b268-9c91223b38cf"]}],"mendeley":{"formattedCitation":"[26], [168]–[172]","plainTextFormattedCitation":"[26], [168]–[172]","previouslyFormattedCitation":"[26], [168]–[172]"},"properties":{"noteIndex":0},"schema":"https://github.com/citation-style-language/schema/raw/master/csl-citation.json"}</w:instrText>
      </w:r>
      <w:r w:rsidR="00BA6DFB">
        <w:fldChar w:fldCharType="separate"/>
      </w:r>
      <w:r w:rsidR="008F54CB" w:rsidRPr="008F54CB">
        <w:rPr>
          <w:noProof/>
        </w:rPr>
        <w:t>[26], [168]–[172]</w:t>
      </w:r>
      <w:r w:rsidR="00BA6DFB">
        <w:fldChar w:fldCharType="end"/>
      </w:r>
      <w:r w:rsidR="009E3A02">
        <w:t>.</w:t>
      </w:r>
    </w:p>
    <w:p w14:paraId="29CC911E" w14:textId="142FA184" w:rsidR="00184782" w:rsidRDefault="00237B33" w:rsidP="004233B0">
      <w:pPr>
        <w:ind w:firstLine="288"/>
      </w:pPr>
      <w:del w:id="145" w:author="Dawn MacIsaac" w:date="2021-12-01T09:34:00Z">
        <w:r w:rsidRPr="00237B33" w:rsidDel="00284D7D">
          <w:delText>The datasets were classified as t</w:delText>
        </w:r>
      </w:del>
      <w:ins w:id="146" w:author="Dawn MacIsaac" w:date="2021-12-01T09:34:00Z">
        <w:r w:rsidR="00284D7D">
          <w:t>T</w:t>
        </w:r>
      </w:ins>
      <w:r w:rsidRPr="00237B33">
        <w:t>raining and test</w:t>
      </w:r>
      <w:ins w:id="147" w:author="Dawn MacIsaac" w:date="2021-12-01T09:34:00Z">
        <w:r w:rsidR="00284D7D">
          <w:t xml:space="preserve"> sets were extracted from the data sets</w:t>
        </w:r>
      </w:ins>
      <w:r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148" w:name="_Toc88844444"/>
      <w:r>
        <w:t>3.</w:t>
      </w:r>
      <w:r w:rsidR="008F44DD">
        <w:t>2</w:t>
      </w:r>
      <w:r>
        <w:t xml:space="preserve"> </w:t>
      </w:r>
      <w:r w:rsidR="002A6B03" w:rsidRPr="002A6B03">
        <w:t xml:space="preserve">Implementation Specifications for </w:t>
      </w:r>
      <w:r w:rsidR="001A2C58">
        <w:t>Benchmark Forecasters</w:t>
      </w:r>
      <w:bookmarkEnd w:id="148"/>
    </w:p>
    <w:p w14:paraId="359C111F" w14:textId="4568CD5B" w:rsidR="0062728E" w:rsidRPr="0062728E" w:rsidRDefault="00126B31" w:rsidP="0062728E">
      <w:pPr>
        <w:ind w:firstLine="288"/>
      </w:pPr>
      <w:r w:rsidRPr="00661EA3">
        <w:t xml:space="preserve">All </w:t>
      </w:r>
      <w:r>
        <w:t>forecaster</w:t>
      </w:r>
      <w:r w:rsidRPr="00661EA3">
        <w:t>s were used to forecast the upcoming day</w:t>
      </w:r>
      <w:ins w:id="149" w:author="Dawn MacIsaac" w:date="2021-12-01T09:35:00Z">
        <w:r w:rsidR="00284D7D">
          <w:t xml:space="preserve"> based on the previous day’s data</w:t>
        </w:r>
      </w:ins>
      <w:r>
        <w:t>.</w:t>
      </w:r>
      <w:r w:rsidR="0062728E" w:rsidRPr="0062728E">
        <w:t xml:space="preserve"> Forecasts were generated day by day, using actual historical values</w:t>
      </w:r>
      <w:del w:id="150" w:author="Dawn MacIsaac" w:date="2021-12-01T09:40:00Z">
        <w:r w:rsidR="0062728E" w:rsidRPr="0062728E" w:rsidDel="00386121">
          <w:delText xml:space="preserve"> and yesterday's demand to forecast today's demand</w:delText>
        </w:r>
      </w:del>
      <w:r w:rsidR="0062728E" w:rsidRPr="0062728E">
        <w:t xml:space="preserve">.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151" w:name="_Toc88844445"/>
      <w:r>
        <w:lastRenderedPageBreak/>
        <w:t>3.</w:t>
      </w:r>
      <w:r w:rsidR="001077B2">
        <w:t>2</w:t>
      </w:r>
      <w:r>
        <w:t>.1 The Seasonal Naïve Forecaster (SNF)</w:t>
      </w:r>
      <w:bookmarkEnd w:id="151"/>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pt;height:18.15pt" o:ole="">
            <v:imagedata r:id="rId73" o:title=""/>
          </v:shape>
          <o:OLEObject Type="Embed" ProgID="Equation.DSMT4" ShapeID="_x0000_i1051" DrawAspect="Content" ObjectID="_1699867256" r:id="rId74"/>
        </w:object>
      </w:r>
      <w:r w:rsidRPr="00BC1549">
        <w:t xml:space="preserve"> was calculated using an actual load lag value </w:t>
      </w:r>
      <w:r w:rsidR="00997CEA" w:rsidRPr="00BC1549">
        <w:rPr>
          <w:position w:val="-12"/>
        </w:rPr>
        <w:object w:dxaOrig="380" w:dyaOrig="360" w14:anchorId="102E1C44">
          <v:shape id="_x0000_i1052" type="#_x0000_t75" style="width:18.85pt;height:18.15pt" o:ole="">
            <v:imagedata r:id="rId75" o:title=""/>
          </v:shape>
          <o:OLEObject Type="Embed" ProgID="Equation.DSMT4" ShapeID="_x0000_i1052" DrawAspect="Content" ObjectID="_1699867257" r:id="rId76"/>
        </w:object>
      </w:r>
      <w:r w:rsidRPr="00BC1549">
        <w:t xml:space="preserve"> for lag </w:t>
      </w:r>
      <w:r w:rsidR="00F0284A">
        <w:t>l</w:t>
      </w:r>
      <w:r w:rsidRPr="00BC1549">
        <w:t xml:space="preserve"> = 168 hours (1 week):</w:t>
      </w:r>
    </w:p>
    <w:p w14:paraId="39D66F9D" w14:textId="21E03737" w:rsidR="00A27CD4" w:rsidRDefault="00A27CD4" w:rsidP="00A27CD4">
      <w:pPr>
        <w:pStyle w:val="MTDisplayEquation"/>
        <w:jc w:val="center"/>
      </w:pPr>
      <w:r w:rsidRPr="00A27CD4">
        <w:rPr>
          <w:position w:val="-14"/>
        </w:rPr>
        <w:object w:dxaOrig="1260" w:dyaOrig="380" w14:anchorId="142BE0DF">
          <v:shape id="_x0000_i1053" type="#_x0000_t75" style="width:63.75pt;height:18.85pt" o:ole="">
            <v:imagedata r:id="rId77" o:title=""/>
          </v:shape>
          <o:OLEObject Type="Embed" ProgID="Equation.DSMT4" ShapeID="_x0000_i1053" DrawAspect="Content" ObjectID="_1699867258"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5</w:instrText>
        </w:r>
      </w:fldSimple>
      <w:r>
        <w:instrText>)</w:instrText>
      </w:r>
      <w:r>
        <w:fldChar w:fldCharType="end"/>
      </w:r>
    </w:p>
    <w:p w14:paraId="5708A005" w14:textId="363F3FE9" w:rsidR="00B11384" w:rsidRDefault="00BC1549" w:rsidP="00655514">
      <w:r w:rsidRPr="00BC1549">
        <w:t xml:space="preserve">No training was required. This procedure was repeated </w:t>
      </w:r>
      <w:ins w:id="152" w:author="Dawn MacIsaac" w:date="2021-12-01T09:41:00Z">
        <w:r w:rsidR="00B6050D">
          <w:t xml:space="preserve">for </w:t>
        </w:r>
      </w:ins>
      <w:r w:rsidRPr="00BC1549">
        <w:t xml:space="preserve">every hour </w:t>
      </w:r>
      <w:del w:id="153" w:author="Dawn MacIsaac" w:date="2021-12-01T09:42:00Z">
        <w:r w:rsidRPr="00BC1549" w:rsidDel="00B6050D">
          <w:delText>during the testing period</w:delText>
        </w:r>
      </w:del>
      <w:ins w:id="154" w:author="Dawn MacIsaac" w:date="2021-12-01T09:42:00Z">
        <w:r w:rsidR="00B6050D">
          <w:t xml:space="preserve">in the test </w:t>
        </w:r>
      </w:ins>
      <w:ins w:id="155" w:author="Dawn MacIsaac" w:date="2021-12-01T09:44:00Z">
        <w:r w:rsidR="00B6050D">
          <w:t>set</w:t>
        </w:r>
      </w:ins>
      <w:r w:rsidRPr="00BC1549">
        <w:t>.</w:t>
      </w:r>
      <w:r w:rsidR="00EA2DBF">
        <w:t xml:space="preserve"> </w:t>
      </w:r>
    </w:p>
    <w:p w14:paraId="546C26C6" w14:textId="10F00F23" w:rsidR="00523B38" w:rsidRDefault="00523B38" w:rsidP="001A3FAF">
      <w:pPr>
        <w:pStyle w:val="Heading3"/>
      </w:pPr>
      <w:bookmarkStart w:id="156" w:name="_Toc88844446"/>
      <w:r>
        <w:t>3.</w:t>
      </w:r>
      <w:r w:rsidR="006305CB">
        <w:t>2</w:t>
      </w:r>
      <w:r>
        <w:t>.2 The Multiple Linear Regression Forecaster (MLR)</w:t>
      </w:r>
      <w:bookmarkEnd w:id="156"/>
    </w:p>
    <w:p w14:paraId="402D326C" w14:textId="4F4E7966" w:rsidR="009216E5" w:rsidRDefault="00BB55F0" w:rsidP="004E7647">
      <w:pPr>
        <w:ind w:firstLine="288"/>
      </w:pPr>
      <w:r w:rsidRPr="00BB55F0">
        <w:t xml:space="preserve">The MLR forecaster was implemented using ten independent variables (inputs) </w:t>
      </w:r>
      <w:ins w:id="157" w:author="Dawn MacIsaac" w:date="2021-12-01T09:54:00Z">
        <w:r w:rsidR="00CD6169">
          <w:t xml:space="preserve">as listed in Table 2.  </w:t>
        </w:r>
      </w:ins>
      <w:del w:id="158" w:author="Dawn MacIsaac" w:date="2021-12-01T09:54:00Z">
        <w:r w:rsidRPr="00BB55F0" w:rsidDel="00CD6169">
          <w:delText xml:space="preserve">and a single target variable (actual demand at a specific hour). </w:delText>
        </w:r>
      </w:del>
      <w:r w:rsidR="006A10E4" w:rsidRPr="006A10E4">
        <w:t>The model estimated a total of 56 coefficients, which included an intercept, a linear term for each independent variable, and products of distinct independent variable pairs (no squared terms)</w:t>
      </w:r>
      <w:ins w:id="159" w:author="Dawn MacIsaac" w:date="2021-12-01T09:50:00Z">
        <w:r w:rsidR="00765AF7">
          <w:t xml:space="preserve"> as delineated in Equation 6:</w:t>
        </w:r>
      </w:ins>
      <w:del w:id="160" w:author="Dawn MacIsaac" w:date="2021-12-01T09:50:00Z">
        <w:r w:rsidR="006A10E4" w:rsidRPr="006A10E4" w:rsidDel="00765AF7">
          <w:delText>.</w:delText>
        </w:r>
        <w:r w:rsidR="006A10E4" w:rsidDel="00765AF7">
          <w:delText xml:space="preserve"> </w:delText>
        </w:r>
        <w:r w:rsidR="00B42619" w:rsidRPr="00B42619" w:rsidDel="00765AF7">
          <w:delText>The following formula expresses the preceding statement mathematically.</w:delText>
        </w:r>
      </w:del>
    </w:p>
    <w:commentRangeStart w:id="161"/>
    <w:p w14:paraId="79F80B24" w14:textId="71EA3C69" w:rsidR="00A74DF2" w:rsidRDefault="009177C0" w:rsidP="008D2935">
      <w:pPr>
        <w:pStyle w:val="MTDisplayEquation"/>
        <w:ind w:firstLine="0"/>
        <w:jc w:val="center"/>
      </w:pPr>
      <w:r w:rsidRPr="00A74DF2">
        <w:rPr>
          <w:position w:val="-12"/>
        </w:rPr>
        <w:object w:dxaOrig="8080" w:dyaOrig="360" w14:anchorId="1E0817F0">
          <v:shape id="_x0000_i1054" type="#_x0000_t75" style="width:404.55pt;height:18.15pt" o:ole="">
            <v:imagedata r:id="rId79" o:title=""/>
          </v:shape>
          <o:OLEObject Type="Embed" ProgID="Equation.DSMT4" ShapeID="_x0000_i1054" DrawAspect="Content" ObjectID="_1699867259" r:id="rId80"/>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156EEA">
          <w:rPr>
            <w:noProof/>
          </w:rPr>
          <w:instrText>6</w:instrText>
        </w:r>
      </w:fldSimple>
      <w:r w:rsidR="008D2935">
        <w:instrText>)</w:instrText>
      </w:r>
      <w:r w:rsidR="008D2935">
        <w:fldChar w:fldCharType="end"/>
      </w:r>
      <w:commentRangeEnd w:id="161"/>
      <w:r w:rsidR="00765AF7">
        <w:rPr>
          <w:rStyle w:val="CommentReference"/>
          <w:rFonts w:eastAsia="Times New Roman"/>
        </w:rPr>
        <w:commentReference w:id="161"/>
      </w:r>
    </w:p>
    <w:p w14:paraId="54FC1320" w14:textId="231E6711" w:rsidR="00487E67" w:rsidRDefault="00B10539" w:rsidP="008D2935">
      <w:r>
        <w:t xml:space="preserve">where </w:t>
      </w:r>
      <w:r w:rsidRPr="006143C7">
        <w:rPr>
          <w:noProof/>
          <w:position w:val="-10"/>
        </w:rPr>
        <w:object w:dxaOrig="220" w:dyaOrig="320" w14:anchorId="320CF9A1">
          <v:shape id="_x0000_i1055" type="#_x0000_t75" style="width:11.3pt;height:15.75pt" o:ole="">
            <v:imagedata r:id="rId25" o:title=""/>
          </v:shape>
          <o:OLEObject Type="Embed" ProgID="Equation.DSMT4" ShapeID="_x0000_i1055" DrawAspect="Content" ObjectID="_1699867260" r:id="rId81"/>
        </w:object>
      </w:r>
      <w:r>
        <w:t xml:space="preserve"> is the predicted load, </w:t>
      </w:r>
      <w:r w:rsidRPr="00B10539">
        <w:rPr>
          <w:noProof/>
          <w:position w:val="-6"/>
        </w:rPr>
        <w:object w:dxaOrig="200" w:dyaOrig="220" w14:anchorId="36D15315">
          <v:shape id="_x0000_i1056" type="#_x0000_t75" style="width:10.65pt;height:11.3pt" o:ole="">
            <v:imagedata r:id="rId82" o:title=""/>
          </v:shape>
          <o:OLEObject Type="Embed" ProgID="Equation.DSMT4" ShapeID="_x0000_i1056" DrawAspect="Content" ObjectID="_1699867261" r:id="rId83"/>
        </w:object>
      </w:r>
      <w:r>
        <w:t xml:space="preserve">are the variables, </w:t>
      </w:r>
      <w:r w:rsidRPr="00A40178">
        <w:rPr>
          <w:noProof/>
          <w:position w:val="-10"/>
        </w:rPr>
        <w:object w:dxaOrig="240" w:dyaOrig="320" w14:anchorId="4D70090C">
          <v:shape id="_x0000_i1057" type="#_x0000_t75" style="width:12pt;height:16.45pt" o:ole="">
            <v:imagedata r:id="rId31" o:title=""/>
          </v:shape>
          <o:OLEObject Type="Embed" ProgID="Equation.DSMT4" ShapeID="_x0000_i1057" DrawAspect="Content" ObjectID="_1699867262" r:id="rId84"/>
        </w:object>
      </w:r>
      <w:r>
        <w:t xml:space="preserve"> are coefficients estimated by the model, and </w:t>
      </w:r>
      <w:r w:rsidRPr="00A40178">
        <w:rPr>
          <w:noProof/>
          <w:position w:val="-6"/>
        </w:rPr>
        <w:object w:dxaOrig="180" w:dyaOrig="220" w14:anchorId="5E17EBCC">
          <v:shape id="_x0000_i1058" type="#_x0000_t75" style="width:9.6pt;height:11.3pt" o:ole="">
            <v:imagedata r:id="rId33" o:title=""/>
          </v:shape>
          <o:OLEObject Type="Embed" ProgID="Equation.DSMT4" ShapeID="_x0000_i1058" DrawAspect="Content" ObjectID="_1699867263" r:id="rId85"/>
        </w:object>
      </w:r>
      <w:r>
        <w:t>is an error term.</w:t>
      </w:r>
      <w:del w:id="162" w:author="Dawn MacIsaac" w:date="2021-12-01T09:55:00Z">
        <w:r w:rsidDel="00CD6169">
          <w:delText xml:space="preserve"> </w:delText>
        </w:r>
        <w:r w:rsidRPr="00B10539" w:rsidDel="00CD6169">
          <w:delText xml:space="preserve">The independent variables that were employed are listed in the table below. </w:delText>
        </w:r>
        <w:r w:rsidR="009B3C8F" w:rsidRPr="009B3C8F" w:rsidDel="00CD6169">
          <w:delText>V</w:delText>
        </w:r>
      </w:del>
      <w:ins w:id="163" w:author="Dawn MacIsaac" w:date="2021-12-01T09:55:00Z">
        <w:r w:rsidR="00CD6169">
          <w:t xml:space="preserve">  V</w:t>
        </w:r>
      </w:ins>
      <w:r w:rsidR="009B3C8F" w:rsidRPr="009B3C8F">
        <w:t xml:space="preserve">ariables relating to temperature and load demand are </w:t>
      </w:r>
      <w:commentRangeStart w:id="164"/>
      <w:r w:rsidR="009B3C8F" w:rsidRPr="009B3C8F">
        <w:t xml:space="preserve">normalized quantities expressed in degrees </w:t>
      </w:r>
      <w:proofErr w:type="spellStart"/>
      <w:r w:rsidR="009B3C8F" w:rsidRPr="009B3C8F">
        <w:t>celsius</w:t>
      </w:r>
      <w:proofErr w:type="spellEnd"/>
      <w:r w:rsidR="009B3C8F" w:rsidRPr="009B3C8F">
        <w:t xml:space="preserve"> and megawatts, respectively</w:t>
      </w:r>
      <w:commentRangeEnd w:id="164"/>
      <w:r w:rsidR="00CD6169">
        <w:rPr>
          <w:rStyle w:val="CommentReference"/>
        </w:rPr>
        <w:commentReference w:id="164"/>
      </w:r>
      <w:r w:rsidR="009B3C8F" w:rsidRPr="009B3C8F">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765AF7" w:rsidRDefault="00D55118" w:rsidP="009C7AE3">
            <w:pPr>
              <w:spacing w:line="240" w:lineRule="auto"/>
              <w:jc w:val="center"/>
              <w:rPr>
                <w:b/>
                <w:bCs/>
                <w:color w:val="000000"/>
                <w:sz w:val="20"/>
                <w:szCs w:val="20"/>
                <w:lang w:eastAsia="en-CA"/>
                <w:rPrChange w:id="165" w:author="Dawn MacIsaac" w:date="2021-12-01T09:47:00Z">
                  <w:rPr>
                    <w:b/>
                    <w:bCs/>
                    <w:color w:val="000000"/>
                    <w:lang w:eastAsia="en-CA"/>
                  </w:rPr>
                </w:rPrChange>
              </w:rPr>
            </w:pPr>
            <w:r w:rsidRPr="00765AF7">
              <w:rPr>
                <w:b/>
                <w:bCs/>
                <w:color w:val="000000"/>
                <w:sz w:val="20"/>
                <w:szCs w:val="20"/>
                <w:lang w:eastAsia="en-CA"/>
                <w:rPrChange w:id="166" w:author="Dawn MacIsaac" w:date="2021-12-01T09:47:00Z">
                  <w:rPr>
                    <w:b/>
                    <w:bCs/>
                    <w:color w:val="000000"/>
                    <w:lang w:eastAsia="en-CA"/>
                  </w:rPr>
                </w:rPrChange>
              </w:rPr>
              <w:t>Variable Name</w:t>
            </w:r>
          </w:p>
        </w:tc>
        <w:tc>
          <w:tcPr>
            <w:tcW w:w="0" w:type="auto"/>
            <w:shd w:val="clear" w:color="auto" w:fill="auto"/>
            <w:noWrap/>
            <w:vAlign w:val="bottom"/>
            <w:hideMark/>
          </w:tcPr>
          <w:p w14:paraId="0A894ED0" w14:textId="77777777" w:rsidR="00D55118" w:rsidRPr="00765AF7" w:rsidRDefault="00D55118" w:rsidP="009C7AE3">
            <w:pPr>
              <w:spacing w:line="240" w:lineRule="auto"/>
              <w:jc w:val="center"/>
              <w:rPr>
                <w:b/>
                <w:bCs/>
                <w:color w:val="000000"/>
                <w:sz w:val="20"/>
                <w:szCs w:val="20"/>
                <w:lang w:eastAsia="en-CA"/>
                <w:rPrChange w:id="167" w:author="Dawn MacIsaac" w:date="2021-12-01T09:47:00Z">
                  <w:rPr>
                    <w:b/>
                    <w:bCs/>
                    <w:color w:val="000000"/>
                    <w:lang w:eastAsia="en-CA"/>
                  </w:rPr>
                </w:rPrChange>
              </w:rPr>
            </w:pPr>
            <w:r w:rsidRPr="00765AF7">
              <w:rPr>
                <w:b/>
                <w:bCs/>
                <w:color w:val="000000"/>
                <w:sz w:val="20"/>
                <w:szCs w:val="20"/>
                <w:lang w:eastAsia="en-CA"/>
                <w:rPrChange w:id="168" w:author="Dawn MacIsaac" w:date="2021-12-01T09:47:00Z">
                  <w:rPr>
                    <w:b/>
                    <w:bCs/>
                    <w:color w:val="000000"/>
                    <w:lang w:eastAsia="en-CA"/>
                  </w:rPr>
                </w:rPrChange>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765AF7" w:rsidRDefault="00D55118" w:rsidP="009C7AE3">
            <w:pPr>
              <w:spacing w:line="240" w:lineRule="auto"/>
              <w:jc w:val="center"/>
              <w:rPr>
                <w:color w:val="000000"/>
                <w:sz w:val="20"/>
                <w:szCs w:val="20"/>
                <w:lang w:eastAsia="en-CA"/>
                <w:rPrChange w:id="169" w:author="Dawn MacIsaac" w:date="2021-12-01T09:47:00Z">
                  <w:rPr>
                    <w:color w:val="000000"/>
                    <w:lang w:eastAsia="en-CA"/>
                  </w:rPr>
                </w:rPrChange>
              </w:rPr>
            </w:pPr>
            <w:r w:rsidRPr="00765AF7">
              <w:rPr>
                <w:color w:val="000000"/>
                <w:sz w:val="20"/>
                <w:szCs w:val="20"/>
                <w:lang w:eastAsia="en-CA"/>
                <w:rPrChange w:id="170" w:author="Dawn MacIsaac" w:date="2021-12-01T09:47:00Z">
                  <w:rPr>
                    <w:color w:val="000000"/>
                    <w:lang w:eastAsia="en-CA"/>
                  </w:rPr>
                </w:rPrChange>
              </w:rPr>
              <w:t>Temperature (x</w:t>
            </w:r>
            <w:r w:rsidRPr="00765AF7">
              <w:rPr>
                <w:color w:val="000000"/>
                <w:sz w:val="20"/>
                <w:szCs w:val="20"/>
                <w:vertAlign w:val="subscript"/>
                <w:lang w:eastAsia="en-CA"/>
                <w:rPrChange w:id="171" w:author="Dawn MacIsaac" w:date="2021-12-01T09:47:00Z">
                  <w:rPr>
                    <w:color w:val="000000"/>
                    <w:vertAlign w:val="subscript"/>
                    <w:lang w:eastAsia="en-CA"/>
                  </w:rPr>
                </w:rPrChange>
              </w:rPr>
              <w:t>1</w:t>
            </w:r>
            <w:r w:rsidRPr="00765AF7">
              <w:rPr>
                <w:color w:val="000000"/>
                <w:sz w:val="20"/>
                <w:szCs w:val="20"/>
                <w:lang w:eastAsia="en-CA"/>
                <w:rPrChange w:id="172" w:author="Dawn MacIsaac" w:date="2021-12-01T09:47:00Z">
                  <w:rPr>
                    <w:color w:val="000000"/>
                    <w:lang w:eastAsia="en-CA"/>
                  </w:rPr>
                </w:rPrChange>
              </w:rPr>
              <w:t>)</w:t>
            </w:r>
          </w:p>
        </w:tc>
        <w:tc>
          <w:tcPr>
            <w:tcW w:w="0" w:type="auto"/>
            <w:shd w:val="clear" w:color="auto" w:fill="auto"/>
            <w:noWrap/>
            <w:vAlign w:val="bottom"/>
            <w:hideMark/>
          </w:tcPr>
          <w:p w14:paraId="31E5EAFE" w14:textId="77777777" w:rsidR="00D55118" w:rsidRPr="00765AF7" w:rsidRDefault="00D55118" w:rsidP="009C7AE3">
            <w:pPr>
              <w:spacing w:line="240" w:lineRule="auto"/>
              <w:jc w:val="center"/>
              <w:rPr>
                <w:color w:val="000000"/>
                <w:sz w:val="20"/>
                <w:szCs w:val="20"/>
                <w:lang w:eastAsia="en-CA"/>
                <w:rPrChange w:id="173" w:author="Dawn MacIsaac" w:date="2021-12-01T09:47:00Z">
                  <w:rPr>
                    <w:color w:val="000000"/>
                    <w:lang w:eastAsia="en-CA"/>
                  </w:rPr>
                </w:rPrChange>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765AF7" w:rsidRDefault="00D55118" w:rsidP="009C7AE3">
            <w:pPr>
              <w:spacing w:line="240" w:lineRule="auto"/>
              <w:jc w:val="center"/>
              <w:rPr>
                <w:color w:val="000000"/>
                <w:sz w:val="20"/>
                <w:szCs w:val="20"/>
                <w:lang w:eastAsia="en-CA"/>
                <w:rPrChange w:id="174" w:author="Dawn MacIsaac" w:date="2021-12-01T09:47:00Z">
                  <w:rPr>
                    <w:color w:val="000000"/>
                    <w:lang w:eastAsia="en-CA"/>
                  </w:rPr>
                </w:rPrChange>
              </w:rPr>
            </w:pPr>
            <w:r w:rsidRPr="00765AF7">
              <w:rPr>
                <w:color w:val="000000"/>
                <w:sz w:val="20"/>
                <w:szCs w:val="20"/>
                <w:lang w:eastAsia="en-CA"/>
                <w:rPrChange w:id="175" w:author="Dawn MacIsaac" w:date="2021-12-01T09:47:00Z">
                  <w:rPr>
                    <w:color w:val="000000"/>
                    <w:lang w:eastAsia="en-CA"/>
                  </w:rPr>
                </w:rPrChange>
              </w:rPr>
              <w:t>Hour of the Day (x</w:t>
            </w:r>
            <w:r w:rsidRPr="00765AF7">
              <w:rPr>
                <w:color w:val="000000"/>
                <w:sz w:val="20"/>
                <w:szCs w:val="20"/>
                <w:vertAlign w:val="subscript"/>
                <w:lang w:eastAsia="en-CA"/>
                <w:rPrChange w:id="176" w:author="Dawn MacIsaac" w:date="2021-12-01T09:47:00Z">
                  <w:rPr>
                    <w:color w:val="000000"/>
                    <w:vertAlign w:val="subscript"/>
                    <w:lang w:eastAsia="en-CA"/>
                  </w:rPr>
                </w:rPrChange>
              </w:rPr>
              <w:t>2</w:t>
            </w:r>
            <w:r w:rsidRPr="00765AF7">
              <w:rPr>
                <w:color w:val="000000"/>
                <w:sz w:val="20"/>
                <w:szCs w:val="20"/>
                <w:lang w:eastAsia="en-CA"/>
                <w:rPrChange w:id="177" w:author="Dawn MacIsaac" w:date="2021-12-01T09:47:00Z">
                  <w:rPr>
                    <w:color w:val="000000"/>
                    <w:lang w:eastAsia="en-CA"/>
                  </w:rPr>
                </w:rPrChange>
              </w:rPr>
              <w:t>)</w:t>
            </w:r>
          </w:p>
        </w:tc>
        <w:tc>
          <w:tcPr>
            <w:tcW w:w="0" w:type="auto"/>
            <w:shd w:val="clear" w:color="auto" w:fill="auto"/>
            <w:noWrap/>
            <w:vAlign w:val="bottom"/>
            <w:hideMark/>
          </w:tcPr>
          <w:p w14:paraId="0E55EFED" w14:textId="77777777" w:rsidR="00D55118" w:rsidRPr="00765AF7" w:rsidRDefault="00D55118" w:rsidP="009C7AE3">
            <w:pPr>
              <w:spacing w:line="240" w:lineRule="auto"/>
              <w:jc w:val="center"/>
              <w:rPr>
                <w:color w:val="000000"/>
                <w:sz w:val="20"/>
                <w:szCs w:val="20"/>
                <w:lang w:eastAsia="en-CA"/>
                <w:rPrChange w:id="178" w:author="Dawn MacIsaac" w:date="2021-12-01T09:47:00Z">
                  <w:rPr>
                    <w:color w:val="000000"/>
                    <w:lang w:eastAsia="en-CA"/>
                  </w:rPr>
                </w:rPrChange>
              </w:rPr>
            </w:pPr>
            <w:r w:rsidRPr="00765AF7">
              <w:rPr>
                <w:color w:val="000000"/>
                <w:sz w:val="20"/>
                <w:szCs w:val="20"/>
                <w:lang w:eastAsia="en-CA"/>
                <w:rPrChange w:id="179" w:author="Dawn MacIsaac" w:date="2021-12-01T09:47:00Z">
                  <w:rPr>
                    <w:color w:val="000000"/>
                    <w:lang w:eastAsia="en-CA"/>
                  </w:rPr>
                </w:rPrChange>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765AF7" w:rsidRDefault="00D55118" w:rsidP="009C7AE3">
            <w:pPr>
              <w:spacing w:line="240" w:lineRule="auto"/>
              <w:jc w:val="center"/>
              <w:rPr>
                <w:color w:val="000000"/>
                <w:sz w:val="20"/>
                <w:szCs w:val="20"/>
                <w:lang w:eastAsia="en-CA"/>
                <w:rPrChange w:id="180" w:author="Dawn MacIsaac" w:date="2021-12-01T09:47:00Z">
                  <w:rPr>
                    <w:color w:val="000000"/>
                    <w:lang w:eastAsia="en-CA"/>
                  </w:rPr>
                </w:rPrChange>
              </w:rPr>
            </w:pPr>
            <w:r w:rsidRPr="00765AF7">
              <w:rPr>
                <w:color w:val="000000"/>
                <w:sz w:val="20"/>
                <w:szCs w:val="20"/>
                <w:lang w:eastAsia="en-CA"/>
                <w:rPrChange w:id="181" w:author="Dawn MacIsaac" w:date="2021-12-01T09:47:00Z">
                  <w:rPr>
                    <w:color w:val="000000"/>
                    <w:lang w:eastAsia="en-CA"/>
                  </w:rPr>
                </w:rPrChange>
              </w:rPr>
              <w:t>Month of the Year (x</w:t>
            </w:r>
            <w:r w:rsidRPr="00765AF7">
              <w:rPr>
                <w:color w:val="000000"/>
                <w:sz w:val="20"/>
                <w:szCs w:val="20"/>
                <w:vertAlign w:val="subscript"/>
                <w:lang w:eastAsia="en-CA"/>
                <w:rPrChange w:id="182" w:author="Dawn MacIsaac" w:date="2021-12-01T09:47:00Z">
                  <w:rPr>
                    <w:color w:val="000000"/>
                    <w:vertAlign w:val="subscript"/>
                    <w:lang w:eastAsia="en-CA"/>
                  </w:rPr>
                </w:rPrChange>
              </w:rPr>
              <w:t>3</w:t>
            </w:r>
            <w:r w:rsidRPr="00765AF7">
              <w:rPr>
                <w:color w:val="000000"/>
                <w:sz w:val="20"/>
                <w:szCs w:val="20"/>
                <w:lang w:eastAsia="en-CA"/>
                <w:rPrChange w:id="183" w:author="Dawn MacIsaac" w:date="2021-12-01T09:47:00Z">
                  <w:rPr>
                    <w:color w:val="000000"/>
                    <w:lang w:eastAsia="en-CA"/>
                  </w:rPr>
                </w:rPrChange>
              </w:rPr>
              <w:t>)</w:t>
            </w:r>
          </w:p>
        </w:tc>
        <w:tc>
          <w:tcPr>
            <w:tcW w:w="0" w:type="auto"/>
            <w:shd w:val="clear" w:color="auto" w:fill="auto"/>
            <w:noWrap/>
            <w:vAlign w:val="bottom"/>
            <w:hideMark/>
          </w:tcPr>
          <w:p w14:paraId="2FBA00A9" w14:textId="77777777" w:rsidR="00D55118" w:rsidRPr="00765AF7" w:rsidRDefault="00D55118" w:rsidP="009C7AE3">
            <w:pPr>
              <w:spacing w:line="240" w:lineRule="auto"/>
              <w:jc w:val="center"/>
              <w:rPr>
                <w:color w:val="000000"/>
                <w:sz w:val="20"/>
                <w:szCs w:val="20"/>
                <w:lang w:eastAsia="en-CA"/>
                <w:rPrChange w:id="184" w:author="Dawn MacIsaac" w:date="2021-12-01T09:47:00Z">
                  <w:rPr>
                    <w:color w:val="000000"/>
                    <w:lang w:eastAsia="en-CA"/>
                  </w:rPr>
                </w:rPrChange>
              </w:rPr>
            </w:pPr>
            <w:r w:rsidRPr="00765AF7">
              <w:rPr>
                <w:color w:val="000000"/>
                <w:sz w:val="20"/>
                <w:szCs w:val="20"/>
                <w:lang w:eastAsia="en-CA"/>
                <w:rPrChange w:id="185" w:author="Dawn MacIsaac" w:date="2021-12-01T09:47:00Z">
                  <w:rPr>
                    <w:color w:val="000000"/>
                    <w:lang w:eastAsia="en-CA"/>
                  </w:rPr>
                </w:rPrChange>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765AF7" w:rsidRDefault="00D55118" w:rsidP="009C7AE3">
            <w:pPr>
              <w:spacing w:line="240" w:lineRule="auto"/>
              <w:jc w:val="center"/>
              <w:rPr>
                <w:color w:val="000000"/>
                <w:sz w:val="20"/>
                <w:szCs w:val="20"/>
                <w:lang w:eastAsia="en-CA"/>
                <w:rPrChange w:id="186" w:author="Dawn MacIsaac" w:date="2021-12-01T09:47:00Z">
                  <w:rPr>
                    <w:color w:val="000000"/>
                    <w:lang w:eastAsia="en-CA"/>
                  </w:rPr>
                </w:rPrChange>
              </w:rPr>
            </w:pPr>
            <w:r w:rsidRPr="00765AF7">
              <w:rPr>
                <w:color w:val="000000"/>
                <w:sz w:val="20"/>
                <w:szCs w:val="20"/>
                <w:lang w:eastAsia="en-CA"/>
                <w:rPrChange w:id="187" w:author="Dawn MacIsaac" w:date="2021-12-01T09:47:00Z">
                  <w:rPr>
                    <w:color w:val="000000"/>
                    <w:lang w:eastAsia="en-CA"/>
                  </w:rPr>
                </w:rPrChange>
              </w:rPr>
              <w:t>Day of the Week (x</w:t>
            </w:r>
            <w:r w:rsidRPr="00765AF7">
              <w:rPr>
                <w:color w:val="000000"/>
                <w:sz w:val="20"/>
                <w:szCs w:val="20"/>
                <w:vertAlign w:val="subscript"/>
                <w:lang w:eastAsia="en-CA"/>
                <w:rPrChange w:id="188" w:author="Dawn MacIsaac" w:date="2021-12-01T09:47:00Z">
                  <w:rPr>
                    <w:color w:val="000000"/>
                    <w:vertAlign w:val="subscript"/>
                    <w:lang w:eastAsia="en-CA"/>
                  </w:rPr>
                </w:rPrChange>
              </w:rPr>
              <w:t>4</w:t>
            </w:r>
            <w:r w:rsidRPr="00765AF7">
              <w:rPr>
                <w:color w:val="000000"/>
                <w:sz w:val="20"/>
                <w:szCs w:val="20"/>
                <w:lang w:eastAsia="en-CA"/>
                <w:rPrChange w:id="189" w:author="Dawn MacIsaac" w:date="2021-12-01T09:47:00Z">
                  <w:rPr>
                    <w:color w:val="000000"/>
                    <w:lang w:eastAsia="en-CA"/>
                  </w:rPr>
                </w:rPrChange>
              </w:rPr>
              <w:t>)</w:t>
            </w:r>
          </w:p>
        </w:tc>
        <w:tc>
          <w:tcPr>
            <w:tcW w:w="0" w:type="auto"/>
            <w:shd w:val="clear" w:color="auto" w:fill="auto"/>
            <w:noWrap/>
            <w:vAlign w:val="bottom"/>
            <w:hideMark/>
          </w:tcPr>
          <w:p w14:paraId="78FDCCB9" w14:textId="24B437B6" w:rsidR="00D55118" w:rsidRPr="00765AF7" w:rsidRDefault="00D55118" w:rsidP="009C7AE3">
            <w:pPr>
              <w:spacing w:line="240" w:lineRule="auto"/>
              <w:jc w:val="center"/>
              <w:rPr>
                <w:color w:val="000000"/>
                <w:sz w:val="20"/>
                <w:szCs w:val="20"/>
                <w:lang w:eastAsia="en-CA"/>
                <w:rPrChange w:id="190" w:author="Dawn MacIsaac" w:date="2021-12-01T09:47:00Z">
                  <w:rPr>
                    <w:color w:val="000000"/>
                    <w:lang w:eastAsia="en-CA"/>
                  </w:rPr>
                </w:rPrChange>
              </w:rPr>
            </w:pPr>
            <w:r w:rsidRPr="00765AF7">
              <w:rPr>
                <w:color w:val="000000"/>
                <w:sz w:val="20"/>
                <w:szCs w:val="20"/>
                <w:lang w:eastAsia="en-CA"/>
                <w:rPrChange w:id="191" w:author="Dawn MacIsaac" w:date="2021-12-01T09:47:00Z">
                  <w:rPr>
                    <w:color w:val="000000"/>
                    <w:lang w:eastAsia="en-CA"/>
                  </w:rPr>
                </w:rPrChange>
              </w:rPr>
              <w:t>Sunday is</w:t>
            </w:r>
            <w:r w:rsidR="002936EF" w:rsidRPr="00765AF7">
              <w:rPr>
                <w:color w:val="000000"/>
                <w:sz w:val="20"/>
                <w:szCs w:val="20"/>
                <w:lang w:eastAsia="en-CA"/>
                <w:rPrChange w:id="192" w:author="Dawn MacIsaac" w:date="2021-12-01T09:47:00Z">
                  <w:rPr>
                    <w:color w:val="000000"/>
                    <w:lang w:eastAsia="en-CA"/>
                  </w:rPr>
                </w:rPrChange>
              </w:rPr>
              <w:t xml:space="preserve"> </w:t>
            </w:r>
            <w:r w:rsidRPr="00765AF7">
              <w:rPr>
                <w:color w:val="000000"/>
                <w:sz w:val="20"/>
                <w:szCs w:val="20"/>
                <w:lang w:eastAsia="en-CA"/>
                <w:rPrChange w:id="193" w:author="Dawn MacIsaac" w:date="2021-12-01T09:47:00Z">
                  <w:rPr>
                    <w:color w:val="000000"/>
                    <w:lang w:eastAsia="en-CA"/>
                  </w:rPr>
                </w:rPrChange>
              </w:rPr>
              <w:t>1, …,</w:t>
            </w:r>
            <w:r w:rsidR="009C7AE3" w:rsidRPr="00765AF7">
              <w:rPr>
                <w:color w:val="000000"/>
                <w:sz w:val="20"/>
                <w:szCs w:val="20"/>
                <w:lang w:eastAsia="en-CA"/>
                <w:rPrChange w:id="194" w:author="Dawn MacIsaac" w:date="2021-12-01T09:47:00Z">
                  <w:rPr>
                    <w:color w:val="000000"/>
                    <w:lang w:eastAsia="en-CA"/>
                  </w:rPr>
                </w:rPrChange>
              </w:rPr>
              <w:t xml:space="preserve"> </w:t>
            </w:r>
            <w:r w:rsidRPr="00765AF7">
              <w:rPr>
                <w:color w:val="000000"/>
                <w:sz w:val="20"/>
                <w:szCs w:val="20"/>
                <w:lang w:eastAsia="en-CA"/>
                <w:rPrChange w:id="195" w:author="Dawn MacIsaac" w:date="2021-12-01T09:47:00Z">
                  <w:rPr>
                    <w:color w:val="000000"/>
                    <w:lang w:eastAsia="en-CA"/>
                  </w:rPr>
                </w:rPrChange>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765AF7" w:rsidRDefault="00D55118" w:rsidP="009C7AE3">
            <w:pPr>
              <w:spacing w:line="240" w:lineRule="auto"/>
              <w:jc w:val="center"/>
              <w:rPr>
                <w:color w:val="000000"/>
                <w:sz w:val="20"/>
                <w:szCs w:val="20"/>
                <w:lang w:eastAsia="en-CA"/>
                <w:rPrChange w:id="196" w:author="Dawn MacIsaac" w:date="2021-12-01T09:47:00Z">
                  <w:rPr>
                    <w:color w:val="000000"/>
                    <w:lang w:eastAsia="en-CA"/>
                  </w:rPr>
                </w:rPrChange>
              </w:rPr>
            </w:pPr>
            <w:r w:rsidRPr="00765AF7">
              <w:rPr>
                <w:color w:val="000000"/>
                <w:sz w:val="20"/>
                <w:szCs w:val="20"/>
                <w:lang w:eastAsia="en-CA"/>
                <w:rPrChange w:id="197" w:author="Dawn MacIsaac" w:date="2021-12-01T09:47:00Z">
                  <w:rPr>
                    <w:color w:val="000000"/>
                    <w:lang w:eastAsia="en-CA"/>
                  </w:rPr>
                </w:rPrChange>
              </w:rPr>
              <w:t>Weekend Indicator (x</w:t>
            </w:r>
            <w:r w:rsidRPr="00765AF7">
              <w:rPr>
                <w:color w:val="000000"/>
                <w:sz w:val="20"/>
                <w:szCs w:val="20"/>
                <w:vertAlign w:val="subscript"/>
                <w:lang w:eastAsia="en-CA"/>
                <w:rPrChange w:id="198" w:author="Dawn MacIsaac" w:date="2021-12-01T09:47:00Z">
                  <w:rPr>
                    <w:color w:val="000000"/>
                    <w:vertAlign w:val="subscript"/>
                    <w:lang w:eastAsia="en-CA"/>
                  </w:rPr>
                </w:rPrChange>
              </w:rPr>
              <w:t>5</w:t>
            </w:r>
            <w:r w:rsidRPr="00765AF7">
              <w:rPr>
                <w:color w:val="000000"/>
                <w:sz w:val="20"/>
                <w:szCs w:val="20"/>
                <w:lang w:eastAsia="en-CA"/>
                <w:rPrChange w:id="199" w:author="Dawn MacIsaac" w:date="2021-12-01T09:47:00Z">
                  <w:rPr>
                    <w:color w:val="000000"/>
                    <w:lang w:eastAsia="en-CA"/>
                  </w:rPr>
                </w:rPrChange>
              </w:rPr>
              <w:t>)</w:t>
            </w:r>
          </w:p>
        </w:tc>
        <w:tc>
          <w:tcPr>
            <w:tcW w:w="0" w:type="auto"/>
            <w:shd w:val="clear" w:color="auto" w:fill="auto"/>
            <w:noWrap/>
            <w:vAlign w:val="bottom"/>
            <w:hideMark/>
          </w:tcPr>
          <w:p w14:paraId="01A18CCA" w14:textId="77777777" w:rsidR="00D55118" w:rsidRPr="00765AF7" w:rsidRDefault="00D55118" w:rsidP="009C7AE3">
            <w:pPr>
              <w:spacing w:line="240" w:lineRule="auto"/>
              <w:jc w:val="center"/>
              <w:rPr>
                <w:color w:val="000000"/>
                <w:sz w:val="20"/>
                <w:szCs w:val="20"/>
                <w:lang w:eastAsia="en-CA"/>
                <w:rPrChange w:id="200" w:author="Dawn MacIsaac" w:date="2021-12-01T09:47:00Z">
                  <w:rPr>
                    <w:color w:val="000000"/>
                    <w:lang w:eastAsia="en-CA"/>
                  </w:rPr>
                </w:rPrChange>
              </w:rPr>
            </w:pPr>
            <w:r w:rsidRPr="00765AF7">
              <w:rPr>
                <w:color w:val="000000"/>
                <w:sz w:val="20"/>
                <w:szCs w:val="20"/>
                <w:lang w:eastAsia="en-CA"/>
                <w:rPrChange w:id="201" w:author="Dawn MacIsaac" w:date="2021-12-01T09:47:00Z">
                  <w:rPr>
                    <w:color w:val="000000"/>
                    <w:lang w:eastAsia="en-CA"/>
                  </w:rPr>
                </w:rPrChange>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765AF7" w:rsidRDefault="00D55118" w:rsidP="009C7AE3">
            <w:pPr>
              <w:spacing w:line="240" w:lineRule="auto"/>
              <w:jc w:val="center"/>
              <w:rPr>
                <w:color w:val="000000"/>
                <w:sz w:val="20"/>
                <w:szCs w:val="20"/>
                <w:lang w:eastAsia="en-CA"/>
                <w:rPrChange w:id="202" w:author="Dawn MacIsaac" w:date="2021-12-01T09:47:00Z">
                  <w:rPr>
                    <w:color w:val="000000"/>
                    <w:lang w:eastAsia="en-CA"/>
                  </w:rPr>
                </w:rPrChange>
              </w:rPr>
            </w:pPr>
            <w:r w:rsidRPr="00765AF7">
              <w:rPr>
                <w:color w:val="000000"/>
                <w:sz w:val="20"/>
                <w:szCs w:val="20"/>
                <w:lang w:eastAsia="en-CA"/>
                <w:rPrChange w:id="203" w:author="Dawn MacIsaac" w:date="2021-12-01T09:47:00Z">
                  <w:rPr>
                    <w:color w:val="000000"/>
                    <w:lang w:eastAsia="en-CA"/>
                  </w:rPr>
                </w:rPrChange>
              </w:rPr>
              <w:t xml:space="preserve">Maximum Hourly Demand </w:t>
            </w:r>
            <w:r w:rsidR="005C41C5" w:rsidRPr="00765AF7">
              <w:rPr>
                <w:color w:val="000000"/>
                <w:sz w:val="20"/>
                <w:szCs w:val="20"/>
                <w:lang w:eastAsia="en-CA"/>
                <w:rPrChange w:id="204" w:author="Dawn MacIsaac" w:date="2021-12-01T09:47:00Z">
                  <w:rPr>
                    <w:color w:val="000000"/>
                    <w:lang w:eastAsia="en-CA"/>
                  </w:rPr>
                </w:rPrChange>
              </w:rPr>
              <w:t>from</w:t>
            </w:r>
            <w:r w:rsidRPr="00765AF7">
              <w:rPr>
                <w:color w:val="000000"/>
                <w:sz w:val="20"/>
                <w:szCs w:val="20"/>
                <w:lang w:eastAsia="en-CA"/>
                <w:rPrChange w:id="205" w:author="Dawn MacIsaac" w:date="2021-12-01T09:47:00Z">
                  <w:rPr>
                    <w:color w:val="000000"/>
                    <w:lang w:eastAsia="en-CA"/>
                  </w:rPr>
                </w:rPrChange>
              </w:rPr>
              <w:t xml:space="preserve"> the Previous Day (x</w:t>
            </w:r>
            <w:r w:rsidRPr="00765AF7">
              <w:rPr>
                <w:color w:val="000000"/>
                <w:sz w:val="20"/>
                <w:szCs w:val="20"/>
                <w:vertAlign w:val="subscript"/>
                <w:lang w:eastAsia="en-CA"/>
                <w:rPrChange w:id="206" w:author="Dawn MacIsaac" w:date="2021-12-01T09:47:00Z">
                  <w:rPr>
                    <w:color w:val="000000"/>
                    <w:vertAlign w:val="subscript"/>
                    <w:lang w:eastAsia="en-CA"/>
                  </w:rPr>
                </w:rPrChange>
              </w:rPr>
              <w:t>6</w:t>
            </w:r>
            <w:r w:rsidRPr="00765AF7">
              <w:rPr>
                <w:color w:val="000000"/>
                <w:sz w:val="20"/>
                <w:szCs w:val="20"/>
                <w:lang w:eastAsia="en-CA"/>
                <w:rPrChange w:id="207" w:author="Dawn MacIsaac" w:date="2021-12-01T09:47:00Z">
                  <w:rPr>
                    <w:color w:val="000000"/>
                    <w:lang w:eastAsia="en-CA"/>
                  </w:rPr>
                </w:rPrChange>
              </w:rPr>
              <w:t>)</w:t>
            </w:r>
          </w:p>
        </w:tc>
        <w:tc>
          <w:tcPr>
            <w:tcW w:w="0" w:type="auto"/>
            <w:shd w:val="clear" w:color="auto" w:fill="auto"/>
            <w:noWrap/>
            <w:vAlign w:val="bottom"/>
            <w:hideMark/>
          </w:tcPr>
          <w:p w14:paraId="0DABBA0D" w14:textId="77777777" w:rsidR="00D55118" w:rsidRPr="00765AF7" w:rsidRDefault="00D55118" w:rsidP="009C7AE3">
            <w:pPr>
              <w:spacing w:line="240" w:lineRule="auto"/>
              <w:jc w:val="center"/>
              <w:rPr>
                <w:color w:val="000000"/>
                <w:sz w:val="20"/>
                <w:szCs w:val="20"/>
                <w:lang w:eastAsia="en-CA"/>
                <w:rPrChange w:id="208" w:author="Dawn MacIsaac" w:date="2021-12-01T09:47:00Z">
                  <w:rPr>
                    <w:color w:val="000000"/>
                    <w:lang w:eastAsia="en-CA"/>
                  </w:rPr>
                </w:rPrChange>
              </w:rPr>
            </w:pPr>
            <w:r w:rsidRPr="00765AF7">
              <w:rPr>
                <w:color w:val="000000"/>
                <w:sz w:val="20"/>
                <w:szCs w:val="20"/>
                <w:lang w:eastAsia="en-CA"/>
                <w:rPrChange w:id="209" w:author="Dawn MacIsaac" w:date="2021-12-01T09:47:00Z">
                  <w:rPr>
                    <w:color w:val="000000"/>
                    <w:lang w:eastAsia="en-CA"/>
                  </w:rPr>
                </w:rPrChange>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765AF7" w:rsidRDefault="00D55118" w:rsidP="009C7AE3">
            <w:pPr>
              <w:spacing w:line="240" w:lineRule="auto"/>
              <w:jc w:val="center"/>
              <w:rPr>
                <w:color w:val="000000"/>
                <w:sz w:val="20"/>
                <w:szCs w:val="20"/>
                <w:lang w:eastAsia="en-CA"/>
                <w:rPrChange w:id="210" w:author="Dawn MacIsaac" w:date="2021-12-01T09:47:00Z">
                  <w:rPr>
                    <w:color w:val="000000"/>
                    <w:lang w:eastAsia="en-CA"/>
                  </w:rPr>
                </w:rPrChange>
              </w:rPr>
            </w:pPr>
            <w:r w:rsidRPr="00765AF7">
              <w:rPr>
                <w:color w:val="000000"/>
                <w:sz w:val="20"/>
                <w:szCs w:val="20"/>
                <w:lang w:eastAsia="en-CA"/>
                <w:rPrChange w:id="211" w:author="Dawn MacIsaac" w:date="2021-12-01T09:47:00Z">
                  <w:rPr>
                    <w:color w:val="000000"/>
                    <w:lang w:eastAsia="en-CA"/>
                  </w:rPr>
                </w:rPrChange>
              </w:rPr>
              <w:t xml:space="preserve">Minimum Hourly Demand </w:t>
            </w:r>
            <w:r w:rsidR="005C41C5" w:rsidRPr="00765AF7">
              <w:rPr>
                <w:color w:val="000000"/>
                <w:sz w:val="20"/>
                <w:szCs w:val="20"/>
                <w:lang w:eastAsia="en-CA"/>
                <w:rPrChange w:id="212" w:author="Dawn MacIsaac" w:date="2021-12-01T09:47:00Z">
                  <w:rPr>
                    <w:color w:val="000000"/>
                    <w:lang w:eastAsia="en-CA"/>
                  </w:rPr>
                </w:rPrChange>
              </w:rPr>
              <w:t>from</w:t>
            </w:r>
            <w:r w:rsidRPr="00765AF7">
              <w:rPr>
                <w:color w:val="000000"/>
                <w:sz w:val="20"/>
                <w:szCs w:val="20"/>
                <w:lang w:eastAsia="en-CA"/>
                <w:rPrChange w:id="213" w:author="Dawn MacIsaac" w:date="2021-12-01T09:47:00Z">
                  <w:rPr>
                    <w:color w:val="000000"/>
                    <w:lang w:eastAsia="en-CA"/>
                  </w:rPr>
                </w:rPrChange>
              </w:rPr>
              <w:t xml:space="preserve"> the Previous Day (x</w:t>
            </w:r>
            <w:r w:rsidRPr="00765AF7">
              <w:rPr>
                <w:color w:val="000000"/>
                <w:sz w:val="20"/>
                <w:szCs w:val="20"/>
                <w:vertAlign w:val="subscript"/>
                <w:lang w:eastAsia="en-CA"/>
                <w:rPrChange w:id="214" w:author="Dawn MacIsaac" w:date="2021-12-01T09:47:00Z">
                  <w:rPr>
                    <w:color w:val="000000"/>
                    <w:vertAlign w:val="subscript"/>
                    <w:lang w:eastAsia="en-CA"/>
                  </w:rPr>
                </w:rPrChange>
              </w:rPr>
              <w:t>7</w:t>
            </w:r>
            <w:r w:rsidRPr="00765AF7">
              <w:rPr>
                <w:color w:val="000000"/>
                <w:sz w:val="20"/>
                <w:szCs w:val="20"/>
                <w:lang w:eastAsia="en-CA"/>
                <w:rPrChange w:id="215" w:author="Dawn MacIsaac" w:date="2021-12-01T09:47:00Z">
                  <w:rPr>
                    <w:color w:val="000000"/>
                    <w:lang w:eastAsia="en-CA"/>
                  </w:rPr>
                </w:rPrChange>
              </w:rPr>
              <w:t>)</w:t>
            </w:r>
          </w:p>
        </w:tc>
        <w:tc>
          <w:tcPr>
            <w:tcW w:w="0" w:type="auto"/>
            <w:shd w:val="clear" w:color="auto" w:fill="auto"/>
            <w:noWrap/>
            <w:vAlign w:val="bottom"/>
            <w:hideMark/>
          </w:tcPr>
          <w:p w14:paraId="17893221" w14:textId="77777777" w:rsidR="00D55118" w:rsidRPr="00765AF7" w:rsidRDefault="00D55118" w:rsidP="009C7AE3">
            <w:pPr>
              <w:spacing w:line="240" w:lineRule="auto"/>
              <w:jc w:val="center"/>
              <w:rPr>
                <w:color w:val="000000"/>
                <w:sz w:val="20"/>
                <w:szCs w:val="20"/>
                <w:lang w:eastAsia="en-CA"/>
                <w:rPrChange w:id="216" w:author="Dawn MacIsaac" w:date="2021-12-01T09:47:00Z">
                  <w:rPr>
                    <w:color w:val="000000"/>
                    <w:lang w:eastAsia="en-CA"/>
                  </w:rPr>
                </w:rPrChange>
              </w:rPr>
            </w:pPr>
            <w:r w:rsidRPr="00765AF7">
              <w:rPr>
                <w:color w:val="000000"/>
                <w:sz w:val="20"/>
                <w:szCs w:val="20"/>
                <w:lang w:eastAsia="en-CA"/>
                <w:rPrChange w:id="217" w:author="Dawn MacIsaac" w:date="2021-12-01T09:47:00Z">
                  <w:rPr>
                    <w:color w:val="000000"/>
                    <w:lang w:eastAsia="en-CA"/>
                  </w:rPr>
                </w:rPrChange>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765AF7" w:rsidRDefault="00D55118" w:rsidP="009C7AE3">
            <w:pPr>
              <w:spacing w:line="240" w:lineRule="auto"/>
              <w:jc w:val="center"/>
              <w:rPr>
                <w:color w:val="000000"/>
                <w:sz w:val="20"/>
                <w:szCs w:val="20"/>
                <w:lang w:eastAsia="en-CA"/>
                <w:rPrChange w:id="218" w:author="Dawn MacIsaac" w:date="2021-12-01T09:47:00Z">
                  <w:rPr>
                    <w:color w:val="000000"/>
                    <w:lang w:eastAsia="en-CA"/>
                  </w:rPr>
                </w:rPrChange>
              </w:rPr>
            </w:pPr>
            <w:r w:rsidRPr="00765AF7">
              <w:rPr>
                <w:color w:val="000000"/>
                <w:sz w:val="20"/>
                <w:szCs w:val="20"/>
                <w:lang w:eastAsia="en-CA"/>
                <w:rPrChange w:id="219" w:author="Dawn MacIsaac" w:date="2021-12-01T09:47:00Z">
                  <w:rPr>
                    <w:color w:val="000000"/>
                    <w:lang w:eastAsia="en-CA"/>
                  </w:rPr>
                </w:rPrChange>
              </w:rPr>
              <w:t xml:space="preserve">Average Hourly Demand </w:t>
            </w:r>
            <w:r w:rsidR="005C41C5" w:rsidRPr="00765AF7">
              <w:rPr>
                <w:color w:val="000000"/>
                <w:sz w:val="20"/>
                <w:szCs w:val="20"/>
                <w:lang w:eastAsia="en-CA"/>
                <w:rPrChange w:id="220" w:author="Dawn MacIsaac" w:date="2021-12-01T09:47:00Z">
                  <w:rPr>
                    <w:color w:val="000000"/>
                    <w:lang w:eastAsia="en-CA"/>
                  </w:rPr>
                </w:rPrChange>
              </w:rPr>
              <w:t>from</w:t>
            </w:r>
            <w:r w:rsidRPr="00765AF7">
              <w:rPr>
                <w:color w:val="000000"/>
                <w:sz w:val="20"/>
                <w:szCs w:val="20"/>
                <w:lang w:eastAsia="en-CA"/>
                <w:rPrChange w:id="221" w:author="Dawn MacIsaac" w:date="2021-12-01T09:47:00Z">
                  <w:rPr>
                    <w:color w:val="000000"/>
                    <w:lang w:eastAsia="en-CA"/>
                  </w:rPr>
                </w:rPrChange>
              </w:rPr>
              <w:t xml:space="preserve"> the Previous Day (x</w:t>
            </w:r>
            <w:r w:rsidRPr="00765AF7">
              <w:rPr>
                <w:color w:val="000000"/>
                <w:sz w:val="20"/>
                <w:szCs w:val="20"/>
                <w:vertAlign w:val="subscript"/>
                <w:lang w:eastAsia="en-CA"/>
                <w:rPrChange w:id="222" w:author="Dawn MacIsaac" w:date="2021-12-01T09:47:00Z">
                  <w:rPr>
                    <w:color w:val="000000"/>
                    <w:vertAlign w:val="subscript"/>
                    <w:lang w:eastAsia="en-CA"/>
                  </w:rPr>
                </w:rPrChange>
              </w:rPr>
              <w:t>8</w:t>
            </w:r>
            <w:r w:rsidRPr="00765AF7">
              <w:rPr>
                <w:color w:val="000000"/>
                <w:sz w:val="20"/>
                <w:szCs w:val="20"/>
                <w:lang w:eastAsia="en-CA"/>
                <w:rPrChange w:id="223" w:author="Dawn MacIsaac" w:date="2021-12-01T09:47:00Z">
                  <w:rPr>
                    <w:color w:val="000000"/>
                    <w:lang w:eastAsia="en-CA"/>
                  </w:rPr>
                </w:rPrChange>
              </w:rPr>
              <w:t>)</w:t>
            </w:r>
          </w:p>
        </w:tc>
        <w:tc>
          <w:tcPr>
            <w:tcW w:w="0" w:type="auto"/>
            <w:shd w:val="clear" w:color="auto" w:fill="auto"/>
            <w:noWrap/>
            <w:vAlign w:val="bottom"/>
            <w:hideMark/>
          </w:tcPr>
          <w:p w14:paraId="44D5BE49" w14:textId="77777777" w:rsidR="00D55118" w:rsidRPr="00765AF7" w:rsidRDefault="00D55118" w:rsidP="009C7AE3">
            <w:pPr>
              <w:spacing w:line="240" w:lineRule="auto"/>
              <w:jc w:val="center"/>
              <w:rPr>
                <w:color w:val="000000"/>
                <w:sz w:val="20"/>
                <w:szCs w:val="20"/>
                <w:lang w:eastAsia="en-CA"/>
                <w:rPrChange w:id="224" w:author="Dawn MacIsaac" w:date="2021-12-01T09:47:00Z">
                  <w:rPr>
                    <w:color w:val="000000"/>
                    <w:lang w:eastAsia="en-CA"/>
                  </w:rPr>
                </w:rPrChange>
              </w:rPr>
            </w:pPr>
            <w:r w:rsidRPr="00765AF7">
              <w:rPr>
                <w:color w:val="000000"/>
                <w:sz w:val="20"/>
                <w:szCs w:val="20"/>
                <w:lang w:eastAsia="en-CA"/>
                <w:rPrChange w:id="225" w:author="Dawn MacIsaac" w:date="2021-12-01T09:47:00Z">
                  <w:rPr>
                    <w:color w:val="000000"/>
                    <w:lang w:eastAsia="en-CA"/>
                  </w:rPr>
                </w:rPrChange>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765AF7" w:rsidRDefault="00D55118" w:rsidP="009C7AE3">
            <w:pPr>
              <w:spacing w:line="240" w:lineRule="auto"/>
              <w:jc w:val="center"/>
              <w:rPr>
                <w:color w:val="000000"/>
                <w:sz w:val="20"/>
                <w:szCs w:val="20"/>
                <w:lang w:eastAsia="en-CA"/>
                <w:rPrChange w:id="226" w:author="Dawn MacIsaac" w:date="2021-12-01T09:47:00Z">
                  <w:rPr>
                    <w:color w:val="000000"/>
                    <w:lang w:eastAsia="en-CA"/>
                  </w:rPr>
                </w:rPrChange>
              </w:rPr>
            </w:pPr>
            <w:r w:rsidRPr="00765AF7">
              <w:rPr>
                <w:color w:val="000000"/>
                <w:sz w:val="20"/>
                <w:szCs w:val="20"/>
                <w:lang w:eastAsia="en-CA"/>
                <w:rPrChange w:id="227" w:author="Dawn MacIsaac" w:date="2021-12-01T09:47:00Z">
                  <w:rPr>
                    <w:color w:val="000000"/>
                    <w:lang w:eastAsia="en-CA"/>
                  </w:rPr>
                </w:rPrChange>
              </w:rPr>
              <w:t>Load Demand Lag Value for Lag = 24 Hours (1 Day) (x</w:t>
            </w:r>
            <w:r w:rsidRPr="00765AF7">
              <w:rPr>
                <w:color w:val="000000"/>
                <w:sz w:val="20"/>
                <w:szCs w:val="20"/>
                <w:vertAlign w:val="subscript"/>
                <w:lang w:eastAsia="en-CA"/>
                <w:rPrChange w:id="228" w:author="Dawn MacIsaac" w:date="2021-12-01T09:47:00Z">
                  <w:rPr>
                    <w:color w:val="000000"/>
                    <w:vertAlign w:val="subscript"/>
                    <w:lang w:eastAsia="en-CA"/>
                  </w:rPr>
                </w:rPrChange>
              </w:rPr>
              <w:t>9</w:t>
            </w:r>
            <w:r w:rsidRPr="00765AF7">
              <w:rPr>
                <w:color w:val="000000"/>
                <w:sz w:val="20"/>
                <w:szCs w:val="20"/>
                <w:lang w:eastAsia="en-CA"/>
                <w:rPrChange w:id="229" w:author="Dawn MacIsaac" w:date="2021-12-01T09:47:00Z">
                  <w:rPr>
                    <w:color w:val="000000"/>
                    <w:lang w:eastAsia="en-CA"/>
                  </w:rPr>
                </w:rPrChange>
              </w:rPr>
              <w:t>)</w:t>
            </w:r>
          </w:p>
        </w:tc>
        <w:tc>
          <w:tcPr>
            <w:tcW w:w="0" w:type="auto"/>
            <w:shd w:val="clear" w:color="auto" w:fill="auto"/>
            <w:noWrap/>
            <w:vAlign w:val="bottom"/>
            <w:hideMark/>
          </w:tcPr>
          <w:p w14:paraId="1E2F9DE8" w14:textId="77777777" w:rsidR="00D55118" w:rsidRPr="00765AF7" w:rsidRDefault="00D55118" w:rsidP="009C7AE3">
            <w:pPr>
              <w:spacing w:line="240" w:lineRule="auto"/>
              <w:jc w:val="center"/>
              <w:rPr>
                <w:color w:val="000000"/>
                <w:sz w:val="20"/>
                <w:szCs w:val="20"/>
                <w:lang w:eastAsia="en-CA"/>
                <w:rPrChange w:id="230" w:author="Dawn MacIsaac" w:date="2021-12-01T09:47:00Z">
                  <w:rPr>
                    <w:color w:val="000000"/>
                    <w:lang w:eastAsia="en-CA"/>
                  </w:rPr>
                </w:rPrChange>
              </w:rPr>
            </w:pPr>
            <w:r w:rsidRPr="00765AF7">
              <w:rPr>
                <w:color w:val="000000"/>
                <w:sz w:val="20"/>
                <w:szCs w:val="20"/>
                <w:lang w:eastAsia="en-CA"/>
                <w:rPrChange w:id="231" w:author="Dawn MacIsaac" w:date="2021-12-01T09:47:00Z">
                  <w:rPr>
                    <w:color w:val="000000"/>
                    <w:lang w:eastAsia="en-CA"/>
                  </w:rPr>
                </w:rPrChange>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765AF7" w:rsidRDefault="00D55118" w:rsidP="009C7AE3">
            <w:pPr>
              <w:spacing w:line="240" w:lineRule="auto"/>
              <w:jc w:val="center"/>
              <w:rPr>
                <w:color w:val="000000"/>
                <w:sz w:val="20"/>
                <w:szCs w:val="20"/>
                <w:lang w:eastAsia="en-CA"/>
                <w:rPrChange w:id="232" w:author="Dawn MacIsaac" w:date="2021-12-01T09:47:00Z">
                  <w:rPr>
                    <w:color w:val="000000"/>
                    <w:lang w:eastAsia="en-CA"/>
                  </w:rPr>
                </w:rPrChange>
              </w:rPr>
            </w:pPr>
            <w:r w:rsidRPr="00765AF7">
              <w:rPr>
                <w:color w:val="000000"/>
                <w:sz w:val="20"/>
                <w:szCs w:val="20"/>
                <w:lang w:eastAsia="en-CA"/>
                <w:rPrChange w:id="233" w:author="Dawn MacIsaac" w:date="2021-12-01T09:47:00Z">
                  <w:rPr>
                    <w:color w:val="000000"/>
                    <w:lang w:eastAsia="en-CA"/>
                  </w:rPr>
                </w:rPrChange>
              </w:rPr>
              <w:t>Load Demand Lag Value for Lag = 168 Hours (1 Week) (x</w:t>
            </w:r>
            <w:r w:rsidRPr="00765AF7">
              <w:rPr>
                <w:color w:val="000000"/>
                <w:sz w:val="20"/>
                <w:szCs w:val="20"/>
                <w:vertAlign w:val="subscript"/>
                <w:lang w:eastAsia="en-CA"/>
                <w:rPrChange w:id="234" w:author="Dawn MacIsaac" w:date="2021-12-01T09:47:00Z">
                  <w:rPr>
                    <w:color w:val="000000"/>
                    <w:vertAlign w:val="subscript"/>
                    <w:lang w:eastAsia="en-CA"/>
                  </w:rPr>
                </w:rPrChange>
              </w:rPr>
              <w:t>10</w:t>
            </w:r>
            <w:r w:rsidRPr="00765AF7">
              <w:rPr>
                <w:color w:val="000000"/>
                <w:sz w:val="20"/>
                <w:szCs w:val="20"/>
                <w:lang w:eastAsia="en-CA"/>
                <w:rPrChange w:id="235" w:author="Dawn MacIsaac" w:date="2021-12-01T09:47:00Z">
                  <w:rPr>
                    <w:color w:val="000000"/>
                    <w:lang w:eastAsia="en-CA"/>
                  </w:rPr>
                </w:rPrChange>
              </w:rPr>
              <w:t>)</w:t>
            </w:r>
          </w:p>
        </w:tc>
        <w:tc>
          <w:tcPr>
            <w:tcW w:w="0" w:type="auto"/>
            <w:shd w:val="clear" w:color="auto" w:fill="auto"/>
            <w:noWrap/>
            <w:vAlign w:val="bottom"/>
            <w:hideMark/>
          </w:tcPr>
          <w:p w14:paraId="072A4A27" w14:textId="77777777" w:rsidR="00D55118" w:rsidRPr="00765AF7" w:rsidRDefault="00D55118" w:rsidP="009C7AE3">
            <w:pPr>
              <w:keepNext/>
              <w:spacing w:line="240" w:lineRule="auto"/>
              <w:jc w:val="center"/>
              <w:rPr>
                <w:color w:val="000000"/>
                <w:sz w:val="20"/>
                <w:szCs w:val="20"/>
                <w:lang w:eastAsia="en-CA"/>
                <w:rPrChange w:id="236" w:author="Dawn MacIsaac" w:date="2021-12-01T09:47:00Z">
                  <w:rPr>
                    <w:color w:val="000000"/>
                    <w:lang w:eastAsia="en-CA"/>
                  </w:rPr>
                </w:rPrChange>
              </w:rPr>
            </w:pPr>
            <w:r w:rsidRPr="00765AF7">
              <w:rPr>
                <w:color w:val="000000"/>
                <w:sz w:val="20"/>
                <w:szCs w:val="20"/>
                <w:lang w:eastAsia="en-CA"/>
                <w:rPrChange w:id="237" w:author="Dawn MacIsaac" w:date="2021-12-01T09:47:00Z">
                  <w:rPr>
                    <w:color w:val="000000"/>
                    <w:lang w:eastAsia="en-CA"/>
                  </w:rPr>
                </w:rPrChange>
              </w:rPr>
              <w:t>Load Demand</w:t>
            </w:r>
          </w:p>
        </w:tc>
      </w:tr>
    </w:tbl>
    <w:p w14:paraId="526B9580" w14:textId="670E0FE4" w:rsidR="004466DF" w:rsidRDefault="00C27247" w:rsidP="0090048A">
      <w:pPr>
        <w:pStyle w:val="Caption"/>
        <w:jc w:val="center"/>
      </w:pPr>
      <w:bookmarkStart w:id="238" w:name="_Toc88844494"/>
      <w:commentRangeStart w:id="239"/>
      <w:r>
        <w:lastRenderedPageBreak/>
        <w:t xml:space="preserve">Table </w:t>
      </w:r>
      <w:fldSimple w:instr=" SEQ Table \* ARABIC ">
        <w:r w:rsidR="00156EEA">
          <w:rPr>
            <w:noProof/>
          </w:rPr>
          <w:t>2</w:t>
        </w:r>
      </w:fldSimple>
      <w:r>
        <w:t xml:space="preserve"> - </w:t>
      </w:r>
      <w:r w:rsidRPr="00D0365A">
        <w:t xml:space="preserve">The </w:t>
      </w:r>
      <w:proofErr w:type="spellStart"/>
      <w:r w:rsidRPr="00D0365A">
        <w:t>MLR</w:t>
      </w:r>
      <w:proofErr w:type="spellEnd"/>
      <w:r w:rsidRPr="00D0365A">
        <w:t xml:space="preserve"> Forecaster's Independent Variables</w:t>
      </w:r>
      <w:bookmarkEnd w:id="238"/>
      <w:commentRangeEnd w:id="239"/>
      <w:r w:rsidR="00765AF7">
        <w:rPr>
          <w:rStyle w:val="CommentReference"/>
          <w:b w:val="0"/>
          <w:bCs w:val="0"/>
        </w:rPr>
        <w:commentReference w:id="239"/>
      </w:r>
    </w:p>
    <w:p w14:paraId="6679505B" w14:textId="679E4146" w:rsidR="007B1B42" w:rsidRDefault="007B1B42" w:rsidP="009E4D88">
      <w:pPr>
        <w:ind w:firstLine="288"/>
      </w:pPr>
      <w:commentRangeStart w:id="240"/>
      <w:r w:rsidRPr="007B1B42">
        <w:t>The model was trained using the fitted linear regression model</w:t>
      </w:r>
      <w:commentRangeEnd w:id="240"/>
      <w:r w:rsidR="00CD6169">
        <w:rPr>
          <w:rStyle w:val="CommentReference"/>
        </w:rPr>
        <w:commentReference w:id="240"/>
      </w:r>
      <w:r w:rsidRPr="007B1B42">
        <w:t xml:space="preserve"> </w:t>
      </w:r>
      <w:r>
        <w:fldChar w:fldCharType="begin" w:fldLock="1"/>
      </w:r>
      <w:r w:rsidR="008F54CB">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[173]","plainTextFormattedCitation":"[173]","previouslyFormattedCitation":"[173]"},"properties":{"noteIndex":0},"schema":"https://github.com/citation-style-language/schema/raw/master/csl-citation.json"}</w:instrText>
      </w:r>
      <w:r>
        <w:fldChar w:fldCharType="separate"/>
      </w:r>
      <w:r w:rsidR="008F54CB" w:rsidRPr="008F54CB">
        <w:rPr>
          <w:noProof/>
        </w:rPr>
        <w:t>[173]</w:t>
      </w:r>
      <w:r>
        <w:fldChar w:fldCharType="end"/>
      </w:r>
      <w:r w:rsidRPr="007B1B42">
        <w:t xml:space="preserve">. Fitting the model to the training data was performed using the ordinary least squares algorithm. </w:t>
      </w:r>
      <w:commentRangeStart w:id="241"/>
      <w:r w:rsidRPr="007B1B42">
        <w:t>The model was validated using fivefold cross validation</w:t>
      </w:r>
      <w:commentRangeEnd w:id="241"/>
      <w:r w:rsidR="009C1241">
        <w:rPr>
          <w:rStyle w:val="CommentReference"/>
        </w:rPr>
        <w:commentReference w:id="241"/>
      </w:r>
      <w:r w:rsidRPr="007B1B42">
        <w:t xml:space="preserve">. </w:t>
      </w:r>
      <w:del w:id="242" w:author="Dawn MacIsaac" w:date="2021-12-01T09:59:00Z">
        <w:r w:rsidRPr="007B1B42" w:rsidDel="009C1241">
          <w:delText>Following the model's generation</w:delText>
        </w:r>
      </w:del>
      <w:ins w:id="243" w:author="Dawn MacIsaac" w:date="2021-12-01T09:59:00Z">
        <w:r w:rsidR="009C1241">
          <w:t>Once the model was fully specified</w:t>
        </w:r>
      </w:ins>
      <w:r w:rsidRPr="007B1B42">
        <w:t xml:space="preserve">, it was used to forecast </w:t>
      </w:r>
      <w:ins w:id="244" w:author="Dawn MacIsaac" w:date="2021-12-01T10:00:00Z">
        <w:r w:rsidR="009C1241">
          <w:t xml:space="preserve">a </w:t>
        </w:r>
      </w:ins>
      <w:r w:rsidRPr="007B1B42">
        <w:t>value</w:t>
      </w:r>
      <w:del w:id="245" w:author="Dawn MacIsaac" w:date="2021-12-01T10:00:00Z">
        <w:r w:rsidRPr="007B1B42" w:rsidDel="009C1241">
          <w:delText>s</w:delText>
        </w:r>
      </w:del>
      <w:r w:rsidRPr="007B1B42">
        <w:t xml:space="preserve"> for </w:t>
      </w:r>
      <w:del w:id="246" w:author="Dawn MacIsaac" w:date="2021-12-01T10:00:00Z">
        <w:r w:rsidRPr="007B1B42" w:rsidDel="009C1241">
          <w:delText xml:space="preserve">each </w:delText>
        </w:r>
      </w:del>
      <w:ins w:id="247" w:author="Dawn MacIsaac" w:date="2021-12-01T10:00:00Z">
        <w:r w:rsidR="009C1241">
          <w:t>every</w:t>
        </w:r>
        <w:r w:rsidR="009C1241" w:rsidRPr="007B1B42">
          <w:t xml:space="preserve"> </w:t>
        </w:r>
      </w:ins>
      <w:r w:rsidRPr="007B1B42">
        <w:t xml:space="preserve">hour </w:t>
      </w:r>
      <w:del w:id="248" w:author="Dawn MacIsaac" w:date="2021-12-01T10:00:00Z">
        <w:r w:rsidRPr="007B1B42" w:rsidDel="009C1241">
          <w:delText xml:space="preserve">of </w:delText>
        </w:r>
      </w:del>
      <w:ins w:id="249" w:author="Dawn MacIsaac" w:date="2021-12-01T10:00:00Z">
        <w:r w:rsidR="009C1241">
          <w:t xml:space="preserve">in </w:t>
        </w:r>
      </w:ins>
      <w:r w:rsidRPr="007B1B42">
        <w:t>the test set.</w:t>
      </w:r>
    </w:p>
    <w:p w14:paraId="531756C0" w14:textId="2D8192C3" w:rsidR="00096339" w:rsidRDefault="00F407B3" w:rsidP="0080228C">
      <w:pPr>
        <w:pStyle w:val="Heading3"/>
      </w:pPr>
      <w:bookmarkStart w:id="250" w:name="_Toc88844447"/>
      <w:r>
        <w:t>3.</w:t>
      </w:r>
      <w:r w:rsidR="00EE7D05">
        <w:t>2</w:t>
      </w:r>
      <w:r>
        <w:t>.</w:t>
      </w:r>
      <w:r w:rsidR="00EE7D05">
        <w:t>3</w:t>
      </w:r>
      <w:r w:rsidR="0080228C">
        <w:t xml:space="preserve"> The</w:t>
      </w:r>
      <w:r>
        <w:t xml:space="preserve"> </w:t>
      </w:r>
      <w:r w:rsidR="0080228C">
        <w:t xml:space="preserve">Seasonal Auto Regressive Integrated Moving Averages with Exogenous Regressors </w:t>
      </w:r>
      <w:r w:rsidR="00775968">
        <w:t>Forecaster (</w:t>
      </w:r>
      <w:r w:rsidR="0080228C">
        <w:t>S</w:t>
      </w:r>
      <w:r w:rsidR="00775968">
        <w:t>ARIMA</w:t>
      </w:r>
      <w:r w:rsidR="0080228C">
        <w:t>X</w:t>
      </w:r>
      <w:r w:rsidR="00775968">
        <w:t>)</w:t>
      </w:r>
      <w:bookmarkEnd w:id="250"/>
    </w:p>
    <w:p w14:paraId="5EE81EA0" w14:textId="351DAE8B" w:rsidR="00A503E2" w:rsidRPr="00A503E2" w:rsidRDefault="00A503E2" w:rsidP="00A503E2">
      <w:r w:rsidRPr="00A503E2">
        <w:rPr>
          <w:highlight w:val="yellow"/>
        </w:rPr>
        <w:t>//To be modified</w:t>
      </w:r>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64681422" w:rsidR="00C90009" w:rsidRDefault="00CF04D9" w:rsidP="00CF04D9">
      <w:pPr>
        <w:pStyle w:val="MTDisplayEquation"/>
      </w:pPr>
      <w:r>
        <w:tab/>
      </w:r>
      <w:r w:rsidRPr="00CF04D9">
        <w:rPr>
          <w:position w:val="-4"/>
        </w:rPr>
        <w:object w:dxaOrig="180" w:dyaOrig="279" w14:anchorId="03ABE717">
          <v:shape id="_x0000_i1059" type="#_x0000_t75" style="width:9.6pt;height:14.4pt" o:ole="">
            <v:imagedata r:id="rId86" o:title=""/>
          </v:shape>
          <o:OLEObject Type="Embed" ProgID="Equation.DSMT4" ShapeID="_x0000_i1059" DrawAspect="Content" ObjectID="_1699867264" r:id="rId87"/>
        </w:object>
      </w:r>
      <w:r>
        <w:tab/>
      </w:r>
      <w:r w:rsidRPr="00634A7D">
        <w:rPr>
          <w:position w:val="-14"/>
        </w:rPr>
        <w:object w:dxaOrig="6100" w:dyaOrig="380" w14:anchorId="65DD4CB9">
          <v:shape id="_x0000_i1060" type="#_x0000_t75" style="width:305.15pt;height:18.85pt" o:ole="">
            <v:imagedata r:id="rId88" o:title=""/>
          </v:shape>
          <o:OLEObject Type="Embed" ProgID="Equation.DSMT4" ShapeID="_x0000_i1060" DrawAspect="Content" ObjectID="_1699867265"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56EEA">
          <w:rPr>
            <w:noProof/>
          </w:rPr>
          <w:instrText>7</w:instrText>
        </w:r>
      </w:fldSimple>
      <w:r>
        <w:instrText>)</w:instrText>
      </w:r>
      <w:r>
        <w:fldChar w:fldCharType="end"/>
      </w:r>
    </w:p>
    <w:p w14:paraId="37FB4D37" w14:textId="31788F0E"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156EEA">
        <w:t xml:space="preserve">Table </w:t>
      </w:r>
      <w:r w:rsidR="00156EEA">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437CF30E" w:rsidR="00F80760" w:rsidRDefault="00F80760" w:rsidP="00F80760">
      <w:pPr>
        <w:pStyle w:val="Caption"/>
        <w:jc w:val="center"/>
      </w:pPr>
      <w:bookmarkStart w:id="251" w:name="_Ref88403604"/>
      <w:bookmarkStart w:id="252" w:name="_Toc88844495"/>
      <w:r>
        <w:t xml:space="preserve">Table </w:t>
      </w:r>
      <w:fldSimple w:instr=" SEQ Table \* ARABIC ">
        <w:r w:rsidR="00156EEA">
          <w:rPr>
            <w:noProof/>
          </w:rPr>
          <w:t>3</w:t>
        </w:r>
      </w:fldSimple>
      <w:bookmarkEnd w:id="251"/>
      <w:r>
        <w:t xml:space="preserve"> - </w:t>
      </w:r>
      <w:r w:rsidRPr="00AF02BC">
        <w:t>The ARIMA hyperparameters that were used across all datasets</w:t>
      </w:r>
      <w:bookmarkEnd w:id="252"/>
    </w:p>
    <w:p w14:paraId="2B0F0FF9" w14:textId="0A189C8E" w:rsidR="00FD7B39" w:rsidRPr="00FD7B39" w:rsidRDefault="00853192" w:rsidP="00FD7283">
      <w:pPr>
        <w:ind w:firstLine="288"/>
      </w:pPr>
      <w:r w:rsidRPr="00853192">
        <w:t xml:space="preserve">The model was fitted using training data. The parameters p, d, and q are used to fit the model to the training data; a constant term was </w:t>
      </w:r>
      <w:r w:rsidR="00286948">
        <w:t xml:space="preserve">also </w:t>
      </w:r>
      <w:r w:rsidRPr="00853192">
        <w:t xml:space="preserve">included. The model was then used to </w:t>
      </w:r>
      <w:r w:rsidRPr="00853192">
        <w:lastRenderedPageBreak/>
        <w:t>estimate the coefficients. The expectation-maximization algorithm was used to fit the model. We used the student's t conditional probability distribution for innovation. We also found that using this distribution instead of the Gaussian distribution improved performance. After generating the model, it was used to forecast a value for each hour in the test set.</w:t>
      </w:r>
    </w:p>
    <w:p w14:paraId="30C35DB9" w14:textId="54993CBA" w:rsidR="00F75072" w:rsidRDefault="00F75072" w:rsidP="001A3FAF">
      <w:pPr>
        <w:pStyle w:val="Heading3"/>
      </w:pPr>
      <w:bookmarkStart w:id="253" w:name="_Toc88844448"/>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253"/>
    </w:p>
    <w:p w14:paraId="07E282C5" w14:textId="37A897DC" w:rsidR="005E3ACC" w:rsidRDefault="000D443E" w:rsidP="005E3ACC">
      <w:pPr>
        <w:ind w:firstLine="288"/>
      </w:pPr>
      <w:del w:id="254" w:author="Dawn MacIsaac" w:date="2021-12-01T11:21:00Z">
        <w:r w:rsidRPr="000D443E" w:rsidDel="006D605F">
          <w:delText xml:space="preserve">When implementing the ANNSTLF-G3, three components must be specified: a BLF, a CLF, and an RLS combiner. </w:delText>
        </w:r>
      </w:del>
      <w:del w:id="255" w:author="Dawn MacIsaac" w:date="2021-12-01T11:14:00Z">
        <w:r w:rsidRPr="000D443E" w:rsidDel="009C6987">
          <w:delText xml:space="preserve">The </w:delText>
        </w:r>
      </w:del>
      <w:del w:id="256" w:author="Dawn MacIsaac" w:date="2021-12-01T11:12:00Z">
        <w:r w:rsidRPr="000D443E" w:rsidDel="009C6987">
          <w:delText xml:space="preserve">resilient </w:delText>
        </w:r>
      </w:del>
      <w:del w:id="257" w:author="Dawn MacIsaac" w:date="2021-12-01T11:14:00Z">
        <w:r w:rsidRPr="000D443E" w:rsidDel="009C6987">
          <w:delText xml:space="preserve">back-propagation algorithm was used to train both the BLF and the CLF networks. </w:delText>
        </w:r>
      </w:del>
      <w:ins w:id="258" w:author="Dawn MacIsaac" w:date="2021-12-01T11:15:00Z">
        <w:r w:rsidR="009C6987">
          <w:t xml:space="preserve">Figure 7 depicts the architecture for both </w:t>
        </w:r>
      </w:ins>
      <w:ins w:id="259" w:author="Dawn MacIsaac" w:date="2021-12-01T11:21:00Z">
        <w:r w:rsidR="006D605F">
          <w:t>the BLF and CLF</w:t>
        </w:r>
      </w:ins>
      <w:ins w:id="260" w:author="Dawn MacIsaac" w:date="2021-12-01T11:22:00Z">
        <w:r w:rsidR="006D605F">
          <w:t xml:space="preserve"> used in the </w:t>
        </w:r>
        <w:proofErr w:type="spellStart"/>
        <w:r w:rsidR="006D605F">
          <w:t>ANNSTLF-G3</w:t>
        </w:r>
        <w:proofErr w:type="spellEnd"/>
        <w:r w:rsidR="006D605F">
          <w:t xml:space="preserve"> implementation</w:t>
        </w:r>
      </w:ins>
      <w:ins w:id="261" w:author="Dawn MacIsaac" w:date="2021-12-01T11:15:00Z">
        <w:r w:rsidR="009C6987">
          <w:t xml:space="preserve">.  </w:t>
        </w:r>
      </w:ins>
      <w:commentRangeStart w:id="262"/>
      <w:r w:rsidRPr="000D443E">
        <w:t xml:space="preserve">Both </w:t>
      </w:r>
      <w:proofErr w:type="spellStart"/>
      <w:r w:rsidRPr="000D443E">
        <w:t>ANNs</w:t>
      </w:r>
      <w:proofErr w:type="spellEnd"/>
      <w:r w:rsidRPr="000D443E">
        <w:t xml:space="preserve"> </w:t>
      </w:r>
      <w:del w:id="263" w:author="Dawn MacIsaac" w:date="2021-12-01T11:16:00Z">
        <w:r w:rsidRPr="000D443E" w:rsidDel="009C6987">
          <w:delText xml:space="preserve">are </w:delText>
        </w:r>
      </w:del>
      <w:commentRangeStart w:id="264"/>
      <w:ins w:id="265" w:author="Dawn MacIsaac" w:date="2021-12-01T11:16:00Z">
        <w:r w:rsidR="009C6987">
          <w:t>were</w:t>
        </w:r>
        <w:commentRangeEnd w:id="264"/>
        <w:r w:rsidR="009C6987">
          <w:rPr>
            <w:rStyle w:val="CommentReference"/>
          </w:rPr>
          <w:commentReference w:id="264"/>
        </w:r>
        <w:r w:rsidR="009C6987" w:rsidRPr="000D443E">
          <w:t xml:space="preserve"> </w:t>
        </w:r>
      </w:ins>
      <w:r w:rsidRPr="000D443E">
        <w:t xml:space="preserve">fully connected across all layers. The hidden layer </w:t>
      </w:r>
      <w:ins w:id="266" w:author="Dawn MacIsaac" w:date="2021-12-01T11:16:00Z">
        <w:r w:rsidR="009C6987">
          <w:t>comprised</w:t>
        </w:r>
      </w:ins>
      <w:del w:id="267" w:author="Dawn MacIsaac" w:date="2021-12-01T11:16:00Z">
        <w:r w:rsidRPr="000D443E" w:rsidDel="009C6987">
          <w:delText>contains</w:delText>
        </w:r>
      </w:del>
      <w:r w:rsidRPr="000D443E">
        <w:t xml:space="preserve"> sixty neurons. In both the hidden and output layers, the activation function </w:t>
      </w:r>
      <w:del w:id="268" w:author="Dawn MacIsaac" w:date="2021-12-01T11:17:00Z">
        <w:r w:rsidRPr="000D443E" w:rsidDel="009C6987">
          <w:delText xml:space="preserve">is </w:delText>
        </w:r>
      </w:del>
      <w:ins w:id="269" w:author="Dawn MacIsaac" w:date="2021-12-01T11:17:00Z">
        <w:r w:rsidR="009C6987">
          <w:t>was</w:t>
        </w:r>
        <w:r w:rsidR="009C6987" w:rsidRPr="000D443E">
          <w:t xml:space="preserve"> </w:t>
        </w:r>
      </w:ins>
      <w:r w:rsidRPr="000D443E">
        <w:t>a hyperbolic tangent sigmoid transfer function</w:t>
      </w:r>
      <w:commentRangeEnd w:id="262"/>
      <w:r w:rsidR="006D605F">
        <w:rPr>
          <w:rStyle w:val="CommentReference"/>
        </w:rPr>
        <w:commentReference w:id="262"/>
      </w:r>
      <w:r w:rsidRPr="000D443E">
        <w:t>.</w:t>
      </w:r>
      <w:r w:rsidR="00F7571F" w:rsidRPr="00F7571F">
        <w:t xml:space="preserve"> </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EDBD4F6" w:rsidR="000A1E8F" w:rsidRDefault="000A1E8F" w:rsidP="000A1E8F">
      <w:pPr>
        <w:pStyle w:val="Caption"/>
        <w:jc w:val="center"/>
      </w:pPr>
      <w:bookmarkStart w:id="270" w:name="_Toc88844514"/>
      <w:r>
        <w:t xml:space="preserve">Figure </w:t>
      </w:r>
      <w:fldSimple w:instr=" SEQ Figure \* ARABIC ">
        <w:r w:rsidR="00156EEA">
          <w:rPr>
            <w:noProof/>
          </w:rPr>
          <w:t>7</w:t>
        </w:r>
      </w:fldSimple>
      <w:r>
        <w:t xml:space="preserve"> – </w:t>
      </w:r>
      <w:r w:rsidRPr="008914C4">
        <w:t>The Structure of the B</w:t>
      </w:r>
      <w:r>
        <w:t>LF</w:t>
      </w:r>
      <w:r w:rsidRPr="008914C4">
        <w:t xml:space="preserve"> and C</w:t>
      </w:r>
      <w:r>
        <w:t>LF</w:t>
      </w:r>
      <w:r w:rsidRPr="008914C4">
        <w:t xml:space="preserve"> Network</w:t>
      </w:r>
      <w:bookmarkEnd w:id="270"/>
    </w:p>
    <w:p w14:paraId="191A08EF" w14:textId="004A2AEE" w:rsidR="0096759E" w:rsidRDefault="00D91B77" w:rsidP="00C72500">
      <w:pPr>
        <w:rPr>
          <w:ins w:id="271" w:author="Dawn MacIsaac" w:date="2021-12-01T11:50:00Z"/>
        </w:rPr>
      </w:pPr>
      <w:ins w:id="272" w:author="Dawn MacIsaac" w:date="2021-12-01T11:54:00Z">
        <w:r w:rsidRPr="00337EB7">
          <w:t>The BLF and CLF each required 79 inputs</w:t>
        </w:r>
        <w:r>
          <w:t>.</w:t>
        </w:r>
        <w:r>
          <w:t xml:space="preserve">  </w:t>
        </w:r>
      </w:ins>
      <w:moveToRangeStart w:id="273" w:author="Dawn MacIsaac" w:date="2021-12-01T11:43:00Z" w:name="move89251409"/>
      <w:moveTo w:id="274" w:author="Dawn MacIsaac" w:date="2021-12-01T11:43:00Z">
        <w:del w:id="275" w:author="Dawn MacIsaac" w:date="2021-12-01T11:46:00Z">
          <w:r w:rsidR="00C72500" w:rsidRPr="00337EB7" w:rsidDel="00C72500">
            <w:delText xml:space="preserve">As </w:delText>
          </w:r>
        </w:del>
        <w:del w:id="276" w:author="Dawn MacIsaac" w:date="2021-12-01T11:43:00Z">
          <w:r w:rsidR="00C72500" w:rsidRPr="00337EB7" w:rsidDel="00C72500">
            <w:delText>illustrated</w:delText>
          </w:r>
        </w:del>
        <w:del w:id="277" w:author="Dawn MacIsaac" w:date="2021-12-01T11:46:00Z">
          <w:r w:rsidR="00C72500" w:rsidRPr="00337EB7" w:rsidDel="00C72500">
            <w:delText xml:space="preserve"> in the figure</w:delText>
          </w:r>
        </w:del>
        <w:del w:id="278" w:author="Dawn MacIsaac" w:date="2021-12-01T11:43:00Z">
          <w:r w:rsidR="00C72500" w:rsidRPr="00337EB7" w:rsidDel="00C72500">
            <w:delText xml:space="preserve"> above</w:delText>
          </w:r>
        </w:del>
        <w:del w:id="279" w:author="Dawn MacIsaac" w:date="2021-12-01T11:46:00Z">
          <w:r w:rsidR="00C72500" w:rsidRPr="00337EB7" w:rsidDel="00C72500">
            <w:delText xml:space="preserve">, </w:delText>
          </w:r>
        </w:del>
        <w:del w:id="280" w:author="Dawn MacIsaac" w:date="2021-12-01T11:43:00Z">
          <w:r w:rsidR="00C72500" w:rsidRPr="00337EB7" w:rsidDel="00C72500">
            <w:delText xml:space="preserve">the ANNs' </w:delText>
          </w:r>
        </w:del>
        <w:del w:id="281" w:author="Dawn MacIsaac" w:date="2021-12-01T11:46:00Z">
          <w:r w:rsidR="00C72500" w:rsidRPr="00337EB7" w:rsidDel="00C72500">
            <w:delText>i</w:delText>
          </w:r>
        </w:del>
      </w:moveTo>
      <w:ins w:id="282" w:author="Dawn MacIsaac" w:date="2021-12-01T11:46:00Z">
        <w:r w:rsidR="00C72500">
          <w:t>I</w:t>
        </w:r>
      </w:ins>
      <w:moveTo w:id="283" w:author="Dawn MacIsaac" w:date="2021-12-01T11:43:00Z">
        <w:r w:rsidR="00C72500" w:rsidRPr="00337EB7">
          <w:t>nput</w:t>
        </w:r>
      </w:moveTo>
      <w:ins w:id="284" w:author="Dawn MacIsaac" w:date="2021-12-01T11:43:00Z">
        <w:r w:rsidR="00C72500">
          <w:t xml:space="preserve">s </w:t>
        </w:r>
      </w:ins>
      <w:ins w:id="285" w:author="Dawn MacIsaac" w:date="2021-12-01T11:46:00Z">
        <w:r w:rsidR="00C72500">
          <w:t xml:space="preserve">were identical </w:t>
        </w:r>
      </w:ins>
      <w:ins w:id="286" w:author="Dawn MacIsaac" w:date="2021-12-01T11:55:00Z">
        <w:r>
          <w:t xml:space="preserve">for both </w:t>
        </w:r>
        <w:proofErr w:type="spellStart"/>
        <w:r>
          <w:t>ANNs</w:t>
        </w:r>
        <w:proofErr w:type="spellEnd"/>
        <w:r>
          <w:t xml:space="preserve"> </w:t>
        </w:r>
      </w:ins>
      <w:ins w:id="287" w:author="Dawn MacIsaac" w:date="2021-12-01T11:46:00Z">
        <w:r w:rsidR="00C72500">
          <w:t>and are depicted in the figure</w:t>
        </w:r>
      </w:ins>
      <w:ins w:id="288" w:author="Dawn MacIsaac" w:date="2021-12-01T11:48:00Z">
        <w:r w:rsidR="0096759E">
          <w:t xml:space="preserve">, where </w:t>
        </w:r>
        <w:proofErr w:type="spellStart"/>
        <w:r w:rsidR="0096759E">
          <w:t>k+1</w:t>
        </w:r>
        <w:proofErr w:type="spellEnd"/>
        <w:r w:rsidR="0096759E">
          <w:t xml:space="preserve"> represents the day to be predicted</w:t>
        </w:r>
      </w:ins>
      <w:ins w:id="289" w:author="Dawn MacIsaac" w:date="2021-12-01T11:54:00Z">
        <w:r>
          <w:t>, and k represents the day before</w:t>
        </w:r>
      </w:ins>
      <w:ins w:id="290" w:author="Dawn MacIsaac" w:date="2021-12-01T11:46:00Z">
        <w:r w:rsidR="00C72500">
          <w:t xml:space="preserve">.  </w:t>
        </w:r>
      </w:ins>
      <w:ins w:id="291" w:author="Dawn MacIsaac" w:date="2021-12-01T11:50:00Z">
        <w:r w:rsidR="0096759E">
          <w:t xml:space="preserve">  The BLF w</w:t>
        </w:r>
      </w:ins>
      <w:ins w:id="292" w:author="Dawn MacIsaac" w:date="2021-12-01T11:51:00Z">
        <w:r w:rsidR="0096759E">
          <w:t xml:space="preserve">as trained to </w:t>
        </w:r>
      </w:ins>
      <w:ins w:id="293" w:author="Dawn MacIsaac" w:date="2021-12-01T11:52:00Z">
        <w:r w:rsidR="0096759E">
          <w:t>output</w:t>
        </w:r>
      </w:ins>
      <w:ins w:id="294" w:author="Dawn MacIsaac" w:date="2021-12-01T11:51:00Z">
        <w:r w:rsidR="0096759E">
          <w:t xml:space="preserve"> load demands for </w:t>
        </w:r>
      </w:ins>
      <w:ins w:id="295" w:author="Dawn MacIsaac" w:date="2021-12-01T11:52:00Z">
        <w:r w:rsidR="0096759E">
          <w:t xml:space="preserve">each hour in </w:t>
        </w:r>
      </w:ins>
      <w:ins w:id="296" w:author="Dawn MacIsaac" w:date="2021-12-01T11:51:00Z">
        <w:r w:rsidR="0096759E">
          <w:t xml:space="preserve">day </w:t>
        </w:r>
        <w:proofErr w:type="spellStart"/>
        <w:r w:rsidR="0096759E">
          <w:t>k+1</w:t>
        </w:r>
        <w:proofErr w:type="spellEnd"/>
        <w:r w:rsidR="0096759E">
          <w:t xml:space="preserve">, and the CLF was trained to output </w:t>
        </w:r>
      </w:ins>
      <w:ins w:id="297" w:author="Dawn MacIsaac" w:date="2021-12-01T11:52:00Z">
        <w:r w:rsidR="0096759E">
          <w:t xml:space="preserve">change in load </w:t>
        </w:r>
      </w:ins>
      <w:ins w:id="298" w:author="Dawn MacIsaac" w:date="2021-12-01T11:53:00Z">
        <w:r w:rsidR="0096759E">
          <w:t>demand</w:t>
        </w:r>
      </w:ins>
      <w:ins w:id="299" w:author="Dawn MacIsaac" w:date="2021-12-01T11:56:00Z">
        <w:r>
          <w:t xml:space="preserve"> from day k to day </w:t>
        </w:r>
        <w:proofErr w:type="spellStart"/>
        <w:r>
          <w:t>k+1</w:t>
        </w:r>
        <w:proofErr w:type="spellEnd"/>
        <w:r>
          <w:t xml:space="preserve"> </w:t>
        </w:r>
      </w:ins>
      <w:ins w:id="300" w:author="Dawn MacIsaac" w:date="2021-12-01T11:53:00Z">
        <w:r w:rsidR="0096759E">
          <w:t>for each hour</w:t>
        </w:r>
      </w:ins>
      <w:ins w:id="301" w:author="Dawn MacIsaac" w:date="2021-12-01T11:56:00Z">
        <w:r>
          <w:t>.</w:t>
        </w:r>
      </w:ins>
      <w:ins w:id="302" w:author="Dawn MacIsaac" w:date="2021-12-01T11:53:00Z">
        <w:r w:rsidR="0096759E">
          <w:t xml:space="preserve"> </w:t>
        </w:r>
      </w:ins>
    </w:p>
    <w:p w14:paraId="3EE00AEE" w14:textId="77777777" w:rsidR="0096759E" w:rsidRDefault="0096759E" w:rsidP="00C72500">
      <w:pPr>
        <w:rPr>
          <w:ins w:id="303" w:author="Dawn MacIsaac" w:date="2021-12-01T11:50:00Z"/>
        </w:rPr>
      </w:pPr>
    </w:p>
    <w:p w14:paraId="19A92D91" w14:textId="07159F53" w:rsidR="00C72500" w:rsidRDefault="00C72500" w:rsidP="00C07BE7">
      <w:pPr>
        <w:ind w:firstLine="288"/>
        <w:rPr>
          <w:ins w:id="304" w:author="Dawn MacIsaac" w:date="2021-12-01T11:43:00Z"/>
        </w:rPr>
      </w:pPr>
      <w:moveTo w:id="305" w:author="Dawn MacIsaac" w:date="2021-12-01T11:43:00Z">
        <w:del w:id="306" w:author="Dawn MacIsaac" w:date="2021-12-01T11:43:00Z">
          <w:r w:rsidRPr="00337EB7" w:rsidDel="00C72500">
            <w:delText xml:space="preserve"> set includes </w:delText>
          </w:r>
        </w:del>
        <w:del w:id="307" w:author="Dawn MacIsaac" w:date="2021-12-01T11:46:00Z">
          <w:r w:rsidRPr="00337EB7" w:rsidDel="00C72500">
            <w:delText xml:space="preserve">the previous day's actual load (24 inputs), the previous day's actual temperature (24 inputs), the current day's actual temperature (24 inputs), and the current day's type (7 inputs containing ones and zeros). </w:delText>
          </w:r>
        </w:del>
        <w:del w:id="308" w:author="Dawn MacIsaac" w:date="2021-12-01T11:47:00Z">
          <w:r w:rsidRPr="00337EB7" w:rsidDel="00C72500">
            <w:delText xml:space="preserve">Both the BLF and the CLF used the same set of inputs, but their target variables were different; the </w:delText>
          </w:r>
        </w:del>
        <w:del w:id="309" w:author="Dawn MacIsaac" w:date="2021-12-01T11:57:00Z">
          <w:r w:rsidRPr="00337EB7" w:rsidDel="00D91B77">
            <w:delText xml:space="preserve">BLF </w:delText>
          </w:r>
        </w:del>
        <w:del w:id="310" w:author="Dawn MacIsaac" w:date="2021-12-01T11:47:00Z">
          <w:r w:rsidRPr="00337EB7" w:rsidDel="00C72500">
            <w:delText xml:space="preserve">concentrated on </w:delText>
          </w:r>
        </w:del>
        <w:del w:id="311" w:author="Dawn MacIsaac" w:date="2021-12-01T11:57:00Z">
          <w:r w:rsidRPr="00337EB7" w:rsidDel="00D91B77">
            <w:delText>actual load demand, whereas the CLF concentrated on load changes from yesterday to today. The final CLF forecasts were determined by adding the predicted changes to yesterday's actual load.</w:delText>
          </w:r>
          <w:r w:rsidDel="00D91B77">
            <w:delText xml:space="preserve"> </w:delText>
          </w:r>
        </w:del>
        <w:del w:id="312" w:author="Dawn MacIsaac" w:date="2021-12-01T11:50:00Z">
          <w:r w:rsidRPr="00337EB7" w:rsidDel="0096759E">
            <w:delText>The BLF and CLF each required 79 inputs</w:delText>
          </w:r>
        </w:del>
      </w:moveTo>
      <w:moveToRangeEnd w:id="273"/>
    </w:p>
    <w:p w14:paraId="46AC61DF" w14:textId="63820692" w:rsidR="00C07BE7" w:rsidRDefault="008A6B44" w:rsidP="005360DC">
      <w:pPr>
        <w:rPr>
          <w:ins w:id="313" w:author="Dawn MacIsaac" w:date="2021-12-01T11:32:00Z"/>
        </w:rPr>
        <w:pPrChange w:id="314" w:author="Dawn MacIsaac" w:date="2021-12-01T12:01:00Z">
          <w:pPr>
            <w:ind w:firstLine="288"/>
          </w:pPr>
        </w:pPrChange>
      </w:pPr>
      <w:commentRangeStart w:id="315"/>
      <w:r w:rsidRPr="008A6B44" w:rsidDel="003610BC">
        <w:lastRenderedPageBreak/>
        <w:t>Eighty percent of the training data was used for training</w:t>
      </w:r>
      <w:ins w:id="316" w:author="Dawn MacIsaac" w:date="2021-12-01T11:32:00Z">
        <w:r w:rsidR="00C07BE7">
          <w:t xml:space="preserve"> the </w:t>
        </w:r>
        <w:proofErr w:type="spellStart"/>
        <w:r w:rsidR="00C07BE7">
          <w:t>ANNs</w:t>
        </w:r>
      </w:ins>
      <w:proofErr w:type="spellEnd"/>
      <w:r w:rsidRPr="008A6B44" w:rsidDel="003610BC">
        <w:t>, while twenty percent was used for validation</w:t>
      </w:r>
      <w:ins w:id="317" w:author="Dawn MacIsaac" w:date="2021-12-01T11:32:00Z">
        <w:r w:rsidR="00C07BE7">
          <w:t xml:space="preserve"> to avoid overtraining</w:t>
        </w:r>
      </w:ins>
      <w:r w:rsidRPr="008A6B44" w:rsidDel="003610BC">
        <w:t xml:space="preserve">. </w:t>
      </w:r>
      <w:ins w:id="318" w:author="Dawn MacIsaac" w:date="2021-12-01T11:57:00Z">
        <w:r w:rsidR="00D91B77">
          <w:t xml:space="preserve">Targets presented to the </w:t>
        </w:r>
        <w:r w:rsidR="00D91B77" w:rsidRPr="00337EB7">
          <w:t xml:space="preserve">BLF </w:t>
        </w:r>
        <w:r w:rsidR="00D91B77">
          <w:t xml:space="preserve">during training </w:t>
        </w:r>
        <w:r w:rsidR="00D91B77">
          <w:t xml:space="preserve">were </w:t>
        </w:r>
        <w:r w:rsidR="00D91B77" w:rsidRPr="00337EB7">
          <w:t>actual load demand</w:t>
        </w:r>
        <w:r w:rsidR="00D91B77">
          <w:t xml:space="preserve"> for day </w:t>
        </w:r>
        <w:proofErr w:type="spellStart"/>
        <w:r w:rsidR="00D91B77">
          <w:t>k+1</w:t>
        </w:r>
        <w:proofErr w:type="spellEnd"/>
        <w:r w:rsidR="00D91B77">
          <w:t xml:space="preserve">, </w:t>
        </w:r>
        <w:r w:rsidR="00D91B77" w:rsidRPr="00337EB7">
          <w:t xml:space="preserve">whereas </w:t>
        </w:r>
        <w:r w:rsidR="00D91B77">
          <w:t xml:space="preserve">targets for </w:t>
        </w:r>
        <w:r w:rsidR="00D91B77" w:rsidRPr="00337EB7">
          <w:t xml:space="preserve">the CLF </w:t>
        </w:r>
        <w:r w:rsidR="00D91B77">
          <w:t xml:space="preserve">were </w:t>
        </w:r>
      </w:ins>
      <w:ins w:id="319" w:author="Dawn MacIsaac" w:date="2021-12-01T11:59:00Z">
        <w:r w:rsidR="005360DC">
          <w:t xml:space="preserve">set to </w:t>
        </w:r>
      </w:ins>
      <w:ins w:id="320" w:author="Dawn MacIsaac" w:date="2021-12-01T11:57:00Z">
        <w:r w:rsidR="00D91B77">
          <w:t>the difference in act</w:t>
        </w:r>
      </w:ins>
      <w:ins w:id="321" w:author="Dawn MacIsaac" w:date="2021-12-01T11:59:00Z">
        <w:r w:rsidR="005360DC">
          <w:t>u</w:t>
        </w:r>
      </w:ins>
      <w:ins w:id="322" w:author="Dawn MacIsaac" w:date="2021-12-01T11:57:00Z">
        <w:r w:rsidR="00D91B77">
          <w:t>al loads</w:t>
        </w:r>
      </w:ins>
      <w:ins w:id="323" w:author="Dawn MacIsaac" w:date="2021-12-01T11:58:00Z">
        <w:r w:rsidR="00D91B77">
          <w:t xml:space="preserve"> from day </w:t>
        </w:r>
        <w:proofErr w:type="spellStart"/>
        <w:r w:rsidR="00D91B77">
          <w:t>k+1</w:t>
        </w:r>
        <w:proofErr w:type="spellEnd"/>
        <w:r w:rsidR="00D91B77">
          <w:t xml:space="preserve"> to day </w:t>
        </w:r>
        <w:r w:rsidR="005360DC">
          <w:t xml:space="preserve">k.  </w:t>
        </w:r>
      </w:ins>
      <w:ins w:id="324" w:author="Dawn MacIsaac" w:date="2021-12-01T11:32:00Z">
        <w:r w:rsidR="00C07BE7">
          <w:t>The b</w:t>
        </w:r>
        <w:r w:rsidR="00C07BE7" w:rsidRPr="000D443E">
          <w:t>ack-propagation algorithm was used to train both the BLF and the CLF networks.</w:t>
        </w:r>
      </w:ins>
    </w:p>
    <w:p w14:paraId="18229BA3" w14:textId="0F18C11C" w:rsidR="00337EB7" w:rsidRDefault="00A96A37" w:rsidP="00947ABE">
      <w:pPr>
        <w:ind w:firstLine="288"/>
        <w:rPr>
          <w:ins w:id="325" w:author="Dawn MacIsaac" w:date="2021-12-01T11:22:00Z"/>
        </w:rPr>
      </w:pPr>
      <w:ins w:id="326" w:author="Dawn MacIsaac" w:date="2021-12-01T11:32:00Z">
        <w:r>
          <w:t>O</w:t>
        </w:r>
      </w:ins>
      <w:ins w:id="327" w:author="Dawn MacIsaac" w:date="2021-12-01T11:26:00Z">
        <w:r w:rsidR="003610BC">
          <w:t>utputs from each ANN were pres</w:t>
        </w:r>
      </w:ins>
      <w:ins w:id="328" w:author="Dawn MacIsaac" w:date="2021-12-01T11:27:00Z">
        <w:r w:rsidR="003610BC">
          <w:t xml:space="preserve">ented to </w:t>
        </w:r>
      </w:ins>
      <w:del w:id="329" w:author="Dawn MacIsaac" w:date="2021-12-01T11:27:00Z">
        <w:r w:rsidR="008A6B44" w:rsidRPr="008A6B44" w:rsidDel="003610BC">
          <w:delText xml:space="preserve">The </w:delText>
        </w:r>
      </w:del>
      <w:ins w:id="330" w:author="Dawn MacIsaac" w:date="2021-12-01T11:27:00Z">
        <w:r w:rsidR="003610BC">
          <w:t>t</w:t>
        </w:r>
        <w:r w:rsidR="003610BC" w:rsidRPr="008A6B44">
          <w:t xml:space="preserve">he </w:t>
        </w:r>
      </w:ins>
      <w:proofErr w:type="spellStart"/>
      <w:r w:rsidR="008A6B44" w:rsidRPr="008A6B44">
        <w:t>RLS</w:t>
      </w:r>
      <w:proofErr w:type="spellEnd"/>
      <w:r w:rsidR="008A6B44" w:rsidRPr="008A6B44">
        <w:t xml:space="preserve"> combiner</w:t>
      </w:r>
      <w:ins w:id="331" w:author="Dawn MacIsaac" w:date="2021-12-01T11:27:00Z">
        <w:r w:rsidR="003610BC">
          <w:t xml:space="preserve"> </w:t>
        </w:r>
      </w:ins>
      <w:ins w:id="332" w:author="Dawn MacIsaac" w:date="2021-12-01T12:04:00Z">
        <w:r w:rsidR="00947ABE">
          <w:t>to provide a fine-tuned prediction of hourly load</w:t>
        </w:r>
        <w:r w:rsidR="00947ABE">
          <w:t xml:space="preserve">.  </w:t>
        </w:r>
      </w:ins>
      <w:ins w:id="333" w:author="Dawn MacIsaac" w:date="2021-12-01T12:05:00Z">
        <w:r w:rsidR="00947ABE">
          <w:t>Before presenting the CLF outputs, a</w:t>
        </w:r>
      </w:ins>
      <w:ins w:id="334" w:author="Dawn MacIsaac" w:date="2021-12-01T12:04:00Z">
        <w:r w:rsidR="00947ABE">
          <w:t>ctual load</w:t>
        </w:r>
      </w:ins>
      <w:ins w:id="335" w:author="Dawn MacIsaac" w:date="2021-12-01T12:07:00Z">
        <w:r w:rsidR="00947ABE">
          <w:t>s</w:t>
        </w:r>
      </w:ins>
      <w:ins w:id="336" w:author="Dawn MacIsaac" w:date="2021-12-01T12:04:00Z">
        <w:r w:rsidR="00947ABE">
          <w:t xml:space="preserve"> from day </w:t>
        </w:r>
      </w:ins>
      <w:ins w:id="337" w:author="Dawn MacIsaac" w:date="2021-12-01T12:05:00Z">
        <w:r w:rsidR="00947ABE">
          <w:t>k w</w:t>
        </w:r>
      </w:ins>
      <w:ins w:id="338" w:author="Dawn MacIsaac" w:date="2021-12-01T12:07:00Z">
        <w:r w:rsidR="00947ABE">
          <w:t>ere</w:t>
        </w:r>
      </w:ins>
      <w:ins w:id="339" w:author="Dawn MacIsaac" w:date="2021-12-01T12:05:00Z">
        <w:r w:rsidR="00947ABE">
          <w:t xml:space="preserve"> added to the</w:t>
        </w:r>
      </w:ins>
      <w:ins w:id="340" w:author="Dawn MacIsaac" w:date="2021-12-01T12:06:00Z">
        <w:r w:rsidR="00947ABE">
          <w:t xml:space="preserve">m, to reflect a load prediction, rather than a change in load. </w:t>
        </w:r>
      </w:ins>
      <w:ins w:id="341" w:author="Dawn MacIsaac" w:date="2021-12-01T12:07:00Z">
        <w:r w:rsidR="00947ABE">
          <w:t xml:space="preserve">The </w:t>
        </w:r>
        <w:proofErr w:type="spellStart"/>
        <w:r w:rsidR="00947ABE">
          <w:t>RLS</w:t>
        </w:r>
        <w:proofErr w:type="spellEnd"/>
        <w:r w:rsidR="00947ABE">
          <w:t xml:space="preserve"> combiner was </w:t>
        </w:r>
      </w:ins>
      <w:del w:id="342" w:author="Dawn MacIsaac" w:date="2021-12-01T12:07:00Z">
        <w:r w:rsidR="008A6B44" w:rsidRPr="008A6B44" w:rsidDel="00947ABE">
          <w:delText xml:space="preserve"> </w:delText>
        </w:r>
      </w:del>
      <w:del w:id="343" w:author="Dawn MacIsaac" w:date="2021-12-01T11:19:00Z">
        <w:r w:rsidR="008A6B44" w:rsidRPr="008A6B44" w:rsidDel="006D605F">
          <w:delText>start</w:delText>
        </w:r>
      </w:del>
      <w:del w:id="344" w:author="Dawn MacIsaac" w:date="2021-12-01T11:18:00Z">
        <w:r w:rsidR="008A6B44" w:rsidRPr="008A6B44" w:rsidDel="006D605F">
          <w:delText>s</w:delText>
        </w:r>
      </w:del>
      <w:del w:id="345" w:author="Dawn MacIsaac" w:date="2021-12-01T11:19:00Z">
        <w:r w:rsidR="008A6B44" w:rsidRPr="008A6B44" w:rsidDel="006D605F">
          <w:delText xml:space="preserve"> with a</w:delText>
        </w:r>
      </w:del>
      <w:ins w:id="346" w:author="Dawn MacIsaac" w:date="2021-12-01T11:19:00Z">
        <w:r w:rsidR="006D605F">
          <w:t>initialized</w:t>
        </w:r>
      </w:ins>
      <w:ins w:id="347" w:author="Dawn MacIsaac" w:date="2021-12-01T11:20:00Z">
        <w:r w:rsidR="006D605F">
          <w:t xml:space="preserve"> </w:t>
        </w:r>
      </w:ins>
      <w:ins w:id="348" w:author="Dawn MacIsaac" w:date="2021-12-01T11:27:00Z">
        <w:r w:rsidR="00C07BE7">
          <w:t xml:space="preserve">to combine </w:t>
        </w:r>
      </w:ins>
      <w:ins w:id="349" w:author="Dawn MacIsaac" w:date="2021-12-01T11:28:00Z">
        <w:r w:rsidR="00C07BE7">
          <w:t xml:space="preserve">outputs from both </w:t>
        </w:r>
        <w:proofErr w:type="spellStart"/>
        <w:r w:rsidR="00C07BE7">
          <w:t>ANNs</w:t>
        </w:r>
        <w:proofErr w:type="spellEnd"/>
        <w:r w:rsidR="00C07BE7">
          <w:t xml:space="preserve"> equally (</w:t>
        </w:r>
        <w:proofErr w:type="spellStart"/>
        <w:r w:rsidR="00C07BE7">
          <w:t>ie</w:t>
        </w:r>
      </w:ins>
      <w:proofErr w:type="spellEnd"/>
      <w:ins w:id="350" w:author="Dawn MacIsaac" w:date="2021-12-01T11:20:00Z">
        <w:r w:rsidR="006D605F">
          <w:t xml:space="preserve"> </w:t>
        </w:r>
      </w:ins>
      <w:del w:id="351" w:author="Dawn MacIsaac" w:date="2021-12-01T11:20:00Z">
        <w:r w:rsidR="008A6B44" w:rsidRPr="008A6B44" w:rsidDel="006D605F">
          <w:delText xml:space="preserve"> </w:delText>
        </w:r>
      </w:del>
      <w:r w:rsidR="008A6B44" w:rsidRPr="008A6B44">
        <w:t>weight</w:t>
      </w:r>
      <w:ins w:id="352" w:author="Dawn MacIsaac" w:date="2021-12-01T11:28:00Z">
        <w:r w:rsidR="00C07BE7">
          <w:t>s</w:t>
        </w:r>
      </w:ins>
      <w:ins w:id="353" w:author="Dawn MacIsaac" w:date="2021-12-01T11:41:00Z">
        <w:r w:rsidR="003F5968">
          <w:t xml:space="preserve"> </w:t>
        </w:r>
      </w:ins>
      <w:del w:id="354" w:author="Dawn MacIsaac" w:date="2021-12-01T11:24:00Z">
        <w:r w:rsidR="008A6B44" w:rsidRPr="008A6B44" w:rsidDel="003610BC">
          <w:delText xml:space="preserve"> </w:delText>
        </w:r>
      </w:del>
      <w:ins w:id="355" w:author="Dawn MacIsaac" w:date="2021-12-01T11:28:00Z">
        <w:r w:rsidR="00C07BE7">
          <w:t xml:space="preserve">were set to </w:t>
        </w:r>
      </w:ins>
      <w:del w:id="356" w:author="Dawn MacIsaac" w:date="2021-12-01T11:28:00Z">
        <w:r w:rsidR="008A6B44" w:rsidRPr="008A6B44" w:rsidDel="00C07BE7">
          <w:delText xml:space="preserve">of </w:delText>
        </w:r>
      </w:del>
      <w:r w:rsidR="008A6B44" w:rsidRPr="008A6B44">
        <w:t>0.5</w:t>
      </w:r>
      <w:ins w:id="357" w:author="Dawn MacIsaac" w:date="2021-12-01T11:28:00Z">
        <w:r w:rsidR="00C07BE7">
          <w:t>).</w:t>
        </w:r>
      </w:ins>
      <w:del w:id="358" w:author="Dawn MacIsaac" w:date="2021-12-01T11:28:00Z">
        <w:r w:rsidR="008A6B44" w:rsidRPr="008A6B44" w:rsidDel="00C07BE7">
          <w:delText xml:space="preserve"> </w:delText>
        </w:r>
      </w:del>
      <w:del w:id="359" w:author="Dawn MacIsaac" w:date="2021-12-01T11:24:00Z">
        <w:r w:rsidR="008A6B44" w:rsidRPr="008A6B44" w:rsidDel="003610BC">
          <w:delText xml:space="preserve">for each </w:delText>
        </w:r>
      </w:del>
      <w:del w:id="360" w:author="Dawn MacIsaac" w:date="2021-12-01T11:23:00Z">
        <w:r w:rsidR="008A6B44" w:rsidRPr="008A6B44" w:rsidDel="003610BC">
          <w:delText xml:space="preserve">hour </w:delText>
        </w:r>
      </w:del>
      <w:del w:id="361" w:author="Dawn MacIsaac" w:date="2021-12-01T11:24:00Z">
        <w:r w:rsidR="008A6B44" w:rsidRPr="008A6B44" w:rsidDel="003610BC">
          <w:delText xml:space="preserve">in both </w:delText>
        </w:r>
      </w:del>
      <w:del w:id="362" w:author="Dawn MacIsaac" w:date="2021-12-01T11:28:00Z">
        <w:r w:rsidR="008A6B44" w:rsidRPr="008A6B44" w:rsidDel="00C07BE7">
          <w:delText>the BLF and CLF outputs;</w:delText>
        </w:r>
      </w:del>
      <w:del w:id="363" w:author="Dawn MacIsaac" w:date="2021-12-01T12:04:00Z">
        <w:r w:rsidR="008A6B44" w:rsidRPr="008A6B44" w:rsidDel="00947ABE">
          <w:delText xml:space="preserve"> </w:delText>
        </w:r>
      </w:del>
      <w:ins w:id="364" w:author="Dawn MacIsaac" w:date="2021-12-01T12:04:00Z">
        <w:r w:rsidR="00947ABE">
          <w:t xml:space="preserve">  </w:t>
        </w:r>
      </w:ins>
      <w:del w:id="365" w:author="Dawn MacIsaac" w:date="2021-12-01T11:42:00Z">
        <w:r w:rsidR="008A6B44" w:rsidRPr="008A6B44" w:rsidDel="003F5968">
          <w:delText xml:space="preserve">after </w:delText>
        </w:r>
      </w:del>
      <w:ins w:id="366" w:author="Dawn MacIsaac" w:date="2021-12-01T11:42:00Z">
        <w:r w:rsidR="003F5968">
          <w:t>A</w:t>
        </w:r>
        <w:r w:rsidR="003F5968" w:rsidRPr="008A6B44">
          <w:t xml:space="preserve">fter </w:t>
        </w:r>
      </w:ins>
      <w:r w:rsidR="008A6B44" w:rsidRPr="008A6B44">
        <w:t xml:space="preserve">each iteration, the weights for each hour </w:t>
      </w:r>
      <w:del w:id="367" w:author="Dawn MacIsaac" w:date="2021-12-01T12:07:00Z">
        <w:r w:rsidR="008A6B44" w:rsidRPr="008A6B44" w:rsidDel="00947ABE">
          <w:delText xml:space="preserve">are </w:delText>
        </w:r>
      </w:del>
      <w:ins w:id="368" w:author="Dawn MacIsaac" w:date="2021-12-01T12:07:00Z">
        <w:r w:rsidR="00947ABE">
          <w:t>were</w:t>
        </w:r>
        <w:r w:rsidR="00947ABE" w:rsidRPr="008A6B44">
          <w:t xml:space="preserve"> </w:t>
        </w:r>
      </w:ins>
      <w:r w:rsidR="008A6B44" w:rsidRPr="008A6B44">
        <w:t xml:space="preserve">updated </w:t>
      </w:r>
      <w:ins w:id="369" w:author="Dawn MacIsaac" w:date="2021-12-01T12:08:00Z">
        <w:r w:rsidR="00947ABE">
          <w:t>using a least squares algorithm</w:t>
        </w:r>
      </w:ins>
      <w:del w:id="370" w:author="Dawn MacIsaac" w:date="2021-12-01T12:08:00Z">
        <w:r w:rsidR="008A6B44" w:rsidRPr="008A6B44" w:rsidDel="00947ABE">
          <w:delText>automatically based on the algorithm's calculation</w:delText>
        </w:r>
        <w:commentRangeEnd w:id="315"/>
        <w:r w:rsidDel="00947ABE">
          <w:rPr>
            <w:rStyle w:val="CommentReference"/>
          </w:rPr>
          <w:commentReference w:id="315"/>
        </w:r>
      </w:del>
      <w:r w:rsidR="008A6B44" w:rsidRPr="008A6B44">
        <w:t>.</w:t>
      </w:r>
      <w:r w:rsidR="00474DF6">
        <w:t xml:space="preserve"> </w:t>
      </w:r>
    </w:p>
    <w:p w14:paraId="060FB3B3" w14:textId="060C909D" w:rsidR="003610BC" w:rsidDel="00C07BE7" w:rsidRDefault="003610BC" w:rsidP="00337EB7">
      <w:pPr>
        <w:ind w:firstLine="288"/>
        <w:rPr>
          <w:del w:id="371" w:author="Dawn MacIsaac" w:date="2021-12-01T11:31:00Z"/>
        </w:rPr>
      </w:pPr>
    </w:p>
    <w:p w14:paraId="5C0CEE30" w14:textId="4FA5DD2F" w:rsidR="00337EB7" w:rsidRDefault="00337EB7" w:rsidP="00337EB7">
      <w:pPr>
        <w:ind w:firstLine="288"/>
      </w:pPr>
      <w:moveFromRangeStart w:id="372" w:author="Dawn MacIsaac" w:date="2021-12-01T11:43:00Z" w:name="move89251409"/>
      <w:moveFrom w:id="373" w:author="Dawn MacIsaac" w:date="2021-12-01T11:43:00Z">
        <w:r w:rsidRPr="00337EB7" w:rsidDel="003F5968">
          <w:t>As illustrated in the figure above, the ANNs' input set includes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different; the BLF concentrated on actual load demand, whereas the CLF concentrated on load changes from yesterday to today. The final CLF forecasts were determined by adding the predicted changes to yesterday's actual load.</w:t>
        </w:r>
        <w:r w:rsidDel="003F5968">
          <w:t xml:space="preserve"> </w:t>
        </w:r>
        <w:r w:rsidRPr="00337EB7" w:rsidDel="003F5968">
          <w:t>The BLF and CLF each required 79 inputs</w:t>
        </w:r>
      </w:moveFrom>
      <w:moveFromRangeEnd w:id="372"/>
      <w:r w:rsidRPr="00337EB7">
        <w:t>.</w:t>
      </w:r>
      <w:ins w:id="374" w:author="Dawn MacIsaac" w:date="2021-12-01T12:01:00Z">
        <w:r w:rsidR="005360DC" w:rsidRPr="00337EB7">
          <w:t>.</w:t>
        </w:r>
      </w:ins>
    </w:p>
    <w:p w14:paraId="65E9D872" w14:textId="028ECCED" w:rsidR="000A1E8F" w:rsidRDefault="00AF505E" w:rsidP="000A1E8F">
      <w:pPr>
        <w:ind w:firstLine="288"/>
      </w:pPr>
      <w:r w:rsidRPr="00AF505E">
        <w:t xml:space="preserve">When we switched between resilient and Levenberg-Marquardt back-propagation, we observed that resilient back-propagation outperformed Levenberg-Marquardt back-propagation. </w:t>
      </w:r>
      <w:r w:rsidR="00DF00F6">
        <w:t>We also</w:t>
      </w:r>
      <w:r w:rsidRPr="00AF505E">
        <w:t xml:space="preserve"> observed an improvement in performance when we changed the activation function of the output layer from linear to tangent sigmoid.</w:t>
      </w:r>
      <w:r w:rsidR="000A1E8F" w:rsidRPr="00F7571F">
        <w:t xml:space="preserve"> </w:t>
      </w:r>
    </w:p>
    <w:p w14:paraId="7FA51A99" w14:textId="719149C3" w:rsidR="002E0AEC" w:rsidRPr="0079016F" w:rsidRDefault="002E0AEC" w:rsidP="00E141F5">
      <w:pPr>
        <w:pStyle w:val="Heading2"/>
      </w:pPr>
      <w:bookmarkStart w:id="375" w:name="_Toc88844449"/>
      <w:r>
        <w:t>3.</w:t>
      </w:r>
      <w:r w:rsidR="00E141F5">
        <w:t>3</w:t>
      </w:r>
      <w:r>
        <w:t xml:space="preserve"> </w:t>
      </w:r>
      <w:r w:rsidR="001A3FAF" w:rsidRPr="002A6B03">
        <w:t>Implementation Specifications for</w:t>
      </w:r>
      <w:r w:rsidR="001A3FAF">
        <w:t xml:space="preserve"> t</w:t>
      </w:r>
      <w:r>
        <w:t>he Deep Learning Forecasters</w:t>
      </w:r>
      <w:bookmarkEnd w:id="375"/>
    </w:p>
    <w:p w14:paraId="1669F607" w14:textId="77777777" w:rsidR="00F15766" w:rsidRDefault="00D16944" w:rsidP="00F15766">
      <w:pPr>
        <w:pStyle w:val="Heading3"/>
      </w:pPr>
      <w:bookmarkStart w:id="376" w:name="_Toc88844450"/>
      <w:r>
        <w:t>3.</w:t>
      </w:r>
      <w:r w:rsidR="00D77BAA">
        <w:t>3</w:t>
      </w:r>
      <w:r w:rsidR="00B93EB2">
        <w:t>.1</w:t>
      </w:r>
      <w:r>
        <w:t xml:space="preserve"> </w:t>
      </w:r>
      <w:r w:rsidR="00F15766">
        <w:t>The Long Short Term Memory Forecaster (LSTM)</w:t>
      </w:r>
      <w:bookmarkEnd w:id="376"/>
    </w:p>
    <w:p w14:paraId="0889A413" w14:textId="6E84B8DB"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as inputs. We trained the LSTM models using the adam optimization training algorithm. The LSTM network was composed of four layers: a </w:t>
      </w:r>
      <w:r w:rsidRPr="009635BD">
        <w:lastRenderedPageBreak/>
        <w:t>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8F54CB">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[174]","plainTextFormattedCitation":"[174]","previouslyFormattedCitation":"[174]"},"properties":{"noteIndex":0},"schema":"https://github.com/citation-style-language/schema/raw/master/csl-citation.json"}</w:instrText>
      </w:r>
      <w:r>
        <w:fldChar w:fldCharType="separate"/>
      </w:r>
      <w:r w:rsidR="008F54CB" w:rsidRPr="008F54CB">
        <w:rPr>
          <w:noProof/>
        </w:rPr>
        <w:t>[174]</w:t>
      </w:r>
      <w:r>
        <w:fldChar w:fldCharType="end"/>
      </w:r>
      <w:r>
        <w:t>.</w:t>
      </w:r>
    </w:p>
    <w:p w14:paraId="2AAB5AF8" w14:textId="44C3A5C2"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377" w:name="_Toc88844451"/>
      <w:r>
        <w:t>3.</w:t>
      </w:r>
      <w:r w:rsidR="008F086A">
        <w:t>3.2</w:t>
      </w:r>
      <w:r>
        <w:t xml:space="preserve"> </w:t>
      </w:r>
      <w:r w:rsidR="00AE21E5">
        <w:t>The Convolutional Neural Network Forecaster (CNN)</w:t>
      </w:r>
      <w:bookmarkEnd w:id="377"/>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3869429E"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models were trained using the adam optimization training algorithm. Additional information about this algorithm can be found in </w:t>
      </w:r>
      <w:r>
        <w:fldChar w:fldCharType="begin" w:fldLock="1"/>
      </w:r>
      <w:r w:rsidR="008F54CB">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[175]","plainTextFormattedCitation":"[175]","previouslyFormattedCitation":"[175]"},"properties":{"noteIndex":0},"schema":"https://github.com/citation-style-language/schema/raw/master/csl-citation.json"}</w:instrText>
      </w:r>
      <w:r>
        <w:fldChar w:fldCharType="separate"/>
      </w:r>
      <w:r w:rsidR="008F54CB" w:rsidRPr="008F54CB">
        <w:rPr>
          <w:noProof/>
        </w:rPr>
        <w:t>[175]</w:t>
      </w:r>
      <w:r>
        <w:fldChar w:fldCharType="end"/>
      </w:r>
      <w:r w:rsidRPr="001746BC">
        <w:t>.</w:t>
      </w:r>
    </w:p>
    <w:p w14:paraId="75644D12" w14:textId="5635AA61" w:rsidR="008F44DD" w:rsidRDefault="008F44DD" w:rsidP="008F44DD">
      <w:pPr>
        <w:pStyle w:val="Heading2"/>
      </w:pPr>
      <w:bookmarkStart w:id="378" w:name="_Toc88844452"/>
      <w:r>
        <w:lastRenderedPageBreak/>
        <w:t>3.</w:t>
      </w:r>
      <w:r w:rsidR="005C5901">
        <w:t>4</w:t>
      </w:r>
      <w:r>
        <w:t xml:space="preserve"> Method Analysis</w:t>
      </w:r>
      <w:bookmarkEnd w:id="378"/>
    </w:p>
    <w:p w14:paraId="7C18C093" w14:textId="4E9FFA21" w:rsidR="00654B3E" w:rsidRDefault="00C32C31" w:rsidP="00641A48">
      <w:pPr>
        <w:ind w:firstLine="288"/>
      </w:pPr>
      <w:r>
        <w:t xml:space="preserve">MATLAB version R2021b was used to implement all forecasters. Our goal is to forecast the following day's load and identify daily peaks. For the overall regular load forecasts, we calculated the </w:t>
      </w:r>
      <w:r w:rsidR="00647D51">
        <w:t>MAPE</w:t>
      </w:r>
      <w:r>
        <w:t xml:space="preserve"> and the </w:t>
      </w:r>
      <w:r w:rsidR="00647D51">
        <w:t>RMSE</w:t>
      </w:r>
      <w:r>
        <w:t>.</w:t>
      </w:r>
      <w:r w:rsidR="00B1295A">
        <w:t xml:space="preserve"> </w:t>
      </w:r>
      <w:r w:rsidR="00E72FD5" w:rsidRPr="00E72FD5">
        <w:t>A word about forecasters, which use two distinct models, the BLF and the CLF, the outputs of which are then combined using an RLS combiner</w:t>
      </w:r>
      <w:r>
        <w:t>. To keep things simple, this analysis will use only the RLS combiner results.</w:t>
      </w:r>
      <w:r w:rsidR="00E72FD5">
        <w:t xml:space="preserve"> </w:t>
      </w:r>
      <w:r w:rsidR="00E72FD5" w:rsidRPr="00E72FD5">
        <w:t>These forecasters are the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379" w:name="_Toc88844453"/>
      <w:r>
        <w:t>3.</w:t>
      </w:r>
      <w:r w:rsidR="004B52E9">
        <w:t>4</w:t>
      </w:r>
      <w:r>
        <w:t>.</w:t>
      </w:r>
      <w:r w:rsidR="00C02C1C">
        <w:t>1</w:t>
      </w:r>
      <w:r>
        <w:t xml:space="preserve"> </w:t>
      </w:r>
      <w:r w:rsidRPr="00BE5F2A">
        <w:t>A Brief Note on Peak Detection Accuracy</w:t>
      </w:r>
      <w:bookmarkEnd w:id="379"/>
    </w:p>
    <w:p w14:paraId="3B2E05EE" w14:textId="331003D0" w:rsidR="0090132C" w:rsidRDefault="00D17C49" w:rsidP="0090132C">
      <w:pPr>
        <w:ind w:firstLine="288"/>
      </w:pPr>
      <w:r w:rsidRPr="00D17C49">
        <w:t xml:space="preserve">Regarding peak detection accuracy, it's worth noting that daily peaks are influenced by a variety of random variables, making their prediction difficult. </w:t>
      </w:r>
      <w:r w:rsidR="000048E7" w:rsidRPr="000048E7">
        <w:t>This is because random peaks can result in significantly higher peaks than regular peaks, and because we are calculating the daily maximum, we use the random peak rather than the regular peak.</w:t>
      </w:r>
      <w:r w:rsidR="000048E7">
        <w:t xml:space="preserve"> </w:t>
      </w:r>
      <w:r w:rsidRPr="00D17C49">
        <w:t xml:space="preserve">The </w:t>
      </w:r>
      <w:r w:rsidRPr="00D17C49">
        <w:lastRenderedPageBreak/>
        <w:t>reason we mentioned only peaks is that our datasets do not contain any spikes, as they are hourly aggregated load demand. As a result, the daily maximum represents the day's actual peak.</w:t>
      </w:r>
      <w:r w:rsidR="005C61B6">
        <w:t xml:space="preserve"> </w:t>
      </w:r>
      <w:r w:rsidR="005C61B6">
        <w:fldChar w:fldCharType="begin"/>
      </w:r>
      <w:r w:rsidR="005C61B6">
        <w:instrText xml:space="preserve"> REF _Ref88493564 \h </w:instrText>
      </w:r>
      <w:r w:rsidR="005C61B6">
        <w:fldChar w:fldCharType="separate"/>
      </w:r>
      <w:r w:rsidR="00156EEA">
        <w:t xml:space="preserve">Figure </w:t>
      </w:r>
      <w:r w:rsidR="00156EEA">
        <w:rPr>
          <w:noProof/>
        </w:rPr>
        <w:t>8</w:t>
      </w:r>
      <w:r w:rsidR="005C61B6">
        <w:fldChar w:fldCharType="end"/>
      </w:r>
      <w:r w:rsidR="005C61B6">
        <w:t xml:space="preserve"> </w:t>
      </w:r>
      <w:r w:rsidR="005C61B6" w:rsidRPr="005C61B6">
        <w:t>and the following paragraph summarize the preceding statements succinctly.</w:t>
      </w:r>
    </w:p>
    <w:p w14:paraId="3747148E" w14:textId="4665C381" w:rsidR="000048E7" w:rsidRDefault="000048E7" w:rsidP="000048E7">
      <w:pPr>
        <w:ind w:firstLine="288"/>
      </w:pPr>
      <w:r w:rsidRPr="00C02C1C">
        <w:t xml:space="preserve">Although the Toronto dataset typically peaks between 16:00 and 21:00 in the evenings, a random peak occurred at 10:00 with a value of 6594 MW, which was greater than the second highest peak at 18:00 with a value of 6590 MW. It was only 4 MW more, but because we used the daily maximum, the peak at 10:00 was used. </w:t>
      </w:r>
      <w:r>
        <w:t xml:space="preserve">Although, the </w:t>
      </w:r>
      <w:r w:rsidRPr="00C02C1C">
        <w:t>CNN</w:t>
      </w:r>
      <w:r>
        <w:t xml:space="preserve"> </w:t>
      </w:r>
      <w:r w:rsidRPr="00C02C1C">
        <w:t xml:space="preserve">forecasted a peak at 18:00 with a value of 6603 MW. </w:t>
      </w:r>
      <w:r>
        <w:t>But d</w:t>
      </w:r>
      <w:r w:rsidRPr="00C02C1C">
        <w:t xml:space="preserve">ue to the fact that we will be comparing the predicted time to the one at 10:00, the random peak has an effect on our MAE and MBE accuracy metrics for time difference. This is merely a point to consider in terms of the </w:t>
      </w:r>
      <w:r>
        <w:t>forecaster</w:t>
      </w:r>
      <w:r w:rsidRPr="00C02C1C">
        <w:t>s' accuracy at detecting peaks. A significantly more accurate metric for comparing time differences could be used in future work.</w:t>
      </w:r>
    </w:p>
    <w:p w14:paraId="6FA64A82" w14:textId="77777777" w:rsidR="0090132C" w:rsidRDefault="0090132C" w:rsidP="0090132C">
      <w:pPr>
        <w:ind w:firstLine="288"/>
        <w:jc w:val="center"/>
      </w:pPr>
      <w:r w:rsidRPr="00562DD0">
        <w:rPr>
          <w:noProof/>
        </w:rPr>
        <w:drawing>
          <wp:inline distT="0" distB="0" distL="0" distR="0" wp14:anchorId="06A0B0A7" wp14:editId="064C5F62">
            <wp:extent cx="2779536" cy="21431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1">
                      <a:extLst>
                        <a:ext uri="{28A0092B-C50C-407E-A947-70E740481C1C}">
                          <a14:useLocalDpi xmlns:a14="http://schemas.microsoft.com/office/drawing/2010/main" val="0"/>
                        </a:ext>
                      </a:extLst>
                    </a:blip>
                    <a:srcRect l="2504" t="5967" r="6082"/>
                    <a:stretch/>
                  </pic:blipFill>
                  <pic:spPr bwMode="auto">
                    <a:xfrm>
                      <a:off x="0" y="0"/>
                      <a:ext cx="2825479" cy="2178549"/>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3115A5AF" w:rsidR="0090132C" w:rsidRDefault="0090132C" w:rsidP="0090132C">
      <w:pPr>
        <w:pStyle w:val="Caption"/>
        <w:jc w:val="center"/>
      </w:pPr>
      <w:bookmarkStart w:id="380" w:name="_Ref88493564"/>
      <w:bookmarkStart w:id="381" w:name="_Toc88844515"/>
      <w:r>
        <w:t xml:space="preserve">Figure </w:t>
      </w:r>
      <w:fldSimple w:instr=" SEQ Figure \* ARABIC ">
        <w:r w:rsidR="00156EEA">
          <w:rPr>
            <w:noProof/>
          </w:rPr>
          <w:t>8</w:t>
        </w:r>
      </w:fldSimple>
      <w:bookmarkEnd w:id="380"/>
      <w:r>
        <w:t xml:space="preserve"> - </w:t>
      </w:r>
      <w:r w:rsidRPr="005E08B9">
        <w:t xml:space="preserve">Load Demand on March 11, 2019, and CNN Forecast </w:t>
      </w:r>
      <w:r>
        <w:t>– Toronto Dataset</w:t>
      </w:r>
      <w:bookmarkEnd w:id="381"/>
    </w:p>
    <w:p w14:paraId="022BBD4E" w14:textId="0B12E8B8" w:rsidR="00116916" w:rsidRDefault="00116916" w:rsidP="008223C2">
      <w:pPr>
        <w:pStyle w:val="Heading2"/>
      </w:pPr>
      <w:bookmarkStart w:id="382" w:name="_Toc88844454"/>
      <w:r>
        <w:t>3.</w:t>
      </w:r>
      <w:r w:rsidR="00DF586D">
        <w:t>5</w:t>
      </w:r>
      <w:r w:rsidR="008223C2" w:rsidRPr="008223C2">
        <w:t xml:space="preserve"> The Performance of </w:t>
      </w:r>
      <w:r w:rsidR="00A039C8">
        <w:t>Forecaster</w:t>
      </w:r>
      <w:r w:rsidR="008223C2" w:rsidRPr="008223C2">
        <w:t>s on the Toronto Dataset</w:t>
      </w:r>
      <w:bookmarkEnd w:id="382"/>
    </w:p>
    <w:p w14:paraId="6F76882C" w14:textId="287BCF21" w:rsidR="005C58EF" w:rsidRPr="005C58EF" w:rsidRDefault="005C58EF" w:rsidP="005C58EF">
      <w:r w:rsidRPr="005C58EF">
        <w:rPr>
          <w:highlight w:val="yellow"/>
        </w:rPr>
        <w:t>//Continue here</w:t>
      </w:r>
    </w:p>
    <w:p w14:paraId="13765B5E" w14:textId="523AEEDF" w:rsidR="006963BD" w:rsidRDefault="00C400C8" w:rsidP="00105F26">
      <w:pPr>
        <w:ind w:firstLine="288"/>
      </w:pPr>
      <w:r>
        <w:lastRenderedPageBreak/>
        <w:fldChar w:fldCharType="begin"/>
      </w:r>
      <w:r>
        <w:instrText xml:space="preserve"> REF _Ref86081137 \h </w:instrText>
      </w:r>
      <w:r>
        <w:fldChar w:fldCharType="separate"/>
      </w:r>
      <w:r w:rsidR="00156EEA">
        <w:t xml:space="preserve">Figure </w:t>
      </w:r>
      <w:r w:rsidR="00156EEA">
        <w:rPr>
          <w:noProof/>
        </w:rPr>
        <w:t>9</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156EEA">
        <w:t xml:space="preserve">Figure </w:t>
      </w:r>
      <w:r w:rsidR="00156EEA">
        <w:rPr>
          <w:noProof/>
        </w:rPr>
        <w:t>10</w:t>
      </w:r>
      <w:r>
        <w:fldChar w:fldCharType="end"/>
      </w:r>
      <w:r w:rsidR="0056361D" w:rsidRPr="0056361D">
        <w:t xml:space="preserve"> and </w:t>
      </w:r>
      <w:r>
        <w:fldChar w:fldCharType="begin"/>
      </w:r>
      <w:r>
        <w:instrText xml:space="preserve"> REF _Ref85285958 \h </w:instrText>
      </w:r>
      <w:r>
        <w:fldChar w:fldCharType="separate"/>
      </w:r>
      <w:r w:rsidR="00156EEA">
        <w:t xml:space="preserve">Table </w:t>
      </w:r>
      <w:r w:rsidR="00156EEA">
        <w:rPr>
          <w:noProof/>
        </w:rPr>
        <w:t>4</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156EEA">
        <w:t xml:space="preserve">Table </w:t>
      </w:r>
      <w:r w:rsidR="00156EEA">
        <w:rPr>
          <w:noProof/>
        </w:rPr>
        <w:t>5</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67BE0371" w:rsidR="00281B31" w:rsidRPr="00281B31" w:rsidRDefault="00B918B5" w:rsidP="00281B31">
            <w:pPr>
              <w:spacing w:line="240" w:lineRule="auto"/>
              <w:jc w:val="center"/>
              <w:rPr>
                <w:b/>
                <w:bCs/>
                <w:color w:val="000000"/>
                <w:lang w:eastAsia="en-CA"/>
              </w:rPr>
            </w:pPr>
            <w:r>
              <w:rPr>
                <w:b/>
                <w:bCs/>
                <w:color w:val="000000"/>
                <w:lang w:eastAsia="en-CA"/>
              </w:rPr>
              <w:t>S</w:t>
            </w:r>
            <w:r w:rsidR="00281B31"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918B5">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tcPr>
          <w:p w14:paraId="1807B59D" w14:textId="7F96E4E8"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918B5">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tcPr>
          <w:p w14:paraId="6F12A9C8" w14:textId="5AD8A24C" w:rsidR="00281B31" w:rsidRPr="00281B31" w:rsidRDefault="00281B31" w:rsidP="00281B31">
            <w:pPr>
              <w:spacing w:line="240" w:lineRule="auto"/>
              <w:jc w:val="center"/>
              <w:rPr>
                <w:color w:val="000000"/>
                <w:lang w:eastAsia="en-CA"/>
              </w:rPr>
            </w:pP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6D7EE3CC" w:rsidR="00D845F5" w:rsidRPr="00D845F5" w:rsidRDefault="00D845F5" w:rsidP="006963BD">
      <w:pPr>
        <w:pStyle w:val="Caption"/>
        <w:jc w:val="center"/>
      </w:pPr>
      <w:bookmarkStart w:id="383" w:name="_Ref85285958"/>
      <w:bookmarkStart w:id="384" w:name="_Toc88844496"/>
      <w:r>
        <w:t xml:space="preserve">Table </w:t>
      </w:r>
      <w:fldSimple w:instr=" SEQ Table \* ARABIC ">
        <w:r w:rsidR="00156EEA">
          <w:rPr>
            <w:noProof/>
          </w:rPr>
          <w:t>4</w:t>
        </w:r>
      </w:fldSimple>
      <w:bookmarkEnd w:id="383"/>
      <w:r>
        <w:t xml:space="preserve"> - </w:t>
      </w:r>
      <w:r w:rsidRPr="00356293">
        <w:t xml:space="preserve">Overall MAPE and RMSE for Each </w:t>
      </w:r>
      <w:r w:rsidR="00A039C8">
        <w:t>Forecaster</w:t>
      </w:r>
      <w:r w:rsidRPr="00356293">
        <w:t xml:space="preserve"> </w:t>
      </w:r>
      <w:r w:rsidRPr="000A402A">
        <w:t>– Toronto Dataset</w:t>
      </w:r>
      <w:bookmarkEnd w:id="384"/>
    </w:p>
    <w:p w14:paraId="79E96E1B" w14:textId="45613C85" w:rsidR="00A155C1" w:rsidRDefault="007544C6" w:rsidP="007544C6">
      <w:pPr>
        <w:ind w:firstLine="288"/>
        <w:jc w:val="center"/>
      </w:pPr>
      <w:r w:rsidRPr="007544C6">
        <w:rPr>
          <w:noProof/>
        </w:rPr>
        <w:drawing>
          <wp:inline distT="0" distB="0" distL="0" distR="0" wp14:anchorId="40D0575A" wp14:editId="59439DD6">
            <wp:extent cx="3782006" cy="2943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a:extLst>
                        <a:ext uri="{28A0092B-C50C-407E-A947-70E740481C1C}">
                          <a14:useLocalDpi xmlns:a14="http://schemas.microsoft.com/office/drawing/2010/main" val="0"/>
                        </a:ext>
                      </a:extLst>
                    </a:blip>
                    <a:srcRect l="3220" t="6205" r="6440"/>
                    <a:stretch/>
                  </pic:blipFill>
                  <pic:spPr bwMode="auto">
                    <a:xfrm>
                      <a:off x="0" y="0"/>
                      <a:ext cx="3802335" cy="2959045"/>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075C3B50" w:rsidR="000F2742" w:rsidRDefault="00A155C1" w:rsidP="00105F26">
      <w:pPr>
        <w:pStyle w:val="Caption"/>
        <w:jc w:val="center"/>
      </w:pPr>
      <w:bookmarkStart w:id="385" w:name="_Ref86081137"/>
      <w:bookmarkStart w:id="386" w:name="_Toc88844516"/>
      <w:r>
        <w:t xml:space="preserve">Figure </w:t>
      </w:r>
      <w:fldSimple w:instr=" SEQ Figure \* ARABIC ">
        <w:r w:rsidR="00156EEA">
          <w:rPr>
            <w:noProof/>
          </w:rPr>
          <w:t>9</w:t>
        </w:r>
      </w:fldSimple>
      <w:bookmarkEnd w:id="385"/>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386"/>
      <w:r>
        <w:t xml:space="preserve"> </w:t>
      </w:r>
    </w:p>
    <w:p w14:paraId="6AE4BFBE" w14:textId="77777777" w:rsidR="000F2742" w:rsidRPr="00C3778C" w:rsidRDefault="000F2742" w:rsidP="000F2742">
      <w:pPr>
        <w:jc w:val="center"/>
      </w:pPr>
      <w:r w:rsidRPr="00B91F8E">
        <w:rPr>
          <w:noProof/>
        </w:rPr>
        <w:lastRenderedPageBreak/>
        <w:drawing>
          <wp:inline distT="0" distB="0" distL="0" distR="0" wp14:anchorId="6BF6A5A6" wp14:editId="59C1385A">
            <wp:extent cx="3748617" cy="293370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93">
                      <a:extLst>
                        <a:ext uri="{28A0092B-C50C-407E-A947-70E740481C1C}">
                          <a14:useLocalDpi xmlns:a14="http://schemas.microsoft.com/office/drawing/2010/main" val="0"/>
                        </a:ext>
                      </a:extLst>
                    </a:blip>
                    <a:srcRect l="1790" t="5489" r="7691"/>
                    <a:stretch/>
                  </pic:blipFill>
                  <pic:spPr bwMode="auto">
                    <a:xfrm>
                      <a:off x="0" y="0"/>
                      <a:ext cx="3758034" cy="2941069"/>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147B2649" w:rsidR="000F2742" w:rsidRDefault="000F2742" w:rsidP="000F2742">
      <w:pPr>
        <w:pStyle w:val="Caption"/>
        <w:jc w:val="center"/>
      </w:pPr>
      <w:bookmarkStart w:id="387" w:name="_Ref85373404"/>
      <w:bookmarkStart w:id="388" w:name="_Toc88844517"/>
      <w:r>
        <w:t xml:space="preserve">Figure </w:t>
      </w:r>
      <w:fldSimple w:instr=" SEQ Figure \* ARABIC ">
        <w:r w:rsidR="00156EEA">
          <w:rPr>
            <w:noProof/>
          </w:rPr>
          <w:t>10</w:t>
        </w:r>
      </w:fldSimple>
      <w:bookmarkEnd w:id="387"/>
      <w:r>
        <w:t xml:space="preserve"> - </w:t>
      </w:r>
      <w:r w:rsidRPr="00554616">
        <w:t xml:space="preserve">Overall Error Distribution for All </w:t>
      </w:r>
      <w:r w:rsidR="0025420C">
        <w:t>Forecaster</w:t>
      </w:r>
      <w:r w:rsidRPr="00554616">
        <w:t>s</w:t>
      </w:r>
      <w:r>
        <w:t xml:space="preserve"> – Toronto Dataset</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5D7CDF2D" w:rsidR="00A41219" w:rsidRPr="00A41219" w:rsidRDefault="00750EFD" w:rsidP="00A41219">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750EFD">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tcPr>
          <w:p w14:paraId="4FB1DC04" w14:textId="1A8AAEBF"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750EFD">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tcPr>
          <w:p w14:paraId="64FF4ED2" w14:textId="555E905B"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750EFD">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tcPr>
          <w:p w14:paraId="7B92333C" w14:textId="27D4CB07" w:rsidR="00A41219" w:rsidRPr="00A41219" w:rsidRDefault="00A41219" w:rsidP="00A41219">
            <w:pPr>
              <w:spacing w:line="240" w:lineRule="auto"/>
              <w:jc w:val="center"/>
              <w:rPr>
                <w:color w:val="000000"/>
                <w:lang w:eastAsia="en-CA"/>
              </w:rPr>
            </w:pP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7E0E81D4" w:rsidR="007E29EE" w:rsidRDefault="007E29EE" w:rsidP="007E29EE">
      <w:pPr>
        <w:pStyle w:val="Caption"/>
        <w:jc w:val="center"/>
      </w:pPr>
      <w:bookmarkStart w:id="389" w:name="_Ref85286062"/>
      <w:bookmarkStart w:id="390" w:name="_Toc88844497"/>
      <w:r>
        <w:t xml:space="preserve">Table </w:t>
      </w:r>
      <w:fldSimple w:instr=" SEQ Table \* ARABIC ">
        <w:r w:rsidR="00156EEA">
          <w:rPr>
            <w:noProof/>
          </w:rPr>
          <w:t>5</w:t>
        </w:r>
      </w:fldSimple>
      <w:bookmarkEnd w:id="389"/>
      <w:r>
        <w:t xml:space="preserve"> - </w:t>
      </w:r>
      <w:r w:rsidRPr="0049763C">
        <w:t>Matrix Analysis of Peak Values and Time Difference – Toronto Dataset</w:t>
      </w:r>
      <w:bookmarkEnd w:id="390"/>
    </w:p>
    <w:p w14:paraId="75B5F696" w14:textId="371354AF" w:rsidR="007B0505" w:rsidRDefault="007B0505" w:rsidP="008223C2">
      <w:pPr>
        <w:pStyle w:val="Heading3"/>
      </w:pPr>
      <w:bookmarkStart w:id="391" w:name="_Toc88844455"/>
      <w:r>
        <w:t>3.</w:t>
      </w:r>
      <w:r w:rsidR="00B71491">
        <w:t>5</w:t>
      </w:r>
      <w:r>
        <w:t>.</w:t>
      </w:r>
      <w:r w:rsidR="00901E19">
        <w:t>1</w:t>
      </w:r>
      <w:r>
        <w:t xml:space="preserve"> </w:t>
      </w:r>
      <w:r w:rsidR="00B06C64" w:rsidRPr="00B06C64">
        <w:t>Discussion of the Toronto Dataset's Overall Performance</w:t>
      </w:r>
      <w:bookmarkEnd w:id="391"/>
    </w:p>
    <w:p w14:paraId="4E1A3825" w14:textId="7231A3BB"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156EEA">
        <w:t xml:space="preserve">Table </w:t>
      </w:r>
      <w:r w:rsidR="00156EEA">
        <w:rPr>
          <w:noProof/>
        </w:rPr>
        <w:t>4</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156EEA">
        <w:t xml:space="preserve">Figure </w:t>
      </w:r>
      <w:r w:rsidR="00156EEA">
        <w:rPr>
          <w:noProof/>
        </w:rPr>
        <w:t>9</w:t>
      </w:r>
      <w:r>
        <w:fldChar w:fldCharType="end"/>
      </w:r>
      <w:r>
        <w:t xml:space="preserve"> </w:t>
      </w:r>
      <w:r w:rsidRPr="00506A2F">
        <w:t xml:space="preserve">and the boxplot in </w:t>
      </w:r>
      <w:r>
        <w:fldChar w:fldCharType="begin"/>
      </w:r>
      <w:r>
        <w:instrText xml:space="preserve"> REF _Ref85373404 \h </w:instrText>
      </w:r>
      <w:r>
        <w:fldChar w:fldCharType="separate"/>
      </w:r>
      <w:r w:rsidR="00156EEA">
        <w:t xml:space="preserve">Figure </w:t>
      </w:r>
      <w:r w:rsidR="00156EEA">
        <w:rPr>
          <w:noProof/>
        </w:rPr>
        <w:t>10</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 xml:space="preserve">According to the MAE, </w:t>
      </w:r>
      <w:r w:rsidRPr="00C35B7D">
        <w:lastRenderedPageBreak/>
        <w:t>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392" w:name="_Toc88844456"/>
      <w:r>
        <w:t>3.6</w:t>
      </w:r>
      <w:r w:rsidRPr="008223C2">
        <w:t xml:space="preserve"> The Performance of </w:t>
      </w:r>
      <w:r w:rsidR="0025420C">
        <w:t>Forecaster</w:t>
      </w:r>
      <w:r w:rsidRPr="008223C2">
        <w:t xml:space="preserve">s on the </w:t>
      </w:r>
      <w:r>
        <w:t>Ottawa</w:t>
      </w:r>
      <w:r w:rsidRPr="008223C2">
        <w:t xml:space="preserve"> Dataset</w:t>
      </w:r>
      <w:bookmarkEnd w:id="392"/>
    </w:p>
    <w:p w14:paraId="72C634F1" w14:textId="7E7828DB" w:rsidR="000F2742" w:rsidRDefault="000305CC" w:rsidP="003B182F">
      <w:pPr>
        <w:ind w:firstLine="288"/>
      </w:pPr>
      <w:r>
        <w:fldChar w:fldCharType="begin"/>
      </w:r>
      <w:r>
        <w:instrText xml:space="preserve"> REF _Ref86082372 \h </w:instrText>
      </w:r>
      <w:r>
        <w:fldChar w:fldCharType="separate"/>
      </w:r>
      <w:r w:rsidR="00156EEA">
        <w:t xml:space="preserve">Figure </w:t>
      </w:r>
      <w:r w:rsidR="00156EEA">
        <w:rPr>
          <w:noProof/>
        </w:rPr>
        <w:t>11</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156EEA">
        <w:t xml:space="preserve">Figure </w:t>
      </w:r>
      <w:r w:rsidR="00156EEA">
        <w:rPr>
          <w:noProof/>
        </w:rPr>
        <w:t>12</w:t>
      </w:r>
      <w:r>
        <w:fldChar w:fldCharType="end"/>
      </w:r>
      <w:r w:rsidRPr="000305CC">
        <w:t xml:space="preserve"> and the key performance metrics are listed in </w:t>
      </w:r>
      <w:r>
        <w:fldChar w:fldCharType="begin"/>
      </w:r>
      <w:r>
        <w:instrText xml:space="preserve"> REF _Ref85285966 \h </w:instrText>
      </w:r>
      <w:r>
        <w:fldChar w:fldCharType="separate"/>
      </w:r>
      <w:r w:rsidR="00156EEA">
        <w:t xml:space="preserve">Table </w:t>
      </w:r>
      <w:r w:rsidR="00156EEA">
        <w:rPr>
          <w:noProof/>
        </w:rPr>
        <w:t>6</w:t>
      </w:r>
      <w:r>
        <w:fldChar w:fldCharType="end"/>
      </w:r>
      <w:r w:rsidRPr="000305CC">
        <w:t xml:space="preserve">. </w:t>
      </w:r>
      <w:r>
        <w:fldChar w:fldCharType="begin"/>
      </w:r>
      <w:r>
        <w:instrText xml:space="preserve"> REF _Ref85286056 \h </w:instrText>
      </w:r>
      <w:r>
        <w:fldChar w:fldCharType="separate"/>
      </w:r>
      <w:r w:rsidR="00156EEA">
        <w:t xml:space="preserve">Table </w:t>
      </w:r>
      <w:r w:rsidR="00156EEA">
        <w:rPr>
          <w:noProof/>
        </w:rPr>
        <w:t>7</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2C8D26D9" w:rsidR="00D053EF" w:rsidRPr="00D053EF" w:rsidRDefault="00750EFD" w:rsidP="00D053E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750EFD">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tcPr>
          <w:p w14:paraId="568E3A0D" w14:textId="338D4BA0"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750EFD">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tcPr>
          <w:p w14:paraId="6BD66229" w14:textId="4E9B0FAB" w:rsidR="00D053EF" w:rsidRPr="00D053EF" w:rsidRDefault="00D053EF" w:rsidP="00D053EF">
            <w:pPr>
              <w:spacing w:line="240" w:lineRule="auto"/>
              <w:jc w:val="center"/>
              <w:rPr>
                <w:color w:val="000000"/>
                <w:lang w:eastAsia="en-CA"/>
              </w:rPr>
            </w:pP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65A4BE7C" w:rsidR="002C4587" w:rsidRDefault="002C4587" w:rsidP="002C4587">
      <w:pPr>
        <w:pStyle w:val="Caption"/>
        <w:jc w:val="center"/>
      </w:pPr>
      <w:bookmarkStart w:id="393" w:name="_Ref85285966"/>
      <w:bookmarkStart w:id="394" w:name="_Ref86082422"/>
      <w:bookmarkStart w:id="395" w:name="_Toc88844498"/>
      <w:r>
        <w:t xml:space="preserve">Table </w:t>
      </w:r>
      <w:fldSimple w:instr=" SEQ Table \* ARABIC ">
        <w:r w:rsidR="00156EEA">
          <w:rPr>
            <w:noProof/>
          </w:rPr>
          <w:t>6</w:t>
        </w:r>
      </w:fldSimple>
      <w:bookmarkEnd w:id="393"/>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394"/>
      <w:bookmarkEnd w:id="395"/>
    </w:p>
    <w:p w14:paraId="57E74427" w14:textId="378F9C01" w:rsidR="00957E3C" w:rsidRDefault="00E62306" w:rsidP="00E62306">
      <w:pPr>
        <w:jc w:val="center"/>
      </w:pPr>
      <w:r w:rsidRPr="00E62306">
        <w:rPr>
          <w:noProof/>
        </w:rPr>
        <w:drawing>
          <wp:inline distT="0" distB="0" distL="0" distR="0" wp14:anchorId="68E273B7" wp14:editId="31B8FC21">
            <wp:extent cx="3866928" cy="2962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l="3040" t="6205" r="6352" b="1193"/>
                    <a:stretch/>
                  </pic:blipFill>
                  <pic:spPr bwMode="auto">
                    <a:xfrm>
                      <a:off x="0" y="0"/>
                      <a:ext cx="3893042" cy="2982280"/>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2C5F8899" w:rsidR="00957E3C" w:rsidRDefault="00957E3C" w:rsidP="00957E3C">
      <w:pPr>
        <w:pStyle w:val="Caption"/>
        <w:jc w:val="center"/>
      </w:pPr>
      <w:bookmarkStart w:id="396" w:name="_Ref86082372"/>
      <w:bookmarkStart w:id="397" w:name="_Toc88844518"/>
      <w:r>
        <w:t xml:space="preserve">Figure </w:t>
      </w:r>
      <w:fldSimple w:instr=" SEQ Figure \* ARABIC ">
        <w:r w:rsidR="00156EEA">
          <w:rPr>
            <w:noProof/>
          </w:rPr>
          <w:t>11</w:t>
        </w:r>
      </w:fldSimple>
      <w:bookmarkEnd w:id="396"/>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397"/>
    </w:p>
    <w:p w14:paraId="3E0CFC85" w14:textId="77777777" w:rsidR="00672D34" w:rsidRPr="00E224C6" w:rsidRDefault="00672D34" w:rsidP="00672D34">
      <w:pPr>
        <w:jc w:val="center"/>
      </w:pPr>
      <w:r w:rsidRPr="00E224C6">
        <w:rPr>
          <w:noProof/>
        </w:rPr>
        <w:lastRenderedPageBreak/>
        <w:drawing>
          <wp:inline distT="0" distB="0" distL="0" distR="0" wp14:anchorId="2331B381" wp14:editId="6FCA515F">
            <wp:extent cx="367788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95">
                      <a:extLst>
                        <a:ext uri="{28A0092B-C50C-407E-A947-70E740481C1C}">
                          <a14:useLocalDpi xmlns:a14="http://schemas.microsoft.com/office/drawing/2010/main" val="0"/>
                        </a:ext>
                      </a:extLst>
                    </a:blip>
                    <a:srcRect l="2955" t="6474" r="8004"/>
                    <a:stretch/>
                  </pic:blipFill>
                  <pic:spPr bwMode="auto">
                    <a:xfrm>
                      <a:off x="0" y="0"/>
                      <a:ext cx="3720638" cy="2929263"/>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094AF24D" w:rsidR="00672D34" w:rsidRDefault="00672D34" w:rsidP="00672D34">
      <w:pPr>
        <w:pStyle w:val="Caption"/>
        <w:jc w:val="center"/>
      </w:pPr>
      <w:bookmarkStart w:id="398" w:name="_Ref85373469"/>
      <w:bookmarkStart w:id="399" w:name="_Toc88844519"/>
      <w:r>
        <w:t xml:space="preserve">Figure </w:t>
      </w:r>
      <w:fldSimple w:instr=" SEQ Figure \* ARABIC ">
        <w:r w:rsidR="00156EEA">
          <w:rPr>
            <w:noProof/>
          </w:rPr>
          <w:t>12</w:t>
        </w:r>
      </w:fldSimple>
      <w:bookmarkEnd w:id="398"/>
      <w:r>
        <w:t xml:space="preserve"> - </w:t>
      </w:r>
      <w:bookmarkStart w:id="400" w:name="_Hlk85899399"/>
      <w:r w:rsidRPr="00554616">
        <w:t xml:space="preserve">Overall Error Distribution for All </w:t>
      </w:r>
      <w:r w:rsidR="0025420C">
        <w:t>Forecaster</w:t>
      </w:r>
      <w:r w:rsidRPr="00554616">
        <w:t xml:space="preserve">s </w:t>
      </w:r>
      <w:r>
        <w:t>– Ottawa Dataset</w:t>
      </w:r>
      <w:bookmarkEnd w:id="399"/>
      <w:bookmarkEnd w:id="4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8A4BDA" w:rsidRPr="00540F83" w14:paraId="0CD0BF5A" w14:textId="77777777" w:rsidTr="00AA7D01">
        <w:trPr>
          <w:trHeight w:val="315"/>
          <w:jc w:val="center"/>
        </w:trPr>
        <w:tc>
          <w:tcPr>
            <w:tcW w:w="0" w:type="auto"/>
            <w:shd w:val="clear" w:color="auto" w:fill="auto"/>
            <w:noWrap/>
            <w:vAlign w:val="bottom"/>
            <w:hideMark/>
          </w:tcPr>
          <w:p w14:paraId="78CB7B2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Metrics</w:t>
            </w:r>
          </w:p>
        </w:tc>
        <w:tc>
          <w:tcPr>
            <w:tcW w:w="0" w:type="auto"/>
            <w:shd w:val="clear" w:color="auto" w:fill="auto"/>
            <w:noWrap/>
            <w:vAlign w:val="bottom"/>
            <w:hideMark/>
          </w:tcPr>
          <w:p w14:paraId="3141858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39AC629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254EE677" w14:textId="77777777" w:rsidR="008A4BDA" w:rsidRPr="00540F83" w:rsidRDefault="008A4BDA" w:rsidP="00AA7D01">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EEC3221"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264C0018" w14:textId="3A387525" w:rsidR="008A4BDA" w:rsidRPr="00540F83" w:rsidRDefault="00AA21AF" w:rsidP="00AA7D01">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AC65F8" w14:textId="77777777" w:rsidR="008A4BDA" w:rsidRPr="00540F83" w:rsidRDefault="008A4BDA" w:rsidP="00AA7D01">
            <w:pPr>
              <w:spacing w:line="240" w:lineRule="auto"/>
              <w:jc w:val="center"/>
              <w:rPr>
                <w:b/>
                <w:bCs/>
                <w:color w:val="000000"/>
                <w:lang w:eastAsia="en-CA"/>
              </w:rPr>
            </w:pPr>
            <w:r w:rsidRPr="00540F83">
              <w:rPr>
                <w:b/>
                <w:bCs/>
                <w:color w:val="000000"/>
                <w:lang w:eastAsia="en-CA"/>
              </w:rPr>
              <w:t>SNF</w:t>
            </w:r>
          </w:p>
        </w:tc>
      </w:tr>
      <w:tr w:rsidR="008A4BDA" w:rsidRPr="00540F83" w14:paraId="287DFCA2" w14:textId="77777777" w:rsidTr="00AA21AF">
        <w:trPr>
          <w:trHeight w:val="315"/>
          <w:jc w:val="center"/>
        </w:trPr>
        <w:tc>
          <w:tcPr>
            <w:tcW w:w="0" w:type="auto"/>
            <w:shd w:val="clear" w:color="auto" w:fill="auto"/>
            <w:noWrap/>
            <w:vAlign w:val="bottom"/>
            <w:hideMark/>
          </w:tcPr>
          <w:p w14:paraId="3F499485"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04D38E55" w14:textId="77777777" w:rsidR="008A4BDA" w:rsidRPr="00540F83" w:rsidRDefault="008A4BDA" w:rsidP="00AA7D01">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43080874" w14:textId="77777777" w:rsidR="008A4BDA" w:rsidRPr="00540F83" w:rsidRDefault="008A4BDA" w:rsidP="00AA7D01">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26391F1C" w14:textId="77777777" w:rsidR="008A4BDA" w:rsidRPr="00540F83" w:rsidRDefault="008A4BDA" w:rsidP="00AA7D01">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786B4E42" w14:textId="77777777" w:rsidR="008A4BDA" w:rsidRPr="00540F83" w:rsidRDefault="008A4BDA" w:rsidP="00AA7D01">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tcPr>
          <w:p w14:paraId="47A6390E" w14:textId="22F2D06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EE7AA52" w14:textId="77777777" w:rsidR="008A4BDA" w:rsidRPr="00540F83" w:rsidRDefault="008A4BDA" w:rsidP="00AA7D01">
            <w:pPr>
              <w:spacing w:line="240" w:lineRule="auto"/>
              <w:jc w:val="center"/>
              <w:rPr>
                <w:color w:val="000000"/>
                <w:lang w:eastAsia="en-CA"/>
              </w:rPr>
            </w:pPr>
            <w:r w:rsidRPr="00540F83">
              <w:rPr>
                <w:color w:val="000000"/>
                <w:lang w:eastAsia="en-CA"/>
              </w:rPr>
              <w:t>6.98</w:t>
            </w:r>
          </w:p>
        </w:tc>
      </w:tr>
      <w:tr w:rsidR="008A4BDA" w:rsidRPr="00540F83" w14:paraId="2A589A9D" w14:textId="77777777" w:rsidTr="00AA21AF">
        <w:trPr>
          <w:trHeight w:val="315"/>
          <w:jc w:val="center"/>
        </w:trPr>
        <w:tc>
          <w:tcPr>
            <w:tcW w:w="0" w:type="auto"/>
            <w:shd w:val="clear" w:color="auto" w:fill="auto"/>
            <w:noWrap/>
            <w:vAlign w:val="bottom"/>
            <w:hideMark/>
          </w:tcPr>
          <w:p w14:paraId="04519B76"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49C5B1B8" w14:textId="77777777" w:rsidR="008A4BDA" w:rsidRPr="00540F83" w:rsidRDefault="008A4BDA" w:rsidP="00AA7D01">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403FADFF" w14:textId="77777777" w:rsidR="008A4BDA" w:rsidRPr="00540F83" w:rsidRDefault="008A4BDA" w:rsidP="00AA7D01">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6602D46B" w14:textId="77777777" w:rsidR="008A4BDA" w:rsidRPr="00540F83" w:rsidRDefault="008A4BDA" w:rsidP="00AA7D01">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159C0356" w14:textId="77777777" w:rsidR="008A4BDA" w:rsidRPr="00540F83" w:rsidRDefault="008A4BDA" w:rsidP="00AA7D01">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tcPr>
          <w:p w14:paraId="1D38B464" w14:textId="5831CF97"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236D1202" w14:textId="77777777" w:rsidR="008A4BDA" w:rsidRPr="00540F83" w:rsidRDefault="008A4BDA" w:rsidP="00AA7D01">
            <w:pPr>
              <w:spacing w:line="240" w:lineRule="auto"/>
              <w:jc w:val="center"/>
              <w:rPr>
                <w:color w:val="000000"/>
                <w:lang w:eastAsia="en-CA"/>
              </w:rPr>
            </w:pPr>
            <w:r w:rsidRPr="00540F83">
              <w:rPr>
                <w:color w:val="000000"/>
                <w:lang w:eastAsia="en-CA"/>
              </w:rPr>
              <w:t>79</w:t>
            </w:r>
          </w:p>
        </w:tc>
      </w:tr>
      <w:tr w:rsidR="008A4BDA" w:rsidRPr="00540F83" w14:paraId="5BF76E1F" w14:textId="77777777" w:rsidTr="00AA21AF">
        <w:trPr>
          <w:trHeight w:val="315"/>
          <w:jc w:val="center"/>
        </w:trPr>
        <w:tc>
          <w:tcPr>
            <w:tcW w:w="0" w:type="auto"/>
            <w:shd w:val="clear" w:color="auto" w:fill="auto"/>
            <w:noWrap/>
            <w:vAlign w:val="bottom"/>
            <w:hideMark/>
          </w:tcPr>
          <w:p w14:paraId="2430423E" w14:textId="77777777" w:rsidR="008A4BDA" w:rsidRPr="00540F83" w:rsidRDefault="008A4BDA" w:rsidP="00AA7D01">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6A09C1" w14:textId="77777777" w:rsidR="008A4BDA" w:rsidRPr="00540F83" w:rsidRDefault="008A4BDA" w:rsidP="00AA7D01">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01052B07" w14:textId="77777777" w:rsidR="008A4BDA" w:rsidRPr="00540F83" w:rsidRDefault="008A4BDA" w:rsidP="00AA7D01">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3E504CF6" w14:textId="77777777" w:rsidR="008A4BDA" w:rsidRPr="00540F83" w:rsidRDefault="008A4BDA" w:rsidP="00AA7D01">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29A553A9" w14:textId="77777777" w:rsidR="008A4BDA" w:rsidRPr="00540F83" w:rsidRDefault="008A4BDA" w:rsidP="00AA7D01">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tcPr>
          <w:p w14:paraId="4687349D" w14:textId="09F5BB56" w:rsidR="008A4BDA" w:rsidRPr="00540F83" w:rsidRDefault="008A4BDA" w:rsidP="00AA7D01">
            <w:pPr>
              <w:spacing w:line="240" w:lineRule="auto"/>
              <w:jc w:val="center"/>
              <w:rPr>
                <w:color w:val="000000"/>
                <w:lang w:eastAsia="en-CA"/>
              </w:rPr>
            </w:pPr>
          </w:p>
        </w:tc>
        <w:tc>
          <w:tcPr>
            <w:tcW w:w="0" w:type="auto"/>
            <w:shd w:val="clear" w:color="auto" w:fill="auto"/>
            <w:noWrap/>
            <w:vAlign w:val="bottom"/>
            <w:hideMark/>
          </w:tcPr>
          <w:p w14:paraId="4BFA4A0B" w14:textId="77777777" w:rsidR="008A4BDA" w:rsidRPr="00540F83" w:rsidRDefault="008A4BDA" w:rsidP="00AA7D01">
            <w:pPr>
              <w:spacing w:line="240" w:lineRule="auto"/>
              <w:jc w:val="center"/>
              <w:rPr>
                <w:color w:val="000000"/>
                <w:lang w:eastAsia="en-CA"/>
              </w:rPr>
            </w:pPr>
            <w:r w:rsidRPr="00540F83">
              <w:rPr>
                <w:color w:val="000000"/>
                <w:lang w:eastAsia="en-CA"/>
              </w:rPr>
              <w:t>0</w:t>
            </w:r>
          </w:p>
        </w:tc>
      </w:tr>
    </w:tbl>
    <w:p w14:paraId="3E488B34" w14:textId="03C9B8BD" w:rsidR="008A4BDA" w:rsidRDefault="008A4BDA" w:rsidP="008A4BDA">
      <w:pPr>
        <w:pStyle w:val="Caption"/>
        <w:jc w:val="center"/>
      </w:pPr>
      <w:bookmarkStart w:id="401" w:name="_Ref85286056"/>
      <w:bookmarkStart w:id="402" w:name="_Toc88844499"/>
      <w:r>
        <w:t xml:space="preserve">Table </w:t>
      </w:r>
      <w:fldSimple w:instr=" SEQ Table \* ARABIC ">
        <w:r w:rsidR="00156EEA">
          <w:rPr>
            <w:noProof/>
          </w:rPr>
          <w:t>7</w:t>
        </w:r>
      </w:fldSimple>
      <w:bookmarkEnd w:id="401"/>
      <w:r>
        <w:t xml:space="preserve"> - </w:t>
      </w:r>
      <w:r w:rsidRPr="0049763C">
        <w:t xml:space="preserve">Matrix Analysis of Peak Values and Time Difference </w:t>
      </w:r>
      <w:r w:rsidRPr="008305F8">
        <w:t xml:space="preserve">– </w:t>
      </w:r>
      <w:r>
        <w:t>Ottawa</w:t>
      </w:r>
      <w:r w:rsidRPr="008305F8">
        <w:t xml:space="preserve"> Dataset</w:t>
      </w:r>
      <w:bookmarkEnd w:id="402"/>
    </w:p>
    <w:p w14:paraId="72ECAF90" w14:textId="34FF87BC" w:rsidR="00870C1A" w:rsidRDefault="00870C1A" w:rsidP="002456BD">
      <w:pPr>
        <w:pStyle w:val="Heading3"/>
      </w:pPr>
      <w:bookmarkStart w:id="403" w:name="_Toc88844457"/>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403"/>
    </w:p>
    <w:p w14:paraId="5C3E97DF" w14:textId="42312E6F" w:rsidR="00B26D78" w:rsidRDefault="00B26D78" w:rsidP="00B26D78">
      <w:pPr>
        <w:ind w:firstLine="288"/>
      </w:pPr>
      <w:r>
        <w:t xml:space="preserve">As illustrated in </w:t>
      </w:r>
      <w:fldSimple w:instr=" REF _Ref85285966 ">
        <w:r w:rsidR="00156EEA">
          <w:t xml:space="preserve">Table </w:t>
        </w:r>
        <w:r w:rsidR="00156EEA">
          <w:rPr>
            <w:noProof/>
          </w:rPr>
          <w:t>6</w:t>
        </w:r>
      </w:fldSimple>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w:t>
      </w:r>
      <w:r>
        <w:lastRenderedPageBreak/>
        <w:t>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404" w:name="_Toc88844458"/>
      <w:r>
        <w:t>3.7</w:t>
      </w:r>
      <w:r w:rsidRPr="008223C2">
        <w:t xml:space="preserve"> The Performance of </w:t>
      </w:r>
      <w:r w:rsidR="0025420C">
        <w:t>Forecaster</w:t>
      </w:r>
      <w:r w:rsidRPr="008223C2">
        <w:t xml:space="preserve">s on the </w:t>
      </w:r>
      <w:r>
        <w:t>Saint John</w:t>
      </w:r>
      <w:r w:rsidRPr="008223C2">
        <w:t xml:space="preserve"> Dataset</w:t>
      </w:r>
      <w:bookmarkEnd w:id="404"/>
    </w:p>
    <w:p w14:paraId="2194C205" w14:textId="02F5566A" w:rsidR="002745F8" w:rsidRDefault="00041F56" w:rsidP="002745F8">
      <w:pPr>
        <w:ind w:firstLine="288"/>
      </w:pPr>
      <w:fldSimple w:instr=" REF _Ref86082912 ">
        <w:r w:rsidR="00156EEA">
          <w:t xml:space="preserve">Figure </w:t>
        </w:r>
        <w:r w:rsidR="00156EEA">
          <w:rPr>
            <w:noProof/>
          </w:rPr>
          <w:t>13</w:t>
        </w:r>
      </w:fldSimple>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fldSimple w:instr=" REF _Ref86082925 ">
        <w:r w:rsidR="00156EEA">
          <w:t xml:space="preserve">Figure </w:t>
        </w:r>
        <w:r w:rsidR="00156EEA">
          <w:rPr>
            <w:noProof/>
          </w:rPr>
          <w:t>14</w:t>
        </w:r>
      </w:fldSimple>
      <w:r w:rsidR="002E5C50">
        <w:t xml:space="preserve"> </w:t>
      </w:r>
      <w:r w:rsidR="002E5C50" w:rsidRPr="002E5C50">
        <w:t xml:space="preserve">illustrates the overall distribution of errors, and </w:t>
      </w:r>
      <w:fldSimple w:instr=" REF _Ref86082938 ">
        <w:r w:rsidR="00156EEA">
          <w:t xml:space="preserve">Table </w:t>
        </w:r>
        <w:r w:rsidR="00156EEA">
          <w:rPr>
            <w:noProof/>
          </w:rPr>
          <w:t>8</w:t>
        </w:r>
      </w:fldSimple>
      <w:r w:rsidR="002E5C50" w:rsidRPr="002E5C50">
        <w:t xml:space="preserve"> details the key performance metrics. The </w:t>
      </w:r>
      <w:r w:rsidR="0025420C">
        <w:t>forecaster</w:t>
      </w:r>
      <w:r w:rsidR="002E5C50" w:rsidRPr="002E5C50">
        <w:t xml:space="preserve">'s performance in predicting daily peaks is summarized in </w:t>
      </w:r>
      <w:fldSimple w:instr=" REF _Ref86082945 ">
        <w:r w:rsidR="00156EEA">
          <w:t xml:space="preserve">Table </w:t>
        </w:r>
        <w:r w:rsidR="00156EEA">
          <w:rPr>
            <w:noProof/>
          </w:rPr>
          <w:t>9</w:t>
        </w:r>
      </w:fldSimple>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0BD35003" w:rsidR="006A7B8E" w:rsidRPr="006A7B8E" w:rsidRDefault="00A76D14" w:rsidP="006A7B8E">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A76D14">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tcPr>
          <w:p w14:paraId="3AE880EB" w14:textId="44B1492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A76D14">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tcPr>
          <w:p w14:paraId="2F5496FD" w14:textId="60500A46" w:rsidR="006A7B8E" w:rsidRPr="006A7B8E" w:rsidRDefault="006A7B8E" w:rsidP="006A7B8E">
            <w:pPr>
              <w:spacing w:line="240" w:lineRule="auto"/>
              <w:jc w:val="center"/>
              <w:rPr>
                <w:color w:val="000000"/>
                <w:sz w:val="22"/>
                <w:szCs w:val="22"/>
                <w:lang w:eastAsia="en-CA"/>
              </w:rPr>
            </w:pP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5F3ADB35" w:rsidR="00AC372F" w:rsidRDefault="00AC372F" w:rsidP="00AC372F">
      <w:pPr>
        <w:pStyle w:val="Caption"/>
        <w:jc w:val="center"/>
      </w:pPr>
      <w:bookmarkStart w:id="405" w:name="_Ref86082938"/>
      <w:bookmarkStart w:id="406" w:name="_Ref86082933"/>
      <w:bookmarkStart w:id="407" w:name="_Toc88844500"/>
      <w:r>
        <w:t xml:space="preserve">Table </w:t>
      </w:r>
      <w:fldSimple w:instr=" SEQ Table \* ARABIC ">
        <w:r w:rsidR="00156EEA">
          <w:rPr>
            <w:noProof/>
          </w:rPr>
          <w:t>8</w:t>
        </w:r>
      </w:fldSimple>
      <w:bookmarkEnd w:id="405"/>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406"/>
      <w:bookmarkEnd w:id="407"/>
    </w:p>
    <w:p w14:paraId="43B809FF" w14:textId="77777777" w:rsidR="001B2628" w:rsidRDefault="001B2628" w:rsidP="001B2628">
      <w:pPr>
        <w:keepNext/>
        <w:jc w:val="center"/>
      </w:pPr>
      <w:r w:rsidRPr="001B2628">
        <w:rPr>
          <w:noProof/>
        </w:rPr>
        <w:drawing>
          <wp:inline distT="0" distB="0" distL="0" distR="0" wp14:anchorId="3192D6AC" wp14:editId="6FE1385A">
            <wp:extent cx="3771900" cy="29428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96">
                      <a:extLst>
                        <a:ext uri="{28A0092B-C50C-407E-A947-70E740481C1C}">
                          <a14:useLocalDpi xmlns:a14="http://schemas.microsoft.com/office/drawing/2010/main" val="0"/>
                        </a:ext>
                      </a:extLst>
                    </a:blip>
                    <a:srcRect l="3936" t="5967" r="5724"/>
                    <a:stretch/>
                  </pic:blipFill>
                  <pic:spPr bwMode="auto">
                    <a:xfrm>
                      <a:off x="0" y="0"/>
                      <a:ext cx="3782831" cy="2951358"/>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6AA6404D" w:rsidR="001B2628" w:rsidRDefault="001B2628" w:rsidP="001B2628">
      <w:pPr>
        <w:pStyle w:val="Caption"/>
        <w:jc w:val="center"/>
      </w:pPr>
      <w:bookmarkStart w:id="408" w:name="_Ref86082912"/>
      <w:bookmarkStart w:id="409" w:name="_Toc88844520"/>
      <w:r>
        <w:t xml:space="preserve">Figure </w:t>
      </w:r>
      <w:fldSimple w:instr=" SEQ Figure \* ARABIC ">
        <w:r w:rsidR="00156EEA">
          <w:rPr>
            <w:noProof/>
          </w:rPr>
          <w:t>13</w:t>
        </w:r>
      </w:fldSimple>
      <w:bookmarkEnd w:id="408"/>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409"/>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97">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4A75CD80" w:rsidR="007D724C" w:rsidRDefault="007D724C" w:rsidP="007D724C">
      <w:pPr>
        <w:pStyle w:val="Caption"/>
        <w:jc w:val="center"/>
      </w:pPr>
      <w:bookmarkStart w:id="410" w:name="_Ref86082925"/>
      <w:bookmarkStart w:id="411" w:name="_Toc88844521"/>
      <w:r>
        <w:t xml:space="preserve">Figure </w:t>
      </w:r>
      <w:fldSimple w:instr=" SEQ Figure \* ARABIC ">
        <w:r w:rsidR="00156EEA">
          <w:rPr>
            <w:noProof/>
          </w:rPr>
          <w:t>14</w:t>
        </w:r>
      </w:fldSimple>
      <w:bookmarkEnd w:id="410"/>
      <w:r>
        <w:t xml:space="preserve"> - </w:t>
      </w:r>
      <w:r w:rsidRPr="00554616">
        <w:t xml:space="preserve">Overall Error Distribution for All </w:t>
      </w:r>
      <w:r w:rsidR="0025420C">
        <w:t>Forecaster</w:t>
      </w:r>
      <w:r w:rsidRPr="00554616">
        <w:t xml:space="preserve">s </w:t>
      </w:r>
      <w:r>
        <w:t>– Saint John Dataset</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363"/>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E4CAE71" w:rsidR="00AA6DA2" w:rsidRPr="00AA6DA2" w:rsidRDefault="003721D0" w:rsidP="00AA6DA2">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3721D0">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tcPr>
          <w:p w14:paraId="781D6FB3" w14:textId="5ECD1DFC"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3721D0">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tcPr>
          <w:p w14:paraId="69A5C004" w14:textId="7E042CFA"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3721D0">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tcPr>
          <w:p w14:paraId="40CAF8FD" w14:textId="013E6A43" w:rsidR="00AA6DA2" w:rsidRPr="00AA6DA2" w:rsidRDefault="00AA6DA2" w:rsidP="00AA6DA2">
            <w:pPr>
              <w:spacing w:line="240" w:lineRule="auto"/>
              <w:jc w:val="center"/>
              <w:rPr>
                <w:color w:val="000000"/>
                <w:lang w:eastAsia="en-CA"/>
              </w:rPr>
            </w:pP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5C859DA0" w:rsidR="00AC372F" w:rsidRPr="006E38A4" w:rsidRDefault="00AC372F" w:rsidP="00AC372F">
      <w:pPr>
        <w:pStyle w:val="Caption"/>
        <w:jc w:val="center"/>
      </w:pPr>
      <w:bookmarkStart w:id="412" w:name="_Ref86082945"/>
      <w:bookmarkStart w:id="413" w:name="_Toc88844501"/>
      <w:r>
        <w:t xml:space="preserve">Table </w:t>
      </w:r>
      <w:fldSimple w:instr=" SEQ Table \* ARABIC ">
        <w:r w:rsidR="00156EEA">
          <w:rPr>
            <w:noProof/>
          </w:rPr>
          <w:t>9</w:t>
        </w:r>
      </w:fldSimple>
      <w:bookmarkEnd w:id="412"/>
      <w:r>
        <w:t xml:space="preserve"> - </w:t>
      </w:r>
      <w:r w:rsidRPr="0049763C">
        <w:t xml:space="preserve">Matrix Analysis of Peak Values and Time Difference </w:t>
      </w:r>
      <w:r w:rsidRPr="008305F8">
        <w:t xml:space="preserve">– </w:t>
      </w:r>
      <w:r>
        <w:t>Saint John</w:t>
      </w:r>
      <w:r w:rsidRPr="008305F8">
        <w:t xml:space="preserve"> Dataset</w:t>
      </w:r>
      <w:bookmarkEnd w:id="413"/>
    </w:p>
    <w:p w14:paraId="78E406D6" w14:textId="35B2E4D9" w:rsidR="00EC2424" w:rsidRDefault="00EC2424" w:rsidP="00902D40">
      <w:pPr>
        <w:pStyle w:val="Heading3"/>
      </w:pPr>
      <w:bookmarkStart w:id="414" w:name="_Toc88844459"/>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414"/>
    </w:p>
    <w:p w14:paraId="166B7BF2" w14:textId="73BB415B" w:rsidR="00572469" w:rsidRDefault="003B7CD8" w:rsidP="00572469">
      <w:pPr>
        <w:ind w:firstLine="288"/>
      </w:pPr>
      <w:r>
        <w:t xml:space="preserve">In </w:t>
      </w:r>
      <w:fldSimple w:instr=" REF _Ref86082938 ">
        <w:r w:rsidR="00156EEA">
          <w:t xml:space="preserve">Table </w:t>
        </w:r>
        <w:r w:rsidR="00156EEA">
          <w:rPr>
            <w:noProof/>
          </w:rPr>
          <w:t>8</w:t>
        </w:r>
      </w:fldSimple>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0F91537A" w:rsidR="002156FF" w:rsidRDefault="003B7CD8" w:rsidP="00572469">
      <w:pPr>
        <w:ind w:firstLine="288"/>
      </w:pPr>
      <w:r>
        <w:t xml:space="preserve">MAPE values indicate that the CNN is the most accurate at detecting daily peaks, followed by the ANN and LSTM, and lastly the SNF. According to the MAE, CNN predicted the most accurately, followed by ANN, LSTM, and </w:t>
      </w:r>
      <w:r w:rsidR="001F617F">
        <w:t xml:space="preserve">lastly the </w:t>
      </w:r>
      <w:r>
        <w:t>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415" w:name="_Toc88844460"/>
      <w:r>
        <w:lastRenderedPageBreak/>
        <w:t>3.</w:t>
      </w:r>
      <w:r w:rsidR="007C73B1">
        <w:t>8</w:t>
      </w:r>
      <w:r>
        <w:t xml:space="preserve"> </w:t>
      </w:r>
      <w:r w:rsidR="004157AA">
        <w:t>Conclusion</w:t>
      </w:r>
      <w:bookmarkEnd w:id="415"/>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416" w:name="_Toc88844461"/>
      <w:r>
        <w:lastRenderedPageBreak/>
        <w:t>4</w:t>
      </w:r>
      <w:r w:rsidR="002337EA">
        <w:t xml:space="preserve"> </w:t>
      </w:r>
      <w:r w:rsidR="00C77C33" w:rsidRPr="003151B5">
        <w:t>Comprehensive Evaluation of Our Forecasters' Performance</w:t>
      </w:r>
      <w:bookmarkEnd w:id="416"/>
    </w:p>
    <w:p w14:paraId="53DB1183" w14:textId="0FEC5687" w:rsidR="00293FF8" w:rsidRDefault="002B2391" w:rsidP="00054300">
      <w:pPr>
        <w:ind w:firstLine="288"/>
      </w:pPr>
      <w:r w:rsidRPr="002B2391">
        <w:t>In Chapter 3, we assessed the overall performance of all forecasters by using regular load forecasts as well as daily peak load forecasts from all datasets.</w:t>
      </w:r>
      <w:r>
        <w:t xml:space="preserve"> </w:t>
      </w:r>
      <w:r w:rsidR="00293FF8" w:rsidRPr="00293FF8">
        <w:t>This section will analyze the hourly, daily, monthly, and seasonal performance of all datasets. Additionally, we will include a brief discussion following all of the above analysis that summarizes our overall findings for each of the datasets.</w:t>
      </w:r>
      <w:r w:rsidR="00293FF8">
        <w:t xml:space="preserve"> </w:t>
      </w:r>
      <w:r w:rsidR="00293FF8" w:rsidRPr="00293FF8">
        <w:t>To keep the information contained in this thesis within the confines of its scope, only the most pertinent details are included here.</w:t>
      </w:r>
      <w:r w:rsidR="00293FF8">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417" w:name="_Toc88844462"/>
      <w:r w:rsidRPr="000F72A8">
        <w:lastRenderedPageBreak/>
        <w:t>4.</w:t>
      </w:r>
      <w:r w:rsidR="003C0F76">
        <w:t>1</w:t>
      </w:r>
      <w:r w:rsidRPr="000F72A8">
        <w:t xml:space="preserve"> </w:t>
      </w:r>
      <w:r w:rsidR="0019725E">
        <w:t>T</w:t>
      </w:r>
      <w:r w:rsidR="00EC6B8C" w:rsidRPr="00EC6B8C">
        <w:t>he Toronto Dataset</w:t>
      </w:r>
      <w:bookmarkEnd w:id="417"/>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418" w:name="_Toc88844463"/>
      <w:r>
        <w:t>4.</w:t>
      </w:r>
      <w:r w:rsidR="00C04AA4">
        <w:t>1.1</w:t>
      </w:r>
      <w:r>
        <w:t xml:space="preserve"> </w:t>
      </w:r>
      <w:r w:rsidR="0078706B" w:rsidRPr="0078706B">
        <w:t>The Hourly Performance</w:t>
      </w:r>
      <w:bookmarkEnd w:id="418"/>
    </w:p>
    <w:p w14:paraId="313007DB" w14:textId="3065619B"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156EEA">
        <w:t xml:space="preserve">Figure </w:t>
      </w:r>
      <w:r w:rsidR="00156EEA">
        <w:rPr>
          <w:noProof/>
        </w:rPr>
        <w:t>15</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156EEA">
        <w:t xml:space="preserve">Figure </w:t>
      </w:r>
      <w:r w:rsidR="00156EEA">
        <w:rPr>
          <w:noProof/>
        </w:rPr>
        <w:t>16</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98">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4AF33593" w:rsidR="00074F35" w:rsidRDefault="00074F35" w:rsidP="00074F35">
      <w:pPr>
        <w:pStyle w:val="Caption"/>
        <w:jc w:val="center"/>
      </w:pPr>
      <w:bookmarkStart w:id="419" w:name="_Ref85382046"/>
      <w:bookmarkStart w:id="420" w:name="_Ref85382037"/>
      <w:bookmarkStart w:id="421" w:name="_Toc88844522"/>
      <w:r>
        <w:t xml:space="preserve">Figure </w:t>
      </w:r>
      <w:fldSimple w:instr=" SEQ Figure \* ARABIC ">
        <w:r w:rsidR="00156EEA">
          <w:rPr>
            <w:noProof/>
          </w:rPr>
          <w:t>15</w:t>
        </w:r>
      </w:fldSimple>
      <w:bookmarkEnd w:id="419"/>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420"/>
      <w:bookmarkEnd w:id="421"/>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9">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2FE3563F" w:rsidR="000C6874" w:rsidRPr="000C6874" w:rsidRDefault="00AE391D" w:rsidP="00AE391D">
      <w:pPr>
        <w:pStyle w:val="Caption"/>
        <w:jc w:val="center"/>
      </w:pPr>
      <w:bookmarkStart w:id="422" w:name="_Ref86154272"/>
      <w:bookmarkStart w:id="423" w:name="_Toc88844523"/>
      <w:r>
        <w:t xml:space="preserve">Figure </w:t>
      </w:r>
      <w:fldSimple w:instr=" SEQ Figure \* ARABIC ">
        <w:r w:rsidR="00156EEA">
          <w:rPr>
            <w:noProof/>
          </w:rPr>
          <w:t>16</w:t>
        </w:r>
      </w:fldSimple>
      <w:bookmarkEnd w:id="422"/>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423"/>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531D2581" w:rsidR="00F54CCB" w:rsidRDefault="00D31286" w:rsidP="00D31286">
      <w:pPr>
        <w:pStyle w:val="Caption"/>
        <w:jc w:val="center"/>
      </w:pPr>
      <w:bookmarkStart w:id="424" w:name="_Toc88844524"/>
      <w:r>
        <w:t xml:space="preserve">Figure </w:t>
      </w:r>
      <w:fldSimple w:instr=" SEQ Figure \* ARABIC ">
        <w:r w:rsidR="00156EEA">
          <w:rPr>
            <w:noProof/>
          </w:rPr>
          <w:t>17</w:t>
        </w:r>
      </w:fldSimple>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424"/>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0EE05EA3" w:rsidR="00E56462" w:rsidRDefault="00E56462" w:rsidP="00E56462">
      <w:pPr>
        <w:pStyle w:val="Caption"/>
        <w:jc w:val="center"/>
      </w:pPr>
      <w:bookmarkStart w:id="425" w:name="_Toc88844525"/>
      <w:r>
        <w:t xml:space="preserve">Figure </w:t>
      </w:r>
      <w:fldSimple w:instr=" SEQ Figure \* ARABIC ">
        <w:r w:rsidR="00156EEA">
          <w:rPr>
            <w:noProof/>
          </w:rPr>
          <w:t>18</w:t>
        </w:r>
      </w:fldSimple>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425"/>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102">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7E4164D5" w:rsidR="00D31286" w:rsidRDefault="00D31286" w:rsidP="00D31286">
      <w:pPr>
        <w:pStyle w:val="Caption"/>
        <w:jc w:val="center"/>
      </w:pPr>
      <w:bookmarkStart w:id="426" w:name="_Toc88844526"/>
      <w:r>
        <w:t xml:space="preserve">Figure </w:t>
      </w:r>
      <w:fldSimple w:instr=" SEQ Figure \* ARABIC ">
        <w:r w:rsidR="00156EEA">
          <w:rPr>
            <w:noProof/>
          </w:rPr>
          <w:t>19</w:t>
        </w:r>
      </w:fldSimple>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426"/>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5CAC20A4" w:rsidR="0097009E" w:rsidRDefault="00BD7E95" w:rsidP="00AB1227">
      <w:pPr>
        <w:pStyle w:val="Caption"/>
        <w:jc w:val="center"/>
      </w:pPr>
      <w:bookmarkStart w:id="427" w:name="_Ref85382700"/>
      <w:bookmarkStart w:id="428" w:name="_Toc88844527"/>
      <w:r>
        <w:t xml:space="preserve">Figure </w:t>
      </w:r>
      <w:fldSimple w:instr=" SEQ Figure \* ARABIC ">
        <w:r w:rsidR="00156EEA">
          <w:rPr>
            <w:noProof/>
          </w:rPr>
          <w:t>20</w:t>
        </w:r>
      </w:fldSimple>
      <w:bookmarkEnd w:id="427"/>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428"/>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1A52D6A5" w:rsidR="009B4C13" w:rsidRDefault="009B4C13" w:rsidP="009B4C13">
      <w:pPr>
        <w:pStyle w:val="Caption"/>
        <w:jc w:val="center"/>
      </w:pPr>
      <w:bookmarkStart w:id="429" w:name="_Ref85382703"/>
      <w:bookmarkStart w:id="430" w:name="_Toc88844528"/>
      <w:r>
        <w:t xml:space="preserve">Figure </w:t>
      </w:r>
      <w:fldSimple w:instr=" SEQ Figure \* ARABIC ">
        <w:r w:rsidR="00156EEA">
          <w:rPr>
            <w:noProof/>
          </w:rPr>
          <w:t>21</w:t>
        </w:r>
      </w:fldSimple>
      <w:bookmarkEnd w:id="429"/>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430"/>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5F669E0F" w:rsidR="009B4C13" w:rsidRDefault="009B4C13" w:rsidP="009B4C13">
      <w:pPr>
        <w:pStyle w:val="Caption"/>
        <w:jc w:val="center"/>
      </w:pPr>
      <w:bookmarkStart w:id="431" w:name="_Ref85382705"/>
      <w:bookmarkStart w:id="432" w:name="_Toc88844529"/>
      <w:r>
        <w:t xml:space="preserve">Figure </w:t>
      </w:r>
      <w:fldSimple w:instr=" SEQ Figure \* ARABIC ">
        <w:r w:rsidR="00156EEA">
          <w:rPr>
            <w:noProof/>
          </w:rPr>
          <w:t>22</w:t>
        </w:r>
      </w:fldSimple>
      <w:bookmarkEnd w:id="431"/>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432"/>
    </w:p>
    <w:p w14:paraId="120450EC" w14:textId="5544A78F" w:rsidR="003063F8" w:rsidRDefault="003063F8" w:rsidP="003063F8">
      <w:pPr>
        <w:pStyle w:val="Heading4"/>
      </w:pPr>
      <w:r>
        <w:t xml:space="preserve">4.1.1.1 </w:t>
      </w:r>
      <w:r w:rsidR="009D7DDB" w:rsidRPr="009D7DDB">
        <w:t>A Snippet on Hourly Performance</w:t>
      </w:r>
    </w:p>
    <w:p w14:paraId="47410CED" w14:textId="2B666BD4"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156EEA">
        <w:t xml:space="preserve">Figure </w:t>
      </w:r>
      <w:r w:rsidR="00156EEA">
        <w:rPr>
          <w:noProof/>
        </w:rPr>
        <w:t>16</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433" w:name="_Toc88844464"/>
      <w:r>
        <w:t>4.</w:t>
      </w:r>
      <w:r w:rsidR="00501A6D">
        <w:t>1.2</w:t>
      </w:r>
      <w:r>
        <w:t xml:space="preserve"> </w:t>
      </w:r>
      <w:r w:rsidR="0078706B" w:rsidRPr="0078706B">
        <w:t xml:space="preserve">The </w:t>
      </w:r>
      <w:r w:rsidR="0078706B">
        <w:t>Daily</w:t>
      </w:r>
      <w:r w:rsidR="0078706B" w:rsidRPr="0078706B">
        <w:t xml:space="preserve"> Performance</w:t>
      </w:r>
      <w:bookmarkEnd w:id="433"/>
    </w:p>
    <w:p w14:paraId="12E3C0A6" w14:textId="0770FD7C"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156EEA">
        <w:t xml:space="preserve">Figure </w:t>
      </w:r>
      <w:r w:rsidR="00156EEA">
        <w:rPr>
          <w:noProof/>
        </w:rPr>
        <w:t>23</w:t>
      </w:r>
      <w:r>
        <w:fldChar w:fldCharType="end"/>
      </w:r>
      <w:r w:rsidRPr="00E21F51">
        <w:t xml:space="preserve"> for both actuals and forecasts. </w:t>
      </w:r>
      <w:r>
        <w:fldChar w:fldCharType="begin"/>
      </w:r>
      <w:r>
        <w:instrText xml:space="preserve"> REF _Ref86157486 \h </w:instrText>
      </w:r>
      <w:r>
        <w:fldChar w:fldCharType="separate"/>
      </w:r>
      <w:r w:rsidR="00156EEA">
        <w:t xml:space="preserve">Figure </w:t>
      </w:r>
      <w:r w:rsidR="00156EEA">
        <w:rPr>
          <w:noProof/>
        </w:rPr>
        <w:t>24</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019BCA77" w:rsidR="001E6DEB" w:rsidRDefault="001E6DEB" w:rsidP="001E6DEB">
      <w:pPr>
        <w:pStyle w:val="Caption"/>
        <w:jc w:val="center"/>
      </w:pPr>
      <w:bookmarkStart w:id="434" w:name="_Ref85386912"/>
      <w:bookmarkStart w:id="435" w:name="_Toc88844530"/>
      <w:r>
        <w:t xml:space="preserve">Figure </w:t>
      </w:r>
      <w:fldSimple w:instr=" SEQ Figure \* ARABIC ">
        <w:r w:rsidR="00156EEA">
          <w:rPr>
            <w:noProof/>
          </w:rPr>
          <w:t>23</w:t>
        </w:r>
      </w:fldSimple>
      <w:bookmarkEnd w:id="434"/>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435"/>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74D4887D" w:rsidR="00FB245F" w:rsidRPr="00FB245F" w:rsidRDefault="00AA4CFF" w:rsidP="00AA4CFF">
      <w:pPr>
        <w:pStyle w:val="Caption"/>
        <w:jc w:val="center"/>
      </w:pPr>
      <w:bookmarkStart w:id="436" w:name="_Ref86157486"/>
      <w:bookmarkStart w:id="437" w:name="_Toc88844531"/>
      <w:r>
        <w:t xml:space="preserve">Figure </w:t>
      </w:r>
      <w:fldSimple w:instr=" SEQ Figure \* ARABIC ">
        <w:r w:rsidR="00156EEA">
          <w:rPr>
            <w:noProof/>
          </w:rPr>
          <w:t>24</w:t>
        </w:r>
      </w:fldSimple>
      <w:bookmarkEnd w:id="436"/>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437"/>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76B7E467" w:rsidR="008C065C" w:rsidRDefault="008C065C" w:rsidP="008C065C">
      <w:pPr>
        <w:pStyle w:val="Caption"/>
        <w:jc w:val="center"/>
      </w:pPr>
      <w:bookmarkStart w:id="438" w:name="_Toc88844532"/>
      <w:r>
        <w:t xml:space="preserve">Figure </w:t>
      </w:r>
      <w:fldSimple w:instr=" SEQ Figure \* ARABIC ">
        <w:r w:rsidR="00156EEA">
          <w:rPr>
            <w:noProof/>
          </w:rPr>
          <w:t>25</w:t>
        </w:r>
      </w:fldSimple>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438"/>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109">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55402842" w:rsidR="00E865A9" w:rsidRDefault="00E865A9" w:rsidP="00E865A9">
      <w:pPr>
        <w:pStyle w:val="Caption"/>
        <w:jc w:val="center"/>
      </w:pPr>
      <w:bookmarkStart w:id="439" w:name="_Toc88844533"/>
      <w:r>
        <w:t xml:space="preserve">Figure </w:t>
      </w:r>
      <w:fldSimple w:instr=" SEQ Figure \* ARABIC ">
        <w:r w:rsidR="00156EEA">
          <w:rPr>
            <w:noProof/>
          </w:rPr>
          <w:t>26</w:t>
        </w:r>
      </w:fldSimple>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439"/>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110">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7C8011DA" w:rsidR="00DD1EBA" w:rsidRDefault="00DD1EBA" w:rsidP="00DD1EBA">
      <w:pPr>
        <w:pStyle w:val="Caption"/>
        <w:jc w:val="center"/>
      </w:pPr>
      <w:bookmarkStart w:id="440" w:name="_Toc88844534"/>
      <w:r>
        <w:t xml:space="preserve">Figure </w:t>
      </w:r>
      <w:fldSimple w:instr=" SEQ Figure \* ARABIC ">
        <w:r w:rsidR="00156EEA">
          <w:rPr>
            <w:noProof/>
          </w:rPr>
          <w:t>27</w:t>
        </w:r>
      </w:fldSimple>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440"/>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18B8A837" w:rsidR="00A64EC7" w:rsidRDefault="00EA42BC" w:rsidP="00EA42BC">
      <w:pPr>
        <w:pStyle w:val="Caption"/>
        <w:jc w:val="center"/>
      </w:pPr>
      <w:bookmarkStart w:id="441" w:name="_Toc88844535"/>
      <w:r>
        <w:t xml:space="preserve">Figure </w:t>
      </w:r>
      <w:fldSimple w:instr=" SEQ Figure \* ARABIC ">
        <w:r w:rsidR="00156EEA">
          <w:rPr>
            <w:noProof/>
          </w:rPr>
          <w:t>28</w:t>
        </w:r>
      </w:fldSimple>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441"/>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03177032" w:rsidR="00C84F59" w:rsidRDefault="00C84F59" w:rsidP="00C84F59">
      <w:pPr>
        <w:pStyle w:val="Caption"/>
        <w:jc w:val="center"/>
      </w:pPr>
      <w:bookmarkStart w:id="442" w:name="_Toc88844536"/>
      <w:r>
        <w:t xml:space="preserve">Figure </w:t>
      </w:r>
      <w:fldSimple w:instr=" SEQ Figure \* ARABIC ">
        <w:r w:rsidR="00156EEA">
          <w:rPr>
            <w:noProof/>
          </w:rPr>
          <w:t>29</w:t>
        </w:r>
      </w:fldSimple>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442"/>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13">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32A8DD4A" w:rsidR="003E1CC6" w:rsidRDefault="00EF408D" w:rsidP="00EF408D">
      <w:pPr>
        <w:pStyle w:val="Caption"/>
        <w:jc w:val="center"/>
      </w:pPr>
      <w:bookmarkStart w:id="443" w:name="_Toc88844537"/>
      <w:r>
        <w:t xml:space="preserve">Figure </w:t>
      </w:r>
      <w:fldSimple w:instr=" SEQ Figure \* ARABIC ">
        <w:r w:rsidR="00156EEA">
          <w:rPr>
            <w:noProof/>
          </w:rPr>
          <w:t>30</w:t>
        </w:r>
      </w:fldSimple>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443"/>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5A913D4A" w:rsidR="0059370C" w:rsidRDefault="0059370C" w:rsidP="0059370C">
      <w:pPr>
        <w:ind w:firstLine="288"/>
      </w:pPr>
      <w:r w:rsidRPr="00AB4340">
        <w:t xml:space="preserve">When we compare the </w:t>
      </w:r>
      <w:proofErr w:type="spellStart"/>
      <w:r w:rsidRPr="00AB4340">
        <w:t>MAPE</w:t>
      </w:r>
      <w:proofErr w:type="spellEnd"/>
      <w:r w:rsidRPr="00AB4340">
        <w:t xml:space="preserve"> values in </w:t>
      </w:r>
      <w:r>
        <w:fldChar w:fldCharType="begin"/>
      </w:r>
      <w:r>
        <w:instrText xml:space="preserve"> REF _Ref86157486 \h </w:instrText>
      </w:r>
      <w:r>
        <w:fldChar w:fldCharType="separate"/>
      </w:r>
      <w:r w:rsidR="00156EEA">
        <w:t xml:space="preserve">Figure </w:t>
      </w:r>
      <w:r w:rsidR="00156EEA">
        <w:rPr>
          <w:noProof/>
        </w:rPr>
        <w:t>24</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4C0B30AE" w:rsidR="00336356" w:rsidRDefault="00A1554A" w:rsidP="00CC1173">
      <w:pPr>
        <w:ind w:firstLine="288"/>
      </w:pPr>
      <w:r>
        <w:fldChar w:fldCharType="begin"/>
      </w:r>
      <w:r>
        <w:instrText xml:space="preserve"> REF _Ref85400824 \h </w:instrText>
      </w:r>
      <w:r>
        <w:fldChar w:fldCharType="separate"/>
      </w:r>
      <w:r w:rsidR="00156EEA">
        <w:t xml:space="preserve">Figure </w:t>
      </w:r>
      <w:r w:rsidR="00156EEA">
        <w:rPr>
          <w:noProof/>
        </w:rPr>
        <w:t>31</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156EEA">
        <w:t xml:space="preserve">Figure </w:t>
      </w:r>
      <w:r w:rsidR="00156EEA">
        <w:rPr>
          <w:noProof/>
        </w:rPr>
        <w:t>32</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58672F29" w:rsidR="00046EF6" w:rsidRDefault="00046EF6" w:rsidP="002E652B">
      <w:pPr>
        <w:pStyle w:val="Caption"/>
        <w:jc w:val="center"/>
      </w:pPr>
      <w:bookmarkStart w:id="444" w:name="_Ref85400824"/>
      <w:bookmarkStart w:id="445" w:name="_Toc88844538"/>
      <w:r>
        <w:t xml:space="preserve">Figure </w:t>
      </w:r>
      <w:fldSimple w:instr=" SEQ Figure \* ARABIC ">
        <w:r w:rsidR="00156EEA">
          <w:rPr>
            <w:noProof/>
          </w:rPr>
          <w:t>31</w:t>
        </w:r>
      </w:fldSimple>
      <w:bookmarkEnd w:id="444"/>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445"/>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5">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1DA46F90" w:rsidR="00C31598" w:rsidRPr="00C31598" w:rsidRDefault="00142014" w:rsidP="00142014">
      <w:pPr>
        <w:pStyle w:val="Caption"/>
        <w:jc w:val="center"/>
      </w:pPr>
      <w:bookmarkStart w:id="446" w:name="_Ref86160504"/>
      <w:bookmarkStart w:id="447" w:name="_Toc88844539"/>
      <w:r>
        <w:t xml:space="preserve">Figure </w:t>
      </w:r>
      <w:fldSimple w:instr=" SEQ Figure \* ARABIC ">
        <w:r w:rsidR="00156EEA">
          <w:rPr>
            <w:noProof/>
          </w:rPr>
          <w:t>32</w:t>
        </w:r>
      </w:fldSimple>
      <w:bookmarkEnd w:id="446"/>
      <w:r>
        <w:t xml:space="preserve"> - </w:t>
      </w:r>
      <w:r w:rsidR="00C30915" w:rsidRPr="00D8190B">
        <w:t xml:space="preserve">Monthly MAPE for Each </w:t>
      </w:r>
      <w:r w:rsidR="0025420C">
        <w:t>Forecaster</w:t>
      </w:r>
      <w:r w:rsidR="00C30915" w:rsidRPr="00D8190B">
        <w:t xml:space="preserve"> </w:t>
      </w:r>
      <w:r w:rsidR="009B3C57">
        <w:t>– Toronto Dataset</w:t>
      </w:r>
      <w:bookmarkEnd w:id="447"/>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16">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1BBEBCB7" w:rsidR="00EE39DB" w:rsidRDefault="00EC799F" w:rsidP="00EC799F">
      <w:pPr>
        <w:pStyle w:val="Caption"/>
        <w:jc w:val="center"/>
      </w:pPr>
      <w:bookmarkStart w:id="448" w:name="_Toc88844540"/>
      <w:r>
        <w:t xml:space="preserve">Figure </w:t>
      </w:r>
      <w:fldSimple w:instr=" SEQ Figure \* ARABIC ">
        <w:r w:rsidR="00156EEA">
          <w:rPr>
            <w:noProof/>
          </w:rPr>
          <w:t>33</w:t>
        </w:r>
      </w:fldSimple>
      <w:r>
        <w:t xml:space="preserve"> - </w:t>
      </w:r>
      <w:r w:rsidR="009A03DA" w:rsidRPr="009A03DA">
        <w:t xml:space="preserve">Monthly Error Distribution for CNN </w:t>
      </w:r>
      <w:r w:rsidR="0025420C">
        <w:t>Forecaster</w:t>
      </w:r>
      <w:r w:rsidR="009A03DA">
        <w:t xml:space="preserve"> </w:t>
      </w:r>
      <w:r>
        <w:t>– Toronto Dataset</w:t>
      </w:r>
      <w:bookmarkEnd w:id="448"/>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257EEC7A" w:rsidR="00343213" w:rsidRDefault="00872A50" w:rsidP="00872A50">
      <w:pPr>
        <w:pStyle w:val="Caption"/>
        <w:jc w:val="center"/>
      </w:pPr>
      <w:bookmarkStart w:id="449" w:name="_Toc88844541"/>
      <w:r>
        <w:t xml:space="preserve">Figure </w:t>
      </w:r>
      <w:fldSimple w:instr=" SEQ Figure \* ARABIC ">
        <w:r w:rsidR="00156EEA">
          <w:rPr>
            <w:noProof/>
          </w:rPr>
          <w:t>34</w:t>
        </w:r>
      </w:fldSimple>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449"/>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584F249B" w:rsidR="00ED01B2" w:rsidRDefault="00196F87" w:rsidP="00196F87">
      <w:pPr>
        <w:pStyle w:val="Caption"/>
        <w:jc w:val="center"/>
      </w:pPr>
      <w:bookmarkStart w:id="450" w:name="_Toc88844542"/>
      <w:r>
        <w:t xml:space="preserve">Figure </w:t>
      </w:r>
      <w:fldSimple w:instr=" SEQ Figure \* ARABIC ">
        <w:r w:rsidR="00156EEA">
          <w:rPr>
            <w:noProof/>
          </w:rPr>
          <w:t>35</w:t>
        </w:r>
      </w:fldSimple>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450"/>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19">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756C4D94" w:rsidR="00196F87" w:rsidRDefault="006410C5" w:rsidP="006410C5">
      <w:pPr>
        <w:pStyle w:val="Caption"/>
        <w:jc w:val="center"/>
      </w:pPr>
      <w:bookmarkStart w:id="451" w:name="_Toc88844543"/>
      <w:r>
        <w:t xml:space="preserve">Figure </w:t>
      </w:r>
      <w:fldSimple w:instr=" SEQ Figure \* ARABIC ">
        <w:r w:rsidR="00156EEA">
          <w:rPr>
            <w:noProof/>
          </w:rPr>
          <w:t>36</w:t>
        </w:r>
      </w:fldSimple>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451"/>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26D82F53" w:rsidR="00E10139" w:rsidRDefault="0041301D" w:rsidP="0041301D">
      <w:pPr>
        <w:pStyle w:val="Caption"/>
        <w:jc w:val="center"/>
      </w:pPr>
      <w:bookmarkStart w:id="452" w:name="_Toc88844544"/>
      <w:r>
        <w:t xml:space="preserve">Figure </w:t>
      </w:r>
      <w:fldSimple w:instr=" SEQ Figure \* ARABIC ">
        <w:r w:rsidR="00156EEA">
          <w:rPr>
            <w:noProof/>
          </w:rPr>
          <w:t>37</w:t>
        </w:r>
      </w:fldSimple>
      <w:r>
        <w:t xml:space="preserve"> - </w:t>
      </w:r>
      <w:bookmarkStart w:id="453"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452"/>
      <w:bookmarkEnd w:id="453"/>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1F40E8E4" w:rsidR="003E63A4" w:rsidRDefault="000E1DCC" w:rsidP="002D6258">
      <w:pPr>
        <w:pStyle w:val="Caption"/>
        <w:jc w:val="center"/>
      </w:pPr>
      <w:bookmarkStart w:id="454" w:name="_Toc88844545"/>
      <w:r>
        <w:t xml:space="preserve">Figure </w:t>
      </w:r>
      <w:fldSimple w:instr=" SEQ Figure \* ARABIC ">
        <w:r w:rsidR="00156EEA">
          <w:rPr>
            <w:noProof/>
          </w:rPr>
          <w:t>38</w:t>
        </w:r>
      </w:fldSimple>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454"/>
    </w:p>
    <w:p w14:paraId="7E235959" w14:textId="41FA5273" w:rsidR="00EE1033" w:rsidRDefault="00EE1033" w:rsidP="002B69C3">
      <w:pPr>
        <w:pStyle w:val="Heading3"/>
      </w:pPr>
      <w:bookmarkStart w:id="455" w:name="_Toc88844465"/>
      <w:r>
        <w:lastRenderedPageBreak/>
        <w:t>4.</w:t>
      </w:r>
      <w:r w:rsidR="001A469E">
        <w:t>1.4</w:t>
      </w:r>
      <w:r>
        <w:t xml:space="preserve"> </w:t>
      </w:r>
      <w:r w:rsidR="002B69C3" w:rsidRPr="002B69C3">
        <w:t>Performance During the Seasons</w:t>
      </w:r>
      <w:bookmarkEnd w:id="455"/>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363"/>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3BB85C39"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E22894">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tcPr>
          <w:p w14:paraId="22E0C48E" w14:textId="3C46D69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E22894">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tcPr>
          <w:p w14:paraId="568F7B15" w14:textId="04A32B4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432EEABD"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E22894">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tcPr>
          <w:p w14:paraId="1321EE57" w14:textId="02C04D7D"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E22894">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tcPr>
          <w:p w14:paraId="60EBF9B8" w14:textId="26697034"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10C6F88F"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E22894">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tcPr>
          <w:p w14:paraId="21428A15" w14:textId="360252C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E22894">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tcPr>
          <w:p w14:paraId="229A9D06" w14:textId="122EB5F9"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22F8C268" w:rsidR="0029650D" w:rsidRPr="0029650D" w:rsidRDefault="00E22894" w:rsidP="0029650D">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E22894">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tcPr>
          <w:p w14:paraId="59DC6BAD" w14:textId="2507D9D7"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E22894">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tcPr>
          <w:p w14:paraId="70803613" w14:textId="393CD26A" w:rsidR="0029650D" w:rsidRPr="0029650D" w:rsidRDefault="0029650D" w:rsidP="0029650D">
            <w:pPr>
              <w:spacing w:line="240" w:lineRule="auto"/>
              <w:jc w:val="center"/>
              <w:rPr>
                <w:color w:val="000000"/>
                <w:lang w:eastAsia="en-CA"/>
              </w:rPr>
            </w:pP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5E7CB1DE" w:rsidR="009E723C" w:rsidRDefault="00466A36" w:rsidP="00466A36">
      <w:pPr>
        <w:pStyle w:val="Caption"/>
        <w:jc w:val="center"/>
      </w:pPr>
      <w:bookmarkStart w:id="456" w:name="_Toc88844502"/>
      <w:r>
        <w:t xml:space="preserve">Table </w:t>
      </w:r>
      <w:fldSimple w:instr=" SEQ Table \* ARABIC ">
        <w:r w:rsidR="00156EEA">
          <w:rPr>
            <w:noProof/>
          </w:rPr>
          <w:t>10</w:t>
        </w:r>
      </w:fldSimple>
      <w:r>
        <w:t xml:space="preserve"> </w:t>
      </w:r>
      <w:r w:rsidR="00704BB5">
        <w:t>-</w:t>
      </w:r>
      <w:r>
        <w:t xml:space="preserve"> </w:t>
      </w:r>
      <w:r w:rsidR="00040840" w:rsidRPr="00040840">
        <w:t>Seasonal MAPE and RMSE for the Toronto Dataset</w:t>
      </w:r>
      <w:bookmarkEnd w:id="456"/>
    </w:p>
    <w:p w14:paraId="10CD31F3" w14:textId="128766B9" w:rsidR="004070B9" w:rsidRDefault="004070B9" w:rsidP="00473FA9">
      <w:pPr>
        <w:pStyle w:val="Heading3"/>
      </w:pPr>
      <w:bookmarkStart w:id="457" w:name="_Toc88844466"/>
      <w:r>
        <w:t>4.1.</w:t>
      </w:r>
      <w:r w:rsidR="00FF0B8D">
        <w:t>5</w:t>
      </w:r>
      <w:r>
        <w:t xml:space="preserve"> </w:t>
      </w:r>
      <w:r w:rsidR="00A50162" w:rsidRPr="00A50162">
        <w:t>Comprehensive Analysis Discussion</w:t>
      </w:r>
      <w:bookmarkEnd w:id="457"/>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22">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1F5A1671" w:rsidR="00A63A98" w:rsidRDefault="00A63A98" w:rsidP="00A63A98">
      <w:pPr>
        <w:pStyle w:val="Caption"/>
        <w:jc w:val="center"/>
      </w:pPr>
      <w:bookmarkStart w:id="458" w:name="_Ref85632969"/>
      <w:bookmarkStart w:id="459" w:name="_Toc88844546"/>
      <w:r>
        <w:t xml:space="preserve">Figure </w:t>
      </w:r>
      <w:fldSimple w:instr=" SEQ Figure \* ARABIC ">
        <w:r w:rsidR="00156EEA">
          <w:rPr>
            <w:noProof/>
          </w:rPr>
          <w:t>39</w:t>
        </w:r>
      </w:fldSimple>
      <w:bookmarkEnd w:id="458"/>
      <w:r>
        <w:t xml:space="preserve"> </w:t>
      </w:r>
      <w:r w:rsidR="00763158">
        <w:t>-</w:t>
      </w:r>
      <w:r>
        <w:t xml:space="preserve"> </w:t>
      </w:r>
      <w:r w:rsidR="00ED0E78" w:rsidRPr="00ED0E78">
        <w:t>Scatter Plot of Load Demand versus Temperature</w:t>
      </w:r>
      <w:r w:rsidR="00ED0E78">
        <w:t xml:space="preserve"> </w:t>
      </w:r>
      <w:r>
        <w:t>– Toronto Dataset</w:t>
      </w:r>
      <w:bookmarkEnd w:id="459"/>
    </w:p>
    <w:p w14:paraId="7B329F76" w14:textId="53F6D228"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156EEA">
        <w:t xml:space="preserve">Figure </w:t>
      </w:r>
      <w:r w:rsidR="00156EEA">
        <w:rPr>
          <w:noProof/>
        </w:rPr>
        <w:t>39</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460" w:name="_Toc88844467"/>
      <w:r>
        <w:t>4.2 The Ottawa Dataset</w:t>
      </w:r>
      <w:bookmarkEnd w:id="460"/>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461" w:name="_Toc88844468"/>
      <w:r>
        <w:lastRenderedPageBreak/>
        <w:t>4.2.1 The Hourly Performance</w:t>
      </w:r>
      <w:bookmarkEnd w:id="461"/>
    </w:p>
    <w:p w14:paraId="7D5D0CE4" w14:textId="08A34815"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156EEA">
        <w:t xml:space="preserve">Figure </w:t>
      </w:r>
      <w:r w:rsidR="00156EEA">
        <w:rPr>
          <w:noProof/>
        </w:rPr>
        <w:t>40</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156EEA">
        <w:t xml:space="preserve">Figure </w:t>
      </w:r>
      <w:r w:rsidR="00156EEA">
        <w:rPr>
          <w:noProof/>
        </w:rPr>
        <w:t>41</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23">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1020FFEC" w:rsidR="009F1550" w:rsidRDefault="009F1550" w:rsidP="009F1550">
      <w:pPr>
        <w:pStyle w:val="Caption"/>
        <w:jc w:val="center"/>
      </w:pPr>
      <w:bookmarkStart w:id="462" w:name="_Ref85393462"/>
      <w:bookmarkStart w:id="463" w:name="_Toc88844547"/>
      <w:r>
        <w:t xml:space="preserve">Figure </w:t>
      </w:r>
      <w:fldSimple w:instr=" SEQ Figure \* ARABIC ">
        <w:r w:rsidR="00156EEA">
          <w:rPr>
            <w:noProof/>
          </w:rPr>
          <w:t>40</w:t>
        </w:r>
      </w:fldSimple>
      <w:bookmarkEnd w:id="462"/>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463"/>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24">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2FD4A4D3" w:rsidR="000E7939" w:rsidRDefault="000E7939" w:rsidP="000E7939">
      <w:pPr>
        <w:pStyle w:val="Caption"/>
        <w:jc w:val="center"/>
      </w:pPr>
      <w:bookmarkStart w:id="464" w:name="_Ref86167026"/>
      <w:bookmarkStart w:id="465" w:name="_Toc88844548"/>
      <w:r>
        <w:t xml:space="preserve">Figure </w:t>
      </w:r>
      <w:fldSimple w:instr=" SEQ Figure \* ARABIC ">
        <w:r w:rsidR="00156EEA">
          <w:rPr>
            <w:noProof/>
          </w:rPr>
          <w:t>41</w:t>
        </w:r>
      </w:fldSimple>
      <w:bookmarkEnd w:id="464"/>
      <w:r>
        <w:t xml:space="preserve"> - Hourly</w:t>
      </w:r>
      <w:r w:rsidRPr="006771A6">
        <w:t xml:space="preserve"> MAPE for the </w:t>
      </w:r>
      <w:r w:rsidR="0025420C">
        <w:t>Forecaster</w:t>
      </w:r>
      <w:r w:rsidRPr="006771A6">
        <w:t xml:space="preserve">s </w:t>
      </w:r>
      <w:r>
        <w:t>- Ottawa Dataset</w:t>
      </w:r>
      <w:bookmarkEnd w:id="465"/>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0738EB92" w:rsidR="00FA05EA" w:rsidRDefault="00FA05EA" w:rsidP="00FA05EA">
      <w:pPr>
        <w:pStyle w:val="Caption"/>
        <w:jc w:val="center"/>
      </w:pPr>
      <w:bookmarkStart w:id="466" w:name="_Toc88844549"/>
      <w:r>
        <w:t xml:space="preserve">Figure </w:t>
      </w:r>
      <w:fldSimple w:instr=" SEQ Figure \* ARABIC ">
        <w:r w:rsidR="00156EEA">
          <w:rPr>
            <w:noProof/>
          </w:rPr>
          <w:t>42</w:t>
        </w:r>
      </w:fldSimple>
      <w:r>
        <w:t xml:space="preserve"> - </w:t>
      </w:r>
      <w:r w:rsidR="00875531" w:rsidRPr="00413AE5">
        <w:t xml:space="preserve">Hourly Error Distribution for the CNN </w:t>
      </w:r>
      <w:r w:rsidR="0025420C">
        <w:t>Forecaster</w:t>
      </w:r>
      <w:r>
        <w:t xml:space="preserve"> – Ottawa Dataset</w:t>
      </w:r>
      <w:bookmarkEnd w:id="466"/>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3A8D163F" w:rsidR="00D12AA4" w:rsidRDefault="00D12AA4" w:rsidP="00D12AA4">
      <w:pPr>
        <w:pStyle w:val="Caption"/>
        <w:jc w:val="center"/>
      </w:pPr>
      <w:bookmarkStart w:id="467" w:name="_Toc88844550"/>
      <w:r>
        <w:t xml:space="preserve">Figure </w:t>
      </w:r>
      <w:fldSimple w:instr=" SEQ Figure \* ARABIC ">
        <w:r w:rsidR="00156EEA">
          <w:rPr>
            <w:noProof/>
          </w:rPr>
          <w:t>43</w:t>
        </w:r>
      </w:fldSimple>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467"/>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4912756" w:rsidR="001316D0" w:rsidRDefault="001316D0" w:rsidP="001316D0">
      <w:pPr>
        <w:pStyle w:val="Caption"/>
        <w:jc w:val="center"/>
      </w:pPr>
      <w:bookmarkStart w:id="468" w:name="_Ref86174353"/>
      <w:bookmarkStart w:id="469" w:name="_Toc88844551"/>
      <w:r>
        <w:t xml:space="preserve">Figure </w:t>
      </w:r>
      <w:fldSimple w:instr=" SEQ Figure \* ARABIC ">
        <w:r w:rsidR="00156EEA">
          <w:rPr>
            <w:noProof/>
          </w:rPr>
          <w:t>44</w:t>
        </w:r>
      </w:fldSimple>
      <w:bookmarkEnd w:id="468"/>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469"/>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517A3E76" w:rsidR="0057781A" w:rsidRDefault="0057781A" w:rsidP="0057781A">
      <w:pPr>
        <w:pStyle w:val="Caption"/>
        <w:jc w:val="center"/>
      </w:pPr>
      <w:bookmarkStart w:id="470" w:name="_Toc88844552"/>
      <w:r>
        <w:t xml:space="preserve">Figure </w:t>
      </w:r>
      <w:fldSimple w:instr=" SEQ Figure \* ARABIC ">
        <w:r w:rsidR="00156EEA">
          <w:rPr>
            <w:noProof/>
          </w:rPr>
          <w:t>45</w:t>
        </w:r>
      </w:fldSimple>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470"/>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29">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797B7B1C" w:rsidR="0057781A" w:rsidRDefault="00977DF0" w:rsidP="00977DF0">
      <w:pPr>
        <w:pStyle w:val="Caption"/>
        <w:jc w:val="center"/>
      </w:pPr>
      <w:bookmarkStart w:id="471" w:name="_Toc88844553"/>
      <w:r>
        <w:t xml:space="preserve">Figure </w:t>
      </w:r>
      <w:fldSimple w:instr=" SEQ Figure \* ARABIC ">
        <w:r w:rsidR="00156EEA">
          <w:rPr>
            <w:noProof/>
          </w:rPr>
          <w:t>46</w:t>
        </w:r>
      </w:fldSimple>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471"/>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1255AD29" w:rsidR="00977DF0" w:rsidRDefault="00EC5714" w:rsidP="00EC5714">
      <w:pPr>
        <w:pStyle w:val="Caption"/>
        <w:jc w:val="center"/>
      </w:pPr>
      <w:bookmarkStart w:id="472" w:name="_Toc88844554"/>
      <w:r>
        <w:t xml:space="preserve">Figure </w:t>
      </w:r>
      <w:fldSimple w:instr=" SEQ Figure \* ARABIC ">
        <w:r w:rsidR="00156EEA">
          <w:rPr>
            <w:noProof/>
          </w:rPr>
          <w:t>47</w:t>
        </w:r>
      </w:fldSimple>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472"/>
    </w:p>
    <w:p w14:paraId="40551A9C" w14:textId="0498E4BC" w:rsidR="002456F0" w:rsidRDefault="002456F0" w:rsidP="002456F0">
      <w:pPr>
        <w:pStyle w:val="Heading4"/>
      </w:pPr>
      <w:r>
        <w:t xml:space="preserve">4.2.1.1 </w:t>
      </w:r>
      <w:r w:rsidRPr="009D7DDB">
        <w:t>A Snippet on Hourly Performance</w:t>
      </w:r>
    </w:p>
    <w:p w14:paraId="6E5ED8D4" w14:textId="2146A4C2" w:rsidR="00FC7CCD" w:rsidRDefault="00FC7CCD" w:rsidP="00FC7CCD">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156EEA">
        <w:t xml:space="preserve">Figure </w:t>
      </w:r>
      <w:r w:rsidR="00156EEA">
        <w:rPr>
          <w:noProof/>
        </w:rPr>
        <w:t>41</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473" w:name="_Toc88844469"/>
      <w:r>
        <w:lastRenderedPageBreak/>
        <w:t>4.2.</w:t>
      </w:r>
      <w:r w:rsidR="006E4C2F">
        <w:t xml:space="preserve">2 </w:t>
      </w:r>
      <w:r>
        <w:t>The Daily Performance</w:t>
      </w:r>
      <w:bookmarkEnd w:id="473"/>
    </w:p>
    <w:p w14:paraId="4A37A2C0" w14:textId="5C27FC8F"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156EEA">
        <w:t xml:space="preserve">Figure </w:t>
      </w:r>
      <w:r w:rsidR="00156EEA">
        <w:rPr>
          <w:noProof/>
        </w:rPr>
        <w:t>48</w:t>
      </w:r>
      <w:r>
        <w:fldChar w:fldCharType="end"/>
      </w:r>
      <w:r w:rsidRPr="00E21F51">
        <w:t xml:space="preserve"> for both actuals and forecasts. </w:t>
      </w:r>
      <w:r>
        <w:fldChar w:fldCharType="begin"/>
      </w:r>
      <w:r>
        <w:instrText xml:space="preserve"> REF _Ref86170999 \h </w:instrText>
      </w:r>
      <w:r>
        <w:fldChar w:fldCharType="separate"/>
      </w:r>
      <w:r w:rsidR="00156EEA">
        <w:t xml:space="preserve">Figure </w:t>
      </w:r>
      <w:r w:rsidR="00156EEA">
        <w:rPr>
          <w:noProof/>
        </w:rPr>
        <w:t>49</w:t>
      </w:r>
      <w:r>
        <w:fldChar w:fldCharType="end"/>
      </w:r>
      <w:r>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786C8111" w:rsidR="00FE4816" w:rsidRDefault="00FE4816" w:rsidP="00FE4816">
      <w:pPr>
        <w:pStyle w:val="Caption"/>
        <w:jc w:val="center"/>
      </w:pPr>
      <w:bookmarkStart w:id="474" w:name="_Ref85394667"/>
      <w:bookmarkStart w:id="475" w:name="_Toc88844555"/>
      <w:r>
        <w:t xml:space="preserve">Figure </w:t>
      </w:r>
      <w:fldSimple w:instr=" SEQ Figure \* ARABIC ">
        <w:r w:rsidR="00156EEA">
          <w:rPr>
            <w:noProof/>
          </w:rPr>
          <w:t>48</w:t>
        </w:r>
      </w:fldSimple>
      <w:bookmarkEnd w:id="474"/>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475"/>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486F2F7B" w:rsidR="00B76527" w:rsidRPr="00B76527" w:rsidRDefault="00251D3C" w:rsidP="00251D3C">
      <w:pPr>
        <w:ind w:firstLine="288"/>
      </w:pPr>
      <w:r w:rsidRPr="00251D3C">
        <w:t xml:space="preserve">When we compare the </w:t>
      </w:r>
      <w:proofErr w:type="spellStart"/>
      <w:r w:rsidRPr="00251D3C">
        <w:t>MAPE</w:t>
      </w:r>
      <w:proofErr w:type="spellEnd"/>
      <w:r w:rsidRPr="00251D3C">
        <w:t xml:space="preserve"> values in </w:t>
      </w:r>
      <w:r>
        <w:fldChar w:fldCharType="begin"/>
      </w:r>
      <w:r>
        <w:instrText xml:space="preserve"> REF _Ref86170999 \h </w:instrText>
      </w:r>
      <w:r>
        <w:fldChar w:fldCharType="separate"/>
      </w:r>
      <w:r w:rsidR="00156EEA">
        <w:t xml:space="preserve">Figure </w:t>
      </w:r>
      <w:r w:rsidR="00156EEA">
        <w:rPr>
          <w:noProof/>
        </w:rPr>
        <w:t>49</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32">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72F30F3A" w:rsidR="00470E05" w:rsidRDefault="00470E05" w:rsidP="00470E05">
      <w:pPr>
        <w:pStyle w:val="Caption"/>
        <w:jc w:val="center"/>
      </w:pPr>
      <w:bookmarkStart w:id="476" w:name="_Ref86170999"/>
      <w:bookmarkStart w:id="477" w:name="_Toc88844556"/>
      <w:r>
        <w:t xml:space="preserve">Figure </w:t>
      </w:r>
      <w:fldSimple w:instr=" SEQ Figure \* ARABIC ">
        <w:r w:rsidR="00156EEA">
          <w:rPr>
            <w:noProof/>
          </w:rPr>
          <w:t>49</w:t>
        </w:r>
      </w:fldSimple>
      <w:bookmarkEnd w:id="476"/>
      <w:r>
        <w:t xml:space="preserve"> - Daily</w:t>
      </w:r>
      <w:r w:rsidRPr="006771A6">
        <w:t xml:space="preserve"> MAPE for the </w:t>
      </w:r>
      <w:r w:rsidR="0025420C">
        <w:t>Forecaster</w:t>
      </w:r>
      <w:r w:rsidRPr="006771A6">
        <w:t xml:space="preserve">s </w:t>
      </w:r>
      <w:r>
        <w:t>– Ottawa Dataset</w:t>
      </w:r>
      <w:bookmarkEnd w:id="477"/>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33">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425E0E80" w:rsidR="00950F3A" w:rsidRDefault="00F7164A" w:rsidP="00F7164A">
      <w:pPr>
        <w:pStyle w:val="Caption"/>
        <w:jc w:val="center"/>
      </w:pPr>
      <w:bookmarkStart w:id="478" w:name="_Toc88844557"/>
      <w:r>
        <w:t xml:space="preserve">Figure </w:t>
      </w:r>
      <w:fldSimple w:instr=" SEQ Figure \* ARABIC ">
        <w:r w:rsidR="00156EEA">
          <w:rPr>
            <w:noProof/>
          </w:rPr>
          <w:t>50</w:t>
        </w:r>
      </w:fldSimple>
      <w:r>
        <w:t xml:space="preserve"> - </w:t>
      </w:r>
      <w:r w:rsidR="008B12D7" w:rsidRPr="00A07775">
        <w:t xml:space="preserve">Daily Error Distribution for the CNN </w:t>
      </w:r>
      <w:r w:rsidR="0025420C">
        <w:t>Forecaster</w:t>
      </w:r>
      <w:r w:rsidR="008B12D7" w:rsidRPr="00A07775">
        <w:t xml:space="preserve"> </w:t>
      </w:r>
      <w:r>
        <w:t>– Ottawa Dataset</w:t>
      </w:r>
      <w:bookmarkEnd w:id="478"/>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34">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0DDE4FCD" w:rsidR="007E701B" w:rsidRDefault="007E701B" w:rsidP="007E701B">
      <w:pPr>
        <w:pStyle w:val="Caption"/>
        <w:jc w:val="center"/>
      </w:pPr>
      <w:bookmarkStart w:id="479" w:name="_Toc88844558"/>
      <w:r>
        <w:t xml:space="preserve">Figure </w:t>
      </w:r>
      <w:fldSimple w:instr=" SEQ Figure \* ARABIC ">
        <w:r w:rsidR="00156EEA">
          <w:rPr>
            <w:noProof/>
          </w:rPr>
          <w:t>51</w:t>
        </w:r>
      </w:fldSimple>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479"/>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35">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50BD8B15" w:rsidR="00BF1EEA" w:rsidRDefault="00D63EB3" w:rsidP="00D63EB3">
      <w:pPr>
        <w:pStyle w:val="Caption"/>
        <w:jc w:val="center"/>
      </w:pPr>
      <w:bookmarkStart w:id="480" w:name="_Toc88844559"/>
      <w:r>
        <w:t xml:space="preserve">Figure </w:t>
      </w:r>
      <w:fldSimple w:instr=" SEQ Figure \* ARABIC ">
        <w:r w:rsidR="00156EEA">
          <w:rPr>
            <w:noProof/>
          </w:rPr>
          <w:t>52</w:t>
        </w:r>
      </w:fldSimple>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480"/>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139DB774" w:rsidR="00542E1F" w:rsidRDefault="003918DF" w:rsidP="00542E1F">
      <w:pPr>
        <w:pStyle w:val="Caption"/>
        <w:jc w:val="center"/>
      </w:pPr>
      <w:bookmarkStart w:id="481" w:name="_Toc88844560"/>
      <w:r>
        <w:t xml:space="preserve">Figure </w:t>
      </w:r>
      <w:fldSimple w:instr=" SEQ Figure \* ARABIC ">
        <w:r w:rsidR="00156EEA">
          <w:rPr>
            <w:noProof/>
          </w:rPr>
          <w:t>53</w:t>
        </w:r>
      </w:fldSimple>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481"/>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7B6C8217" w:rsidR="00F46745" w:rsidRDefault="00542E1F" w:rsidP="00542E1F">
      <w:pPr>
        <w:pStyle w:val="Caption"/>
        <w:jc w:val="center"/>
      </w:pPr>
      <w:bookmarkStart w:id="482" w:name="_Toc88844561"/>
      <w:r>
        <w:t xml:space="preserve">Figure </w:t>
      </w:r>
      <w:fldSimple w:instr=" SEQ Figure \* ARABIC ">
        <w:r w:rsidR="00156EEA">
          <w:rPr>
            <w:noProof/>
          </w:rPr>
          <w:t>54</w:t>
        </w:r>
      </w:fldSimple>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482"/>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5FEF5787" w:rsidR="003E5D0E" w:rsidRDefault="00777141" w:rsidP="00B61BCE">
      <w:pPr>
        <w:pStyle w:val="Caption"/>
        <w:jc w:val="center"/>
        <w:rPr>
          <w:b w:val="0"/>
          <w:bCs w:val="0"/>
          <w:iCs/>
          <w:szCs w:val="26"/>
        </w:rPr>
      </w:pPr>
      <w:bookmarkStart w:id="483" w:name="_Toc88844562"/>
      <w:r>
        <w:t xml:space="preserve">Figure </w:t>
      </w:r>
      <w:fldSimple w:instr=" SEQ Figure \* ARABIC ">
        <w:r w:rsidR="00156EEA">
          <w:rPr>
            <w:noProof/>
          </w:rPr>
          <w:t>55</w:t>
        </w:r>
      </w:fldSimple>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483"/>
    </w:p>
    <w:p w14:paraId="6A37244B" w14:textId="690AA54A" w:rsidR="0055487E" w:rsidRDefault="0055487E" w:rsidP="00386608">
      <w:pPr>
        <w:pStyle w:val="Heading3"/>
      </w:pPr>
      <w:bookmarkStart w:id="484" w:name="_Toc88844470"/>
      <w:r>
        <w:t>4.2.</w:t>
      </w:r>
      <w:r w:rsidR="00386608">
        <w:t>3</w:t>
      </w:r>
      <w:r w:rsidR="00812B52">
        <w:t xml:space="preserve"> The Monthly Performance</w:t>
      </w:r>
      <w:bookmarkEnd w:id="484"/>
    </w:p>
    <w:p w14:paraId="1D2FEC7A" w14:textId="4AD167F0" w:rsidR="00B8089D" w:rsidRDefault="00574BB4" w:rsidP="00574BB4">
      <w:pPr>
        <w:ind w:firstLine="288"/>
      </w:pPr>
      <w:r>
        <w:fldChar w:fldCharType="begin"/>
      </w:r>
      <w:r>
        <w:instrText xml:space="preserve"> REF _Ref85397402 \h </w:instrText>
      </w:r>
      <w:r>
        <w:fldChar w:fldCharType="separate"/>
      </w:r>
      <w:r w:rsidR="00156EEA">
        <w:t xml:space="preserve">Figure </w:t>
      </w:r>
      <w:r w:rsidR="00156EEA">
        <w:rPr>
          <w:noProof/>
        </w:rPr>
        <w:t>56</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156EEA">
        <w:t xml:space="preserve">Figure </w:t>
      </w:r>
      <w:r w:rsidR="00156EEA">
        <w:rPr>
          <w:noProof/>
        </w:rPr>
        <w:t>57</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061E07AE" w:rsidR="00AA4237" w:rsidRDefault="00AA4237" w:rsidP="00AA4237">
      <w:pPr>
        <w:pStyle w:val="Caption"/>
        <w:jc w:val="center"/>
      </w:pPr>
      <w:bookmarkStart w:id="485" w:name="_Ref85397402"/>
      <w:bookmarkStart w:id="486" w:name="_Toc88844563"/>
      <w:r>
        <w:t xml:space="preserve">Figure </w:t>
      </w:r>
      <w:fldSimple w:instr=" SEQ Figure \* ARABIC ">
        <w:r w:rsidR="00156EEA">
          <w:rPr>
            <w:noProof/>
          </w:rPr>
          <w:t>56</w:t>
        </w:r>
      </w:fldSimple>
      <w:bookmarkEnd w:id="485"/>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486"/>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40">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2D8B9E5D" w:rsidR="009F2107" w:rsidRPr="00AC279E" w:rsidRDefault="009F2107" w:rsidP="009F2107">
      <w:pPr>
        <w:pStyle w:val="Caption"/>
        <w:jc w:val="center"/>
      </w:pPr>
      <w:bookmarkStart w:id="487" w:name="_Ref86172087"/>
      <w:bookmarkStart w:id="488" w:name="_Toc88844564"/>
      <w:r>
        <w:t xml:space="preserve">Figure </w:t>
      </w:r>
      <w:fldSimple w:instr=" SEQ Figure \* ARABIC ">
        <w:r w:rsidR="00156EEA">
          <w:rPr>
            <w:noProof/>
          </w:rPr>
          <w:t>57</w:t>
        </w:r>
      </w:fldSimple>
      <w:bookmarkEnd w:id="487"/>
      <w:r>
        <w:t xml:space="preserve"> - </w:t>
      </w:r>
      <w:r w:rsidRPr="00D8190B">
        <w:t xml:space="preserve">Monthly MAPE for Each </w:t>
      </w:r>
      <w:r w:rsidR="0025420C">
        <w:t>Forecaster</w:t>
      </w:r>
      <w:r w:rsidRPr="00D8190B">
        <w:t xml:space="preserve"> </w:t>
      </w:r>
      <w:r>
        <w:t>– Ottawa Dataset</w:t>
      </w:r>
      <w:bookmarkEnd w:id="488"/>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41">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00DF1E91" w:rsidR="00C6222C" w:rsidRDefault="00CF1639" w:rsidP="00CF1639">
      <w:pPr>
        <w:pStyle w:val="Caption"/>
        <w:jc w:val="center"/>
      </w:pPr>
      <w:bookmarkStart w:id="489" w:name="_Toc88844565"/>
      <w:r>
        <w:t xml:space="preserve">Figure </w:t>
      </w:r>
      <w:fldSimple w:instr=" SEQ Figure \* ARABIC ">
        <w:r w:rsidR="00156EEA">
          <w:rPr>
            <w:noProof/>
          </w:rPr>
          <w:t>58</w:t>
        </w:r>
      </w:fldSimple>
      <w:r>
        <w:t xml:space="preserve"> - </w:t>
      </w:r>
      <w:r w:rsidR="00B41AB1" w:rsidRPr="009A03DA">
        <w:t xml:space="preserve">Monthly Error Distribution for CNN </w:t>
      </w:r>
      <w:r w:rsidR="0025420C">
        <w:t>Forecaster</w:t>
      </w:r>
      <w:r w:rsidR="00B41AB1">
        <w:t xml:space="preserve"> </w:t>
      </w:r>
      <w:r>
        <w:t>– Ottawa Dataset</w:t>
      </w:r>
      <w:bookmarkEnd w:id="489"/>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42">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5F48A482" w:rsidR="005F6446" w:rsidRDefault="005F6446" w:rsidP="005F6446">
      <w:pPr>
        <w:pStyle w:val="Caption"/>
        <w:jc w:val="center"/>
      </w:pPr>
      <w:bookmarkStart w:id="490" w:name="_Toc88844566"/>
      <w:r>
        <w:t xml:space="preserve">Figure </w:t>
      </w:r>
      <w:fldSimple w:instr=" SEQ Figure \* ARABIC ">
        <w:r w:rsidR="00156EEA">
          <w:rPr>
            <w:noProof/>
          </w:rPr>
          <w:t>59</w:t>
        </w:r>
      </w:fldSimple>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490"/>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09094DC8" w:rsidR="007C4301" w:rsidRDefault="001B28ED" w:rsidP="001B28ED">
      <w:pPr>
        <w:pStyle w:val="Caption"/>
        <w:jc w:val="center"/>
      </w:pPr>
      <w:bookmarkStart w:id="491" w:name="_Toc88844567"/>
      <w:r>
        <w:t xml:space="preserve">Figure </w:t>
      </w:r>
      <w:fldSimple w:instr=" SEQ Figure \* ARABIC ">
        <w:r w:rsidR="00156EEA">
          <w:rPr>
            <w:noProof/>
          </w:rPr>
          <w:t>60</w:t>
        </w:r>
      </w:fldSimple>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491"/>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4122B9F3" w:rsidR="005A1B24" w:rsidRDefault="005A1B24" w:rsidP="005A1B24">
      <w:pPr>
        <w:pStyle w:val="Caption"/>
        <w:jc w:val="center"/>
      </w:pPr>
      <w:bookmarkStart w:id="492" w:name="_Toc88844568"/>
      <w:r>
        <w:t xml:space="preserve">Figure </w:t>
      </w:r>
      <w:fldSimple w:instr=" SEQ Figure \* ARABIC ">
        <w:r w:rsidR="00156EEA">
          <w:rPr>
            <w:noProof/>
          </w:rPr>
          <w:t>61</w:t>
        </w:r>
      </w:fldSimple>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492"/>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5B75A1FC" w:rsidR="002A4FF5" w:rsidRDefault="009D17C2" w:rsidP="009D17C2">
      <w:pPr>
        <w:pStyle w:val="Caption"/>
        <w:jc w:val="center"/>
      </w:pPr>
      <w:bookmarkStart w:id="493" w:name="_Toc88844569"/>
      <w:r>
        <w:t xml:space="preserve">Figure </w:t>
      </w:r>
      <w:fldSimple w:instr=" SEQ Figure \* ARABIC ">
        <w:r w:rsidR="00156EEA">
          <w:rPr>
            <w:noProof/>
          </w:rPr>
          <w:t>62</w:t>
        </w:r>
      </w:fldSimple>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493"/>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6">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4F7B6C25" w:rsidR="001F01E0" w:rsidRDefault="001F01E0" w:rsidP="001F01E0">
      <w:pPr>
        <w:pStyle w:val="Caption"/>
        <w:jc w:val="center"/>
      </w:pPr>
      <w:bookmarkStart w:id="494" w:name="_Toc88844570"/>
      <w:r>
        <w:t xml:space="preserve">Figure </w:t>
      </w:r>
      <w:fldSimple w:instr=" SEQ Figure \* ARABIC ">
        <w:r w:rsidR="00156EEA">
          <w:rPr>
            <w:noProof/>
          </w:rPr>
          <w:t>63</w:t>
        </w:r>
      </w:fldSimple>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494"/>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0006F026" w:rsidR="00B214DB" w:rsidRPr="00B214DB" w:rsidRDefault="00B214DB" w:rsidP="00B214DB">
      <w:pPr>
        <w:ind w:firstLine="288"/>
      </w:pPr>
      <w:r w:rsidRPr="005F05E5">
        <w:t xml:space="preserve">When the </w:t>
      </w:r>
      <w:proofErr w:type="spellStart"/>
      <w:r w:rsidRPr="005F05E5">
        <w:t>MAPE</w:t>
      </w:r>
      <w:proofErr w:type="spellEnd"/>
      <w:r w:rsidRPr="005F05E5">
        <w:t xml:space="preserve"> values in </w:t>
      </w:r>
      <w:r w:rsidR="00E102FD">
        <w:fldChar w:fldCharType="begin"/>
      </w:r>
      <w:r w:rsidR="00E102FD">
        <w:instrText xml:space="preserve"> REF _Ref86172087 \h </w:instrText>
      </w:r>
      <w:r w:rsidR="00E102FD">
        <w:fldChar w:fldCharType="separate"/>
      </w:r>
      <w:r w:rsidR="00156EEA">
        <w:t xml:space="preserve">Figure </w:t>
      </w:r>
      <w:r w:rsidR="00156EEA">
        <w:rPr>
          <w:noProof/>
        </w:rPr>
        <w:t>57</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495" w:name="_Toc88844471"/>
      <w:r>
        <w:t xml:space="preserve">4.2.4 </w:t>
      </w:r>
      <w:r w:rsidRPr="002B69C3">
        <w:t>Performance During the Seasons</w:t>
      </w:r>
      <w:bookmarkEnd w:id="495"/>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3C79103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03681F">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tcPr>
          <w:p w14:paraId="2EE9059B" w14:textId="0B71003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03681F">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tcPr>
          <w:p w14:paraId="14A29AE8" w14:textId="0CC9A5E3"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67C56D9E" w:rsidR="00BD1F27" w:rsidRPr="00BD1F27" w:rsidRDefault="0003681F" w:rsidP="00BD1F27">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03681F">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tcPr>
          <w:p w14:paraId="481597C3" w14:textId="6795E054" w:rsidR="00BD1F27" w:rsidRPr="00BD1F27" w:rsidRDefault="00BD1F27" w:rsidP="00BD1F27">
            <w:pPr>
              <w:spacing w:line="240" w:lineRule="auto"/>
              <w:jc w:val="center"/>
              <w:rPr>
                <w:color w:val="000000"/>
                <w:lang w:eastAsia="en-CA"/>
              </w:rPr>
            </w:pP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03681F" w:rsidRPr="00BD1F27" w14:paraId="254EF30D" w14:textId="77777777" w:rsidTr="0003681F">
        <w:trPr>
          <w:trHeight w:val="315"/>
          <w:jc w:val="center"/>
        </w:trPr>
        <w:tc>
          <w:tcPr>
            <w:tcW w:w="0" w:type="auto"/>
            <w:shd w:val="clear" w:color="auto" w:fill="auto"/>
            <w:noWrap/>
            <w:vAlign w:val="bottom"/>
            <w:hideMark/>
          </w:tcPr>
          <w:p w14:paraId="7830986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03681F" w:rsidRPr="00BD1F27" w:rsidRDefault="0003681F" w:rsidP="0003681F">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03681F" w:rsidRPr="00BD1F27" w:rsidRDefault="0003681F" w:rsidP="0003681F">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03681F" w:rsidRPr="00BD1F27" w:rsidRDefault="0003681F" w:rsidP="0003681F">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03681F" w:rsidRPr="00BD1F27" w:rsidRDefault="0003681F" w:rsidP="0003681F">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tcPr>
          <w:p w14:paraId="0BC86FA8" w14:textId="6230C4D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2370468A" w14:textId="77777777" w:rsidR="0003681F" w:rsidRPr="00BD1F27" w:rsidRDefault="0003681F" w:rsidP="0003681F">
            <w:pPr>
              <w:spacing w:line="240" w:lineRule="auto"/>
              <w:jc w:val="center"/>
              <w:rPr>
                <w:color w:val="000000"/>
                <w:lang w:eastAsia="en-CA"/>
              </w:rPr>
            </w:pPr>
            <w:r w:rsidRPr="00BD1F27">
              <w:rPr>
                <w:color w:val="000000"/>
                <w:lang w:eastAsia="en-CA"/>
              </w:rPr>
              <w:t>76.45</w:t>
            </w:r>
          </w:p>
        </w:tc>
      </w:tr>
      <w:tr w:rsidR="0003681F"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Summer</w:t>
            </w:r>
          </w:p>
        </w:tc>
      </w:tr>
      <w:tr w:rsidR="0003681F" w:rsidRPr="00BD1F27" w14:paraId="7F562EB2" w14:textId="77777777" w:rsidTr="00BD1F27">
        <w:trPr>
          <w:trHeight w:val="315"/>
          <w:jc w:val="center"/>
        </w:trPr>
        <w:tc>
          <w:tcPr>
            <w:tcW w:w="0" w:type="auto"/>
            <w:shd w:val="clear" w:color="auto" w:fill="auto"/>
            <w:noWrap/>
            <w:vAlign w:val="bottom"/>
            <w:hideMark/>
          </w:tcPr>
          <w:p w14:paraId="287D598F"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34225E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0D187BE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41D5FB01" w14:textId="77777777" w:rsidTr="0003681F">
        <w:trPr>
          <w:trHeight w:val="315"/>
          <w:jc w:val="center"/>
        </w:trPr>
        <w:tc>
          <w:tcPr>
            <w:tcW w:w="0" w:type="auto"/>
            <w:shd w:val="clear" w:color="auto" w:fill="auto"/>
            <w:noWrap/>
            <w:vAlign w:val="bottom"/>
            <w:hideMark/>
          </w:tcPr>
          <w:p w14:paraId="284A6471"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03681F" w:rsidRPr="00BD1F27" w:rsidRDefault="0003681F" w:rsidP="0003681F">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03681F" w:rsidRPr="00BD1F27" w:rsidRDefault="0003681F" w:rsidP="0003681F">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03681F" w:rsidRPr="00BD1F27" w:rsidRDefault="0003681F" w:rsidP="0003681F">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03681F" w:rsidRPr="00BD1F27" w:rsidRDefault="0003681F" w:rsidP="0003681F">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tcPr>
          <w:p w14:paraId="4C1C0190" w14:textId="03FB915F"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6974D32B" w14:textId="77777777" w:rsidR="0003681F" w:rsidRPr="00BD1F27" w:rsidRDefault="0003681F" w:rsidP="0003681F">
            <w:pPr>
              <w:spacing w:line="240" w:lineRule="auto"/>
              <w:jc w:val="center"/>
              <w:rPr>
                <w:color w:val="000000"/>
                <w:lang w:eastAsia="en-CA"/>
              </w:rPr>
            </w:pPr>
            <w:r w:rsidRPr="00BD1F27">
              <w:rPr>
                <w:color w:val="000000"/>
                <w:lang w:eastAsia="en-CA"/>
              </w:rPr>
              <w:t>9.57</w:t>
            </w:r>
          </w:p>
        </w:tc>
      </w:tr>
      <w:tr w:rsidR="0003681F" w:rsidRPr="00BD1F27" w14:paraId="4C029DE2" w14:textId="77777777" w:rsidTr="0003681F">
        <w:trPr>
          <w:trHeight w:val="315"/>
          <w:jc w:val="center"/>
        </w:trPr>
        <w:tc>
          <w:tcPr>
            <w:tcW w:w="0" w:type="auto"/>
            <w:shd w:val="clear" w:color="auto" w:fill="auto"/>
            <w:noWrap/>
            <w:vAlign w:val="bottom"/>
            <w:hideMark/>
          </w:tcPr>
          <w:p w14:paraId="490B1BCC"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03681F" w:rsidRPr="00BD1F27" w:rsidRDefault="0003681F" w:rsidP="0003681F">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03681F" w:rsidRPr="00BD1F27" w:rsidRDefault="0003681F" w:rsidP="0003681F">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03681F" w:rsidRPr="00BD1F27" w:rsidRDefault="0003681F" w:rsidP="0003681F">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03681F" w:rsidRPr="00BD1F27" w:rsidRDefault="0003681F" w:rsidP="0003681F">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tcPr>
          <w:p w14:paraId="3D432761" w14:textId="65049E42"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544A9352" w14:textId="77777777" w:rsidR="0003681F" w:rsidRPr="00BD1F27" w:rsidRDefault="0003681F" w:rsidP="0003681F">
            <w:pPr>
              <w:spacing w:line="240" w:lineRule="auto"/>
              <w:jc w:val="center"/>
              <w:rPr>
                <w:color w:val="000000"/>
                <w:lang w:eastAsia="en-CA"/>
              </w:rPr>
            </w:pPr>
            <w:r w:rsidRPr="00BD1F27">
              <w:rPr>
                <w:color w:val="000000"/>
                <w:lang w:eastAsia="en-CA"/>
              </w:rPr>
              <w:t>131.76</w:t>
            </w:r>
          </w:p>
        </w:tc>
      </w:tr>
      <w:tr w:rsidR="0003681F"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Autumn / Fall</w:t>
            </w:r>
          </w:p>
        </w:tc>
      </w:tr>
      <w:tr w:rsidR="0003681F" w:rsidRPr="00BD1F27" w14:paraId="34695473" w14:textId="77777777" w:rsidTr="00BD1F27">
        <w:trPr>
          <w:trHeight w:val="315"/>
          <w:jc w:val="center"/>
        </w:trPr>
        <w:tc>
          <w:tcPr>
            <w:tcW w:w="0" w:type="auto"/>
            <w:shd w:val="clear" w:color="auto" w:fill="auto"/>
            <w:noWrap/>
            <w:vAlign w:val="bottom"/>
            <w:hideMark/>
          </w:tcPr>
          <w:p w14:paraId="6CD73CDA"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03681F" w:rsidRPr="00BD1F27" w:rsidRDefault="0003681F" w:rsidP="0003681F">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03681F" w:rsidRPr="00BD1F27" w:rsidRDefault="0003681F" w:rsidP="0003681F">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17860DBC" w:rsidR="0003681F" w:rsidRPr="00BD1F27" w:rsidRDefault="0003681F" w:rsidP="0003681F">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13FEE379" w14:textId="77777777" w:rsidR="0003681F" w:rsidRPr="00BD1F27" w:rsidRDefault="0003681F" w:rsidP="0003681F">
            <w:pPr>
              <w:spacing w:line="240" w:lineRule="auto"/>
              <w:jc w:val="center"/>
              <w:rPr>
                <w:b/>
                <w:bCs/>
                <w:color w:val="000000"/>
                <w:lang w:eastAsia="en-CA"/>
              </w:rPr>
            </w:pPr>
            <w:r w:rsidRPr="00BD1F27">
              <w:rPr>
                <w:b/>
                <w:bCs/>
                <w:color w:val="000000"/>
                <w:lang w:eastAsia="en-CA"/>
              </w:rPr>
              <w:t>SNF</w:t>
            </w:r>
          </w:p>
        </w:tc>
      </w:tr>
      <w:tr w:rsidR="0003681F" w:rsidRPr="00BD1F27" w14:paraId="63B0B8FF" w14:textId="77777777" w:rsidTr="0003681F">
        <w:trPr>
          <w:trHeight w:val="315"/>
          <w:jc w:val="center"/>
        </w:trPr>
        <w:tc>
          <w:tcPr>
            <w:tcW w:w="0" w:type="auto"/>
            <w:shd w:val="clear" w:color="auto" w:fill="auto"/>
            <w:noWrap/>
            <w:vAlign w:val="bottom"/>
            <w:hideMark/>
          </w:tcPr>
          <w:p w14:paraId="47D9A228" w14:textId="77777777" w:rsidR="0003681F" w:rsidRPr="00BD1F27" w:rsidRDefault="0003681F" w:rsidP="0003681F">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03681F" w:rsidRPr="00BD1F27" w:rsidRDefault="0003681F" w:rsidP="0003681F">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03681F" w:rsidRPr="00BD1F27" w:rsidRDefault="0003681F" w:rsidP="0003681F">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03681F" w:rsidRPr="00BD1F27" w:rsidRDefault="0003681F" w:rsidP="0003681F">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03681F" w:rsidRPr="00BD1F27" w:rsidRDefault="0003681F" w:rsidP="0003681F">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tcPr>
          <w:p w14:paraId="76FF77E8" w14:textId="7D384561"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1A7F6B8" w14:textId="77777777" w:rsidR="0003681F" w:rsidRPr="00BD1F27" w:rsidRDefault="0003681F" w:rsidP="0003681F">
            <w:pPr>
              <w:spacing w:line="240" w:lineRule="auto"/>
              <w:jc w:val="center"/>
              <w:rPr>
                <w:color w:val="000000"/>
                <w:lang w:eastAsia="en-CA"/>
              </w:rPr>
            </w:pPr>
            <w:r w:rsidRPr="00BD1F27">
              <w:rPr>
                <w:color w:val="000000"/>
                <w:lang w:eastAsia="en-CA"/>
              </w:rPr>
              <w:t>6.22</w:t>
            </w:r>
          </w:p>
        </w:tc>
      </w:tr>
      <w:tr w:rsidR="0003681F" w:rsidRPr="00BD1F27" w14:paraId="7D73EC10" w14:textId="77777777" w:rsidTr="0003681F">
        <w:trPr>
          <w:trHeight w:val="315"/>
          <w:jc w:val="center"/>
        </w:trPr>
        <w:tc>
          <w:tcPr>
            <w:tcW w:w="0" w:type="auto"/>
            <w:shd w:val="clear" w:color="auto" w:fill="auto"/>
            <w:noWrap/>
            <w:vAlign w:val="bottom"/>
            <w:hideMark/>
          </w:tcPr>
          <w:p w14:paraId="0DB60BC5" w14:textId="77777777" w:rsidR="0003681F" w:rsidRPr="00BD1F27" w:rsidRDefault="0003681F" w:rsidP="0003681F">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03681F" w:rsidRPr="00BD1F27" w:rsidRDefault="0003681F" w:rsidP="0003681F">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03681F" w:rsidRPr="00BD1F27" w:rsidRDefault="0003681F" w:rsidP="0003681F">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03681F" w:rsidRPr="00BD1F27" w:rsidRDefault="0003681F" w:rsidP="0003681F">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03681F" w:rsidRPr="00BD1F27" w:rsidRDefault="0003681F" w:rsidP="0003681F">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tcPr>
          <w:p w14:paraId="568EDEE2" w14:textId="72CAA0A8" w:rsidR="0003681F" w:rsidRPr="00BD1F27" w:rsidRDefault="0003681F" w:rsidP="0003681F">
            <w:pPr>
              <w:spacing w:line="240" w:lineRule="auto"/>
              <w:jc w:val="center"/>
              <w:rPr>
                <w:color w:val="000000"/>
                <w:lang w:eastAsia="en-CA"/>
              </w:rPr>
            </w:pPr>
          </w:p>
        </w:tc>
        <w:tc>
          <w:tcPr>
            <w:tcW w:w="0" w:type="auto"/>
            <w:shd w:val="clear" w:color="auto" w:fill="auto"/>
            <w:noWrap/>
            <w:vAlign w:val="bottom"/>
            <w:hideMark/>
          </w:tcPr>
          <w:p w14:paraId="420964FC" w14:textId="77777777" w:rsidR="0003681F" w:rsidRPr="00BD1F27" w:rsidRDefault="0003681F" w:rsidP="0003681F">
            <w:pPr>
              <w:spacing w:line="240" w:lineRule="auto"/>
              <w:jc w:val="center"/>
              <w:rPr>
                <w:color w:val="000000"/>
                <w:lang w:eastAsia="en-CA"/>
              </w:rPr>
            </w:pPr>
            <w:r w:rsidRPr="00BD1F27">
              <w:rPr>
                <w:color w:val="000000"/>
                <w:lang w:eastAsia="en-CA"/>
              </w:rPr>
              <w:t>81.81</w:t>
            </w:r>
          </w:p>
        </w:tc>
      </w:tr>
    </w:tbl>
    <w:p w14:paraId="420072FC" w14:textId="64B9CE73" w:rsidR="008471CD" w:rsidRDefault="008471CD" w:rsidP="008471CD">
      <w:pPr>
        <w:pStyle w:val="Caption"/>
        <w:jc w:val="center"/>
      </w:pPr>
      <w:bookmarkStart w:id="496" w:name="_Toc88844503"/>
      <w:r>
        <w:t xml:space="preserve">Table </w:t>
      </w:r>
      <w:fldSimple w:instr=" SEQ Table \* ARABIC ">
        <w:r w:rsidR="00156EEA">
          <w:rPr>
            <w:noProof/>
          </w:rPr>
          <w:t>11</w:t>
        </w:r>
      </w:fldSimple>
      <w:r>
        <w:t xml:space="preserve"> - </w:t>
      </w:r>
      <w:r w:rsidR="005A1C88" w:rsidRPr="00040840">
        <w:t xml:space="preserve">Seasonal MAPE and RMSE for the </w:t>
      </w:r>
      <w:r w:rsidR="005A1C88">
        <w:t>Ottawa</w:t>
      </w:r>
      <w:r w:rsidR="005A1C88" w:rsidRPr="00040840">
        <w:t xml:space="preserve"> Dataset</w:t>
      </w:r>
      <w:bookmarkEnd w:id="496"/>
    </w:p>
    <w:p w14:paraId="5D63D9DB" w14:textId="700A8524" w:rsidR="00FC32C5" w:rsidRDefault="00FC32C5" w:rsidP="00FC32C5">
      <w:pPr>
        <w:pStyle w:val="Heading3"/>
      </w:pPr>
      <w:bookmarkStart w:id="497" w:name="_Toc88844472"/>
      <w:r>
        <w:t xml:space="preserve">4.2.5 </w:t>
      </w:r>
      <w:r w:rsidRPr="00A50162">
        <w:t>Comprehensive Analysis Discussion</w:t>
      </w:r>
      <w:bookmarkEnd w:id="497"/>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47">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79E05CB0" w:rsidR="005E641E" w:rsidRDefault="005E641E" w:rsidP="005E641E">
      <w:pPr>
        <w:pStyle w:val="Caption"/>
        <w:jc w:val="center"/>
      </w:pPr>
      <w:bookmarkStart w:id="498" w:name="_Toc88844571"/>
      <w:r>
        <w:t xml:space="preserve">Figure </w:t>
      </w:r>
      <w:fldSimple w:instr=" SEQ Figure \* ARABIC ">
        <w:r w:rsidR="00156EEA">
          <w:rPr>
            <w:noProof/>
          </w:rPr>
          <w:t>64</w:t>
        </w:r>
      </w:fldSimple>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498"/>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499" w:name="_Toc88844473"/>
      <w:r>
        <w:lastRenderedPageBreak/>
        <w:t>4.</w:t>
      </w:r>
      <w:r w:rsidR="0082408F">
        <w:t>3</w:t>
      </w:r>
      <w:r>
        <w:t xml:space="preserve"> The Saint John Dataset</w:t>
      </w:r>
      <w:bookmarkEnd w:id="499"/>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500" w:name="_Toc88844474"/>
      <w:r>
        <w:t>4.3.1 The Hourly Performance</w:t>
      </w:r>
      <w:bookmarkEnd w:id="500"/>
    </w:p>
    <w:p w14:paraId="5A08997F" w14:textId="2CF6465E"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156EEA">
        <w:t xml:space="preserve">Figure </w:t>
      </w:r>
      <w:r w:rsidR="00156EEA">
        <w:rPr>
          <w:noProof/>
        </w:rPr>
        <w:t>65</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156EEA">
        <w:t xml:space="preserve">Figure </w:t>
      </w:r>
      <w:r w:rsidR="00156EEA">
        <w:rPr>
          <w:noProof/>
        </w:rPr>
        <w:t>66</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48">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4E1F79F4" w:rsidR="000201CE" w:rsidRDefault="001D10E7" w:rsidP="001D10E7">
      <w:pPr>
        <w:pStyle w:val="Caption"/>
        <w:jc w:val="center"/>
      </w:pPr>
      <w:bookmarkStart w:id="501" w:name="_Ref86233925"/>
      <w:bookmarkStart w:id="502" w:name="_Toc88844572"/>
      <w:r>
        <w:t xml:space="preserve">Figure </w:t>
      </w:r>
      <w:fldSimple w:instr=" SEQ Figure \* ARABIC ">
        <w:r w:rsidR="00156EEA">
          <w:rPr>
            <w:noProof/>
          </w:rPr>
          <w:t>65</w:t>
        </w:r>
      </w:fldSimple>
      <w:bookmarkEnd w:id="501"/>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502"/>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49">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583F6E49" w:rsidR="00855331" w:rsidRDefault="00ED000C" w:rsidP="00ED000C">
      <w:pPr>
        <w:pStyle w:val="Caption"/>
        <w:jc w:val="center"/>
      </w:pPr>
      <w:bookmarkStart w:id="503" w:name="_Ref86233929"/>
      <w:bookmarkStart w:id="504" w:name="_Toc88844573"/>
      <w:r>
        <w:t xml:space="preserve">Figure </w:t>
      </w:r>
      <w:fldSimple w:instr=" SEQ Figure \* ARABIC ">
        <w:r w:rsidR="00156EEA">
          <w:rPr>
            <w:noProof/>
          </w:rPr>
          <w:t>66</w:t>
        </w:r>
      </w:fldSimple>
      <w:bookmarkEnd w:id="503"/>
      <w:r>
        <w:t xml:space="preserve"> - Hourly</w:t>
      </w:r>
      <w:r w:rsidRPr="006771A6">
        <w:t xml:space="preserve"> MAPE for the </w:t>
      </w:r>
      <w:r w:rsidR="0025420C">
        <w:t>Forecaster</w:t>
      </w:r>
      <w:r w:rsidRPr="006771A6">
        <w:t xml:space="preserve">s </w:t>
      </w:r>
      <w:r>
        <w:t>– Saint John Dataset</w:t>
      </w:r>
      <w:bookmarkEnd w:id="504"/>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50">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51946150" w:rsidR="00990A7E" w:rsidRDefault="00990A7E" w:rsidP="00990A7E">
      <w:pPr>
        <w:pStyle w:val="Caption"/>
        <w:jc w:val="center"/>
      </w:pPr>
      <w:bookmarkStart w:id="505" w:name="_Toc88844574"/>
      <w:r>
        <w:t xml:space="preserve">Figure </w:t>
      </w:r>
      <w:fldSimple w:instr=" SEQ Figure \* ARABIC ">
        <w:r w:rsidR="00156EEA">
          <w:rPr>
            <w:noProof/>
          </w:rPr>
          <w:t>67</w:t>
        </w:r>
      </w:fldSimple>
      <w:r>
        <w:t xml:space="preserve"> - </w:t>
      </w:r>
      <w:bookmarkStart w:id="506" w:name="_Hlk85900755"/>
      <w:r w:rsidRPr="00413AE5">
        <w:t xml:space="preserve">Hourly Error Distribution for the CNN </w:t>
      </w:r>
      <w:r w:rsidR="0025420C">
        <w:t>Forecaster</w:t>
      </w:r>
      <w:r>
        <w:t xml:space="preserve"> – Saint John Dataset</w:t>
      </w:r>
      <w:bookmarkEnd w:id="505"/>
      <w:bookmarkEnd w:id="506"/>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51">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234C146C" w:rsidR="00707D68" w:rsidRDefault="00707D68" w:rsidP="00707D68">
      <w:pPr>
        <w:pStyle w:val="Caption"/>
        <w:jc w:val="center"/>
      </w:pPr>
      <w:bookmarkStart w:id="507" w:name="_Toc88844575"/>
      <w:r>
        <w:t xml:space="preserve">Figure </w:t>
      </w:r>
      <w:fldSimple w:instr=" SEQ Figure \* ARABIC ">
        <w:r w:rsidR="00156EEA">
          <w:rPr>
            <w:noProof/>
          </w:rPr>
          <w:t>68</w:t>
        </w:r>
      </w:fldSimple>
      <w:r>
        <w:t xml:space="preserve"> - </w:t>
      </w:r>
      <w:r w:rsidRPr="00413AE5">
        <w:t xml:space="preserve">Hourly Error Distribution for the </w:t>
      </w:r>
      <w:r>
        <w:t>LSTM</w:t>
      </w:r>
      <w:r w:rsidRPr="00413AE5">
        <w:t xml:space="preserve"> </w:t>
      </w:r>
      <w:r w:rsidR="0025420C">
        <w:t>Forecaster</w:t>
      </w:r>
      <w:r>
        <w:t xml:space="preserve"> – Saint John Dataset</w:t>
      </w:r>
      <w:bookmarkEnd w:id="507"/>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52">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677E4DC" w:rsidR="00996E0E" w:rsidRDefault="00E5509A" w:rsidP="00E5509A">
      <w:pPr>
        <w:pStyle w:val="Caption"/>
        <w:jc w:val="center"/>
      </w:pPr>
      <w:bookmarkStart w:id="508" w:name="_Toc88844576"/>
      <w:r>
        <w:t xml:space="preserve">Figure </w:t>
      </w:r>
      <w:fldSimple w:instr=" SEQ Figure \* ARABIC ">
        <w:r w:rsidR="00156EEA">
          <w:rPr>
            <w:noProof/>
          </w:rPr>
          <w:t>69</w:t>
        </w:r>
      </w:fldSimple>
      <w:r>
        <w:t xml:space="preserve"> - </w:t>
      </w:r>
      <w:r w:rsidRPr="00413AE5">
        <w:t xml:space="preserve">Hourly Error Distribution for the </w:t>
      </w:r>
      <w:r>
        <w:t>ANN</w:t>
      </w:r>
      <w:r w:rsidRPr="00413AE5">
        <w:t xml:space="preserve"> </w:t>
      </w:r>
      <w:r w:rsidR="0025420C">
        <w:t>Forecaster</w:t>
      </w:r>
      <w:r>
        <w:t xml:space="preserve"> – Saint John Dataset</w:t>
      </w:r>
      <w:bookmarkEnd w:id="508"/>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53">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3F0DF582" w:rsidR="003148D4" w:rsidRDefault="00C97DD7" w:rsidP="00C97DD7">
      <w:pPr>
        <w:pStyle w:val="Caption"/>
        <w:jc w:val="center"/>
      </w:pPr>
      <w:bookmarkStart w:id="509" w:name="_Toc88844577"/>
      <w:r>
        <w:t xml:space="preserve">Figure </w:t>
      </w:r>
      <w:fldSimple w:instr=" SEQ Figure \* ARABIC ">
        <w:r w:rsidR="00156EEA">
          <w:rPr>
            <w:noProof/>
          </w:rPr>
          <w:t>70</w:t>
        </w:r>
      </w:fldSimple>
      <w:r>
        <w:t xml:space="preserve"> - </w:t>
      </w:r>
      <w:r w:rsidRPr="00413AE5">
        <w:t xml:space="preserve">Hourly Error Distribution for the </w:t>
      </w:r>
      <w:r>
        <w:t>MLR</w:t>
      </w:r>
      <w:r w:rsidRPr="00413AE5">
        <w:t xml:space="preserve"> </w:t>
      </w:r>
      <w:r w:rsidR="0025420C">
        <w:t>Forecaster</w:t>
      </w:r>
      <w:r>
        <w:t xml:space="preserve"> – Saint John Dataset</w:t>
      </w:r>
      <w:bookmarkEnd w:id="509"/>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54">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0714729B" w:rsidR="00324DC9" w:rsidRDefault="0091762B" w:rsidP="00CC24E5">
      <w:pPr>
        <w:pStyle w:val="Caption"/>
        <w:jc w:val="center"/>
      </w:pPr>
      <w:bookmarkStart w:id="510" w:name="_Toc88844578"/>
      <w:r>
        <w:t xml:space="preserve">Figure </w:t>
      </w:r>
      <w:fldSimple w:instr=" SEQ Figure \* ARABIC ">
        <w:r w:rsidR="00156EEA">
          <w:rPr>
            <w:noProof/>
          </w:rPr>
          <w:t>71</w:t>
        </w:r>
      </w:fldSimple>
      <w:r>
        <w:t xml:space="preserve"> - </w:t>
      </w:r>
      <w:r w:rsidRPr="00413AE5">
        <w:t xml:space="preserve">Hourly Error Distribution for the </w:t>
      </w:r>
      <w:r>
        <w:t>ARIMA</w:t>
      </w:r>
      <w:r w:rsidRPr="00413AE5">
        <w:t xml:space="preserve"> </w:t>
      </w:r>
      <w:r w:rsidR="0025420C">
        <w:t>Forecaster</w:t>
      </w:r>
      <w:r>
        <w:t xml:space="preserve"> – Saint John Dataset</w:t>
      </w:r>
      <w:bookmarkEnd w:id="510"/>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55">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41B94C0A" w:rsidR="00A3061F" w:rsidRDefault="0019395E" w:rsidP="00A3061F">
      <w:pPr>
        <w:pStyle w:val="Caption"/>
        <w:jc w:val="center"/>
      </w:pPr>
      <w:bookmarkStart w:id="511" w:name="_Toc88844579"/>
      <w:r>
        <w:t xml:space="preserve">Figure </w:t>
      </w:r>
      <w:fldSimple w:instr=" SEQ Figure \* ARABIC ">
        <w:r w:rsidR="00156EEA">
          <w:rPr>
            <w:noProof/>
          </w:rPr>
          <w:t>72</w:t>
        </w:r>
      </w:fldSimple>
      <w:r>
        <w:t xml:space="preserve"> - </w:t>
      </w:r>
      <w:r w:rsidRPr="00413AE5">
        <w:t xml:space="preserve">Hourly Error Distribution for the </w:t>
      </w:r>
      <w:r>
        <w:t>SNF</w:t>
      </w:r>
      <w:r w:rsidRPr="00413AE5">
        <w:t xml:space="preserve"> </w:t>
      </w:r>
      <w:r w:rsidR="0025420C">
        <w:t>Forecaster</w:t>
      </w:r>
      <w:r>
        <w:t xml:space="preserve"> – Saint John Dataset</w:t>
      </w:r>
      <w:bookmarkEnd w:id="511"/>
    </w:p>
    <w:p w14:paraId="120C1A6E" w14:textId="3D2BA151" w:rsidR="000811A4" w:rsidRDefault="00A3061F" w:rsidP="00937A20">
      <w:pPr>
        <w:pStyle w:val="Heading4"/>
      </w:pPr>
      <w:r>
        <w:t xml:space="preserve">4.3.1.1 </w:t>
      </w:r>
      <w:r w:rsidRPr="009D7DDB">
        <w:t>A Snippet on Hourly Performance</w:t>
      </w:r>
    </w:p>
    <w:p w14:paraId="00BE4424" w14:textId="3A95B1ED"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w:t>
      </w:r>
      <w:proofErr w:type="spellStart"/>
      <w:r w:rsidRPr="00937A20">
        <w:t>MAPE</w:t>
      </w:r>
      <w:proofErr w:type="spellEnd"/>
      <w:r w:rsidRPr="00937A20">
        <w:t xml:space="preserve"> values in </w:t>
      </w:r>
      <w:r w:rsidR="00F223E9">
        <w:fldChar w:fldCharType="begin"/>
      </w:r>
      <w:r w:rsidR="00F223E9">
        <w:instrText xml:space="preserve"> REF _Ref86233929 \h </w:instrText>
      </w:r>
      <w:r w:rsidR="00F223E9">
        <w:fldChar w:fldCharType="separate"/>
      </w:r>
      <w:r w:rsidR="00156EEA">
        <w:t xml:space="preserve">Figure </w:t>
      </w:r>
      <w:r w:rsidR="00156EEA">
        <w:rPr>
          <w:noProof/>
        </w:rPr>
        <w:t>66</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512" w:name="_Toc88844475"/>
      <w:r>
        <w:t>4.3.2 The Daily Performance</w:t>
      </w:r>
      <w:bookmarkEnd w:id="512"/>
    </w:p>
    <w:p w14:paraId="67EB11AA" w14:textId="0E85691F"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156EEA">
        <w:t xml:space="preserve">Figure </w:t>
      </w:r>
      <w:r w:rsidR="00156EEA">
        <w:rPr>
          <w:noProof/>
        </w:rPr>
        <w:t>73</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156EEA">
        <w:t xml:space="preserve">Figure </w:t>
      </w:r>
      <w:r w:rsidR="00156EEA">
        <w:rPr>
          <w:noProof/>
        </w:rPr>
        <w:t>74</w:t>
      </w:r>
      <w:r w:rsidR="00E20952">
        <w:fldChar w:fldCharType="end"/>
      </w:r>
      <w:r w:rsidR="00E20952">
        <w:t xml:space="preserve"> </w:t>
      </w:r>
      <w:r w:rsidRPr="00E21F51">
        <w:t xml:space="preserve">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56">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3CB10D75" w:rsidR="000F4EF8" w:rsidRDefault="000F4EF8" w:rsidP="000F4EF8">
      <w:pPr>
        <w:pStyle w:val="Caption"/>
        <w:jc w:val="center"/>
      </w:pPr>
      <w:bookmarkStart w:id="513" w:name="_Ref86237579"/>
      <w:bookmarkStart w:id="514" w:name="_Toc88844580"/>
      <w:r>
        <w:t xml:space="preserve">Figure </w:t>
      </w:r>
      <w:fldSimple w:instr=" SEQ Figure \* ARABIC ">
        <w:r w:rsidR="00156EEA">
          <w:rPr>
            <w:noProof/>
          </w:rPr>
          <w:t>73</w:t>
        </w:r>
      </w:fldSimple>
      <w:bookmarkEnd w:id="513"/>
      <w:r>
        <w:t xml:space="preserve"> - T</w:t>
      </w:r>
      <w:r w:rsidRPr="0063066F">
        <w:t xml:space="preserve">he Weekly Average </w:t>
      </w:r>
      <w:r w:rsidR="001935E6">
        <w:t>Demand</w:t>
      </w:r>
      <w:r w:rsidRPr="0063066F">
        <w:t xml:space="preserve"> for Each Day</w:t>
      </w:r>
      <w:r>
        <w:t xml:space="preserve"> – Saint John Dataset</w:t>
      </w:r>
      <w:bookmarkEnd w:id="514"/>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57">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7AA309B3" w:rsidR="00447A6E" w:rsidRDefault="00F05615" w:rsidP="00F05615">
      <w:pPr>
        <w:pStyle w:val="Caption"/>
        <w:jc w:val="center"/>
      </w:pPr>
      <w:bookmarkStart w:id="515" w:name="_Ref86237580"/>
      <w:bookmarkStart w:id="516" w:name="_Toc88844581"/>
      <w:r>
        <w:t xml:space="preserve">Figure </w:t>
      </w:r>
      <w:fldSimple w:instr=" SEQ Figure \* ARABIC ">
        <w:r w:rsidR="00156EEA">
          <w:rPr>
            <w:noProof/>
          </w:rPr>
          <w:t>74</w:t>
        </w:r>
      </w:fldSimple>
      <w:bookmarkEnd w:id="515"/>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516"/>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58">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24AB73DE" w:rsidR="001A24B2" w:rsidRDefault="001A24B2" w:rsidP="001A24B2">
      <w:pPr>
        <w:pStyle w:val="Caption"/>
        <w:jc w:val="center"/>
      </w:pPr>
      <w:bookmarkStart w:id="517" w:name="_Toc88844582"/>
      <w:r>
        <w:t xml:space="preserve">Figure </w:t>
      </w:r>
      <w:fldSimple w:instr=" SEQ Figure \* ARABIC ">
        <w:r w:rsidR="00156EEA">
          <w:rPr>
            <w:noProof/>
          </w:rPr>
          <w:t>75</w:t>
        </w:r>
      </w:fldSimple>
      <w:r>
        <w:t xml:space="preserve"> - </w:t>
      </w:r>
      <w:r w:rsidRPr="00A07775">
        <w:t xml:space="preserve">Daily Error Distribution for the CNN </w:t>
      </w:r>
      <w:r w:rsidR="0025420C">
        <w:t>Forecaster</w:t>
      </w:r>
      <w:r w:rsidRPr="00A07775">
        <w:t xml:space="preserve"> </w:t>
      </w:r>
      <w:r>
        <w:t>– Saint John Dataset</w:t>
      </w:r>
      <w:bookmarkEnd w:id="517"/>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59">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225604A2" w:rsidR="00246988" w:rsidRDefault="007D0884" w:rsidP="007D0884">
      <w:pPr>
        <w:pStyle w:val="Caption"/>
        <w:jc w:val="center"/>
      </w:pPr>
      <w:bookmarkStart w:id="518" w:name="_Toc88844583"/>
      <w:r>
        <w:t xml:space="preserve">Figure </w:t>
      </w:r>
      <w:fldSimple w:instr=" SEQ Figure \* ARABIC ">
        <w:r w:rsidR="00156EEA">
          <w:rPr>
            <w:noProof/>
          </w:rPr>
          <w:t>76</w:t>
        </w:r>
      </w:fldSimple>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518"/>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60">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21DF9269" w:rsidR="00396DAE" w:rsidRDefault="00011267" w:rsidP="00011267">
      <w:pPr>
        <w:pStyle w:val="Caption"/>
        <w:jc w:val="center"/>
      </w:pPr>
      <w:bookmarkStart w:id="519" w:name="_Toc88844584"/>
      <w:r>
        <w:t xml:space="preserve">Figure </w:t>
      </w:r>
      <w:fldSimple w:instr=" SEQ Figure \* ARABIC ">
        <w:r w:rsidR="00156EEA">
          <w:rPr>
            <w:noProof/>
          </w:rPr>
          <w:t>77</w:t>
        </w:r>
      </w:fldSimple>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519"/>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61">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2C269ACB" w:rsidR="0083510A" w:rsidRDefault="0083510A" w:rsidP="0083510A">
      <w:pPr>
        <w:pStyle w:val="Caption"/>
        <w:jc w:val="center"/>
      </w:pPr>
      <w:bookmarkStart w:id="520" w:name="_Toc88844585"/>
      <w:r>
        <w:t xml:space="preserve">Figure </w:t>
      </w:r>
      <w:fldSimple w:instr=" SEQ Figure \* ARABIC ">
        <w:r w:rsidR="00156EEA">
          <w:rPr>
            <w:noProof/>
          </w:rPr>
          <w:t>78</w:t>
        </w:r>
      </w:fldSimple>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520"/>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62">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556A3989" w:rsidR="008A4BC4" w:rsidRDefault="008A4BC4" w:rsidP="008A4BC4">
      <w:pPr>
        <w:pStyle w:val="Caption"/>
        <w:jc w:val="center"/>
      </w:pPr>
      <w:bookmarkStart w:id="521" w:name="_Toc88844586"/>
      <w:r>
        <w:t xml:space="preserve">Figure </w:t>
      </w:r>
      <w:fldSimple w:instr=" SEQ Figure \* ARABIC ">
        <w:r w:rsidR="00156EEA">
          <w:rPr>
            <w:noProof/>
          </w:rPr>
          <w:t>79</w:t>
        </w:r>
      </w:fldSimple>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521"/>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63">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4A3C641E" w:rsidR="002E7933" w:rsidRDefault="002E7933" w:rsidP="002E7933">
      <w:pPr>
        <w:pStyle w:val="Caption"/>
        <w:jc w:val="center"/>
      </w:pPr>
      <w:bookmarkStart w:id="522" w:name="_Toc88844587"/>
      <w:r>
        <w:t xml:space="preserve">Figure </w:t>
      </w:r>
      <w:fldSimple w:instr=" SEQ Figure \* ARABIC ">
        <w:r w:rsidR="00156EEA">
          <w:rPr>
            <w:noProof/>
          </w:rPr>
          <w:t>80</w:t>
        </w:r>
      </w:fldSimple>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522"/>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209EC9D3" w:rsidR="00323A5C" w:rsidRPr="00323A5C" w:rsidRDefault="00323A5C" w:rsidP="00125519">
      <w:pPr>
        <w:ind w:firstLine="288"/>
      </w:pPr>
      <w:r w:rsidRPr="00CE15FB">
        <w:t xml:space="preserve">When we compare the </w:t>
      </w:r>
      <w:proofErr w:type="spellStart"/>
      <w:r w:rsidRPr="00CE15FB">
        <w:t>MAPE</w:t>
      </w:r>
      <w:proofErr w:type="spellEnd"/>
      <w:r w:rsidRPr="00CE15FB">
        <w:t xml:space="preserve"> values in </w:t>
      </w:r>
      <w:r w:rsidR="00957C6B">
        <w:fldChar w:fldCharType="begin"/>
      </w:r>
      <w:r w:rsidR="00957C6B">
        <w:instrText xml:space="preserve"> REF _Ref86237580 \h </w:instrText>
      </w:r>
      <w:r w:rsidR="00957C6B">
        <w:fldChar w:fldCharType="separate"/>
      </w:r>
      <w:r w:rsidR="00156EEA">
        <w:t xml:space="preserve">Figure </w:t>
      </w:r>
      <w:r w:rsidR="00156EEA">
        <w:rPr>
          <w:noProof/>
        </w:rPr>
        <w:t>74</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523" w:name="_Toc88844476"/>
      <w:r>
        <w:t>4.</w:t>
      </w:r>
      <w:r w:rsidR="00AF1BCD">
        <w:t>3</w:t>
      </w:r>
      <w:r>
        <w:t>.3 The Monthly Performance</w:t>
      </w:r>
      <w:bookmarkEnd w:id="523"/>
    </w:p>
    <w:p w14:paraId="6DCA82CF" w14:textId="25FF383E"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156EEA">
        <w:t xml:space="preserve">Figure </w:t>
      </w:r>
      <w:r w:rsidR="00156EEA">
        <w:rPr>
          <w:noProof/>
        </w:rPr>
        <w:t>81</w:t>
      </w:r>
      <w:r>
        <w:fldChar w:fldCharType="end"/>
      </w:r>
      <w:r w:rsidRPr="00A30767">
        <w:t xml:space="preserve">, for both actuals and forecasts. </w:t>
      </w:r>
      <w:r>
        <w:fldChar w:fldCharType="begin"/>
      </w:r>
      <w:r>
        <w:instrText xml:space="preserve"> REF _Ref86238423 \h </w:instrText>
      </w:r>
      <w:r>
        <w:fldChar w:fldCharType="separate"/>
      </w:r>
      <w:r w:rsidR="00156EEA">
        <w:t xml:space="preserve">Figure </w:t>
      </w:r>
      <w:r w:rsidR="00156EEA">
        <w:rPr>
          <w:noProof/>
        </w:rPr>
        <w:t>82</w:t>
      </w:r>
      <w:r>
        <w:fldChar w:fldCharType="end"/>
      </w:r>
      <w:r w:rsidRPr="00A30767">
        <w:t xml:space="preserve"> summarizes the </w:t>
      </w:r>
      <w:proofErr w:type="spellStart"/>
      <w:r w:rsidRPr="00A30767">
        <w:t>MAPE</w:t>
      </w:r>
      <w:proofErr w:type="spellEnd"/>
      <w:r w:rsidRPr="00A30767">
        <w:t xml:space="preserv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64">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1AEFE992" w:rsidR="00EB296E" w:rsidRDefault="008115F2" w:rsidP="008115F2">
      <w:pPr>
        <w:pStyle w:val="Caption"/>
        <w:jc w:val="center"/>
      </w:pPr>
      <w:bookmarkStart w:id="524" w:name="_Ref86238415"/>
      <w:bookmarkStart w:id="525" w:name="_Toc88844588"/>
      <w:r>
        <w:t xml:space="preserve">Figure </w:t>
      </w:r>
      <w:fldSimple w:instr=" SEQ Figure \* ARABIC ">
        <w:r w:rsidR="00156EEA">
          <w:rPr>
            <w:noProof/>
          </w:rPr>
          <w:t>81</w:t>
        </w:r>
      </w:fldSimple>
      <w:bookmarkEnd w:id="524"/>
      <w:r>
        <w:t xml:space="preserve"> - Th</w:t>
      </w:r>
      <w:r w:rsidRPr="00B1288F">
        <w:t xml:space="preserve">e Monthly Average </w:t>
      </w:r>
      <w:r w:rsidR="00F21A99">
        <w:t>Demand</w:t>
      </w:r>
      <w:r w:rsidRPr="00B1288F">
        <w:t xml:space="preserve"> for Each Month</w:t>
      </w:r>
      <w:r>
        <w:t xml:space="preserve"> – Saint John Dataset</w:t>
      </w:r>
      <w:bookmarkEnd w:id="525"/>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65">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201BA628" w:rsidR="002E7933" w:rsidRDefault="000B57A7" w:rsidP="000B57A7">
      <w:pPr>
        <w:pStyle w:val="Caption"/>
        <w:jc w:val="center"/>
      </w:pPr>
      <w:bookmarkStart w:id="526" w:name="_Ref86238423"/>
      <w:bookmarkStart w:id="527" w:name="_Toc88844589"/>
      <w:r>
        <w:t xml:space="preserve">Figure </w:t>
      </w:r>
      <w:fldSimple w:instr=" SEQ Figure \* ARABIC ">
        <w:r w:rsidR="00156EEA">
          <w:rPr>
            <w:noProof/>
          </w:rPr>
          <w:t>82</w:t>
        </w:r>
      </w:fldSimple>
      <w:bookmarkEnd w:id="526"/>
      <w:r>
        <w:t xml:space="preserve"> - </w:t>
      </w:r>
      <w:r w:rsidRPr="00D8190B">
        <w:t xml:space="preserve">Monthly MAPE for Each </w:t>
      </w:r>
      <w:r w:rsidR="0025420C">
        <w:t>Forecaster</w:t>
      </w:r>
      <w:r w:rsidRPr="00D8190B">
        <w:t xml:space="preserve"> </w:t>
      </w:r>
      <w:r>
        <w:t>– Saint John Dataset</w:t>
      </w:r>
      <w:bookmarkEnd w:id="527"/>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66">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1EF87E82" w:rsidR="0032151F" w:rsidRDefault="00DD68E4" w:rsidP="00DD68E4">
      <w:pPr>
        <w:pStyle w:val="Caption"/>
        <w:jc w:val="center"/>
      </w:pPr>
      <w:bookmarkStart w:id="528" w:name="_Toc88844590"/>
      <w:r>
        <w:t xml:space="preserve">Figure </w:t>
      </w:r>
      <w:fldSimple w:instr=" SEQ Figure \* ARABIC ">
        <w:r w:rsidR="00156EEA">
          <w:rPr>
            <w:noProof/>
          </w:rPr>
          <w:t>83</w:t>
        </w:r>
      </w:fldSimple>
      <w:r>
        <w:t xml:space="preserve"> - </w:t>
      </w:r>
      <w:r w:rsidRPr="009A03DA">
        <w:t xml:space="preserve">Monthly Error Distribution for CNN </w:t>
      </w:r>
      <w:r w:rsidR="0025420C">
        <w:t>Forecaster</w:t>
      </w:r>
      <w:r>
        <w:t xml:space="preserve"> – Saint John Dataset</w:t>
      </w:r>
      <w:bookmarkEnd w:id="528"/>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67">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54411F9A" w:rsidR="000D0515" w:rsidRDefault="003475BD" w:rsidP="003475BD">
      <w:pPr>
        <w:pStyle w:val="Caption"/>
        <w:jc w:val="center"/>
      </w:pPr>
      <w:bookmarkStart w:id="529" w:name="_Toc88844591"/>
      <w:r>
        <w:t xml:space="preserve">Figure </w:t>
      </w:r>
      <w:fldSimple w:instr=" SEQ Figure \* ARABIC ">
        <w:r w:rsidR="00156EEA">
          <w:rPr>
            <w:noProof/>
          </w:rPr>
          <w:t>84</w:t>
        </w:r>
      </w:fldSimple>
      <w:r>
        <w:t xml:space="preserve"> - </w:t>
      </w:r>
      <w:r w:rsidRPr="009A03DA">
        <w:t xml:space="preserve">Monthly Error Distribution for </w:t>
      </w:r>
      <w:r>
        <w:t>LSTM</w:t>
      </w:r>
      <w:r w:rsidRPr="009A03DA">
        <w:t xml:space="preserve"> </w:t>
      </w:r>
      <w:r w:rsidR="0025420C">
        <w:t>Forecaster</w:t>
      </w:r>
      <w:r>
        <w:t xml:space="preserve"> – Saint John Dataset</w:t>
      </w:r>
      <w:bookmarkEnd w:id="529"/>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68">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62DB35BB" w:rsidR="009748A1" w:rsidRDefault="009748A1" w:rsidP="009748A1">
      <w:pPr>
        <w:pStyle w:val="Caption"/>
        <w:jc w:val="center"/>
      </w:pPr>
      <w:bookmarkStart w:id="530" w:name="_Toc88844592"/>
      <w:r>
        <w:t xml:space="preserve">Figure </w:t>
      </w:r>
      <w:fldSimple w:instr=" SEQ Figure \* ARABIC ">
        <w:r w:rsidR="00156EEA">
          <w:rPr>
            <w:noProof/>
          </w:rPr>
          <w:t>85</w:t>
        </w:r>
      </w:fldSimple>
      <w:r>
        <w:t xml:space="preserve"> - </w:t>
      </w:r>
      <w:r w:rsidRPr="009A03DA">
        <w:t xml:space="preserve">Monthly Error Distribution for </w:t>
      </w:r>
      <w:r>
        <w:t>ANN</w:t>
      </w:r>
      <w:r w:rsidRPr="009A03DA">
        <w:t xml:space="preserve"> </w:t>
      </w:r>
      <w:r w:rsidR="0025420C">
        <w:t>Forecaster</w:t>
      </w:r>
      <w:r>
        <w:t xml:space="preserve"> – Saint John Dataset</w:t>
      </w:r>
      <w:bookmarkEnd w:id="530"/>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69">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4B67DD13" w:rsidR="009A0F2F" w:rsidRDefault="00B2048C" w:rsidP="00B2048C">
      <w:pPr>
        <w:pStyle w:val="Caption"/>
        <w:jc w:val="center"/>
      </w:pPr>
      <w:bookmarkStart w:id="531" w:name="_Toc88844593"/>
      <w:r>
        <w:t xml:space="preserve">Figure </w:t>
      </w:r>
      <w:fldSimple w:instr=" SEQ Figure \* ARABIC ">
        <w:r w:rsidR="00156EEA">
          <w:rPr>
            <w:noProof/>
          </w:rPr>
          <w:t>86</w:t>
        </w:r>
      </w:fldSimple>
      <w:r>
        <w:t xml:space="preserve"> - </w:t>
      </w:r>
      <w:r w:rsidRPr="009A03DA">
        <w:t xml:space="preserve">Monthly Error Distribution for </w:t>
      </w:r>
      <w:r>
        <w:t>MLR</w:t>
      </w:r>
      <w:r w:rsidRPr="009A03DA">
        <w:t xml:space="preserve"> </w:t>
      </w:r>
      <w:r w:rsidR="0025420C">
        <w:t>Forecaster</w:t>
      </w:r>
      <w:r>
        <w:t xml:space="preserve"> – Saint John Dataset</w:t>
      </w:r>
      <w:bookmarkEnd w:id="531"/>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70">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479BCE1E" w:rsidR="003F7E4C" w:rsidRDefault="003F7E4C" w:rsidP="003F7E4C">
      <w:pPr>
        <w:pStyle w:val="Caption"/>
        <w:jc w:val="center"/>
      </w:pPr>
      <w:bookmarkStart w:id="532" w:name="_Toc88844594"/>
      <w:r>
        <w:t xml:space="preserve">Figure </w:t>
      </w:r>
      <w:fldSimple w:instr=" SEQ Figure \* ARABIC ">
        <w:r w:rsidR="00156EEA">
          <w:rPr>
            <w:noProof/>
          </w:rPr>
          <w:t>87</w:t>
        </w:r>
      </w:fldSimple>
      <w:r>
        <w:t xml:space="preserve"> - </w:t>
      </w:r>
      <w:r w:rsidRPr="009A03DA">
        <w:t xml:space="preserve">Monthly Error Distribution for </w:t>
      </w:r>
      <w:r>
        <w:t>ARIMA</w:t>
      </w:r>
      <w:r w:rsidRPr="009A03DA">
        <w:t xml:space="preserve"> </w:t>
      </w:r>
      <w:r w:rsidR="0025420C">
        <w:t>Forecaster</w:t>
      </w:r>
      <w:r>
        <w:t xml:space="preserve"> – Saint John Dataset</w:t>
      </w:r>
      <w:bookmarkEnd w:id="532"/>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71">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7EFC3914" w:rsidR="003A3B39" w:rsidRDefault="001B1A45" w:rsidP="001B1A45">
      <w:pPr>
        <w:pStyle w:val="Caption"/>
        <w:jc w:val="center"/>
      </w:pPr>
      <w:bookmarkStart w:id="533" w:name="_Toc88844595"/>
      <w:r>
        <w:t xml:space="preserve">Figure </w:t>
      </w:r>
      <w:fldSimple w:instr=" SEQ Figure \* ARABIC ">
        <w:r w:rsidR="00156EEA">
          <w:rPr>
            <w:noProof/>
          </w:rPr>
          <w:t>88</w:t>
        </w:r>
      </w:fldSimple>
      <w:r>
        <w:t xml:space="preserve"> - </w:t>
      </w:r>
      <w:r w:rsidRPr="009A03DA">
        <w:t xml:space="preserve">Monthly Error Distribution for </w:t>
      </w:r>
      <w:r>
        <w:t>SNF</w:t>
      </w:r>
      <w:r w:rsidRPr="009A03DA">
        <w:t xml:space="preserve"> </w:t>
      </w:r>
      <w:r w:rsidR="0025420C">
        <w:t>Forecaster</w:t>
      </w:r>
      <w:r>
        <w:t xml:space="preserve"> – Saint John Dataset</w:t>
      </w:r>
      <w:bookmarkEnd w:id="533"/>
    </w:p>
    <w:p w14:paraId="10FF31B1" w14:textId="171291A1" w:rsidR="00A80A0E" w:rsidRDefault="00A80A0E" w:rsidP="00A80A0E">
      <w:pPr>
        <w:pStyle w:val="Heading3"/>
      </w:pPr>
      <w:bookmarkStart w:id="534" w:name="_Toc88844477"/>
      <w:r>
        <w:lastRenderedPageBreak/>
        <w:t xml:space="preserve">4.3.4 </w:t>
      </w:r>
      <w:r w:rsidRPr="002B69C3">
        <w:t>Performance During the Seasons</w:t>
      </w:r>
      <w:bookmarkEnd w:id="534"/>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4F3D013C"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BE7ADC">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tcPr>
          <w:p w14:paraId="5EB58925" w14:textId="1D2DE6C7"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BE7ADC">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tcPr>
          <w:p w14:paraId="1B075AB0" w14:textId="04FB0FE0"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30B7F658"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BE7ADC">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tcPr>
          <w:p w14:paraId="06F0EB13" w14:textId="1C725753"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BE7ADC">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tcPr>
          <w:p w14:paraId="1FBAA7AD" w14:textId="698CDE52"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338B0E09" w:rsidR="004E3B9B" w:rsidRPr="004E3B9B" w:rsidRDefault="00BE7ADC" w:rsidP="004E3B9B">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BE7ADC">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tcPr>
          <w:p w14:paraId="461AFBD9" w14:textId="70D38D31" w:rsidR="004E3B9B" w:rsidRPr="004E3B9B" w:rsidRDefault="004E3B9B" w:rsidP="004E3B9B">
            <w:pPr>
              <w:spacing w:line="240" w:lineRule="auto"/>
              <w:jc w:val="center"/>
              <w:rPr>
                <w:color w:val="000000"/>
                <w:lang w:eastAsia="en-CA"/>
              </w:rPr>
            </w:pP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BE7ADC" w:rsidRPr="004E3B9B" w14:paraId="7F640E1D" w14:textId="77777777" w:rsidTr="00BE7ADC">
        <w:trPr>
          <w:trHeight w:val="315"/>
          <w:jc w:val="center"/>
        </w:trPr>
        <w:tc>
          <w:tcPr>
            <w:tcW w:w="0" w:type="auto"/>
            <w:shd w:val="clear" w:color="auto" w:fill="auto"/>
            <w:noWrap/>
            <w:vAlign w:val="bottom"/>
            <w:hideMark/>
          </w:tcPr>
          <w:p w14:paraId="36A3A6B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BE7ADC" w:rsidRPr="004E3B9B" w:rsidRDefault="00BE7ADC" w:rsidP="00BE7ADC">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BE7ADC" w:rsidRPr="004E3B9B" w:rsidRDefault="00BE7ADC" w:rsidP="00BE7ADC">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BE7ADC" w:rsidRPr="004E3B9B" w:rsidRDefault="00BE7ADC" w:rsidP="00BE7ADC">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BE7ADC" w:rsidRPr="004E3B9B" w:rsidRDefault="00BE7ADC" w:rsidP="00BE7ADC">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tcPr>
          <w:p w14:paraId="298C7B72" w14:textId="06A74145"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0D688FDF" w14:textId="77777777" w:rsidR="00BE7ADC" w:rsidRPr="004E3B9B" w:rsidRDefault="00BE7ADC" w:rsidP="00BE7ADC">
            <w:pPr>
              <w:spacing w:line="240" w:lineRule="auto"/>
              <w:jc w:val="center"/>
              <w:rPr>
                <w:color w:val="000000"/>
                <w:lang w:eastAsia="en-CA"/>
              </w:rPr>
            </w:pPr>
            <w:r w:rsidRPr="004E3B9B">
              <w:rPr>
                <w:color w:val="000000"/>
                <w:lang w:eastAsia="en-CA"/>
              </w:rPr>
              <w:t>3.36</w:t>
            </w:r>
          </w:p>
        </w:tc>
      </w:tr>
      <w:tr w:rsidR="00BE7ADC"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Autumn / Fall</w:t>
            </w:r>
          </w:p>
        </w:tc>
      </w:tr>
      <w:tr w:rsidR="00BE7ADC" w:rsidRPr="004E3B9B" w14:paraId="0C8F9ABE" w14:textId="77777777" w:rsidTr="004E3B9B">
        <w:trPr>
          <w:trHeight w:val="315"/>
          <w:jc w:val="center"/>
        </w:trPr>
        <w:tc>
          <w:tcPr>
            <w:tcW w:w="0" w:type="auto"/>
            <w:shd w:val="clear" w:color="auto" w:fill="auto"/>
            <w:noWrap/>
            <w:vAlign w:val="bottom"/>
            <w:hideMark/>
          </w:tcPr>
          <w:p w14:paraId="326B01CA"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BE7ADC" w:rsidRPr="004E3B9B" w:rsidRDefault="00BE7ADC" w:rsidP="00BE7ADC">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BE7ADC" w:rsidRPr="004E3B9B" w:rsidRDefault="00BE7ADC" w:rsidP="00BE7ADC">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BE7ADC" w:rsidRPr="004E3B9B" w:rsidRDefault="00BE7ADC" w:rsidP="00BE7ADC">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121D27BB" w:rsidR="00BE7ADC" w:rsidRPr="004E3B9B" w:rsidRDefault="00BE7ADC" w:rsidP="00BE7ADC">
            <w:pPr>
              <w:spacing w:line="240" w:lineRule="auto"/>
              <w:jc w:val="center"/>
              <w:rPr>
                <w:b/>
                <w:bCs/>
                <w:color w:val="000000"/>
                <w:lang w:eastAsia="en-CA"/>
              </w:rPr>
            </w:pPr>
            <w:r>
              <w:rPr>
                <w:b/>
                <w:bCs/>
                <w:color w:val="000000"/>
                <w:lang w:eastAsia="en-CA"/>
              </w:rPr>
              <w:t>S</w:t>
            </w:r>
            <w:r w:rsidRPr="00281B31">
              <w:rPr>
                <w:b/>
                <w:bCs/>
                <w:color w:val="000000"/>
                <w:lang w:eastAsia="en-CA"/>
              </w:rPr>
              <w:t>ARIMA</w:t>
            </w:r>
            <w:r>
              <w:rPr>
                <w:b/>
                <w:bCs/>
                <w:color w:val="000000"/>
                <w:lang w:eastAsia="en-CA"/>
              </w:rPr>
              <w:t>X</w:t>
            </w:r>
          </w:p>
        </w:tc>
        <w:tc>
          <w:tcPr>
            <w:tcW w:w="0" w:type="auto"/>
            <w:shd w:val="clear" w:color="auto" w:fill="auto"/>
            <w:noWrap/>
            <w:vAlign w:val="bottom"/>
            <w:hideMark/>
          </w:tcPr>
          <w:p w14:paraId="7CE8DDBD" w14:textId="77777777" w:rsidR="00BE7ADC" w:rsidRPr="004E3B9B" w:rsidRDefault="00BE7ADC" w:rsidP="00BE7ADC">
            <w:pPr>
              <w:spacing w:line="240" w:lineRule="auto"/>
              <w:jc w:val="center"/>
              <w:rPr>
                <w:b/>
                <w:bCs/>
                <w:color w:val="000000"/>
                <w:lang w:eastAsia="en-CA"/>
              </w:rPr>
            </w:pPr>
            <w:r w:rsidRPr="004E3B9B">
              <w:rPr>
                <w:b/>
                <w:bCs/>
                <w:color w:val="000000"/>
                <w:lang w:eastAsia="en-CA"/>
              </w:rPr>
              <w:t>SNF</w:t>
            </w:r>
          </w:p>
        </w:tc>
      </w:tr>
      <w:tr w:rsidR="00BE7ADC" w:rsidRPr="004E3B9B" w14:paraId="160E5156" w14:textId="77777777" w:rsidTr="00BE7ADC">
        <w:trPr>
          <w:trHeight w:val="315"/>
          <w:jc w:val="center"/>
        </w:trPr>
        <w:tc>
          <w:tcPr>
            <w:tcW w:w="0" w:type="auto"/>
            <w:shd w:val="clear" w:color="auto" w:fill="auto"/>
            <w:noWrap/>
            <w:vAlign w:val="bottom"/>
            <w:hideMark/>
          </w:tcPr>
          <w:p w14:paraId="7C3020E5" w14:textId="77777777" w:rsidR="00BE7ADC" w:rsidRPr="004E3B9B" w:rsidRDefault="00BE7ADC" w:rsidP="00BE7ADC">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BE7ADC" w:rsidRPr="004E3B9B" w:rsidRDefault="00BE7ADC" w:rsidP="00BE7ADC">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BE7ADC" w:rsidRPr="004E3B9B" w:rsidRDefault="00BE7ADC" w:rsidP="00BE7ADC">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BE7ADC" w:rsidRPr="004E3B9B" w:rsidRDefault="00BE7ADC" w:rsidP="00BE7ADC">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BE7ADC" w:rsidRPr="004E3B9B" w:rsidRDefault="00BE7ADC" w:rsidP="00BE7ADC">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tcPr>
          <w:p w14:paraId="7AAF2EEA" w14:textId="312D4B20"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2DA7B66D" w14:textId="77777777" w:rsidR="00BE7ADC" w:rsidRPr="004E3B9B" w:rsidRDefault="00BE7ADC" w:rsidP="00BE7ADC">
            <w:pPr>
              <w:spacing w:line="240" w:lineRule="auto"/>
              <w:jc w:val="center"/>
              <w:rPr>
                <w:color w:val="000000"/>
                <w:lang w:eastAsia="en-CA"/>
              </w:rPr>
            </w:pPr>
            <w:r w:rsidRPr="004E3B9B">
              <w:rPr>
                <w:color w:val="000000"/>
                <w:lang w:eastAsia="en-CA"/>
              </w:rPr>
              <w:t>7.95</w:t>
            </w:r>
          </w:p>
        </w:tc>
      </w:tr>
      <w:tr w:rsidR="00BE7ADC" w:rsidRPr="004E3B9B" w14:paraId="4D2EA559" w14:textId="77777777" w:rsidTr="00BE7ADC">
        <w:trPr>
          <w:trHeight w:val="315"/>
          <w:jc w:val="center"/>
        </w:trPr>
        <w:tc>
          <w:tcPr>
            <w:tcW w:w="0" w:type="auto"/>
            <w:shd w:val="clear" w:color="auto" w:fill="auto"/>
            <w:noWrap/>
            <w:vAlign w:val="bottom"/>
            <w:hideMark/>
          </w:tcPr>
          <w:p w14:paraId="3E530CA3" w14:textId="77777777" w:rsidR="00BE7ADC" w:rsidRPr="004E3B9B" w:rsidRDefault="00BE7ADC" w:rsidP="00BE7ADC">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BE7ADC" w:rsidRPr="004E3B9B" w:rsidRDefault="00BE7ADC" w:rsidP="00BE7ADC">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BE7ADC" w:rsidRPr="004E3B9B" w:rsidRDefault="00BE7ADC" w:rsidP="00BE7ADC">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BE7ADC" w:rsidRPr="004E3B9B" w:rsidRDefault="00BE7ADC" w:rsidP="00BE7ADC">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BE7ADC" w:rsidRPr="004E3B9B" w:rsidRDefault="00BE7ADC" w:rsidP="00BE7ADC">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tcPr>
          <w:p w14:paraId="6D8AA036" w14:textId="03580322" w:rsidR="00BE7ADC" w:rsidRPr="004E3B9B" w:rsidRDefault="00BE7ADC" w:rsidP="00BE7ADC">
            <w:pPr>
              <w:spacing w:line="240" w:lineRule="auto"/>
              <w:jc w:val="center"/>
              <w:rPr>
                <w:color w:val="000000"/>
                <w:lang w:eastAsia="en-CA"/>
              </w:rPr>
            </w:pPr>
          </w:p>
        </w:tc>
        <w:tc>
          <w:tcPr>
            <w:tcW w:w="0" w:type="auto"/>
            <w:shd w:val="clear" w:color="auto" w:fill="auto"/>
            <w:noWrap/>
            <w:vAlign w:val="bottom"/>
            <w:hideMark/>
          </w:tcPr>
          <w:p w14:paraId="7A313797" w14:textId="77777777" w:rsidR="00BE7ADC" w:rsidRPr="004E3B9B" w:rsidRDefault="00BE7ADC" w:rsidP="00BE7ADC">
            <w:pPr>
              <w:spacing w:line="240" w:lineRule="auto"/>
              <w:jc w:val="center"/>
              <w:rPr>
                <w:color w:val="000000"/>
                <w:lang w:eastAsia="en-CA"/>
              </w:rPr>
            </w:pPr>
            <w:r w:rsidRPr="004E3B9B">
              <w:rPr>
                <w:color w:val="000000"/>
                <w:lang w:eastAsia="en-CA"/>
              </w:rPr>
              <w:t>13.66</w:t>
            </w:r>
          </w:p>
        </w:tc>
      </w:tr>
    </w:tbl>
    <w:p w14:paraId="012D6AD5" w14:textId="73697786" w:rsidR="00044156" w:rsidRDefault="009F2857" w:rsidP="009F2857">
      <w:pPr>
        <w:pStyle w:val="Caption"/>
        <w:jc w:val="center"/>
      </w:pPr>
      <w:bookmarkStart w:id="535" w:name="_Toc88844504"/>
      <w:r>
        <w:t xml:space="preserve">Table </w:t>
      </w:r>
      <w:fldSimple w:instr=" SEQ Table \* ARABIC ">
        <w:r w:rsidR="00156EEA">
          <w:rPr>
            <w:noProof/>
          </w:rPr>
          <w:t>12</w:t>
        </w:r>
      </w:fldSimple>
      <w:r>
        <w:t xml:space="preserve"> - </w:t>
      </w:r>
      <w:r w:rsidRPr="00040840">
        <w:t xml:space="preserve">Seasonal MAPE and RMSE for the </w:t>
      </w:r>
      <w:r>
        <w:t>Saint John</w:t>
      </w:r>
      <w:r w:rsidRPr="00040840">
        <w:t xml:space="preserve"> Dataset</w:t>
      </w:r>
      <w:bookmarkEnd w:id="535"/>
    </w:p>
    <w:p w14:paraId="5C5F63B5" w14:textId="21055BA7" w:rsidR="00B71FA2" w:rsidRDefault="00B71FA2" w:rsidP="00B71FA2">
      <w:pPr>
        <w:pStyle w:val="Heading3"/>
      </w:pPr>
      <w:bookmarkStart w:id="536" w:name="_Toc88844478"/>
      <w:r>
        <w:lastRenderedPageBreak/>
        <w:t xml:space="preserve">4.3.5 </w:t>
      </w:r>
      <w:r w:rsidRPr="00A50162">
        <w:t>Comprehensive Analysis Discussion</w:t>
      </w:r>
      <w:bookmarkEnd w:id="536"/>
    </w:p>
    <w:p w14:paraId="7BF94105" w14:textId="6E641428"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156EEA">
        <w:t xml:space="preserve">Figure </w:t>
      </w:r>
      <w:r w:rsidR="00156EEA">
        <w:rPr>
          <w:noProof/>
        </w:rPr>
        <w:t>81</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2">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54CE8BDD" w:rsidR="00DB6FCF" w:rsidRDefault="00DB6FCF" w:rsidP="00DB6FCF">
      <w:pPr>
        <w:pStyle w:val="Caption"/>
        <w:jc w:val="center"/>
      </w:pPr>
      <w:bookmarkStart w:id="537" w:name="_Toc88844596"/>
      <w:r>
        <w:t xml:space="preserve">Figure </w:t>
      </w:r>
      <w:fldSimple w:instr=" SEQ Figure \* ARABIC ">
        <w:r w:rsidR="00156EEA">
          <w:rPr>
            <w:noProof/>
          </w:rPr>
          <w:t>89</w:t>
        </w:r>
      </w:fldSimple>
      <w:r>
        <w:t xml:space="preserve"> - </w:t>
      </w:r>
      <w:r w:rsidRPr="001C274B">
        <w:t>Scatter Plot of Load Demand versus Temperature</w:t>
      </w:r>
      <w:r>
        <w:t xml:space="preserve"> – Saint John Dataset</w:t>
      </w:r>
      <w:bookmarkEnd w:id="537"/>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538" w:name="_Toc88844479"/>
      <w:r>
        <w:lastRenderedPageBreak/>
        <w:t>5</w:t>
      </w:r>
      <w:r w:rsidR="00087018">
        <w:t xml:space="preserve"> </w:t>
      </w:r>
      <w:r w:rsidR="003029FE">
        <w:t>Conclusion</w:t>
      </w:r>
      <w:bookmarkEnd w:id="538"/>
    </w:p>
    <w:p w14:paraId="7C452520" w14:textId="68944091" w:rsidR="00A96202" w:rsidRDefault="00A96202" w:rsidP="00A96202">
      <w:pPr>
        <w:pStyle w:val="Heading2"/>
      </w:pPr>
      <w:bookmarkStart w:id="539" w:name="_Toc88844480"/>
      <w:r>
        <w:t xml:space="preserve">5.1 </w:t>
      </w:r>
      <w:r w:rsidR="0010026B">
        <w:t>Summary</w:t>
      </w:r>
      <w:bookmarkEnd w:id="539"/>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540" w:name="_Toc88844481"/>
      <w:r>
        <w:lastRenderedPageBreak/>
        <w:t>5</w:t>
      </w:r>
      <w:r w:rsidR="002401EE">
        <w:t>.</w:t>
      </w:r>
      <w:r w:rsidR="00A96202">
        <w:t>2</w:t>
      </w:r>
      <w:r w:rsidR="002401EE">
        <w:t xml:space="preserve"> Contributions</w:t>
      </w:r>
      <w:bookmarkEnd w:id="540"/>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541" w:name="_Toc88844482"/>
      <w:r>
        <w:t>5.</w:t>
      </w:r>
      <w:r w:rsidR="00A96202">
        <w:t>3</w:t>
      </w:r>
      <w:r>
        <w:t xml:space="preserve"> </w:t>
      </w:r>
      <w:r w:rsidR="00B06C82">
        <w:t>Future Work</w:t>
      </w:r>
      <w:bookmarkEnd w:id="541"/>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264F4CCF" w:rsidR="00FF2A32" w:rsidRDefault="00B066EE" w:rsidP="00FF2A32">
      <w:pPr>
        <w:ind w:firstLine="288"/>
      </w:pPr>
      <w:r w:rsidRPr="00B066EE">
        <w:lastRenderedPageBreak/>
        <w:t xml:space="preserve">Regarding forecasters' accuracy, </w:t>
      </w:r>
      <w:r w:rsidR="003E14C7">
        <w:t xml:space="preserve">we </w:t>
      </w:r>
      <w:r w:rsidRPr="00B066EE">
        <w:t>would recommend the following.</w:t>
      </w:r>
      <w:r w:rsidR="00612677" w:rsidRPr="00612677">
        <w:t xml:space="preserve"> The accuracy of the ANN, CNN, LSTM, and SARIMAX forecasters can be increased by including additional exogenous variables, such as those used by the MLR.</w:t>
      </w:r>
      <w:r w:rsidR="00612677">
        <w:t xml:space="preserve"> </w:t>
      </w:r>
      <w:r w:rsidR="00612677" w:rsidRPr="00612677">
        <w:t>These variables include the day's hour, the month, the weekend or holiday indicator, the previous day's maximum, minimum, and average demand, and the previous week's hourly lag, among others.</w:t>
      </w:r>
      <w:r w:rsidR="00FF2A32" w:rsidRPr="00FF2A32">
        <w:t xml:space="preserve"> Along with temperature, weather variables such as humidity, dewpoint, and wind direction/speed can be used, depending on the analyst's objectives.</w:t>
      </w:r>
    </w:p>
    <w:p w14:paraId="20A9BD1E" w14:textId="4604A601"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8F54CB">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[176]","plainTextFormattedCitation":"[52], [176]","previouslyFormattedCitation":"[52], [176]"},"properties":{"noteIndex":0},"schema":"https://github.com/citation-style-language/schema/raw/master/csl-citation.json"}</w:instrText>
      </w:r>
      <w:r w:rsidR="00A9654F">
        <w:fldChar w:fldCharType="separate"/>
      </w:r>
      <w:r w:rsidR="008F54CB" w:rsidRPr="008F54CB">
        <w:rPr>
          <w:noProof/>
        </w:rPr>
        <w:t>[52], [176]</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542" w:name="_Toc88844483"/>
      <w:r>
        <w:lastRenderedPageBreak/>
        <w:t>Bibliography</w:t>
      </w:r>
      <w:bookmarkEnd w:id="542"/>
    </w:p>
    <w:p w14:paraId="181743C2" w14:textId="16414D4A" w:rsidR="00174950" w:rsidRPr="00174950" w:rsidRDefault="00287359" w:rsidP="0017495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74950" w:rsidRPr="00174950">
        <w:rPr>
          <w:noProof/>
        </w:rPr>
        <w:t>[1]</w:t>
      </w:r>
      <w:r w:rsidR="00174950" w:rsidRPr="00174950">
        <w:rPr>
          <w:noProof/>
        </w:rPr>
        <w:tab/>
        <w:t xml:space="preserve">T. Hong and S. Fan, “Probabilistic electric load forecasting: A tutorial review,” </w:t>
      </w:r>
      <w:r w:rsidR="00174950" w:rsidRPr="00174950">
        <w:rPr>
          <w:i/>
          <w:iCs/>
          <w:noProof/>
        </w:rPr>
        <w:t>Int. J. Forecast.</w:t>
      </w:r>
      <w:r w:rsidR="00174950" w:rsidRPr="00174950">
        <w:rPr>
          <w:noProof/>
        </w:rPr>
        <w:t>, vol. 32, no. 3, pp. 914–938, 2016, doi: 10.1016/j.ijforecast.2015.11.011.</w:t>
      </w:r>
    </w:p>
    <w:p w14:paraId="4F8F2D49" w14:textId="77777777" w:rsidR="00174950" w:rsidRPr="00174950" w:rsidRDefault="00174950" w:rsidP="00174950">
      <w:pPr>
        <w:widowControl w:val="0"/>
        <w:autoSpaceDE w:val="0"/>
        <w:autoSpaceDN w:val="0"/>
        <w:adjustRightInd w:val="0"/>
        <w:ind w:left="640" w:hanging="640"/>
        <w:rPr>
          <w:noProof/>
        </w:rPr>
      </w:pPr>
      <w:r w:rsidRPr="00174950">
        <w:rPr>
          <w:noProof/>
        </w:rPr>
        <w:t>[2]</w:t>
      </w:r>
      <w:r w:rsidRPr="00174950">
        <w:rPr>
          <w:noProof/>
        </w:rPr>
        <w:tab/>
        <w:t>K. Amarasinghe, D. L. Marino, and M. Manic, “Deep neural networks for energy load forecasting,” 2017, doi: 10.1109/ISIE.2017.8001465.</w:t>
      </w:r>
    </w:p>
    <w:p w14:paraId="42C9321F" w14:textId="77777777" w:rsidR="00174950" w:rsidRPr="00174950" w:rsidRDefault="00174950" w:rsidP="00174950">
      <w:pPr>
        <w:widowControl w:val="0"/>
        <w:autoSpaceDE w:val="0"/>
        <w:autoSpaceDN w:val="0"/>
        <w:adjustRightInd w:val="0"/>
        <w:ind w:left="640" w:hanging="640"/>
        <w:rPr>
          <w:noProof/>
        </w:rPr>
      </w:pPr>
      <w:r w:rsidRPr="00174950">
        <w:rPr>
          <w:noProof/>
        </w:rPr>
        <w:t>[3]</w:t>
      </w:r>
      <w:r w:rsidRPr="00174950">
        <w:rPr>
          <w:noProof/>
        </w:rPr>
        <w:tab/>
        <w:t xml:space="preserve">C. Kuster, Y. Rezgui, and M. Mourshed, “Electrical load forecasting models: A critical systematic review,” </w:t>
      </w:r>
      <w:r w:rsidRPr="00174950">
        <w:rPr>
          <w:i/>
          <w:iCs/>
          <w:noProof/>
        </w:rPr>
        <w:t>Sustainable Cities and Society</w:t>
      </w:r>
      <w:r w:rsidRPr="00174950">
        <w:rPr>
          <w:noProof/>
        </w:rPr>
        <w:t>. 2017, doi: 10.1016/j.scs.2017.08.009.</w:t>
      </w:r>
    </w:p>
    <w:p w14:paraId="3B94989E" w14:textId="77777777" w:rsidR="00174950" w:rsidRPr="00174950" w:rsidRDefault="00174950" w:rsidP="00174950">
      <w:pPr>
        <w:widowControl w:val="0"/>
        <w:autoSpaceDE w:val="0"/>
        <w:autoSpaceDN w:val="0"/>
        <w:adjustRightInd w:val="0"/>
        <w:ind w:left="640" w:hanging="640"/>
        <w:rPr>
          <w:noProof/>
        </w:rPr>
      </w:pPr>
      <w:r w:rsidRPr="00174950">
        <w:rPr>
          <w:noProof/>
        </w:rPr>
        <w:t>[4]</w:t>
      </w:r>
      <w:r w:rsidRPr="00174950">
        <w:rPr>
          <w:noProof/>
        </w:rPr>
        <w:tab/>
        <w:t>W. He, “Load Forecasting via Deep Neural Networks,” 2017, doi: 10.1016/j.procs.2017.11.374.</w:t>
      </w:r>
    </w:p>
    <w:p w14:paraId="4EAFB891" w14:textId="77777777" w:rsidR="00174950" w:rsidRPr="00174950" w:rsidRDefault="00174950" w:rsidP="00174950">
      <w:pPr>
        <w:widowControl w:val="0"/>
        <w:autoSpaceDE w:val="0"/>
        <w:autoSpaceDN w:val="0"/>
        <w:adjustRightInd w:val="0"/>
        <w:ind w:left="640" w:hanging="640"/>
        <w:rPr>
          <w:noProof/>
        </w:rPr>
      </w:pPr>
      <w:r w:rsidRPr="00174950">
        <w:rPr>
          <w:noProof/>
        </w:rPr>
        <w:t>[5]</w:t>
      </w:r>
      <w:r w:rsidRPr="00174950">
        <w:rPr>
          <w:noProof/>
        </w:rPr>
        <w:tab/>
        <w:t>J. Zheng, C. Xu, Z. Zhang, and X. Li, “Electric load forecasting in smart grids using Long-Short-Term-Memory based Recurrent Neural Network,” 2017, doi: 10.1109/CISS.2017.7926112.</w:t>
      </w:r>
    </w:p>
    <w:p w14:paraId="46488458" w14:textId="77777777" w:rsidR="00174950" w:rsidRPr="00174950" w:rsidRDefault="00174950" w:rsidP="00174950">
      <w:pPr>
        <w:widowControl w:val="0"/>
        <w:autoSpaceDE w:val="0"/>
        <w:autoSpaceDN w:val="0"/>
        <w:adjustRightInd w:val="0"/>
        <w:ind w:left="640" w:hanging="640"/>
        <w:rPr>
          <w:noProof/>
        </w:rPr>
      </w:pPr>
      <w:r w:rsidRPr="00174950">
        <w:rPr>
          <w:noProof/>
        </w:rPr>
        <w:t>[6]</w:t>
      </w:r>
      <w:r w:rsidRPr="00174950">
        <w:rPr>
          <w:noProof/>
        </w:rPr>
        <w:tab/>
        <w:t xml:space="preserve">D. L. Marino, K. Amarasinghe, and M. Manic, “Building energy load forecasting using Deep Neural Networks,” </w:t>
      </w:r>
      <w:r w:rsidRPr="00174950">
        <w:rPr>
          <w:i/>
          <w:iCs/>
          <w:noProof/>
        </w:rPr>
        <w:t>IECON Proc. (Industrial Electron. Conf.</w:t>
      </w:r>
      <w:r w:rsidRPr="00174950">
        <w:rPr>
          <w:noProof/>
        </w:rPr>
        <w:t>, pp. 7046–7051, 2016, doi: 10.1109/IECON.2016.7793413.</w:t>
      </w:r>
    </w:p>
    <w:p w14:paraId="6709EC7F" w14:textId="77777777" w:rsidR="00174950" w:rsidRPr="00174950" w:rsidRDefault="00174950" w:rsidP="00174950">
      <w:pPr>
        <w:widowControl w:val="0"/>
        <w:autoSpaceDE w:val="0"/>
        <w:autoSpaceDN w:val="0"/>
        <w:adjustRightInd w:val="0"/>
        <w:ind w:left="640" w:hanging="640"/>
        <w:rPr>
          <w:noProof/>
        </w:rPr>
      </w:pPr>
      <w:r w:rsidRPr="00174950">
        <w:rPr>
          <w:noProof/>
        </w:rPr>
        <w:t>[7]</w:t>
      </w:r>
      <w:r w:rsidRPr="00174950">
        <w:rPr>
          <w:noProof/>
        </w:rPr>
        <w:tab/>
        <w:t xml:space="preserve">A. Almalaq and G. Edwards, “A review of deep learning methods applied on load forecasting,” </w:t>
      </w:r>
      <w:r w:rsidRPr="00174950">
        <w:rPr>
          <w:i/>
          <w:iCs/>
          <w:noProof/>
        </w:rPr>
        <w:t>Proc. - 16th IEEE Int. Conf. Mach. Learn. Appl. ICMLA 2017</w:t>
      </w:r>
      <w:r w:rsidRPr="00174950">
        <w:rPr>
          <w:noProof/>
        </w:rPr>
        <w:t>, vol. 2017-Decem, pp. 511–516, 2017, doi: 10.1109/ICMLA.2017.0-110.</w:t>
      </w:r>
    </w:p>
    <w:p w14:paraId="02C2BDC0" w14:textId="77777777" w:rsidR="00174950" w:rsidRPr="00174950" w:rsidRDefault="00174950" w:rsidP="00174950">
      <w:pPr>
        <w:widowControl w:val="0"/>
        <w:autoSpaceDE w:val="0"/>
        <w:autoSpaceDN w:val="0"/>
        <w:adjustRightInd w:val="0"/>
        <w:ind w:left="640" w:hanging="640"/>
        <w:rPr>
          <w:noProof/>
        </w:rPr>
      </w:pPr>
      <w:r w:rsidRPr="00174950">
        <w:rPr>
          <w:noProof/>
        </w:rPr>
        <w:t>[8]</w:t>
      </w:r>
      <w:r w:rsidRPr="00174950">
        <w:rPr>
          <w:noProof/>
        </w:rPr>
        <w:tab/>
        <w:t xml:space="preserve">W. Kong, Z. Y. Dong, Y. Jia, D. J. Hill, Y. Xu, and Y. Zhang, “Short-Term Residential Load Forecasting Based on LSTM Recurrent Neural Network,” </w:t>
      </w:r>
      <w:r w:rsidRPr="00174950">
        <w:rPr>
          <w:i/>
          <w:iCs/>
          <w:noProof/>
        </w:rPr>
        <w:t>IEEE Trans. Smart Grid</w:t>
      </w:r>
      <w:r w:rsidRPr="00174950">
        <w:rPr>
          <w:noProof/>
        </w:rPr>
        <w:t xml:space="preserve">, vol. 10, no. 1, pp. 841–851, 2019, doi: </w:t>
      </w:r>
      <w:r w:rsidRPr="00174950">
        <w:rPr>
          <w:noProof/>
        </w:rPr>
        <w:lastRenderedPageBreak/>
        <w:t>10.1109/TSG.2017.2753802.</w:t>
      </w:r>
    </w:p>
    <w:p w14:paraId="03F61AA9" w14:textId="77777777" w:rsidR="00174950" w:rsidRPr="00174950" w:rsidRDefault="00174950" w:rsidP="00174950">
      <w:pPr>
        <w:widowControl w:val="0"/>
        <w:autoSpaceDE w:val="0"/>
        <w:autoSpaceDN w:val="0"/>
        <w:adjustRightInd w:val="0"/>
        <w:ind w:left="640" w:hanging="640"/>
        <w:rPr>
          <w:noProof/>
        </w:rPr>
      </w:pPr>
      <w:r w:rsidRPr="00174950">
        <w:rPr>
          <w:noProof/>
        </w:rPr>
        <w:t>[9]</w:t>
      </w:r>
      <w:r w:rsidRPr="00174950">
        <w:rPr>
          <w:noProof/>
        </w:rPr>
        <w:tab/>
        <w:t xml:space="preserve">S. Saurabh, H. Shoeb, A. B. Mohammad, S. Singh, S. Hussain, and M. A. Bazaz, “Short term load forecasting using artificial neural network,” in </w:t>
      </w:r>
      <w:r w:rsidRPr="00174950">
        <w:rPr>
          <w:i/>
          <w:iCs/>
          <w:noProof/>
        </w:rPr>
        <w:t>2017 4th International Conference on Image Information Processing, ICIIP 2017</w:t>
      </w:r>
      <w:r w:rsidRPr="00174950">
        <w:rPr>
          <w:noProof/>
        </w:rPr>
        <w:t>, 2018, pp. 159–163, doi: 10.1109/ICIIP.2017.8313703.</w:t>
      </w:r>
    </w:p>
    <w:p w14:paraId="136989CF" w14:textId="77777777" w:rsidR="00174950" w:rsidRPr="00174950" w:rsidRDefault="00174950" w:rsidP="00174950">
      <w:pPr>
        <w:widowControl w:val="0"/>
        <w:autoSpaceDE w:val="0"/>
        <w:autoSpaceDN w:val="0"/>
        <w:adjustRightInd w:val="0"/>
        <w:ind w:left="640" w:hanging="640"/>
        <w:rPr>
          <w:noProof/>
        </w:rPr>
      </w:pPr>
      <w:r w:rsidRPr="00174950">
        <w:rPr>
          <w:noProof/>
        </w:rPr>
        <w:t>[10]</w:t>
      </w:r>
      <w:r w:rsidRPr="00174950">
        <w:rPr>
          <w:noProof/>
        </w:rPr>
        <w:tab/>
        <w:t xml:space="preserve">J. Zhang, Y. M. Wei, D. Li, Z. Tan, and J. Zhou, “Short term electricity load forecasting using a hybrid model,” </w:t>
      </w:r>
      <w:r w:rsidRPr="00174950">
        <w:rPr>
          <w:i/>
          <w:iCs/>
          <w:noProof/>
        </w:rPr>
        <w:t>Energy</w:t>
      </w:r>
      <w:r w:rsidRPr="00174950">
        <w:rPr>
          <w:noProof/>
        </w:rPr>
        <w:t>, 2018, doi: 10.1016/j.energy.2018.06.012.</w:t>
      </w:r>
    </w:p>
    <w:p w14:paraId="52D88E73" w14:textId="77777777" w:rsidR="00174950" w:rsidRPr="00174950" w:rsidRDefault="00174950" w:rsidP="00174950">
      <w:pPr>
        <w:widowControl w:val="0"/>
        <w:autoSpaceDE w:val="0"/>
        <w:autoSpaceDN w:val="0"/>
        <w:adjustRightInd w:val="0"/>
        <w:ind w:left="640" w:hanging="640"/>
        <w:rPr>
          <w:noProof/>
        </w:rPr>
      </w:pPr>
      <w:r w:rsidRPr="00174950">
        <w:rPr>
          <w:noProof/>
        </w:rPr>
        <w:t>[11]</w:t>
      </w:r>
      <w:r w:rsidRPr="00174950">
        <w:rPr>
          <w:noProof/>
        </w:rPr>
        <w:tab/>
        <w:t xml:space="preserve">A. Rahman, V. Srikumar, and A. D. Smith, “Predicting electricity consumption for commercial and residential buildings using deep recurrent neural networks,” </w:t>
      </w:r>
      <w:r w:rsidRPr="00174950">
        <w:rPr>
          <w:i/>
          <w:iCs/>
          <w:noProof/>
        </w:rPr>
        <w:t>Appl. Energy</w:t>
      </w:r>
      <w:r w:rsidRPr="00174950">
        <w:rPr>
          <w:noProof/>
        </w:rPr>
        <w:t>, 2018, doi: 10.1016/j.apenergy.2017.12.051.</w:t>
      </w:r>
    </w:p>
    <w:p w14:paraId="58DDAE93" w14:textId="77777777" w:rsidR="00174950" w:rsidRPr="00174950" w:rsidRDefault="00174950" w:rsidP="00174950">
      <w:pPr>
        <w:widowControl w:val="0"/>
        <w:autoSpaceDE w:val="0"/>
        <w:autoSpaceDN w:val="0"/>
        <w:adjustRightInd w:val="0"/>
        <w:ind w:left="640" w:hanging="640"/>
        <w:rPr>
          <w:noProof/>
        </w:rPr>
      </w:pPr>
      <w:r w:rsidRPr="00174950">
        <w:rPr>
          <w:noProof/>
        </w:rPr>
        <w:t>[12]</w:t>
      </w:r>
      <w:r w:rsidRPr="00174950">
        <w:rPr>
          <w:noProof/>
        </w:rPr>
        <w:tab/>
        <w:t xml:space="preserve">B. Yildiz, J. I. Bilbao, and A. B. Sproul, “A review and analysis of regression and machine learning models on commercial building electricity load forecasting,” </w:t>
      </w:r>
      <w:r w:rsidRPr="00174950">
        <w:rPr>
          <w:i/>
          <w:iCs/>
          <w:noProof/>
        </w:rPr>
        <w:t>Renewable and Sustainable Energy Reviews</w:t>
      </w:r>
      <w:r w:rsidRPr="00174950">
        <w:rPr>
          <w:noProof/>
        </w:rPr>
        <w:t>. 2017, doi: 10.1016/j.rser.2017.02.023.</w:t>
      </w:r>
    </w:p>
    <w:p w14:paraId="4B7F2900" w14:textId="77777777" w:rsidR="00174950" w:rsidRPr="00174950" w:rsidRDefault="00174950" w:rsidP="00174950">
      <w:pPr>
        <w:widowControl w:val="0"/>
        <w:autoSpaceDE w:val="0"/>
        <w:autoSpaceDN w:val="0"/>
        <w:adjustRightInd w:val="0"/>
        <w:ind w:left="640" w:hanging="640"/>
        <w:rPr>
          <w:noProof/>
        </w:rPr>
      </w:pPr>
      <w:r w:rsidRPr="00174950">
        <w:rPr>
          <w:noProof/>
        </w:rPr>
        <w:t>[13]</w:t>
      </w:r>
      <w:r w:rsidRPr="00174950">
        <w:rPr>
          <w:noProof/>
        </w:rPr>
        <w:tab/>
        <w:t>A. Baliyan, K. Gaurav, and S. Kumar Mishra, “A review of short term load forecasting using artificial neural network models,” 2015, doi: 10.1016/j.procs.2015.04.160.</w:t>
      </w:r>
    </w:p>
    <w:p w14:paraId="6854B88B" w14:textId="77777777" w:rsidR="00174950" w:rsidRPr="00174950" w:rsidRDefault="00174950" w:rsidP="00174950">
      <w:pPr>
        <w:widowControl w:val="0"/>
        <w:autoSpaceDE w:val="0"/>
        <w:autoSpaceDN w:val="0"/>
        <w:adjustRightInd w:val="0"/>
        <w:ind w:left="640" w:hanging="640"/>
        <w:rPr>
          <w:noProof/>
        </w:rPr>
      </w:pPr>
      <w:r w:rsidRPr="00174950">
        <w:rPr>
          <w:noProof/>
        </w:rPr>
        <w:t>[14]</w:t>
      </w:r>
      <w:r w:rsidRPr="00174950">
        <w:rPr>
          <w:noProof/>
        </w:rPr>
        <w:tab/>
        <w:t xml:space="preserve">I. K. Nti, M. Teimeh, O. Nyarko-Boateng, and A. F. Adekoya, “Electricity load forecasting: a systematic review,” </w:t>
      </w:r>
      <w:r w:rsidRPr="00174950">
        <w:rPr>
          <w:i/>
          <w:iCs/>
          <w:noProof/>
        </w:rPr>
        <w:t>J. Electr. Syst. Inf. Technol.</w:t>
      </w:r>
      <w:r w:rsidRPr="00174950">
        <w:rPr>
          <w:noProof/>
        </w:rPr>
        <w:t>, 2020, doi: 10.1186/s43067-020-00021-8.</w:t>
      </w:r>
    </w:p>
    <w:p w14:paraId="15389AA5" w14:textId="77777777" w:rsidR="00174950" w:rsidRPr="00174950" w:rsidRDefault="00174950" w:rsidP="00174950">
      <w:pPr>
        <w:widowControl w:val="0"/>
        <w:autoSpaceDE w:val="0"/>
        <w:autoSpaceDN w:val="0"/>
        <w:adjustRightInd w:val="0"/>
        <w:ind w:left="640" w:hanging="640"/>
        <w:rPr>
          <w:noProof/>
        </w:rPr>
      </w:pPr>
      <w:r w:rsidRPr="00174950">
        <w:rPr>
          <w:noProof/>
        </w:rPr>
        <w:t>[15]</w:t>
      </w:r>
      <w:r w:rsidRPr="00174950">
        <w:rPr>
          <w:noProof/>
        </w:rPr>
        <w:tab/>
        <w:t>E. Ela and B. Kirby, “ERCOT Event on February 26, 2008: Lessons Learned,” 2008, Accessed: Sep. 17, 2021. [Online]. Available: http://www.osti.gov/bridge.</w:t>
      </w:r>
    </w:p>
    <w:p w14:paraId="37915FDE" w14:textId="77777777" w:rsidR="00174950" w:rsidRPr="00174950" w:rsidRDefault="00174950" w:rsidP="00174950">
      <w:pPr>
        <w:widowControl w:val="0"/>
        <w:autoSpaceDE w:val="0"/>
        <w:autoSpaceDN w:val="0"/>
        <w:adjustRightInd w:val="0"/>
        <w:ind w:left="640" w:hanging="640"/>
        <w:rPr>
          <w:noProof/>
        </w:rPr>
      </w:pPr>
      <w:r w:rsidRPr="00174950">
        <w:rPr>
          <w:noProof/>
        </w:rPr>
        <w:t>[16]</w:t>
      </w:r>
      <w:r w:rsidRPr="00174950">
        <w:rPr>
          <w:noProof/>
        </w:rPr>
        <w:tab/>
        <w:t xml:space="preserve">“Freak Blackouts Plunge Korea into Darkness - The Chosun Ilbo (English Edition): </w:t>
      </w:r>
      <w:r w:rsidRPr="00174950">
        <w:rPr>
          <w:noProof/>
        </w:rPr>
        <w:lastRenderedPageBreak/>
        <w:t>Daily News from Korea - national/politics &gt; national,” 2011. http://english.chosun.com/site/data/html_dir/2011/09/16/2011091600558.html (accessed Sep. 17, 2021).</w:t>
      </w:r>
    </w:p>
    <w:p w14:paraId="5F179CC4" w14:textId="77777777" w:rsidR="00174950" w:rsidRPr="00174950" w:rsidRDefault="00174950" w:rsidP="00174950">
      <w:pPr>
        <w:widowControl w:val="0"/>
        <w:autoSpaceDE w:val="0"/>
        <w:autoSpaceDN w:val="0"/>
        <w:adjustRightInd w:val="0"/>
        <w:ind w:left="640" w:hanging="640"/>
        <w:rPr>
          <w:noProof/>
        </w:rPr>
      </w:pPr>
      <w:r w:rsidRPr="00174950">
        <w:rPr>
          <w:noProof/>
        </w:rPr>
        <w:t>[17]</w:t>
      </w:r>
      <w:r w:rsidRPr="00174950">
        <w:rPr>
          <w:noProof/>
        </w:rPr>
        <w:tab/>
        <w:t>S. Khan, N. Javaid, A. Chand, A. B. M. Khan, F. Rashid, and I. U. Afridi, “Electricity Load Forecasting for Each Day of Week Using Deep CNN,” 2019, doi: 10.1007/978-3-030-15035-8_107.</w:t>
      </w:r>
    </w:p>
    <w:p w14:paraId="27E5F23B" w14:textId="77777777" w:rsidR="00174950" w:rsidRPr="00174950" w:rsidRDefault="00174950" w:rsidP="00174950">
      <w:pPr>
        <w:widowControl w:val="0"/>
        <w:autoSpaceDE w:val="0"/>
        <w:autoSpaceDN w:val="0"/>
        <w:adjustRightInd w:val="0"/>
        <w:ind w:left="640" w:hanging="640"/>
        <w:rPr>
          <w:noProof/>
        </w:rPr>
      </w:pPr>
      <w:r w:rsidRPr="00174950">
        <w:rPr>
          <w:noProof/>
        </w:rPr>
        <w:t>[18]</w:t>
      </w:r>
      <w:r w:rsidRPr="00174950">
        <w:rPr>
          <w:noProof/>
        </w:rPr>
        <w:tab/>
        <w:t>M. Baccouche, F. Mamalet, and C. Wolf, “</w:t>
      </w:r>
      <w:r w:rsidRPr="00174950">
        <w:rPr>
          <w:rFonts w:ascii="MS Mincho" w:eastAsia="MS Mincho" w:hAnsi="MS Mincho" w:cs="MS Mincho" w:hint="eastAsia"/>
          <w:noProof/>
        </w:rPr>
        <w:t>（</w:t>
      </w:r>
      <w:r w:rsidRPr="00174950">
        <w:rPr>
          <w:noProof/>
        </w:rPr>
        <w:t xml:space="preserve">RGB)Sequential deep learning for human action recognition,” </w:t>
      </w:r>
      <w:r w:rsidRPr="00174950">
        <w:rPr>
          <w:i/>
          <w:iCs/>
          <w:noProof/>
        </w:rPr>
        <w:t>Int. Work. Hum. Behav. Underst.</w:t>
      </w:r>
      <w:r w:rsidRPr="00174950">
        <w:rPr>
          <w:noProof/>
        </w:rPr>
        <w:t>, 2011.</w:t>
      </w:r>
    </w:p>
    <w:p w14:paraId="3B8A91E8" w14:textId="77777777" w:rsidR="00174950" w:rsidRPr="00174950" w:rsidRDefault="00174950" w:rsidP="00174950">
      <w:pPr>
        <w:widowControl w:val="0"/>
        <w:autoSpaceDE w:val="0"/>
        <w:autoSpaceDN w:val="0"/>
        <w:adjustRightInd w:val="0"/>
        <w:ind w:left="640" w:hanging="640"/>
        <w:rPr>
          <w:noProof/>
        </w:rPr>
      </w:pPr>
      <w:r w:rsidRPr="00174950">
        <w:rPr>
          <w:noProof/>
        </w:rPr>
        <w:t>[19]</w:t>
      </w:r>
      <w:r w:rsidRPr="00174950">
        <w:rPr>
          <w:noProof/>
        </w:rPr>
        <w:tab/>
        <w:t xml:space="preserve">D. Yu, L. Deng, I. Jang, P. Kudumakis, M. Sandler, and K. Kang, “Deep learning and its applications to signal and information processing,” </w:t>
      </w:r>
      <w:r w:rsidRPr="00174950">
        <w:rPr>
          <w:i/>
          <w:iCs/>
          <w:noProof/>
        </w:rPr>
        <w:t>IEEE Signal Process. Mag.</w:t>
      </w:r>
      <w:r w:rsidRPr="00174950">
        <w:rPr>
          <w:noProof/>
        </w:rPr>
        <w:t>, 2011, doi: 10.1109/MSP.2010.939038.</w:t>
      </w:r>
    </w:p>
    <w:p w14:paraId="4E0C4E44" w14:textId="77777777" w:rsidR="00174950" w:rsidRPr="00174950" w:rsidRDefault="00174950" w:rsidP="00174950">
      <w:pPr>
        <w:widowControl w:val="0"/>
        <w:autoSpaceDE w:val="0"/>
        <w:autoSpaceDN w:val="0"/>
        <w:adjustRightInd w:val="0"/>
        <w:ind w:left="640" w:hanging="640"/>
        <w:rPr>
          <w:noProof/>
        </w:rPr>
      </w:pPr>
      <w:r w:rsidRPr="00174950">
        <w:rPr>
          <w:noProof/>
        </w:rPr>
        <w:t>[20]</w:t>
      </w:r>
      <w:r w:rsidRPr="00174950">
        <w:rPr>
          <w:noProof/>
        </w:rPr>
        <w:tab/>
        <w:t>M. Vos, C. Bender-Saebelkampf, and S. Albayrak, “Residential Short-Term Load Forecasting Using Convolutional Neural Networks,” 2018, doi: 10.1109/SmartGridComm.2018.8587494.</w:t>
      </w:r>
    </w:p>
    <w:p w14:paraId="49237080" w14:textId="77777777" w:rsidR="00174950" w:rsidRPr="00174950" w:rsidRDefault="00174950" w:rsidP="00174950">
      <w:pPr>
        <w:widowControl w:val="0"/>
        <w:autoSpaceDE w:val="0"/>
        <w:autoSpaceDN w:val="0"/>
        <w:adjustRightInd w:val="0"/>
        <w:ind w:left="640" w:hanging="640"/>
        <w:rPr>
          <w:noProof/>
        </w:rPr>
      </w:pPr>
      <w:r w:rsidRPr="00174950">
        <w:rPr>
          <w:noProof/>
        </w:rPr>
        <w:t>[21]</w:t>
      </w:r>
      <w:r w:rsidRPr="00174950">
        <w:rPr>
          <w:noProof/>
        </w:rPr>
        <w:tab/>
        <w:t xml:space="preserve">H. Hahn, S. Meyer-Nieberg, and S. Pickl, “Electric load forecasting methods: Tools for decision making,” </w:t>
      </w:r>
      <w:r w:rsidRPr="00174950">
        <w:rPr>
          <w:i/>
          <w:iCs/>
          <w:noProof/>
        </w:rPr>
        <w:t>Eur. J. Oper. Res.</w:t>
      </w:r>
      <w:r w:rsidRPr="00174950">
        <w:rPr>
          <w:noProof/>
        </w:rPr>
        <w:t>, 2009, doi: 10.1016/j.ejor.2009.01.062.</w:t>
      </w:r>
    </w:p>
    <w:p w14:paraId="6F9FCA9E" w14:textId="77777777" w:rsidR="00174950" w:rsidRPr="00174950" w:rsidRDefault="00174950" w:rsidP="00174950">
      <w:pPr>
        <w:widowControl w:val="0"/>
        <w:autoSpaceDE w:val="0"/>
        <w:autoSpaceDN w:val="0"/>
        <w:adjustRightInd w:val="0"/>
        <w:ind w:left="640" w:hanging="640"/>
        <w:rPr>
          <w:noProof/>
        </w:rPr>
      </w:pPr>
      <w:r w:rsidRPr="00174950">
        <w:rPr>
          <w:noProof/>
        </w:rPr>
        <w:t>[22]</w:t>
      </w:r>
      <w:r w:rsidRPr="00174950">
        <w:rPr>
          <w:noProof/>
        </w:rPr>
        <w:tab/>
        <w:t xml:space="preserve">H. S. Hippert, C. E. Pedreira, and R. C. Souza, “Neural networks for short-term load forecasting: A review and evaluation,” </w:t>
      </w:r>
      <w:r w:rsidRPr="00174950">
        <w:rPr>
          <w:i/>
          <w:iCs/>
          <w:noProof/>
        </w:rPr>
        <w:t>IEEE Trans. Power Syst.</w:t>
      </w:r>
      <w:r w:rsidRPr="00174950">
        <w:rPr>
          <w:noProof/>
        </w:rPr>
        <w:t>, 2001, doi: 10.1109/59.910780.</w:t>
      </w:r>
    </w:p>
    <w:p w14:paraId="602D13B8" w14:textId="77777777" w:rsidR="00174950" w:rsidRPr="00174950" w:rsidRDefault="00174950" w:rsidP="00174950">
      <w:pPr>
        <w:widowControl w:val="0"/>
        <w:autoSpaceDE w:val="0"/>
        <w:autoSpaceDN w:val="0"/>
        <w:adjustRightInd w:val="0"/>
        <w:ind w:left="640" w:hanging="640"/>
        <w:rPr>
          <w:noProof/>
        </w:rPr>
      </w:pPr>
      <w:r w:rsidRPr="00174950">
        <w:rPr>
          <w:noProof/>
        </w:rPr>
        <w:t>[23]</w:t>
      </w:r>
      <w:r w:rsidRPr="00174950">
        <w:rPr>
          <w:noProof/>
        </w:rPr>
        <w:tab/>
        <w:t xml:space="preserve">R. Houimli, M. Zmami, and O. Ben-Salha, “Short-term electric load forecasting in Tunisia using artificial neural networks,” </w:t>
      </w:r>
      <w:r w:rsidRPr="00174950">
        <w:rPr>
          <w:i/>
          <w:iCs/>
          <w:noProof/>
        </w:rPr>
        <w:t>Energy Syst.</w:t>
      </w:r>
      <w:r w:rsidRPr="00174950">
        <w:rPr>
          <w:noProof/>
        </w:rPr>
        <w:t>, 2020, doi: 10.1007/s12667-019-00324-4.</w:t>
      </w:r>
    </w:p>
    <w:p w14:paraId="3C5A71A8" w14:textId="77777777" w:rsidR="00174950" w:rsidRPr="00174950" w:rsidRDefault="00174950" w:rsidP="00174950">
      <w:pPr>
        <w:widowControl w:val="0"/>
        <w:autoSpaceDE w:val="0"/>
        <w:autoSpaceDN w:val="0"/>
        <w:adjustRightInd w:val="0"/>
        <w:ind w:left="640" w:hanging="640"/>
        <w:rPr>
          <w:noProof/>
        </w:rPr>
      </w:pPr>
      <w:r w:rsidRPr="00174950">
        <w:rPr>
          <w:noProof/>
        </w:rPr>
        <w:t>[24]</w:t>
      </w:r>
      <w:r w:rsidRPr="00174950">
        <w:rPr>
          <w:noProof/>
        </w:rPr>
        <w:tab/>
        <w:t xml:space="preserve">D. C. Park, R. J. Marks, L. E. Atlas, and M. J. Damborg, “Electric load forecasting </w:t>
      </w:r>
      <w:r w:rsidRPr="00174950">
        <w:rPr>
          <w:noProof/>
        </w:rPr>
        <w:lastRenderedPageBreak/>
        <w:t xml:space="preserve">using an artificial neural network - Power Systems, IEEE Transactions on,” </w:t>
      </w:r>
      <w:r w:rsidRPr="00174950">
        <w:rPr>
          <w:i/>
          <w:iCs/>
          <w:noProof/>
        </w:rPr>
        <w:t>IEEE Transadions Power Syst.</w:t>
      </w:r>
      <w:r w:rsidRPr="00174950">
        <w:rPr>
          <w:noProof/>
        </w:rPr>
        <w:t>, 1991.</w:t>
      </w:r>
    </w:p>
    <w:p w14:paraId="74C6FE83" w14:textId="77777777" w:rsidR="00174950" w:rsidRPr="00174950" w:rsidRDefault="00174950" w:rsidP="00174950">
      <w:pPr>
        <w:widowControl w:val="0"/>
        <w:autoSpaceDE w:val="0"/>
        <w:autoSpaceDN w:val="0"/>
        <w:adjustRightInd w:val="0"/>
        <w:ind w:left="640" w:hanging="640"/>
        <w:rPr>
          <w:noProof/>
        </w:rPr>
      </w:pPr>
      <w:r w:rsidRPr="00174950">
        <w:rPr>
          <w:noProof/>
        </w:rPr>
        <w:t>[25]</w:t>
      </w:r>
      <w:r w:rsidRPr="00174950">
        <w:rPr>
          <w:noProof/>
        </w:rPr>
        <w:tab/>
        <w:t xml:space="preserve">A. G. Bakirtzis, V. Petridis, S. J. Klartzis, M. C. Alexiadis, and A. H. Maissis, “A neural network short term load forecasting model for the greek power system,” </w:t>
      </w:r>
      <w:r w:rsidRPr="00174950">
        <w:rPr>
          <w:i/>
          <w:iCs/>
          <w:noProof/>
        </w:rPr>
        <w:t>IEEE Trans. Power Syst.</w:t>
      </w:r>
      <w:r w:rsidRPr="00174950">
        <w:rPr>
          <w:noProof/>
        </w:rPr>
        <w:t>, 1996, doi: 10.1109/59.496166.</w:t>
      </w:r>
    </w:p>
    <w:p w14:paraId="111EE88B" w14:textId="77777777" w:rsidR="00174950" w:rsidRPr="00174950" w:rsidRDefault="00174950" w:rsidP="00174950">
      <w:pPr>
        <w:widowControl w:val="0"/>
        <w:autoSpaceDE w:val="0"/>
        <w:autoSpaceDN w:val="0"/>
        <w:adjustRightInd w:val="0"/>
        <w:ind w:left="640" w:hanging="640"/>
        <w:rPr>
          <w:noProof/>
        </w:rPr>
      </w:pPr>
      <w:r w:rsidRPr="00174950">
        <w:rPr>
          <w:noProof/>
        </w:rPr>
        <w:t>[26]</w:t>
      </w:r>
      <w:r w:rsidRPr="00174950">
        <w:rPr>
          <w:noProof/>
        </w:rPr>
        <w:tab/>
        <w:t>L. C. P. Velasco, C. R. Villezas, P. N. C. Palahang, and J. A. A. Dagaang, “Next day electric load forecasting using Artificial Neural Networks,” 2016, doi: 10.1109/HNICEM.2015.7393166.</w:t>
      </w:r>
    </w:p>
    <w:p w14:paraId="69CBE733" w14:textId="77777777" w:rsidR="00174950" w:rsidRPr="00174950" w:rsidRDefault="00174950" w:rsidP="00174950">
      <w:pPr>
        <w:widowControl w:val="0"/>
        <w:autoSpaceDE w:val="0"/>
        <w:autoSpaceDN w:val="0"/>
        <w:adjustRightInd w:val="0"/>
        <w:ind w:left="640" w:hanging="640"/>
        <w:rPr>
          <w:noProof/>
        </w:rPr>
      </w:pPr>
      <w:r w:rsidRPr="00174950">
        <w:rPr>
          <w:noProof/>
        </w:rPr>
        <w:t>[27]</w:t>
      </w:r>
      <w:r w:rsidRPr="00174950">
        <w:rPr>
          <w:noProof/>
        </w:rPr>
        <w:tab/>
        <w:t xml:space="preserve">G. Gross and F. D. Galiana, “SHORT-TERM LOAD FORECASTING.,” </w:t>
      </w:r>
      <w:r w:rsidRPr="00174950">
        <w:rPr>
          <w:i/>
          <w:iCs/>
          <w:noProof/>
        </w:rPr>
        <w:t>Proc. IEEE</w:t>
      </w:r>
      <w:r w:rsidRPr="00174950">
        <w:rPr>
          <w:noProof/>
        </w:rPr>
        <w:t>, 1987, doi: 10.1109/PROC.1987.13927.</w:t>
      </w:r>
    </w:p>
    <w:p w14:paraId="4E716D0A" w14:textId="77777777" w:rsidR="00174950" w:rsidRPr="00174950" w:rsidRDefault="00174950" w:rsidP="00174950">
      <w:pPr>
        <w:widowControl w:val="0"/>
        <w:autoSpaceDE w:val="0"/>
        <w:autoSpaceDN w:val="0"/>
        <w:adjustRightInd w:val="0"/>
        <w:ind w:left="640" w:hanging="640"/>
        <w:rPr>
          <w:noProof/>
        </w:rPr>
      </w:pPr>
      <w:r w:rsidRPr="00174950">
        <w:rPr>
          <w:noProof/>
        </w:rPr>
        <w:t>[28]</w:t>
      </w:r>
      <w:r w:rsidRPr="00174950">
        <w:rPr>
          <w:noProof/>
        </w:rPr>
        <w:tab/>
        <w:t>E. J. Wicksteed, “Short term electric load forecasting for British Columbia, Canada: an exploration of the use of numerical weather prediction data as a predictor in an artificial neural network,” University of British Columbia, 2021.</w:t>
      </w:r>
    </w:p>
    <w:p w14:paraId="7070E67B" w14:textId="77777777" w:rsidR="00174950" w:rsidRPr="00174950" w:rsidRDefault="00174950" w:rsidP="00174950">
      <w:pPr>
        <w:widowControl w:val="0"/>
        <w:autoSpaceDE w:val="0"/>
        <w:autoSpaceDN w:val="0"/>
        <w:adjustRightInd w:val="0"/>
        <w:ind w:left="640" w:hanging="640"/>
        <w:rPr>
          <w:noProof/>
        </w:rPr>
      </w:pPr>
      <w:r w:rsidRPr="00174950">
        <w:rPr>
          <w:noProof/>
        </w:rPr>
        <w:t>[29]</w:t>
      </w:r>
      <w:r w:rsidRPr="00174950">
        <w:rPr>
          <w:noProof/>
        </w:rPr>
        <w:tab/>
        <w:t>A. Muñoz, E. F. Sánchez-Úbeda, A. Cruz, and J. Marín, “Short-term Forecasting in Power Systems: A Guided Tour,” 2010.</w:t>
      </w:r>
    </w:p>
    <w:p w14:paraId="3646F252" w14:textId="77777777" w:rsidR="00174950" w:rsidRPr="00174950" w:rsidRDefault="00174950" w:rsidP="00174950">
      <w:pPr>
        <w:widowControl w:val="0"/>
        <w:autoSpaceDE w:val="0"/>
        <w:autoSpaceDN w:val="0"/>
        <w:adjustRightInd w:val="0"/>
        <w:ind w:left="640" w:hanging="640"/>
        <w:rPr>
          <w:noProof/>
        </w:rPr>
      </w:pPr>
      <w:r w:rsidRPr="00174950">
        <w:rPr>
          <w:noProof/>
        </w:rPr>
        <w:t>[30]</w:t>
      </w:r>
      <w:r w:rsidRPr="00174950">
        <w:rPr>
          <w:noProof/>
        </w:rPr>
        <w:tab/>
        <w:t>D. Srinivasan and M. A. Lee, “Survey of hybrid fuzzy neural approaches to electric load forecasting,” 1995, doi: 10.1109/icsmc.1995.538416.</w:t>
      </w:r>
    </w:p>
    <w:p w14:paraId="5ACB1485" w14:textId="77777777" w:rsidR="00174950" w:rsidRPr="00174950" w:rsidRDefault="00174950" w:rsidP="00174950">
      <w:pPr>
        <w:widowControl w:val="0"/>
        <w:autoSpaceDE w:val="0"/>
        <w:autoSpaceDN w:val="0"/>
        <w:adjustRightInd w:val="0"/>
        <w:ind w:left="640" w:hanging="640"/>
        <w:rPr>
          <w:noProof/>
        </w:rPr>
      </w:pPr>
      <w:r w:rsidRPr="00174950">
        <w:rPr>
          <w:noProof/>
        </w:rPr>
        <w:t>[31]</w:t>
      </w:r>
      <w:r w:rsidRPr="00174950">
        <w:rPr>
          <w:noProof/>
        </w:rPr>
        <w:tab/>
        <w:t xml:space="preserve">C. N. Lu, H. T. Wu, and S. Vemuri, “Neural Network Based Short Term Load Forecasting,” </w:t>
      </w:r>
      <w:r w:rsidRPr="00174950">
        <w:rPr>
          <w:i/>
          <w:iCs/>
          <w:noProof/>
        </w:rPr>
        <w:t>IEEE Trans. Power Syst.</w:t>
      </w:r>
      <w:r w:rsidRPr="00174950">
        <w:rPr>
          <w:noProof/>
        </w:rPr>
        <w:t>, 1993, doi: 10.1109/59.221223.</w:t>
      </w:r>
    </w:p>
    <w:p w14:paraId="3BDF1F43" w14:textId="77777777" w:rsidR="00174950" w:rsidRPr="00174950" w:rsidRDefault="00174950" w:rsidP="00174950">
      <w:pPr>
        <w:widowControl w:val="0"/>
        <w:autoSpaceDE w:val="0"/>
        <w:autoSpaceDN w:val="0"/>
        <w:adjustRightInd w:val="0"/>
        <w:ind w:left="640" w:hanging="640"/>
        <w:rPr>
          <w:noProof/>
        </w:rPr>
      </w:pPr>
      <w:r w:rsidRPr="00174950">
        <w:rPr>
          <w:noProof/>
        </w:rPr>
        <w:t>[32]</w:t>
      </w:r>
      <w:r w:rsidRPr="00174950">
        <w:rPr>
          <w:noProof/>
        </w:rPr>
        <w:tab/>
        <w:t xml:space="preserve">T. Hong, “Short Term Electric Load Forecasting dissertation,” </w:t>
      </w:r>
      <w:r w:rsidRPr="00174950">
        <w:rPr>
          <w:i/>
          <w:iCs/>
          <w:noProof/>
        </w:rPr>
        <w:t>3442639</w:t>
      </w:r>
      <w:r w:rsidRPr="00174950">
        <w:rPr>
          <w:noProof/>
        </w:rPr>
        <w:t>, 2010.</w:t>
      </w:r>
    </w:p>
    <w:p w14:paraId="79BF2B39" w14:textId="77777777" w:rsidR="00174950" w:rsidRPr="00174950" w:rsidRDefault="00174950" w:rsidP="00174950">
      <w:pPr>
        <w:widowControl w:val="0"/>
        <w:autoSpaceDE w:val="0"/>
        <w:autoSpaceDN w:val="0"/>
        <w:adjustRightInd w:val="0"/>
        <w:ind w:left="640" w:hanging="640"/>
        <w:rPr>
          <w:noProof/>
        </w:rPr>
      </w:pPr>
      <w:r w:rsidRPr="00174950">
        <w:rPr>
          <w:noProof/>
        </w:rPr>
        <w:t>[33]</w:t>
      </w:r>
      <w:r w:rsidRPr="00174950">
        <w:rPr>
          <w:noProof/>
        </w:rPr>
        <w:tab/>
        <w:t>J. Foster, “Electric load forecasting with increased embedded renewable generation,” Queen’s University, 2020.</w:t>
      </w:r>
    </w:p>
    <w:p w14:paraId="35EA1A66" w14:textId="77777777" w:rsidR="00174950" w:rsidRPr="00174950" w:rsidRDefault="00174950" w:rsidP="00174950">
      <w:pPr>
        <w:widowControl w:val="0"/>
        <w:autoSpaceDE w:val="0"/>
        <w:autoSpaceDN w:val="0"/>
        <w:adjustRightInd w:val="0"/>
        <w:ind w:left="640" w:hanging="640"/>
        <w:rPr>
          <w:noProof/>
        </w:rPr>
      </w:pPr>
      <w:r w:rsidRPr="00174950">
        <w:rPr>
          <w:noProof/>
        </w:rPr>
        <w:t>[34]</w:t>
      </w:r>
      <w:r w:rsidRPr="00174950">
        <w:rPr>
          <w:noProof/>
        </w:rPr>
        <w:tab/>
        <w:t xml:space="preserve">T. Hong and M. Shahidehpour, “Load Forecasting Case Study,” </w:t>
      </w:r>
      <w:r w:rsidRPr="00174950">
        <w:rPr>
          <w:i/>
          <w:iCs/>
          <w:noProof/>
        </w:rPr>
        <w:t>U.S. Dep. Energy</w:t>
      </w:r>
      <w:r w:rsidRPr="00174950">
        <w:rPr>
          <w:noProof/>
        </w:rPr>
        <w:t xml:space="preserve">, </w:t>
      </w:r>
      <w:r w:rsidRPr="00174950">
        <w:rPr>
          <w:noProof/>
        </w:rPr>
        <w:lastRenderedPageBreak/>
        <w:t>2015.</w:t>
      </w:r>
    </w:p>
    <w:p w14:paraId="71039C16" w14:textId="77777777" w:rsidR="00174950" w:rsidRPr="00174950" w:rsidRDefault="00174950" w:rsidP="00174950">
      <w:pPr>
        <w:widowControl w:val="0"/>
        <w:autoSpaceDE w:val="0"/>
        <w:autoSpaceDN w:val="0"/>
        <w:adjustRightInd w:val="0"/>
        <w:ind w:left="640" w:hanging="640"/>
        <w:rPr>
          <w:noProof/>
        </w:rPr>
      </w:pPr>
      <w:r w:rsidRPr="00174950">
        <w:rPr>
          <w:noProof/>
        </w:rPr>
        <w:t>[35]</w:t>
      </w:r>
      <w:r w:rsidRPr="00174950">
        <w:rPr>
          <w:noProof/>
        </w:rPr>
        <w:tab/>
        <w:t>S. Fan, K. Methaprayoon, and W. J. Lee, “Multi-area load forecasting for system with large geographical area,” 2008, doi: 10.1109/ICPS.2008.4606287.</w:t>
      </w:r>
    </w:p>
    <w:p w14:paraId="3287DA73" w14:textId="77777777" w:rsidR="00174950" w:rsidRPr="00174950" w:rsidRDefault="00174950" w:rsidP="00174950">
      <w:pPr>
        <w:widowControl w:val="0"/>
        <w:autoSpaceDE w:val="0"/>
        <w:autoSpaceDN w:val="0"/>
        <w:adjustRightInd w:val="0"/>
        <w:ind w:left="640" w:hanging="640"/>
        <w:rPr>
          <w:noProof/>
        </w:rPr>
      </w:pPr>
      <w:r w:rsidRPr="00174950">
        <w:rPr>
          <w:noProof/>
        </w:rPr>
        <w:t>[36]</w:t>
      </w:r>
      <w:r w:rsidRPr="00174950">
        <w:rPr>
          <w:noProof/>
        </w:rPr>
        <w:tab/>
        <w:t>E. Taylor, “Short-term Electrical Load Forecasting for an Institutional/Industrial Power System Using an Artificial Neural Network,” The University of Tennessee, Knoxville, 2013.</w:t>
      </w:r>
    </w:p>
    <w:p w14:paraId="20D43B55" w14:textId="77777777" w:rsidR="00174950" w:rsidRPr="00174950" w:rsidRDefault="00174950" w:rsidP="00174950">
      <w:pPr>
        <w:widowControl w:val="0"/>
        <w:autoSpaceDE w:val="0"/>
        <w:autoSpaceDN w:val="0"/>
        <w:adjustRightInd w:val="0"/>
        <w:ind w:left="640" w:hanging="640"/>
        <w:rPr>
          <w:noProof/>
        </w:rPr>
      </w:pPr>
      <w:r w:rsidRPr="00174950">
        <w:rPr>
          <w:noProof/>
        </w:rPr>
        <w:t>[37]</w:t>
      </w:r>
      <w:r w:rsidRPr="00174950">
        <w:rPr>
          <w:noProof/>
        </w:rPr>
        <w:tab/>
        <w:t xml:space="preserve">J. W. Taylor and R. Buizza, “Neural network load forecasting with weather ensemble predictions,” </w:t>
      </w:r>
      <w:r w:rsidRPr="00174950">
        <w:rPr>
          <w:i/>
          <w:iCs/>
          <w:noProof/>
        </w:rPr>
        <w:t>IEEE Trans. Power Syst.</w:t>
      </w:r>
      <w:r w:rsidRPr="00174950">
        <w:rPr>
          <w:noProof/>
        </w:rPr>
        <w:t>, 2002, doi: 10.1109/TPWRS.2002.800906.</w:t>
      </w:r>
    </w:p>
    <w:p w14:paraId="08F4DF49" w14:textId="77777777" w:rsidR="00174950" w:rsidRPr="00174950" w:rsidRDefault="00174950" w:rsidP="00174950">
      <w:pPr>
        <w:widowControl w:val="0"/>
        <w:autoSpaceDE w:val="0"/>
        <w:autoSpaceDN w:val="0"/>
        <w:adjustRightInd w:val="0"/>
        <w:ind w:left="640" w:hanging="640"/>
        <w:rPr>
          <w:noProof/>
        </w:rPr>
      </w:pPr>
      <w:r w:rsidRPr="00174950">
        <w:rPr>
          <w:noProof/>
        </w:rPr>
        <w:t>[38]</w:t>
      </w:r>
      <w:r w:rsidRPr="00174950">
        <w:rPr>
          <w:noProof/>
        </w:rPr>
        <w:tab/>
        <w:t xml:space="preserve">A. Khotanzad, R. Afkhami-Rohani, and R. Af, “ANNSTLF - Artificial neural network short-term load forecaster - generation three,” </w:t>
      </w:r>
      <w:r w:rsidRPr="00174950">
        <w:rPr>
          <w:i/>
          <w:iCs/>
          <w:noProof/>
        </w:rPr>
        <w:t>IEEE Trans. Power Syst.</w:t>
      </w:r>
      <w:r w:rsidRPr="00174950">
        <w:rPr>
          <w:noProof/>
        </w:rPr>
        <w:t>, vol. 13, no. 4, pp. 1413–1422, 1998, doi: 10.1109/59.736285.</w:t>
      </w:r>
    </w:p>
    <w:p w14:paraId="352697DC" w14:textId="77777777" w:rsidR="00174950" w:rsidRPr="00174950" w:rsidRDefault="00174950" w:rsidP="00174950">
      <w:pPr>
        <w:widowControl w:val="0"/>
        <w:autoSpaceDE w:val="0"/>
        <w:autoSpaceDN w:val="0"/>
        <w:adjustRightInd w:val="0"/>
        <w:ind w:left="640" w:hanging="640"/>
        <w:rPr>
          <w:noProof/>
        </w:rPr>
      </w:pPr>
      <w:r w:rsidRPr="00174950">
        <w:rPr>
          <w:noProof/>
        </w:rPr>
        <w:t>[39]</w:t>
      </w:r>
      <w:r w:rsidRPr="00174950">
        <w:rPr>
          <w:noProof/>
        </w:rPr>
        <w:tab/>
        <w:t xml:space="preserve">M. Sobhani, A. Campbell, S. Sangamwar, C. Li, and T. Hong, “Combining weather stations for electric load forecasting,” </w:t>
      </w:r>
      <w:r w:rsidRPr="00174950">
        <w:rPr>
          <w:i/>
          <w:iCs/>
          <w:noProof/>
        </w:rPr>
        <w:t>Energies</w:t>
      </w:r>
      <w:r w:rsidRPr="00174950">
        <w:rPr>
          <w:noProof/>
        </w:rPr>
        <w:t>, 2019, doi: 10.3390/en12081510.</w:t>
      </w:r>
    </w:p>
    <w:p w14:paraId="249CB06F" w14:textId="77777777" w:rsidR="00174950" w:rsidRPr="00174950" w:rsidRDefault="00174950" w:rsidP="00174950">
      <w:pPr>
        <w:widowControl w:val="0"/>
        <w:autoSpaceDE w:val="0"/>
        <w:autoSpaceDN w:val="0"/>
        <w:adjustRightInd w:val="0"/>
        <w:ind w:left="640" w:hanging="640"/>
        <w:rPr>
          <w:noProof/>
        </w:rPr>
      </w:pPr>
      <w:r w:rsidRPr="00174950">
        <w:rPr>
          <w:noProof/>
        </w:rPr>
        <w:t>[40]</w:t>
      </w:r>
      <w:r w:rsidRPr="00174950">
        <w:rPr>
          <w:noProof/>
        </w:rPr>
        <w:tab/>
        <w:t xml:space="preserve">T. Hong, P. Wang, and L. White, “Weather station selection for electric load forecasting,” </w:t>
      </w:r>
      <w:r w:rsidRPr="00174950">
        <w:rPr>
          <w:i/>
          <w:iCs/>
          <w:noProof/>
        </w:rPr>
        <w:t>Int. J. Forecast.</w:t>
      </w:r>
      <w:r w:rsidRPr="00174950">
        <w:rPr>
          <w:noProof/>
        </w:rPr>
        <w:t>, 2015, doi: 10.1016/j.ijforecast.2014.07.001.</w:t>
      </w:r>
    </w:p>
    <w:p w14:paraId="2A29602D" w14:textId="77777777" w:rsidR="00174950" w:rsidRPr="00174950" w:rsidRDefault="00174950" w:rsidP="00174950">
      <w:pPr>
        <w:widowControl w:val="0"/>
        <w:autoSpaceDE w:val="0"/>
        <w:autoSpaceDN w:val="0"/>
        <w:adjustRightInd w:val="0"/>
        <w:ind w:left="640" w:hanging="640"/>
        <w:rPr>
          <w:noProof/>
        </w:rPr>
      </w:pPr>
      <w:r w:rsidRPr="00174950">
        <w:rPr>
          <w:noProof/>
        </w:rPr>
        <w:t>[41]</w:t>
      </w:r>
      <w:r w:rsidRPr="00174950">
        <w:rPr>
          <w:noProof/>
        </w:rPr>
        <w:tab/>
        <w:t xml:space="preserve">S. N. Fallah, M. Ganjkhani, S. Shamshirband, and K. wing Chau, “Computational intelligence on short-term load forecasting: A methodological overview,” </w:t>
      </w:r>
      <w:r w:rsidRPr="00174950">
        <w:rPr>
          <w:i/>
          <w:iCs/>
          <w:noProof/>
        </w:rPr>
        <w:t>Energies</w:t>
      </w:r>
      <w:r w:rsidRPr="00174950">
        <w:rPr>
          <w:noProof/>
        </w:rPr>
        <w:t>. 2019, doi: 10.3390/en12030393.</w:t>
      </w:r>
    </w:p>
    <w:p w14:paraId="105B6DA0" w14:textId="77777777" w:rsidR="00174950" w:rsidRPr="00174950" w:rsidRDefault="00174950" w:rsidP="00174950">
      <w:pPr>
        <w:widowControl w:val="0"/>
        <w:autoSpaceDE w:val="0"/>
        <w:autoSpaceDN w:val="0"/>
        <w:adjustRightInd w:val="0"/>
        <w:ind w:left="640" w:hanging="640"/>
        <w:rPr>
          <w:noProof/>
        </w:rPr>
      </w:pPr>
      <w:r w:rsidRPr="00174950">
        <w:rPr>
          <w:noProof/>
        </w:rPr>
        <w:t>[42]</w:t>
      </w:r>
      <w:r w:rsidRPr="00174950">
        <w:rPr>
          <w:noProof/>
        </w:rPr>
        <w:tab/>
        <w:t xml:space="preserve">S. Moreno-Carbonell, E. F. Sánchez-Úbeda, and A. Muñoz, “Rethinking weather station selection for electric load forecasting using genetic algorithms,” </w:t>
      </w:r>
      <w:r w:rsidRPr="00174950">
        <w:rPr>
          <w:i/>
          <w:iCs/>
          <w:noProof/>
        </w:rPr>
        <w:t>Int. J. Forecast.</w:t>
      </w:r>
      <w:r w:rsidRPr="00174950">
        <w:rPr>
          <w:noProof/>
        </w:rPr>
        <w:t>, 2020, doi: 10.1016/j.ijforecast.2019.08.008.</w:t>
      </w:r>
    </w:p>
    <w:p w14:paraId="1E894D59" w14:textId="77777777" w:rsidR="00174950" w:rsidRPr="00174950" w:rsidRDefault="00174950" w:rsidP="00174950">
      <w:pPr>
        <w:widowControl w:val="0"/>
        <w:autoSpaceDE w:val="0"/>
        <w:autoSpaceDN w:val="0"/>
        <w:adjustRightInd w:val="0"/>
        <w:ind w:left="640" w:hanging="640"/>
        <w:rPr>
          <w:noProof/>
        </w:rPr>
      </w:pPr>
      <w:r w:rsidRPr="00174950">
        <w:rPr>
          <w:noProof/>
        </w:rPr>
        <w:t>[43]</w:t>
      </w:r>
      <w:r w:rsidRPr="00174950">
        <w:rPr>
          <w:noProof/>
        </w:rPr>
        <w:tab/>
        <w:t xml:space="preserve">M. JANICKI, “Methods of weather variables introduction into short-term electric </w:t>
      </w:r>
      <w:r w:rsidRPr="00174950">
        <w:rPr>
          <w:noProof/>
        </w:rPr>
        <w:lastRenderedPageBreak/>
        <w:t xml:space="preserve">load forecasting models - a review,” </w:t>
      </w:r>
      <w:r w:rsidRPr="00174950">
        <w:rPr>
          <w:i/>
          <w:iCs/>
          <w:noProof/>
        </w:rPr>
        <w:t>PRZEGLĄD ELEKTROTECHNICZNY</w:t>
      </w:r>
      <w:r w:rsidRPr="00174950">
        <w:rPr>
          <w:noProof/>
        </w:rPr>
        <w:t>, 2017, doi: 10.15199/48.2017.04.18.</w:t>
      </w:r>
    </w:p>
    <w:p w14:paraId="146907FB" w14:textId="77777777" w:rsidR="00174950" w:rsidRPr="00174950" w:rsidRDefault="00174950" w:rsidP="00174950">
      <w:pPr>
        <w:widowControl w:val="0"/>
        <w:autoSpaceDE w:val="0"/>
        <w:autoSpaceDN w:val="0"/>
        <w:adjustRightInd w:val="0"/>
        <w:ind w:left="640" w:hanging="640"/>
        <w:rPr>
          <w:noProof/>
        </w:rPr>
      </w:pPr>
      <w:r w:rsidRPr="00174950">
        <w:rPr>
          <w:noProof/>
        </w:rPr>
        <w:t>[44]</w:t>
      </w:r>
      <w:r w:rsidRPr="00174950">
        <w:rPr>
          <w:noProof/>
        </w:rPr>
        <w:tab/>
        <w:t>L. Friedrich and A. Afshari, “Short-term Forecasting of the Abu Dhabi Electricity Load Using Multiple Weather Variables,” 2015, doi: 10.1016/j.egypro.2015.07.616.</w:t>
      </w:r>
    </w:p>
    <w:p w14:paraId="1C63E7F3" w14:textId="77777777" w:rsidR="00174950" w:rsidRPr="00174950" w:rsidRDefault="00174950" w:rsidP="00174950">
      <w:pPr>
        <w:widowControl w:val="0"/>
        <w:autoSpaceDE w:val="0"/>
        <w:autoSpaceDN w:val="0"/>
        <w:adjustRightInd w:val="0"/>
        <w:ind w:left="640" w:hanging="640"/>
        <w:rPr>
          <w:noProof/>
        </w:rPr>
      </w:pPr>
      <w:r w:rsidRPr="00174950">
        <w:rPr>
          <w:noProof/>
        </w:rPr>
        <w:t>[45]</w:t>
      </w:r>
      <w:r w:rsidRPr="00174950">
        <w:rPr>
          <w:noProof/>
        </w:rPr>
        <w:tab/>
        <w:t>E. L. Taylor, “Short-term Electrical Load Forecasting for an Institutional/ Industrial Power System Using an Artificial Neural Network,” University of Tennessee, 2013.</w:t>
      </w:r>
    </w:p>
    <w:p w14:paraId="3FC61EDB" w14:textId="77777777" w:rsidR="00174950" w:rsidRPr="00174950" w:rsidRDefault="00174950" w:rsidP="00174950">
      <w:pPr>
        <w:widowControl w:val="0"/>
        <w:autoSpaceDE w:val="0"/>
        <w:autoSpaceDN w:val="0"/>
        <w:adjustRightInd w:val="0"/>
        <w:ind w:left="640" w:hanging="640"/>
        <w:rPr>
          <w:noProof/>
        </w:rPr>
      </w:pPr>
      <w:r w:rsidRPr="00174950">
        <w:rPr>
          <w:noProof/>
        </w:rPr>
        <w:t>[46]</w:t>
      </w:r>
      <w:r w:rsidRPr="00174950">
        <w:rPr>
          <w:noProof/>
        </w:rPr>
        <w:tab/>
        <w:t xml:space="preserve">Z. Deng, B. Wang, Y. Xu, T. Xu, C. Liu, and Z. Zhu, “Multi-scale convolutional neural network with time-cognition for multi-step short-Term load forecasting,” </w:t>
      </w:r>
      <w:r w:rsidRPr="00174950">
        <w:rPr>
          <w:i/>
          <w:iCs/>
          <w:noProof/>
        </w:rPr>
        <w:t>IEEE Access</w:t>
      </w:r>
      <w:r w:rsidRPr="00174950">
        <w:rPr>
          <w:noProof/>
        </w:rPr>
        <w:t>, vol. 7, pp. 88058–88071, 2019, doi: 10.1109/ACCESS.2019.2926137.</w:t>
      </w:r>
    </w:p>
    <w:p w14:paraId="2E9A9FA3" w14:textId="77777777" w:rsidR="00174950" w:rsidRPr="00174950" w:rsidRDefault="00174950" w:rsidP="00174950">
      <w:pPr>
        <w:widowControl w:val="0"/>
        <w:autoSpaceDE w:val="0"/>
        <w:autoSpaceDN w:val="0"/>
        <w:adjustRightInd w:val="0"/>
        <w:ind w:left="640" w:hanging="640"/>
        <w:rPr>
          <w:noProof/>
        </w:rPr>
      </w:pPr>
      <w:r w:rsidRPr="00174950">
        <w:rPr>
          <w:noProof/>
        </w:rPr>
        <w:t>[47]</w:t>
      </w:r>
      <w:r w:rsidRPr="00174950">
        <w:rPr>
          <w:noProof/>
        </w:rPr>
        <w:tab/>
        <w:t xml:space="preserve">J. Luo, T. Hong, and M. Yue, “Real-time anomaly detection for very short-term load forecasting,” </w:t>
      </w:r>
      <w:r w:rsidRPr="00174950">
        <w:rPr>
          <w:i/>
          <w:iCs/>
          <w:noProof/>
        </w:rPr>
        <w:t>J. Mod. Power Syst. Clean Energy</w:t>
      </w:r>
      <w:r w:rsidRPr="00174950">
        <w:rPr>
          <w:noProof/>
        </w:rPr>
        <w:t>, 2018, doi: 10.1007/s40565-017-0351-7.</w:t>
      </w:r>
    </w:p>
    <w:p w14:paraId="7CEAEF27" w14:textId="77777777" w:rsidR="00174950" w:rsidRPr="00174950" w:rsidRDefault="00174950" w:rsidP="00174950">
      <w:pPr>
        <w:widowControl w:val="0"/>
        <w:autoSpaceDE w:val="0"/>
        <w:autoSpaceDN w:val="0"/>
        <w:adjustRightInd w:val="0"/>
        <w:ind w:left="640" w:hanging="640"/>
        <w:rPr>
          <w:noProof/>
        </w:rPr>
      </w:pPr>
      <w:r w:rsidRPr="00174950">
        <w:rPr>
          <w:noProof/>
        </w:rPr>
        <w:t>[48]</w:t>
      </w:r>
      <w:r w:rsidRPr="00174950">
        <w:rPr>
          <w:noProof/>
        </w:rPr>
        <w:tab/>
        <w:t xml:space="preserve">K. Liu, “Comparison of very short-term load forecasting techniques,” </w:t>
      </w:r>
      <w:r w:rsidRPr="00174950">
        <w:rPr>
          <w:i/>
          <w:iCs/>
          <w:noProof/>
        </w:rPr>
        <w:t>IEEE Trans. Power Syst.</w:t>
      </w:r>
      <w:r w:rsidRPr="00174950">
        <w:rPr>
          <w:noProof/>
        </w:rPr>
        <w:t>, 1996, doi: 10.1109/59.496169.</w:t>
      </w:r>
    </w:p>
    <w:p w14:paraId="5BE59B2F" w14:textId="77777777" w:rsidR="00174950" w:rsidRPr="00174950" w:rsidRDefault="00174950" w:rsidP="00174950">
      <w:pPr>
        <w:widowControl w:val="0"/>
        <w:autoSpaceDE w:val="0"/>
        <w:autoSpaceDN w:val="0"/>
        <w:adjustRightInd w:val="0"/>
        <w:ind w:left="640" w:hanging="640"/>
        <w:rPr>
          <w:noProof/>
        </w:rPr>
      </w:pPr>
      <w:r w:rsidRPr="00174950">
        <w:rPr>
          <w:noProof/>
        </w:rPr>
        <w:t>[49]</w:t>
      </w:r>
      <w:r w:rsidRPr="00174950">
        <w:rPr>
          <w:noProof/>
        </w:rPr>
        <w:tab/>
        <w:t xml:space="preserve">W. Charyloniuk and M. S. Chen, “Very short-term load forecasting using artificial neural networks,” </w:t>
      </w:r>
      <w:r w:rsidRPr="00174950">
        <w:rPr>
          <w:i/>
          <w:iCs/>
          <w:noProof/>
        </w:rPr>
        <w:t>IEEE Trans. Power Syst.</w:t>
      </w:r>
      <w:r w:rsidRPr="00174950">
        <w:rPr>
          <w:noProof/>
        </w:rPr>
        <w:t>, 2000, doi: 10.1109/59.852131.</w:t>
      </w:r>
    </w:p>
    <w:p w14:paraId="127F4932" w14:textId="77777777" w:rsidR="00174950" w:rsidRPr="00174950" w:rsidRDefault="00174950" w:rsidP="00174950">
      <w:pPr>
        <w:widowControl w:val="0"/>
        <w:autoSpaceDE w:val="0"/>
        <w:autoSpaceDN w:val="0"/>
        <w:adjustRightInd w:val="0"/>
        <w:ind w:left="640" w:hanging="640"/>
        <w:rPr>
          <w:noProof/>
        </w:rPr>
      </w:pPr>
      <w:r w:rsidRPr="00174950">
        <w:rPr>
          <w:noProof/>
        </w:rPr>
        <w:t>[50]</w:t>
      </w:r>
      <w:r w:rsidRPr="00174950">
        <w:rPr>
          <w:noProof/>
        </w:rPr>
        <w:tab/>
        <w:t xml:space="preserve">J. W. Taylor, “An evaluation of methods for very short-term load forecasting using minute-by-minute British data,” </w:t>
      </w:r>
      <w:r w:rsidRPr="00174950">
        <w:rPr>
          <w:i/>
          <w:iCs/>
          <w:noProof/>
        </w:rPr>
        <w:t>Int. J. Forecast.</w:t>
      </w:r>
      <w:r w:rsidRPr="00174950">
        <w:rPr>
          <w:noProof/>
        </w:rPr>
        <w:t>, 2008, doi: 10.1016/j.ijforecast.2008.07.007.</w:t>
      </w:r>
    </w:p>
    <w:p w14:paraId="3827C4F4" w14:textId="77777777" w:rsidR="00174950" w:rsidRPr="00174950" w:rsidRDefault="00174950" w:rsidP="00174950">
      <w:pPr>
        <w:widowControl w:val="0"/>
        <w:autoSpaceDE w:val="0"/>
        <w:autoSpaceDN w:val="0"/>
        <w:adjustRightInd w:val="0"/>
        <w:ind w:left="640" w:hanging="640"/>
        <w:rPr>
          <w:noProof/>
        </w:rPr>
      </w:pPr>
      <w:r w:rsidRPr="00174950">
        <w:rPr>
          <w:noProof/>
        </w:rPr>
        <w:t>[51]</w:t>
      </w:r>
      <w:r w:rsidRPr="00174950">
        <w:rPr>
          <w:noProof/>
        </w:rPr>
        <w:tab/>
        <w:t xml:space="preserve">T. Hong, J. Wilson, and J. Xie, “Long term probabilistic load forecasting and normalization with hourly information,” </w:t>
      </w:r>
      <w:r w:rsidRPr="00174950">
        <w:rPr>
          <w:i/>
          <w:iCs/>
          <w:noProof/>
        </w:rPr>
        <w:t>IEEE Trans. Smart Grid</w:t>
      </w:r>
      <w:r w:rsidRPr="00174950">
        <w:rPr>
          <w:noProof/>
        </w:rPr>
        <w:t>, vol. 5, no. 1, pp. 456–462, 2014, doi: 10.1109/TSG.2013.2274373.</w:t>
      </w:r>
    </w:p>
    <w:p w14:paraId="68BB8A8C" w14:textId="77777777" w:rsidR="00174950" w:rsidRPr="00174950" w:rsidRDefault="00174950" w:rsidP="00174950">
      <w:pPr>
        <w:widowControl w:val="0"/>
        <w:autoSpaceDE w:val="0"/>
        <w:autoSpaceDN w:val="0"/>
        <w:adjustRightInd w:val="0"/>
        <w:ind w:left="640" w:hanging="640"/>
        <w:rPr>
          <w:noProof/>
        </w:rPr>
      </w:pPr>
      <w:r w:rsidRPr="00174950">
        <w:rPr>
          <w:noProof/>
        </w:rPr>
        <w:t>[52]</w:t>
      </w:r>
      <w:r w:rsidRPr="00174950">
        <w:rPr>
          <w:noProof/>
        </w:rPr>
        <w:tab/>
        <w:t xml:space="preserve">P. Mandal, T. Senjyu, N. Urasaki, and T. Funabashi, “A neural network based </w:t>
      </w:r>
      <w:r w:rsidRPr="00174950">
        <w:rPr>
          <w:noProof/>
        </w:rPr>
        <w:lastRenderedPageBreak/>
        <w:t xml:space="preserve">several-hour-ahead electric load forecasting using similar days approach,” </w:t>
      </w:r>
      <w:r w:rsidRPr="00174950">
        <w:rPr>
          <w:i/>
          <w:iCs/>
          <w:noProof/>
        </w:rPr>
        <w:t>Int. J. Electr. Power Energy Syst.</w:t>
      </w:r>
      <w:r w:rsidRPr="00174950">
        <w:rPr>
          <w:noProof/>
        </w:rPr>
        <w:t>, 2006, doi: 10.1016/j.ijepes.2005.12.007.</w:t>
      </w:r>
    </w:p>
    <w:p w14:paraId="7DBF08C1" w14:textId="77777777" w:rsidR="00174950" w:rsidRPr="00174950" w:rsidRDefault="00174950" w:rsidP="00174950">
      <w:pPr>
        <w:widowControl w:val="0"/>
        <w:autoSpaceDE w:val="0"/>
        <w:autoSpaceDN w:val="0"/>
        <w:adjustRightInd w:val="0"/>
        <w:ind w:left="640" w:hanging="640"/>
        <w:rPr>
          <w:noProof/>
        </w:rPr>
      </w:pPr>
      <w:r w:rsidRPr="00174950">
        <w:rPr>
          <w:noProof/>
        </w:rPr>
        <w:t>[53]</w:t>
      </w:r>
      <w:r w:rsidRPr="00174950">
        <w:rPr>
          <w:noProof/>
        </w:rPr>
        <w:tab/>
        <w:t xml:space="preserve">E. Kyriakides and M. Polycarpou, “Short term electric load forecasting: A tutorial,” </w:t>
      </w:r>
      <w:r w:rsidRPr="00174950">
        <w:rPr>
          <w:i/>
          <w:iCs/>
          <w:noProof/>
        </w:rPr>
        <w:t>Stud. Comput. Intell.</w:t>
      </w:r>
      <w:r w:rsidRPr="00174950">
        <w:rPr>
          <w:noProof/>
        </w:rPr>
        <w:t>, 2006, doi: 10.1007/978-3-540-36122-0_16.</w:t>
      </w:r>
    </w:p>
    <w:p w14:paraId="24BFC389" w14:textId="77777777" w:rsidR="00174950" w:rsidRPr="00174950" w:rsidRDefault="00174950" w:rsidP="00174950">
      <w:pPr>
        <w:widowControl w:val="0"/>
        <w:autoSpaceDE w:val="0"/>
        <w:autoSpaceDN w:val="0"/>
        <w:adjustRightInd w:val="0"/>
        <w:ind w:left="640" w:hanging="640"/>
        <w:rPr>
          <w:noProof/>
        </w:rPr>
      </w:pPr>
      <w:r w:rsidRPr="00174950">
        <w:rPr>
          <w:noProof/>
        </w:rPr>
        <w:t>[54]</w:t>
      </w:r>
      <w:r w:rsidRPr="00174950">
        <w:rPr>
          <w:noProof/>
        </w:rPr>
        <w:tab/>
        <w:t xml:space="preserve">Ö. Ö. Bozkurt, G. Biricik, and Z. C. Taysi, “Artificial neural network and SARIMA based models for power load forecasting in Turkish electricity market Ö,” </w:t>
      </w:r>
      <w:r w:rsidRPr="00174950">
        <w:rPr>
          <w:i/>
          <w:iCs/>
          <w:noProof/>
        </w:rPr>
        <w:t>PLoS One</w:t>
      </w:r>
      <w:r w:rsidRPr="00174950">
        <w:rPr>
          <w:noProof/>
        </w:rPr>
        <w:t>, 2017, doi: 10.1371/journal.pone.0175915.</w:t>
      </w:r>
    </w:p>
    <w:p w14:paraId="6BBD1624" w14:textId="77777777" w:rsidR="00174950" w:rsidRPr="00174950" w:rsidRDefault="00174950" w:rsidP="00174950">
      <w:pPr>
        <w:widowControl w:val="0"/>
        <w:autoSpaceDE w:val="0"/>
        <w:autoSpaceDN w:val="0"/>
        <w:adjustRightInd w:val="0"/>
        <w:ind w:left="640" w:hanging="640"/>
        <w:rPr>
          <w:noProof/>
        </w:rPr>
      </w:pPr>
      <w:r w:rsidRPr="00174950">
        <w:rPr>
          <w:noProof/>
        </w:rPr>
        <w:t>[55]</w:t>
      </w:r>
      <w:r w:rsidRPr="00174950">
        <w:rPr>
          <w:noProof/>
        </w:rPr>
        <w:tab/>
        <w:t>S. Dwijayanti, “Short Term Load Forecasting Using a Neural Network Based Time Series Approach,” Oklahoma State University, 2013.</w:t>
      </w:r>
    </w:p>
    <w:p w14:paraId="500745D5" w14:textId="77777777" w:rsidR="00174950" w:rsidRPr="00174950" w:rsidRDefault="00174950" w:rsidP="00174950">
      <w:pPr>
        <w:widowControl w:val="0"/>
        <w:autoSpaceDE w:val="0"/>
        <w:autoSpaceDN w:val="0"/>
        <w:adjustRightInd w:val="0"/>
        <w:ind w:left="640" w:hanging="640"/>
        <w:rPr>
          <w:noProof/>
        </w:rPr>
      </w:pPr>
      <w:r w:rsidRPr="00174950">
        <w:rPr>
          <w:noProof/>
        </w:rPr>
        <w:t>[56]</w:t>
      </w:r>
      <w:r w:rsidRPr="00174950">
        <w:rPr>
          <w:noProof/>
        </w:rPr>
        <w:tab/>
        <w:t xml:space="preserve">G. J. Tsekouras, N. D. Hatziargyriou, and E. N. Dialynas, “An optimized adaptive neural network for annual midterm energy forecasting,” </w:t>
      </w:r>
      <w:r w:rsidRPr="00174950">
        <w:rPr>
          <w:i/>
          <w:iCs/>
          <w:noProof/>
        </w:rPr>
        <w:t>IEEE Trans. Power Syst.</w:t>
      </w:r>
      <w:r w:rsidRPr="00174950">
        <w:rPr>
          <w:noProof/>
        </w:rPr>
        <w:t>, 2006, doi: 10.1109/TPWRS.2005.860926.</w:t>
      </w:r>
    </w:p>
    <w:p w14:paraId="420EE5CE" w14:textId="77777777" w:rsidR="00174950" w:rsidRPr="00174950" w:rsidRDefault="00174950" w:rsidP="00174950">
      <w:pPr>
        <w:widowControl w:val="0"/>
        <w:autoSpaceDE w:val="0"/>
        <w:autoSpaceDN w:val="0"/>
        <w:adjustRightInd w:val="0"/>
        <w:ind w:left="640" w:hanging="640"/>
        <w:rPr>
          <w:noProof/>
        </w:rPr>
      </w:pPr>
      <w:r w:rsidRPr="00174950">
        <w:rPr>
          <w:noProof/>
        </w:rPr>
        <w:t>[57]</w:t>
      </w:r>
      <w:r w:rsidRPr="00174950">
        <w:rPr>
          <w:noProof/>
        </w:rPr>
        <w:tab/>
        <w:t xml:space="preserve">E. Doveh, P. Feigin, D. Greig, and L. Hyams, “Experience with FNN models for medium term power demand predictions,” </w:t>
      </w:r>
      <w:r w:rsidRPr="00174950">
        <w:rPr>
          <w:i/>
          <w:iCs/>
          <w:noProof/>
        </w:rPr>
        <w:t>IEEE Trans. Power Syst.</w:t>
      </w:r>
      <w:r w:rsidRPr="00174950">
        <w:rPr>
          <w:noProof/>
        </w:rPr>
        <w:t>, 1999, doi: 10.1109/59.761878.</w:t>
      </w:r>
    </w:p>
    <w:p w14:paraId="5092D91D" w14:textId="77777777" w:rsidR="00174950" w:rsidRPr="00174950" w:rsidRDefault="00174950" w:rsidP="00174950">
      <w:pPr>
        <w:widowControl w:val="0"/>
        <w:autoSpaceDE w:val="0"/>
        <w:autoSpaceDN w:val="0"/>
        <w:adjustRightInd w:val="0"/>
        <w:ind w:left="640" w:hanging="640"/>
        <w:rPr>
          <w:noProof/>
        </w:rPr>
      </w:pPr>
      <w:r w:rsidRPr="00174950">
        <w:rPr>
          <w:noProof/>
        </w:rPr>
        <w:t>[58]</w:t>
      </w:r>
      <w:r w:rsidRPr="00174950">
        <w:rPr>
          <w:noProof/>
        </w:rPr>
        <w:tab/>
        <w:t xml:space="preserve">J. Reneses, E. Centeno, and J. Barquín, “Coordination between medium-term generation planning and short-term operation in electricity markets,” </w:t>
      </w:r>
      <w:r w:rsidRPr="00174950">
        <w:rPr>
          <w:i/>
          <w:iCs/>
          <w:noProof/>
        </w:rPr>
        <w:t>IEEE Trans. Power Syst.</w:t>
      </w:r>
      <w:r w:rsidRPr="00174950">
        <w:rPr>
          <w:noProof/>
        </w:rPr>
        <w:t>, 2006, doi: 10.1109/TPWRS.2005.857851.</w:t>
      </w:r>
    </w:p>
    <w:p w14:paraId="2CA0201A" w14:textId="77777777" w:rsidR="00174950" w:rsidRPr="00174950" w:rsidRDefault="00174950" w:rsidP="00174950">
      <w:pPr>
        <w:widowControl w:val="0"/>
        <w:autoSpaceDE w:val="0"/>
        <w:autoSpaceDN w:val="0"/>
        <w:adjustRightInd w:val="0"/>
        <w:ind w:left="640" w:hanging="640"/>
        <w:rPr>
          <w:noProof/>
        </w:rPr>
      </w:pPr>
      <w:r w:rsidRPr="00174950">
        <w:rPr>
          <w:noProof/>
        </w:rPr>
        <w:t>[59]</w:t>
      </w:r>
      <w:r w:rsidRPr="00174950">
        <w:rPr>
          <w:noProof/>
        </w:rPr>
        <w:tab/>
        <w:t xml:space="preserve">M. S. Kandil, S. M. El-Debeiky, and N. E. Hasanien, “Long-term load forecasting for fast developing utility using a knowledge-based expert system,” </w:t>
      </w:r>
      <w:r w:rsidRPr="00174950">
        <w:rPr>
          <w:i/>
          <w:iCs/>
          <w:noProof/>
        </w:rPr>
        <w:t>IEEE Trans. Power Syst.</w:t>
      </w:r>
      <w:r w:rsidRPr="00174950">
        <w:rPr>
          <w:noProof/>
        </w:rPr>
        <w:t>, 2002, doi: 10.1109/TPWRS.2002.1007923.</w:t>
      </w:r>
    </w:p>
    <w:p w14:paraId="15FC54DF" w14:textId="77777777" w:rsidR="00174950" w:rsidRPr="00174950" w:rsidRDefault="00174950" w:rsidP="00174950">
      <w:pPr>
        <w:widowControl w:val="0"/>
        <w:autoSpaceDE w:val="0"/>
        <w:autoSpaceDN w:val="0"/>
        <w:adjustRightInd w:val="0"/>
        <w:ind w:left="640" w:hanging="640"/>
        <w:rPr>
          <w:noProof/>
        </w:rPr>
      </w:pPr>
      <w:r w:rsidRPr="00174950">
        <w:rPr>
          <w:noProof/>
        </w:rPr>
        <w:t>[60]</w:t>
      </w:r>
      <w:r w:rsidRPr="00174950">
        <w:rPr>
          <w:noProof/>
        </w:rPr>
        <w:tab/>
        <w:t>T. Hong, P. Wang, and H. L. Willis, “A naïve multiple linear regression benchmark for short term load forecasting,” 2011, doi: 10.1109/PES.2011.6038881.</w:t>
      </w:r>
    </w:p>
    <w:p w14:paraId="0C50B72C"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[61]</w:t>
      </w:r>
      <w:r w:rsidRPr="00174950">
        <w:rPr>
          <w:noProof/>
        </w:rPr>
        <w:tab/>
        <w:t xml:space="preserve">K. Methaprayoon, W. J. Lee, S. Rasmiddatta, J. R. Liao, and R. J. Ross, “Multistage artificial neural network short-term load forecasting engine with front-end weather forecast,” </w:t>
      </w:r>
      <w:r w:rsidRPr="00174950">
        <w:rPr>
          <w:i/>
          <w:iCs/>
          <w:noProof/>
        </w:rPr>
        <w:t>IEEE Trans. Ind. Appl.</w:t>
      </w:r>
      <w:r w:rsidRPr="00174950">
        <w:rPr>
          <w:noProof/>
        </w:rPr>
        <w:t>, 2007, doi: 10.1109/TIA.2007.908190.</w:t>
      </w:r>
    </w:p>
    <w:p w14:paraId="0F8FC364" w14:textId="77777777" w:rsidR="00174950" w:rsidRPr="00174950" w:rsidRDefault="00174950" w:rsidP="00174950">
      <w:pPr>
        <w:widowControl w:val="0"/>
        <w:autoSpaceDE w:val="0"/>
        <w:autoSpaceDN w:val="0"/>
        <w:adjustRightInd w:val="0"/>
        <w:ind w:left="640" w:hanging="640"/>
        <w:rPr>
          <w:noProof/>
        </w:rPr>
      </w:pPr>
      <w:r w:rsidRPr="00174950">
        <w:rPr>
          <w:noProof/>
        </w:rPr>
        <w:t>[62]</w:t>
      </w:r>
      <w:r w:rsidRPr="00174950">
        <w:rPr>
          <w:noProof/>
        </w:rPr>
        <w:tab/>
        <w:t>A. K. Singh, Ibraheem, S. Khatoon, M. Muazzam, and D. K. Chaturvedi, “Load forecasting techniques and methodologies: A review,” 2012, doi: 10.1109/ICPCES.2012.6508132.</w:t>
      </w:r>
    </w:p>
    <w:p w14:paraId="194793D8" w14:textId="77777777" w:rsidR="00174950" w:rsidRPr="00174950" w:rsidRDefault="00174950" w:rsidP="00174950">
      <w:pPr>
        <w:widowControl w:val="0"/>
        <w:autoSpaceDE w:val="0"/>
        <w:autoSpaceDN w:val="0"/>
        <w:adjustRightInd w:val="0"/>
        <w:ind w:left="640" w:hanging="640"/>
        <w:rPr>
          <w:noProof/>
        </w:rPr>
      </w:pPr>
      <w:r w:rsidRPr="00174950">
        <w:rPr>
          <w:noProof/>
        </w:rPr>
        <w:t>[63]</w:t>
      </w:r>
      <w:r w:rsidRPr="00174950">
        <w:rPr>
          <w:noProof/>
        </w:rPr>
        <w:tab/>
        <w:t>S. Kumar, S. Mishra, and S. Gupta, “Short term load forecasting using ANN and multiple linear regression,” 2016, doi: 10.1109/CICT.2016.44.</w:t>
      </w:r>
    </w:p>
    <w:p w14:paraId="69FF8801" w14:textId="77777777" w:rsidR="00174950" w:rsidRPr="00174950" w:rsidRDefault="00174950" w:rsidP="00174950">
      <w:pPr>
        <w:widowControl w:val="0"/>
        <w:autoSpaceDE w:val="0"/>
        <w:autoSpaceDN w:val="0"/>
        <w:adjustRightInd w:val="0"/>
        <w:ind w:left="640" w:hanging="640"/>
        <w:rPr>
          <w:noProof/>
        </w:rPr>
      </w:pPr>
      <w:r w:rsidRPr="00174950">
        <w:rPr>
          <w:noProof/>
        </w:rPr>
        <w:t>[64]</w:t>
      </w:r>
      <w:r w:rsidRPr="00174950">
        <w:rPr>
          <w:noProof/>
        </w:rPr>
        <w:tab/>
        <w:t xml:space="preserve">A. Y. Saber and A. K. M. R. Alam, “Short term load forecasting using multiple linear regression for big data,” </w:t>
      </w:r>
      <w:r w:rsidRPr="00174950">
        <w:rPr>
          <w:i/>
          <w:iCs/>
          <w:noProof/>
        </w:rPr>
        <w:t>2017 IEEE Symp. Ser. Comput. Intell. SSCI 2017 - Proc.</w:t>
      </w:r>
      <w:r w:rsidRPr="00174950">
        <w:rPr>
          <w:noProof/>
        </w:rPr>
        <w:t>, vol. 2018-Janua, pp. 1–6, 2018, doi: 10.1109/SSCI.2017.8285261.</w:t>
      </w:r>
    </w:p>
    <w:p w14:paraId="0B117398" w14:textId="77777777" w:rsidR="00174950" w:rsidRPr="00174950" w:rsidRDefault="00174950" w:rsidP="00174950">
      <w:pPr>
        <w:widowControl w:val="0"/>
        <w:autoSpaceDE w:val="0"/>
        <w:autoSpaceDN w:val="0"/>
        <w:adjustRightInd w:val="0"/>
        <w:ind w:left="640" w:hanging="640"/>
        <w:rPr>
          <w:noProof/>
        </w:rPr>
      </w:pPr>
      <w:r w:rsidRPr="00174950">
        <w:rPr>
          <w:noProof/>
        </w:rPr>
        <w:t>[65]</w:t>
      </w:r>
      <w:r w:rsidRPr="00174950">
        <w:rPr>
          <w:noProof/>
        </w:rPr>
        <w:tab/>
        <w:t>L. Tang, Y. Yi, and Y. Peng, “An ensemble deep learning model for short-term load forecasting based on ARIMA and LSTM,” 2019, doi: 10.1109/SmartGridComm.2019.8909756.</w:t>
      </w:r>
    </w:p>
    <w:p w14:paraId="378C50E8" w14:textId="77777777" w:rsidR="00174950" w:rsidRPr="00174950" w:rsidRDefault="00174950" w:rsidP="00174950">
      <w:pPr>
        <w:widowControl w:val="0"/>
        <w:autoSpaceDE w:val="0"/>
        <w:autoSpaceDN w:val="0"/>
        <w:adjustRightInd w:val="0"/>
        <w:ind w:left="640" w:hanging="640"/>
        <w:rPr>
          <w:noProof/>
        </w:rPr>
      </w:pPr>
      <w:r w:rsidRPr="00174950">
        <w:rPr>
          <w:noProof/>
        </w:rPr>
        <w:t>[66]</w:t>
      </w:r>
      <w:r w:rsidRPr="00174950">
        <w:rPr>
          <w:noProof/>
        </w:rPr>
        <w:tab/>
        <w:t xml:space="preserve">B. Nepal, M. Yamaha, A. Yokoe, and T. Yamaji, “Electricity load forecasting using clustering and ARIMA model for energy management in buildings,” </w:t>
      </w:r>
      <w:r w:rsidRPr="00174950">
        <w:rPr>
          <w:i/>
          <w:iCs/>
          <w:noProof/>
        </w:rPr>
        <w:t>Japan Archit. Rev.</w:t>
      </w:r>
      <w:r w:rsidRPr="00174950">
        <w:rPr>
          <w:noProof/>
        </w:rPr>
        <w:t>, 2020, doi: 10.1002/2475-8876.12135.</w:t>
      </w:r>
    </w:p>
    <w:p w14:paraId="1D08A116" w14:textId="77777777" w:rsidR="00174950" w:rsidRPr="00174950" w:rsidRDefault="00174950" w:rsidP="00174950">
      <w:pPr>
        <w:widowControl w:val="0"/>
        <w:autoSpaceDE w:val="0"/>
        <w:autoSpaceDN w:val="0"/>
        <w:adjustRightInd w:val="0"/>
        <w:ind w:left="640" w:hanging="640"/>
        <w:rPr>
          <w:noProof/>
        </w:rPr>
      </w:pPr>
      <w:r w:rsidRPr="00174950">
        <w:rPr>
          <w:noProof/>
        </w:rPr>
        <w:t>[67]</w:t>
      </w:r>
      <w:r w:rsidRPr="00174950">
        <w:rPr>
          <w:noProof/>
        </w:rPr>
        <w:tab/>
        <w:t>A. Badri, Z. Ameli, and A. Motie Birjandi, “Application of artificial neural networks and fuzzy logic methods for short term load forecasting,” 2012, doi: 10.1016/j.egypro.2011.12.965.</w:t>
      </w:r>
    </w:p>
    <w:p w14:paraId="6F18836F" w14:textId="77777777" w:rsidR="00174950" w:rsidRPr="00174950" w:rsidRDefault="00174950" w:rsidP="00174950">
      <w:pPr>
        <w:widowControl w:val="0"/>
        <w:autoSpaceDE w:val="0"/>
        <w:autoSpaceDN w:val="0"/>
        <w:adjustRightInd w:val="0"/>
        <w:ind w:left="640" w:hanging="640"/>
        <w:rPr>
          <w:noProof/>
        </w:rPr>
      </w:pPr>
      <w:r w:rsidRPr="00174950">
        <w:rPr>
          <w:noProof/>
        </w:rPr>
        <w:t>[68]</w:t>
      </w:r>
      <w:r w:rsidRPr="00174950">
        <w:rPr>
          <w:noProof/>
        </w:rPr>
        <w:tab/>
        <w:t xml:space="preserve">P. H. Kuo and C. J. Huang, “A high precision artificial neural networks model for short-Term energy load forecasting,” </w:t>
      </w:r>
      <w:r w:rsidRPr="00174950">
        <w:rPr>
          <w:i/>
          <w:iCs/>
          <w:noProof/>
        </w:rPr>
        <w:t>Energies</w:t>
      </w:r>
      <w:r w:rsidRPr="00174950">
        <w:rPr>
          <w:noProof/>
        </w:rPr>
        <w:t>, 2018, doi: 10.3390/en11010213.</w:t>
      </w:r>
    </w:p>
    <w:p w14:paraId="1A772D3E" w14:textId="77777777" w:rsidR="00174950" w:rsidRPr="00174950" w:rsidRDefault="00174950" w:rsidP="00174950">
      <w:pPr>
        <w:widowControl w:val="0"/>
        <w:autoSpaceDE w:val="0"/>
        <w:autoSpaceDN w:val="0"/>
        <w:adjustRightInd w:val="0"/>
        <w:ind w:left="640" w:hanging="640"/>
        <w:rPr>
          <w:noProof/>
        </w:rPr>
      </w:pPr>
      <w:r w:rsidRPr="00174950">
        <w:rPr>
          <w:noProof/>
        </w:rPr>
        <w:t>[69]</w:t>
      </w:r>
      <w:r w:rsidRPr="00174950">
        <w:rPr>
          <w:noProof/>
        </w:rPr>
        <w:tab/>
        <w:t xml:space="preserve">S. Humeau, T. K. Wijaya, M. Vasirani, and K. Aberer, “Electricity load forecasting </w:t>
      </w:r>
      <w:r w:rsidRPr="00174950">
        <w:rPr>
          <w:noProof/>
        </w:rPr>
        <w:lastRenderedPageBreak/>
        <w:t>for residential customers: Exploiting aggregation and correlation between households,” 2013, doi: 10.1109/SustainIT.2013.6685208.</w:t>
      </w:r>
    </w:p>
    <w:p w14:paraId="690F56FF" w14:textId="77777777" w:rsidR="00174950" w:rsidRPr="00174950" w:rsidRDefault="00174950" w:rsidP="00174950">
      <w:pPr>
        <w:widowControl w:val="0"/>
        <w:autoSpaceDE w:val="0"/>
        <w:autoSpaceDN w:val="0"/>
        <w:adjustRightInd w:val="0"/>
        <w:ind w:left="640" w:hanging="640"/>
        <w:rPr>
          <w:noProof/>
        </w:rPr>
      </w:pPr>
      <w:r w:rsidRPr="00174950">
        <w:rPr>
          <w:noProof/>
        </w:rPr>
        <w:t>[70]</w:t>
      </w:r>
      <w:r w:rsidRPr="00174950">
        <w:rPr>
          <w:noProof/>
        </w:rPr>
        <w:tab/>
        <w:t xml:space="preserve">G. Dudek, “Pattern-based local linear regression models for short-term load forecasting,” </w:t>
      </w:r>
      <w:r w:rsidRPr="00174950">
        <w:rPr>
          <w:i/>
          <w:iCs/>
          <w:noProof/>
        </w:rPr>
        <w:t>Electr. Power Syst. Res.</w:t>
      </w:r>
      <w:r w:rsidRPr="00174950">
        <w:rPr>
          <w:noProof/>
        </w:rPr>
        <w:t>, 2016, doi: 10.1016/j.epsr.2015.09.001.</w:t>
      </w:r>
    </w:p>
    <w:p w14:paraId="0C896CAD" w14:textId="77777777" w:rsidR="00174950" w:rsidRPr="00174950" w:rsidRDefault="00174950" w:rsidP="00174950">
      <w:pPr>
        <w:widowControl w:val="0"/>
        <w:autoSpaceDE w:val="0"/>
        <w:autoSpaceDN w:val="0"/>
        <w:adjustRightInd w:val="0"/>
        <w:ind w:left="640" w:hanging="640"/>
        <w:rPr>
          <w:noProof/>
        </w:rPr>
      </w:pPr>
      <w:r w:rsidRPr="00174950">
        <w:rPr>
          <w:noProof/>
        </w:rPr>
        <w:t>[71]</w:t>
      </w:r>
      <w:r w:rsidRPr="00174950">
        <w:rPr>
          <w:noProof/>
        </w:rPr>
        <w:tab/>
        <w:t xml:space="preserve">N. Amjady, “Short-term hourly load forecasting using time-series modeling with peak load estimation capability,” </w:t>
      </w:r>
      <w:r w:rsidRPr="00174950">
        <w:rPr>
          <w:i/>
          <w:iCs/>
          <w:noProof/>
        </w:rPr>
        <w:t>IEEE Trans. Power Syst.</w:t>
      </w:r>
      <w:r w:rsidRPr="00174950">
        <w:rPr>
          <w:noProof/>
        </w:rPr>
        <w:t>, vol. 16, no. 4, pp. 798–805, 2001, doi: 10.1109/59.962429.</w:t>
      </w:r>
    </w:p>
    <w:p w14:paraId="0F1ADBE1" w14:textId="77777777" w:rsidR="00174950" w:rsidRPr="00174950" w:rsidRDefault="00174950" w:rsidP="00174950">
      <w:pPr>
        <w:widowControl w:val="0"/>
        <w:autoSpaceDE w:val="0"/>
        <w:autoSpaceDN w:val="0"/>
        <w:adjustRightInd w:val="0"/>
        <w:ind w:left="640" w:hanging="640"/>
        <w:rPr>
          <w:noProof/>
        </w:rPr>
      </w:pPr>
      <w:r w:rsidRPr="00174950">
        <w:rPr>
          <w:noProof/>
        </w:rPr>
        <w:t>[72]</w:t>
      </w:r>
      <w:r w:rsidRPr="00174950">
        <w:rPr>
          <w:noProof/>
        </w:rPr>
        <w:tab/>
        <w:t>A. Bracale, G. Carpinelli, P. De Falco, and T. Hong, “Short-term industrial load forecasting: A case study in an Italian factory,” 2017, doi: 10.1109/ISGTEurope.2017.8260176.</w:t>
      </w:r>
    </w:p>
    <w:p w14:paraId="1471EE9A" w14:textId="77777777" w:rsidR="00174950" w:rsidRPr="00174950" w:rsidRDefault="00174950" w:rsidP="00174950">
      <w:pPr>
        <w:widowControl w:val="0"/>
        <w:autoSpaceDE w:val="0"/>
        <w:autoSpaceDN w:val="0"/>
        <w:adjustRightInd w:val="0"/>
        <w:ind w:left="640" w:hanging="640"/>
        <w:rPr>
          <w:noProof/>
        </w:rPr>
      </w:pPr>
      <w:r w:rsidRPr="00174950">
        <w:rPr>
          <w:noProof/>
        </w:rPr>
        <w:t>[73]</w:t>
      </w:r>
      <w:r w:rsidRPr="00174950">
        <w:rPr>
          <w:noProof/>
        </w:rPr>
        <w:tab/>
        <w:t xml:space="preserve">P. Wang, B. Liu, and T. Hong, “Electric load forecasting with recency effect: A big data approach,” </w:t>
      </w:r>
      <w:r w:rsidRPr="00174950">
        <w:rPr>
          <w:i/>
          <w:iCs/>
          <w:noProof/>
        </w:rPr>
        <w:t>Int. J. Forecast.</w:t>
      </w:r>
      <w:r w:rsidRPr="00174950">
        <w:rPr>
          <w:noProof/>
        </w:rPr>
        <w:t>, 2016, doi: 10.1016/j.ijforecast.2015.09.006.</w:t>
      </w:r>
    </w:p>
    <w:p w14:paraId="71DB55B2" w14:textId="77777777" w:rsidR="00174950" w:rsidRPr="00174950" w:rsidRDefault="00174950" w:rsidP="00174950">
      <w:pPr>
        <w:widowControl w:val="0"/>
        <w:autoSpaceDE w:val="0"/>
        <w:autoSpaceDN w:val="0"/>
        <w:adjustRightInd w:val="0"/>
        <w:ind w:left="640" w:hanging="640"/>
        <w:rPr>
          <w:noProof/>
        </w:rPr>
      </w:pPr>
      <w:r w:rsidRPr="00174950">
        <w:rPr>
          <w:noProof/>
        </w:rPr>
        <w:t>[74]</w:t>
      </w:r>
      <w:r w:rsidRPr="00174950">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174950">
        <w:rPr>
          <w:i/>
          <w:iCs/>
          <w:noProof/>
        </w:rPr>
        <w:t>J. Clin. Med.</w:t>
      </w:r>
      <w:r w:rsidRPr="00174950">
        <w:rPr>
          <w:noProof/>
        </w:rPr>
        <w:t>, 2019, doi: 10.3390/jcm8122149.</w:t>
      </w:r>
    </w:p>
    <w:p w14:paraId="06738002" w14:textId="77777777" w:rsidR="00174950" w:rsidRPr="00174950" w:rsidRDefault="00174950" w:rsidP="00174950">
      <w:pPr>
        <w:widowControl w:val="0"/>
        <w:autoSpaceDE w:val="0"/>
        <w:autoSpaceDN w:val="0"/>
        <w:adjustRightInd w:val="0"/>
        <w:ind w:left="640" w:hanging="640"/>
        <w:rPr>
          <w:noProof/>
        </w:rPr>
      </w:pPr>
      <w:r w:rsidRPr="00174950">
        <w:rPr>
          <w:noProof/>
        </w:rPr>
        <w:t>[75]</w:t>
      </w:r>
      <w:r w:rsidRPr="00174950">
        <w:rPr>
          <w:noProof/>
        </w:rPr>
        <w:tab/>
        <w:t xml:space="preserve">Y. Wang, N. Zhang, Y. Tan, T. Hong, D. S. Kirschen, and C. Kang, “Combining Probabilistic Load Forecasts,” </w:t>
      </w:r>
      <w:r w:rsidRPr="00174950">
        <w:rPr>
          <w:i/>
          <w:iCs/>
          <w:noProof/>
        </w:rPr>
        <w:t>IEEE Trans. Smart Grid</w:t>
      </w:r>
      <w:r w:rsidRPr="00174950">
        <w:rPr>
          <w:noProof/>
        </w:rPr>
        <w:t>, vol. 10, no. 4, pp. 3664–3674, 2019, doi: 10.1109/TSG.2018.2833869.</w:t>
      </w:r>
    </w:p>
    <w:p w14:paraId="18028766" w14:textId="77777777" w:rsidR="00174950" w:rsidRPr="00174950" w:rsidRDefault="00174950" w:rsidP="00174950">
      <w:pPr>
        <w:widowControl w:val="0"/>
        <w:autoSpaceDE w:val="0"/>
        <w:autoSpaceDN w:val="0"/>
        <w:adjustRightInd w:val="0"/>
        <w:ind w:left="640" w:hanging="640"/>
        <w:rPr>
          <w:noProof/>
        </w:rPr>
      </w:pPr>
      <w:r w:rsidRPr="00174950">
        <w:rPr>
          <w:noProof/>
        </w:rPr>
        <w:t>[76]</w:t>
      </w:r>
      <w:r w:rsidRPr="00174950">
        <w:rPr>
          <w:noProof/>
        </w:rPr>
        <w:tab/>
        <w:t xml:space="preserve">G. Papacharalampous, H. Tyralis, and D. Koutsoyiannis, “Predictability of monthly temperature and precipitation using automatic time series forecasting methods,” </w:t>
      </w:r>
      <w:r w:rsidRPr="00174950">
        <w:rPr>
          <w:i/>
          <w:iCs/>
          <w:noProof/>
        </w:rPr>
        <w:t>Acta Geophys.</w:t>
      </w:r>
      <w:r w:rsidRPr="00174950">
        <w:rPr>
          <w:noProof/>
        </w:rPr>
        <w:t>, 2018, doi: 10.1007/s11600-018-0120-7.</w:t>
      </w:r>
    </w:p>
    <w:p w14:paraId="34111026" w14:textId="77777777" w:rsidR="00174950" w:rsidRPr="00174950" w:rsidRDefault="00174950" w:rsidP="00174950">
      <w:pPr>
        <w:widowControl w:val="0"/>
        <w:autoSpaceDE w:val="0"/>
        <w:autoSpaceDN w:val="0"/>
        <w:adjustRightInd w:val="0"/>
        <w:ind w:left="640" w:hanging="640"/>
        <w:rPr>
          <w:noProof/>
        </w:rPr>
      </w:pPr>
      <w:r w:rsidRPr="00174950">
        <w:rPr>
          <w:noProof/>
        </w:rPr>
        <w:t>[77]</w:t>
      </w:r>
      <w:r w:rsidRPr="00174950">
        <w:rPr>
          <w:noProof/>
        </w:rPr>
        <w:tab/>
        <w:t xml:space="preserve">M. Rana and I. Koprinska, “Forecasting electricity load with advanced wavelet </w:t>
      </w:r>
      <w:r w:rsidRPr="00174950">
        <w:rPr>
          <w:noProof/>
        </w:rPr>
        <w:lastRenderedPageBreak/>
        <w:t xml:space="preserve">neural networks,” </w:t>
      </w:r>
      <w:r w:rsidRPr="00174950">
        <w:rPr>
          <w:i/>
          <w:iCs/>
          <w:noProof/>
        </w:rPr>
        <w:t>Neurocomputing</w:t>
      </w:r>
      <w:r w:rsidRPr="00174950">
        <w:rPr>
          <w:noProof/>
        </w:rPr>
        <w:t>, 2016, doi: 10.1016/j.neucom.2015.12.004.</w:t>
      </w:r>
    </w:p>
    <w:p w14:paraId="0DA54F36" w14:textId="77777777" w:rsidR="00174950" w:rsidRPr="00174950" w:rsidRDefault="00174950" w:rsidP="00174950">
      <w:pPr>
        <w:widowControl w:val="0"/>
        <w:autoSpaceDE w:val="0"/>
        <w:autoSpaceDN w:val="0"/>
        <w:adjustRightInd w:val="0"/>
        <w:ind w:left="640" w:hanging="640"/>
        <w:rPr>
          <w:noProof/>
        </w:rPr>
      </w:pPr>
      <w:r w:rsidRPr="00174950">
        <w:rPr>
          <w:noProof/>
        </w:rPr>
        <w:t>[78]</w:t>
      </w:r>
      <w:r w:rsidRPr="00174950">
        <w:rPr>
          <w:noProof/>
        </w:rPr>
        <w:tab/>
        <w:t xml:space="preserve">Da Liu, K. Sun, H. Huang, and P. Tang, “Monthly load forecasting based on economic data by decomposition integration theory,” </w:t>
      </w:r>
      <w:r w:rsidRPr="00174950">
        <w:rPr>
          <w:i/>
          <w:iCs/>
          <w:noProof/>
        </w:rPr>
        <w:t>Sustain.</w:t>
      </w:r>
      <w:r w:rsidRPr="00174950">
        <w:rPr>
          <w:noProof/>
        </w:rPr>
        <w:t>, 2018, doi: 10.3390/su10093282.</w:t>
      </w:r>
    </w:p>
    <w:p w14:paraId="19DC7016" w14:textId="77777777" w:rsidR="00174950" w:rsidRPr="00174950" w:rsidRDefault="00174950" w:rsidP="00174950">
      <w:pPr>
        <w:widowControl w:val="0"/>
        <w:autoSpaceDE w:val="0"/>
        <w:autoSpaceDN w:val="0"/>
        <w:adjustRightInd w:val="0"/>
        <w:ind w:left="640" w:hanging="640"/>
        <w:rPr>
          <w:noProof/>
        </w:rPr>
      </w:pPr>
      <w:r w:rsidRPr="00174950">
        <w:rPr>
          <w:noProof/>
        </w:rPr>
        <w:t>[79]</w:t>
      </w:r>
      <w:r w:rsidRPr="00174950">
        <w:rPr>
          <w:noProof/>
        </w:rPr>
        <w:tab/>
        <w:t xml:space="preserve">T. Hong, M. Gui, M. E. Baran, and H. L. Willis, “Modeling and forecasting hourly electric load by multiple linear regression with interactions,” </w:t>
      </w:r>
      <w:r w:rsidRPr="00174950">
        <w:rPr>
          <w:i/>
          <w:iCs/>
          <w:noProof/>
        </w:rPr>
        <w:t>IEEE PES Gen. Meet. PES 2010</w:t>
      </w:r>
      <w:r w:rsidRPr="00174950">
        <w:rPr>
          <w:noProof/>
        </w:rPr>
        <w:t>, pp. 1–8, 2010, doi: 10.1109/PES.2010.5589959.</w:t>
      </w:r>
    </w:p>
    <w:p w14:paraId="38C4A893" w14:textId="77777777" w:rsidR="00174950" w:rsidRPr="00174950" w:rsidRDefault="00174950" w:rsidP="00174950">
      <w:pPr>
        <w:widowControl w:val="0"/>
        <w:autoSpaceDE w:val="0"/>
        <w:autoSpaceDN w:val="0"/>
        <w:adjustRightInd w:val="0"/>
        <w:ind w:left="640" w:hanging="640"/>
        <w:rPr>
          <w:noProof/>
        </w:rPr>
      </w:pPr>
      <w:r w:rsidRPr="00174950">
        <w:rPr>
          <w:noProof/>
        </w:rPr>
        <w:t>[80]</w:t>
      </w:r>
      <w:r w:rsidRPr="00174950">
        <w:rPr>
          <w:noProof/>
        </w:rPr>
        <w:tab/>
        <w:t xml:space="preserve">T. Hong and P. Wang, “Fuzzy interaction regression for short term load forecasting,” </w:t>
      </w:r>
      <w:r w:rsidRPr="00174950">
        <w:rPr>
          <w:i/>
          <w:iCs/>
          <w:noProof/>
        </w:rPr>
        <w:t>Fuzzy Optim. Decis. Mak.</w:t>
      </w:r>
      <w:r w:rsidRPr="00174950">
        <w:rPr>
          <w:noProof/>
        </w:rPr>
        <w:t>, 2014, doi: 10.1007/s10700-013-9166-9.</w:t>
      </w:r>
    </w:p>
    <w:p w14:paraId="6B83EC29" w14:textId="77777777" w:rsidR="00174950" w:rsidRPr="00174950" w:rsidRDefault="00174950" w:rsidP="00174950">
      <w:pPr>
        <w:widowControl w:val="0"/>
        <w:autoSpaceDE w:val="0"/>
        <w:autoSpaceDN w:val="0"/>
        <w:adjustRightInd w:val="0"/>
        <w:ind w:left="640" w:hanging="640"/>
        <w:rPr>
          <w:noProof/>
        </w:rPr>
      </w:pPr>
      <w:r w:rsidRPr="00174950">
        <w:rPr>
          <w:noProof/>
        </w:rPr>
        <w:t>[81]</w:t>
      </w:r>
      <w:r w:rsidRPr="00174950">
        <w:rPr>
          <w:noProof/>
        </w:rPr>
        <w:tab/>
        <w:t>M. Abuella and B. Chowdhury, “Solar power probabilistic forecasting by using multiple linear regression analysis,” 2015, doi: 10.1109/SECON.2015.7132869.</w:t>
      </w:r>
    </w:p>
    <w:p w14:paraId="3F07DC27" w14:textId="77777777" w:rsidR="00174950" w:rsidRPr="00174950" w:rsidRDefault="00174950" w:rsidP="00174950">
      <w:pPr>
        <w:widowControl w:val="0"/>
        <w:autoSpaceDE w:val="0"/>
        <w:autoSpaceDN w:val="0"/>
        <w:adjustRightInd w:val="0"/>
        <w:ind w:left="640" w:hanging="640"/>
        <w:rPr>
          <w:noProof/>
        </w:rPr>
      </w:pPr>
      <w:r w:rsidRPr="00174950">
        <w:rPr>
          <w:noProof/>
        </w:rPr>
        <w:t>[82]</w:t>
      </w:r>
      <w:r w:rsidRPr="00174950">
        <w:rPr>
          <w:noProof/>
        </w:rPr>
        <w:tab/>
        <w:t xml:space="preserve">K. Panklib, C. Prakasvudhisarn, and D. Khummongkol, “Electricity Consumption Forecasting in Thailand Using an Artificial Neural Network and Multiple Linear Regression,” </w:t>
      </w:r>
      <w:r w:rsidRPr="00174950">
        <w:rPr>
          <w:i/>
          <w:iCs/>
          <w:noProof/>
        </w:rPr>
        <w:t>Energy Sources, Part B Econ. Plan. Policy</w:t>
      </w:r>
      <w:r w:rsidRPr="00174950">
        <w:rPr>
          <w:noProof/>
        </w:rPr>
        <w:t>, 2015, doi: 10.1080/15567249.2011.559520.</w:t>
      </w:r>
    </w:p>
    <w:p w14:paraId="2B95965E" w14:textId="77777777" w:rsidR="00174950" w:rsidRPr="00174950" w:rsidRDefault="00174950" w:rsidP="00174950">
      <w:pPr>
        <w:widowControl w:val="0"/>
        <w:autoSpaceDE w:val="0"/>
        <w:autoSpaceDN w:val="0"/>
        <w:adjustRightInd w:val="0"/>
        <w:ind w:left="640" w:hanging="640"/>
        <w:rPr>
          <w:noProof/>
        </w:rPr>
      </w:pPr>
      <w:r w:rsidRPr="00174950">
        <w:rPr>
          <w:noProof/>
        </w:rPr>
        <w:t>[83]</w:t>
      </w:r>
      <w:r w:rsidRPr="00174950">
        <w:rPr>
          <w:noProof/>
        </w:rPr>
        <w:tab/>
        <w:t>X. Sun, Z. Ouyang, and D. Yue, “Short-term load forecasting based on multivariate linear regression,” 2017, doi: 10.1109/EI2.2017.8245401.</w:t>
      </w:r>
    </w:p>
    <w:p w14:paraId="24B65197" w14:textId="77777777" w:rsidR="00174950" w:rsidRPr="00174950" w:rsidRDefault="00174950" w:rsidP="00174950">
      <w:pPr>
        <w:widowControl w:val="0"/>
        <w:autoSpaceDE w:val="0"/>
        <w:autoSpaceDN w:val="0"/>
        <w:adjustRightInd w:val="0"/>
        <w:ind w:left="640" w:hanging="640"/>
        <w:rPr>
          <w:noProof/>
        </w:rPr>
      </w:pPr>
      <w:r w:rsidRPr="00174950">
        <w:rPr>
          <w:noProof/>
        </w:rPr>
        <w:t>[84]</w:t>
      </w:r>
      <w:r w:rsidRPr="00174950">
        <w:rPr>
          <w:noProof/>
        </w:rPr>
        <w:tab/>
        <w:t xml:space="preserve">R. Weron, </w:t>
      </w:r>
      <w:r w:rsidRPr="00174950">
        <w:rPr>
          <w:i/>
          <w:iCs/>
          <w:noProof/>
        </w:rPr>
        <w:t>Modeling and forecasting electricity loads and prices: A statistical approach</w:t>
      </w:r>
      <w:r w:rsidRPr="00174950">
        <w:rPr>
          <w:noProof/>
        </w:rPr>
        <w:t>. wiley, 2006.</w:t>
      </w:r>
    </w:p>
    <w:p w14:paraId="0164E59A" w14:textId="77777777" w:rsidR="00174950" w:rsidRPr="00174950" w:rsidRDefault="00174950" w:rsidP="00174950">
      <w:pPr>
        <w:widowControl w:val="0"/>
        <w:autoSpaceDE w:val="0"/>
        <w:autoSpaceDN w:val="0"/>
        <w:adjustRightInd w:val="0"/>
        <w:ind w:left="640" w:hanging="640"/>
        <w:rPr>
          <w:noProof/>
        </w:rPr>
      </w:pPr>
      <w:r w:rsidRPr="00174950">
        <w:rPr>
          <w:noProof/>
        </w:rPr>
        <w:t>[85]</w:t>
      </w:r>
      <w:r w:rsidRPr="00174950">
        <w:rPr>
          <w:noProof/>
        </w:rPr>
        <w:tab/>
        <w:t>N. Amral, C. S. Özveren, and D. King, “Short term load forecasting using multiple linear regression,” 2007, doi: 10.1109/UPEC.2007.4469121.</w:t>
      </w:r>
    </w:p>
    <w:p w14:paraId="16C8ECF6" w14:textId="77777777" w:rsidR="00174950" w:rsidRPr="00174950" w:rsidRDefault="00174950" w:rsidP="00174950">
      <w:pPr>
        <w:widowControl w:val="0"/>
        <w:autoSpaceDE w:val="0"/>
        <w:autoSpaceDN w:val="0"/>
        <w:adjustRightInd w:val="0"/>
        <w:ind w:left="640" w:hanging="640"/>
        <w:rPr>
          <w:noProof/>
        </w:rPr>
      </w:pPr>
      <w:r w:rsidRPr="00174950">
        <w:rPr>
          <w:noProof/>
        </w:rPr>
        <w:t>[86]</w:t>
      </w:r>
      <w:r w:rsidRPr="00174950">
        <w:rPr>
          <w:noProof/>
        </w:rPr>
        <w:tab/>
        <w:t>T. Hong, “Short Term Electric Load Forecasting,” North Carolina State University, 2010.</w:t>
      </w:r>
    </w:p>
    <w:p w14:paraId="35374CB2"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[87]</w:t>
      </w:r>
      <w:r w:rsidRPr="00174950">
        <w:rPr>
          <w:noProof/>
        </w:rPr>
        <w:tab/>
        <w:t xml:space="preserve">A. D. Papalexopoulos and T. C. Hesterberg, “A regression-based approach to short-term system load forecasting,” </w:t>
      </w:r>
      <w:r w:rsidRPr="00174950">
        <w:rPr>
          <w:i/>
          <w:iCs/>
          <w:noProof/>
        </w:rPr>
        <w:t>IEEE Trans. Power Syst.</w:t>
      </w:r>
      <w:r w:rsidRPr="00174950">
        <w:rPr>
          <w:noProof/>
        </w:rPr>
        <w:t>, 1990, doi: 10.1109/59.99410.</w:t>
      </w:r>
    </w:p>
    <w:p w14:paraId="258617E7" w14:textId="77777777" w:rsidR="00174950" w:rsidRPr="00174950" w:rsidRDefault="00174950" w:rsidP="00174950">
      <w:pPr>
        <w:widowControl w:val="0"/>
        <w:autoSpaceDE w:val="0"/>
        <w:autoSpaceDN w:val="0"/>
        <w:adjustRightInd w:val="0"/>
        <w:ind w:left="640" w:hanging="640"/>
        <w:rPr>
          <w:noProof/>
        </w:rPr>
      </w:pPr>
      <w:r w:rsidRPr="00174950">
        <w:rPr>
          <w:noProof/>
        </w:rPr>
        <w:t>[88]</w:t>
      </w:r>
      <w:r w:rsidRPr="00174950">
        <w:rPr>
          <w:noProof/>
        </w:rPr>
        <w:tab/>
        <w:t xml:space="preserve">M. Cai, M. Pipattanasomporn, and S. Rahman, “Day-ahead building-level load forecasts using deep learning vs. traditional time-series techniques,” </w:t>
      </w:r>
      <w:r w:rsidRPr="00174950">
        <w:rPr>
          <w:i/>
          <w:iCs/>
          <w:noProof/>
        </w:rPr>
        <w:t>Appl. Energy</w:t>
      </w:r>
      <w:r w:rsidRPr="00174950">
        <w:rPr>
          <w:noProof/>
        </w:rPr>
        <w:t>, 2019, doi: 10.1016/j.apenergy.2018.12.042.</w:t>
      </w:r>
    </w:p>
    <w:p w14:paraId="244FC2D6" w14:textId="77777777" w:rsidR="00174950" w:rsidRPr="00174950" w:rsidRDefault="00174950" w:rsidP="00174950">
      <w:pPr>
        <w:widowControl w:val="0"/>
        <w:autoSpaceDE w:val="0"/>
        <w:autoSpaceDN w:val="0"/>
        <w:adjustRightInd w:val="0"/>
        <w:ind w:left="640" w:hanging="640"/>
        <w:rPr>
          <w:noProof/>
        </w:rPr>
      </w:pPr>
      <w:r w:rsidRPr="00174950">
        <w:rPr>
          <w:noProof/>
        </w:rPr>
        <w:t>[89]</w:t>
      </w:r>
      <w:r w:rsidRPr="00174950">
        <w:rPr>
          <w:noProof/>
        </w:rPr>
        <w:tab/>
        <w:t xml:space="preserve">E. Stellwagen and L. Tashman, “ARIMA : The Models of Box and Jenkins,” </w:t>
      </w:r>
      <w:r w:rsidRPr="00174950">
        <w:rPr>
          <w:i/>
          <w:iCs/>
          <w:noProof/>
        </w:rPr>
        <w:t>Foresight Int. J. Appl. Forecast.</w:t>
      </w:r>
      <w:r w:rsidRPr="00174950">
        <w:rPr>
          <w:noProof/>
        </w:rPr>
        <w:t>, 2013.</w:t>
      </w:r>
    </w:p>
    <w:p w14:paraId="22F259A2" w14:textId="77777777" w:rsidR="00174950" w:rsidRPr="00174950" w:rsidRDefault="00174950" w:rsidP="00174950">
      <w:pPr>
        <w:widowControl w:val="0"/>
        <w:autoSpaceDE w:val="0"/>
        <w:autoSpaceDN w:val="0"/>
        <w:adjustRightInd w:val="0"/>
        <w:ind w:left="640" w:hanging="640"/>
        <w:rPr>
          <w:noProof/>
        </w:rPr>
      </w:pPr>
      <w:r w:rsidRPr="00174950">
        <w:rPr>
          <w:noProof/>
        </w:rPr>
        <w:t>[90]</w:t>
      </w:r>
      <w:r w:rsidRPr="00174950">
        <w:rPr>
          <w:noProof/>
        </w:rPr>
        <w:tab/>
        <w:t xml:space="preserve">K. Goswami, A. Ganguly, and A. K. Sil, “Day ahead forecasting and peak load management using multivariate auto regression technique,” </w:t>
      </w:r>
      <w:r w:rsidRPr="00174950">
        <w:rPr>
          <w:i/>
          <w:iCs/>
          <w:noProof/>
        </w:rPr>
        <w:t>Proc. 2018 IEEE Appl. Signal Process. Conf. ASPCON 2018</w:t>
      </w:r>
      <w:r w:rsidRPr="00174950">
        <w:rPr>
          <w:noProof/>
        </w:rPr>
        <w:t>, no. 1, pp. 279–282, 2018, doi: 10.1109/ASPCON.2018.8748661.</w:t>
      </w:r>
    </w:p>
    <w:p w14:paraId="46655B6E" w14:textId="77777777" w:rsidR="00174950" w:rsidRPr="00174950" w:rsidRDefault="00174950" w:rsidP="00174950">
      <w:pPr>
        <w:widowControl w:val="0"/>
        <w:autoSpaceDE w:val="0"/>
        <w:autoSpaceDN w:val="0"/>
        <w:adjustRightInd w:val="0"/>
        <w:ind w:left="640" w:hanging="640"/>
        <w:rPr>
          <w:noProof/>
        </w:rPr>
      </w:pPr>
      <w:r w:rsidRPr="00174950">
        <w:rPr>
          <w:noProof/>
        </w:rPr>
        <w:t>[91]</w:t>
      </w:r>
      <w:r w:rsidRPr="00174950">
        <w:rPr>
          <w:noProof/>
        </w:rPr>
        <w:tab/>
        <w:t xml:space="preserve">G. N. Shilpa and G. S. Sheshadri, “ARIMAX Model for Short-Term Electrical Load Forecasting,” </w:t>
      </w:r>
      <w:r w:rsidRPr="00174950">
        <w:rPr>
          <w:i/>
          <w:iCs/>
          <w:noProof/>
        </w:rPr>
        <w:t>Int. J. Recent Technol. Eng.</w:t>
      </w:r>
      <w:r w:rsidRPr="00174950">
        <w:rPr>
          <w:noProof/>
        </w:rPr>
        <w:t>, 2019, doi: 10.35940/ijrte.d7950.118419.</w:t>
      </w:r>
    </w:p>
    <w:p w14:paraId="3971564D" w14:textId="77777777" w:rsidR="00174950" w:rsidRPr="00174950" w:rsidRDefault="00174950" w:rsidP="00174950">
      <w:pPr>
        <w:widowControl w:val="0"/>
        <w:autoSpaceDE w:val="0"/>
        <w:autoSpaceDN w:val="0"/>
        <w:adjustRightInd w:val="0"/>
        <w:ind w:left="640" w:hanging="640"/>
        <w:rPr>
          <w:noProof/>
        </w:rPr>
      </w:pPr>
      <w:r w:rsidRPr="00174950">
        <w:rPr>
          <w:noProof/>
        </w:rPr>
        <w:t>[92]</w:t>
      </w:r>
      <w:r w:rsidRPr="00174950">
        <w:rPr>
          <w:noProof/>
        </w:rPr>
        <w:tab/>
        <w:t xml:space="preserve">H. Cui and X. Peng, “Short-Term City Electric Load Forecasting with Considering Temperature Effects: An Improved ARIMAX Model,” </w:t>
      </w:r>
      <w:r w:rsidRPr="00174950">
        <w:rPr>
          <w:i/>
          <w:iCs/>
          <w:noProof/>
        </w:rPr>
        <w:t>Math. Probl. Eng.</w:t>
      </w:r>
      <w:r w:rsidRPr="00174950">
        <w:rPr>
          <w:noProof/>
        </w:rPr>
        <w:t>, 2015, doi: 10.1155/2015/589374.</w:t>
      </w:r>
    </w:p>
    <w:p w14:paraId="4C08A722" w14:textId="77777777" w:rsidR="00174950" w:rsidRPr="00174950" w:rsidRDefault="00174950" w:rsidP="00174950">
      <w:pPr>
        <w:widowControl w:val="0"/>
        <w:autoSpaceDE w:val="0"/>
        <w:autoSpaceDN w:val="0"/>
        <w:adjustRightInd w:val="0"/>
        <w:ind w:left="640" w:hanging="640"/>
        <w:rPr>
          <w:noProof/>
        </w:rPr>
      </w:pPr>
      <w:r w:rsidRPr="00174950">
        <w:rPr>
          <w:noProof/>
        </w:rPr>
        <w:t>[93]</w:t>
      </w:r>
      <w:r w:rsidRPr="00174950">
        <w:rPr>
          <w:noProof/>
        </w:rPr>
        <w:tab/>
        <w:t>A. Shadkam, “Using SARIMAX to forecast electricity demand and consumption in university buildings,” The University of British Columbia, 2020.</w:t>
      </w:r>
    </w:p>
    <w:p w14:paraId="0300910E" w14:textId="77777777" w:rsidR="00174950" w:rsidRPr="00174950" w:rsidRDefault="00174950" w:rsidP="00174950">
      <w:pPr>
        <w:widowControl w:val="0"/>
        <w:autoSpaceDE w:val="0"/>
        <w:autoSpaceDN w:val="0"/>
        <w:adjustRightInd w:val="0"/>
        <w:ind w:left="640" w:hanging="640"/>
        <w:rPr>
          <w:noProof/>
        </w:rPr>
      </w:pPr>
      <w:r w:rsidRPr="00174950">
        <w:rPr>
          <w:noProof/>
        </w:rPr>
        <w:t>[94]</w:t>
      </w:r>
      <w:r w:rsidRPr="00174950">
        <w:rPr>
          <w:noProof/>
        </w:rPr>
        <w:tab/>
        <w:t>I. Fernández, C. E. Borges, and Y. K. Penya, “Efficient building load forecasting,” 2011, doi: 10.1109/ETFA.2011.6059103.</w:t>
      </w:r>
    </w:p>
    <w:p w14:paraId="47C9876C" w14:textId="77777777" w:rsidR="00174950" w:rsidRPr="00174950" w:rsidRDefault="00174950" w:rsidP="00174950">
      <w:pPr>
        <w:widowControl w:val="0"/>
        <w:autoSpaceDE w:val="0"/>
        <w:autoSpaceDN w:val="0"/>
        <w:adjustRightInd w:val="0"/>
        <w:ind w:left="640" w:hanging="640"/>
        <w:rPr>
          <w:noProof/>
        </w:rPr>
      </w:pPr>
      <w:r w:rsidRPr="00174950">
        <w:rPr>
          <w:noProof/>
        </w:rPr>
        <w:t>[95]</w:t>
      </w:r>
      <w:r w:rsidRPr="00174950">
        <w:rPr>
          <w:noProof/>
        </w:rPr>
        <w:tab/>
        <w:t xml:space="preserve">R. Bonetto and M. Rossi, “Parallel multi-step ahead power demand forecasting through NAR neural networks,” </w:t>
      </w:r>
      <w:r w:rsidRPr="00174950">
        <w:rPr>
          <w:i/>
          <w:iCs/>
          <w:noProof/>
        </w:rPr>
        <w:t xml:space="preserve">2016 IEEE Int. Conf. Smart Grid Commun. </w:t>
      </w:r>
      <w:r w:rsidRPr="00174950">
        <w:rPr>
          <w:i/>
          <w:iCs/>
          <w:noProof/>
        </w:rPr>
        <w:lastRenderedPageBreak/>
        <w:t>SmartGridComm 2016</w:t>
      </w:r>
      <w:r w:rsidRPr="00174950">
        <w:rPr>
          <w:noProof/>
        </w:rPr>
        <w:t>, pp. 314–319, Dec. 2016, doi: 10.1109/SmartGridComm.2016.7778780.</w:t>
      </w:r>
    </w:p>
    <w:p w14:paraId="195D2310" w14:textId="77777777" w:rsidR="00174950" w:rsidRPr="00174950" w:rsidRDefault="00174950" w:rsidP="00174950">
      <w:pPr>
        <w:widowControl w:val="0"/>
        <w:autoSpaceDE w:val="0"/>
        <w:autoSpaceDN w:val="0"/>
        <w:adjustRightInd w:val="0"/>
        <w:ind w:left="640" w:hanging="640"/>
        <w:rPr>
          <w:noProof/>
        </w:rPr>
      </w:pPr>
      <w:r w:rsidRPr="00174950">
        <w:rPr>
          <w:noProof/>
        </w:rPr>
        <w:t>[96]</w:t>
      </w:r>
      <w:r w:rsidRPr="00174950">
        <w:rPr>
          <w:noProof/>
        </w:rPr>
        <w:tab/>
        <w:t xml:space="preserve">M. Cools, E. Moons, and G. Wets, “Investigating the Variability in Daily Traffic Counts through use of ARIMAX and SARIMAX Models: Assessing the Effect of Holidays on Two Site Locations,” </w:t>
      </w:r>
      <w:r w:rsidRPr="00174950">
        <w:rPr>
          <w:i/>
          <w:iCs/>
          <w:noProof/>
        </w:rPr>
        <w:t>https://doi.org/10.3141/2136-07</w:t>
      </w:r>
      <w:r w:rsidRPr="00174950">
        <w:rPr>
          <w:noProof/>
        </w:rPr>
        <w:t>, 2009.</w:t>
      </w:r>
    </w:p>
    <w:p w14:paraId="2516EBB7" w14:textId="77777777" w:rsidR="00174950" w:rsidRPr="00174950" w:rsidRDefault="00174950" w:rsidP="00174950">
      <w:pPr>
        <w:widowControl w:val="0"/>
        <w:autoSpaceDE w:val="0"/>
        <w:autoSpaceDN w:val="0"/>
        <w:adjustRightInd w:val="0"/>
        <w:ind w:left="640" w:hanging="640"/>
        <w:rPr>
          <w:noProof/>
        </w:rPr>
      </w:pPr>
      <w:r w:rsidRPr="00174950">
        <w:rPr>
          <w:noProof/>
        </w:rPr>
        <w:t>[97]</w:t>
      </w:r>
      <w:r w:rsidRPr="00174950">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174950">
        <w:rPr>
          <w:i/>
          <w:iCs/>
          <w:noProof/>
        </w:rPr>
        <w:t>Energies</w:t>
      </w:r>
      <w:r w:rsidRPr="00174950">
        <w:rPr>
          <w:noProof/>
        </w:rPr>
        <w:t>, 2016, doi: 10.3390/en9080635.</w:t>
      </w:r>
    </w:p>
    <w:p w14:paraId="7B5D8938" w14:textId="77777777" w:rsidR="00174950" w:rsidRPr="00174950" w:rsidRDefault="00174950" w:rsidP="00174950">
      <w:pPr>
        <w:widowControl w:val="0"/>
        <w:autoSpaceDE w:val="0"/>
        <w:autoSpaceDN w:val="0"/>
        <w:adjustRightInd w:val="0"/>
        <w:ind w:left="640" w:hanging="640"/>
        <w:rPr>
          <w:noProof/>
        </w:rPr>
      </w:pPr>
      <w:r w:rsidRPr="00174950">
        <w:rPr>
          <w:noProof/>
        </w:rPr>
        <w:t>[98]</w:t>
      </w:r>
      <w:r w:rsidRPr="00174950">
        <w:rPr>
          <w:noProof/>
        </w:rPr>
        <w:tab/>
        <w:t xml:space="preserve">M. De Felice, A. Alessandri, and P. M. Ruti, “Electricity demand forecasting over Italy: Potential benefits using numerical weather prediction models,” </w:t>
      </w:r>
      <w:r w:rsidRPr="00174950">
        <w:rPr>
          <w:i/>
          <w:iCs/>
          <w:noProof/>
        </w:rPr>
        <w:t>Electr. Power Syst. Res.</w:t>
      </w:r>
      <w:r w:rsidRPr="00174950">
        <w:rPr>
          <w:noProof/>
        </w:rPr>
        <w:t>, 2013, doi: 10.1016/j.epsr.2013.06.004.</w:t>
      </w:r>
    </w:p>
    <w:p w14:paraId="4E661CF5" w14:textId="77777777" w:rsidR="00174950" w:rsidRPr="00174950" w:rsidRDefault="00174950" w:rsidP="00174950">
      <w:pPr>
        <w:widowControl w:val="0"/>
        <w:autoSpaceDE w:val="0"/>
        <w:autoSpaceDN w:val="0"/>
        <w:adjustRightInd w:val="0"/>
        <w:ind w:left="640" w:hanging="640"/>
        <w:rPr>
          <w:noProof/>
        </w:rPr>
      </w:pPr>
      <w:r w:rsidRPr="00174950">
        <w:rPr>
          <w:noProof/>
        </w:rPr>
        <w:t>[99]</w:t>
      </w:r>
      <w:r w:rsidRPr="00174950">
        <w:rPr>
          <w:noProof/>
        </w:rPr>
        <w:tab/>
        <w:t xml:space="preserve">A. Khotanzad, R. C. Hwang, A. Abaye, and D. Maratukulam, “An Adaptive Modular Artificial Neural Network Hourly Load Forecaster and its Implementation at Electric Utilities,” </w:t>
      </w:r>
      <w:r w:rsidRPr="00174950">
        <w:rPr>
          <w:i/>
          <w:iCs/>
          <w:noProof/>
        </w:rPr>
        <w:t>IEEE Trans. Power Syst.</w:t>
      </w:r>
      <w:r w:rsidRPr="00174950">
        <w:rPr>
          <w:noProof/>
        </w:rPr>
        <w:t>, 1995, doi: 10.1109/59.466468.</w:t>
      </w:r>
    </w:p>
    <w:p w14:paraId="3E71C755" w14:textId="77777777" w:rsidR="00174950" w:rsidRPr="00174950" w:rsidRDefault="00174950" w:rsidP="00174950">
      <w:pPr>
        <w:widowControl w:val="0"/>
        <w:autoSpaceDE w:val="0"/>
        <w:autoSpaceDN w:val="0"/>
        <w:adjustRightInd w:val="0"/>
        <w:ind w:left="640" w:hanging="640"/>
        <w:rPr>
          <w:noProof/>
        </w:rPr>
      </w:pPr>
      <w:r w:rsidRPr="00174950">
        <w:rPr>
          <w:noProof/>
        </w:rPr>
        <w:t>[100]</w:t>
      </w:r>
      <w:r w:rsidRPr="00174950">
        <w:rPr>
          <w:noProof/>
        </w:rPr>
        <w:tab/>
        <w:t xml:space="preserve">A. Khotanzad, R. Afkhami-Rohani, T. L. Lu, A. Abaye, M. Davis, and D. J. Maratukulam, “ANNSTLF - A neural-network-based electric load forecasting system,” </w:t>
      </w:r>
      <w:r w:rsidRPr="00174950">
        <w:rPr>
          <w:i/>
          <w:iCs/>
          <w:noProof/>
        </w:rPr>
        <w:t>IEEE Trans. Neural Networks</w:t>
      </w:r>
      <w:r w:rsidRPr="00174950">
        <w:rPr>
          <w:noProof/>
        </w:rPr>
        <w:t>, 1997, doi: 10.1109/72.595881.</w:t>
      </w:r>
    </w:p>
    <w:p w14:paraId="2DF8EA09" w14:textId="77777777" w:rsidR="00174950" w:rsidRPr="00174950" w:rsidRDefault="00174950" w:rsidP="00174950">
      <w:pPr>
        <w:widowControl w:val="0"/>
        <w:autoSpaceDE w:val="0"/>
        <w:autoSpaceDN w:val="0"/>
        <w:adjustRightInd w:val="0"/>
        <w:ind w:left="640" w:hanging="640"/>
        <w:rPr>
          <w:noProof/>
        </w:rPr>
      </w:pPr>
      <w:r w:rsidRPr="00174950">
        <w:rPr>
          <w:noProof/>
        </w:rPr>
        <w:t>[101]</w:t>
      </w:r>
      <w:r w:rsidRPr="00174950">
        <w:rPr>
          <w:noProof/>
        </w:rPr>
        <w:tab/>
        <w:t>“Recursive least squares filter - Wikipedia.” https://en.wikipedia.org/wiki/Recursive_least_squares_filter (accessed Oct. 08, 2021).</w:t>
      </w:r>
    </w:p>
    <w:p w14:paraId="41373329" w14:textId="77777777" w:rsidR="00174950" w:rsidRPr="00174950" w:rsidRDefault="00174950" w:rsidP="00174950">
      <w:pPr>
        <w:widowControl w:val="0"/>
        <w:autoSpaceDE w:val="0"/>
        <w:autoSpaceDN w:val="0"/>
        <w:adjustRightInd w:val="0"/>
        <w:ind w:left="640" w:hanging="640"/>
        <w:rPr>
          <w:noProof/>
        </w:rPr>
      </w:pPr>
      <w:r w:rsidRPr="00174950">
        <w:rPr>
          <w:noProof/>
        </w:rPr>
        <w:t>[102]</w:t>
      </w:r>
      <w:r w:rsidRPr="00174950">
        <w:rPr>
          <w:noProof/>
        </w:rPr>
        <w:tab/>
        <w:t xml:space="preserve">W. S. McCulloch and W. Pitts, “A logical calculus of the ideas immanent in nervous </w:t>
      </w:r>
      <w:r w:rsidRPr="00174950">
        <w:rPr>
          <w:noProof/>
        </w:rPr>
        <w:lastRenderedPageBreak/>
        <w:t xml:space="preserve">activity,” </w:t>
      </w:r>
      <w:r w:rsidRPr="00174950">
        <w:rPr>
          <w:i/>
          <w:iCs/>
          <w:noProof/>
        </w:rPr>
        <w:t>Bull. Math. Biophys.</w:t>
      </w:r>
      <w:r w:rsidRPr="00174950">
        <w:rPr>
          <w:noProof/>
        </w:rPr>
        <w:t>, 1943, doi: 10.1007/BF02478259.</w:t>
      </w:r>
    </w:p>
    <w:p w14:paraId="7DB28834" w14:textId="77777777" w:rsidR="00174950" w:rsidRPr="00174950" w:rsidRDefault="00174950" w:rsidP="00174950">
      <w:pPr>
        <w:widowControl w:val="0"/>
        <w:autoSpaceDE w:val="0"/>
        <w:autoSpaceDN w:val="0"/>
        <w:adjustRightInd w:val="0"/>
        <w:ind w:left="640" w:hanging="640"/>
        <w:rPr>
          <w:noProof/>
        </w:rPr>
      </w:pPr>
      <w:r w:rsidRPr="00174950">
        <w:rPr>
          <w:noProof/>
        </w:rPr>
        <w:t>[103]</w:t>
      </w:r>
      <w:r w:rsidRPr="00174950">
        <w:rPr>
          <w:noProof/>
        </w:rPr>
        <w:tab/>
        <w:t xml:space="preserve">D. O. Hebb, “The first stage of perception: growth of the assembly,” </w:t>
      </w:r>
      <w:r w:rsidRPr="00174950">
        <w:rPr>
          <w:i/>
          <w:iCs/>
          <w:noProof/>
        </w:rPr>
        <w:t>Organ. Behav.</w:t>
      </w:r>
      <w:r w:rsidRPr="00174950">
        <w:rPr>
          <w:noProof/>
        </w:rPr>
        <w:t>, 1949, doi: 10.1016/0301-0082(84)90021-2.</w:t>
      </w:r>
    </w:p>
    <w:p w14:paraId="45202AB3" w14:textId="77777777" w:rsidR="00174950" w:rsidRPr="00174950" w:rsidRDefault="00174950" w:rsidP="00174950">
      <w:pPr>
        <w:widowControl w:val="0"/>
        <w:autoSpaceDE w:val="0"/>
        <w:autoSpaceDN w:val="0"/>
        <w:adjustRightInd w:val="0"/>
        <w:ind w:left="640" w:hanging="640"/>
        <w:rPr>
          <w:noProof/>
        </w:rPr>
      </w:pPr>
      <w:r w:rsidRPr="00174950">
        <w:rPr>
          <w:noProof/>
        </w:rPr>
        <w:t>[104]</w:t>
      </w:r>
      <w:r w:rsidRPr="00174950">
        <w:rPr>
          <w:noProof/>
        </w:rPr>
        <w:tab/>
        <w:t xml:space="preserve">F. Rosenblatt, “The perceptron: A probabilistic model for information storage and organization in the brain,” </w:t>
      </w:r>
      <w:r w:rsidRPr="00174950">
        <w:rPr>
          <w:i/>
          <w:iCs/>
          <w:noProof/>
        </w:rPr>
        <w:t>Psychol. Rev.</w:t>
      </w:r>
      <w:r w:rsidRPr="00174950">
        <w:rPr>
          <w:noProof/>
        </w:rPr>
        <w:t>, 1958, doi: 10.1037/h0042519.</w:t>
      </w:r>
    </w:p>
    <w:p w14:paraId="7E12FFF2" w14:textId="77777777" w:rsidR="00174950" w:rsidRPr="00174950" w:rsidRDefault="00174950" w:rsidP="00174950">
      <w:pPr>
        <w:widowControl w:val="0"/>
        <w:autoSpaceDE w:val="0"/>
        <w:autoSpaceDN w:val="0"/>
        <w:adjustRightInd w:val="0"/>
        <w:ind w:left="640" w:hanging="640"/>
        <w:rPr>
          <w:noProof/>
        </w:rPr>
      </w:pPr>
      <w:r w:rsidRPr="00174950">
        <w:rPr>
          <w:noProof/>
        </w:rPr>
        <w:t>[105]</w:t>
      </w:r>
      <w:r w:rsidRPr="00174950">
        <w:rPr>
          <w:noProof/>
        </w:rPr>
        <w:tab/>
        <w:t xml:space="preserve">D. E. Rumelhart, G. E. Hinton, and R. J. Williams, “Learning representations by back-propagating errors,” </w:t>
      </w:r>
      <w:r w:rsidRPr="00174950">
        <w:rPr>
          <w:i/>
          <w:iCs/>
          <w:noProof/>
        </w:rPr>
        <w:t>Nature</w:t>
      </w:r>
      <w:r w:rsidRPr="00174950">
        <w:rPr>
          <w:noProof/>
        </w:rPr>
        <w:t>, 1986, doi: 10.1038/323533a0.</w:t>
      </w:r>
    </w:p>
    <w:p w14:paraId="39F1EED6" w14:textId="77777777" w:rsidR="00174950" w:rsidRPr="00174950" w:rsidRDefault="00174950" w:rsidP="00174950">
      <w:pPr>
        <w:widowControl w:val="0"/>
        <w:autoSpaceDE w:val="0"/>
        <w:autoSpaceDN w:val="0"/>
        <w:adjustRightInd w:val="0"/>
        <w:ind w:left="640" w:hanging="640"/>
        <w:rPr>
          <w:noProof/>
        </w:rPr>
      </w:pPr>
      <w:r w:rsidRPr="00174950">
        <w:rPr>
          <w:noProof/>
        </w:rPr>
        <w:t>[106]</w:t>
      </w:r>
      <w:r w:rsidRPr="00174950">
        <w:rPr>
          <w:noProof/>
        </w:rPr>
        <w:tab/>
        <w:t xml:space="preserve">X. H. Le, H. V. Ho, G. Lee, and S. Jung, “Application of Long Short-Term Memory (LSTM) neural network for flood forecasting,” </w:t>
      </w:r>
      <w:r w:rsidRPr="00174950">
        <w:rPr>
          <w:i/>
          <w:iCs/>
          <w:noProof/>
        </w:rPr>
        <w:t>Water (Switzerland)</w:t>
      </w:r>
      <w:r w:rsidRPr="00174950">
        <w:rPr>
          <w:noProof/>
        </w:rPr>
        <w:t>, 2019, doi: 10.3390/w11071387.</w:t>
      </w:r>
    </w:p>
    <w:p w14:paraId="11644E67" w14:textId="77777777" w:rsidR="00174950" w:rsidRPr="00174950" w:rsidRDefault="00174950" w:rsidP="00174950">
      <w:pPr>
        <w:widowControl w:val="0"/>
        <w:autoSpaceDE w:val="0"/>
        <w:autoSpaceDN w:val="0"/>
        <w:adjustRightInd w:val="0"/>
        <w:ind w:left="640" w:hanging="640"/>
        <w:rPr>
          <w:noProof/>
        </w:rPr>
      </w:pPr>
      <w:r w:rsidRPr="00174950">
        <w:rPr>
          <w:noProof/>
        </w:rPr>
        <w:t>[107]</w:t>
      </w:r>
      <w:r w:rsidRPr="00174950">
        <w:rPr>
          <w:noProof/>
        </w:rPr>
        <w:tab/>
        <w:t xml:space="preserve">M. Munem, T. M. Rubaith Bashar, M. H. Roni, M. Shahriar, T. B. Shawkat, and H. Rahaman, “Electric power load forecasting based on multivariate LSTM neural network using bayesian optimization,” </w:t>
      </w:r>
      <w:r w:rsidRPr="00174950">
        <w:rPr>
          <w:i/>
          <w:iCs/>
          <w:noProof/>
        </w:rPr>
        <w:t>2020 IEEE Electr. Power Energy Conf. EPEC 2020</w:t>
      </w:r>
      <w:r w:rsidRPr="00174950">
        <w:rPr>
          <w:noProof/>
        </w:rPr>
        <w:t>, vol. 3, 2020, doi: 10.1109/EPEC48502.2020.9320123.</w:t>
      </w:r>
    </w:p>
    <w:p w14:paraId="502083E8" w14:textId="77777777" w:rsidR="00174950" w:rsidRPr="00174950" w:rsidRDefault="00174950" w:rsidP="00174950">
      <w:pPr>
        <w:widowControl w:val="0"/>
        <w:autoSpaceDE w:val="0"/>
        <w:autoSpaceDN w:val="0"/>
        <w:adjustRightInd w:val="0"/>
        <w:ind w:left="640" w:hanging="640"/>
        <w:rPr>
          <w:noProof/>
        </w:rPr>
      </w:pPr>
      <w:r w:rsidRPr="00174950">
        <w:rPr>
          <w:noProof/>
        </w:rPr>
        <w:t>[108]</w:t>
      </w:r>
      <w:r w:rsidRPr="00174950">
        <w:rPr>
          <w:noProof/>
        </w:rPr>
        <w:tab/>
        <w:t xml:space="preserve">V. Dehalwar, A. Kalam, M. L. Kolhe, and A. Zayegh, “Electricity load forecasting for urban area using weather forecast information,” </w:t>
      </w:r>
      <w:r w:rsidRPr="00174950">
        <w:rPr>
          <w:i/>
          <w:iCs/>
          <w:noProof/>
        </w:rPr>
        <w:t>2016 IEEE Int. Conf. Power Renew. Energy, ICPRE 2016</w:t>
      </w:r>
      <w:r w:rsidRPr="00174950">
        <w:rPr>
          <w:noProof/>
        </w:rPr>
        <w:t>, pp. 355–359, 2017, doi: 10.1109/ICPRE.2016.7871231.</w:t>
      </w:r>
    </w:p>
    <w:p w14:paraId="0A7147DB" w14:textId="77777777" w:rsidR="00174950" w:rsidRPr="00174950" w:rsidRDefault="00174950" w:rsidP="00174950">
      <w:pPr>
        <w:widowControl w:val="0"/>
        <w:autoSpaceDE w:val="0"/>
        <w:autoSpaceDN w:val="0"/>
        <w:adjustRightInd w:val="0"/>
        <w:ind w:left="640" w:hanging="640"/>
        <w:rPr>
          <w:noProof/>
        </w:rPr>
      </w:pPr>
      <w:r w:rsidRPr="00174950">
        <w:rPr>
          <w:noProof/>
        </w:rPr>
        <w:t>[109]</w:t>
      </w:r>
      <w:r w:rsidRPr="00174950">
        <w:rPr>
          <w:noProof/>
        </w:rPr>
        <w:tab/>
        <w:t xml:space="preserve">A. Si. Walia, “Activation functions and it’s types-Which is better?,” </w:t>
      </w:r>
      <w:r w:rsidRPr="00174950">
        <w:rPr>
          <w:i/>
          <w:iCs/>
          <w:noProof/>
        </w:rPr>
        <w:t>Towards Data Science</w:t>
      </w:r>
      <w:r w:rsidRPr="00174950">
        <w:rPr>
          <w:noProof/>
        </w:rPr>
        <w:t>, 2017. .</w:t>
      </w:r>
    </w:p>
    <w:p w14:paraId="36DE579A" w14:textId="77777777" w:rsidR="00174950" w:rsidRPr="00174950" w:rsidRDefault="00174950" w:rsidP="00174950">
      <w:pPr>
        <w:widowControl w:val="0"/>
        <w:autoSpaceDE w:val="0"/>
        <w:autoSpaceDN w:val="0"/>
        <w:adjustRightInd w:val="0"/>
        <w:ind w:left="640" w:hanging="640"/>
        <w:rPr>
          <w:noProof/>
        </w:rPr>
      </w:pPr>
      <w:r w:rsidRPr="00174950">
        <w:rPr>
          <w:noProof/>
        </w:rPr>
        <w:t>[110]</w:t>
      </w:r>
      <w:r w:rsidRPr="00174950">
        <w:rPr>
          <w:noProof/>
        </w:rPr>
        <w:tab/>
        <w:t xml:space="preserve">A. Khotanzad, E. Zhou, and H. Elragal, “A neuro-fuzzy approach to short-term load forecasting in a price-sensitive environment,” </w:t>
      </w:r>
      <w:r w:rsidRPr="00174950">
        <w:rPr>
          <w:i/>
          <w:iCs/>
          <w:noProof/>
        </w:rPr>
        <w:t>IEEE Trans. Power Syst.</w:t>
      </w:r>
      <w:r w:rsidRPr="00174950">
        <w:rPr>
          <w:noProof/>
        </w:rPr>
        <w:t>, vol. 17, no. 4, pp. 1273–1282, Nov. 2002, doi: 10.1109/TPWRS.2002.804999.</w:t>
      </w:r>
    </w:p>
    <w:p w14:paraId="0AD38DE2"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[111]</w:t>
      </w:r>
      <w:r w:rsidRPr="00174950">
        <w:rPr>
          <w:noProof/>
        </w:rPr>
        <w:tab/>
        <w:t>P. R. J. Campbell and K. Adamson, “Methodologies for load forecasting,” 2006, doi: 10.1109/IS.2006.348523.</w:t>
      </w:r>
    </w:p>
    <w:p w14:paraId="70F6CFE5" w14:textId="77777777" w:rsidR="00174950" w:rsidRPr="00174950" w:rsidRDefault="00174950" w:rsidP="00174950">
      <w:pPr>
        <w:widowControl w:val="0"/>
        <w:autoSpaceDE w:val="0"/>
        <w:autoSpaceDN w:val="0"/>
        <w:adjustRightInd w:val="0"/>
        <w:ind w:left="640" w:hanging="640"/>
        <w:rPr>
          <w:noProof/>
        </w:rPr>
      </w:pPr>
      <w:r w:rsidRPr="00174950">
        <w:rPr>
          <w:noProof/>
        </w:rPr>
        <w:t>[112]</w:t>
      </w:r>
      <w:r w:rsidRPr="00174950">
        <w:rPr>
          <w:noProof/>
        </w:rPr>
        <w:tab/>
        <w:t xml:space="preserve">M. H. Beale, M. T. Hagan, and H. B. Demuth, </w:t>
      </w:r>
      <w:r w:rsidRPr="00174950">
        <w:rPr>
          <w:i/>
          <w:iCs/>
          <w:noProof/>
        </w:rPr>
        <w:t xml:space="preserve">Neural Network Toolbox </w:t>
      </w:r>
      <w:r w:rsidRPr="00174950">
        <w:rPr>
          <w:i/>
          <w:iCs/>
          <w:noProof/>
          <w:vertAlign w:val="superscript"/>
        </w:rPr>
        <w:t>TM</w:t>
      </w:r>
      <w:r w:rsidRPr="00174950">
        <w:rPr>
          <w:i/>
          <w:iCs/>
          <w:noProof/>
        </w:rPr>
        <w:t xml:space="preserve"> 7 User ’ s Guide</w:t>
      </w:r>
      <w:r w:rsidRPr="00174950">
        <w:rPr>
          <w:noProof/>
        </w:rPr>
        <w:t>. 2010.</w:t>
      </w:r>
    </w:p>
    <w:p w14:paraId="47927841" w14:textId="77777777" w:rsidR="00174950" w:rsidRPr="00174950" w:rsidRDefault="00174950" w:rsidP="00174950">
      <w:pPr>
        <w:widowControl w:val="0"/>
        <w:autoSpaceDE w:val="0"/>
        <w:autoSpaceDN w:val="0"/>
        <w:adjustRightInd w:val="0"/>
        <w:ind w:left="640" w:hanging="640"/>
        <w:rPr>
          <w:noProof/>
        </w:rPr>
      </w:pPr>
      <w:r w:rsidRPr="00174950">
        <w:rPr>
          <w:noProof/>
        </w:rPr>
        <w:t>[113]</w:t>
      </w:r>
      <w:r w:rsidRPr="00174950">
        <w:rPr>
          <w:noProof/>
        </w:rPr>
        <w:tab/>
        <w:t xml:space="preserve">B. F. Hobbs, “Analysis of the value for unit commitment of improved load forecasts,” </w:t>
      </w:r>
      <w:r w:rsidRPr="00174950">
        <w:rPr>
          <w:i/>
          <w:iCs/>
          <w:noProof/>
        </w:rPr>
        <w:t>IEEE Trans. Power Syst.</w:t>
      </w:r>
      <w:r w:rsidRPr="00174950">
        <w:rPr>
          <w:noProof/>
        </w:rPr>
        <w:t>, 1999, doi: 10.1109/59.801894.</w:t>
      </w:r>
    </w:p>
    <w:p w14:paraId="591C3D63" w14:textId="77777777" w:rsidR="00174950" w:rsidRPr="00174950" w:rsidRDefault="00174950" w:rsidP="00174950">
      <w:pPr>
        <w:widowControl w:val="0"/>
        <w:autoSpaceDE w:val="0"/>
        <w:autoSpaceDN w:val="0"/>
        <w:adjustRightInd w:val="0"/>
        <w:ind w:left="640" w:hanging="640"/>
        <w:rPr>
          <w:noProof/>
        </w:rPr>
      </w:pPr>
      <w:r w:rsidRPr="00174950">
        <w:rPr>
          <w:noProof/>
        </w:rPr>
        <w:t>[114]</w:t>
      </w:r>
      <w:r w:rsidRPr="00174950">
        <w:rPr>
          <w:noProof/>
        </w:rPr>
        <w:tab/>
        <w:t xml:space="preserve">Zhang, G., E. Patuwo, and M. Y. Hu, “Forecasting with Artificial neural networds,” </w:t>
      </w:r>
      <w:r w:rsidRPr="00174950">
        <w:rPr>
          <w:i/>
          <w:iCs/>
          <w:noProof/>
        </w:rPr>
        <w:t>Int. J. Forecast.</w:t>
      </w:r>
      <w:r w:rsidRPr="00174950">
        <w:rPr>
          <w:noProof/>
        </w:rPr>
        <w:t>, 1998.</w:t>
      </w:r>
    </w:p>
    <w:p w14:paraId="2B6BEEC2" w14:textId="77777777" w:rsidR="00174950" w:rsidRPr="00174950" w:rsidRDefault="00174950" w:rsidP="00174950">
      <w:pPr>
        <w:widowControl w:val="0"/>
        <w:autoSpaceDE w:val="0"/>
        <w:autoSpaceDN w:val="0"/>
        <w:adjustRightInd w:val="0"/>
        <w:ind w:left="640" w:hanging="640"/>
        <w:rPr>
          <w:noProof/>
        </w:rPr>
      </w:pPr>
      <w:r w:rsidRPr="00174950">
        <w:rPr>
          <w:noProof/>
        </w:rPr>
        <w:t>[115]</w:t>
      </w:r>
      <w:r w:rsidRPr="00174950">
        <w:rPr>
          <w:noProof/>
        </w:rPr>
        <w:tab/>
        <w:t xml:space="preserve">A. D. Papalexopoulos, S. Hao, and T. M. Peng, “An implementation of a neural network based load forecasting model for the EMS,” </w:t>
      </w:r>
      <w:r w:rsidRPr="00174950">
        <w:rPr>
          <w:i/>
          <w:iCs/>
          <w:noProof/>
        </w:rPr>
        <w:t>IEEE Trans. Power Syst.</w:t>
      </w:r>
      <w:r w:rsidRPr="00174950">
        <w:rPr>
          <w:noProof/>
        </w:rPr>
        <w:t>, 1994, doi: 10.1109/59.331456.</w:t>
      </w:r>
    </w:p>
    <w:p w14:paraId="66B3629D" w14:textId="77777777" w:rsidR="00174950" w:rsidRPr="00174950" w:rsidRDefault="00174950" w:rsidP="00174950">
      <w:pPr>
        <w:widowControl w:val="0"/>
        <w:autoSpaceDE w:val="0"/>
        <w:autoSpaceDN w:val="0"/>
        <w:adjustRightInd w:val="0"/>
        <w:ind w:left="640" w:hanging="640"/>
        <w:rPr>
          <w:noProof/>
        </w:rPr>
      </w:pPr>
      <w:r w:rsidRPr="00174950">
        <w:rPr>
          <w:noProof/>
        </w:rPr>
        <w:t>[116]</w:t>
      </w:r>
      <w:r w:rsidRPr="00174950">
        <w:rPr>
          <w:noProof/>
        </w:rPr>
        <w:tab/>
        <w:t xml:space="preserve">G. H. Yann LeCun, Yoshua Bengio, “Deep learning (2015), Y. LeCun, Y. Bengio and G. Hinton,” </w:t>
      </w:r>
      <w:r w:rsidRPr="00174950">
        <w:rPr>
          <w:i/>
          <w:iCs/>
          <w:noProof/>
        </w:rPr>
        <w:t>Nature</w:t>
      </w:r>
      <w:r w:rsidRPr="00174950">
        <w:rPr>
          <w:noProof/>
        </w:rPr>
        <w:t>, 2015.</w:t>
      </w:r>
    </w:p>
    <w:p w14:paraId="0ADB0E95" w14:textId="77777777" w:rsidR="00174950" w:rsidRPr="00174950" w:rsidRDefault="00174950" w:rsidP="00174950">
      <w:pPr>
        <w:widowControl w:val="0"/>
        <w:autoSpaceDE w:val="0"/>
        <w:autoSpaceDN w:val="0"/>
        <w:adjustRightInd w:val="0"/>
        <w:ind w:left="640" w:hanging="640"/>
        <w:rPr>
          <w:noProof/>
        </w:rPr>
      </w:pPr>
      <w:r w:rsidRPr="00174950">
        <w:rPr>
          <w:noProof/>
        </w:rPr>
        <w:t>[117]</w:t>
      </w:r>
      <w:r w:rsidRPr="00174950">
        <w:rPr>
          <w:noProof/>
        </w:rPr>
        <w:tab/>
        <w:t xml:space="preserve">G. E. Hinton, S. Osindero, and Y. W. Teh, “A fast learning algorithm for deep belief nets,” </w:t>
      </w:r>
      <w:r w:rsidRPr="00174950">
        <w:rPr>
          <w:i/>
          <w:iCs/>
          <w:noProof/>
        </w:rPr>
        <w:t>Neural Comput.</w:t>
      </w:r>
      <w:r w:rsidRPr="00174950">
        <w:rPr>
          <w:noProof/>
        </w:rPr>
        <w:t>, 2006, doi: 10.1162/neco.2006.18.7.1527.</w:t>
      </w:r>
    </w:p>
    <w:p w14:paraId="10CB330A" w14:textId="77777777" w:rsidR="00174950" w:rsidRPr="00174950" w:rsidRDefault="00174950" w:rsidP="00174950">
      <w:pPr>
        <w:widowControl w:val="0"/>
        <w:autoSpaceDE w:val="0"/>
        <w:autoSpaceDN w:val="0"/>
        <w:adjustRightInd w:val="0"/>
        <w:ind w:left="640" w:hanging="640"/>
        <w:rPr>
          <w:noProof/>
        </w:rPr>
      </w:pPr>
      <w:r w:rsidRPr="00174950">
        <w:rPr>
          <w:noProof/>
        </w:rPr>
        <w:t>[118]</w:t>
      </w:r>
      <w:r w:rsidRPr="00174950">
        <w:rPr>
          <w:noProof/>
        </w:rPr>
        <w:tab/>
        <w:t>S. Suresh, “An Analysis of Short-term Load Forecasting on Residential Buildings Using Deep Learning Models,” Virginia Polytechnic Institute and State University, Blacksburg, 2020.</w:t>
      </w:r>
    </w:p>
    <w:p w14:paraId="5E71AFFE" w14:textId="77777777" w:rsidR="00174950" w:rsidRPr="00174950" w:rsidRDefault="00174950" w:rsidP="00174950">
      <w:pPr>
        <w:widowControl w:val="0"/>
        <w:autoSpaceDE w:val="0"/>
        <w:autoSpaceDN w:val="0"/>
        <w:adjustRightInd w:val="0"/>
        <w:ind w:left="640" w:hanging="640"/>
        <w:rPr>
          <w:noProof/>
        </w:rPr>
      </w:pPr>
      <w:r w:rsidRPr="00174950">
        <w:rPr>
          <w:noProof/>
        </w:rPr>
        <w:t>[119]</w:t>
      </w:r>
      <w:r w:rsidRPr="00174950">
        <w:rPr>
          <w:noProof/>
        </w:rPr>
        <w:tab/>
        <w:t>Y. Bengio, P. Lamblin, D. Popovici, and H. Larochelle, “Greedy layer-wise training of deep networks,” 2007, doi: 10.7551/mitpress/7503.003.0024.</w:t>
      </w:r>
    </w:p>
    <w:p w14:paraId="4A79874D" w14:textId="77777777" w:rsidR="00174950" w:rsidRPr="00174950" w:rsidRDefault="00174950" w:rsidP="00174950">
      <w:pPr>
        <w:widowControl w:val="0"/>
        <w:autoSpaceDE w:val="0"/>
        <w:autoSpaceDN w:val="0"/>
        <w:adjustRightInd w:val="0"/>
        <w:ind w:left="640" w:hanging="640"/>
        <w:rPr>
          <w:noProof/>
        </w:rPr>
      </w:pPr>
      <w:r w:rsidRPr="00174950">
        <w:rPr>
          <w:noProof/>
        </w:rPr>
        <w:t>[120]</w:t>
      </w:r>
      <w:r w:rsidRPr="00174950">
        <w:rPr>
          <w:noProof/>
        </w:rPr>
        <w:tab/>
        <w:t>I. J. Goodfellow, J. Shlens, and C. Szegedy, “Explaining and harnessing adversarial examples,” 2015.</w:t>
      </w:r>
    </w:p>
    <w:p w14:paraId="3348819F" w14:textId="77777777" w:rsidR="00174950" w:rsidRPr="00174950" w:rsidRDefault="00174950" w:rsidP="00174950">
      <w:pPr>
        <w:widowControl w:val="0"/>
        <w:autoSpaceDE w:val="0"/>
        <w:autoSpaceDN w:val="0"/>
        <w:adjustRightInd w:val="0"/>
        <w:ind w:left="640" w:hanging="640"/>
        <w:rPr>
          <w:noProof/>
        </w:rPr>
      </w:pPr>
      <w:r w:rsidRPr="00174950">
        <w:rPr>
          <w:noProof/>
        </w:rPr>
        <w:t>[121]</w:t>
      </w:r>
      <w:r w:rsidRPr="00174950">
        <w:rPr>
          <w:noProof/>
        </w:rPr>
        <w:tab/>
        <w:t xml:space="preserve">A. Graves, A. R. Mohamed, and G. Hinton, “Speech recognition with deep recurrent </w:t>
      </w:r>
      <w:r w:rsidRPr="00174950">
        <w:rPr>
          <w:noProof/>
        </w:rPr>
        <w:lastRenderedPageBreak/>
        <w:t>neural networks,” 2013, doi: 10.1109/ICASSP.2013.6638947.</w:t>
      </w:r>
    </w:p>
    <w:p w14:paraId="7FA172C5" w14:textId="77777777" w:rsidR="00174950" w:rsidRPr="00174950" w:rsidRDefault="00174950" w:rsidP="00174950">
      <w:pPr>
        <w:widowControl w:val="0"/>
        <w:autoSpaceDE w:val="0"/>
        <w:autoSpaceDN w:val="0"/>
        <w:adjustRightInd w:val="0"/>
        <w:ind w:left="640" w:hanging="640"/>
        <w:rPr>
          <w:noProof/>
        </w:rPr>
      </w:pPr>
      <w:r w:rsidRPr="00174950">
        <w:rPr>
          <w:noProof/>
        </w:rPr>
        <w:t>[122]</w:t>
      </w:r>
      <w:r w:rsidRPr="00174950">
        <w:rPr>
          <w:noProof/>
        </w:rPr>
        <w:tab/>
        <w:t xml:space="preserve">H. Shi, M. Xu, and R. Li, “Deep Learning for Household Load Forecasting-A Novel Pooling Deep RNN,” </w:t>
      </w:r>
      <w:r w:rsidRPr="00174950">
        <w:rPr>
          <w:i/>
          <w:iCs/>
          <w:noProof/>
        </w:rPr>
        <w:t>IEEE Trans. Smart Grid</w:t>
      </w:r>
      <w:r w:rsidRPr="00174950">
        <w:rPr>
          <w:noProof/>
        </w:rPr>
        <w:t>, 2018, doi: 10.1109/TSG.2017.2686012.</w:t>
      </w:r>
    </w:p>
    <w:p w14:paraId="6FBCF0BD" w14:textId="77777777" w:rsidR="00174950" w:rsidRPr="00174950" w:rsidRDefault="00174950" w:rsidP="00174950">
      <w:pPr>
        <w:widowControl w:val="0"/>
        <w:autoSpaceDE w:val="0"/>
        <w:autoSpaceDN w:val="0"/>
        <w:adjustRightInd w:val="0"/>
        <w:ind w:left="640" w:hanging="640"/>
        <w:rPr>
          <w:noProof/>
        </w:rPr>
      </w:pPr>
      <w:r w:rsidRPr="00174950">
        <w:rPr>
          <w:noProof/>
        </w:rPr>
        <w:t>[123]</w:t>
      </w:r>
      <w:r w:rsidRPr="00174950">
        <w:rPr>
          <w:noProof/>
        </w:rPr>
        <w:tab/>
        <w:t xml:space="preserve">D. Silver, J. Schrittwieser, K. Simonyan, I. A.- Nature, and U. 2017, “Mastering the game of Go without human knowledge,” </w:t>
      </w:r>
      <w:r w:rsidRPr="00174950">
        <w:rPr>
          <w:i/>
          <w:iCs/>
          <w:noProof/>
        </w:rPr>
        <w:t>Nature</w:t>
      </w:r>
      <w:r w:rsidRPr="00174950">
        <w:rPr>
          <w:noProof/>
        </w:rPr>
        <w:t>. 2016.</w:t>
      </w:r>
    </w:p>
    <w:p w14:paraId="3E6C888F" w14:textId="77777777" w:rsidR="00174950" w:rsidRPr="00174950" w:rsidRDefault="00174950" w:rsidP="00174950">
      <w:pPr>
        <w:widowControl w:val="0"/>
        <w:autoSpaceDE w:val="0"/>
        <w:autoSpaceDN w:val="0"/>
        <w:adjustRightInd w:val="0"/>
        <w:ind w:left="640" w:hanging="640"/>
        <w:rPr>
          <w:noProof/>
        </w:rPr>
      </w:pPr>
      <w:r w:rsidRPr="00174950">
        <w:rPr>
          <w:noProof/>
        </w:rPr>
        <w:t>[124]</w:t>
      </w:r>
      <w:r w:rsidRPr="00174950">
        <w:rPr>
          <w:noProof/>
        </w:rPr>
        <w:tab/>
        <w:t xml:space="preserve">V. Mnih </w:t>
      </w:r>
      <w:r w:rsidRPr="00174950">
        <w:rPr>
          <w:i/>
          <w:iCs/>
          <w:noProof/>
        </w:rPr>
        <w:t>et al.</w:t>
      </w:r>
      <w:r w:rsidRPr="00174950">
        <w:rPr>
          <w:noProof/>
        </w:rPr>
        <w:t xml:space="preserve">, “Human-level control through deep reinforcement learning,” </w:t>
      </w:r>
      <w:r w:rsidRPr="00174950">
        <w:rPr>
          <w:i/>
          <w:iCs/>
          <w:noProof/>
        </w:rPr>
        <w:t>Nature</w:t>
      </w:r>
      <w:r w:rsidRPr="00174950">
        <w:rPr>
          <w:noProof/>
        </w:rPr>
        <w:t>, 2015, doi: 10.1038/nature14236.</w:t>
      </w:r>
    </w:p>
    <w:p w14:paraId="64BFA034" w14:textId="77777777" w:rsidR="00174950" w:rsidRPr="00174950" w:rsidRDefault="00174950" w:rsidP="00174950">
      <w:pPr>
        <w:widowControl w:val="0"/>
        <w:autoSpaceDE w:val="0"/>
        <w:autoSpaceDN w:val="0"/>
        <w:adjustRightInd w:val="0"/>
        <w:ind w:left="640" w:hanging="640"/>
        <w:rPr>
          <w:noProof/>
        </w:rPr>
      </w:pPr>
      <w:r w:rsidRPr="00174950">
        <w:rPr>
          <w:noProof/>
        </w:rPr>
        <w:t>[125]</w:t>
      </w:r>
      <w:r w:rsidRPr="00174950">
        <w:rPr>
          <w:noProof/>
        </w:rPr>
        <w:tab/>
        <w:t>A. Gasparin, S. Lukovic, and C. Alippi, “Deep Learning for Time Series Forecasting: The Electric Load Case,” 2019, [Online]. Available: http://arxiv.org/abs/1907.09207.</w:t>
      </w:r>
    </w:p>
    <w:p w14:paraId="2671C4F5" w14:textId="77777777" w:rsidR="00174950" w:rsidRPr="00174950" w:rsidRDefault="00174950" w:rsidP="00174950">
      <w:pPr>
        <w:widowControl w:val="0"/>
        <w:autoSpaceDE w:val="0"/>
        <w:autoSpaceDN w:val="0"/>
        <w:adjustRightInd w:val="0"/>
        <w:ind w:left="640" w:hanging="640"/>
        <w:rPr>
          <w:noProof/>
        </w:rPr>
      </w:pPr>
      <w:r w:rsidRPr="00174950">
        <w:rPr>
          <w:noProof/>
        </w:rPr>
        <w:t>[126]</w:t>
      </w:r>
      <w:r w:rsidRPr="00174950">
        <w:rPr>
          <w:noProof/>
        </w:rPr>
        <w:tab/>
        <w:t xml:space="preserve">C. Gallicchio, A. Micheli, and L. Pedrelli, “Design of deep echo state networks,” </w:t>
      </w:r>
      <w:r w:rsidRPr="00174950">
        <w:rPr>
          <w:i/>
          <w:iCs/>
          <w:noProof/>
        </w:rPr>
        <w:t>Neural Networks</w:t>
      </w:r>
      <w:r w:rsidRPr="00174950">
        <w:rPr>
          <w:noProof/>
        </w:rPr>
        <w:t>, 2018, doi: 10.1016/j.neunet.2018.08.002.</w:t>
      </w:r>
    </w:p>
    <w:p w14:paraId="759DAB37" w14:textId="77777777" w:rsidR="00174950" w:rsidRPr="00174950" w:rsidRDefault="00174950" w:rsidP="00174950">
      <w:pPr>
        <w:widowControl w:val="0"/>
        <w:autoSpaceDE w:val="0"/>
        <w:autoSpaceDN w:val="0"/>
        <w:adjustRightInd w:val="0"/>
        <w:ind w:left="640" w:hanging="640"/>
        <w:rPr>
          <w:noProof/>
        </w:rPr>
      </w:pPr>
      <w:r w:rsidRPr="00174950">
        <w:rPr>
          <w:noProof/>
        </w:rPr>
        <w:t>[127]</w:t>
      </w:r>
      <w:r w:rsidRPr="00174950">
        <w:rPr>
          <w:noProof/>
        </w:rPr>
        <w:tab/>
        <w:t xml:space="preserve">C. Tian, J. Ma, C. Zhang, and P. Zhan, “A deep neural network model for short-term load forecast based on long short-term memory network and convolutional neural network,” </w:t>
      </w:r>
      <w:r w:rsidRPr="00174950">
        <w:rPr>
          <w:i/>
          <w:iCs/>
          <w:noProof/>
        </w:rPr>
        <w:t>Energies</w:t>
      </w:r>
      <w:r w:rsidRPr="00174950">
        <w:rPr>
          <w:noProof/>
        </w:rPr>
        <w:t>, 2018, doi: 10.3390/en11123493.</w:t>
      </w:r>
    </w:p>
    <w:p w14:paraId="3CBE505F" w14:textId="77777777" w:rsidR="00174950" w:rsidRPr="00174950" w:rsidRDefault="00174950" w:rsidP="00174950">
      <w:pPr>
        <w:widowControl w:val="0"/>
        <w:autoSpaceDE w:val="0"/>
        <w:autoSpaceDN w:val="0"/>
        <w:adjustRightInd w:val="0"/>
        <w:ind w:left="640" w:hanging="640"/>
        <w:rPr>
          <w:noProof/>
        </w:rPr>
      </w:pPr>
      <w:r w:rsidRPr="00174950">
        <w:rPr>
          <w:noProof/>
        </w:rPr>
        <w:t>[128]</w:t>
      </w:r>
      <w:r w:rsidRPr="00174950">
        <w:rPr>
          <w:noProof/>
        </w:rPr>
        <w:tab/>
        <w:t>B. Farsi, “On Short-Term Load Forecasting Using Machine Learning Techniques,” Concordia University, 2020.</w:t>
      </w:r>
    </w:p>
    <w:p w14:paraId="6C1E1BDC" w14:textId="77777777" w:rsidR="00174950" w:rsidRPr="00174950" w:rsidRDefault="00174950" w:rsidP="00174950">
      <w:pPr>
        <w:widowControl w:val="0"/>
        <w:autoSpaceDE w:val="0"/>
        <w:autoSpaceDN w:val="0"/>
        <w:adjustRightInd w:val="0"/>
        <w:ind w:left="640" w:hanging="640"/>
        <w:rPr>
          <w:noProof/>
        </w:rPr>
      </w:pPr>
      <w:r w:rsidRPr="00174950">
        <w:rPr>
          <w:noProof/>
        </w:rPr>
        <w:t>[129]</w:t>
      </w:r>
      <w:r w:rsidRPr="00174950">
        <w:rPr>
          <w:noProof/>
        </w:rPr>
        <w:tab/>
        <w:t xml:space="preserve">C. J. Huang, Y. Shen, Y. H. Chen, and H. C. Chen, “A novel hybrid deep neural network model for short-term electricity price forecasting,” </w:t>
      </w:r>
      <w:r w:rsidRPr="00174950">
        <w:rPr>
          <w:i/>
          <w:iCs/>
          <w:noProof/>
        </w:rPr>
        <w:t>Int. J. Energy Res.</w:t>
      </w:r>
      <w:r w:rsidRPr="00174950">
        <w:rPr>
          <w:noProof/>
        </w:rPr>
        <w:t>, 2021, doi: 10.1002/er.5945.</w:t>
      </w:r>
    </w:p>
    <w:p w14:paraId="5A1FAE79" w14:textId="77777777" w:rsidR="00174950" w:rsidRPr="00174950" w:rsidRDefault="00174950" w:rsidP="00174950">
      <w:pPr>
        <w:widowControl w:val="0"/>
        <w:autoSpaceDE w:val="0"/>
        <w:autoSpaceDN w:val="0"/>
        <w:adjustRightInd w:val="0"/>
        <w:ind w:left="640" w:hanging="640"/>
        <w:rPr>
          <w:noProof/>
        </w:rPr>
      </w:pPr>
      <w:r w:rsidRPr="00174950">
        <w:rPr>
          <w:noProof/>
        </w:rPr>
        <w:t>[130]</w:t>
      </w:r>
      <w:r w:rsidRPr="00174950">
        <w:rPr>
          <w:noProof/>
        </w:rPr>
        <w:tab/>
        <w:t>A. Krizhevsky, I. Sutskever, and G. E. Hinton, “ImageNet classification with deep convolutional neural networks,” 2012.</w:t>
      </w:r>
    </w:p>
    <w:p w14:paraId="0C753300"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[131]</w:t>
      </w:r>
      <w:r w:rsidRPr="00174950">
        <w:rPr>
          <w:noProof/>
        </w:rPr>
        <w:tab/>
        <w:t>K. He, X. Zhang, S. Ren, and J. Sun, “Deep residual learning for image recognition,” 2016, doi: 10.1109/CVPR.2016.90.</w:t>
      </w:r>
    </w:p>
    <w:p w14:paraId="07322EB7" w14:textId="77777777" w:rsidR="00174950" w:rsidRPr="00174950" w:rsidRDefault="00174950" w:rsidP="00174950">
      <w:pPr>
        <w:widowControl w:val="0"/>
        <w:autoSpaceDE w:val="0"/>
        <w:autoSpaceDN w:val="0"/>
        <w:adjustRightInd w:val="0"/>
        <w:ind w:left="640" w:hanging="640"/>
        <w:rPr>
          <w:noProof/>
        </w:rPr>
      </w:pPr>
      <w:r w:rsidRPr="00174950">
        <w:rPr>
          <w:noProof/>
        </w:rPr>
        <w:t>[132]</w:t>
      </w:r>
      <w:r w:rsidRPr="00174950">
        <w:rPr>
          <w:noProof/>
        </w:rPr>
        <w:tab/>
        <w:t>C. L. Liu, F. Yin, Q. F. Wang, and D. H. Wang, “ICDAR 2011 Chinese handwriting recognition competition,” 2011, doi: 10.1109/ICDAR.2011.291.</w:t>
      </w:r>
    </w:p>
    <w:p w14:paraId="2B36E04C" w14:textId="77777777" w:rsidR="00174950" w:rsidRPr="00174950" w:rsidRDefault="00174950" w:rsidP="00174950">
      <w:pPr>
        <w:widowControl w:val="0"/>
        <w:autoSpaceDE w:val="0"/>
        <w:autoSpaceDN w:val="0"/>
        <w:adjustRightInd w:val="0"/>
        <w:ind w:left="640" w:hanging="640"/>
        <w:rPr>
          <w:noProof/>
        </w:rPr>
      </w:pPr>
      <w:r w:rsidRPr="00174950">
        <w:rPr>
          <w:noProof/>
        </w:rPr>
        <w:t>[133]</w:t>
      </w:r>
      <w:r w:rsidRPr="00174950">
        <w:rPr>
          <w:noProof/>
        </w:rPr>
        <w:tab/>
        <w:t>D. C. Cireşan, A. Giusti, L. M. Gambardella, and J. Schmidhuber, “Deep neural networks segment neuronal membranes in electron microscopy images,” 2012.</w:t>
      </w:r>
    </w:p>
    <w:p w14:paraId="734797D3" w14:textId="77777777" w:rsidR="00174950" w:rsidRPr="00174950" w:rsidRDefault="00174950" w:rsidP="00174950">
      <w:pPr>
        <w:widowControl w:val="0"/>
        <w:autoSpaceDE w:val="0"/>
        <w:autoSpaceDN w:val="0"/>
        <w:adjustRightInd w:val="0"/>
        <w:ind w:left="640" w:hanging="640"/>
        <w:rPr>
          <w:noProof/>
        </w:rPr>
      </w:pPr>
      <w:r w:rsidRPr="00174950">
        <w:rPr>
          <w:noProof/>
        </w:rPr>
        <w:t>[134]</w:t>
      </w:r>
      <w:r w:rsidRPr="00174950">
        <w:rPr>
          <w:noProof/>
        </w:rPr>
        <w:tab/>
        <w:t>D. C. Cireşan, A. Giusti, L. M. Gambardella, and J. Schmidhuber, “Mitosis detection in breast cancer histology images with deep neural networks,” 2013, doi: 10.1007/978-3-642-40763-5_51.</w:t>
      </w:r>
    </w:p>
    <w:p w14:paraId="1C988027" w14:textId="77777777" w:rsidR="00174950" w:rsidRPr="00174950" w:rsidRDefault="00174950" w:rsidP="00174950">
      <w:pPr>
        <w:widowControl w:val="0"/>
        <w:autoSpaceDE w:val="0"/>
        <w:autoSpaceDN w:val="0"/>
        <w:adjustRightInd w:val="0"/>
        <w:ind w:left="640" w:hanging="640"/>
        <w:rPr>
          <w:noProof/>
        </w:rPr>
      </w:pPr>
      <w:r w:rsidRPr="00174950">
        <w:rPr>
          <w:noProof/>
        </w:rPr>
        <w:t>[135]</w:t>
      </w:r>
      <w:r w:rsidRPr="00174950">
        <w:rPr>
          <w:noProof/>
        </w:rPr>
        <w:tab/>
        <w:t>G. E. Dahl, M. Ranzato, A. R. Mohamed, and G. Hinton, “Phone recognition with the mean-covariance restricted Boltzmann machine,” 2010.</w:t>
      </w:r>
    </w:p>
    <w:p w14:paraId="21790D72" w14:textId="77777777" w:rsidR="00174950" w:rsidRPr="00174950" w:rsidRDefault="00174950" w:rsidP="00174950">
      <w:pPr>
        <w:widowControl w:val="0"/>
        <w:autoSpaceDE w:val="0"/>
        <w:autoSpaceDN w:val="0"/>
        <w:adjustRightInd w:val="0"/>
        <w:ind w:left="640" w:hanging="640"/>
        <w:rPr>
          <w:noProof/>
        </w:rPr>
      </w:pPr>
      <w:r w:rsidRPr="00174950">
        <w:rPr>
          <w:noProof/>
        </w:rPr>
        <w:t>[136]</w:t>
      </w:r>
      <w:r w:rsidRPr="00174950">
        <w:rPr>
          <w:noProof/>
        </w:rPr>
        <w:tab/>
        <w:t>F. Seide, G. Li, and D. Yu, “Conversational speech transcription using Context-Dependent Deep Neural Networks,” 2011, doi: 10.21437/interspeech.2011-169.</w:t>
      </w:r>
    </w:p>
    <w:p w14:paraId="3C058783" w14:textId="77777777" w:rsidR="00174950" w:rsidRPr="00174950" w:rsidRDefault="00174950" w:rsidP="00174950">
      <w:pPr>
        <w:widowControl w:val="0"/>
        <w:autoSpaceDE w:val="0"/>
        <w:autoSpaceDN w:val="0"/>
        <w:adjustRightInd w:val="0"/>
        <w:ind w:left="640" w:hanging="640"/>
        <w:rPr>
          <w:noProof/>
        </w:rPr>
      </w:pPr>
      <w:r w:rsidRPr="00174950">
        <w:rPr>
          <w:noProof/>
        </w:rPr>
        <w:t>[137]</w:t>
      </w:r>
      <w:r w:rsidRPr="00174950">
        <w:rPr>
          <w:noProof/>
        </w:rPr>
        <w:tab/>
        <w:t xml:space="preserve">O. Abdel-Hamid, A. R. Mohamed, H. Jiang, L. Deng, G. Penn, and D. Yu, “Convolutional neural networks for speech recognition,” </w:t>
      </w:r>
      <w:r w:rsidRPr="00174950">
        <w:rPr>
          <w:i/>
          <w:iCs/>
          <w:noProof/>
        </w:rPr>
        <w:t>IEEE Trans. Audio, Speech Lang. Process.</w:t>
      </w:r>
      <w:r w:rsidRPr="00174950">
        <w:rPr>
          <w:noProof/>
        </w:rPr>
        <w:t>, 2014, doi: 10.1109/TASLP.2014.2339736.</w:t>
      </w:r>
    </w:p>
    <w:p w14:paraId="3B2C6FCD" w14:textId="77777777" w:rsidR="00174950" w:rsidRPr="00174950" w:rsidRDefault="00174950" w:rsidP="00174950">
      <w:pPr>
        <w:widowControl w:val="0"/>
        <w:autoSpaceDE w:val="0"/>
        <w:autoSpaceDN w:val="0"/>
        <w:adjustRightInd w:val="0"/>
        <w:ind w:left="640" w:hanging="640"/>
        <w:rPr>
          <w:noProof/>
        </w:rPr>
      </w:pPr>
      <w:r w:rsidRPr="00174950">
        <w:rPr>
          <w:noProof/>
        </w:rPr>
        <w:t>[138]</w:t>
      </w:r>
      <w:r w:rsidRPr="00174950">
        <w:rPr>
          <w:noProof/>
        </w:rPr>
        <w:tab/>
        <w:t>L. Deng and J. C. Platt, “Ensemble deep learning for speech recognition,” 2014, doi: 10.21437/interspeech.2014-433.</w:t>
      </w:r>
    </w:p>
    <w:p w14:paraId="32C9E2B1" w14:textId="77777777" w:rsidR="00174950" w:rsidRPr="00174950" w:rsidRDefault="00174950" w:rsidP="00174950">
      <w:pPr>
        <w:widowControl w:val="0"/>
        <w:autoSpaceDE w:val="0"/>
        <w:autoSpaceDN w:val="0"/>
        <w:adjustRightInd w:val="0"/>
        <w:ind w:left="640" w:hanging="640"/>
        <w:rPr>
          <w:noProof/>
        </w:rPr>
      </w:pPr>
      <w:r w:rsidRPr="00174950">
        <w:rPr>
          <w:noProof/>
        </w:rPr>
        <w:t>[139]</w:t>
      </w:r>
      <w:r w:rsidRPr="00174950">
        <w:rPr>
          <w:noProof/>
        </w:rPr>
        <w:tab/>
        <w:t xml:space="preserve">C. J. Huang and P. H. Kuo, “Multiple-Input Deep Convolutional Neural Network Model for Short-Term Photovoltaic Power Forecasting,” </w:t>
      </w:r>
      <w:r w:rsidRPr="00174950">
        <w:rPr>
          <w:i/>
          <w:iCs/>
          <w:noProof/>
        </w:rPr>
        <w:t>IEEE Access</w:t>
      </w:r>
      <w:r w:rsidRPr="00174950">
        <w:rPr>
          <w:noProof/>
        </w:rPr>
        <w:t>, 2019, doi: 10.1109/ACCESS.2019.2921238.</w:t>
      </w:r>
    </w:p>
    <w:p w14:paraId="060A6444" w14:textId="77777777" w:rsidR="00174950" w:rsidRPr="00174950" w:rsidRDefault="00174950" w:rsidP="00174950">
      <w:pPr>
        <w:widowControl w:val="0"/>
        <w:autoSpaceDE w:val="0"/>
        <w:autoSpaceDN w:val="0"/>
        <w:adjustRightInd w:val="0"/>
        <w:ind w:left="640" w:hanging="640"/>
        <w:rPr>
          <w:noProof/>
        </w:rPr>
      </w:pPr>
      <w:r w:rsidRPr="00174950">
        <w:rPr>
          <w:noProof/>
        </w:rPr>
        <w:t>[140]</w:t>
      </w:r>
      <w:r w:rsidRPr="00174950">
        <w:rPr>
          <w:noProof/>
        </w:rPr>
        <w:tab/>
        <w:t xml:space="preserve">B. Y. Goodfellow I., “Courville A-Deep learning-MIT (2016),” </w:t>
      </w:r>
      <w:r w:rsidRPr="00174950">
        <w:rPr>
          <w:i/>
          <w:iCs/>
          <w:noProof/>
        </w:rPr>
        <w:t>Nature</w:t>
      </w:r>
      <w:r w:rsidRPr="00174950">
        <w:rPr>
          <w:noProof/>
        </w:rPr>
        <w:t>, 2016.</w:t>
      </w:r>
    </w:p>
    <w:p w14:paraId="57B52E83" w14:textId="77777777" w:rsidR="00174950" w:rsidRPr="00174950" w:rsidRDefault="00174950" w:rsidP="00174950">
      <w:pPr>
        <w:widowControl w:val="0"/>
        <w:autoSpaceDE w:val="0"/>
        <w:autoSpaceDN w:val="0"/>
        <w:adjustRightInd w:val="0"/>
        <w:ind w:left="640" w:hanging="640"/>
        <w:rPr>
          <w:noProof/>
        </w:rPr>
      </w:pPr>
      <w:r w:rsidRPr="00174950">
        <w:rPr>
          <w:noProof/>
        </w:rPr>
        <w:t>[141]</w:t>
      </w:r>
      <w:r w:rsidRPr="00174950">
        <w:rPr>
          <w:noProof/>
        </w:rPr>
        <w:tab/>
        <w:t xml:space="preserve">“Introduction to LSTM Units in RNN | Pluralsight.” </w:t>
      </w:r>
      <w:r w:rsidRPr="00174950">
        <w:rPr>
          <w:noProof/>
        </w:rPr>
        <w:lastRenderedPageBreak/>
        <w:t>https://www.pluralsight.com/guides/introduction-to-lstm-units-in-rnn (accessed Nov. 18, 2021).</w:t>
      </w:r>
    </w:p>
    <w:p w14:paraId="5CC63F10" w14:textId="77777777" w:rsidR="00174950" w:rsidRPr="00174950" w:rsidRDefault="00174950" w:rsidP="00174950">
      <w:pPr>
        <w:widowControl w:val="0"/>
        <w:autoSpaceDE w:val="0"/>
        <w:autoSpaceDN w:val="0"/>
        <w:adjustRightInd w:val="0"/>
        <w:ind w:left="640" w:hanging="640"/>
        <w:rPr>
          <w:noProof/>
        </w:rPr>
      </w:pPr>
      <w:r w:rsidRPr="00174950">
        <w:rPr>
          <w:noProof/>
        </w:rPr>
        <w:t>[142]</w:t>
      </w:r>
      <w:r w:rsidRPr="00174950">
        <w:rPr>
          <w:noProof/>
        </w:rPr>
        <w:tab/>
        <w:t>P. P. Phyo, “Deep Learning for Short-term Electricity Load Forecasting,” Sirindhorn International Institute of Technology, 2018.</w:t>
      </w:r>
    </w:p>
    <w:p w14:paraId="3C6E4319" w14:textId="77777777" w:rsidR="00174950" w:rsidRPr="00174950" w:rsidRDefault="00174950" w:rsidP="00174950">
      <w:pPr>
        <w:widowControl w:val="0"/>
        <w:autoSpaceDE w:val="0"/>
        <w:autoSpaceDN w:val="0"/>
        <w:adjustRightInd w:val="0"/>
        <w:ind w:left="640" w:hanging="640"/>
        <w:rPr>
          <w:noProof/>
        </w:rPr>
      </w:pPr>
      <w:r w:rsidRPr="00174950">
        <w:rPr>
          <w:noProof/>
        </w:rPr>
        <w:t>[143]</w:t>
      </w:r>
      <w:r w:rsidRPr="00174950">
        <w:rPr>
          <w:noProof/>
        </w:rPr>
        <w:tab/>
        <w:t xml:space="preserve">C. Olah, “Understanding LSTM Networks [Blog],” </w:t>
      </w:r>
      <w:r w:rsidRPr="00174950">
        <w:rPr>
          <w:i/>
          <w:iCs/>
          <w:noProof/>
        </w:rPr>
        <w:t>Web Page</w:t>
      </w:r>
      <w:r w:rsidRPr="00174950">
        <w:rPr>
          <w:noProof/>
        </w:rPr>
        <w:t>, 2015.</w:t>
      </w:r>
    </w:p>
    <w:p w14:paraId="6D10DA57" w14:textId="77777777" w:rsidR="00174950" w:rsidRPr="00174950" w:rsidRDefault="00174950" w:rsidP="00174950">
      <w:pPr>
        <w:widowControl w:val="0"/>
        <w:autoSpaceDE w:val="0"/>
        <w:autoSpaceDN w:val="0"/>
        <w:adjustRightInd w:val="0"/>
        <w:ind w:left="640" w:hanging="640"/>
        <w:rPr>
          <w:noProof/>
        </w:rPr>
      </w:pPr>
      <w:r w:rsidRPr="00174950">
        <w:rPr>
          <w:noProof/>
        </w:rPr>
        <w:t>[144]</w:t>
      </w:r>
      <w:r w:rsidRPr="00174950">
        <w:rPr>
          <w:noProof/>
        </w:rPr>
        <w:tab/>
        <w:t xml:space="preserve">S. Bouktif, A. Fiaz, A. Ouni, and M. A. Serhani, “Optimal deep learning LSTM model for electric load forecasting using feature selection and genetic algorithm: Comparison with machine learning approaches,” </w:t>
      </w:r>
      <w:r w:rsidRPr="00174950">
        <w:rPr>
          <w:i/>
          <w:iCs/>
          <w:noProof/>
        </w:rPr>
        <w:t>Energies</w:t>
      </w:r>
      <w:r w:rsidRPr="00174950">
        <w:rPr>
          <w:noProof/>
        </w:rPr>
        <w:t>, 2018, doi: 10.3390/en11071636.</w:t>
      </w:r>
    </w:p>
    <w:p w14:paraId="3A9527A7" w14:textId="77777777" w:rsidR="00174950" w:rsidRPr="00174950" w:rsidRDefault="00174950" w:rsidP="00174950">
      <w:pPr>
        <w:widowControl w:val="0"/>
        <w:autoSpaceDE w:val="0"/>
        <w:autoSpaceDN w:val="0"/>
        <w:adjustRightInd w:val="0"/>
        <w:ind w:left="640" w:hanging="640"/>
        <w:rPr>
          <w:noProof/>
        </w:rPr>
      </w:pPr>
      <w:r w:rsidRPr="00174950">
        <w:rPr>
          <w:noProof/>
        </w:rPr>
        <w:t>[145]</w:t>
      </w:r>
      <w:r w:rsidRPr="00174950">
        <w:rPr>
          <w:noProof/>
        </w:rPr>
        <w:tab/>
        <w:t xml:space="preserve">H. J. Sadaei, P. C. de Lima e Silva, F. G. Guimarães, and M. H. Lee, “Short-term load forecasting by using a combined method of convolutional neural networks and fuzzy time series,” </w:t>
      </w:r>
      <w:r w:rsidRPr="00174950">
        <w:rPr>
          <w:i/>
          <w:iCs/>
          <w:noProof/>
        </w:rPr>
        <w:t>Energy</w:t>
      </w:r>
      <w:r w:rsidRPr="00174950">
        <w:rPr>
          <w:noProof/>
        </w:rPr>
        <w:t>, 2019, doi: 10.1016/j.energy.2019.03.081.</w:t>
      </w:r>
    </w:p>
    <w:p w14:paraId="071F08D0" w14:textId="77777777" w:rsidR="00174950" w:rsidRPr="00174950" w:rsidRDefault="00174950" w:rsidP="00174950">
      <w:pPr>
        <w:widowControl w:val="0"/>
        <w:autoSpaceDE w:val="0"/>
        <w:autoSpaceDN w:val="0"/>
        <w:adjustRightInd w:val="0"/>
        <w:ind w:left="640" w:hanging="640"/>
        <w:rPr>
          <w:noProof/>
        </w:rPr>
      </w:pPr>
      <w:r w:rsidRPr="00174950">
        <w:rPr>
          <w:noProof/>
        </w:rPr>
        <w:t>[146]</w:t>
      </w:r>
      <w:r w:rsidRPr="00174950">
        <w:rPr>
          <w:noProof/>
        </w:rPr>
        <w:tab/>
        <w:t>I. Koprinska, D. Wu, and Z. Wang, “Convolutional Neural Networks for Energy Time Series Forecasting,” 2018, doi: 10.1109/IJCNN.2018.8489399.</w:t>
      </w:r>
    </w:p>
    <w:p w14:paraId="4CA1D08E" w14:textId="77777777" w:rsidR="00174950" w:rsidRPr="00174950" w:rsidRDefault="00174950" w:rsidP="00174950">
      <w:pPr>
        <w:widowControl w:val="0"/>
        <w:autoSpaceDE w:val="0"/>
        <w:autoSpaceDN w:val="0"/>
        <w:adjustRightInd w:val="0"/>
        <w:ind w:left="640" w:hanging="640"/>
        <w:rPr>
          <w:noProof/>
        </w:rPr>
      </w:pPr>
      <w:r w:rsidRPr="00174950">
        <w:rPr>
          <w:noProof/>
        </w:rPr>
        <w:t>[147]</w:t>
      </w:r>
      <w:r w:rsidRPr="00174950">
        <w:rPr>
          <w:noProof/>
        </w:rPr>
        <w:tab/>
        <w:t>N. Singh, C. Vyjayanthi, and C. Modi, “Multi-step Short-term Electric Load Forecasting using 2D Convolutional Neural Networks,” 2020, doi: 10.1109/HYDCON48903.2020.9242917.</w:t>
      </w:r>
    </w:p>
    <w:p w14:paraId="76CAABE1" w14:textId="77777777" w:rsidR="00174950" w:rsidRPr="00174950" w:rsidRDefault="00174950" w:rsidP="00174950">
      <w:pPr>
        <w:widowControl w:val="0"/>
        <w:autoSpaceDE w:val="0"/>
        <w:autoSpaceDN w:val="0"/>
        <w:adjustRightInd w:val="0"/>
        <w:ind w:left="640" w:hanging="640"/>
        <w:rPr>
          <w:noProof/>
        </w:rPr>
      </w:pPr>
      <w:r w:rsidRPr="00174950">
        <w:rPr>
          <w:noProof/>
        </w:rPr>
        <w:t>[148]</w:t>
      </w:r>
      <w:r w:rsidRPr="00174950">
        <w:rPr>
          <w:noProof/>
        </w:rPr>
        <w:tab/>
        <w:t xml:space="preserve">R. Fukuoka, H. Suzuki, T. Kitajima, A. Kuwahara, and T. Yasuno, “Wind Speed Prediction Model Using LSTM and 1D-CNN,” </w:t>
      </w:r>
      <w:r w:rsidRPr="00174950">
        <w:rPr>
          <w:i/>
          <w:iCs/>
          <w:noProof/>
        </w:rPr>
        <w:t>J. Signal Process.</w:t>
      </w:r>
      <w:r w:rsidRPr="00174950">
        <w:rPr>
          <w:noProof/>
        </w:rPr>
        <w:t>, 2018, doi: 10.2299/jsp.22.207.</w:t>
      </w:r>
    </w:p>
    <w:p w14:paraId="5830BDD7" w14:textId="77777777" w:rsidR="00174950" w:rsidRPr="00174950" w:rsidRDefault="00174950" w:rsidP="00174950">
      <w:pPr>
        <w:widowControl w:val="0"/>
        <w:autoSpaceDE w:val="0"/>
        <w:autoSpaceDN w:val="0"/>
        <w:adjustRightInd w:val="0"/>
        <w:ind w:left="640" w:hanging="640"/>
        <w:rPr>
          <w:noProof/>
        </w:rPr>
      </w:pPr>
      <w:r w:rsidRPr="00174950">
        <w:rPr>
          <w:noProof/>
        </w:rPr>
        <w:t>[149]</w:t>
      </w:r>
      <w:r w:rsidRPr="00174950">
        <w:rPr>
          <w:noProof/>
        </w:rPr>
        <w:tab/>
        <w:t xml:space="preserve">A. Brunel </w:t>
      </w:r>
      <w:r w:rsidRPr="00174950">
        <w:rPr>
          <w:i/>
          <w:iCs/>
          <w:noProof/>
        </w:rPr>
        <w:t>et al.</w:t>
      </w:r>
      <w:r w:rsidRPr="00174950">
        <w:rPr>
          <w:noProof/>
        </w:rPr>
        <w:t>, “A CNN adapted to time series for the classification of Supernovae,” 2019, doi: 10.2352/ISSN.2470-1173.2019.14.COLOR-090.</w:t>
      </w:r>
    </w:p>
    <w:p w14:paraId="60EFB88C" w14:textId="77777777" w:rsidR="00174950" w:rsidRPr="00174950" w:rsidRDefault="00174950" w:rsidP="00174950">
      <w:pPr>
        <w:widowControl w:val="0"/>
        <w:autoSpaceDE w:val="0"/>
        <w:autoSpaceDN w:val="0"/>
        <w:adjustRightInd w:val="0"/>
        <w:ind w:left="640" w:hanging="640"/>
        <w:rPr>
          <w:noProof/>
        </w:rPr>
      </w:pPr>
      <w:r w:rsidRPr="00174950">
        <w:rPr>
          <w:noProof/>
        </w:rPr>
        <w:t>[150]</w:t>
      </w:r>
      <w:r w:rsidRPr="00174950">
        <w:rPr>
          <w:noProof/>
        </w:rPr>
        <w:tab/>
        <w:t xml:space="preserve">M. Imani and H. Ghassemian, “Sequence to Image Transform Based Convolutional </w:t>
      </w:r>
      <w:r w:rsidRPr="00174950">
        <w:rPr>
          <w:noProof/>
        </w:rPr>
        <w:lastRenderedPageBreak/>
        <w:t>Neural Network for Load Forecasting,” 2019, doi: 10.1109/IranianCEE.2019.8786456.</w:t>
      </w:r>
    </w:p>
    <w:p w14:paraId="6787ABB9" w14:textId="77777777" w:rsidR="00174950" w:rsidRPr="00174950" w:rsidRDefault="00174950" w:rsidP="00174950">
      <w:pPr>
        <w:widowControl w:val="0"/>
        <w:autoSpaceDE w:val="0"/>
        <w:autoSpaceDN w:val="0"/>
        <w:adjustRightInd w:val="0"/>
        <w:ind w:left="640" w:hanging="640"/>
        <w:rPr>
          <w:noProof/>
        </w:rPr>
      </w:pPr>
      <w:r w:rsidRPr="00174950">
        <w:rPr>
          <w:noProof/>
        </w:rPr>
        <w:t>[151]</w:t>
      </w:r>
      <w:r w:rsidRPr="00174950">
        <w:rPr>
          <w:noProof/>
        </w:rPr>
        <w:tab/>
        <w:t>R. Garg, B. G. Vijay Kumar, G. Carneiro, and I. Reid, “Unsupervised CNN for single view depth estimation: Geometry to the rescue,” 2016, doi: 10.1007/978-3-319-46484-8_45.</w:t>
      </w:r>
    </w:p>
    <w:p w14:paraId="5AD3C261" w14:textId="77777777" w:rsidR="00174950" w:rsidRPr="00174950" w:rsidRDefault="00174950" w:rsidP="00174950">
      <w:pPr>
        <w:widowControl w:val="0"/>
        <w:autoSpaceDE w:val="0"/>
        <w:autoSpaceDN w:val="0"/>
        <w:adjustRightInd w:val="0"/>
        <w:ind w:left="640" w:hanging="640"/>
        <w:rPr>
          <w:noProof/>
        </w:rPr>
      </w:pPr>
      <w:r w:rsidRPr="00174950">
        <w:rPr>
          <w:noProof/>
        </w:rPr>
        <w:t>[152]</w:t>
      </w:r>
      <w:r w:rsidRPr="00174950">
        <w:rPr>
          <w:noProof/>
        </w:rPr>
        <w:tab/>
        <w:t>T. T. Um, V. Babakeshizadeh, and D. Kulic, “Exercise motion classification from large-scale wearable sensor data using convolutional neural networks,” 2017, doi: 10.1109/IROS.2017.8206051.</w:t>
      </w:r>
    </w:p>
    <w:p w14:paraId="08D4EBD8" w14:textId="77777777" w:rsidR="00174950" w:rsidRPr="00174950" w:rsidRDefault="00174950" w:rsidP="00174950">
      <w:pPr>
        <w:widowControl w:val="0"/>
        <w:autoSpaceDE w:val="0"/>
        <w:autoSpaceDN w:val="0"/>
        <w:adjustRightInd w:val="0"/>
        <w:ind w:left="640" w:hanging="640"/>
        <w:rPr>
          <w:noProof/>
        </w:rPr>
      </w:pPr>
      <w:r w:rsidRPr="00174950">
        <w:rPr>
          <w:noProof/>
        </w:rPr>
        <w:t>[153]</w:t>
      </w:r>
      <w:r w:rsidRPr="00174950">
        <w:rPr>
          <w:noProof/>
        </w:rPr>
        <w:tab/>
        <w:t>Y. Zhang, S. Roller, and B. C. Wallace, “MGNC-CNN: A simple approach to exploiting multiple word embeddings for sentence classification,” 2016, doi: 10.18653/v1/n16-1178.</w:t>
      </w:r>
    </w:p>
    <w:p w14:paraId="6B686075" w14:textId="77777777" w:rsidR="00174950" w:rsidRPr="00174950" w:rsidRDefault="00174950" w:rsidP="00174950">
      <w:pPr>
        <w:widowControl w:val="0"/>
        <w:autoSpaceDE w:val="0"/>
        <w:autoSpaceDN w:val="0"/>
        <w:adjustRightInd w:val="0"/>
        <w:ind w:left="640" w:hanging="640"/>
        <w:rPr>
          <w:noProof/>
        </w:rPr>
      </w:pPr>
      <w:r w:rsidRPr="00174950">
        <w:rPr>
          <w:noProof/>
        </w:rPr>
        <w:t>[154]</w:t>
      </w:r>
      <w:r w:rsidRPr="00174950">
        <w:rPr>
          <w:noProof/>
        </w:rPr>
        <w:tab/>
        <w:t xml:space="preserve">E. Gawehn, J. A. Hiss, and G. Schneider, “Deep Learning in Drug Discovery,” </w:t>
      </w:r>
      <w:r w:rsidRPr="00174950">
        <w:rPr>
          <w:i/>
          <w:iCs/>
          <w:noProof/>
        </w:rPr>
        <w:t>Molecular Informatics</w:t>
      </w:r>
      <w:r w:rsidRPr="00174950">
        <w:rPr>
          <w:noProof/>
        </w:rPr>
        <w:t>. 2016, doi: 10.1002/minf.201501008.</w:t>
      </w:r>
    </w:p>
    <w:p w14:paraId="1E49620A" w14:textId="77777777" w:rsidR="00174950" w:rsidRPr="00174950" w:rsidRDefault="00174950" w:rsidP="00174950">
      <w:pPr>
        <w:widowControl w:val="0"/>
        <w:autoSpaceDE w:val="0"/>
        <w:autoSpaceDN w:val="0"/>
        <w:adjustRightInd w:val="0"/>
        <w:ind w:left="640" w:hanging="640"/>
        <w:rPr>
          <w:noProof/>
        </w:rPr>
      </w:pPr>
      <w:r w:rsidRPr="00174950">
        <w:rPr>
          <w:noProof/>
        </w:rPr>
        <w:t>[155]</w:t>
      </w:r>
      <w:r w:rsidRPr="00174950">
        <w:rPr>
          <w:noProof/>
        </w:rPr>
        <w:tab/>
        <w:t xml:space="preserve">S. Shajun Nisha and M. Nagoor Meeral, “Applications of deep learning in biomedical engineering,” </w:t>
      </w:r>
      <w:r w:rsidRPr="00174950">
        <w:rPr>
          <w:i/>
          <w:iCs/>
          <w:noProof/>
        </w:rPr>
        <w:t>Handb. Deep Learn. Biomed. Eng.</w:t>
      </w:r>
      <w:r w:rsidRPr="00174950">
        <w:rPr>
          <w:noProof/>
        </w:rPr>
        <w:t>, pp. 245–270, Jan. 2021, doi: 10.1016/B978-0-12-823014-5.00008-9.</w:t>
      </w:r>
    </w:p>
    <w:p w14:paraId="0042E517" w14:textId="77777777" w:rsidR="00174950" w:rsidRPr="00174950" w:rsidRDefault="00174950" w:rsidP="00174950">
      <w:pPr>
        <w:widowControl w:val="0"/>
        <w:autoSpaceDE w:val="0"/>
        <w:autoSpaceDN w:val="0"/>
        <w:adjustRightInd w:val="0"/>
        <w:ind w:left="640" w:hanging="640"/>
        <w:rPr>
          <w:noProof/>
        </w:rPr>
      </w:pPr>
      <w:r w:rsidRPr="00174950">
        <w:rPr>
          <w:noProof/>
        </w:rPr>
        <w:t>[156]</w:t>
      </w:r>
      <w:r w:rsidRPr="00174950">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215B5376" w14:textId="77777777" w:rsidR="00174950" w:rsidRPr="00174950" w:rsidRDefault="00174950" w:rsidP="00174950">
      <w:pPr>
        <w:widowControl w:val="0"/>
        <w:autoSpaceDE w:val="0"/>
        <w:autoSpaceDN w:val="0"/>
        <w:adjustRightInd w:val="0"/>
        <w:ind w:left="640" w:hanging="640"/>
        <w:rPr>
          <w:noProof/>
        </w:rPr>
      </w:pPr>
      <w:r w:rsidRPr="00174950">
        <w:rPr>
          <w:noProof/>
        </w:rPr>
        <w:t>[157]</w:t>
      </w:r>
      <w:r w:rsidRPr="00174950">
        <w:rPr>
          <w:noProof/>
        </w:rPr>
        <w:tab/>
        <w:t>“What is max pooling in convolutional neural networks? - Quora,” 2017. https://www.quora.com/What-is-max-pooling-in-convolutional-neural-networks (accessed Sep. 17, 2021).</w:t>
      </w:r>
    </w:p>
    <w:p w14:paraId="479DA0DF"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[158]</w:t>
      </w:r>
      <w:r w:rsidRPr="00174950">
        <w:rPr>
          <w:noProof/>
        </w:rPr>
        <w:tab/>
        <w:t>“Dispelling the Myth: How Peak Demand REALLY Occurs | Energy Sentry News.” https://energysentry.com/newsletters/dispelling-myth.php (accessed Oct. 24, 2021).</w:t>
      </w:r>
    </w:p>
    <w:p w14:paraId="05316C6C" w14:textId="77777777" w:rsidR="00174950" w:rsidRPr="00174950" w:rsidRDefault="00174950" w:rsidP="00174950">
      <w:pPr>
        <w:widowControl w:val="0"/>
        <w:autoSpaceDE w:val="0"/>
        <w:autoSpaceDN w:val="0"/>
        <w:adjustRightInd w:val="0"/>
        <w:ind w:left="640" w:hanging="640"/>
        <w:rPr>
          <w:noProof/>
        </w:rPr>
      </w:pPr>
      <w:r w:rsidRPr="00174950">
        <w:rPr>
          <w:noProof/>
        </w:rPr>
        <w:t>[159]</w:t>
      </w:r>
      <w:r w:rsidRPr="00174950">
        <w:rPr>
          <w:noProof/>
        </w:rPr>
        <w:tab/>
        <w:t>“Base Load and Peak Load: understanding both concepts.” https://sinovoltaics.com/learning-center/basics/base-load-peak-load/ (accessed Oct. 24, 2021).</w:t>
      </w:r>
    </w:p>
    <w:p w14:paraId="541923CE" w14:textId="77777777" w:rsidR="00174950" w:rsidRPr="00174950" w:rsidRDefault="00174950" w:rsidP="00174950">
      <w:pPr>
        <w:widowControl w:val="0"/>
        <w:autoSpaceDE w:val="0"/>
        <w:autoSpaceDN w:val="0"/>
        <w:adjustRightInd w:val="0"/>
        <w:ind w:left="640" w:hanging="640"/>
        <w:rPr>
          <w:noProof/>
        </w:rPr>
      </w:pPr>
      <w:r w:rsidRPr="00174950">
        <w:rPr>
          <w:noProof/>
        </w:rPr>
        <w:t>[160]</w:t>
      </w:r>
      <w:r w:rsidRPr="00174950">
        <w:rPr>
          <w:noProof/>
        </w:rPr>
        <w:tab/>
        <w:t>“Peak Load &amp; Base Electricity - Understand Differences - EnergyWatch.” https://energywatch-inc.com/peak-load-base-load-electricity/ (accessed Oct. 07, 2021).</w:t>
      </w:r>
    </w:p>
    <w:p w14:paraId="637F74FE" w14:textId="77777777" w:rsidR="00174950" w:rsidRPr="00174950" w:rsidRDefault="00174950" w:rsidP="00174950">
      <w:pPr>
        <w:widowControl w:val="0"/>
        <w:autoSpaceDE w:val="0"/>
        <w:autoSpaceDN w:val="0"/>
        <w:adjustRightInd w:val="0"/>
        <w:ind w:left="640" w:hanging="640"/>
        <w:rPr>
          <w:noProof/>
        </w:rPr>
      </w:pPr>
      <w:r w:rsidRPr="00174950">
        <w:rPr>
          <w:noProof/>
        </w:rPr>
        <w:t>[161]</w:t>
      </w:r>
      <w:r w:rsidRPr="00174950">
        <w:rPr>
          <w:noProof/>
        </w:rPr>
        <w:tab/>
        <w:t>“What is Peak Load? | Aquicore.” https://aquicore.com/blog/what-is-peak-load/ (accessed Oct. 07, 2021).</w:t>
      </w:r>
    </w:p>
    <w:p w14:paraId="2BB82857" w14:textId="77777777" w:rsidR="00174950" w:rsidRPr="00174950" w:rsidRDefault="00174950" w:rsidP="00174950">
      <w:pPr>
        <w:widowControl w:val="0"/>
        <w:autoSpaceDE w:val="0"/>
        <w:autoSpaceDN w:val="0"/>
        <w:adjustRightInd w:val="0"/>
        <w:ind w:left="640" w:hanging="640"/>
        <w:rPr>
          <w:noProof/>
        </w:rPr>
      </w:pPr>
      <w:r w:rsidRPr="00174950">
        <w:rPr>
          <w:noProof/>
        </w:rPr>
        <w:t>[162]</w:t>
      </w:r>
      <w:r w:rsidRPr="00174950">
        <w:rPr>
          <w:noProof/>
        </w:rPr>
        <w:tab/>
        <w:t xml:space="preserve">A. Dedinec, S. Filiposka, A. Dedinec, and L. Kocarev, “Deep belief network based electricity load forecasting: An analysis of Macedonian case,” </w:t>
      </w:r>
      <w:r w:rsidRPr="00174950">
        <w:rPr>
          <w:i/>
          <w:iCs/>
          <w:noProof/>
        </w:rPr>
        <w:t>Energy</w:t>
      </w:r>
      <w:r w:rsidRPr="00174950">
        <w:rPr>
          <w:noProof/>
        </w:rPr>
        <w:t>, 2016, doi: 10.1016/j.energy.2016.07.090.</w:t>
      </w:r>
    </w:p>
    <w:p w14:paraId="52F052F1" w14:textId="77777777" w:rsidR="00174950" w:rsidRPr="00174950" w:rsidRDefault="00174950" w:rsidP="00174950">
      <w:pPr>
        <w:widowControl w:val="0"/>
        <w:autoSpaceDE w:val="0"/>
        <w:autoSpaceDN w:val="0"/>
        <w:adjustRightInd w:val="0"/>
        <w:ind w:left="640" w:hanging="640"/>
        <w:rPr>
          <w:noProof/>
        </w:rPr>
      </w:pPr>
      <w:r w:rsidRPr="00174950">
        <w:rPr>
          <w:noProof/>
        </w:rPr>
        <w:t>[163]</w:t>
      </w:r>
      <w:r w:rsidRPr="00174950">
        <w:rPr>
          <w:noProof/>
        </w:rPr>
        <w:tab/>
        <w:t>S. Papadopoulos and I. Karakatsanis, “Short-term electricity load forecasting using time series and ensemble learning methods,” 2015, doi: 10.1109/PECI.2015.7064913.</w:t>
      </w:r>
    </w:p>
    <w:p w14:paraId="68AAD060" w14:textId="77777777" w:rsidR="00174950" w:rsidRPr="00174950" w:rsidRDefault="00174950" w:rsidP="00174950">
      <w:pPr>
        <w:widowControl w:val="0"/>
        <w:autoSpaceDE w:val="0"/>
        <w:autoSpaceDN w:val="0"/>
        <w:adjustRightInd w:val="0"/>
        <w:ind w:left="640" w:hanging="640"/>
        <w:rPr>
          <w:noProof/>
        </w:rPr>
      </w:pPr>
      <w:r w:rsidRPr="00174950">
        <w:rPr>
          <w:noProof/>
        </w:rPr>
        <w:t>[164]</w:t>
      </w:r>
      <w:r w:rsidRPr="00174950">
        <w:rPr>
          <w:noProof/>
        </w:rPr>
        <w:tab/>
        <w:t xml:space="preserve">W. Kim, Y. Han, K. J. Kim, and K. W. Song, “Electricity load forecasting using advanced feature selection and optimal deep learning model for the variable refrigerant flow systems,” </w:t>
      </w:r>
      <w:r w:rsidRPr="00174950">
        <w:rPr>
          <w:i/>
          <w:iCs/>
          <w:noProof/>
        </w:rPr>
        <w:t>Energy Reports</w:t>
      </w:r>
      <w:r w:rsidRPr="00174950">
        <w:rPr>
          <w:noProof/>
        </w:rPr>
        <w:t>, 2020, doi: 10.1016/j.egyr.2020.09.019.</w:t>
      </w:r>
    </w:p>
    <w:p w14:paraId="7C08D122" w14:textId="77777777" w:rsidR="00174950" w:rsidRPr="00174950" w:rsidRDefault="00174950" w:rsidP="00174950">
      <w:pPr>
        <w:widowControl w:val="0"/>
        <w:autoSpaceDE w:val="0"/>
        <w:autoSpaceDN w:val="0"/>
        <w:adjustRightInd w:val="0"/>
        <w:ind w:left="640" w:hanging="640"/>
        <w:rPr>
          <w:noProof/>
        </w:rPr>
      </w:pPr>
      <w:r w:rsidRPr="00174950">
        <w:rPr>
          <w:noProof/>
        </w:rPr>
        <w:t>[165]</w:t>
      </w:r>
      <w:r w:rsidRPr="00174950">
        <w:rPr>
          <w:noProof/>
        </w:rPr>
        <w:tab/>
        <w:t>“Independent Electricity System Operator - Hourly Zonal Demand Report.” http://reports.ieso.ca/public/DemandZonal/ (accessed Jun. 05, 2021).</w:t>
      </w:r>
    </w:p>
    <w:p w14:paraId="794BF285" w14:textId="77777777" w:rsidR="00174950" w:rsidRPr="00174950" w:rsidRDefault="00174950" w:rsidP="00174950">
      <w:pPr>
        <w:widowControl w:val="0"/>
        <w:autoSpaceDE w:val="0"/>
        <w:autoSpaceDN w:val="0"/>
        <w:adjustRightInd w:val="0"/>
        <w:ind w:left="640" w:hanging="640"/>
        <w:rPr>
          <w:noProof/>
        </w:rPr>
      </w:pPr>
      <w:r w:rsidRPr="00174950">
        <w:rPr>
          <w:noProof/>
        </w:rPr>
        <w:t>[166]</w:t>
      </w:r>
      <w:r w:rsidRPr="00174950">
        <w:rPr>
          <w:noProof/>
        </w:rPr>
        <w:tab/>
        <w:t>“Historical Climate Data - Climate - Environment and Climate Change Canada.” https://climate.weather.gc.ca/ (accessed Jan. 05, 2021).</w:t>
      </w:r>
    </w:p>
    <w:p w14:paraId="71A3CB2E" w14:textId="77777777" w:rsidR="00174950" w:rsidRPr="00174950" w:rsidRDefault="00174950" w:rsidP="00174950">
      <w:pPr>
        <w:widowControl w:val="0"/>
        <w:autoSpaceDE w:val="0"/>
        <w:autoSpaceDN w:val="0"/>
        <w:adjustRightInd w:val="0"/>
        <w:ind w:left="640" w:hanging="640"/>
        <w:rPr>
          <w:noProof/>
        </w:rPr>
      </w:pPr>
      <w:r w:rsidRPr="00174950">
        <w:rPr>
          <w:noProof/>
        </w:rPr>
        <w:lastRenderedPageBreak/>
        <w:t>[167]</w:t>
      </w:r>
      <w:r w:rsidRPr="00174950">
        <w:rPr>
          <w:noProof/>
        </w:rPr>
        <w:tab/>
        <w:t xml:space="preserve">D. C. Wu, B. Bahrami Asl, A. Razban, and J. Chen, “Air compressor load forecasting using artificial neural network,” </w:t>
      </w:r>
      <w:r w:rsidRPr="00174950">
        <w:rPr>
          <w:i/>
          <w:iCs/>
          <w:noProof/>
        </w:rPr>
        <w:t>Expert Syst. Appl.</w:t>
      </w:r>
      <w:r w:rsidRPr="00174950">
        <w:rPr>
          <w:noProof/>
        </w:rPr>
        <w:t>, 2021, doi: 10.1016/j.eswa.2020.114209.</w:t>
      </w:r>
    </w:p>
    <w:p w14:paraId="33B68F16" w14:textId="77777777" w:rsidR="00174950" w:rsidRPr="00174950" w:rsidRDefault="00174950" w:rsidP="00174950">
      <w:pPr>
        <w:widowControl w:val="0"/>
        <w:autoSpaceDE w:val="0"/>
        <w:autoSpaceDN w:val="0"/>
        <w:adjustRightInd w:val="0"/>
        <w:ind w:left="640" w:hanging="640"/>
        <w:rPr>
          <w:noProof/>
        </w:rPr>
      </w:pPr>
      <w:r w:rsidRPr="00174950">
        <w:rPr>
          <w:noProof/>
        </w:rPr>
        <w:t>[168]</w:t>
      </w:r>
      <w:r w:rsidRPr="00174950">
        <w:rPr>
          <w:noProof/>
        </w:rPr>
        <w:tab/>
        <w:t xml:space="preserve">L. Kuan </w:t>
      </w:r>
      <w:r w:rsidRPr="00174950">
        <w:rPr>
          <w:i/>
          <w:iCs/>
          <w:noProof/>
        </w:rPr>
        <w:t>et al.</w:t>
      </w:r>
      <w:r w:rsidRPr="00174950">
        <w:rPr>
          <w:noProof/>
        </w:rPr>
        <w:t>, “Short-term electricity load forecasting method based on multilayered self-normalizing GRU network,” 2017, doi: 10.1109/EI2.2017.8245330.</w:t>
      </w:r>
    </w:p>
    <w:p w14:paraId="7D9BFDB4" w14:textId="77777777" w:rsidR="00174950" w:rsidRPr="00174950" w:rsidRDefault="00174950" w:rsidP="00174950">
      <w:pPr>
        <w:widowControl w:val="0"/>
        <w:autoSpaceDE w:val="0"/>
        <w:autoSpaceDN w:val="0"/>
        <w:adjustRightInd w:val="0"/>
        <w:ind w:left="640" w:hanging="640"/>
        <w:rPr>
          <w:noProof/>
        </w:rPr>
      </w:pPr>
      <w:r w:rsidRPr="00174950">
        <w:rPr>
          <w:noProof/>
        </w:rPr>
        <w:t>[169]</w:t>
      </w:r>
      <w:r w:rsidRPr="00174950">
        <w:rPr>
          <w:noProof/>
        </w:rPr>
        <w:tab/>
        <w:t>L. Li, K. Ota, and M. Dong, “Everything is image: CNN-based short-term electrical load forecasting for smart grid,” 2017, doi: 10.1109/ISPAN-FCST-ISCC.2017.78.</w:t>
      </w:r>
    </w:p>
    <w:p w14:paraId="6460E3DD" w14:textId="77777777" w:rsidR="00174950" w:rsidRPr="00174950" w:rsidRDefault="00174950" w:rsidP="00174950">
      <w:pPr>
        <w:widowControl w:val="0"/>
        <w:autoSpaceDE w:val="0"/>
        <w:autoSpaceDN w:val="0"/>
        <w:adjustRightInd w:val="0"/>
        <w:ind w:left="640" w:hanging="640"/>
        <w:rPr>
          <w:noProof/>
        </w:rPr>
      </w:pPr>
      <w:r w:rsidRPr="00174950">
        <w:rPr>
          <w:noProof/>
        </w:rPr>
        <w:t>[170]</w:t>
      </w:r>
      <w:r w:rsidRPr="00174950">
        <w:rPr>
          <w:noProof/>
        </w:rPr>
        <w:tab/>
        <w:t xml:space="preserve">M. Dong and L. Grumbach, “A Hybrid Distribution Feeder Long-Term Load Forecasting Method Based on Sequence Prediction,” </w:t>
      </w:r>
      <w:r w:rsidRPr="00174950">
        <w:rPr>
          <w:i/>
          <w:iCs/>
          <w:noProof/>
        </w:rPr>
        <w:t>IEEE Trans. Smart Grid</w:t>
      </w:r>
      <w:r w:rsidRPr="00174950">
        <w:rPr>
          <w:noProof/>
        </w:rPr>
        <w:t>, 2020, doi: 10.1109/TSG.2019.2924183.</w:t>
      </w:r>
    </w:p>
    <w:p w14:paraId="741290B0" w14:textId="77777777" w:rsidR="00174950" w:rsidRPr="00174950" w:rsidRDefault="00174950" w:rsidP="00174950">
      <w:pPr>
        <w:widowControl w:val="0"/>
        <w:autoSpaceDE w:val="0"/>
        <w:autoSpaceDN w:val="0"/>
        <w:adjustRightInd w:val="0"/>
        <w:ind w:left="640" w:hanging="640"/>
        <w:rPr>
          <w:noProof/>
        </w:rPr>
      </w:pPr>
      <w:r w:rsidRPr="00174950">
        <w:rPr>
          <w:noProof/>
        </w:rPr>
        <w:t>[171]</w:t>
      </w:r>
      <w:r w:rsidRPr="00174950">
        <w:rPr>
          <w:noProof/>
        </w:rPr>
        <w:tab/>
        <w:t xml:space="preserve">L. Yin and J. Xie, “Multi-temporal-spatial-scale temporal convolution network for short-term load forecasting of power systems,” </w:t>
      </w:r>
      <w:r w:rsidRPr="00174950">
        <w:rPr>
          <w:i/>
          <w:iCs/>
          <w:noProof/>
        </w:rPr>
        <w:t>Appl. Energy</w:t>
      </w:r>
      <w:r w:rsidRPr="00174950">
        <w:rPr>
          <w:noProof/>
        </w:rPr>
        <w:t>, 2021, doi: 10.1016/j.apenergy.2020.116328.</w:t>
      </w:r>
    </w:p>
    <w:p w14:paraId="0745B65D" w14:textId="77777777" w:rsidR="00174950" w:rsidRPr="00174950" w:rsidRDefault="00174950" w:rsidP="00174950">
      <w:pPr>
        <w:widowControl w:val="0"/>
        <w:autoSpaceDE w:val="0"/>
        <w:autoSpaceDN w:val="0"/>
        <w:adjustRightInd w:val="0"/>
        <w:ind w:left="640" w:hanging="640"/>
        <w:rPr>
          <w:noProof/>
        </w:rPr>
      </w:pPr>
      <w:r w:rsidRPr="00174950">
        <w:rPr>
          <w:noProof/>
        </w:rPr>
        <w:t>[172]</w:t>
      </w:r>
      <w:r w:rsidRPr="00174950">
        <w:rPr>
          <w:noProof/>
        </w:rPr>
        <w:tab/>
        <w:t xml:space="preserve">S. Panigrahi, Y. Karali, and H. S. Behera, “Normalize Time Series and Forecast using Evolutionary Neural Network,” </w:t>
      </w:r>
      <w:r w:rsidRPr="00174950">
        <w:rPr>
          <w:i/>
          <w:iCs/>
          <w:noProof/>
        </w:rPr>
        <w:t>Int. J. Comput. Appl.</w:t>
      </w:r>
      <w:r w:rsidRPr="00174950">
        <w:rPr>
          <w:noProof/>
        </w:rPr>
        <w:t>, 2013.</w:t>
      </w:r>
    </w:p>
    <w:p w14:paraId="1871BC2B" w14:textId="77777777" w:rsidR="00174950" w:rsidRPr="00174950" w:rsidRDefault="00174950" w:rsidP="00174950">
      <w:pPr>
        <w:widowControl w:val="0"/>
        <w:autoSpaceDE w:val="0"/>
        <w:autoSpaceDN w:val="0"/>
        <w:adjustRightInd w:val="0"/>
        <w:ind w:left="640" w:hanging="640"/>
        <w:rPr>
          <w:noProof/>
        </w:rPr>
      </w:pPr>
      <w:r w:rsidRPr="00174950">
        <w:rPr>
          <w:noProof/>
        </w:rPr>
        <w:t>[173]</w:t>
      </w:r>
      <w:r w:rsidRPr="00174950">
        <w:rPr>
          <w:noProof/>
        </w:rPr>
        <w:tab/>
        <w:t>“Fit linear regression model - MATLAB fitlm.” https://www.mathworks.com/help/stats/fitlm.html (accessed Nov. 21, 2021).</w:t>
      </w:r>
    </w:p>
    <w:p w14:paraId="5E4C81CE" w14:textId="77777777" w:rsidR="00174950" w:rsidRPr="00174950" w:rsidRDefault="00174950" w:rsidP="00174950">
      <w:pPr>
        <w:widowControl w:val="0"/>
        <w:autoSpaceDE w:val="0"/>
        <w:autoSpaceDN w:val="0"/>
        <w:adjustRightInd w:val="0"/>
        <w:ind w:left="640" w:hanging="640"/>
        <w:rPr>
          <w:noProof/>
        </w:rPr>
      </w:pPr>
      <w:r w:rsidRPr="00174950">
        <w:rPr>
          <w:noProof/>
        </w:rPr>
        <w:t>[174]</w:t>
      </w:r>
      <w:r w:rsidRPr="00174950">
        <w:rPr>
          <w:noProof/>
        </w:rPr>
        <w:tab/>
        <w:t>“Long short-term memory (LSTM) layer - MATLAB.” https://www.mathworks.com/help/deeplearning/ref/nnet.cnn.layer.lstmlayer.html (accessed Oct. 21, 2021).</w:t>
      </w:r>
    </w:p>
    <w:p w14:paraId="381CA0EA" w14:textId="77777777" w:rsidR="00174950" w:rsidRPr="00174950" w:rsidRDefault="00174950" w:rsidP="00174950">
      <w:pPr>
        <w:widowControl w:val="0"/>
        <w:autoSpaceDE w:val="0"/>
        <w:autoSpaceDN w:val="0"/>
        <w:adjustRightInd w:val="0"/>
        <w:ind w:left="640" w:hanging="640"/>
        <w:rPr>
          <w:noProof/>
        </w:rPr>
      </w:pPr>
      <w:r w:rsidRPr="00174950">
        <w:rPr>
          <w:noProof/>
        </w:rPr>
        <w:t>[175]</w:t>
      </w:r>
      <w:r w:rsidRPr="00174950">
        <w:rPr>
          <w:noProof/>
        </w:rPr>
        <w:tab/>
        <w:t xml:space="preserve">I. K. M. Jais, A. R. Ismail, and S. Q. Nisa, “Adam Optimization Algorithm for Wide and Deep Neural Network,” </w:t>
      </w:r>
      <w:r w:rsidRPr="00174950">
        <w:rPr>
          <w:i/>
          <w:iCs/>
          <w:noProof/>
        </w:rPr>
        <w:t>Knowl. Eng. Data Sci.</w:t>
      </w:r>
      <w:r w:rsidRPr="00174950">
        <w:rPr>
          <w:noProof/>
        </w:rPr>
        <w:t xml:space="preserve">, 2019, doi: </w:t>
      </w:r>
      <w:r w:rsidRPr="00174950">
        <w:rPr>
          <w:noProof/>
        </w:rPr>
        <w:lastRenderedPageBreak/>
        <w:t>10.17977/um018v2i12019p41-46.</w:t>
      </w:r>
    </w:p>
    <w:p w14:paraId="3D560C1F" w14:textId="77777777" w:rsidR="00174950" w:rsidRPr="00174950" w:rsidRDefault="00174950" w:rsidP="00174950">
      <w:pPr>
        <w:widowControl w:val="0"/>
        <w:autoSpaceDE w:val="0"/>
        <w:autoSpaceDN w:val="0"/>
        <w:adjustRightInd w:val="0"/>
        <w:ind w:left="640" w:hanging="640"/>
        <w:rPr>
          <w:noProof/>
        </w:rPr>
      </w:pPr>
      <w:r w:rsidRPr="00174950">
        <w:rPr>
          <w:noProof/>
        </w:rPr>
        <w:t>[176]</w:t>
      </w:r>
      <w:r w:rsidRPr="00174950">
        <w:rPr>
          <w:noProof/>
        </w:rPr>
        <w:tab/>
        <w:t xml:space="preserve">M. Barman and N. B. Dev Choudhury, “Season specific approach for short-term load forecasting based on hybrid FA-SVM and similarity concept,” </w:t>
      </w:r>
      <w:r w:rsidRPr="00174950">
        <w:rPr>
          <w:i/>
          <w:iCs/>
          <w:noProof/>
        </w:rPr>
        <w:t>Energy</w:t>
      </w:r>
      <w:r w:rsidRPr="00174950">
        <w:rPr>
          <w:noProof/>
        </w:rPr>
        <w:t>, 2019, doi: 10.1016/j.energy.2019.03.010.</w:t>
      </w:r>
    </w:p>
    <w:p w14:paraId="40867144" w14:textId="1368621E" w:rsidR="00287359" w:rsidRDefault="00287359" w:rsidP="00287359">
      <w:pPr>
        <w:sectPr w:rsidR="00287359" w:rsidSect="00CF19C9">
          <w:headerReference w:type="default" r:id="rId173"/>
          <w:footerReference w:type="default" r:id="rId174"/>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543" w:name="_Toc88844484"/>
      <w:r>
        <w:lastRenderedPageBreak/>
        <w:t>Appendix A</w:t>
      </w:r>
      <w:bookmarkEnd w:id="543"/>
    </w:p>
    <w:p w14:paraId="6C14D9BF" w14:textId="05C12AE4" w:rsidR="001F6CFC" w:rsidRDefault="001F6CFC" w:rsidP="001F6CFC">
      <w:pPr>
        <w:pStyle w:val="Heading2"/>
      </w:pPr>
      <w:bookmarkStart w:id="544" w:name="_Toc88844485"/>
      <w:r>
        <w:t xml:space="preserve">1.1 </w:t>
      </w:r>
      <w:r w:rsidRPr="001F6CFC">
        <w:t>Determining the ARIMA Model's Optimal Parameters</w:t>
      </w:r>
      <w:bookmarkEnd w:id="544"/>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405A046D"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156EEA">
        <w:t xml:space="preserve">Figure </w:t>
      </w:r>
      <w:r w:rsidR="00156EEA">
        <w:rPr>
          <w:noProof/>
        </w:rPr>
        <w:t>90</w:t>
      </w:r>
      <w:r>
        <w:fldChar w:fldCharType="end"/>
      </w:r>
      <w:r>
        <w:t xml:space="preserve"> and </w:t>
      </w:r>
      <w:r>
        <w:fldChar w:fldCharType="begin"/>
      </w:r>
      <w:r>
        <w:instrText xml:space="preserve"> REF _Ref86073300 \h </w:instrText>
      </w:r>
      <w:r>
        <w:fldChar w:fldCharType="separate"/>
      </w:r>
      <w:r w:rsidR="00156EEA">
        <w:t xml:space="preserve">Figure </w:t>
      </w:r>
      <w:r w:rsidR="00156EEA">
        <w:rPr>
          <w:noProof/>
        </w:rPr>
        <w:t>91</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545" w:name="_Toc88844486"/>
      <w:r>
        <w:t xml:space="preserve">1.1.1 </w:t>
      </w:r>
      <w:r w:rsidRPr="00BB3D62">
        <w:t>The Toronto Dataset's PACF and ACF Plots – Parameters (24, 2, 25)</w:t>
      </w:r>
      <w:bookmarkEnd w:id="545"/>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75">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091523CD" w:rsidR="00DD61FE" w:rsidRDefault="00DD61FE" w:rsidP="00DD61FE">
      <w:pPr>
        <w:pStyle w:val="Caption"/>
        <w:jc w:val="center"/>
      </w:pPr>
      <w:bookmarkStart w:id="546" w:name="_Ref86073297"/>
      <w:bookmarkStart w:id="547" w:name="_Toc88844597"/>
      <w:r>
        <w:t xml:space="preserve">Figure </w:t>
      </w:r>
      <w:fldSimple w:instr=" SEQ Figure \* ARABIC ">
        <w:r w:rsidR="00156EEA">
          <w:rPr>
            <w:noProof/>
          </w:rPr>
          <w:t>90</w:t>
        </w:r>
      </w:fldSimple>
      <w:bookmarkEnd w:id="546"/>
      <w:r>
        <w:t xml:space="preserve"> – The Partial Autocorrelation Plot – Toronto Dataset</w:t>
      </w:r>
      <w:bookmarkEnd w:id="547"/>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76">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5DB58475" w:rsidR="00343447" w:rsidRDefault="00343447" w:rsidP="00343447">
      <w:pPr>
        <w:pStyle w:val="Caption"/>
        <w:jc w:val="center"/>
      </w:pPr>
      <w:bookmarkStart w:id="548" w:name="_Ref86073300"/>
      <w:bookmarkStart w:id="549" w:name="_Toc88844598"/>
      <w:r>
        <w:t xml:space="preserve">Figure </w:t>
      </w:r>
      <w:fldSimple w:instr=" SEQ Figure \* ARABIC ">
        <w:r w:rsidR="00156EEA">
          <w:rPr>
            <w:noProof/>
          </w:rPr>
          <w:t>91</w:t>
        </w:r>
      </w:fldSimple>
      <w:bookmarkEnd w:id="548"/>
      <w:r>
        <w:t xml:space="preserve"> – The Autocorrelation Plot – Toronto Dataset</w:t>
      </w:r>
      <w:bookmarkEnd w:id="549"/>
    </w:p>
    <w:p w14:paraId="2E060F58" w14:textId="6012F917" w:rsidR="006E6EA3" w:rsidRDefault="006E6EA3" w:rsidP="006E6EA3">
      <w:pPr>
        <w:pStyle w:val="Heading3"/>
      </w:pPr>
      <w:bookmarkStart w:id="550" w:name="_Toc88844487"/>
      <w:r>
        <w:t xml:space="preserve">1.1.2 </w:t>
      </w:r>
      <w:r w:rsidRPr="00BB3D62">
        <w:t xml:space="preserve">The </w:t>
      </w:r>
      <w:r>
        <w:t>Ottawa</w:t>
      </w:r>
      <w:r w:rsidRPr="00BB3D62">
        <w:t xml:space="preserve"> Dataset's PACF and ACF Plots – Parameters </w:t>
      </w:r>
      <w:r w:rsidR="007C5DDE" w:rsidRPr="007E70A9">
        <w:t>(23, 2, 24)</w:t>
      </w:r>
      <w:bookmarkEnd w:id="550"/>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77">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46CC6BF9" w:rsidR="00D92001" w:rsidRDefault="00D92001" w:rsidP="00D92001">
      <w:pPr>
        <w:pStyle w:val="Caption"/>
        <w:jc w:val="center"/>
      </w:pPr>
      <w:bookmarkStart w:id="551" w:name="_Toc88844599"/>
      <w:r>
        <w:t xml:space="preserve">Figure </w:t>
      </w:r>
      <w:fldSimple w:instr=" SEQ Figure \* ARABIC ">
        <w:r w:rsidR="00156EEA">
          <w:rPr>
            <w:noProof/>
          </w:rPr>
          <w:t>92</w:t>
        </w:r>
      </w:fldSimple>
      <w:r>
        <w:t xml:space="preserve"> - The Partial Autocorrelation Plot – Ottawa Dataset</w:t>
      </w:r>
      <w:bookmarkEnd w:id="551"/>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78">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5A45B761" w:rsidR="00D92001" w:rsidRDefault="00E614F6" w:rsidP="00E614F6">
      <w:pPr>
        <w:pStyle w:val="Caption"/>
        <w:jc w:val="center"/>
      </w:pPr>
      <w:bookmarkStart w:id="552" w:name="_Toc88844600"/>
      <w:r>
        <w:t xml:space="preserve">Figure </w:t>
      </w:r>
      <w:fldSimple w:instr=" SEQ Figure \* ARABIC ">
        <w:r w:rsidR="00156EEA">
          <w:rPr>
            <w:noProof/>
          </w:rPr>
          <w:t>93</w:t>
        </w:r>
      </w:fldSimple>
      <w:r>
        <w:t xml:space="preserve"> - The Autocorrelation Plot – Ottawa Dataset</w:t>
      </w:r>
      <w:bookmarkEnd w:id="552"/>
    </w:p>
    <w:p w14:paraId="609EFCE2" w14:textId="07CE3443" w:rsidR="00DA6EC6" w:rsidRDefault="00DA6EC6" w:rsidP="00DA6EC6">
      <w:pPr>
        <w:pStyle w:val="Heading3"/>
      </w:pPr>
      <w:bookmarkStart w:id="553" w:name="_Toc88844488"/>
      <w:r>
        <w:t xml:space="preserve">1.1.2 </w:t>
      </w:r>
      <w:r w:rsidRPr="00BB3D62">
        <w:t xml:space="preserve">The </w:t>
      </w:r>
      <w:r>
        <w:t>Saint John</w:t>
      </w:r>
      <w:r w:rsidRPr="00BB3D62">
        <w:t xml:space="preserve"> Dataset's PACF and ACF Plots – Parameters (24, 2, 25)</w:t>
      </w:r>
      <w:bookmarkEnd w:id="553"/>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79">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404EAAEF" w:rsidR="00A42D35" w:rsidRDefault="00A42D35" w:rsidP="00A42D35">
      <w:pPr>
        <w:pStyle w:val="Caption"/>
        <w:jc w:val="center"/>
      </w:pPr>
      <w:bookmarkStart w:id="554" w:name="_Toc88844601"/>
      <w:r>
        <w:t xml:space="preserve">Figure </w:t>
      </w:r>
      <w:fldSimple w:instr=" SEQ Figure \* ARABIC ">
        <w:r w:rsidR="00156EEA">
          <w:rPr>
            <w:noProof/>
          </w:rPr>
          <w:t>94</w:t>
        </w:r>
      </w:fldSimple>
      <w:r>
        <w:t xml:space="preserve"> - The Partial Autocorrelation Plot – Saint John Dataset</w:t>
      </w:r>
      <w:bookmarkEnd w:id="554"/>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80">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03B863EB" w:rsidR="00343447" w:rsidRPr="0069064F" w:rsidRDefault="00772D97" w:rsidP="0069064F">
      <w:pPr>
        <w:pStyle w:val="Caption"/>
        <w:jc w:val="center"/>
      </w:pPr>
      <w:bookmarkStart w:id="555" w:name="_Toc88844602"/>
      <w:r>
        <w:t xml:space="preserve">Figure </w:t>
      </w:r>
      <w:fldSimple w:instr=" SEQ Figure \* ARABIC ">
        <w:r w:rsidR="00156EEA">
          <w:rPr>
            <w:noProof/>
          </w:rPr>
          <w:t>95</w:t>
        </w:r>
      </w:fldSimple>
      <w:r>
        <w:t xml:space="preserve"> - The Autocorrelation Plot – Saint John Dataset</w:t>
      </w:r>
      <w:bookmarkEnd w:id="555"/>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556" w:name="_Toc88844489"/>
      <w:r>
        <w:lastRenderedPageBreak/>
        <w:t>Appendix</w:t>
      </w:r>
      <w:r w:rsidR="00343447">
        <w:t xml:space="preserve"> B</w:t>
      </w:r>
      <w:bookmarkEnd w:id="556"/>
    </w:p>
    <w:p w14:paraId="187013F8" w14:textId="3CC95327" w:rsidR="00E93B16" w:rsidRDefault="00581432" w:rsidP="00581432">
      <w:pPr>
        <w:pStyle w:val="Heading2"/>
      </w:pPr>
      <w:bookmarkStart w:id="557" w:name="_Toc88844490"/>
      <w:r>
        <w:t xml:space="preserve">1.1 </w:t>
      </w:r>
      <w:r w:rsidR="00B91A69" w:rsidRPr="00B91A69">
        <w:t>The Toronto Dataset's Overall Performance Metrics</w:t>
      </w:r>
      <w:bookmarkEnd w:id="5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363"/>
        <w:gridCol w:w="876"/>
      </w:tblGrid>
      <w:tr w:rsidR="0091648F" w:rsidRPr="003E4926" w14:paraId="4BAFB683" w14:textId="77777777" w:rsidTr="003E4926">
        <w:trPr>
          <w:trHeight w:val="315"/>
          <w:jc w:val="center"/>
        </w:trPr>
        <w:tc>
          <w:tcPr>
            <w:tcW w:w="0" w:type="auto"/>
            <w:shd w:val="clear" w:color="auto" w:fill="auto"/>
            <w:noWrap/>
            <w:vAlign w:val="bottom"/>
            <w:hideMark/>
          </w:tcPr>
          <w:p w14:paraId="2F12F091"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91648F" w:rsidRPr="003E4926" w:rsidRDefault="0091648F" w:rsidP="0091648F">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6A10634B" w:rsidR="0091648F" w:rsidRPr="003E4926"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343761CD"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SNF</w:t>
            </w:r>
          </w:p>
        </w:tc>
      </w:tr>
      <w:tr w:rsidR="0091648F" w:rsidRPr="003E4926" w14:paraId="213A86A8" w14:textId="77777777" w:rsidTr="0091648F">
        <w:trPr>
          <w:trHeight w:val="315"/>
          <w:jc w:val="center"/>
        </w:trPr>
        <w:tc>
          <w:tcPr>
            <w:tcW w:w="0" w:type="auto"/>
            <w:shd w:val="clear" w:color="auto" w:fill="auto"/>
            <w:noWrap/>
            <w:vAlign w:val="bottom"/>
            <w:hideMark/>
          </w:tcPr>
          <w:p w14:paraId="2EF98C8B"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91648F" w:rsidRPr="003E4926" w:rsidRDefault="0091648F" w:rsidP="0091648F">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91648F" w:rsidRPr="003E4926" w:rsidRDefault="0091648F" w:rsidP="0091648F">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91648F" w:rsidRPr="003E4926" w:rsidRDefault="0091648F" w:rsidP="0091648F">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91648F" w:rsidRPr="003E4926" w:rsidRDefault="0091648F" w:rsidP="0091648F">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tcPr>
          <w:p w14:paraId="392AD3EF" w14:textId="11BE1967"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B11496C" w14:textId="77777777" w:rsidR="0091648F" w:rsidRPr="003E4926" w:rsidRDefault="0091648F" w:rsidP="0091648F">
            <w:pPr>
              <w:spacing w:line="240" w:lineRule="auto"/>
              <w:jc w:val="center"/>
              <w:rPr>
                <w:color w:val="000000"/>
                <w:lang w:eastAsia="en-CA"/>
              </w:rPr>
            </w:pPr>
            <w:r w:rsidRPr="003E4926">
              <w:rPr>
                <w:color w:val="000000"/>
                <w:lang w:eastAsia="en-CA"/>
              </w:rPr>
              <w:t>6.09</w:t>
            </w:r>
          </w:p>
        </w:tc>
      </w:tr>
      <w:tr w:rsidR="0091648F" w:rsidRPr="003E4926" w14:paraId="016C4865" w14:textId="77777777" w:rsidTr="0091648F">
        <w:trPr>
          <w:trHeight w:val="315"/>
          <w:jc w:val="center"/>
        </w:trPr>
        <w:tc>
          <w:tcPr>
            <w:tcW w:w="0" w:type="auto"/>
            <w:shd w:val="clear" w:color="auto" w:fill="auto"/>
            <w:noWrap/>
            <w:vAlign w:val="bottom"/>
            <w:hideMark/>
          </w:tcPr>
          <w:p w14:paraId="5D4CAD60" w14:textId="77777777" w:rsidR="0091648F" w:rsidRPr="003E4926" w:rsidRDefault="0091648F" w:rsidP="0091648F">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91648F" w:rsidRPr="003E4926" w:rsidRDefault="0091648F" w:rsidP="0091648F">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91648F" w:rsidRPr="003E4926" w:rsidRDefault="0091648F" w:rsidP="0091648F">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91648F" w:rsidRPr="003E4926" w:rsidRDefault="0091648F" w:rsidP="0091648F">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91648F" w:rsidRPr="003E4926" w:rsidRDefault="0091648F" w:rsidP="0091648F">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tcPr>
          <w:p w14:paraId="58D308CF" w14:textId="44E14023"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305D294" w14:textId="77777777" w:rsidR="0091648F" w:rsidRPr="003E4926" w:rsidRDefault="0091648F" w:rsidP="0091648F">
            <w:pPr>
              <w:spacing w:line="240" w:lineRule="auto"/>
              <w:jc w:val="center"/>
              <w:rPr>
                <w:color w:val="000000"/>
                <w:lang w:eastAsia="en-CA"/>
              </w:rPr>
            </w:pPr>
            <w:r w:rsidRPr="003E4926">
              <w:rPr>
                <w:color w:val="000000"/>
                <w:lang w:eastAsia="en-CA"/>
              </w:rPr>
              <w:t>1.67</w:t>
            </w:r>
          </w:p>
        </w:tc>
      </w:tr>
      <w:tr w:rsidR="0091648F" w:rsidRPr="003E4926" w14:paraId="13E6FF99" w14:textId="77777777" w:rsidTr="0091648F">
        <w:trPr>
          <w:trHeight w:val="315"/>
          <w:jc w:val="center"/>
        </w:trPr>
        <w:tc>
          <w:tcPr>
            <w:tcW w:w="0" w:type="auto"/>
            <w:shd w:val="clear" w:color="auto" w:fill="auto"/>
            <w:noWrap/>
            <w:vAlign w:val="bottom"/>
            <w:hideMark/>
          </w:tcPr>
          <w:p w14:paraId="3221E8E4" w14:textId="77777777" w:rsidR="0091648F" w:rsidRPr="003E4926" w:rsidRDefault="0091648F" w:rsidP="0091648F">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91648F" w:rsidRPr="003E4926" w:rsidRDefault="0091648F" w:rsidP="0091648F">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91648F" w:rsidRPr="003E4926" w:rsidRDefault="0091648F" w:rsidP="0091648F">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91648F" w:rsidRPr="003E4926" w:rsidRDefault="0091648F" w:rsidP="0091648F">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91648F" w:rsidRPr="003E4926" w:rsidRDefault="0091648F" w:rsidP="0091648F">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tcPr>
          <w:p w14:paraId="09A8E975" w14:textId="10664FA4"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010E9D3" w14:textId="77777777" w:rsidR="0091648F" w:rsidRPr="003E4926" w:rsidRDefault="0091648F" w:rsidP="0091648F">
            <w:pPr>
              <w:spacing w:line="240" w:lineRule="auto"/>
              <w:jc w:val="center"/>
              <w:rPr>
                <w:color w:val="000000"/>
                <w:lang w:eastAsia="en-CA"/>
              </w:rPr>
            </w:pPr>
            <w:r w:rsidRPr="003E4926">
              <w:rPr>
                <w:color w:val="000000"/>
                <w:lang w:eastAsia="en-CA"/>
              </w:rPr>
              <w:t>350.36</w:t>
            </w:r>
          </w:p>
        </w:tc>
      </w:tr>
      <w:tr w:rsidR="0091648F" w:rsidRPr="003E4926" w14:paraId="7D4A7754" w14:textId="77777777" w:rsidTr="0091648F">
        <w:trPr>
          <w:trHeight w:val="315"/>
          <w:jc w:val="center"/>
        </w:trPr>
        <w:tc>
          <w:tcPr>
            <w:tcW w:w="0" w:type="auto"/>
            <w:shd w:val="clear" w:color="auto" w:fill="auto"/>
            <w:noWrap/>
            <w:vAlign w:val="bottom"/>
            <w:hideMark/>
          </w:tcPr>
          <w:p w14:paraId="1FE8500C" w14:textId="77777777" w:rsidR="0091648F" w:rsidRPr="003E4926" w:rsidRDefault="0091648F" w:rsidP="0091648F">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91648F" w:rsidRPr="003E4926" w:rsidRDefault="0091648F" w:rsidP="0091648F">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91648F" w:rsidRPr="003E4926" w:rsidRDefault="0091648F" w:rsidP="0091648F">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91648F" w:rsidRPr="003E4926" w:rsidRDefault="0091648F" w:rsidP="0091648F">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tcPr>
          <w:p w14:paraId="4A79CBEC" w14:textId="400A00A6"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3D90F66D" w14:textId="77777777" w:rsidR="0091648F" w:rsidRPr="003E4926" w:rsidRDefault="0091648F" w:rsidP="0091648F">
            <w:pPr>
              <w:spacing w:line="240" w:lineRule="auto"/>
              <w:jc w:val="center"/>
              <w:rPr>
                <w:color w:val="000000"/>
                <w:lang w:eastAsia="en-CA"/>
              </w:rPr>
            </w:pPr>
            <w:r w:rsidRPr="003E4926">
              <w:rPr>
                <w:color w:val="000000"/>
                <w:lang w:eastAsia="en-CA"/>
              </w:rPr>
              <w:t>488.07</w:t>
            </w:r>
          </w:p>
        </w:tc>
      </w:tr>
      <w:tr w:rsidR="0091648F" w:rsidRPr="003E4926" w14:paraId="453C29A8" w14:textId="77777777" w:rsidTr="0091648F">
        <w:trPr>
          <w:trHeight w:val="315"/>
          <w:jc w:val="center"/>
        </w:trPr>
        <w:tc>
          <w:tcPr>
            <w:tcW w:w="0" w:type="auto"/>
            <w:shd w:val="clear" w:color="auto" w:fill="auto"/>
            <w:noWrap/>
            <w:vAlign w:val="bottom"/>
            <w:hideMark/>
          </w:tcPr>
          <w:p w14:paraId="2CD0D983" w14:textId="77777777" w:rsidR="0091648F" w:rsidRPr="003E4926" w:rsidRDefault="0091648F" w:rsidP="0091648F">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91648F" w:rsidRPr="003E4926" w:rsidRDefault="0091648F" w:rsidP="0091648F">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91648F" w:rsidRPr="003E4926" w:rsidRDefault="0091648F" w:rsidP="0091648F">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91648F" w:rsidRPr="003E4926" w:rsidRDefault="0091648F" w:rsidP="0091648F">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91648F" w:rsidRPr="003E4926" w:rsidRDefault="0091648F" w:rsidP="0091648F">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tcPr>
          <w:p w14:paraId="67ED41FC" w14:textId="5AC7B160" w:rsidR="0091648F" w:rsidRPr="003E4926" w:rsidRDefault="0091648F" w:rsidP="0091648F">
            <w:pPr>
              <w:spacing w:line="240" w:lineRule="auto"/>
              <w:jc w:val="center"/>
              <w:rPr>
                <w:color w:val="000000"/>
                <w:lang w:eastAsia="en-CA"/>
              </w:rPr>
            </w:pPr>
          </w:p>
        </w:tc>
        <w:tc>
          <w:tcPr>
            <w:tcW w:w="0" w:type="auto"/>
            <w:shd w:val="clear" w:color="auto" w:fill="auto"/>
            <w:noWrap/>
            <w:vAlign w:val="bottom"/>
            <w:hideMark/>
          </w:tcPr>
          <w:p w14:paraId="14095630" w14:textId="77777777" w:rsidR="0091648F" w:rsidRPr="003E4926" w:rsidRDefault="0091648F" w:rsidP="0091648F">
            <w:pPr>
              <w:spacing w:line="240" w:lineRule="auto"/>
              <w:jc w:val="center"/>
              <w:rPr>
                <w:color w:val="000000"/>
                <w:lang w:eastAsia="en-CA"/>
              </w:rPr>
            </w:pPr>
            <w:r w:rsidRPr="003E4926">
              <w:rPr>
                <w:color w:val="000000"/>
                <w:lang w:eastAsia="en-CA"/>
              </w:rPr>
              <w:t>488.10</w:t>
            </w:r>
          </w:p>
        </w:tc>
      </w:tr>
    </w:tbl>
    <w:p w14:paraId="4E35F579" w14:textId="4D0077D8" w:rsidR="006143E0" w:rsidRDefault="00175B13" w:rsidP="00175B13">
      <w:pPr>
        <w:pStyle w:val="Caption"/>
        <w:jc w:val="center"/>
      </w:pPr>
      <w:bookmarkStart w:id="558" w:name="_Toc88844505"/>
      <w:r>
        <w:t xml:space="preserve">Table </w:t>
      </w:r>
      <w:fldSimple w:instr=" SEQ Table \* ARABIC ">
        <w:r w:rsidR="00156EEA">
          <w:rPr>
            <w:noProof/>
          </w:rPr>
          <w:t>13</w:t>
        </w:r>
      </w:fldSimple>
      <w:r>
        <w:t xml:space="preserve"> – The Overall Performance Metrics – Toronto Dataset</w:t>
      </w:r>
      <w:bookmarkEnd w:id="558"/>
    </w:p>
    <w:p w14:paraId="55F5D20F" w14:textId="75410B3E" w:rsidR="00175B13" w:rsidRDefault="00581432" w:rsidP="00581432">
      <w:pPr>
        <w:pStyle w:val="Heading2"/>
      </w:pPr>
      <w:bookmarkStart w:id="559" w:name="_Toc88844491"/>
      <w:r>
        <w:t xml:space="preserve">1.2 </w:t>
      </w:r>
      <w:r w:rsidR="006438F6" w:rsidRPr="00B91A69">
        <w:t xml:space="preserve">The </w:t>
      </w:r>
      <w:r w:rsidR="006438F6">
        <w:t>Ottawa</w:t>
      </w:r>
      <w:r w:rsidR="006438F6" w:rsidRPr="00B91A69">
        <w:t xml:space="preserve"> Dataset's Overall Performance Metrics</w:t>
      </w:r>
      <w:bookmarkEnd w:id="5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363"/>
        <w:gridCol w:w="876"/>
      </w:tblGrid>
      <w:tr w:rsidR="0091648F" w:rsidRPr="003C5E94" w14:paraId="4664C05A" w14:textId="77777777" w:rsidTr="003C5E94">
        <w:trPr>
          <w:trHeight w:val="315"/>
          <w:jc w:val="center"/>
        </w:trPr>
        <w:tc>
          <w:tcPr>
            <w:tcW w:w="0" w:type="auto"/>
            <w:shd w:val="clear" w:color="auto" w:fill="auto"/>
            <w:noWrap/>
            <w:vAlign w:val="bottom"/>
            <w:hideMark/>
          </w:tcPr>
          <w:p w14:paraId="3076C6C7"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91648F" w:rsidRPr="003C5E94" w:rsidRDefault="0091648F" w:rsidP="0091648F">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91648F" w:rsidRPr="003C5E94" w:rsidRDefault="0091648F" w:rsidP="0091648F">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91648F" w:rsidRPr="003C5E94" w:rsidRDefault="0091648F" w:rsidP="0091648F">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2EA7E547" w:rsidR="0091648F" w:rsidRPr="003C5E94" w:rsidRDefault="0091648F" w:rsidP="0091648F">
            <w:pPr>
              <w:spacing w:line="240" w:lineRule="auto"/>
              <w:jc w:val="center"/>
              <w:rPr>
                <w:b/>
                <w:bCs/>
                <w:color w:val="000000"/>
                <w:lang w:eastAsia="en-CA"/>
              </w:rPr>
            </w:pPr>
            <w:r>
              <w:rPr>
                <w:b/>
                <w:bCs/>
                <w:color w:val="000000"/>
                <w:lang w:eastAsia="en-CA"/>
              </w:rPr>
              <w:t>S</w:t>
            </w:r>
            <w:r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040B73C3"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SNF</w:t>
            </w:r>
          </w:p>
        </w:tc>
      </w:tr>
      <w:tr w:rsidR="0091648F" w:rsidRPr="003C5E94" w14:paraId="5FF91330" w14:textId="77777777" w:rsidTr="0091648F">
        <w:trPr>
          <w:trHeight w:val="315"/>
          <w:jc w:val="center"/>
        </w:trPr>
        <w:tc>
          <w:tcPr>
            <w:tcW w:w="0" w:type="auto"/>
            <w:shd w:val="clear" w:color="auto" w:fill="auto"/>
            <w:noWrap/>
            <w:vAlign w:val="bottom"/>
            <w:hideMark/>
          </w:tcPr>
          <w:p w14:paraId="22342599"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91648F" w:rsidRPr="003C5E94" w:rsidRDefault="0091648F" w:rsidP="0091648F">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91648F" w:rsidRPr="003C5E94" w:rsidRDefault="0091648F" w:rsidP="0091648F">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91648F" w:rsidRPr="003C5E94" w:rsidRDefault="0091648F" w:rsidP="0091648F">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91648F" w:rsidRPr="003C5E94" w:rsidRDefault="0091648F" w:rsidP="0091648F">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tcPr>
          <w:p w14:paraId="3A89F608" w14:textId="7A13AEC7"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59B06AAB" w14:textId="77777777" w:rsidR="0091648F" w:rsidRPr="003C5E94" w:rsidRDefault="0091648F" w:rsidP="0091648F">
            <w:pPr>
              <w:spacing w:line="240" w:lineRule="auto"/>
              <w:jc w:val="center"/>
              <w:rPr>
                <w:color w:val="000000"/>
                <w:lang w:eastAsia="en-CA"/>
              </w:rPr>
            </w:pPr>
            <w:r w:rsidRPr="003C5E94">
              <w:rPr>
                <w:color w:val="000000"/>
                <w:lang w:eastAsia="en-CA"/>
              </w:rPr>
              <w:t>7.33</w:t>
            </w:r>
          </w:p>
        </w:tc>
      </w:tr>
      <w:tr w:rsidR="0091648F" w:rsidRPr="003C5E94" w14:paraId="103BF2C7" w14:textId="77777777" w:rsidTr="0091648F">
        <w:trPr>
          <w:trHeight w:val="315"/>
          <w:jc w:val="center"/>
        </w:trPr>
        <w:tc>
          <w:tcPr>
            <w:tcW w:w="0" w:type="auto"/>
            <w:shd w:val="clear" w:color="auto" w:fill="auto"/>
            <w:noWrap/>
            <w:vAlign w:val="bottom"/>
            <w:hideMark/>
          </w:tcPr>
          <w:p w14:paraId="7161F5F2" w14:textId="77777777" w:rsidR="0091648F" w:rsidRPr="003C5E94" w:rsidRDefault="0091648F" w:rsidP="0091648F">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91648F" w:rsidRPr="003C5E94" w:rsidRDefault="0091648F" w:rsidP="0091648F">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91648F" w:rsidRPr="003C5E94" w:rsidRDefault="0091648F" w:rsidP="0091648F">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91648F" w:rsidRPr="003C5E94" w:rsidRDefault="0091648F" w:rsidP="0091648F">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91648F" w:rsidRPr="003C5E94" w:rsidRDefault="0091648F" w:rsidP="0091648F">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tcPr>
          <w:p w14:paraId="551C4318" w14:textId="60250E43"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3846D3E6" w14:textId="77777777" w:rsidR="0091648F" w:rsidRPr="003C5E94" w:rsidRDefault="0091648F" w:rsidP="0091648F">
            <w:pPr>
              <w:spacing w:line="240" w:lineRule="auto"/>
              <w:jc w:val="center"/>
              <w:rPr>
                <w:color w:val="000000"/>
                <w:lang w:eastAsia="en-CA"/>
              </w:rPr>
            </w:pPr>
            <w:r w:rsidRPr="003C5E94">
              <w:rPr>
                <w:color w:val="000000"/>
                <w:lang w:eastAsia="en-CA"/>
              </w:rPr>
              <w:t>1.05</w:t>
            </w:r>
          </w:p>
        </w:tc>
      </w:tr>
      <w:tr w:rsidR="0091648F" w:rsidRPr="003C5E94" w14:paraId="18522A88" w14:textId="77777777" w:rsidTr="0091648F">
        <w:trPr>
          <w:trHeight w:val="315"/>
          <w:jc w:val="center"/>
        </w:trPr>
        <w:tc>
          <w:tcPr>
            <w:tcW w:w="0" w:type="auto"/>
            <w:shd w:val="clear" w:color="auto" w:fill="auto"/>
            <w:noWrap/>
            <w:vAlign w:val="bottom"/>
            <w:hideMark/>
          </w:tcPr>
          <w:p w14:paraId="66DD7610" w14:textId="77777777" w:rsidR="0091648F" w:rsidRPr="003C5E94" w:rsidRDefault="0091648F" w:rsidP="0091648F">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91648F" w:rsidRPr="003C5E94" w:rsidRDefault="0091648F" w:rsidP="0091648F">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91648F" w:rsidRPr="003C5E94" w:rsidRDefault="0091648F" w:rsidP="0091648F">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91648F" w:rsidRPr="003C5E94" w:rsidRDefault="0091648F" w:rsidP="0091648F">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91648F" w:rsidRPr="003C5E94" w:rsidRDefault="0091648F" w:rsidP="0091648F">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tcPr>
          <w:p w14:paraId="74E519FC" w14:textId="08A117DB"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1422DBAD" w14:textId="77777777" w:rsidR="0091648F" w:rsidRPr="003C5E94" w:rsidRDefault="0091648F" w:rsidP="0091648F">
            <w:pPr>
              <w:spacing w:line="240" w:lineRule="auto"/>
              <w:jc w:val="center"/>
              <w:rPr>
                <w:color w:val="000000"/>
                <w:lang w:eastAsia="en-CA"/>
              </w:rPr>
            </w:pPr>
            <w:r w:rsidRPr="003C5E94">
              <w:rPr>
                <w:color w:val="000000"/>
                <w:lang w:eastAsia="en-CA"/>
              </w:rPr>
              <w:t>75.79</w:t>
            </w:r>
          </w:p>
        </w:tc>
      </w:tr>
      <w:tr w:rsidR="0091648F" w:rsidRPr="003C5E94" w14:paraId="7B4A1C8F" w14:textId="77777777" w:rsidTr="0091648F">
        <w:trPr>
          <w:trHeight w:val="315"/>
          <w:jc w:val="center"/>
        </w:trPr>
        <w:tc>
          <w:tcPr>
            <w:tcW w:w="0" w:type="auto"/>
            <w:shd w:val="clear" w:color="auto" w:fill="auto"/>
            <w:noWrap/>
            <w:vAlign w:val="bottom"/>
            <w:hideMark/>
          </w:tcPr>
          <w:p w14:paraId="23365D1A" w14:textId="77777777" w:rsidR="0091648F" w:rsidRPr="003C5E94" w:rsidRDefault="0091648F" w:rsidP="0091648F">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91648F" w:rsidRPr="003C5E94" w:rsidRDefault="0091648F" w:rsidP="0091648F">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91648F" w:rsidRPr="003C5E94" w:rsidRDefault="0091648F" w:rsidP="0091648F">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tcPr>
          <w:p w14:paraId="473C0D77" w14:textId="271CD52C"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65DD7122"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r w:rsidR="0091648F" w:rsidRPr="003C5E94" w14:paraId="5F99AA09" w14:textId="77777777" w:rsidTr="0091648F">
        <w:trPr>
          <w:trHeight w:val="315"/>
          <w:jc w:val="center"/>
        </w:trPr>
        <w:tc>
          <w:tcPr>
            <w:tcW w:w="0" w:type="auto"/>
            <w:shd w:val="clear" w:color="auto" w:fill="auto"/>
            <w:noWrap/>
            <w:vAlign w:val="bottom"/>
            <w:hideMark/>
          </w:tcPr>
          <w:p w14:paraId="653699C6" w14:textId="77777777" w:rsidR="0091648F" w:rsidRPr="003C5E94" w:rsidRDefault="0091648F" w:rsidP="0091648F">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91648F" w:rsidRPr="003C5E94" w:rsidRDefault="0091648F" w:rsidP="0091648F">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91648F" w:rsidRPr="003C5E94" w:rsidRDefault="0091648F" w:rsidP="0091648F">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91648F" w:rsidRPr="003C5E94" w:rsidRDefault="0091648F" w:rsidP="0091648F">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91648F" w:rsidRPr="003C5E94" w:rsidRDefault="0091648F" w:rsidP="0091648F">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tcPr>
          <w:p w14:paraId="576E8319" w14:textId="182ABDB2" w:rsidR="0091648F" w:rsidRPr="003C5E94" w:rsidRDefault="0091648F" w:rsidP="0091648F">
            <w:pPr>
              <w:spacing w:line="240" w:lineRule="auto"/>
              <w:jc w:val="center"/>
              <w:rPr>
                <w:color w:val="000000"/>
                <w:lang w:eastAsia="en-CA"/>
              </w:rPr>
            </w:pPr>
          </w:p>
        </w:tc>
        <w:tc>
          <w:tcPr>
            <w:tcW w:w="0" w:type="auto"/>
            <w:shd w:val="clear" w:color="auto" w:fill="auto"/>
            <w:noWrap/>
            <w:vAlign w:val="bottom"/>
            <w:hideMark/>
          </w:tcPr>
          <w:p w14:paraId="45A82B80" w14:textId="77777777" w:rsidR="0091648F" w:rsidRPr="003C5E94" w:rsidRDefault="0091648F" w:rsidP="0091648F">
            <w:pPr>
              <w:spacing w:line="240" w:lineRule="auto"/>
              <w:jc w:val="center"/>
              <w:rPr>
                <w:color w:val="000000"/>
                <w:lang w:eastAsia="en-CA"/>
              </w:rPr>
            </w:pPr>
            <w:r w:rsidRPr="003C5E94">
              <w:rPr>
                <w:color w:val="000000"/>
                <w:lang w:eastAsia="en-CA"/>
              </w:rPr>
              <w:t>102.83</w:t>
            </w:r>
          </w:p>
        </w:tc>
      </w:tr>
    </w:tbl>
    <w:p w14:paraId="09DE96B7" w14:textId="7AE612B8" w:rsidR="00175B13" w:rsidRDefault="00174E49" w:rsidP="00174E49">
      <w:pPr>
        <w:pStyle w:val="Caption"/>
        <w:jc w:val="center"/>
      </w:pPr>
      <w:bookmarkStart w:id="560" w:name="_Toc88844506"/>
      <w:r>
        <w:t xml:space="preserve">Table </w:t>
      </w:r>
      <w:fldSimple w:instr=" SEQ Table \* ARABIC ">
        <w:r w:rsidR="00156EEA">
          <w:rPr>
            <w:noProof/>
          </w:rPr>
          <w:t>14</w:t>
        </w:r>
      </w:fldSimple>
      <w:r>
        <w:t xml:space="preserve"> - The Overall Performance Metrics – Ottawa Dataset</w:t>
      </w:r>
      <w:bookmarkEnd w:id="560"/>
    </w:p>
    <w:p w14:paraId="4D938477" w14:textId="40DE8F9A" w:rsidR="00033DD7" w:rsidRDefault="00033DD7" w:rsidP="00207C96">
      <w:pPr>
        <w:pStyle w:val="Heading2"/>
      </w:pPr>
      <w:bookmarkStart w:id="561" w:name="_Toc88844492"/>
      <w:r>
        <w:t xml:space="preserve">1.3 </w:t>
      </w:r>
      <w:r w:rsidR="006438F6" w:rsidRPr="00B91A69">
        <w:t xml:space="preserve">The </w:t>
      </w:r>
      <w:r w:rsidR="006438F6">
        <w:t>Saint John</w:t>
      </w:r>
      <w:r w:rsidR="006438F6" w:rsidRPr="00B91A69">
        <w:t xml:space="preserve"> Dataset's Overall Performance Metrics</w:t>
      </w:r>
      <w:bookmarkEnd w:id="5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363"/>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398C2B20" w:rsidR="006431CE" w:rsidRPr="006431CE" w:rsidRDefault="0091648F" w:rsidP="006431CE">
            <w:pPr>
              <w:spacing w:line="240" w:lineRule="auto"/>
              <w:jc w:val="center"/>
              <w:rPr>
                <w:b/>
                <w:bCs/>
                <w:color w:val="000000"/>
                <w:lang w:eastAsia="en-CA"/>
              </w:rPr>
            </w:pPr>
            <w:r>
              <w:rPr>
                <w:b/>
                <w:bCs/>
                <w:color w:val="000000"/>
                <w:lang w:eastAsia="en-CA"/>
              </w:rPr>
              <w:t>S</w:t>
            </w:r>
            <w:r w:rsidR="006431CE" w:rsidRPr="006431CE">
              <w:rPr>
                <w:b/>
                <w:bCs/>
                <w:color w:val="000000"/>
                <w:lang w:eastAsia="en-CA"/>
              </w:rPr>
              <w:t>ARIMA</w:t>
            </w:r>
            <w:r>
              <w:rPr>
                <w:b/>
                <w:bCs/>
                <w:color w:val="000000"/>
                <w:lang w:eastAsia="en-CA"/>
              </w:rPr>
              <w:t>X</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91648F">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tcPr>
          <w:p w14:paraId="530364BC" w14:textId="515F363A"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91648F">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tcPr>
          <w:p w14:paraId="74F108F0" w14:textId="4CB03379"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91648F">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tcPr>
          <w:p w14:paraId="6375AFF5" w14:textId="1EB39215"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91648F">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tcPr>
          <w:p w14:paraId="58FC0584" w14:textId="69F80366"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91648F">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tcPr>
          <w:p w14:paraId="5877A501" w14:textId="6AA73CBD" w:rsidR="006431CE" w:rsidRPr="006431CE" w:rsidRDefault="006431CE" w:rsidP="006431CE">
            <w:pPr>
              <w:spacing w:line="240" w:lineRule="auto"/>
              <w:jc w:val="center"/>
              <w:rPr>
                <w:color w:val="000000"/>
                <w:lang w:eastAsia="en-CA"/>
              </w:rPr>
            </w:pP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0861A95C" w:rsidR="00175B13" w:rsidRDefault="003162DE" w:rsidP="00546FAC">
      <w:pPr>
        <w:pStyle w:val="Caption"/>
        <w:jc w:val="center"/>
        <w:rPr>
          <w:highlight w:val="cyan"/>
        </w:rPr>
      </w:pPr>
      <w:bookmarkStart w:id="562" w:name="_Toc88844507"/>
      <w:r>
        <w:t xml:space="preserve">Table </w:t>
      </w:r>
      <w:fldSimple w:instr=" SEQ Table \* ARABIC ">
        <w:r w:rsidR="00156EEA">
          <w:rPr>
            <w:noProof/>
          </w:rPr>
          <w:t>15</w:t>
        </w:r>
      </w:fldSimple>
      <w:r>
        <w:t xml:space="preserve"> - The Overall Performance Metrics – Saint John Dataset</w:t>
      </w:r>
      <w:bookmarkEnd w:id="562"/>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563" w:name="_Toc172013004"/>
      <w:r w:rsidRPr="006269F5">
        <w:rPr>
          <w:b/>
          <w:sz w:val="28"/>
        </w:rPr>
        <w:lastRenderedPageBreak/>
        <w:t>Curriculum Vitae</w:t>
      </w:r>
      <w:bookmarkEnd w:id="563"/>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81"/>
      <w:headerReference w:type="default" r:id="rId182"/>
      <w:footerReference w:type="default" r:id="rId183"/>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Dawn MacIsaac" w:date="2021-12-01T04:59:00Z" w:initials="DM">
    <w:p w14:paraId="7C35DD1C" w14:textId="2EE64EC6" w:rsidR="00671A42" w:rsidRDefault="00671A42">
      <w:pPr>
        <w:pStyle w:val="CommentText"/>
      </w:pPr>
      <w:r>
        <w:rPr>
          <w:rStyle w:val="CommentReference"/>
        </w:rPr>
        <w:annotationRef/>
      </w:r>
      <w:r>
        <w:t>What does this mean?</w:t>
      </w:r>
    </w:p>
  </w:comment>
  <w:comment w:id="13" w:author="Dawn MacIsaac" w:date="2021-12-01T04:59:00Z" w:initials="DM">
    <w:p w14:paraId="5468D52D" w14:textId="481C805F" w:rsidR="00671A42" w:rsidRDefault="00671A42">
      <w:pPr>
        <w:pStyle w:val="CommentText"/>
      </w:pPr>
      <w:r>
        <w:rPr>
          <w:rStyle w:val="CommentReference"/>
        </w:rPr>
        <w:annotationRef/>
      </w:r>
      <w:r>
        <w:t>Put these in context – what are they aiming to do?</w:t>
      </w:r>
      <w:r w:rsidR="00A10EAE">
        <w:t xml:space="preserve">  Maybe a for instance, with an </w:t>
      </w:r>
      <w:proofErr w:type="spellStart"/>
      <w:r w:rsidR="00A10EAE">
        <w:t>STLF</w:t>
      </w:r>
      <w:proofErr w:type="spellEnd"/>
      <w:r w:rsidR="00A10EAE">
        <w:t xml:space="preserve"> operator scenario might be useful</w:t>
      </w:r>
    </w:p>
  </w:comment>
  <w:comment w:id="15" w:author="Dawn MacIsaac" w:date="2021-12-01T05:01:00Z" w:initials="DM">
    <w:p w14:paraId="28CC006B" w14:textId="3D79A06A" w:rsidR="00671A42" w:rsidRDefault="00671A42">
      <w:pPr>
        <w:pStyle w:val="CommentText"/>
      </w:pPr>
      <w:r>
        <w:rPr>
          <w:rStyle w:val="CommentReference"/>
        </w:rPr>
        <w:annotationRef/>
      </w:r>
      <w:r>
        <w:t>Can we get an example</w:t>
      </w:r>
    </w:p>
  </w:comment>
  <w:comment w:id="18" w:author="Dawn MacIsaac" w:date="2021-12-01T05:06:00Z" w:initials="DM">
    <w:p w14:paraId="08758D10" w14:textId="3B97A614" w:rsidR="00A10EAE" w:rsidRDefault="00A10EAE">
      <w:pPr>
        <w:pStyle w:val="CommentText"/>
      </w:pPr>
      <w:r>
        <w:rPr>
          <w:rStyle w:val="CommentReference"/>
        </w:rPr>
        <w:annotationRef/>
      </w:r>
      <w:r>
        <w:t>Can we get a statement about their overall performance as reported in this body of work, before we speak on its limitations?</w:t>
      </w:r>
    </w:p>
  </w:comment>
  <w:comment w:id="19" w:author="Dawn MacIsaac" w:date="2021-12-01T05:07:00Z" w:initials="DM">
    <w:p w14:paraId="43CB2E73" w14:textId="7A94C798" w:rsidR="00A10EAE" w:rsidRDefault="00A10EAE">
      <w:pPr>
        <w:pStyle w:val="CommentText"/>
      </w:pPr>
      <w:r>
        <w:rPr>
          <w:rStyle w:val="CommentReference"/>
        </w:rPr>
        <w:annotationRef/>
      </w:r>
      <w:r>
        <w:t>Do we mean longer term weather changes here (like global warming)?</w:t>
      </w:r>
    </w:p>
  </w:comment>
  <w:comment w:id="21" w:author="Dawn MacIsaac" w:date="2021-12-01T05:18:00Z" w:initials="DM">
    <w:p w14:paraId="59A2D606" w14:textId="77777777" w:rsidR="00F27BE5" w:rsidRDefault="00F27BE5">
      <w:pPr>
        <w:pStyle w:val="CommentText"/>
      </w:pPr>
      <w:r>
        <w:rPr>
          <w:rStyle w:val="CommentReference"/>
        </w:rPr>
        <w:annotationRef/>
      </w:r>
      <w:r>
        <w:t>I think we should take this out…they aren’t really ‘based on’, they are the only valid option for.</w:t>
      </w:r>
    </w:p>
    <w:p w14:paraId="407208CD" w14:textId="77777777" w:rsidR="00F27BE5" w:rsidRDefault="00F27BE5">
      <w:pPr>
        <w:pStyle w:val="CommentText"/>
      </w:pPr>
    </w:p>
    <w:p w14:paraId="63CAEF2D" w14:textId="016E1314" w:rsidR="00F27BE5" w:rsidRDefault="00F27BE5">
      <w:pPr>
        <w:pStyle w:val="CommentText"/>
      </w:pPr>
      <w:r>
        <w:t>Perhaps ‘based on’  heuristics or descriptive statistics (like the mean).</w:t>
      </w:r>
    </w:p>
  </w:comment>
  <w:comment w:id="35" w:author="Dawn MacIsaac" w:date="2021-12-01T05:32:00Z" w:initials="DM">
    <w:p w14:paraId="6FECC2AA" w14:textId="77777777" w:rsidR="005A566A" w:rsidRDefault="005A566A">
      <w:pPr>
        <w:pStyle w:val="CommentText"/>
      </w:pPr>
      <w:r>
        <w:rPr>
          <w:rStyle w:val="CommentReference"/>
        </w:rPr>
        <w:annotationRef/>
      </w:r>
      <w:r>
        <w:t>This doesn’t work here.  It works in Chapter 3, but not when you are first introducing the network.  Split these up.  (</w:t>
      </w:r>
      <w:r w:rsidR="00903DC9">
        <w:t>also, the reduced size of figure without reduced size in text for the ANN connections make it unappealing to follow</w:t>
      </w:r>
      <w:r>
        <w:t>)</w:t>
      </w:r>
    </w:p>
    <w:p w14:paraId="71D67E2C" w14:textId="77777777" w:rsidR="00903DC9" w:rsidRDefault="00903DC9">
      <w:pPr>
        <w:pStyle w:val="CommentText"/>
      </w:pPr>
    </w:p>
    <w:p w14:paraId="37D72565" w14:textId="6E1534A3" w:rsidR="00903DC9" w:rsidRDefault="00903DC9">
      <w:pPr>
        <w:pStyle w:val="CommentText"/>
      </w:pPr>
      <w:r>
        <w:t>And keep in mind that there is a minimum font size allowed, even for figures.  You should contact Shelley to give you some guidance on this.</w:t>
      </w:r>
    </w:p>
  </w:comment>
  <w:comment w:id="61" w:author="Dawn MacIsaac" w:date="2021-11-26T06:03:00Z" w:initials="DM">
    <w:p w14:paraId="614F2074" w14:textId="7D71ACA2" w:rsidR="00AC1B64" w:rsidRDefault="00AC1B64">
      <w:pPr>
        <w:pStyle w:val="CommentText"/>
      </w:pPr>
      <w:r>
        <w:rPr>
          <w:rStyle w:val="CommentReference"/>
        </w:rPr>
        <w:annotationRef/>
      </w:r>
      <w:r>
        <w:t>Would short term changes in the load be more accurate?</w:t>
      </w:r>
    </w:p>
  </w:comment>
  <w:comment w:id="62" w:author="Tolulope Olugbenga" w:date="2021-11-26T17:32:00Z" w:initials="TO">
    <w:p w14:paraId="03F30E14" w14:textId="1B5439C0" w:rsidR="00966E08" w:rsidRDefault="00966E08">
      <w:pPr>
        <w:pStyle w:val="CommentText"/>
      </w:pPr>
      <w:r>
        <w:rPr>
          <w:rStyle w:val="CommentReference"/>
        </w:rPr>
        <w:annotationRef/>
      </w:r>
      <w:r>
        <w:t>Yes. The CLF forecasters overall gave a better forecasting performance than the BLF.</w:t>
      </w:r>
    </w:p>
  </w:comment>
  <w:comment w:id="63" w:author="Dawn MacIsaac" w:date="2021-12-01T05:42:00Z" w:initials="DM">
    <w:p w14:paraId="14CD19AB" w14:textId="4CD028B6" w:rsidR="0000110F" w:rsidRDefault="0000110F">
      <w:pPr>
        <w:pStyle w:val="CommentText"/>
      </w:pPr>
      <w:r>
        <w:rPr>
          <w:rStyle w:val="CommentReference"/>
        </w:rPr>
        <w:annotationRef/>
      </w:r>
      <w:r>
        <w:t>My question is – should we replace ‘yesterday’s load’ with ‘short term changes’?</w:t>
      </w:r>
    </w:p>
  </w:comment>
  <w:comment w:id="66" w:author="Dawn MacIsaac" w:date="2021-12-01T05:48:00Z" w:initials="DM">
    <w:p w14:paraId="36E3D1A7" w14:textId="61E89445" w:rsidR="00A84AA1" w:rsidRDefault="00A84AA1">
      <w:pPr>
        <w:pStyle w:val="CommentText"/>
      </w:pPr>
      <w:r>
        <w:rPr>
          <w:rStyle w:val="CommentReference"/>
        </w:rPr>
        <w:annotationRef/>
      </w:r>
      <w:r>
        <w:t>Can you put the reference number here for this one, and add several at the end for the others (needs to be several, since you say it is several)</w:t>
      </w:r>
    </w:p>
  </w:comment>
  <w:comment w:id="96" w:author="Dawn MacIsaac" w:date="2021-12-01T06:00:00Z" w:initials="DM">
    <w:p w14:paraId="270BE1F0" w14:textId="400D7B87" w:rsidR="00A45474" w:rsidRDefault="00A45474">
      <w:pPr>
        <w:pStyle w:val="CommentText"/>
      </w:pPr>
      <w:r>
        <w:rPr>
          <w:rStyle w:val="CommentReference"/>
        </w:rPr>
        <w:annotationRef/>
      </w:r>
      <w:r>
        <w:t>Why have we switched terms…can we not continue to say load forecasting?</w:t>
      </w:r>
    </w:p>
  </w:comment>
  <w:comment w:id="98" w:author="Dawn MacIsaac" w:date="2021-12-01T06:53:00Z" w:initials="DM">
    <w:p w14:paraId="43AC7B59" w14:textId="77777777" w:rsidR="0035091F" w:rsidRDefault="0035091F">
      <w:pPr>
        <w:pStyle w:val="CommentText"/>
      </w:pPr>
      <w:r>
        <w:rPr>
          <w:rStyle w:val="CommentReference"/>
        </w:rPr>
        <w:annotationRef/>
      </w:r>
      <w:r>
        <w:t xml:space="preserve">Technically there is a difference between input and exemplar in networks.  Think back to the ANN figure, all the x’s are inputs.  A set of x’s is an exemplar (in a time series, all the </w:t>
      </w:r>
      <w:r w:rsidR="00083523">
        <w:t>input variables at time t are inputs; the set at time t is an exemplar</w:t>
      </w:r>
      <w:r>
        <w:t>)</w:t>
      </w:r>
      <w:r w:rsidR="00083523">
        <w:t>.</w:t>
      </w:r>
    </w:p>
    <w:p w14:paraId="281601DE" w14:textId="77777777" w:rsidR="00083523" w:rsidRDefault="00083523">
      <w:pPr>
        <w:pStyle w:val="CommentText"/>
      </w:pPr>
    </w:p>
    <w:p w14:paraId="485B1CF8" w14:textId="77777777" w:rsidR="00083523" w:rsidRDefault="00083523">
      <w:pPr>
        <w:pStyle w:val="CommentText"/>
      </w:pPr>
      <w:r>
        <w:t xml:space="preserve">I am making this distinction because the inputs may not be (and often aren’t independent); the assumption is that the exemplars are independent.  </w:t>
      </w:r>
    </w:p>
    <w:p w14:paraId="554FDE64" w14:textId="77777777" w:rsidR="00083523" w:rsidRDefault="00083523">
      <w:pPr>
        <w:pStyle w:val="CommentText"/>
      </w:pPr>
    </w:p>
    <w:p w14:paraId="5261E318" w14:textId="06C35E24" w:rsidR="00083523" w:rsidRDefault="00083523">
      <w:pPr>
        <w:pStyle w:val="CommentText"/>
      </w:pPr>
      <w:r>
        <w:t>BUT – we can’t just start using the term exemplar.  We would have to go back and use it when we first start describing networks.  Instead, just be aware of this distinction, so that if you get asked about this statement in your defense, you can explain what you mean (here, inputs refers to the exemplars – its those that are assumed to be independent of each other).</w:t>
      </w:r>
    </w:p>
  </w:comment>
  <w:comment w:id="133" w:author="Dawn MacIsaac" w:date="2021-12-01T09:26:00Z" w:initials="DM">
    <w:p w14:paraId="49D4146B" w14:textId="0E61247D" w:rsidR="001E425A" w:rsidRDefault="001E425A">
      <w:pPr>
        <w:pStyle w:val="CommentText"/>
      </w:pPr>
      <w:r>
        <w:rPr>
          <w:rStyle w:val="CommentReference"/>
        </w:rPr>
        <w:annotationRef/>
      </w:r>
      <w:r>
        <w:t>No it doesn’t.  If you chose a specific point for each day and plotted that it would be a subset.  Since you plot the mean, its not technically a subset of the data.  It’s the daily mean of a subset of the data (1 year).   Also – I thought we agreed to reduce the weight of the line in the figure.</w:t>
      </w:r>
    </w:p>
  </w:comment>
  <w:comment w:id="137" w:author="Dawn MacIsaac" w:date="2021-12-01T09: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 w:id="161"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164" w:author="Dawn MacIsaac" w:date="2021-12-01T09:55:00Z" w:initials="DM">
    <w:p w14:paraId="5AE0D923" w14:textId="76351FBA" w:rsidR="00CD6169" w:rsidRDefault="00CD6169">
      <w:pPr>
        <w:pStyle w:val="CommentText"/>
      </w:pPr>
      <w:r>
        <w:rPr>
          <w:rStyle w:val="CommentReference"/>
        </w:rPr>
        <w:annotationRef/>
      </w:r>
      <w:r>
        <w:t>If they are normalized, how do they have units?</w:t>
      </w:r>
    </w:p>
  </w:comment>
  <w:comment w:id="239" w:author="Dawn MacIsaac" w:date="2021-12-01T09:48:00Z" w:initials="DM">
    <w:p w14:paraId="18032BA4" w14:textId="556E5B82" w:rsidR="00765AF7" w:rsidRDefault="00765AF7">
      <w:pPr>
        <w:pStyle w:val="CommentText"/>
      </w:pPr>
      <w:r>
        <w:rPr>
          <w:rStyle w:val="CommentReference"/>
        </w:rPr>
        <w:annotationRef/>
      </w:r>
      <w:r>
        <w:t>To make this fit I dropped the font to 10.  For consistency, do this for ALL tables</w:t>
      </w:r>
    </w:p>
  </w:comment>
  <w:comment w:id="240" w:author="Dawn MacIsaac" w:date="2021-12-01T09:56:00Z" w:initials="DM">
    <w:p w14:paraId="04D271DC" w14:textId="482E0286" w:rsidR="00CD6169" w:rsidRDefault="00CD6169">
      <w:pPr>
        <w:pStyle w:val="CommentText"/>
      </w:pPr>
      <w:r>
        <w:rPr>
          <w:rStyle w:val="CommentReference"/>
        </w:rPr>
        <w:annotationRef/>
      </w:r>
      <w:r>
        <w:t>I don’t think this is the right way to say this.  We didn’t actually ‘train’ anything, we just fit the data and that produced a model.  Thus, I think it is more accurate to say:  Training data was used to fit the model (</w:t>
      </w:r>
      <w:proofErr w:type="spellStart"/>
      <w:r>
        <w:t>ie</w:t>
      </w:r>
      <w:proofErr w:type="spellEnd"/>
      <w:r>
        <w:t xml:space="preserve"> set the </w:t>
      </w:r>
      <w:proofErr w:type="spellStart"/>
      <w:r>
        <w:t>coeeficient</w:t>
      </w:r>
      <w:proofErr w:type="spellEnd"/>
      <w:r>
        <w:t xml:space="preserve"> values)</w:t>
      </w:r>
      <w:r w:rsidR="009C1241">
        <w:t xml:space="preserve"> using a least squares algorithm</w:t>
      </w:r>
      <w:r>
        <w:t xml:space="preserve">.  </w:t>
      </w:r>
    </w:p>
  </w:comment>
  <w:comment w:id="241" w:author="Dawn MacIsaac" w:date="2021-12-01T09:59:00Z" w:initials="DM">
    <w:p w14:paraId="6E353E84" w14:textId="34B008D4" w:rsidR="009C1241" w:rsidRDefault="009C1241">
      <w:pPr>
        <w:pStyle w:val="CommentText"/>
      </w:pPr>
      <w:r>
        <w:rPr>
          <w:rStyle w:val="CommentReference"/>
        </w:rPr>
        <w:annotationRef/>
      </w:r>
      <w:r>
        <w:t>What do we mean by this?</w:t>
      </w:r>
    </w:p>
  </w:comment>
  <w:comment w:id="264" w:author="Dawn MacIsaac" w:date="2021-12-01T11:16:00Z" w:initials="DM">
    <w:p w14:paraId="13A32AAA" w14:textId="0B240D15" w:rsidR="009C6987" w:rsidRDefault="009C6987">
      <w:pPr>
        <w:pStyle w:val="CommentText"/>
      </w:pPr>
      <w:r>
        <w:rPr>
          <w:rStyle w:val="CommentReference"/>
        </w:rPr>
        <w:annotationRef/>
      </w:r>
      <w:r>
        <w:t>Talk about what you did in past tense…everywhere.</w:t>
      </w:r>
    </w:p>
  </w:comment>
  <w:comment w:id="262" w:author="Dawn MacIsaac" w:date="2021-12-01T11:17:00Z" w:initials="DM">
    <w:p w14:paraId="682CEF9E" w14:textId="4904DF03" w:rsidR="006D605F" w:rsidRDefault="006D605F">
      <w:pPr>
        <w:pStyle w:val="CommentText"/>
      </w:pPr>
      <w:r>
        <w:rPr>
          <w:rStyle w:val="CommentReference"/>
        </w:rPr>
        <w:annotationRef/>
      </w:r>
      <w:r>
        <w:t xml:space="preserve">What about hyperparameters (learning rates </w:t>
      </w:r>
      <w:proofErr w:type="spellStart"/>
      <w:r>
        <w:t>etc</w:t>
      </w:r>
      <w:proofErr w:type="spellEnd"/>
      <w:r>
        <w:t>) – remember – everything someone needs to implement your work needs to be  specified.</w:t>
      </w:r>
    </w:p>
  </w:comment>
  <w:comment w:id="315" w:author="Dawn MacIsaac" w:date="2021-12-01T11:33:00Z" w:initials="DM">
    <w:p w14:paraId="2741FF47" w14:textId="77777777" w:rsidR="00A96A37" w:rsidRDefault="00A96A37">
      <w:pPr>
        <w:pStyle w:val="CommentText"/>
      </w:pPr>
      <w:r>
        <w:rPr>
          <w:rStyle w:val="CommentReference"/>
        </w:rPr>
        <w:annotationRef/>
      </w:r>
      <w:r>
        <w:t>I will need some clarification on how this got trained.</w:t>
      </w:r>
    </w:p>
    <w:p w14:paraId="21A7D566" w14:textId="77777777" w:rsidR="00A96A37" w:rsidRDefault="00A96A37">
      <w:pPr>
        <w:pStyle w:val="CommentText"/>
      </w:pPr>
    </w:p>
    <w:p w14:paraId="183AE902" w14:textId="7566E16B" w:rsidR="00A96A37" w:rsidRDefault="00A96A37">
      <w:pPr>
        <w:pStyle w:val="CommentText"/>
      </w:pPr>
      <w:r>
        <w:t xml:space="preserve">Regardless, which algorithm was used to update the </w:t>
      </w:r>
      <w:proofErr w:type="spellStart"/>
      <w:r>
        <w:t>RLS</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35DD1C" w15:done="0"/>
  <w15:commentEx w15:paraId="5468D52D" w15:done="0"/>
  <w15:commentEx w15:paraId="28CC006B" w15:done="0"/>
  <w15:commentEx w15:paraId="08758D10" w15:done="0"/>
  <w15:commentEx w15:paraId="43CB2E73" w15:done="0"/>
  <w15:commentEx w15:paraId="63CAEF2D" w15:done="0"/>
  <w15:commentEx w15:paraId="37D72565" w15:done="0"/>
  <w15:commentEx w15:paraId="614F2074" w15:done="1"/>
  <w15:commentEx w15:paraId="03F30E14" w15:paraIdParent="614F2074" w15:done="1"/>
  <w15:commentEx w15:paraId="14CD19AB" w15:paraIdParent="614F2074" w15:done="0"/>
  <w15:commentEx w15:paraId="36E3D1A7" w15:done="0"/>
  <w15:commentEx w15:paraId="270BE1F0" w15:done="0"/>
  <w15:commentEx w15:paraId="5261E318" w15:done="0"/>
  <w15:commentEx w15:paraId="49D4146B" w15:done="0"/>
  <w15:commentEx w15:paraId="03E8F8D5" w15:done="0"/>
  <w15:commentEx w15:paraId="27D2897B" w15:done="0"/>
  <w15:commentEx w15:paraId="5AE0D923" w15:done="0"/>
  <w15:commentEx w15:paraId="18032BA4" w15:done="0"/>
  <w15:commentEx w15:paraId="04D271DC" w15:done="0"/>
  <w15:commentEx w15:paraId="6E353E84" w15:done="0"/>
  <w15:commentEx w15:paraId="13A32AAA" w15:done="0"/>
  <w15:commentEx w15:paraId="682CEF9E" w15:done="0"/>
  <w15:commentEx w15:paraId="183AE9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17FA1" w16cex:dateUtc="2021-12-01T08:59:00Z"/>
  <w16cex:commentExtensible w16cex:durableId="25517FAE" w16cex:dateUtc="2021-12-01T08:59:00Z"/>
  <w16cex:commentExtensible w16cex:durableId="25518022" w16cex:dateUtc="2021-12-01T09:01:00Z"/>
  <w16cex:commentExtensible w16cex:durableId="25518144" w16cex:dateUtc="2021-12-01T09:06:00Z"/>
  <w16cex:commentExtensible w16cex:durableId="25518189" w16cex:dateUtc="2021-12-01T09:07:00Z"/>
  <w16cex:commentExtensible w16cex:durableId="2551840C" w16cex:dateUtc="2021-12-01T09:18:00Z"/>
  <w16cex:commentExtensible w16cex:durableId="2551876B" w16cex:dateUtc="2021-12-01T09:32:00Z"/>
  <w16cex:commentExtensible w16cex:durableId="254AF716" w16cex:dateUtc="2021-11-26T10:03:00Z"/>
  <w16cex:commentExtensible w16cex:durableId="254B8AB0" w16cex:dateUtc="2021-11-26T21:32:00Z"/>
  <w16cex:commentExtensible w16cex:durableId="255189A8" w16cex:dateUtc="2021-12-01T09:42:00Z"/>
  <w16cex:commentExtensible w16cex:durableId="25518B25" w16cex:dateUtc="2021-12-01T09:48:00Z"/>
  <w16cex:commentExtensible w16cex:durableId="25518DF2" w16cex:dateUtc="2021-12-01T10:00:00Z"/>
  <w16cex:commentExtensible w16cex:durableId="25519A71" w16cex:dateUtc="2021-12-01T10:53:00Z"/>
  <w16cex:commentExtensible w16cex:durableId="2551BE31" w16cex:dateUtc="2021-12-01T13:26:00Z"/>
  <w16cex:commentExtensible w16cex:durableId="2551BF34" w16cex:dateUtc="2021-12-01T13:30:00Z"/>
  <w16cex:commentExtensible w16cex:durableId="2551C3EA" w16cex:dateUtc="2021-12-01T13:50:00Z"/>
  <w16cex:commentExtensible w16cex:durableId="2551C521" w16cex:dateUtc="2021-12-01T13:55:00Z"/>
  <w16cex:commentExtensible w16cex:durableId="2551C35C" w16cex:dateUtc="2021-12-01T13:48:00Z"/>
  <w16cex:commentExtensible w16cex:durableId="2551C561" w16cex:dateUtc="2021-12-01T13:56:00Z"/>
  <w16cex:commentExtensible w16cex:durableId="2551C607" w16cex:dateUtc="2021-12-01T13:59:00Z"/>
  <w16cex:commentExtensible w16cex:durableId="2551D800" w16cex:dateUtc="2021-12-01T15:16:00Z"/>
  <w16cex:commentExtensible w16cex:durableId="2551D865" w16cex:dateUtc="2021-12-01T15:17:00Z"/>
  <w16cex:commentExtensible w16cex:durableId="2551DBFC" w16cex:dateUtc="2021-12-01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35DD1C" w16cid:durableId="25517FA1"/>
  <w16cid:commentId w16cid:paraId="5468D52D" w16cid:durableId="25517FAE"/>
  <w16cid:commentId w16cid:paraId="28CC006B" w16cid:durableId="25518022"/>
  <w16cid:commentId w16cid:paraId="08758D10" w16cid:durableId="25518144"/>
  <w16cid:commentId w16cid:paraId="43CB2E73" w16cid:durableId="25518189"/>
  <w16cid:commentId w16cid:paraId="63CAEF2D" w16cid:durableId="2551840C"/>
  <w16cid:commentId w16cid:paraId="37D72565" w16cid:durableId="2551876B"/>
  <w16cid:commentId w16cid:paraId="614F2074" w16cid:durableId="254AF716"/>
  <w16cid:commentId w16cid:paraId="03F30E14" w16cid:durableId="254B8AB0"/>
  <w16cid:commentId w16cid:paraId="14CD19AB" w16cid:durableId="255189A8"/>
  <w16cid:commentId w16cid:paraId="36E3D1A7" w16cid:durableId="25518B25"/>
  <w16cid:commentId w16cid:paraId="270BE1F0" w16cid:durableId="25518DF2"/>
  <w16cid:commentId w16cid:paraId="5261E318" w16cid:durableId="25519A71"/>
  <w16cid:commentId w16cid:paraId="49D4146B" w16cid:durableId="2551BE31"/>
  <w16cid:commentId w16cid:paraId="03E8F8D5" w16cid:durableId="2551BF34"/>
  <w16cid:commentId w16cid:paraId="27D2897B" w16cid:durableId="2551C3EA"/>
  <w16cid:commentId w16cid:paraId="5AE0D923" w16cid:durableId="2551C521"/>
  <w16cid:commentId w16cid:paraId="18032BA4" w16cid:durableId="2551C35C"/>
  <w16cid:commentId w16cid:paraId="04D271DC" w16cid:durableId="2551C561"/>
  <w16cid:commentId w16cid:paraId="6E353E84" w16cid:durableId="2551C607"/>
  <w16cid:commentId w16cid:paraId="13A32AAA" w16cid:durableId="2551D800"/>
  <w16cid:commentId w16cid:paraId="682CEF9E" w16cid:durableId="2551D865"/>
  <w16cid:commentId w16cid:paraId="183AE902" w16cid:durableId="2551DB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DFB12" w14:textId="77777777" w:rsidR="00EE71F6" w:rsidRDefault="00EE71F6">
      <w:r>
        <w:separator/>
      </w:r>
    </w:p>
    <w:p w14:paraId="23359504" w14:textId="77777777" w:rsidR="00EE71F6" w:rsidRDefault="00EE71F6"/>
    <w:p w14:paraId="59A28C20" w14:textId="77777777" w:rsidR="00EE71F6" w:rsidRDefault="00EE71F6"/>
    <w:p w14:paraId="4BE68104" w14:textId="77777777" w:rsidR="00EE71F6" w:rsidRDefault="00EE71F6"/>
    <w:p w14:paraId="64F044AD" w14:textId="77777777" w:rsidR="00EE71F6" w:rsidRDefault="00EE71F6"/>
    <w:p w14:paraId="708792F6" w14:textId="77777777" w:rsidR="00EE71F6" w:rsidRDefault="00EE71F6"/>
    <w:p w14:paraId="1C1DD9B6" w14:textId="77777777" w:rsidR="00EE71F6" w:rsidRDefault="00EE71F6"/>
    <w:p w14:paraId="4035D5C9" w14:textId="77777777" w:rsidR="00EE71F6" w:rsidRDefault="00EE71F6"/>
    <w:p w14:paraId="6C576279" w14:textId="77777777" w:rsidR="00EE71F6" w:rsidRDefault="00EE71F6"/>
  </w:endnote>
  <w:endnote w:type="continuationSeparator" w:id="0">
    <w:p w14:paraId="4487181C" w14:textId="77777777" w:rsidR="00EE71F6" w:rsidRDefault="00EE71F6">
      <w:r>
        <w:continuationSeparator/>
      </w:r>
    </w:p>
    <w:p w14:paraId="0DB4C42A" w14:textId="77777777" w:rsidR="00EE71F6" w:rsidRDefault="00EE71F6"/>
    <w:p w14:paraId="6AD63880" w14:textId="77777777" w:rsidR="00EE71F6" w:rsidRDefault="00EE71F6"/>
    <w:p w14:paraId="37427E03" w14:textId="77777777" w:rsidR="00EE71F6" w:rsidRDefault="00EE71F6"/>
    <w:p w14:paraId="0CE90825" w14:textId="77777777" w:rsidR="00EE71F6" w:rsidRDefault="00EE71F6"/>
    <w:p w14:paraId="62EA18C1" w14:textId="77777777" w:rsidR="00EE71F6" w:rsidRDefault="00EE71F6"/>
    <w:p w14:paraId="49C48F7C" w14:textId="77777777" w:rsidR="00EE71F6" w:rsidRDefault="00EE71F6"/>
    <w:p w14:paraId="14C16D0E" w14:textId="77777777" w:rsidR="00EE71F6" w:rsidRDefault="00EE71F6"/>
    <w:p w14:paraId="5B815FDE" w14:textId="77777777" w:rsidR="00EE71F6" w:rsidRDefault="00EE7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493B1" w14:textId="77777777" w:rsidR="00EE71F6" w:rsidRDefault="00EE71F6">
      <w:r>
        <w:separator/>
      </w:r>
    </w:p>
    <w:p w14:paraId="6922B60E" w14:textId="77777777" w:rsidR="00EE71F6" w:rsidRDefault="00EE71F6"/>
  </w:footnote>
  <w:footnote w:type="continuationSeparator" w:id="0">
    <w:p w14:paraId="204E2D12" w14:textId="77777777" w:rsidR="00EE71F6" w:rsidRDefault="00EE71F6">
      <w:r>
        <w:continuationSeparator/>
      </w:r>
    </w:p>
    <w:p w14:paraId="7223D125" w14:textId="77777777" w:rsidR="00EE71F6" w:rsidRDefault="00EE71F6"/>
  </w:footnote>
  <w:footnote w:type="continuationNotice" w:id="1">
    <w:p w14:paraId="2E77948E" w14:textId="77777777" w:rsidR="00EE71F6" w:rsidRPr="00C92783" w:rsidRDefault="00EE71F6" w:rsidP="00C92783">
      <w:pPr>
        <w:pStyle w:val="Footer"/>
      </w:pPr>
    </w:p>
    <w:p w14:paraId="3C8AE7C0" w14:textId="77777777" w:rsidR="00EE71F6" w:rsidRDefault="00EE7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6oFAGRaGOs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81F"/>
    <w:rsid w:val="00036971"/>
    <w:rsid w:val="00036C82"/>
    <w:rsid w:val="000372F7"/>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4300"/>
    <w:rsid w:val="00054D25"/>
    <w:rsid w:val="00055946"/>
    <w:rsid w:val="000559FB"/>
    <w:rsid w:val="00056024"/>
    <w:rsid w:val="00056CED"/>
    <w:rsid w:val="0005712F"/>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2429"/>
    <w:rsid w:val="00083309"/>
    <w:rsid w:val="00083523"/>
    <w:rsid w:val="00083A00"/>
    <w:rsid w:val="00083EEB"/>
    <w:rsid w:val="00084775"/>
    <w:rsid w:val="00084F53"/>
    <w:rsid w:val="00085058"/>
    <w:rsid w:val="00085109"/>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357"/>
    <w:rsid w:val="000C65FE"/>
    <w:rsid w:val="000C6874"/>
    <w:rsid w:val="000C704E"/>
    <w:rsid w:val="000C7391"/>
    <w:rsid w:val="000D0515"/>
    <w:rsid w:val="000D07CB"/>
    <w:rsid w:val="000D17B6"/>
    <w:rsid w:val="000D1C5F"/>
    <w:rsid w:val="000D2106"/>
    <w:rsid w:val="000D280C"/>
    <w:rsid w:val="000D2A41"/>
    <w:rsid w:val="000D4110"/>
    <w:rsid w:val="000D4162"/>
    <w:rsid w:val="000D443E"/>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916"/>
    <w:rsid w:val="00116AA8"/>
    <w:rsid w:val="00117679"/>
    <w:rsid w:val="001204A8"/>
    <w:rsid w:val="0012097E"/>
    <w:rsid w:val="00121315"/>
    <w:rsid w:val="00122F13"/>
    <w:rsid w:val="001240BB"/>
    <w:rsid w:val="00124333"/>
    <w:rsid w:val="00124664"/>
    <w:rsid w:val="00125320"/>
    <w:rsid w:val="001253D2"/>
    <w:rsid w:val="001253E2"/>
    <w:rsid w:val="00125519"/>
    <w:rsid w:val="001255C7"/>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A4F"/>
    <w:rsid w:val="00152BA6"/>
    <w:rsid w:val="00152F39"/>
    <w:rsid w:val="0015352E"/>
    <w:rsid w:val="001538D2"/>
    <w:rsid w:val="00153A16"/>
    <w:rsid w:val="0015421C"/>
    <w:rsid w:val="001569BF"/>
    <w:rsid w:val="00156EEA"/>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208B"/>
    <w:rsid w:val="0018271C"/>
    <w:rsid w:val="00182828"/>
    <w:rsid w:val="0018400D"/>
    <w:rsid w:val="00184570"/>
    <w:rsid w:val="0018476A"/>
    <w:rsid w:val="00184782"/>
    <w:rsid w:val="00185A6C"/>
    <w:rsid w:val="00186CA4"/>
    <w:rsid w:val="00186F3A"/>
    <w:rsid w:val="001878B4"/>
    <w:rsid w:val="0019073F"/>
    <w:rsid w:val="00190842"/>
    <w:rsid w:val="00190EAC"/>
    <w:rsid w:val="00191CA1"/>
    <w:rsid w:val="001935E6"/>
    <w:rsid w:val="001938A8"/>
    <w:rsid w:val="0019395E"/>
    <w:rsid w:val="00194FE1"/>
    <w:rsid w:val="00194FF1"/>
    <w:rsid w:val="001960FA"/>
    <w:rsid w:val="0019662F"/>
    <w:rsid w:val="00196BA3"/>
    <w:rsid w:val="00196F87"/>
    <w:rsid w:val="0019725E"/>
    <w:rsid w:val="0019755B"/>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575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D6480"/>
    <w:rsid w:val="001E0143"/>
    <w:rsid w:val="001E0C2F"/>
    <w:rsid w:val="001E3072"/>
    <w:rsid w:val="001E425A"/>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28F"/>
    <w:rsid w:val="002004B1"/>
    <w:rsid w:val="00201186"/>
    <w:rsid w:val="002012F6"/>
    <w:rsid w:val="002013C6"/>
    <w:rsid w:val="00201F56"/>
    <w:rsid w:val="00202A8C"/>
    <w:rsid w:val="00202DCE"/>
    <w:rsid w:val="00203516"/>
    <w:rsid w:val="00203C78"/>
    <w:rsid w:val="00204514"/>
    <w:rsid w:val="002050C4"/>
    <w:rsid w:val="00205484"/>
    <w:rsid w:val="0020610B"/>
    <w:rsid w:val="00207C96"/>
    <w:rsid w:val="00207E38"/>
    <w:rsid w:val="00210FB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08FB"/>
    <w:rsid w:val="00221337"/>
    <w:rsid w:val="00221CE4"/>
    <w:rsid w:val="002223E6"/>
    <w:rsid w:val="0022249D"/>
    <w:rsid w:val="00222EE4"/>
    <w:rsid w:val="00223704"/>
    <w:rsid w:val="0022432D"/>
    <w:rsid w:val="00225B54"/>
    <w:rsid w:val="002278B3"/>
    <w:rsid w:val="0023093D"/>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32B7"/>
    <w:rsid w:val="002441D8"/>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611DF"/>
    <w:rsid w:val="00261586"/>
    <w:rsid w:val="00261696"/>
    <w:rsid w:val="0026247C"/>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3A4F"/>
    <w:rsid w:val="002745CD"/>
    <w:rsid w:val="002745F8"/>
    <w:rsid w:val="00274A18"/>
    <w:rsid w:val="00274CC7"/>
    <w:rsid w:val="00274F8F"/>
    <w:rsid w:val="002751B4"/>
    <w:rsid w:val="00276B5E"/>
    <w:rsid w:val="00276F6C"/>
    <w:rsid w:val="00280222"/>
    <w:rsid w:val="002804B8"/>
    <w:rsid w:val="00280636"/>
    <w:rsid w:val="00281B31"/>
    <w:rsid w:val="00282546"/>
    <w:rsid w:val="00283179"/>
    <w:rsid w:val="00283641"/>
    <w:rsid w:val="00284194"/>
    <w:rsid w:val="00284D7D"/>
    <w:rsid w:val="0028529A"/>
    <w:rsid w:val="00285A48"/>
    <w:rsid w:val="00286290"/>
    <w:rsid w:val="002866AD"/>
    <w:rsid w:val="00286948"/>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2E60"/>
    <w:rsid w:val="002A361F"/>
    <w:rsid w:val="002A45ED"/>
    <w:rsid w:val="002A4A09"/>
    <w:rsid w:val="002A4EFD"/>
    <w:rsid w:val="002A4F62"/>
    <w:rsid w:val="002A4FF5"/>
    <w:rsid w:val="002A5020"/>
    <w:rsid w:val="002A5AD4"/>
    <w:rsid w:val="002A61EA"/>
    <w:rsid w:val="002A68D8"/>
    <w:rsid w:val="002A6B03"/>
    <w:rsid w:val="002A6FC6"/>
    <w:rsid w:val="002A769C"/>
    <w:rsid w:val="002A78A6"/>
    <w:rsid w:val="002B0786"/>
    <w:rsid w:val="002B0A5A"/>
    <w:rsid w:val="002B10CA"/>
    <w:rsid w:val="002B1763"/>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51"/>
    <w:rsid w:val="002C4587"/>
    <w:rsid w:val="002C758E"/>
    <w:rsid w:val="002D00EF"/>
    <w:rsid w:val="002D053F"/>
    <w:rsid w:val="002D0E70"/>
    <w:rsid w:val="002D15E6"/>
    <w:rsid w:val="002D259E"/>
    <w:rsid w:val="002D425B"/>
    <w:rsid w:val="002D4BFA"/>
    <w:rsid w:val="002D5AB0"/>
    <w:rsid w:val="002D5F78"/>
    <w:rsid w:val="002D5F7E"/>
    <w:rsid w:val="002D6258"/>
    <w:rsid w:val="002D6489"/>
    <w:rsid w:val="002D67F6"/>
    <w:rsid w:val="002D71D6"/>
    <w:rsid w:val="002D7CE0"/>
    <w:rsid w:val="002E03D3"/>
    <w:rsid w:val="002E0AEC"/>
    <w:rsid w:val="002E1480"/>
    <w:rsid w:val="002E2AB4"/>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667E"/>
    <w:rsid w:val="00317CC3"/>
    <w:rsid w:val="00320647"/>
    <w:rsid w:val="003208D5"/>
    <w:rsid w:val="0032151F"/>
    <w:rsid w:val="003217DD"/>
    <w:rsid w:val="00321D49"/>
    <w:rsid w:val="00322733"/>
    <w:rsid w:val="00322962"/>
    <w:rsid w:val="0032340F"/>
    <w:rsid w:val="00323A5C"/>
    <w:rsid w:val="0032478E"/>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DDD"/>
    <w:rsid w:val="0034248E"/>
    <w:rsid w:val="003429CF"/>
    <w:rsid w:val="00343213"/>
    <w:rsid w:val="00343447"/>
    <w:rsid w:val="00343DF7"/>
    <w:rsid w:val="00344ADD"/>
    <w:rsid w:val="00345BEB"/>
    <w:rsid w:val="00346FB7"/>
    <w:rsid w:val="0034707F"/>
    <w:rsid w:val="0034751B"/>
    <w:rsid w:val="003475BD"/>
    <w:rsid w:val="0035051A"/>
    <w:rsid w:val="0035091F"/>
    <w:rsid w:val="00350C8C"/>
    <w:rsid w:val="00353469"/>
    <w:rsid w:val="003536FD"/>
    <w:rsid w:val="00353ADF"/>
    <w:rsid w:val="00353E3C"/>
    <w:rsid w:val="003545F4"/>
    <w:rsid w:val="0035494C"/>
    <w:rsid w:val="003550EC"/>
    <w:rsid w:val="00355361"/>
    <w:rsid w:val="00356002"/>
    <w:rsid w:val="0035621F"/>
    <w:rsid w:val="00356293"/>
    <w:rsid w:val="00356832"/>
    <w:rsid w:val="00357CA6"/>
    <w:rsid w:val="00360090"/>
    <w:rsid w:val="0036025F"/>
    <w:rsid w:val="003610BC"/>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1D0"/>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121"/>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4FF"/>
    <w:rsid w:val="003C5E94"/>
    <w:rsid w:val="003C6AAD"/>
    <w:rsid w:val="003C6E56"/>
    <w:rsid w:val="003C7542"/>
    <w:rsid w:val="003C792A"/>
    <w:rsid w:val="003C7939"/>
    <w:rsid w:val="003D0652"/>
    <w:rsid w:val="003D0C79"/>
    <w:rsid w:val="003D1D72"/>
    <w:rsid w:val="003D23CD"/>
    <w:rsid w:val="003D349E"/>
    <w:rsid w:val="003D381C"/>
    <w:rsid w:val="003D5E90"/>
    <w:rsid w:val="003D6024"/>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129E"/>
    <w:rsid w:val="003F2712"/>
    <w:rsid w:val="003F37CC"/>
    <w:rsid w:val="003F3F8D"/>
    <w:rsid w:val="003F4538"/>
    <w:rsid w:val="003F4E6F"/>
    <w:rsid w:val="003F5201"/>
    <w:rsid w:val="003F5968"/>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62E0"/>
    <w:rsid w:val="004466DF"/>
    <w:rsid w:val="0044749C"/>
    <w:rsid w:val="00447506"/>
    <w:rsid w:val="00447A6E"/>
    <w:rsid w:val="00450AD3"/>
    <w:rsid w:val="00451254"/>
    <w:rsid w:val="00451402"/>
    <w:rsid w:val="00453436"/>
    <w:rsid w:val="004545CE"/>
    <w:rsid w:val="00455487"/>
    <w:rsid w:val="0045553E"/>
    <w:rsid w:val="00455BEB"/>
    <w:rsid w:val="00456BF7"/>
    <w:rsid w:val="00460284"/>
    <w:rsid w:val="00460E1D"/>
    <w:rsid w:val="004627E3"/>
    <w:rsid w:val="00464DFA"/>
    <w:rsid w:val="00464FB6"/>
    <w:rsid w:val="00465D89"/>
    <w:rsid w:val="00466678"/>
    <w:rsid w:val="004666A0"/>
    <w:rsid w:val="00466A36"/>
    <w:rsid w:val="00470E05"/>
    <w:rsid w:val="004712E5"/>
    <w:rsid w:val="00471E7D"/>
    <w:rsid w:val="0047279F"/>
    <w:rsid w:val="00473371"/>
    <w:rsid w:val="004736A1"/>
    <w:rsid w:val="004737B0"/>
    <w:rsid w:val="00473989"/>
    <w:rsid w:val="00473FA9"/>
    <w:rsid w:val="00474544"/>
    <w:rsid w:val="00474DF6"/>
    <w:rsid w:val="00474E55"/>
    <w:rsid w:val="00475097"/>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6100"/>
    <w:rsid w:val="0048674A"/>
    <w:rsid w:val="00487928"/>
    <w:rsid w:val="004879E6"/>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3437"/>
    <w:rsid w:val="004C34C5"/>
    <w:rsid w:val="004C351F"/>
    <w:rsid w:val="004C5206"/>
    <w:rsid w:val="004C52EE"/>
    <w:rsid w:val="004C5E63"/>
    <w:rsid w:val="004C61BB"/>
    <w:rsid w:val="004C63F7"/>
    <w:rsid w:val="004C66BE"/>
    <w:rsid w:val="004C6DF3"/>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657"/>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4BA4"/>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0DC"/>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4CAE"/>
    <w:rsid w:val="005B5429"/>
    <w:rsid w:val="005B6C66"/>
    <w:rsid w:val="005B7608"/>
    <w:rsid w:val="005C10D8"/>
    <w:rsid w:val="005C1760"/>
    <w:rsid w:val="005C2006"/>
    <w:rsid w:val="005C204C"/>
    <w:rsid w:val="005C20B1"/>
    <w:rsid w:val="005C2B64"/>
    <w:rsid w:val="005C38F6"/>
    <w:rsid w:val="005C399B"/>
    <w:rsid w:val="005C41C5"/>
    <w:rsid w:val="005C422F"/>
    <w:rsid w:val="005C44FC"/>
    <w:rsid w:val="005C4F27"/>
    <w:rsid w:val="005C58EF"/>
    <w:rsid w:val="005C5901"/>
    <w:rsid w:val="005C61B6"/>
    <w:rsid w:val="005C65F9"/>
    <w:rsid w:val="005C72F2"/>
    <w:rsid w:val="005D082E"/>
    <w:rsid w:val="005D131F"/>
    <w:rsid w:val="005D1B20"/>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2A0"/>
    <w:rsid w:val="005F2A70"/>
    <w:rsid w:val="005F309E"/>
    <w:rsid w:val="005F3309"/>
    <w:rsid w:val="005F34D3"/>
    <w:rsid w:val="005F395B"/>
    <w:rsid w:val="005F3A58"/>
    <w:rsid w:val="005F3B64"/>
    <w:rsid w:val="005F400D"/>
    <w:rsid w:val="005F414E"/>
    <w:rsid w:val="005F4197"/>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1F08"/>
    <w:rsid w:val="00612677"/>
    <w:rsid w:val="0061268A"/>
    <w:rsid w:val="006129FC"/>
    <w:rsid w:val="00612D1C"/>
    <w:rsid w:val="006133A3"/>
    <w:rsid w:val="0061391E"/>
    <w:rsid w:val="006143E0"/>
    <w:rsid w:val="00616D7B"/>
    <w:rsid w:val="00616E3D"/>
    <w:rsid w:val="00617F17"/>
    <w:rsid w:val="006203E3"/>
    <w:rsid w:val="006214A8"/>
    <w:rsid w:val="00621838"/>
    <w:rsid w:val="00621BE5"/>
    <w:rsid w:val="00621C62"/>
    <w:rsid w:val="00622AEB"/>
    <w:rsid w:val="00623525"/>
    <w:rsid w:val="00624289"/>
    <w:rsid w:val="006249C5"/>
    <w:rsid w:val="00624B14"/>
    <w:rsid w:val="00625B0E"/>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31CE"/>
    <w:rsid w:val="00643841"/>
    <w:rsid w:val="006438F6"/>
    <w:rsid w:val="00643C34"/>
    <w:rsid w:val="00644346"/>
    <w:rsid w:val="00644446"/>
    <w:rsid w:val="006448CB"/>
    <w:rsid w:val="00645A7F"/>
    <w:rsid w:val="00645ACE"/>
    <w:rsid w:val="00645ED0"/>
    <w:rsid w:val="0064614F"/>
    <w:rsid w:val="00646349"/>
    <w:rsid w:val="006479A4"/>
    <w:rsid w:val="00647D51"/>
    <w:rsid w:val="00647E56"/>
    <w:rsid w:val="006525D4"/>
    <w:rsid w:val="00652B84"/>
    <w:rsid w:val="00653032"/>
    <w:rsid w:val="006538AC"/>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54BA"/>
    <w:rsid w:val="006963BD"/>
    <w:rsid w:val="00696804"/>
    <w:rsid w:val="00696FD2"/>
    <w:rsid w:val="00697691"/>
    <w:rsid w:val="00697789"/>
    <w:rsid w:val="00697DE6"/>
    <w:rsid w:val="006A02FE"/>
    <w:rsid w:val="006A0A9A"/>
    <w:rsid w:val="006A10E4"/>
    <w:rsid w:val="006A1F68"/>
    <w:rsid w:val="006A223F"/>
    <w:rsid w:val="006A26D3"/>
    <w:rsid w:val="006A30D1"/>
    <w:rsid w:val="006A3294"/>
    <w:rsid w:val="006A3E4D"/>
    <w:rsid w:val="006A438D"/>
    <w:rsid w:val="006A4598"/>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91B"/>
    <w:rsid w:val="006B5DD7"/>
    <w:rsid w:val="006B6164"/>
    <w:rsid w:val="006B70E4"/>
    <w:rsid w:val="006B73D4"/>
    <w:rsid w:val="006C0791"/>
    <w:rsid w:val="006C09B7"/>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6E4D"/>
    <w:rsid w:val="006C7C31"/>
    <w:rsid w:val="006D0920"/>
    <w:rsid w:val="006D0AFD"/>
    <w:rsid w:val="006D2B36"/>
    <w:rsid w:val="006D3295"/>
    <w:rsid w:val="006D449A"/>
    <w:rsid w:val="006D52D3"/>
    <w:rsid w:val="006D5A46"/>
    <w:rsid w:val="006D605F"/>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7E5"/>
    <w:rsid w:val="006E6EA3"/>
    <w:rsid w:val="006E6EF1"/>
    <w:rsid w:val="006F0C14"/>
    <w:rsid w:val="006F0C4D"/>
    <w:rsid w:val="006F1115"/>
    <w:rsid w:val="006F1CC2"/>
    <w:rsid w:val="006F3967"/>
    <w:rsid w:val="006F51CD"/>
    <w:rsid w:val="006F5730"/>
    <w:rsid w:val="006F7877"/>
    <w:rsid w:val="006F7E24"/>
    <w:rsid w:val="0070115F"/>
    <w:rsid w:val="00701964"/>
    <w:rsid w:val="00701F08"/>
    <w:rsid w:val="00702042"/>
    <w:rsid w:val="00702285"/>
    <w:rsid w:val="00702903"/>
    <w:rsid w:val="00702C42"/>
    <w:rsid w:val="00702E7B"/>
    <w:rsid w:val="00704037"/>
    <w:rsid w:val="00704A3D"/>
    <w:rsid w:val="00704BB5"/>
    <w:rsid w:val="0070550A"/>
    <w:rsid w:val="0070662B"/>
    <w:rsid w:val="007068A4"/>
    <w:rsid w:val="00706BBA"/>
    <w:rsid w:val="00706BF1"/>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11D"/>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5AF7"/>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4000"/>
    <w:rsid w:val="007945E3"/>
    <w:rsid w:val="007957A9"/>
    <w:rsid w:val="007963B5"/>
    <w:rsid w:val="007965A6"/>
    <w:rsid w:val="0079781D"/>
    <w:rsid w:val="00797ECA"/>
    <w:rsid w:val="007A0CA5"/>
    <w:rsid w:val="007A0F16"/>
    <w:rsid w:val="007A1439"/>
    <w:rsid w:val="007A1A10"/>
    <w:rsid w:val="007A1B2E"/>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B42"/>
    <w:rsid w:val="007B3332"/>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68D2"/>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4FC5"/>
    <w:rsid w:val="007F544E"/>
    <w:rsid w:val="007F7268"/>
    <w:rsid w:val="0080222C"/>
    <w:rsid w:val="0080228C"/>
    <w:rsid w:val="00802DE9"/>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641C"/>
    <w:rsid w:val="008774DA"/>
    <w:rsid w:val="00877876"/>
    <w:rsid w:val="00877D1A"/>
    <w:rsid w:val="00880967"/>
    <w:rsid w:val="0088132F"/>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BDA"/>
    <w:rsid w:val="008A4CA8"/>
    <w:rsid w:val="008A5431"/>
    <w:rsid w:val="008A58E1"/>
    <w:rsid w:val="008A5CF0"/>
    <w:rsid w:val="008A6B44"/>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5DD3"/>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26A"/>
    <w:rsid w:val="008F54CB"/>
    <w:rsid w:val="008F59B9"/>
    <w:rsid w:val="008F5CFD"/>
    <w:rsid w:val="008F5F2A"/>
    <w:rsid w:val="008F63D4"/>
    <w:rsid w:val="008F68AB"/>
    <w:rsid w:val="008F6D19"/>
    <w:rsid w:val="0090048A"/>
    <w:rsid w:val="0090132C"/>
    <w:rsid w:val="00901600"/>
    <w:rsid w:val="00901D96"/>
    <w:rsid w:val="00901E19"/>
    <w:rsid w:val="0090235E"/>
    <w:rsid w:val="0090268B"/>
    <w:rsid w:val="00902D40"/>
    <w:rsid w:val="00903DC9"/>
    <w:rsid w:val="00904271"/>
    <w:rsid w:val="00905106"/>
    <w:rsid w:val="00905362"/>
    <w:rsid w:val="009056A3"/>
    <w:rsid w:val="009056B8"/>
    <w:rsid w:val="009057F4"/>
    <w:rsid w:val="00905DDA"/>
    <w:rsid w:val="009066EF"/>
    <w:rsid w:val="0090672E"/>
    <w:rsid w:val="00906D69"/>
    <w:rsid w:val="009071BE"/>
    <w:rsid w:val="009105C6"/>
    <w:rsid w:val="00912033"/>
    <w:rsid w:val="009136A8"/>
    <w:rsid w:val="00913734"/>
    <w:rsid w:val="00914772"/>
    <w:rsid w:val="0091648F"/>
    <w:rsid w:val="00917157"/>
    <w:rsid w:val="00917267"/>
    <w:rsid w:val="00917591"/>
    <w:rsid w:val="0091762B"/>
    <w:rsid w:val="009177C0"/>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2BEC"/>
    <w:rsid w:val="00943E59"/>
    <w:rsid w:val="009440FB"/>
    <w:rsid w:val="00944399"/>
    <w:rsid w:val="00944C61"/>
    <w:rsid w:val="00944E77"/>
    <w:rsid w:val="009451EE"/>
    <w:rsid w:val="0094529A"/>
    <w:rsid w:val="00945AA8"/>
    <w:rsid w:val="009465AB"/>
    <w:rsid w:val="00946656"/>
    <w:rsid w:val="00946A05"/>
    <w:rsid w:val="00946DEA"/>
    <w:rsid w:val="00947098"/>
    <w:rsid w:val="009474A1"/>
    <w:rsid w:val="00947ABE"/>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776"/>
    <w:rsid w:val="009847F8"/>
    <w:rsid w:val="00985544"/>
    <w:rsid w:val="0098561F"/>
    <w:rsid w:val="00986AAC"/>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433B"/>
    <w:rsid w:val="009A5054"/>
    <w:rsid w:val="009A60AE"/>
    <w:rsid w:val="009A6153"/>
    <w:rsid w:val="009A7722"/>
    <w:rsid w:val="009B0808"/>
    <w:rsid w:val="009B1240"/>
    <w:rsid w:val="009B18A6"/>
    <w:rsid w:val="009B1B6D"/>
    <w:rsid w:val="009B2338"/>
    <w:rsid w:val="009B2F8B"/>
    <w:rsid w:val="009B32AB"/>
    <w:rsid w:val="009B3AFD"/>
    <w:rsid w:val="009B3C57"/>
    <w:rsid w:val="009B3C8F"/>
    <w:rsid w:val="009B3D7E"/>
    <w:rsid w:val="009B404B"/>
    <w:rsid w:val="009B4BDA"/>
    <w:rsid w:val="009B4C13"/>
    <w:rsid w:val="009B5CAF"/>
    <w:rsid w:val="009B6133"/>
    <w:rsid w:val="009B623C"/>
    <w:rsid w:val="009B6A7B"/>
    <w:rsid w:val="009B6D33"/>
    <w:rsid w:val="009B7A41"/>
    <w:rsid w:val="009B7FFE"/>
    <w:rsid w:val="009C038D"/>
    <w:rsid w:val="009C0C9D"/>
    <w:rsid w:val="009C1241"/>
    <w:rsid w:val="009C1B87"/>
    <w:rsid w:val="009C1BF2"/>
    <w:rsid w:val="009C2770"/>
    <w:rsid w:val="009C29D6"/>
    <w:rsid w:val="009C454C"/>
    <w:rsid w:val="009C510B"/>
    <w:rsid w:val="009C5ADF"/>
    <w:rsid w:val="009C606F"/>
    <w:rsid w:val="009C6987"/>
    <w:rsid w:val="009C6EB4"/>
    <w:rsid w:val="009C74C5"/>
    <w:rsid w:val="009C7AE3"/>
    <w:rsid w:val="009C7BE9"/>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B34"/>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312"/>
    <w:rsid w:val="00A366D1"/>
    <w:rsid w:val="00A36DDF"/>
    <w:rsid w:val="00A378DD"/>
    <w:rsid w:val="00A37B7A"/>
    <w:rsid w:val="00A37D39"/>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1CFD"/>
    <w:rsid w:val="00A52156"/>
    <w:rsid w:val="00A5227C"/>
    <w:rsid w:val="00A522BA"/>
    <w:rsid w:val="00A52802"/>
    <w:rsid w:val="00A52D34"/>
    <w:rsid w:val="00A5406A"/>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E13"/>
    <w:rsid w:val="00A64EB0"/>
    <w:rsid w:val="00A64EC7"/>
    <w:rsid w:val="00A6598F"/>
    <w:rsid w:val="00A6630A"/>
    <w:rsid w:val="00A665D9"/>
    <w:rsid w:val="00A66873"/>
    <w:rsid w:val="00A66BD3"/>
    <w:rsid w:val="00A6781D"/>
    <w:rsid w:val="00A679C0"/>
    <w:rsid w:val="00A67C24"/>
    <w:rsid w:val="00A70241"/>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6D14"/>
    <w:rsid w:val="00A77AEC"/>
    <w:rsid w:val="00A80573"/>
    <w:rsid w:val="00A80A0E"/>
    <w:rsid w:val="00A82BD0"/>
    <w:rsid w:val="00A83FB6"/>
    <w:rsid w:val="00A84021"/>
    <w:rsid w:val="00A8450F"/>
    <w:rsid w:val="00A84AA1"/>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6A37"/>
    <w:rsid w:val="00A9791B"/>
    <w:rsid w:val="00A97D1E"/>
    <w:rsid w:val="00AA1757"/>
    <w:rsid w:val="00AA21AF"/>
    <w:rsid w:val="00AA2BF6"/>
    <w:rsid w:val="00AA4237"/>
    <w:rsid w:val="00AA498F"/>
    <w:rsid w:val="00AA4CFF"/>
    <w:rsid w:val="00AA5385"/>
    <w:rsid w:val="00AA5624"/>
    <w:rsid w:val="00AA6279"/>
    <w:rsid w:val="00AA6DA2"/>
    <w:rsid w:val="00AB027C"/>
    <w:rsid w:val="00AB121C"/>
    <w:rsid w:val="00AB1227"/>
    <w:rsid w:val="00AB140D"/>
    <w:rsid w:val="00AB1902"/>
    <w:rsid w:val="00AB1FDE"/>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3B3D"/>
    <w:rsid w:val="00AE4400"/>
    <w:rsid w:val="00AE4AFD"/>
    <w:rsid w:val="00AE4ECF"/>
    <w:rsid w:val="00AE6C72"/>
    <w:rsid w:val="00AF02BC"/>
    <w:rsid w:val="00AF0844"/>
    <w:rsid w:val="00AF0B4B"/>
    <w:rsid w:val="00AF0E34"/>
    <w:rsid w:val="00AF1B23"/>
    <w:rsid w:val="00AF1BCD"/>
    <w:rsid w:val="00AF1C88"/>
    <w:rsid w:val="00AF2700"/>
    <w:rsid w:val="00AF3580"/>
    <w:rsid w:val="00AF505E"/>
    <w:rsid w:val="00AF5657"/>
    <w:rsid w:val="00AF661A"/>
    <w:rsid w:val="00AF6729"/>
    <w:rsid w:val="00AF67B7"/>
    <w:rsid w:val="00AF683C"/>
    <w:rsid w:val="00AF7EB3"/>
    <w:rsid w:val="00B000F3"/>
    <w:rsid w:val="00B00970"/>
    <w:rsid w:val="00B00F6F"/>
    <w:rsid w:val="00B0205E"/>
    <w:rsid w:val="00B02461"/>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BEF"/>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EDA"/>
    <w:rsid w:val="00B55453"/>
    <w:rsid w:val="00B554EE"/>
    <w:rsid w:val="00B56C18"/>
    <w:rsid w:val="00B56DB6"/>
    <w:rsid w:val="00B57588"/>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B47"/>
    <w:rsid w:val="00B75D26"/>
    <w:rsid w:val="00B76072"/>
    <w:rsid w:val="00B76527"/>
    <w:rsid w:val="00B7751C"/>
    <w:rsid w:val="00B778A0"/>
    <w:rsid w:val="00B778D3"/>
    <w:rsid w:val="00B77901"/>
    <w:rsid w:val="00B7796A"/>
    <w:rsid w:val="00B8089D"/>
    <w:rsid w:val="00B80BA5"/>
    <w:rsid w:val="00B817E4"/>
    <w:rsid w:val="00B81937"/>
    <w:rsid w:val="00B81BE1"/>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8D6"/>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78E"/>
    <w:rsid w:val="00BA7945"/>
    <w:rsid w:val="00BB13D7"/>
    <w:rsid w:val="00BB1750"/>
    <w:rsid w:val="00BB286D"/>
    <w:rsid w:val="00BB383F"/>
    <w:rsid w:val="00BB3D62"/>
    <w:rsid w:val="00BB55F0"/>
    <w:rsid w:val="00BB6092"/>
    <w:rsid w:val="00BC01B2"/>
    <w:rsid w:val="00BC06CE"/>
    <w:rsid w:val="00BC0838"/>
    <w:rsid w:val="00BC0F8E"/>
    <w:rsid w:val="00BC12A7"/>
    <w:rsid w:val="00BC1549"/>
    <w:rsid w:val="00BC16AC"/>
    <w:rsid w:val="00BC1FF0"/>
    <w:rsid w:val="00BC2248"/>
    <w:rsid w:val="00BC27A4"/>
    <w:rsid w:val="00BC3618"/>
    <w:rsid w:val="00BC3B4F"/>
    <w:rsid w:val="00BC3D98"/>
    <w:rsid w:val="00BC3DF5"/>
    <w:rsid w:val="00BC46C7"/>
    <w:rsid w:val="00BC4CA1"/>
    <w:rsid w:val="00BC5532"/>
    <w:rsid w:val="00BC600A"/>
    <w:rsid w:val="00BC63CD"/>
    <w:rsid w:val="00BC69BD"/>
    <w:rsid w:val="00BC6AD9"/>
    <w:rsid w:val="00BC6BC0"/>
    <w:rsid w:val="00BD02B8"/>
    <w:rsid w:val="00BD062F"/>
    <w:rsid w:val="00BD068E"/>
    <w:rsid w:val="00BD0F8C"/>
    <w:rsid w:val="00BD1688"/>
    <w:rsid w:val="00BD1F27"/>
    <w:rsid w:val="00BD3251"/>
    <w:rsid w:val="00BD37AA"/>
    <w:rsid w:val="00BD4172"/>
    <w:rsid w:val="00BD4CA4"/>
    <w:rsid w:val="00BD4D4B"/>
    <w:rsid w:val="00BD4E34"/>
    <w:rsid w:val="00BD4E89"/>
    <w:rsid w:val="00BD5192"/>
    <w:rsid w:val="00BD5AE4"/>
    <w:rsid w:val="00BD78F9"/>
    <w:rsid w:val="00BD7E95"/>
    <w:rsid w:val="00BE040D"/>
    <w:rsid w:val="00BE05B1"/>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BE7"/>
    <w:rsid w:val="00C07DC7"/>
    <w:rsid w:val="00C1078F"/>
    <w:rsid w:val="00C10871"/>
    <w:rsid w:val="00C10EF8"/>
    <w:rsid w:val="00C119A1"/>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0C56"/>
    <w:rsid w:val="00C212DC"/>
    <w:rsid w:val="00C21506"/>
    <w:rsid w:val="00C2242B"/>
    <w:rsid w:val="00C233D8"/>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787"/>
    <w:rsid w:val="00C33A77"/>
    <w:rsid w:val="00C33BF3"/>
    <w:rsid w:val="00C33D76"/>
    <w:rsid w:val="00C33E87"/>
    <w:rsid w:val="00C34177"/>
    <w:rsid w:val="00C3423A"/>
    <w:rsid w:val="00C349BF"/>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F1D"/>
    <w:rsid w:val="00C63538"/>
    <w:rsid w:val="00C6391D"/>
    <w:rsid w:val="00C64564"/>
    <w:rsid w:val="00C6474C"/>
    <w:rsid w:val="00C64D5D"/>
    <w:rsid w:val="00C65444"/>
    <w:rsid w:val="00C655B8"/>
    <w:rsid w:val="00C66986"/>
    <w:rsid w:val="00C66ECD"/>
    <w:rsid w:val="00C672B8"/>
    <w:rsid w:val="00C675BC"/>
    <w:rsid w:val="00C67613"/>
    <w:rsid w:val="00C703AE"/>
    <w:rsid w:val="00C70582"/>
    <w:rsid w:val="00C72500"/>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7B5"/>
    <w:rsid w:val="00CA581D"/>
    <w:rsid w:val="00CA596A"/>
    <w:rsid w:val="00CA710F"/>
    <w:rsid w:val="00CB03D7"/>
    <w:rsid w:val="00CB0E7E"/>
    <w:rsid w:val="00CB0FCC"/>
    <w:rsid w:val="00CB1043"/>
    <w:rsid w:val="00CB319A"/>
    <w:rsid w:val="00CB3CB6"/>
    <w:rsid w:val="00CB444E"/>
    <w:rsid w:val="00CB485A"/>
    <w:rsid w:val="00CB52B7"/>
    <w:rsid w:val="00CB538E"/>
    <w:rsid w:val="00CB6AF0"/>
    <w:rsid w:val="00CB6B98"/>
    <w:rsid w:val="00CB7194"/>
    <w:rsid w:val="00CB771A"/>
    <w:rsid w:val="00CB7BAC"/>
    <w:rsid w:val="00CB7F8D"/>
    <w:rsid w:val="00CC0BFA"/>
    <w:rsid w:val="00CC100D"/>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611"/>
    <w:rsid w:val="00CD5DD7"/>
    <w:rsid w:val="00CD6169"/>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0D12"/>
    <w:rsid w:val="00CF13A8"/>
    <w:rsid w:val="00CF1639"/>
    <w:rsid w:val="00CF19C9"/>
    <w:rsid w:val="00CF3C46"/>
    <w:rsid w:val="00CF3DED"/>
    <w:rsid w:val="00CF3F52"/>
    <w:rsid w:val="00CF46BE"/>
    <w:rsid w:val="00CF4A64"/>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6B1D"/>
    <w:rsid w:val="00D51EC2"/>
    <w:rsid w:val="00D51F06"/>
    <w:rsid w:val="00D51F31"/>
    <w:rsid w:val="00D522B5"/>
    <w:rsid w:val="00D52423"/>
    <w:rsid w:val="00D52889"/>
    <w:rsid w:val="00D52BDD"/>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131C"/>
    <w:rsid w:val="00DB196B"/>
    <w:rsid w:val="00DB1BAC"/>
    <w:rsid w:val="00DB242E"/>
    <w:rsid w:val="00DB3485"/>
    <w:rsid w:val="00DB468F"/>
    <w:rsid w:val="00DB4C59"/>
    <w:rsid w:val="00DB4D8E"/>
    <w:rsid w:val="00DB560F"/>
    <w:rsid w:val="00DB6881"/>
    <w:rsid w:val="00DB6FCE"/>
    <w:rsid w:val="00DB6FCF"/>
    <w:rsid w:val="00DB7449"/>
    <w:rsid w:val="00DC013A"/>
    <w:rsid w:val="00DC0405"/>
    <w:rsid w:val="00DC0B86"/>
    <w:rsid w:val="00DC0C21"/>
    <w:rsid w:val="00DC10EF"/>
    <w:rsid w:val="00DC110F"/>
    <w:rsid w:val="00DC1934"/>
    <w:rsid w:val="00DC1ADC"/>
    <w:rsid w:val="00DC2691"/>
    <w:rsid w:val="00DC272D"/>
    <w:rsid w:val="00DC3FBB"/>
    <w:rsid w:val="00DC407B"/>
    <w:rsid w:val="00DC46EE"/>
    <w:rsid w:val="00DC514B"/>
    <w:rsid w:val="00DC5311"/>
    <w:rsid w:val="00DC5B17"/>
    <w:rsid w:val="00DC6286"/>
    <w:rsid w:val="00DC7FA1"/>
    <w:rsid w:val="00DD0AF7"/>
    <w:rsid w:val="00DD0DF8"/>
    <w:rsid w:val="00DD1EBA"/>
    <w:rsid w:val="00DD1FB3"/>
    <w:rsid w:val="00DD39BD"/>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91D"/>
    <w:rsid w:val="00E17F11"/>
    <w:rsid w:val="00E20144"/>
    <w:rsid w:val="00E20952"/>
    <w:rsid w:val="00E21F51"/>
    <w:rsid w:val="00E224C6"/>
    <w:rsid w:val="00E22894"/>
    <w:rsid w:val="00E22BEA"/>
    <w:rsid w:val="00E22DDD"/>
    <w:rsid w:val="00E23780"/>
    <w:rsid w:val="00E2397B"/>
    <w:rsid w:val="00E25300"/>
    <w:rsid w:val="00E25D5E"/>
    <w:rsid w:val="00E264D5"/>
    <w:rsid w:val="00E265E1"/>
    <w:rsid w:val="00E26D57"/>
    <w:rsid w:val="00E275CB"/>
    <w:rsid w:val="00E2764A"/>
    <w:rsid w:val="00E279DB"/>
    <w:rsid w:val="00E27A07"/>
    <w:rsid w:val="00E27DAC"/>
    <w:rsid w:val="00E3235A"/>
    <w:rsid w:val="00E32744"/>
    <w:rsid w:val="00E32C59"/>
    <w:rsid w:val="00E3498F"/>
    <w:rsid w:val="00E3607B"/>
    <w:rsid w:val="00E3623B"/>
    <w:rsid w:val="00E36338"/>
    <w:rsid w:val="00E371E1"/>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478C1"/>
    <w:rsid w:val="00E51A25"/>
    <w:rsid w:val="00E5242C"/>
    <w:rsid w:val="00E525F8"/>
    <w:rsid w:val="00E527F8"/>
    <w:rsid w:val="00E52CC8"/>
    <w:rsid w:val="00E537C2"/>
    <w:rsid w:val="00E54B74"/>
    <w:rsid w:val="00E54C4C"/>
    <w:rsid w:val="00E54CD4"/>
    <w:rsid w:val="00E54E09"/>
    <w:rsid w:val="00E5509A"/>
    <w:rsid w:val="00E55447"/>
    <w:rsid w:val="00E5625D"/>
    <w:rsid w:val="00E56462"/>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689E"/>
    <w:rsid w:val="00E76966"/>
    <w:rsid w:val="00E769D7"/>
    <w:rsid w:val="00E77BEE"/>
    <w:rsid w:val="00E80159"/>
    <w:rsid w:val="00E80869"/>
    <w:rsid w:val="00E81453"/>
    <w:rsid w:val="00E81BA8"/>
    <w:rsid w:val="00E81C9E"/>
    <w:rsid w:val="00E8278B"/>
    <w:rsid w:val="00E82945"/>
    <w:rsid w:val="00E82E82"/>
    <w:rsid w:val="00E83A2E"/>
    <w:rsid w:val="00E83CC8"/>
    <w:rsid w:val="00E83F88"/>
    <w:rsid w:val="00E84FB7"/>
    <w:rsid w:val="00E857DD"/>
    <w:rsid w:val="00E85A44"/>
    <w:rsid w:val="00E86135"/>
    <w:rsid w:val="00E86245"/>
    <w:rsid w:val="00E865A9"/>
    <w:rsid w:val="00E86AC6"/>
    <w:rsid w:val="00E906EA"/>
    <w:rsid w:val="00E9119D"/>
    <w:rsid w:val="00E9208B"/>
    <w:rsid w:val="00E92563"/>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9B9"/>
    <w:rsid w:val="00EA2DBF"/>
    <w:rsid w:val="00EA2E70"/>
    <w:rsid w:val="00EA2E90"/>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B0220"/>
    <w:rsid w:val="00EB0C76"/>
    <w:rsid w:val="00EB0D5B"/>
    <w:rsid w:val="00EB0EBD"/>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1F6"/>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27BE5"/>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6B9"/>
    <w:rsid w:val="00FA6D9A"/>
    <w:rsid w:val="00FA738D"/>
    <w:rsid w:val="00FA7457"/>
    <w:rsid w:val="00FA760C"/>
    <w:rsid w:val="00FB12A0"/>
    <w:rsid w:val="00FB17FA"/>
    <w:rsid w:val="00FB1998"/>
    <w:rsid w:val="00FB1EE8"/>
    <w:rsid w:val="00FB20E6"/>
    <w:rsid w:val="00FB245F"/>
    <w:rsid w:val="00FB2BCF"/>
    <w:rsid w:val="00FB2E06"/>
    <w:rsid w:val="00FB31B0"/>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oleObject" Target="embeddings/oleObject22.bin"/><Relationship Id="rId84" Type="http://schemas.openxmlformats.org/officeDocument/2006/relationships/oleObject" Target="embeddings/oleObject33.bin"/><Relationship Id="rId138" Type="http://schemas.openxmlformats.org/officeDocument/2006/relationships/image" Target="media/image88.emf"/><Relationship Id="rId159" Type="http://schemas.openxmlformats.org/officeDocument/2006/relationships/image" Target="media/image109.emf"/><Relationship Id="rId170" Type="http://schemas.openxmlformats.org/officeDocument/2006/relationships/image" Target="media/image120.emf"/><Relationship Id="rId107" Type="http://schemas.openxmlformats.org/officeDocument/2006/relationships/image" Target="media/image57.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7.bin"/><Relationship Id="rId128" Type="http://schemas.openxmlformats.org/officeDocument/2006/relationships/image" Target="media/image78.emf"/><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110.emf"/><Relationship Id="rId181" Type="http://schemas.openxmlformats.org/officeDocument/2006/relationships/header" Target="header3.xml"/><Relationship Id="rId22" Type="http://schemas.openxmlformats.org/officeDocument/2006/relationships/oleObject" Target="embeddings/oleObject4.bin"/><Relationship Id="rId43" Type="http://schemas.openxmlformats.org/officeDocument/2006/relationships/image" Target="media/image15.wmf"/><Relationship Id="rId64" Type="http://schemas.openxmlformats.org/officeDocument/2006/relationships/image" Target="media/image28.wmf"/><Relationship Id="rId118" Type="http://schemas.openxmlformats.org/officeDocument/2006/relationships/image" Target="media/image68.emf"/><Relationship Id="rId139" Type="http://schemas.openxmlformats.org/officeDocument/2006/relationships/image" Target="media/image89.emf"/><Relationship Id="rId85" Type="http://schemas.openxmlformats.org/officeDocument/2006/relationships/oleObject" Target="embeddings/oleObject34.bin"/><Relationship Id="rId150" Type="http://schemas.openxmlformats.org/officeDocument/2006/relationships/image" Target="media/image100.emf"/><Relationship Id="rId171" Type="http://schemas.openxmlformats.org/officeDocument/2006/relationships/image" Target="media/image121.emf"/><Relationship Id="rId12" Type="http://schemas.microsoft.com/office/2011/relationships/commentsExtended" Target="commentsExtended.xml"/><Relationship Id="rId33" Type="http://schemas.openxmlformats.org/officeDocument/2006/relationships/image" Target="media/image10.wmf"/><Relationship Id="rId108" Type="http://schemas.openxmlformats.org/officeDocument/2006/relationships/image" Target="media/image58.emf"/><Relationship Id="rId129" Type="http://schemas.openxmlformats.org/officeDocument/2006/relationships/image" Target="media/image79.emf"/><Relationship Id="rId54" Type="http://schemas.openxmlformats.org/officeDocument/2006/relationships/oleObject" Target="embeddings/oleObject20.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90.emf"/><Relationship Id="rId161" Type="http://schemas.openxmlformats.org/officeDocument/2006/relationships/image" Target="media/image111.emf"/><Relationship Id="rId182" Type="http://schemas.openxmlformats.org/officeDocument/2006/relationships/header" Target="header4.xml"/><Relationship Id="rId6" Type="http://schemas.openxmlformats.org/officeDocument/2006/relationships/footnotes" Target="footnotes.xml"/><Relationship Id="rId23" Type="http://schemas.openxmlformats.org/officeDocument/2006/relationships/image" Target="media/image5.wmf"/><Relationship Id="rId119" Type="http://schemas.openxmlformats.org/officeDocument/2006/relationships/image" Target="media/image69.emf"/><Relationship Id="rId44" Type="http://schemas.openxmlformats.org/officeDocument/2006/relationships/oleObject" Target="embeddings/oleObject15.bin"/><Relationship Id="rId65" Type="http://schemas.openxmlformats.org/officeDocument/2006/relationships/oleObject" Target="embeddings/oleObject23.bin"/><Relationship Id="rId86" Type="http://schemas.openxmlformats.org/officeDocument/2006/relationships/image" Target="media/image38.wmf"/><Relationship Id="rId130" Type="http://schemas.openxmlformats.org/officeDocument/2006/relationships/image" Target="media/image80.emf"/><Relationship Id="rId151" Type="http://schemas.openxmlformats.org/officeDocument/2006/relationships/image" Target="media/image101.emf"/><Relationship Id="rId172" Type="http://schemas.openxmlformats.org/officeDocument/2006/relationships/image" Target="media/image122.emf"/><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9.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8.bin"/><Relationship Id="rId97" Type="http://schemas.openxmlformats.org/officeDocument/2006/relationships/image" Target="media/image47.emf"/><Relationship Id="rId104" Type="http://schemas.openxmlformats.org/officeDocument/2006/relationships/image" Target="media/image54.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167"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2.emf"/><Relationship Id="rId162" Type="http://schemas.openxmlformats.org/officeDocument/2006/relationships/image" Target="media/image112.emf"/><Relationship Id="rId183"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29.wmf"/><Relationship Id="rId87" Type="http://schemas.openxmlformats.org/officeDocument/2006/relationships/oleObject" Target="embeddings/oleObject35.bin"/><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157" Type="http://schemas.openxmlformats.org/officeDocument/2006/relationships/image" Target="media/image107.emf"/><Relationship Id="rId178" Type="http://schemas.openxmlformats.org/officeDocument/2006/relationships/image" Target="media/image126.emf"/><Relationship Id="rId61" Type="http://schemas.openxmlformats.org/officeDocument/2006/relationships/image" Target="media/image26.jpeg"/><Relationship Id="rId82" Type="http://schemas.openxmlformats.org/officeDocument/2006/relationships/image" Target="media/image37.wmf"/><Relationship Id="rId152" Type="http://schemas.openxmlformats.org/officeDocument/2006/relationships/image" Target="media/image102.emf"/><Relationship Id="rId173" Type="http://schemas.openxmlformats.org/officeDocument/2006/relationships/header" Target="header2.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5.wmf"/><Relationship Id="rId100" Type="http://schemas.openxmlformats.org/officeDocument/2006/relationships/image" Target="media/image50.emf"/><Relationship Id="rId105" Type="http://schemas.openxmlformats.org/officeDocument/2006/relationships/image" Target="media/image55.emf"/><Relationship Id="rId126" Type="http://schemas.openxmlformats.org/officeDocument/2006/relationships/image" Target="media/image76.emf"/><Relationship Id="rId147" Type="http://schemas.openxmlformats.org/officeDocument/2006/relationships/image" Target="media/image97.emf"/><Relationship Id="rId168" Type="http://schemas.openxmlformats.org/officeDocument/2006/relationships/image" Target="media/image118.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oleObject" Target="embeddings/oleObject26.bin"/><Relationship Id="rId93" Type="http://schemas.openxmlformats.org/officeDocument/2006/relationships/image" Target="media/image43.emf"/><Relationship Id="rId98" Type="http://schemas.openxmlformats.org/officeDocument/2006/relationships/image" Target="media/image48.emf"/><Relationship Id="rId121" Type="http://schemas.openxmlformats.org/officeDocument/2006/relationships/image" Target="media/image71.emf"/><Relationship Id="rId142" Type="http://schemas.openxmlformats.org/officeDocument/2006/relationships/image" Target="media/image92.emf"/><Relationship Id="rId163" Type="http://schemas.openxmlformats.org/officeDocument/2006/relationships/image" Target="media/image113.emf"/><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4.bin"/><Relationship Id="rId116" Type="http://schemas.openxmlformats.org/officeDocument/2006/relationships/image" Target="media/image66.emf"/><Relationship Id="rId137" Type="http://schemas.openxmlformats.org/officeDocument/2006/relationships/image" Target="media/image87.emf"/><Relationship Id="rId158" Type="http://schemas.openxmlformats.org/officeDocument/2006/relationships/image" Target="media/image108.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wmf"/><Relationship Id="rId83" Type="http://schemas.openxmlformats.org/officeDocument/2006/relationships/oleObject" Target="embeddings/oleObject32.bin"/><Relationship Id="rId88" Type="http://schemas.openxmlformats.org/officeDocument/2006/relationships/image" Target="media/image39.wmf"/><Relationship Id="rId111" Type="http://schemas.openxmlformats.org/officeDocument/2006/relationships/image" Target="media/image61.emf"/><Relationship Id="rId132" Type="http://schemas.openxmlformats.org/officeDocument/2006/relationships/image" Target="media/image82.emf"/><Relationship Id="rId153" Type="http://schemas.openxmlformats.org/officeDocument/2006/relationships/image" Target="media/image103.emf"/><Relationship Id="rId174" Type="http://schemas.openxmlformats.org/officeDocument/2006/relationships/footer" Target="footer3.xml"/><Relationship Id="rId179" Type="http://schemas.openxmlformats.org/officeDocument/2006/relationships/image" Target="media/image127.emf"/><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56.emf"/><Relationship Id="rId127" Type="http://schemas.openxmlformats.org/officeDocument/2006/relationships/image" Target="media/image77.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3.wmf"/><Relationship Id="rId78" Type="http://schemas.openxmlformats.org/officeDocument/2006/relationships/oleObject" Target="embeddings/oleObject29.bin"/><Relationship Id="rId94" Type="http://schemas.openxmlformats.org/officeDocument/2006/relationships/image" Target="media/image44.emf"/><Relationship Id="rId99" Type="http://schemas.openxmlformats.org/officeDocument/2006/relationships/image" Target="media/image49.emf"/><Relationship Id="rId101" Type="http://schemas.openxmlformats.org/officeDocument/2006/relationships/image" Target="media/image51.emf"/><Relationship Id="rId122" Type="http://schemas.openxmlformats.org/officeDocument/2006/relationships/image" Target="media/image72.emf"/><Relationship Id="rId143" Type="http://schemas.openxmlformats.org/officeDocument/2006/relationships/image" Target="media/image93.emf"/><Relationship Id="rId148" Type="http://schemas.openxmlformats.org/officeDocument/2006/relationships/image" Target="media/image98.emf"/><Relationship Id="rId164" Type="http://schemas.openxmlformats.org/officeDocument/2006/relationships/image" Target="media/image114.emf"/><Relationship Id="rId169" Type="http://schemas.openxmlformats.org/officeDocument/2006/relationships/image" Target="media/image119.emf"/><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emf"/><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0.wmf"/><Relationship Id="rId89" Type="http://schemas.openxmlformats.org/officeDocument/2006/relationships/oleObject" Target="embeddings/oleObject36.bin"/><Relationship Id="rId112" Type="http://schemas.openxmlformats.org/officeDocument/2006/relationships/image" Target="media/image62.emf"/><Relationship Id="rId133" Type="http://schemas.openxmlformats.org/officeDocument/2006/relationships/image" Target="media/image83.emf"/><Relationship Id="rId154" Type="http://schemas.openxmlformats.org/officeDocument/2006/relationships/image" Target="media/image104.emf"/><Relationship Id="rId175" Type="http://schemas.openxmlformats.org/officeDocument/2006/relationships/image" Target="media/image123.emf"/><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6.wmf"/><Relationship Id="rId102" Type="http://schemas.openxmlformats.org/officeDocument/2006/relationships/image" Target="media/image52.emf"/><Relationship Id="rId123" Type="http://schemas.openxmlformats.org/officeDocument/2006/relationships/image" Target="media/image73.emf"/><Relationship Id="rId144" Type="http://schemas.openxmlformats.org/officeDocument/2006/relationships/image" Target="media/image94.emf"/><Relationship Id="rId90" Type="http://schemas.openxmlformats.org/officeDocument/2006/relationships/image" Target="media/image40.png"/><Relationship Id="rId165" Type="http://schemas.openxmlformats.org/officeDocument/2006/relationships/image" Target="media/image115.emf"/><Relationship Id="rId186" Type="http://schemas.openxmlformats.org/officeDocument/2006/relationships/theme" Target="theme/theme1.xml"/><Relationship Id="rId27" Type="http://schemas.openxmlformats.org/officeDocument/2006/relationships/image" Target="media/image7.wmf"/><Relationship Id="rId48" Type="http://schemas.openxmlformats.org/officeDocument/2006/relationships/oleObject" Target="embeddings/oleObject17.bin"/><Relationship Id="rId69" Type="http://schemas.openxmlformats.org/officeDocument/2006/relationships/oleObject" Target="embeddings/oleObject25.bin"/><Relationship Id="rId113" Type="http://schemas.openxmlformats.org/officeDocument/2006/relationships/image" Target="media/image63.emf"/><Relationship Id="rId134" Type="http://schemas.openxmlformats.org/officeDocument/2006/relationships/image" Target="media/image84.emf"/><Relationship Id="rId80" Type="http://schemas.openxmlformats.org/officeDocument/2006/relationships/oleObject" Target="embeddings/oleObject30.bin"/><Relationship Id="rId155" Type="http://schemas.openxmlformats.org/officeDocument/2006/relationships/image" Target="media/image105.emf"/><Relationship Id="rId176" Type="http://schemas.openxmlformats.org/officeDocument/2006/relationships/image" Target="media/image124.emf"/><Relationship Id="rId17" Type="http://schemas.openxmlformats.org/officeDocument/2006/relationships/image" Target="media/image2.wmf"/><Relationship Id="rId38" Type="http://schemas.openxmlformats.org/officeDocument/2006/relationships/oleObject" Target="embeddings/oleObject12.bin"/><Relationship Id="rId59" Type="http://schemas.openxmlformats.org/officeDocument/2006/relationships/image" Target="media/image24.jpeg"/><Relationship Id="rId103" Type="http://schemas.openxmlformats.org/officeDocument/2006/relationships/image" Target="media/image53.emf"/><Relationship Id="rId124" Type="http://schemas.openxmlformats.org/officeDocument/2006/relationships/image" Target="media/image74.emf"/><Relationship Id="rId70" Type="http://schemas.openxmlformats.org/officeDocument/2006/relationships/image" Target="media/image31.emf"/><Relationship Id="rId91" Type="http://schemas.openxmlformats.org/officeDocument/2006/relationships/image" Target="media/image41.emf"/><Relationship Id="rId145" Type="http://schemas.openxmlformats.org/officeDocument/2006/relationships/image" Target="media/image95.emf"/><Relationship Id="rId166" Type="http://schemas.openxmlformats.org/officeDocument/2006/relationships/image" Target="media/image116.emf"/><Relationship Id="rId1" Type="http://schemas.openxmlformats.org/officeDocument/2006/relationships/customXml" Target="../customXml/item1.xml"/><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4.emf"/><Relationship Id="rId60" Type="http://schemas.openxmlformats.org/officeDocument/2006/relationships/image" Target="media/image25.png"/><Relationship Id="rId81" Type="http://schemas.openxmlformats.org/officeDocument/2006/relationships/oleObject" Target="embeddings/oleObject31.bin"/><Relationship Id="rId135" Type="http://schemas.openxmlformats.org/officeDocument/2006/relationships/image" Target="media/image85.emf"/><Relationship Id="rId156" Type="http://schemas.openxmlformats.org/officeDocument/2006/relationships/image" Target="media/image106.emf"/><Relationship Id="rId177"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163</TotalTime>
  <Pages>145</Pages>
  <Words>105750</Words>
  <Characters>602778</Characters>
  <Application>Microsoft Office Word</Application>
  <DocSecurity>0</DocSecurity>
  <Lines>5023</Lines>
  <Paragraphs>1414</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707114</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5</cp:revision>
  <cp:lastPrinted>2021-10-18T22:15:00Z</cp:lastPrinted>
  <dcterms:created xsi:type="dcterms:W3CDTF">2021-12-01T13:44:00Z</dcterms:created>
  <dcterms:modified xsi:type="dcterms:W3CDTF">2021-12-01T16:27:00Z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