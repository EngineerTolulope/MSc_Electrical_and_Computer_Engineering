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0148315"/>
      <w:r>
        <w:lastRenderedPageBreak/>
        <w:t>ABSTRACT</w:t>
      </w:r>
      <w:bookmarkEnd w:id="0"/>
    </w:p>
    <w:p w14:paraId="0D4D0C58" w14:textId="39C48877" w:rsidR="00DC0405" w:rsidRPr="00FF058A" w:rsidRDefault="00322962" w:rsidP="0093718A">
      <w:pPr>
        <w:ind w:firstLine="288"/>
      </w:pPr>
      <w:r w:rsidRPr="00322962">
        <w:t xml:space="preserve">Load forecasting is critical for power system operators to maintain a safe and efficient network. By ensuring that consumers receive adequate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0148316"/>
      <w:r>
        <w:t>DEDICATION</w:t>
      </w:r>
      <w:bookmarkEnd w:id="1"/>
      <w:r>
        <w:t xml:space="preserve"> </w:t>
      </w:r>
    </w:p>
    <w:p w14:paraId="66B0A80A" w14:textId="70A64B09"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w:t>
      </w:r>
      <w:r w:rsidR="00E956DC">
        <w:t>will</w:t>
      </w:r>
      <w:r w:rsidR="00E525F8"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0148317"/>
      <w:r>
        <w:lastRenderedPageBreak/>
        <w:t>ACKNOWLEDGEMENTS</w:t>
      </w:r>
      <w:bookmarkEnd w:id="2"/>
      <w:bookmarkEnd w:id="3"/>
      <w:r>
        <w:t xml:space="preserve"> </w:t>
      </w:r>
    </w:p>
    <w:p w14:paraId="27A66795" w14:textId="321C7710" w:rsidR="00BC16AC" w:rsidRDefault="008D75BE" w:rsidP="008D75BE">
      <w:pPr>
        <w:ind w:firstLine="288"/>
      </w:pPr>
      <w:r w:rsidRPr="008D75BE">
        <w:t>This is</w:t>
      </w:r>
      <w:r w:rsidR="00E956DC">
        <w:t>,</w:t>
      </w:r>
      <w:r w:rsidRPr="008D75BE">
        <w:t xml:space="preserve"> without a doubt</w:t>
      </w:r>
      <w:r w:rsidR="00E956DC">
        <w:t>,</w:t>
      </w:r>
      <w:r w:rsidRPr="008D75BE">
        <w:t xml:space="preserve"> one of the most </w:t>
      </w:r>
      <w:r w:rsidR="00E956DC">
        <w:t>challenging</w:t>
      </w:r>
      <w:r w:rsidRPr="008D75BE">
        <w:t xml:space="preserve"> journeys I</w:t>
      </w:r>
      <w:r w:rsidR="00E956DC">
        <w:t xml:space="preserve"> ha</w:t>
      </w:r>
      <w:r w:rsidRPr="008D75BE">
        <w:t xml:space="preserve">ve ever undertaken. It has shown me how much I </w:t>
      </w:r>
      <w:r w:rsidR="00E956DC">
        <w:t>can grow and accomplish</w:t>
      </w:r>
      <w:r w:rsidRPr="008D75BE">
        <w:t xml:space="preserve">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195C1071" w14:textId="521B9768" w:rsidR="00B678CA" w:rsidRDefault="00B678CA" w:rsidP="00B678CA">
      <w:pPr>
        <w:ind w:firstLine="288"/>
      </w:pPr>
      <w:r w:rsidRPr="00B678CA">
        <w:t>I w</w:t>
      </w:r>
      <w:r w:rsidR="00E956DC">
        <w:t>ant</w:t>
      </w:r>
      <w:r w:rsidRPr="00B678CA">
        <w:t xml:space="preserve"> to express my gratitude to my supervisors, Dr. Dawn MacIsaac and Dr. Julian Cardenas; </w:t>
      </w:r>
      <w:r w:rsidR="00E956DC">
        <w:t>I would not have completed this program without the</w:t>
      </w:r>
      <w:r w:rsidRPr="00B678CA">
        <w:t>m. I appreciate your patience and encouraging words, which reminded me that anything is possible if I keep going. I</w:t>
      </w:r>
      <w:r w:rsidR="00BF751C">
        <w:t xml:space="preserve"> woul</w:t>
      </w:r>
      <w:r w:rsidRPr="00B678CA">
        <w:t>d also like to express my gratitude to my family for always being there and motivating me to complete this program.</w:t>
      </w:r>
    </w:p>
    <w:p w14:paraId="657F84D3" w14:textId="19C6A17B" w:rsidR="00CB319A" w:rsidRPr="00E279DB" w:rsidRDefault="00B678CA" w:rsidP="00B678CA">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t>
      </w:r>
      <w:r w:rsidR="00E956DC">
        <w:t>I would not be the man I am today without it</w:t>
      </w:r>
      <w:r>
        <w: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0148318"/>
      <w:r>
        <w:lastRenderedPageBreak/>
        <w:t>Table of Contents</w:t>
      </w:r>
      <w:bookmarkEnd w:id="4"/>
    </w:p>
    <w:p w14:paraId="7F286DC2" w14:textId="2C64094F" w:rsidR="004D1871"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0148315" w:history="1">
        <w:r w:rsidR="004D1871" w:rsidRPr="004A27B4">
          <w:rPr>
            <w:rStyle w:val="Hyperlink"/>
            <w:noProof/>
          </w:rPr>
          <w:t>ABSTRACT</w:t>
        </w:r>
        <w:r w:rsidR="004D1871">
          <w:rPr>
            <w:noProof/>
            <w:webHidden/>
          </w:rPr>
          <w:tab/>
        </w:r>
        <w:r w:rsidR="004D1871">
          <w:rPr>
            <w:noProof/>
            <w:webHidden/>
          </w:rPr>
          <w:fldChar w:fldCharType="begin"/>
        </w:r>
        <w:r w:rsidR="004D1871">
          <w:rPr>
            <w:noProof/>
            <w:webHidden/>
          </w:rPr>
          <w:instrText xml:space="preserve"> PAGEREF _Toc90148315 \h </w:instrText>
        </w:r>
        <w:r w:rsidR="004D1871">
          <w:rPr>
            <w:noProof/>
            <w:webHidden/>
          </w:rPr>
        </w:r>
        <w:r w:rsidR="004D1871">
          <w:rPr>
            <w:noProof/>
            <w:webHidden/>
          </w:rPr>
          <w:fldChar w:fldCharType="separate"/>
        </w:r>
        <w:r w:rsidR="00C116BB">
          <w:rPr>
            <w:noProof/>
            <w:webHidden/>
          </w:rPr>
          <w:t>ii</w:t>
        </w:r>
        <w:r w:rsidR="004D1871">
          <w:rPr>
            <w:noProof/>
            <w:webHidden/>
          </w:rPr>
          <w:fldChar w:fldCharType="end"/>
        </w:r>
      </w:hyperlink>
    </w:p>
    <w:p w14:paraId="4D07B39F" w14:textId="3CD47E33" w:rsidR="004D1871" w:rsidRDefault="001C7E01">
      <w:pPr>
        <w:pStyle w:val="TOC1"/>
        <w:rPr>
          <w:rFonts w:asciiTheme="minorHAnsi" w:eastAsiaTheme="minorEastAsia" w:hAnsiTheme="minorHAnsi" w:cstheme="minorBidi"/>
          <w:noProof/>
          <w:sz w:val="22"/>
          <w:szCs w:val="22"/>
          <w:lang w:eastAsia="en-CA"/>
        </w:rPr>
      </w:pPr>
      <w:hyperlink w:anchor="_Toc90148316" w:history="1">
        <w:r w:rsidR="004D1871" w:rsidRPr="004A27B4">
          <w:rPr>
            <w:rStyle w:val="Hyperlink"/>
            <w:noProof/>
          </w:rPr>
          <w:t>DEDICATION</w:t>
        </w:r>
        <w:r w:rsidR="004D1871">
          <w:rPr>
            <w:noProof/>
            <w:webHidden/>
          </w:rPr>
          <w:tab/>
        </w:r>
        <w:r w:rsidR="004D1871">
          <w:rPr>
            <w:noProof/>
            <w:webHidden/>
          </w:rPr>
          <w:fldChar w:fldCharType="begin"/>
        </w:r>
        <w:r w:rsidR="004D1871">
          <w:rPr>
            <w:noProof/>
            <w:webHidden/>
          </w:rPr>
          <w:instrText xml:space="preserve"> PAGEREF _Toc90148316 \h </w:instrText>
        </w:r>
        <w:r w:rsidR="004D1871">
          <w:rPr>
            <w:noProof/>
            <w:webHidden/>
          </w:rPr>
        </w:r>
        <w:r w:rsidR="004D1871">
          <w:rPr>
            <w:noProof/>
            <w:webHidden/>
          </w:rPr>
          <w:fldChar w:fldCharType="separate"/>
        </w:r>
        <w:r w:rsidR="00C116BB">
          <w:rPr>
            <w:noProof/>
            <w:webHidden/>
          </w:rPr>
          <w:t>iii</w:t>
        </w:r>
        <w:r w:rsidR="004D1871">
          <w:rPr>
            <w:noProof/>
            <w:webHidden/>
          </w:rPr>
          <w:fldChar w:fldCharType="end"/>
        </w:r>
      </w:hyperlink>
    </w:p>
    <w:p w14:paraId="3B82B640" w14:textId="22D8736B" w:rsidR="004D1871" w:rsidRDefault="001C7E01">
      <w:pPr>
        <w:pStyle w:val="TOC1"/>
        <w:rPr>
          <w:rFonts w:asciiTheme="minorHAnsi" w:eastAsiaTheme="minorEastAsia" w:hAnsiTheme="minorHAnsi" w:cstheme="minorBidi"/>
          <w:noProof/>
          <w:sz w:val="22"/>
          <w:szCs w:val="22"/>
          <w:lang w:eastAsia="en-CA"/>
        </w:rPr>
      </w:pPr>
      <w:hyperlink w:anchor="_Toc90148317" w:history="1">
        <w:r w:rsidR="004D1871" w:rsidRPr="004A27B4">
          <w:rPr>
            <w:rStyle w:val="Hyperlink"/>
            <w:noProof/>
          </w:rPr>
          <w:t>ACKNOWLEDGEMENTS</w:t>
        </w:r>
        <w:r w:rsidR="004D1871">
          <w:rPr>
            <w:noProof/>
            <w:webHidden/>
          </w:rPr>
          <w:tab/>
        </w:r>
        <w:r w:rsidR="004D1871">
          <w:rPr>
            <w:noProof/>
            <w:webHidden/>
          </w:rPr>
          <w:fldChar w:fldCharType="begin"/>
        </w:r>
        <w:r w:rsidR="004D1871">
          <w:rPr>
            <w:noProof/>
            <w:webHidden/>
          </w:rPr>
          <w:instrText xml:space="preserve"> PAGEREF _Toc90148317 \h </w:instrText>
        </w:r>
        <w:r w:rsidR="004D1871">
          <w:rPr>
            <w:noProof/>
            <w:webHidden/>
          </w:rPr>
        </w:r>
        <w:r w:rsidR="004D1871">
          <w:rPr>
            <w:noProof/>
            <w:webHidden/>
          </w:rPr>
          <w:fldChar w:fldCharType="separate"/>
        </w:r>
        <w:r w:rsidR="00C116BB">
          <w:rPr>
            <w:noProof/>
            <w:webHidden/>
          </w:rPr>
          <w:t>iv</w:t>
        </w:r>
        <w:r w:rsidR="004D1871">
          <w:rPr>
            <w:noProof/>
            <w:webHidden/>
          </w:rPr>
          <w:fldChar w:fldCharType="end"/>
        </w:r>
      </w:hyperlink>
    </w:p>
    <w:p w14:paraId="209686C6" w14:textId="2E545E9E" w:rsidR="004D1871" w:rsidRDefault="001C7E01">
      <w:pPr>
        <w:pStyle w:val="TOC1"/>
        <w:rPr>
          <w:rFonts w:asciiTheme="minorHAnsi" w:eastAsiaTheme="minorEastAsia" w:hAnsiTheme="minorHAnsi" w:cstheme="minorBidi"/>
          <w:noProof/>
          <w:sz w:val="22"/>
          <w:szCs w:val="22"/>
          <w:lang w:eastAsia="en-CA"/>
        </w:rPr>
      </w:pPr>
      <w:hyperlink w:anchor="_Toc90148318" w:history="1">
        <w:r w:rsidR="004D1871" w:rsidRPr="004A27B4">
          <w:rPr>
            <w:rStyle w:val="Hyperlink"/>
            <w:noProof/>
          </w:rPr>
          <w:t>Table of Contents</w:t>
        </w:r>
        <w:r w:rsidR="004D1871">
          <w:rPr>
            <w:noProof/>
            <w:webHidden/>
          </w:rPr>
          <w:tab/>
        </w:r>
        <w:r w:rsidR="004D1871">
          <w:rPr>
            <w:noProof/>
            <w:webHidden/>
          </w:rPr>
          <w:fldChar w:fldCharType="begin"/>
        </w:r>
        <w:r w:rsidR="004D1871">
          <w:rPr>
            <w:noProof/>
            <w:webHidden/>
          </w:rPr>
          <w:instrText xml:space="preserve"> PAGEREF _Toc90148318 \h </w:instrText>
        </w:r>
        <w:r w:rsidR="004D1871">
          <w:rPr>
            <w:noProof/>
            <w:webHidden/>
          </w:rPr>
        </w:r>
        <w:r w:rsidR="004D1871">
          <w:rPr>
            <w:noProof/>
            <w:webHidden/>
          </w:rPr>
          <w:fldChar w:fldCharType="separate"/>
        </w:r>
        <w:r w:rsidR="00C116BB">
          <w:rPr>
            <w:noProof/>
            <w:webHidden/>
          </w:rPr>
          <w:t>v</w:t>
        </w:r>
        <w:r w:rsidR="004D1871">
          <w:rPr>
            <w:noProof/>
            <w:webHidden/>
          </w:rPr>
          <w:fldChar w:fldCharType="end"/>
        </w:r>
      </w:hyperlink>
    </w:p>
    <w:p w14:paraId="49BD2562" w14:textId="2D1D44F3" w:rsidR="004D1871" w:rsidRDefault="001C7E01">
      <w:pPr>
        <w:pStyle w:val="TOC1"/>
        <w:rPr>
          <w:rFonts w:asciiTheme="minorHAnsi" w:eastAsiaTheme="minorEastAsia" w:hAnsiTheme="minorHAnsi" w:cstheme="minorBidi"/>
          <w:noProof/>
          <w:sz w:val="22"/>
          <w:szCs w:val="22"/>
          <w:lang w:eastAsia="en-CA"/>
        </w:rPr>
      </w:pPr>
      <w:hyperlink w:anchor="_Toc90148319" w:history="1">
        <w:r w:rsidR="004D1871" w:rsidRPr="004A27B4">
          <w:rPr>
            <w:rStyle w:val="Hyperlink"/>
            <w:noProof/>
          </w:rPr>
          <w:t>List of Tables</w:t>
        </w:r>
        <w:r w:rsidR="004D1871">
          <w:rPr>
            <w:noProof/>
            <w:webHidden/>
          </w:rPr>
          <w:tab/>
        </w:r>
        <w:r w:rsidR="004D1871">
          <w:rPr>
            <w:noProof/>
            <w:webHidden/>
          </w:rPr>
          <w:fldChar w:fldCharType="begin"/>
        </w:r>
        <w:r w:rsidR="004D1871">
          <w:rPr>
            <w:noProof/>
            <w:webHidden/>
          </w:rPr>
          <w:instrText xml:space="preserve"> PAGEREF _Toc90148319 \h </w:instrText>
        </w:r>
        <w:r w:rsidR="004D1871">
          <w:rPr>
            <w:noProof/>
            <w:webHidden/>
          </w:rPr>
        </w:r>
        <w:r w:rsidR="004D1871">
          <w:rPr>
            <w:noProof/>
            <w:webHidden/>
          </w:rPr>
          <w:fldChar w:fldCharType="separate"/>
        </w:r>
        <w:r w:rsidR="00C116BB">
          <w:rPr>
            <w:noProof/>
            <w:webHidden/>
          </w:rPr>
          <w:t>ix</w:t>
        </w:r>
        <w:r w:rsidR="004D1871">
          <w:rPr>
            <w:noProof/>
            <w:webHidden/>
          </w:rPr>
          <w:fldChar w:fldCharType="end"/>
        </w:r>
      </w:hyperlink>
    </w:p>
    <w:p w14:paraId="784FF711" w14:textId="0B8E92FE" w:rsidR="004D1871" w:rsidRDefault="001C7E01">
      <w:pPr>
        <w:pStyle w:val="TOC1"/>
        <w:rPr>
          <w:rFonts w:asciiTheme="minorHAnsi" w:eastAsiaTheme="minorEastAsia" w:hAnsiTheme="minorHAnsi" w:cstheme="minorBidi"/>
          <w:noProof/>
          <w:sz w:val="22"/>
          <w:szCs w:val="22"/>
          <w:lang w:eastAsia="en-CA"/>
        </w:rPr>
      </w:pPr>
      <w:hyperlink w:anchor="_Toc90148320" w:history="1">
        <w:r w:rsidR="004D1871" w:rsidRPr="004A27B4">
          <w:rPr>
            <w:rStyle w:val="Hyperlink"/>
            <w:noProof/>
          </w:rPr>
          <w:t>List of Figures</w:t>
        </w:r>
        <w:r w:rsidR="004D1871">
          <w:rPr>
            <w:noProof/>
            <w:webHidden/>
          </w:rPr>
          <w:tab/>
        </w:r>
        <w:r w:rsidR="004D1871">
          <w:rPr>
            <w:noProof/>
            <w:webHidden/>
          </w:rPr>
          <w:fldChar w:fldCharType="begin"/>
        </w:r>
        <w:r w:rsidR="004D1871">
          <w:rPr>
            <w:noProof/>
            <w:webHidden/>
          </w:rPr>
          <w:instrText xml:space="preserve"> PAGEREF _Toc90148320 \h </w:instrText>
        </w:r>
        <w:r w:rsidR="004D1871">
          <w:rPr>
            <w:noProof/>
            <w:webHidden/>
          </w:rPr>
        </w:r>
        <w:r w:rsidR="004D1871">
          <w:rPr>
            <w:noProof/>
            <w:webHidden/>
          </w:rPr>
          <w:fldChar w:fldCharType="separate"/>
        </w:r>
        <w:r w:rsidR="00C116BB">
          <w:rPr>
            <w:noProof/>
            <w:webHidden/>
          </w:rPr>
          <w:t>x</w:t>
        </w:r>
        <w:r w:rsidR="004D1871">
          <w:rPr>
            <w:noProof/>
            <w:webHidden/>
          </w:rPr>
          <w:fldChar w:fldCharType="end"/>
        </w:r>
      </w:hyperlink>
    </w:p>
    <w:p w14:paraId="2EC6388B" w14:textId="498EC1AE" w:rsidR="004D1871" w:rsidRDefault="001C7E01">
      <w:pPr>
        <w:pStyle w:val="TOC1"/>
        <w:rPr>
          <w:rFonts w:asciiTheme="minorHAnsi" w:eastAsiaTheme="minorEastAsia" w:hAnsiTheme="minorHAnsi" w:cstheme="minorBidi"/>
          <w:noProof/>
          <w:sz w:val="22"/>
          <w:szCs w:val="22"/>
          <w:lang w:eastAsia="en-CA"/>
        </w:rPr>
      </w:pPr>
      <w:hyperlink w:anchor="_Toc90148321" w:history="1">
        <w:r w:rsidR="004D1871" w:rsidRPr="004A27B4">
          <w:rPr>
            <w:rStyle w:val="Hyperlink"/>
            <w:noProof/>
          </w:rPr>
          <w:t>List of Abbreviations</w:t>
        </w:r>
        <w:r w:rsidR="004D1871">
          <w:rPr>
            <w:noProof/>
            <w:webHidden/>
          </w:rPr>
          <w:tab/>
        </w:r>
        <w:r w:rsidR="004D1871">
          <w:rPr>
            <w:noProof/>
            <w:webHidden/>
          </w:rPr>
          <w:fldChar w:fldCharType="begin"/>
        </w:r>
        <w:r w:rsidR="004D1871">
          <w:rPr>
            <w:noProof/>
            <w:webHidden/>
          </w:rPr>
          <w:instrText xml:space="preserve"> PAGEREF _Toc90148321 \h </w:instrText>
        </w:r>
        <w:r w:rsidR="004D1871">
          <w:rPr>
            <w:noProof/>
            <w:webHidden/>
          </w:rPr>
        </w:r>
        <w:r w:rsidR="004D1871">
          <w:rPr>
            <w:noProof/>
            <w:webHidden/>
          </w:rPr>
          <w:fldChar w:fldCharType="separate"/>
        </w:r>
        <w:r w:rsidR="00C116BB">
          <w:rPr>
            <w:noProof/>
            <w:webHidden/>
          </w:rPr>
          <w:t>xiv</w:t>
        </w:r>
        <w:r w:rsidR="004D1871">
          <w:rPr>
            <w:noProof/>
            <w:webHidden/>
          </w:rPr>
          <w:fldChar w:fldCharType="end"/>
        </w:r>
      </w:hyperlink>
    </w:p>
    <w:p w14:paraId="0573FF98" w14:textId="6277F777" w:rsidR="004D1871" w:rsidRDefault="001C7E01">
      <w:pPr>
        <w:pStyle w:val="TOC1"/>
        <w:rPr>
          <w:rFonts w:asciiTheme="minorHAnsi" w:eastAsiaTheme="minorEastAsia" w:hAnsiTheme="minorHAnsi" w:cstheme="minorBidi"/>
          <w:noProof/>
          <w:sz w:val="22"/>
          <w:szCs w:val="22"/>
          <w:lang w:eastAsia="en-CA"/>
        </w:rPr>
      </w:pPr>
      <w:hyperlink w:anchor="_Toc90148322" w:history="1">
        <w:r w:rsidR="004D1871" w:rsidRPr="004A27B4">
          <w:rPr>
            <w:rStyle w:val="Hyperlink"/>
            <w:noProof/>
          </w:rPr>
          <w:t>1 Introduction</w:t>
        </w:r>
        <w:r w:rsidR="004D1871">
          <w:rPr>
            <w:noProof/>
            <w:webHidden/>
          </w:rPr>
          <w:tab/>
        </w:r>
        <w:r w:rsidR="004D1871">
          <w:rPr>
            <w:noProof/>
            <w:webHidden/>
          </w:rPr>
          <w:fldChar w:fldCharType="begin"/>
        </w:r>
        <w:r w:rsidR="004D1871">
          <w:rPr>
            <w:noProof/>
            <w:webHidden/>
          </w:rPr>
          <w:instrText xml:space="preserve"> PAGEREF _Toc90148322 \h </w:instrText>
        </w:r>
        <w:r w:rsidR="004D1871">
          <w:rPr>
            <w:noProof/>
            <w:webHidden/>
          </w:rPr>
        </w:r>
        <w:r w:rsidR="004D1871">
          <w:rPr>
            <w:noProof/>
            <w:webHidden/>
          </w:rPr>
          <w:fldChar w:fldCharType="separate"/>
        </w:r>
        <w:r w:rsidR="00C116BB">
          <w:rPr>
            <w:noProof/>
            <w:webHidden/>
          </w:rPr>
          <w:t>1</w:t>
        </w:r>
        <w:r w:rsidR="004D1871">
          <w:rPr>
            <w:noProof/>
            <w:webHidden/>
          </w:rPr>
          <w:fldChar w:fldCharType="end"/>
        </w:r>
      </w:hyperlink>
    </w:p>
    <w:p w14:paraId="4E212E8E" w14:textId="2EB23B17"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23" w:history="1">
        <w:r w:rsidR="004D1871" w:rsidRPr="004A27B4">
          <w:rPr>
            <w:rStyle w:val="Hyperlink"/>
            <w:noProof/>
          </w:rPr>
          <w:t>1.1 Objectives</w:t>
        </w:r>
        <w:r w:rsidR="004D1871">
          <w:rPr>
            <w:noProof/>
            <w:webHidden/>
          </w:rPr>
          <w:tab/>
        </w:r>
        <w:r w:rsidR="004D1871">
          <w:rPr>
            <w:noProof/>
            <w:webHidden/>
          </w:rPr>
          <w:fldChar w:fldCharType="begin"/>
        </w:r>
        <w:r w:rsidR="004D1871">
          <w:rPr>
            <w:noProof/>
            <w:webHidden/>
          </w:rPr>
          <w:instrText xml:space="preserve"> PAGEREF _Toc90148323 \h </w:instrText>
        </w:r>
        <w:r w:rsidR="004D1871">
          <w:rPr>
            <w:noProof/>
            <w:webHidden/>
          </w:rPr>
        </w:r>
        <w:r w:rsidR="004D1871">
          <w:rPr>
            <w:noProof/>
            <w:webHidden/>
          </w:rPr>
          <w:fldChar w:fldCharType="separate"/>
        </w:r>
        <w:r w:rsidR="00C116BB">
          <w:rPr>
            <w:noProof/>
            <w:webHidden/>
          </w:rPr>
          <w:t>3</w:t>
        </w:r>
        <w:r w:rsidR="004D1871">
          <w:rPr>
            <w:noProof/>
            <w:webHidden/>
          </w:rPr>
          <w:fldChar w:fldCharType="end"/>
        </w:r>
      </w:hyperlink>
    </w:p>
    <w:p w14:paraId="6A03CA3C" w14:textId="1E574F64" w:rsidR="004D1871" w:rsidRDefault="001C7E01">
      <w:pPr>
        <w:pStyle w:val="TOC1"/>
        <w:rPr>
          <w:rFonts w:asciiTheme="minorHAnsi" w:eastAsiaTheme="minorEastAsia" w:hAnsiTheme="minorHAnsi" w:cstheme="minorBidi"/>
          <w:noProof/>
          <w:sz w:val="22"/>
          <w:szCs w:val="22"/>
          <w:lang w:eastAsia="en-CA"/>
        </w:rPr>
      </w:pPr>
      <w:hyperlink w:anchor="_Toc90148324" w:history="1">
        <w:r w:rsidR="004D1871" w:rsidRPr="004A27B4">
          <w:rPr>
            <w:rStyle w:val="Hyperlink"/>
            <w:noProof/>
          </w:rPr>
          <w:t>2 Overview of Load Forecasting</w:t>
        </w:r>
        <w:r w:rsidR="004D1871">
          <w:rPr>
            <w:noProof/>
            <w:webHidden/>
          </w:rPr>
          <w:tab/>
        </w:r>
        <w:r w:rsidR="004D1871">
          <w:rPr>
            <w:noProof/>
            <w:webHidden/>
          </w:rPr>
          <w:fldChar w:fldCharType="begin"/>
        </w:r>
        <w:r w:rsidR="004D1871">
          <w:rPr>
            <w:noProof/>
            <w:webHidden/>
          </w:rPr>
          <w:instrText xml:space="preserve"> PAGEREF _Toc90148324 \h </w:instrText>
        </w:r>
        <w:r w:rsidR="004D1871">
          <w:rPr>
            <w:noProof/>
            <w:webHidden/>
          </w:rPr>
        </w:r>
        <w:r w:rsidR="004D1871">
          <w:rPr>
            <w:noProof/>
            <w:webHidden/>
          </w:rPr>
          <w:fldChar w:fldCharType="separate"/>
        </w:r>
        <w:r w:rsidR="00C116BB">
          <w:rPr>
            <w:noProof/>
            <w:webHidden/>
          </w:rPr>
          <w:t>5</w:t>
        </w:r>
        <w:r w:rsidR="004D1871">
          <w:rPr>
            <w:noProof/>
            <w:webHidden/>
          </w:rPr>
          <w:fldChar w:fldCharType="end"/>
        </w:r>
      </w:hyperlink>
    </w:p>
    <w:p w14:paraId="2E725908" w14:textId="4D52D99F"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25" w:history="1">
        <w:r w:rsidR="004D1871" w:rsidRPr="004A27B4">
          <w:rPr>
            <w:rStyle w:val="Hyperlink"/>
            <w:noProof/>
          </w:rPr>
          <w:t>2.1 Factors That Affect the Load Demand</w:t>
        </w:r>
        <w:r w:rsidR="004D1871">
          <w:rPr>
            <w:noProof/>
            <w:webHidden/>
          </w:rPr>
          <w:tab/>
        </w:r>
        <w:r w:rsidR="004D1871">
          <w:rPr>
            <w:noProof/>
            <w:webHidden/>
          </w:rPr>
          <w:fldChar w:fldCharType="begin"/>
        </w:r>
        <w:r w:rsidR="004D1871">
          <w:rPr>
            <w:noProof/>
            <w:webHidden/>
          </w:rPr>
          <w:instrText xml:space="preserve"> PAGEREF _Toc90148325 \h </w:instrText>
        </w:r>
        <w:r w:rsidR="004D1871">
          <w:rPr>
            <w:noProof/>
            <w:webHidden/>
          </w:rPr>
        </w:r>
        <w:r w:rsidR="004D1871">
          <w:rPr>
            <w:noProof/>
            <w:webHidden/>
          </w:rPr>
          <w:fldChar w:fldCharType="separate"/>
        </w:r>
        <w:r w:rsidR="00C116BB">
          <w:rPr>
            <w:noProof/>
            <w:webHidden/>
          </w:rPr>
          <w:t>5</w:t>
        </w:r>
        <w:r w:rsidR="004D1871">
          <w:rPr>
            <w:noProof/>
            <w:webHidden/>
          </w:rPr>
          <w:fldChar w:fldCharType="end"/>
        </w:r>
      </w:hyperlink>
    </w:p>
    <w:p w14:paraId="73CE5DB2" w14:textId="32998645"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26" w:history="1">
        <w:r w:rsidR="004D1871" w:rsidRPr="004A27B4">
          <w:rPr>
            <w:rStyle w:val="Hyperlink"/>
            <w:noProof/>
          </w:rPr>
          <w:t>2.2 Load Forecasting Horizons</w:t>
        </w:r>
        <w:r w:rsidR="004D1871">
          <w:rPr>
            <w:noProof/>
            <w:webHidden/>
          </w:rPr>
          <w:tab/>
        </w:r>
        <w:r w:rsidR="004D1871">
          <w:rPr>
            <w:noProof/>
            <w:webHidden/>
          </w:rPr>
          <w:fldChar w:fldCharType="begin"/>
        </w:r>
        <w:r w:rsidR="004D1871">
          <w:rPr>
            <w:noProof/>
            <w:webHidden/>
          </w:rPr>
          <w:instrText xml:space="preserve"> PAGEREF _Toc90148326 \h </w:instrText>
        </w:r>
        <w:r w:rsidR="004D1871">
          <w:rPr>
            <w:noProof/>
            <w:webHidden/>
          </w:rPr>
        </w:r>
        <w:r w:rsidR="004D1871">
          <w:rPr>
            <w:noProof/>
            <w:webHidden/>
          </w:rPr>
          <w:fldChar w:fldCharType="separate"/>
        </w:r>
        <w:r w:rsidR="00C116BB">
          <w:rPr>
            <w:noProof/>
            <w:webHidden/>
          </w:rPr>
          <w:t>6</w:t>
        </w:r>
        <w:r w:rsidR="004D1871">
          <w:rPr>
            <w:noProof/>
            <w:webHidden/>
          </w:rPr>
          <w:fldChar w:fldCharType="end"/>
        </w:r>
      </w:hyperlink>
    </w:p>
    <w:p w14:paraId="4EED750B" w14:textId="6FD84017"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27" w:history="1">
        <w:r w:rsidR="004D1871" w:rsidRPr="004A27B4">
          <w:rPr>
            <w:rStyle w:val="Hyperlink"/>
            <w:noProof/>
          </w:rPr>
          <w:t>2.3 The Benchmark Forecasters</w:t>
        </w:r>
        <w:r w:rsidR="004D1871">
          <w:rPr>
            <w:noProof/>
            <w:webHidden/>
          </w:rPr>
          <w:tab/>
        </w:r>
        <w:r w:rsidR="004D1871">
          <w:rPr>
            <w:noProof/>
            <w:webHidden/>
          </w:rPr>
          <w:fldChar w:fldCharType="begin"/>
        </w:r>
        <w:r w:rsidR="004D1871">
          <w:rPr>
            <w:noProof/>
            <w:webHidden/>
          </w:rPr>
          <w:instrText xml:space="preserve"> PAGEREF _Toc90148327 \h </w:instrText>
        </w:r>
        <w:r w:rsidR="004D1871">
          <w:rPr>
            <w:noProof/>
            <w:webHidden/>
          </w:rPr>
        </w:r>
        <w:r w:rsidR="004D1871">
          <w:rPr>
            <w:noProof/>
            <w:webHidden/>
          </w:rPr>
          <w:fldChar w:fldCharType="separate"/>
        </w:r>
        <w:r w:rsidR="00C116BB">
          <w:rPr>
            <w:noProof/>
            <w:webHidden/>
          </w:rPr>
          <w:t>7</w:t>
        </w:r>
        <w:r w:rsidR="004D1871">
          <w:rPr>
            <w:noProof/>
            <w:webHidden/>
          </w:rPr>
          <w:fldChar w:fldCharType="end"/>
        </w:r>
      </w:hyperlink>
    </w:p>
    <w:p w14:paraId="06AFF8BF" w14:textId="15C4CFB8"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28" w:history="1">
        <w:r w:rsidR="004D1871" w:rsidRPr="004A27B4">
          <w:rPr>
            <w:rStyle w:val="Hyperlink"/>
            <w:noProof/>
          </w:rPr>
          <w:t>2.3.1 The Seasonal Naïve Forecaster (SNF)</w:t>
        </w:r>
        <w:r w:rsidR="004D1871">
          <w:rPr>
            <w:noProof/>
            <w:webHidden/>
          </w:rPr>
          <w:tab/>
        </w:r>
        <w:r w:rsidR="004D1871">
          <w:rPr>
            <w:noProof/>
            <w:webHidden/>
          </w:rPr>
          <w:fldChar w:fldCharType="begin"/>
        </w:r>
        <w:r w:rsidR="004D1871">
          <w:rPr>
            <w:noProof/>
            <w:webHidden/>
          </w:rPr>
          <w:instrText xml:space="preserve"> PAGEREF _Toc90148328 \h </w:instrText>
        </w:r>
        <w:r w:rsidR="004D1871">
          <w:rPr>
            <w:noProof/>
            <w:webHidden/>
          </w:rPr>
        </w:r>
        <w:r w:rsidR="004D1871">
          <w:rPr>
            <w:noProof/>
            <w:webHidden/>
          </w:rPr>
          <w:fldChar w:fldCharType="separate"/>
        </w:r>
        <w:r w:rsidR="00C116BB">
          <w:rPr>
            <w:noProof/>
            <w:webHidden/>
          </w:rPr>
          <w:t>8</w:t>
        </w:r>
        <w:r w:rsidR="004D1871">
          <w:rPr>
            <w:noProof/>
            <w:webHidden/>
          </w:rPr>
          <w:fldChar w:fldCharType="end"/>
        </w:r>
      </w:hyperlink>
    </w:p>
    <w:p w14:paraId="27E67162" w14:textId="4CCABEAC"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29" w:history="1">
        <w:r w:rsidR="004D1871" w:rsidRPr="004A27B4">
          <w:rPr>
            <w:rStyle w:val="Hyperlink"/>
            <w:noProof/>
          </w:rPr>
          <w:t>2.3.2 The Multiple Linear Regression Forecaster (MLR)</w:t>
        </w:r>
        <w:r w:rsidR="004D1871">
          <w:rPr>
            <w:noProof/>
            <w:webHidden/>
          </w:rPr>
          <w:tab/>
        </w:r>
        <w:r w:rsidR="004D1871">
          <w:rPr>
            <w:noProof/>
            <w:webHidden/>
          </w:rPr>
          <w:fldChar w:fldCharType="begin"/>
        </w:r>
        <w:r w:rsidR="004D1871">
          <w:rPr>
            <w:noProof/>
            <w:webHidden/>
          </w:rPr>
          <w:instrText xml:space="preserve"> PAGEREF _Toc90148329 \h </w:instrText>
        </w:r>
        <w:r w:rsidR="004D1871">
          <w:rPr>
            <w:noProof/>
            <w:webHidden/>
          </w:rPr>
        </w:r>
        <w:r w:rsidR="004D1871">
          <w:rPr>
            <w:noProof/>
            <w:webHidden/>
          </w:rPr>
          <w:fldChar w:fldCharType="separate"/>
        </w:r>
        <w:r w:rsidR="00C116BB">
          <w:rPr>
            <w:noProof/>
            <w:webHidden/>
          </w:rPr>
          <w:t>9</w:t>
        </w:r>
        <w:r w:rsidR="004D1871">
          <w:rPr>
            <w:noProof/>
            <w:webHidden/>
          </w:rPr>
          <w:fldChar w:fldCharType="end"/>
        </w:r>
      </w:hyperlink>
    </w:p>
    <w:p w14:paraId="4E9886B5" w14:textId="6D374844"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30" w:history="1">
        <w:r w:rsidR="004D1871" w:rsidRPr="004A27B4">
          <w:rPr>
            <w:rStyle w:val="Hyperlink"/>
            <w:noProof/>
          </w:rPr>
          <w:t>2.3.3 The Auto-Regressive Integrated Moving Average Forecaster (ARIMA)</w:t>
        </w:r>
        <w:r w:rsidR="004D1871">
          <w:rPr>
            <w:noProof/>
            <w:webHidden/>
          </w:rPr>
          <w:tab/>
        </w:r>
        <w:r w:rsidR="004D1871">
          <w:rPr>
            <w:noProof/>
            <w:webHidden/>
          </w:rPr>
          <w:fldChar w:fldCharType="begin"/>
        </w:r>
        <w:r w:rsidR="004D1871">
          <w:rPr>
            <w:noProof/>
            <w:webHidden/>
          </w:rPr>
          <w:instrText xml:space="preserve"> PAGEREF _Toc90148330 \h </w:instrText>
        </w:r>
        <w:r w:rsidR="004D1871">
          <w:rPr>
            <w:noProof/>
            <w:webHidden/>
          </w:rPr>
        </w:r>
        <w:r w:rsidR="004D1871">
          <w:rPr>
            <w:noProof/>
            <w:webHidden/>
          </w:rPr>
          <w:fldChar w:fldCharType="separate"/>
        </w:r>
        <w:r w:rsidR="00C116BB">
          <w:rPr>
            <w:noProof/>
            <w:webHidden/>
          </w:rPr>
          <w:t>10</w:t>
        </w:r>
        <w:r w:rsidR="004D1871">
          <w:rPr>
            <w:noProof/>
            <w:webHidden/>
          </w:rPr>
          <w:fldChar w:fldCharType="end"/>
        </w:r>
      </w:hyperlink>
    </w:p>
    <w:p w14:paraId="4C7499E1" w14:textId="28381CE6"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31" w:history="1">
        <w:r w:rsidR="004D1871" w:rsidRPr="004A27B4">
          <w:rPr>
            <w:rStyle w:val="Hyperlink"/>
            <w:noProof/>
          </w:rPr>
          <w:t>2.3.4 Artificial Neural Network Short Term Load Forecaster – Generation Three (ANNSTLF-G3)</w:t>
        </w:r>
        <w:r w:rsidR="004D1871">
          <w:rPr>
            <w:noProof/>
            <w:webHidden/>
          </w:rPr>
          <w:tab/>
        </w:r>
        <w:r w:rsidR="004D1871">
          <w:rPr>
            <w:noProof/>
            <w:webHidden/>
          </w:rPr>
          <w:fldChar w:fldCharType="begin"/>
        </w:r>
        <w:r w:rsidR="004D1871">
          <w:rPr>
            <w:noProof/>
            <w:webHidden/>
          </w:rPr>
          <w:instrText xml:space="preserve"> PAGEREF _Toc90148331 \h </w:instrText>
        </w:r>
        <w:r w:rsidR="004D1871">
          <w:rPr>
            <w:noProof/>
            <w:webHidden/>
          </w:rPr>
        </w:r>
        <w:r w:rsidR="004D1871">
          <w:rPr>
            <w:noProof/>
            <w:webHidden/>
          </w:rPr>
          <w:fldChar w:fldCharType="separate"/>
        </w:r>
        <w:r w:rsidR="00C116BB">
          <w:rPr>
            <w:noProof/>
            <w:webHidden/>
          </w:rPr>
          <w:t>12</w:t>
        </w:r>
        <w:r w:rsidR="004D1871">
          <w:rPr>
            <w:noProof/>
            <w:webHidden/>
          </w:rPr>
          <w:fldChar w:fldCharType="end"/>
        </w:r>
      </w:hyperlink>
    </w:p>
    <w:p w14:paraId="30403B8F" w14:textId="65F55E65"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32" w:history="1">
        <w:r w:rsidR="004D1871" w:rsidRPr="004A27B4">
          <w:rPr>
            <w:rStyle w:val="Hyperlink"/>
            <w:noProof/>
          </w:rPr>
          <w:t>2.4 Deep Learning Techniques</w:t>
        </w:r>
        <w:r w:rsidR="004D1871">
          <w:rPr>
            <w:noProof/>
            <w:webHidden/>
          </w:rPr>
          <w:tab/>
        </w:r>
        <w:r w:rsidR="004D1871">
          <w:rPr>
            <w:noProof/>
            <w:webHidden/>
          </w:rPr>
          <w:fldChar w:fldCharType="begin"/>
        </w:r>
        <w:r w:rsidR="004D1871">
          <w:rPr>
            <w:noProof/>
            <w:webHidden/>
          </w:rPr>
          <w:instrText xml:space="preserve"> PAGEREF _Toc90148332 \h </w:instrText>
        </w:r>
        <w:r w:rsidR="004D1871">
          <w:rPr>
            <w:noProof/>
            <w:webHidden/>
          </w:rPr>
        </w:r>
        <w:r w:rsidR="004D1871">
          <w:rPr>
            <w:noProof/>
            <w:webHidden/>
          </w:rPr>
          <w:fldChar w:fldCharType="separate"/>
        </w:r>
        <w:r w:rsidR="00C116BB">
          <w:rPr>
            <w:noProof/>
            <w:webHidden/>
          </w:rPr>
          <w:t>16</w:t>
        </w:r>
        <w:r w:rsidR="004D1871">
          <w:rPr>
            <w:noProof/>
            <w:webHidden/>
          </w:rPr>
          <w:fldChar w:fldCharType="end"/>
        </w:r>
      </w:hyperlink>
    </w:p>
    <w:p w14:paraId="2B39A93A" w14:textId="76A014F3"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33" w:history="1">
        <w:r w:rsidR="004D1871" w:rsidRPr="004A27B4">
          <w:rPr>
            <w:rStyle w:val="Hyperlink"/>
            <w:noProof/>
          </w:rPr>
          <w:t>2.4.1 The Long Short Term Memory Forecaster (LSTM)</w:t>
        </w:r>
        <w:r w:rsidR="004D1871">
          <w:rPr>
            <w:noProof/>
            <w:webHidden/>
          </w:rPr>
          <w:tab/>
        </w:r>
        <w:r w:rsidR="004D1871">
          <w:rPr>
            <w:noProof/>
            <w:webHidden/>
          </w:rPr>
          <w:fldChar w:fldCharType="begin"/>
        </w:r>
        <w:r w:rsidR="004D1871">
          <w:rPr>
            <w:noProof/>
            <w:webHidden/>
          </w:rPr>
          <w:instrText xml:space="preserve"> PAGEREF _Toc90148333 \h </w:instrText>
        </w:r>
        <w:r w:rsidR="004D1871">
          <w:rPr>
            <w:noProof/>
            <w:webHidden/>
          </w:rPr>
        </w:r>
        <w:r w:rsidR="004D1871">
          <w:rPr>
            <w:noProof/>
            <w:webHidden/>
          </w:rPr>
          <w:fldChar w:fldCharType="separate"/>
        </w:r>
        <w:r w:rsidR="00C116BB">
          <w:rPr>
            <w:noProof/>
            <w:webHidden/>
          </w:rPr>
          <w:t>17</w:t>
        </w:r>
        <w:r w:rsidR="004D1871">
          <w:rPr>
            <w:noProof/>
            <w:webHidden/>
          </w:rPr>
          <w:fldChar w:fldCharType="end"/>
        </w:r>
      </w:hyperlink>
    </w:p>
    <w:p w14:paraId="5E1DEC76" w14:textId="0C9F2056"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34" w:history="1">
        <w:r w:rsidR="004D1871" w:rsidRPr="004A27B4">
          <w:rPr>
            <w:rStyle w:val="Hyperlink"/>
            <w:noProof/>
          </w:rPr>
          <w:t>2.4.2 The Convolutional Neural Network Forecaster (CNN)</w:t>
        </w:r>
        <w:r w:rsidR="004D1871">
          <w:rPr>
            <w:noProof/>
            <w:webHidden/>
          </w:rPr>
          <w:tab/>
        </w:r>
        <w:r w:rsidR="004D1871">
          <w:rPr>
            <w:noProof/>
            <w:webHidden/>
          </w:rPr>
          <w:fldChar w:fldCharType="begin"/>
        </w:r>
        <w:r w:rsidR="004D1871">
          <w:rPr>
            <w:noProof/>
            <w:webHidden/>
          </w:rPr>
          <w:instrText xml:space="preserve"> PAGEREF _Toc90148334 \h </w:instrText>
        </w:r>
        <w:r w:rsidR="004D1871">
          <w:rPr>
            <w:noProof/>
            <w:webHidden/>
          </w:rPr>
        </w:r>
        <w:r w:rsidR="004D1871">
          <w:rPr>
            <w:noProof/>
            <w:webHidden/>
          </w:rPr>
          <w:fldChar w:fldCharType="separate"/>
        </w:r>
        <w:r w:rsidR="00C116BB">
          <w:rPr>
            <w:noProof/>
            <w:webHidden/>
          </w:rPr>
          <w:t>20</w:t>
        </w:r>
        <w:r w:rsidR="004D1871">
          <w:rPr>
            <w:noProof/>
            <w:webHidden/>
          </w:rPr>
          <w:fldChar w:fldCharType="end"/>
        </w:r>
      </w:hyperlink>
    </w:p>
    <w:p w14:paraId="3D055544" w14:textId="03258412"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35" w:history="1">
        <w:r w:rsidR="004D1871" w:rsidRPr="004A27B4">
          <w:rPr>
            <w:rStyle w:val="Hyperlink"/>
            <w:noProof/>
          </w:rPr>
          <w:t>2.4.3 A Literature Review on Deep Learning</w:t>
        </w:r>
        <w:r w:rsidR="004D1871">
          <w:rPr>
            <w:noProof/>
            <w:webHidden/>
          </w:rPr>
          <w:tab/>
        </w:r>
        <w:r w:rsidR="004D1871">
          <w:rPr>
            <w:noProof/>
            <w:webHidden/>
          </w:rPr>
          <w:fldChar w:fldCharType="begin"/>
        </w:r>
        <w:r w:rsidR="004D1871">
          <w:rPr>
            <w:noProof/>
            <w:webHidden/>
          </w:rPr>
          <w:instrText xml:space="preserve"> PAGEREF _Toc90148335 \h </w:instrText>
        </w:r>
        <w:r w:rsidR="004D1871">
          <w:rPr>
            <w:noProof/>
            <w:webHidden/>
          </w:rPr>
        </w:r>
        <w:r w:rsidR="004D1871">
          <w:rPr>
            <w:noProof/>
            <w:webHidden/>
          </w:rPr>
          <w:fldChar w:fldCharType="separate"/>
        </w:r>
        <w:r w:rsidR="00C116BB">
          <w:rPr>
            <w:noProof/>
            <w:webHidden/>
          </w:rPr>
          <w:t>23</w:t>
        </w:r>
        <w:r w:rsidR="004D1871">
          <w:rPr>
            <w:noProof/>
            <w:webHidden/>
          </w:rPr>
          <w:fldChar w:fldCharType="end"/>
        </w:r>
      </w:hyperlink>
    </w:p>
    <w:p w14:paraId="10A4E8D9" w14:textId="614A4AC3"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36" w:history="1">
        <w:r w:rsidR="004D1871" w:rsidRPr="004A27B4">
          <w:rPr>
            <w:rStyle w:val="Hyperlink"/>
            <w:noProof/>
          </w:rPr>
          <w:t>2.5 The Myth of Finding the One Size Fits All Technique</w:t>
        </w:r>
        <w:r w:rsidR="004D1871">
          <w:rPr>
            <w:noProof/>
            <w:webHidden/>
          </w:rPr>
          <w:tab/>
        </w:r>
        <w:r w:rsidR="004D1871">
          <w:rPr>
            <w:noProof/>
            <w:webHidden/>
          </w:rPr>
          <w:fldChar w:fldCharType="begin"/>
        </w:r>
        <w:r w:rsidR="004D1871">
          <w:rPr>
            <w:noProof/>
            <w:webHidden/>
          </w:rPr>
          <w:instrText xml:space="preserve"> PAGEREF _Toc90148336 \h </w:instrText>
        </w:r>
        <w:r w:rsidR="004D1871">
          <w:rPr>
            <w:noProof/>
            <w:webHidden/>
          </w:rPr>
        </w:r>
        <w:r w:rsidR="004D1871">
          <w:rPr>
            <w:noProof/>
            <w:webHidden/>
          </w:rPr>
          <w:fldChar w:fldCharType="separate"/>
        </w:r>
        <w:r w:rsidR="00C116BB">
          <w:rPr>
            <w:noProof/>
            <w:webHidden/>
          </w:rPr>
          <w:t>24</w:t>
        </w:r>
        <w:r w:rsidR="004D1871">
          <w:rPr>
            <w:noProof/>
            <w:webHidden/>
          </w:rPr>
          <w:fldChar w:fldCharType="end"/>
        </w:r>
      </w:hyperlink>
    </w:p>
    <w:p w14:paraId="218589D3" w14:textId="2BFD12C5"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37" w:history="1">
        <w:r w:rsidR="004D1871" w:rsidRPr="004A27B4">
          <w:rPr>
            <w:rStyle w:val="Hyperlink"/>
            <w:noProof/>
          </w:rPr>
          <w:t>2.6 Peak Load</w:t>
        </w:r>
        <w:r w:rsidR="004D1871">
          <w:rPr>
            <w:noProof/>
            <w:webHidden/>
          </w:rPr>
          <w:tab/>
        </w:r>
        <w:r w:rsidR="004D1871">
          <w:rPr>
            <w:noProof/>
            <w:webHidden/>
          </w:rPr>
          <w:fldChar w:fldCharType="begin"/>
        </w:r>
        <w:r w:rsidR="004D1871">
          <w:rPr>
            <w:noProof/>
            <w:webHidden/>
          </w:rPr>
          <w:instrText xml:space="preserve"> PAGEREF _Toc90148337 \h </w:instrText>
        </w:r>
        <w:r w:rsidR="004D1871">
          <w:rPr>
            <w:noProof/>
            <w:webHidden/>
          </w:rPr>
        </w:r>
        <w:r w:rsidR="004D1871">
          <w:rPr>
            <w:noProof/>
            <w:webHidden/>
          </w:rPr>
          <w:fldChar w:fldCharType="separate"/>
        </w:r>
        <w:r w:rsidR="00C116BB">
          <w:rPr>
            <w:noProof/>
            <w:webHidden/>
          </w:rPr>
          <w:t>24</w:t>
        </w:r>
        <w:r w:rsidR="004D1871">
          <w:rPr>
            <w:noProof/>
            <w:webHidden/>
          </w:rPr>
          <w:fldChar w:fldCharType="end"/>
        </w:r>
      </w:hyperlink>
    </w:p>
    <w:p w14:paraId="1B0537F3" w14:textId="0F6A658C"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38" w:history="1">
        <w:r w:rsidR="004D1871" w:rsidRPr="004A27B4">
          <w:rPr>
            <w:rStyle w:val="Hyperlink"/>
            <w:noProof/>
          </w:rPr>
          <w:t>2.7 Performance Metrics</w:t>
        </w:r>
        <w:r w:rsidR="004D1871">
          <w:rPr>
            <w:noProof/>
            <w:webHidden/>
          </w:rPr>
          <w:tab/>
        </w:r>
        <w:r w:rsidR="004D1871">
          <w:rPr>
            <w:noProof/>
            <w:webHidden/>
          </w:rPr>
          <w:fldChar w:fldCharType="begin"/>
        </w:r>
        <w:r w:rsidR="004D1871">
          <w:rPr>
            <w:noProof/>
            <w:webHidden/>
          </w:rPr>
          <w:instrText xml:space="preserve"> PAGEREF _Toc90148338 \h </w:instrText>
        </w:r>
        <w:r w:rsidR="004D1871">
          <w:rPr>
            <w:noProof/>
            <w:webHidden/>
          </w:rPr>
        </w:r>
        <w:r w:rsidR="004D1871">
          <w:rPr>
            <w:noProof/>
            <w:webHidden/>
          </w:rPr>
          <w:fldChar w:fldCharType="separate"/>
        </w:r>
        <w:r w:rsidR="00C116BB">
          <w:rPr>
            <w:noProof/>
            <w:webHidden/>
          </w:rPr>
          <w:t>26</w:t>
        </w:r>
        <w:r w:rsidR="004D1871">
          <w:rPr>
            <w:noProof/>
            <w:webHidden/>
          </w:rPr>
          <w:fldChar w:fldCharType="end"/>
        </w:r>
      </w:hyperlink>
    </w:p>
    <w:p w14:paraId="32402604" w14:textId="7747434B" w:rsidR="004D1871" w:rsidRDefault="001C7E01">
      <w:pPr>
        <w:pStyle w:val="TOC1"/>
        <w:rPr>
          <w:rFonts w:asciiTheme="minorHAnsi" w:eastAsiaTheme="minorEastAsia" w:hAnsiTheme="minorHAnsi" w:cstheme="minorBidi"/>
          <w:noProof/>
          <w:sz w:val="22"/>
          <w:szCs w:val="22"/>
          <w:lang w:eastAsia="en-CA"/>
        </w:rPr>
      </w:pPr>
      <w:hyperlink w:anchor="_Toc90148339" w:history="1">
        <w:r w:rsidR="004D1871" w:rsidRPr="004A27B4">
          <w:rPr>
            <w:rStyle w:val="Hyperlink"/>
            <w:noProof/>
          </w:rPr>
          <w:t>3 Investigation</w:t>
        </w:r>
        <w:r w:rsidR="004D1871">
          <w:rPr>
            <w:noProof/>
            <w:webHidden/>
          </w:rPr>
          <w:tab/>
        </w:r>
        <w:r w:rsidR="004D1871">
          <w:rPr>
            <w:noProof/>
            <w:webHidden/>
          </w:rPr>
          <w:fldChar w:fldCharType="begin"/>
        </w:r>
        <w:r w:rsidR="004D1871">
          <w:rPr>
            <w:noProof/>
            <w:webHidden/>
          </w:rPr>
          <w:instrText xml:space="preserve"> PAGEREF _Toc90148339 \h </w:instrText>
        </w:r>
        <w:r w:rsidR="004D1871">
          <w:rPr>
            <w:noProof/>
            <w:webHidden/>
          </w:rPr>
        </w:r>
        <w:r w:rsidR="004D1871">
          <w:rPr>
            <w:noProof/>
            <w:webHidden/>
          </w:rPr>
          <w:fldChar w:fldCharType="separate"/>
        </w:r>
        <w:r w:rsidR="00C116BB">
          <w:rPr>
            <w:noProof/>
            <w:webHidden/>
          </w:rPr>
          <w:t>28</w:t>
        </w:r>
        <w:r w:rsidR="004D1871">
          <w:rPr>
            <w:noProof/>
            <w:webHidden/>
          </w:rPr>
          <w:fldChar w:fldCharType="end"/>
        </w:r>
      </w:hyperlink>
    </w:p>
    <w:p w14:paraId="61FF3EE5" w14:textId="49347641"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40" w:history="1">
        <w:r w:rsidR="004D1871" w:rsidRPr="004A27B4">
          <w:rPr>
            <w:rStyle w:val="Hyperlink"/>
            <w:noProof/>
          </w:rPr>
          <w:t>3.1 Preparation of the Datasets</w:t>
        </w:r>
        <w:r w:rsidR="004D1871">
          <w:rPr>
            <w:noProof/>
            <w:webHidden/>
          </w:rPr>
          <w:tab/>
        </w:r>
        <w:r w:rsidR="004D1871">
          <w:rPr>
            <w:noProof/>
            <w:webHidden/>
          </w:rPr>
          <w:fldChar w:fldCharType="begin"/>
        </w:r>
        <w:r w:rsidR="004D1871">
          <w:rPr>
            <w:noProof/>
            <w:webHidden/>
          </w:rPr>
          <w:instrText xml:space="preserve"> PAGEREF _Toc90148340 \h </w:instrText>
        </w:r>
        <w:r w:rsidR="004D1871">
          <w:rPr>
            <w:noProof/>
            <w:webHidden/>
          </w:rPr>
        </w:r>
        <w:r w:rsidR="004D1871">
          <w:rPr>
            <w:noProof/>
            <w:webHidden/>
          </w:rPr>
          <w:fldChar w:fldCharType="separate"/>
        </w:r>
        <w:r w:rsidR="00C116BB">
          <w:rPr>
            <w:noProof/>
            <w:webHidden/>
          </w:rPr>
          <w:t>28</w:t>
        </w:r>
        <w:r w:rsidR="004D1871">
          <w:rPr>
            <w:noProof/>
            <w:webHidden/>
          </w:rPr>
          <w:fldChar w:fldCharType="end"/>
        </w:r>
      </w:hyperlink>
    </w:p>
    <w:p w14:paraId="181CB00F" w14:textId="0A316A28"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41" w:history="1">
        <w:r w:rsidR="004D1871" w:rsidRPr="004A27B4">
          <w:rPr>
            <w:rStyle w:val="Hyperlink"/>
            <w:noProof/>
          </w:rPr>
          <w:t>3.2 Implementation Specifications for Benchmark Forecasters</w:t>
        </w:r>
        <w:r w:rsidR="004D1871">
          <w:rPr>
            <w:noProof/>
            <w:webHidden/>
          </w:rPr>
          <w:tab/>
        </w:r>
        <w:r w:rsidR="004D1871">
          <w:rPr>
            <w:noProof/>
            <w:webHidden/>
          </w:rPr>
          <w:fldChar w:fldCharType="begin"/>
        </w:r>
        <w:r w:rsidR="004D1871">
          <w:rPr>
            <w:noProof/>
            <w:webHidden/>
          </w:rPr>
          <w:instrText xml:space="preserve"> PAGEREF _Toc90148341 \h </w:instrText>
        </w:r>
        <w:r w:rsidR="004D1871">
          <w:rPr>
            <w:noProof/>
            <w:webHidden/>
          </w:rPr>
        </w:r>
        <w:r w:rsidR="004D1871">
          <w:rPr>
            <w:noProof/>
            <w:webHidden/>
          </w:rPr>
          <w:fldChar w:fldCharType="separate"/>
        </w:r>
        <w:r w:rsidR="00C116BB">
          <w:rPr>
            <w:noProof/>
            <w:webHidden/>
          </w:rPr>
          <w:t>30</w:t>
        </w:r>
        <w:r w:rsidR="004D1871">
          <w:rPr>
            <w:noProof/>
            <w:webHidden/>
          </w:rPr>
          <w:fldChar w:fldCharType="end"/>
        </w:r>
      </w:hyperlink>
    </w:p>
    <w:p w14:paraId="1F9AF343" w14:textId="47AE5548"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2" w:history="1">
        <w:r w:rsidR="004D1871" w:rsidRPr="004A27B4">
          <w:rPr>
            <w:rStyle w:val="Hyperlink"/>
            <w:noProof/>
          </w:rPr>
          <w:t>3.2.1 The Seasonal Naïve Forecaster (SNF)</w:t>
        </w:r>
        <w:r w:rsidR="004D1871">
          <w:rPr>
            <w:noProof/>
            <w:webHidden/>
          </w:rPr>
          <w:tab/>
        </w:r>
        <w:r w:rsidR="004D1871">
          <w:rPr>
            <w:noProof/>
            <w:webHidden/>
          </w:rPr>
          <w:fldChar w:fldCharType="begin"/>
        </w:r>
        <w:r w:rsidR="004D1871">
          <w:rPr>
            <w:noProof/>
            <w:webHidden/>
          </w:rPr>
          <w:instrText xml:space="preserve"> PAGEREF _Toc90148342 \h </w:instrText>
        </w:r>
        <w:r w:rsidR="004D1871">
          <w:rPr>
            <w:noProof/>
            <w:webHidden/>
          </w:rPr>
        </w:r>
        <w:r w:rsidR="004D1871">
          <w:rPr>
            <w:noProof/>
            <w:webHidden/>
          </w:rPr>
          <w:fldChar w:fldCharType="separate"/>
        </w:r>
        <w:r w:rsidR="00C116BB">
          <w:rPr>
            <w:noProof/>
            <w:webHidden/>
          </w:rPr>
          <w:t>31</w:t>
        </w:r>
        <w:r w:rsidR="004D1871">
          <w:rPr>
            <w:noProof/>
            <w:webHidden/>
          </w:rPr>
          <w:fldChar w:fldCharType="end"/>
        </w:r>
      </w:hyperlink>
    </w:p>
    <w:p w14:paraId="16731394" w14:textId="5ABA1209"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3" w:history="1">
        <w:r w:rsidR="004D1871" w:rsidRPr="004A27B4">
          <w:rPr>
            <w:rStyle w:val="Hyperlink"/>
            <w:noProof/>
          </w:rPr>
          <w:t>3.2.2 The Multiple Linear Regression Forecaster (MLR)</w:t>
        </w:r>
        <w:r w:rsidR="004D1871">
          <w:rPr>
            <w:noProof/>
            <w:webHidden/>
          </w:rPr>
          <w:tab/>
        </w:r>
        <w:r w:rsidR="004D1871">
          <w:rPr>
            <w:noProof/>
            <w:webHidden/>
          </w:rPr>
          <w:fldChar w:fldCharType="begin"/>
        </w:r>
        <w:r w:rsidR="004D1871">
          <w:rPr>
            <w:noProof/>
            <w:webHidden/>
          </w:rPr>
          <w:instrText xml:space="preserve"> PAGEREF _Toc90148343 \h </w:instrText>
        </w:r>
        <w:r w:rsidR="004D1871">
          <w:rPr>
            <w:noProof/>
            <w:webHidden/>
          </w:rPr>
        </w:r>
        <w:r w:rsidR="004D1871">
          <w:rPr>
            <w:noProof/>
            <w:webHidden/>
          </w:rPr>
          <w:fldChar w:fldCharType="separate"/>
        </w:r>
        <w:r w:rsidR="00C116BB">
          <w:rPr>
            <w:noProof/>
            <w:webHidden/>
          </w:rPr>
          <w:t>31</w:t>
        </w:r>
        <w:r w:rsidR="004D1871">
          <w:rPr>
            <w:noProof/>
            <w:webHidden/>
          </w:rPr>
          <w:fldChar w:fldCharType="end"/>
        </w:r>
      </w:hyperlink>
    </w:p>
    <w:p w14:paraId="57C2DE1F" w14:textId="14616A85"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4" w:history="1">
        <w:r w:rsidR="004D1871" w:rsidRPr="004A27B4">
          <w:rPr>
            <w:rStyle w:val="Hyperlink"/>
            <w:noProof/>
          </w:rPr>
          <w:t>3.2.3 The Seasonal Auto-Regressive Integrated Moving Averages with Exogenous Regressors Forecaster (SARIMAX)</w:t>
        </w:r>
        <w:r w:rsidR="004D1871">
          <w:rPr>
            <w:noProof/>
            <w:webHidden/>
          </w:rPr>
          <w:tab/>
        </w:r>
        <w:r w:rsidR="004D1871">
          <w:rPr>
            <w:noProof/>
            <w:webHidden/>
          </w:rPr>
          <w:fldChar w:fldCharType="begin"/>
        </w:r>
        <w:r w:rsidR="004D1871">
          <w:rPr>
            <w:noProof/>
            <w:webHidden/>
          </w:rPr>
          <w:instrText xml:space="preserve"> PAGEREF _Toc90148344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69D01E6E" w14:textId="4FFA70CC"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5" w:history="1">
        <w:r w:rsidR="004D1871" w:rsidRPr="004A27B4">
          <w:rPr>
            <w:rStyle w:val="Hyperlink"/>
            <w:noProof/>
          </w:rPr>
          <w:t>3.2.4 The Artificial Neural Network Short Term Load Forecaster (ANNSTLF-G3)</w:t>
        </w:r>
        <w:r w:rsidR="004D1871">
          <w:rPr>
            <w:noProof/>
            <w:webHidden/>
          </w:rPr>
          <w:tab/>
        </w:r>
        <w:r w:rsidR="004D1871">
          <w:rPr>
            <w:noProof/>
            <w:webHidden/>
          </w:rPr>
          <w:fldChar w:fldCharType="begin"/>
        </w:r>
        <w:r w:rsidR="004D1871">
          <w:rPr>
            <w:noProof/>
            <w:webHidden/>
          </w:rPr>
          <w:instrText xml:space="preserve"> PAGEREF _Toc90148345 \h </w:instrText>
        </w:r>
        <w:r w:rsidR="004D1871">
          <w:rPr>
            <w:noProof/>
            <w:webHidden/>
          </w:rPr>
        </w:r>
        <w:r w:rsidR="004D1871">
          <w:rPr>
            <w:noProof/>
            <w:webHidden/>
          </w:rPr>
          <w:fldChar w:fldCharType="separate"/>
        </w:r>
        <w:r w:rsidR="00C116BB">
          <w:rPr>
            <w:noProof/>
            <w:webHidden/>
          </w:rPr>
          <w:t>33</w:t>
        </w:r>
        <w:r w:rsidR="004D1871">
          <w:rPr>
            <w:noProof/>
            <w:webHidden/>
          </w:rPr>
          <w:fldChar w:fldCharType="end"/>
        </w:r>
      </w:hyperlink>
    </w:p>
    <w:p w14:paraId="702C53A0" w14:textId="2C140BFC"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46" w:history="1">
        <w:r w:rsidR="004D1871" w:rsidRPr="004A27B4">
          <w:rPr>
            <w:rStyle w:val="Hyperlink"/>
            <w:noProof/>
          </w:rPr>
          <w:t>3.3 Implementation Specifications for the Deep Learning Forecasters</w:t>
        </w:r>
        <w:r w:rsidR="004D1871">
          <w:rPr>
            <w:noProof/>
            <w:webHidden/>
          </w:rPr>
          <w:tab/>
        </w:r>
        <w:r w:rsidR="004D1871">
          <w:rPr>
            <w:noProof/>
            <w:webHidden/>
          </w:rPr>
          <w:fldChar w:fldCharType="begin"/>
        </w:r>
        <w:r w:rsidR="004D1871">
          <w:rPr>
            <w:noProof/>
            <w:webHidden/>
          </w:rPr>
          <w:instrText xml:space="preserve"> PAGEREF _Toc90148346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6F911004" w14:textId="1BC81DBA"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7" w:history="1">
        <w:r w:rsidR="004D1871" w:rsidRPr="004A27B4">
          <w:rPr>
            <w:rStyle w:val="Hyperlink"/>
            <w:noProof/>
          </w:rPr>
          <w:t>3.3.1 The Long Short Term Memory Forecaster (LSTM)</w:t>
        </w:r>
        <w:r w:rsidR="004D1871">
          <w:rPr>
            <w:noProof/>
            <w:webHidden/>
          </w:rPr>
          <w:tab/>
        </w:r>
        <w:r w:rsidR="004D1871">
          <w:rPr>
            <w:noProof/>
            <w:webHidden/>
          </w:rPr>
          <w:fldChar w:fldCharType="begin"/>
        </w:r>
        <w:r w:rsidR="004D1871">
          <w:rPr>
            <w:noProof/>
            <w:webHidden/>
          </w:rPr>
          <w:instrText xml:space="preserve"> PAGEREF _Toc90148347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2B206310" w14:textId="314231B8"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48" w:history="1">
        <w:r w:rsidR="004D1871" w:rsidRPr="004A27B4">
          <w:rPr>
            <w:rStyle w:val="Hyperlink"/>
            <w:noProof/>
          </w:rPr>
          <w:t>3.3.2 The Convolutional Neural Network Forecaster (CNN)</w:t>
        </w:r>
        <w:r w:rsidR="004D1871">
          <w:rPr>
            <w:noProof/>
            <w:webHidden/>
          </w:rPr>
          <w:tab/>
        </w:r>
        <w:r w:rsidR="004D1871">
          <w:rPr>
            <w:noProof/>
            <w:webHidden/>
          </w:rPr>
          <w:fldChar w:fldCharType="begin"/>
        </w:r>
        <w:r w:rsidR="004D1871">
          <w:rPr>
            <w:noProof/>
            <w:webHidden/>
          </w:rPr>
          <w:instrText xml:space="preserve"> PAGEREF _Toc90148348 \h </w:instrText>
        </w:r>
        <w:r w:rsidR="004D1871">
          <w:rPr>
            <w:noProof/>
            <w:webHidden/>
          </w:rPr>
        </w:r>
        <w:r w:rsidR="004D1871">
          <w:rPr>
            <w:noProof/>
            <w:webHidden/>
          </w:rPr>
          <w:fldChar w:fldCharType="separate"/>
        </w:r>
        <w:r w:rsidR="00C116BB">
          <w:rPr>
            <w:noProof/>
            <w:webHidden/>
          </w:rPr>
          <w:t>35</w:t>
        </w:r>
        <w:r w:rsidR="004D1871">
          <w:rPr>
            <w:noProof/>
            <w:webHidden/>
          </w:rPr>
          <w:fldChar w:fldCharType="end"/>
        </w:r>
      </w:hyperlink>
    </w:p>
    <w:p w14:paraId="14852F29" w14:textId="11D30DF5"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49" w:history="1">
        <w:r w:rsidR="004D1871" w:rsidRPr="004A27B4">
          <w:rPr>
            <w:rStyle w:val="Hyperlink"/>
            <w:noProof/>
          </w:rPr>
          <w:t>3.4 Method Analysis</w:t>
        </w:r>
        <w:r w:rsidR="004D1871">
          <w:rPr>
            <w:noProof/>
            <w:webHidden/>
          </w:rPr>
          <w:tab/>
        </w:r>
        <w:r w:rsidR="004D1871">
          <w:rPr>
            <w:noProof/>
            <w:webHidden/>
          </w:rPr>
          <w:fldChar w:fldCharType="begin"/>
        </w:r>
        <w:r w:rsidR="004D1871">
          <w:rPr>
            <w:noProof/>
            <w:webHidden/>
          </w:rPr>
          <w:instrText xml:space="preserve"> PAGEREF _Toc90148349 \h </w:instrText>
        </w:r>
        <w:r w:rsidR="004D1871">
          <w:rPr>
            <w:noProof/>
            <w:webHidden/>
          </w:rPr>
        </w:r>
        <w:r w:rsidR="004D1871">
          <w:rPr>
            <w:noProof/>
            <w:webHidden/>
          </w:rPr>
          <w:fldChar w:fldCharType="separate"/>
        </w:r>
        <w:r w:rsidR="00C116BB">
          <w:rPr>
            <w:noProof/>
            <w:webHidden/>
          </w:rPr>
          <w:t>36</w:t>
        </w:r>
        <w:r w:rsidR="004D1871">
          <w:rPr>
            <w:noProof/>
            <w:webHidden/>
          </w:rPr>
          <w:fldChar w:fldCharType="end"/>
        </w:r>
      </w:hyperlink>
    </w:p>
    <w:p w14:paraId="546F0345" w14:textId="5644DE86"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50" w:history="1">
        <w:r w:rsidR="004D1871" w:rsidRPr="004A27B4">
          <w:rPr>
            <w:rStyle w:val="Hyperlink"/>
            <w:noProof/>
          </w:rPr>
          <w:t>3.5 The Performance of Forecasters on the Toronto Dataset</w:t>
        </w:r>
        <w:r w:rsidR="004D1871">
          <w:rPr>
            <w:noProof/>
            <w:webHidden/>
          </w:rPr>
          <w:tab/>
        </w:r>
        <w:r w:rsidR="004D1871">
          <w:rPr>
            <w:noProof/>
            <w:webHidden/>
          </w:rPr>
          <w:fldChar w:fldCharType="begin"/>
        </w:r>
        <w:r w:rsidR="004D1871">
          <w:rPr>
            <w:noProof/>
            <w:webHidden/>
          </w:rPr>
          <w:instrText xml:space="preserve"> PAGEREF _Toc90148350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41DD63EE" w14:textId="117A2BF0"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51" w:history="1">
        <w:r w:rsidR="004D1871" w:rsidRPr="004A27B4">
          <w:rPr>
            <w:rStyle w:val="Hyperlink"/>
            <w:noProof/>
          </w:rPr>
          <w:t>3.5.1 Discussion of the Toronto Dataset's Overall Performance</w:t>
        </w:r>
        <w:r w:rsidR="004D1871">
          <w:rPr>
            <w:noProof/>
            <w:webHidden/>
          </w:rPr>
          <w:tab/>
        </w:r>
        <w:r w:rsidR="004D1871">
          <w:rPr>
            <w:noProof/>
            <w:webHidden/>
          </w:rPr>
          <w:fldChar w:fldCharType="begin"/>
        </w:r>
        <w:r w:rsidR="004D1871">
          <w:rPr>
            <w:noProof/>
            <w:webHidden/>
          </w:rPr>
          <w:instrText xml:space="preserve"> PAGEREF _Toc90148351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654F7095" w14:textId="34C64FEA"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52" w:history="1">
        <w:r w:rsidR="004D1871" w:rsidRPr="004A27B4">
          <w:rPr>
            <w:rStyle w:val="Hyperlink"/>
            <w:noProof/>
          </w:rPr>
          <w:t>3.6 The Performance of Forecasters on the Ottawa Dataset</w:t>
        </w:r>
        <w:r w:rsidR="004D1871">
          <w:rPr>
            <w:noProof/>
            <w:webHidden/>
          </w:rPr>
          <w:tab/>
        </w:r>
        <w:r w:rsidR="004D1871">
          <w:rPr>
            <w:noProof/>
            <w:webHidden/>
          </w:rPr>
          <w:fldChar w:fldCharType="begin"/>
        </w:r>
        <w:r w:rsidR="004D1871">
          <w:rPr>
            <w:noProof/>
            <w:webHidden/>
          </w:rPr>
          <w:instrText xml:space="preserve"> PAGEREF _Toc90148352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339EFD24" w14:textId="5ECEBCBB"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53" w:history="1">
        <w:r w:rsidR="004D1871" w:rsidRPr="004A27B4">
          <w:rPr>
            <w:rStyle w:val="Hyperlink"/>
            <w:noProof/>
          </w:rPr>
          <w:t>3.6.1 Discussion of the Ottawa Dataset's Overall Performance</w:t>
        </w:r>
        <w:r w:rsidR="004D1871">
          <w:rPr>
            <w:noProof/>
            <w:webHidden/>
          </w:rPr>
          <w:tab/>
        </w:r>
        <w:r w:rsidR="004D1871">
          <w:rPr>
            <w:noProof/>
            <w:webHidden/>
          </w:rPr>
          <w:fldChar w:fldCharType="begin"/>
        </w:r>
        <w:r w:rsidR="004D1871">
          <w:rPr>
            <w:noProof/>
            <w:webHidden/>
          </w:rPr>
          <w:instrText xml:space="preserve"> PAGEREF _Toc90148353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75620EF7" w14:textId="60C20B03"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54" w:history="1">
        <w:r w:rsidR="004D1871" w:rsidRPr="004A27B4">
          <w:rPr>
            <w:rStyle w:val="Hyperlink"/>
            <w:noProof/>
          </w:rPr>
          <w:t>3.7 The Performance of Forecasters on the Saint John Dataset</w:t>
        </w:r>
        <w:r w:rsidR="004D1871">
          <w:rPr>
            <w:noProof/>
            <w:webHidden/>
          </w:rPr>
          <w:tab/>
        </w:r>
        <w:r w:rsidR="004D1871">
          <w:rPr>
            <w:noProof/>
            <w:webHidden/>
          </w:rPr>
          <w:fldChar w:fldCharType="begin"/>
        </w:r>
        <w:r w:rsidR="004D1871">
          <w:rPr>
            <w:noProof/>
            <w:webHidden/>
          </w:rPr>
          <w:instrText xml:space="preserve"> PAGEREF _Toc90148354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4DE4FF1C" w14:textId="59F4620B"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55" w:history="1">
        <w:r w:rsidR="004D1871" w:rsidRPr="004A27B4">
          <w:rPr>
            <w:rStyle w:val="Hyperlink"/>
            <w:noProof/>
          </w:rPr>
          <w:t>3.7.1 Discussion of the Saint John Dataset's Overall Performance</w:t>
        </w:r>
        <w:r w:rsidR="004D1871">
          <w:rPr>
            <w:noProof/>
            <w:webHidden/>
          </w:rPr>
          <w:tab/>
        </w:r>
        <w:r w:rsidR="004D1871">
          <w:rPr>
            <w:noProof/>
            <w:webHidden/>
          </w:rPr>
          <w:fldChar w:fldCharType="begin"/>
        </w:r>
        <w:r w:rsidR="004D1871">
          <w:rPr>
            <w:noProof/>
            <w:webHidden/>
          </w:rPr>
          <w:instrText xml:space="preserve"> PAGEREF _Toc90148355 \h </w:instrText>
        </w:r>
        <w:r w:rsidR="004D1871">
          <w:rPr>
            <w:noProof/>
            <w:webHidden/>
          </w:rPr>
        </w:r>
        <w:r w:rsidR="004D1871">
          <w:rPr>
            <w:noProof/>
            <w:webHidden/>
          </w:rPr>
          <w:fldChar w:fldCharType="separate"/>
        </w:r>
        <w:r w:rsidR="00C116BB">
          <w:rPr>
            <w:noProof/>
            <w:webHidden/>
          </w:rPr>
          <w:t>41</w:t>
        </w:r>
        <w:r w:rsidR="004D1871">
          <w:rPr>
            <w:noProof/>
            <w:webHidden/>
          </w:rPr>
          <w:fldChar w:fldCharType="end"/>
        </w:r>
      </w:hyperlink>
    </w:p>
    <w:p w14:paraId="651BA5DE" w14:textId="42606E96"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56" w:history="1">
        <w:r w:rsidR="004D1871" w:rsidRPr="004A27B4">
          <w:rPr>
            <w:rStyle w:val="Hyperlink"/>
            <w:noProof/>
          </w:rPr>
          <w:t>3.8 Conclusion</w:t>
        </w:r>
        <w:r w:rsidR="004D1871">
          <w:rPr>
            <w:noProof/>
            <w:webHidden/>
          </w:rPr>
          <w:tab/>
        </w:r>
        <w:r w:rsidR="004D1871">
          <w:rPr>
            <w:noProof/>
            <w:webHidden/>
          </w:rPr>
          <w:fldChar w:fldCharType="begin"/>
        </w:r>
        <w:r w:rsidR="004D1871">
          <w:rPr>
            <w:noProof/>
            <w:webHidden/>
          </w:rPr>
          <w:instrText xml:space="preserve"> PAGEREF _Toc90148356 \h </w:instrText>
        </w:r>
        <w:r w:rsidR="004D1871">
          <w:rPr>
            <w:noProof/>
            <w:webHidden/>
          </w:rPr>
        </w:r>
        <w:r w:rsidR="004D1871">
          <w:rPr>
            <w:noProof/>
            <w:webHidden/>
          </w:rPr>
          <w:fldChar w:fldCharType="separate"/>
        </w:r>
        <w:r w:rsidR="00C116BB">
          <w:rPr>
            <w:noProof/>
            <w:webHidden/>
          </w:rPr>
          <w:t>41</w:t>
        </w:r>
        <w:r w:rsidR="004D1871">
          <w:rPr>
            <w:noProof/>
            <w:webHidden/>
          </w:rPr>
          <w:fldChar w:fldCharType="end"/>
        </w:r>
      </w:hyperlink>
    </w:p>
    <w:p w14:paraId="70B72789" w14:textId="1550BC31" w:rsidR="004D1871" w:rsidRDefault="001C7E01">
      <w:pPr>
        <w:pStyle w:val="TOC1"/>
        <w:rPr>
          <w:rFonts w:asciiTheme="minorHAnsi" w:eastAsiaTheme="minorEastAsia" w:hAnsiTheme="minorHAnsi" w:cstheme="minorBidi"/>
          <w:noProof/>
          <w:sz w:val="22"/>
          <w:szCs w:val="22"/>
          <w:lang w:eastAsia="en-CA"/>
        </w:rPr>
      </w:pPr>
      <w:hyperlink w:anchor="_Toc90148357" w:history="1">
        <w:r w:rsidR="004D1871" w:rsidRPr="004A27B4">
          <w:rPr>
            <w:rStyle w:val="Hyperlink"/>
            <w:noProof/>
          </w:rPr>
          <w:t>4 Comprehensive Evaluation of Our Forecasters' Performance</w:t>
        </w:r>
        <w:r w:rsidR="004D1871">
          <w:rPr>
            <w:noProof/>
            <w:webHidden/>
          </w:rPr>
          <w:tab/>
        </w:r>
        <w:r w:rsidR="004D1871">
          <w:rPr>
            <w:noProof/>
            <w:webHidden/>
          </w:rPr>
          <w:fldChar w:fldCharType="begin"/>
        </w:r>
        <w:r w:rsidR="004D1871">
          <w:rPr>
            <w:noProof/>
            <w:webHidden/>
          </w:rPr>
          <w:instrText xml:space="preserve"> PAGEREF _Toc90148357 \h </w:instrText>
        </w:r>
        <w:r w:rsidR="004D1871">
          <w:rPr>
            <w:noProof/>
            <w:webHidden/>
          </w:rPr>
        </w:r>
        <w:r w:rsidR="004D1871">
          <w:rPr>
            <w:noProof/>
            <w:webHidden/>
          </w:rPr>
          <w:fldChar w:fldCharType="separate"/>
        </w:r>
        <w:r w:rsidR="00C116BB">
          <w:rPr>
            <w:noProof/>
            <w:webHidden/>
          </w:rPr>
          <w:t>43</w:t>
        </w:r>
        <w:r w:rsidR="004D1871">
          <w:rPr>
            <w:noProof/>
            <w:webHidden/>
          </w:rPr>
          <w:fldChar w:fldCharType="end"/>
        </w:r>
      </w:hyperlink>
    </w:p>
    <w:p w14:paraId="3D74B692" w14:textId="09F6E504"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58" w:history="1">
        <w:r w:rsidR="004D1871" w:rsidRPr="004A27B4">
          <w:rPr>
            <w:rStyle w:val="Hyperlink"/>
            <w:noProof/>
          </w:rPr>
          <w:t>4.1 The Toronto Dataset</w:t>
        </w:r>
        <w:r w:rsidR="004D1871">
          <w:rPr>
            <w:noProof/>
            <w:webHidden/>
          </w:rPr>
          <w:tab/>
        </w:r>
        <w:r w:rsidR="004D1871">
          <w:rPr>
            <w:noProof/>
            <w:webHidden/>
          </w:rPr>
          <w:fldChar w:fldCharType="begin"/>
        </w:r>
        <w:r w:rsidR="004D1871">
          <w:rPr>
            <w:noProof/>
            <w:webHidden/>
          </w:rPr>
          <w:instrText xml:space="preserve"> PAGEREF _Toc90148358 \h </w:instrText>
        </w:r>
        <w:r w:rsidR="004D1871">
          <w:rPr>
            <w:noProof/>
            <w:webHidden/>
          </w:rPr>
        </w:r>
        <w:r w:rsidR="004D1871">
          <w:rPr>
            <w:noProof/>
            <w:webHidden/>
          </w:rPr>
          <w:fldChar w:fldCharType="separate"/>
        </w:r>
        <w:r w:rsidR="00C116BB">
          <w:rPr>
            <w:noProof/>
            <w:webHidden/>
          </w:rPr>
          <w:t>43</w:t>
        </w:r>
        <w:r w:rsidR="004D1871">
          <w:rPr>
            <w:noProof/>
            <w:webHidden/>
          </w:rPr>
          <w:fldChar w:fldCharType="end"/>
        </w:r>
      </w:hyperlink>
    </w:p>
    <w:p w14:paraId="418CC5FF" w14:textId="5C9CAC1D"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59" w:history="1">
        <w:r w:rsidR="004D1871" w:rsidRPr="004A27B4">
          <w:rPr>
            <w:rStyle w:val="Hyperlink"/>
            <w:noProof/>
          </w:rPr>
          <w:t>4.1.1 The Hourly Performance</w:t>
        </w:r>
        <w:r w:rsidR="004D1871">
          <w:rPr>
            <w:noProof/>
            <w:webHidden/>
          </w:rPr>
          <w:tab/>
        </w:r>
        <w:r w:rsidR="004D1871">
          <w:rPr>
            <w:noProof/>
            <w:webHidden/>
          </w:rPr>
          <w:fldChar w:fldCharType="begin"/>
        </w:r>
        <w:r w:rsidR="004D1871">
          <w:rPr>
            <w:noProof/>
            <w:webHidden/>
          </w:rPr>
          <w:instrText xml:space="preserve"> PAGEREF _Toc90148359 \h </w:instrText>
        </w:r>
        <w:r w:rsidR="004D1871">
          <w:rPr>
            <w:noProof/>
            <w:webHidden/>
          </w:rPr>
        </w:r>
        <w:r w:rsidR="004D1871">
          <w:rPr>
            <w:noProof/>
            <w:webHidden/>
          </w:rPr>
          <w:fldChar w:fldCharType="separate"/>
        </w:r>
        <w:r w:rsidR="00C116BB">
          <w:rPr>
            <w:noProof/>
            <w:webHidden/>
          </w:rPr>
          <w:t>44</w:t>
        </w:r>
        <w:r w:rsidR="004D1871">
          <w:rPr>
            <w:noProof/>
            <w:webHidden/>
          </w:rPr>
          <w:fldChar w:fldCharType="end"/>
        </w:r>
      </w:hyperlink>
    </w:p>
    <w:p w14:paraId="5094A200" w14:textId="384EB64D"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0" w:history="1">
        <w:r w:rsidR="004D1871" w:rsidRPr="004A27B4">
          <w:rPr>
            <w:rStyle w:val="Hyperlink"/>
            <w:noProof/>
          </w:rPr>
          <w:t>4.1.2 The Daily Performance</w:t>
        </w:r>
        <w:r w:rsidR="004D1871">
          <w:rPr>
            <w:noProof/>
            <w:webHidden/>
          </w:rPr>
          <w:tab/>
        </w:r>
        <w:r w:rsidR="004D1871">
          <w:rPr>
            <w:noProof/>
            <w:webHidden/>
          </w:rPr>
          <w:fldChar w:fldCharType="begin"/>
        </w:r>
        <w:r w:rsidR="004D1871">
          <w:rPr>
            <w:noProof/>
            <w:webHidden/>
          </w:rPr>
          <w:instrText xml:space="preserve"> PAGEREF _Toc90148360 \h </w:instrText>
        </w:r>
        <w:r w:rsidR="004D1871">
          <w:rPr>
            <w:noProof/>
            <w:webHidden/>
          </w:rPr>
        </w:r>
        <w:r w:rsidR="004D1871">
          <w:rPr>
            <w:noProof/>
            <w:webHidden/>
          </w:rPr>
          <w:fldChar w:fldCharType="separate"/>
        </w:r>
        <w:r w:rsidR="00C116BB">
          <w:rPr>
            <w:noProof/>
            <w:webHidden/>
          </w:rPr>
          <w:t>45</w:t>
        </w:r>
        <w:r w:rsidR="004D1871">
          <w:rPr>
            <w:noProof/>
            <w:webHidden/>
          </w:rPr>
          <w:fldChar w:fldCharType="end"/>
        </w:r>
      </w:hyperlink>
    </w:p>
    <w:p w14:paraId="7117B616" w14:textId="2B8940DC"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1" w:history="1">
        <w:r w:rsidR="004D1871" w:rsidRPr="004A27B4">
          <w:rPr>
            <w:rStyle w:val="Hyperlink"/>
            <w:noProof/>
          </w:rPr>
          <w:t>4.1.4 Performance During the Seasons</w:t>
        </w:r>
        <w:r w:rsidR="004D1871">
          <w:rPr>
            <w:noProof/>
            <w:webHidden/>
          </w:rPr>
          <w:tab/>
        </w:r>
        <w:r w:rsidR="004D1871">
          <w:rPr>
            <w:noProof/>
            <w:webHidden/>
          </w:rPr>
          <w:fldChar w:fldCharType="begin"/>
        </w:r>
        <w:r w:rsidR="004D1871">
          <w:rPr>
            <w:noProof/>
            <w:webHidden/>
          </w:rPr>
          <w:instrText xml:space="preserve"> PAGEREF _Toc90148361 \h </w:instrText>
        </w:r>
        <w:r w:rsidR="004D1871">
          <w:rPr>
            <w:noProof/>
            <w:webHidden/>
          </w:rPr>
        </w:r>
        <w:r w:rsidR="004D1871">
          <w:rPr>
            <w:noProof/>
            <w:webHidden/>
          </w:rPr>
          <w:fldChar w:fldCharType="separate"/>
        </w:r>
        <w:r w:rsidR="00C116BB">
          <w:rPr>
            <w:noProof/>
            <w:webHidden/>
          </w:rPr>
          <w:t>48</w:t>
        </w:r>
        <w:r w:rsidR="004D1871">
          <w:rPr>
            <w:noProof/>
            <w:webHidden/>
          </w:rPr>
          <w:fldChar w:fldCharType="end"/>
        </w:r>
      </w:hyperlink>
    </w:p>
    <w:p w14:paraId="35B14CE6" w14:textId="0709C35B"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2" w:history="1">
        <w:r w:rsidR="004D1871" w:rsidRPr="004A27B4">
          <w:rPr>
            <w:rStyle w:val="Hyperlink"/>
            <w:noProof/>
          </w:rPr>
          <w:t>4.1.5 Comprehensive Analysis Discussion</w:t>
        </w:r>
        <w:r w:rsidR="004D1871">
          <w:rPr>
            <w:noProof/>
            <w:webHidden/>
          </w:rPr>
          <w:tab/>
        </w:r>
        <w:r w:rsidR="004D1871">
          <w:rPr>
            <w:noProof/>
            <w:webHidden/>
          </w:rPr>
          <w:fldChar w:fldCharType="begin"/>
        </w:r>
        <w:r w:rsidR="004D1871">
          <w:rPr>
            <w:noProof/>
            <w:webHidden/>
          </w:rPr>
          <w:instrText xml:space="preserve"> PAGEREF _Toc90148362 \h </w:instrText>
        </w:r>
        <w:r w:rsidR="004D1871">
          <w:rPr>
            <w:noProof/>
            <w:webHidden/>
          </w:rPr>
        </w:r>
        <w:r w:rsidR="004D1871">
          <w:rPr>
            <w:noProof/>
            <w:webHidden/>
          </w:rPr>
          <w:fldChar w:fldCharType="separate"/>
        </w:r>
        <w:r w:rsidR="00C116BB">
          <w:rPr>
            <w:noProof/>
            <w:webHidden/>
          </w:rPr>
          <w:t>49</w:t>
        </w:r>
        <w:r w:rsidR="004D1871">
          <w:rPr>
            <w:noProof/>
            <w:webHidden/>
          </w:rPr>
          <w:fldChar w:fldCharType="end"/>
        </w:r>
      </w:hyperlink>
    </w:p>
    <w:p w14:paraId="6DDFE466" w14:textId="176AB7AC"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63" w:history="1">
        <w:r w:rsidR="004D1871" w:rsidRPr="004A27B4">
          <w:rPr>
            <w:rStyle w:val="Hyperlink"/>
            <w:noProof/>
          </w:rPr>
          <w:t>4.2 The Ottawa Dataset</w:t>
        </w:r>
        <w:r w:rsidR="004D1871">
          <w:rPr>
            <w:noProof/>
            <w:webHidden/>
          </w:rPr>
          <w:tab/>
        </w:r>
        <w:r w:rsidR="004D1871">
          <w:rPr>
            <w:noProof/>
            <w:webHidden/>
          </w:rPr>
          <w:fldChar w:fldCharType="begin"/>
        </w:r>
        <w:r w:rsidR="004D1871">
          <w:rPr>
            <w:noProof/>
            <w:webHidden/>
          </w:rPr>
          <w:instrText xml:space="preserve"> PAGEREF _Toc90148363 \h </w:instrText>
        </w:r>
        <w:r w:rsidR="004D1871">
          <w:rPr>
            <w:noProof/>
            <w:webHidden/>
          </w:rPr>
        </w:r>
        <w:r w:rsidR="004D1871">
          <w:rPr>
            <w:noProof/>
            <w:webHidden/>
          </w:rPr>
          <w:fldChar w:fldCharType="separate"/>
        </w:r>
        <w:r w:rsidR="00C116BB">
          <w:rPr>
            <w:noProof/>
            <w:webHidden/>
          </w:rPr>
          <w:t>50</w:t>
        </w:r>
        <w:r w:rsidR="004D1871">
          <w:rPr>
            <w:noProof/>
            <w:webHidden/>
          </w:rPr>
          <w:fldChar w:fldCharType="end"/>
        </w:r>
      </w:hyperlink>
    </w:p>
    <w:p w14:paraId="414A1CE2" w14:textId="6759013F"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4" w:history="1">
        <w:r w:rsidR="004D1871" w:rsidRPr="004A27B4">
          <w:rPr>
            <w:rStyle w:val="Hyperlink"/>
            <w:noProof/>
          </w:rPr>
          <w:t>4.2.1 The Hourly Performance</w:t>
        </w:r>
        <w:r w:rsidR="004D1871">
          <w:rPr>
            <w:noProof/>
            <w:webHidden/>
          </w:rPr>
          <w:tab/>
        </w:r>
        <w:r w:rsidR="004D1871">
          <w:rPr>
            <w:noProof/>
            <w:webHidden/>
          </w:rPr>
          <w:fldChar w:fldCharType="begin"/>
        </w:r>
        <w:r w:rsidR="004D1871">
          <w:rPr>
            <w:noProof/>
            <w:webHidden/>
          </w:rPr>
          <w:instrText xml:space="preserve"> PAGEREF _Toc90148364 \h </w:instrText>
        </w:r>
        <w:r w:rsidR="004D1871">
          <w:rPr>
            <w:noProof/>
            <w:webHidden/>
          </w:rPr>
        </w:r>
        <w:r w:rsidR="004D1871">
          <w:rPr>
            <w:noProof/>
            <w:webHidden/>
          </w:rPr>
          <w:fldChar w:fldCharType="separate"/>
        </w:r>
        <w:r w:rsidR="00C116BB">
          <w:rPr>
            <w:noProof/>
            <w:webHidden/>
          </w:rPr>
          <w:t>50</w:t>
        </w:r>
        <w:r w:rsidR="004D1871">
          <w:rPr>
            <w:noProof/>
            <w:webHidden/>
          </w:rPr>
          <w:fldChar w:fldCharType="end"/>
        </w:r>
      </w:hyperlink>
    </w:p>
    <w:p w14:paraId="5342DF72" w14:textId="5E7FB257"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5" w:history="1">
        <w:r w:rsidR="004D1871" w:rsidRPr="004A27B4">
          <w:rPr>
            <w:rStyle w:val="Hyperlink"/>
            <w:noProof/>
          </w:rPr>
          <w:t>4.2.2 The Daily Performance</w:t>
        </w:r>
        <w:r w:rsidR="004D1871">
          <w:rPr>
            <w:noProof/>
            <w:webHidden/>
          </w:rPr>
          <w:tab/>
        </w:r>
        <w:r w:rsidR="004D1871">
          <w:rPr>
            <w:noProof/>
            <w:webHidden/>
          </w:rPr>
          <w:fldChar w:fldCharType="begin"/>
        </w:r>
        <w:r w:rsidR="004D1871">
          <w:rPr>
            <w:noProof/>
            <w:webHidden/>
          </w:rPr>
          <w:instrText xml:space="preserve"> PAGEREF _Toc90148365 \h </w:instrText>
        </w:r>
        <w:r w:rsidR="004D1871">
          <w:rPr>
            <w:noProof/>
            <w:webHidden/>
          </w:rPr>
        </w:r>
        <w:r w:rsidR="004D1871">
          <w:rPr>
            <w:noProof/>
            <w:webHidden/>
          </w:rPr>
          <w:fldChar w:fldCharType="separate"/>
        </w:r>
        <w:r w:rsidR="00C116BB">
          <w:rPr>
            <w:noProof/>
            <w:webHidden/>
          </w:rPr>
          <w:t>52</w:t>
        </w:r>
        <w:r w:rsidR="004D1871">
          <w:rPr>
            <w:noProof/>
            <w:webHidden/>
          </w:rPr>
          <w:fldChar w:fldCharType="end"/>
        </w:r>
      </w:hyperlink>
    </w:p>
    <w:p w14:paraId="4782EDFB" w14:textId="12F253EF"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6" w:history="1">
        <w:r w:rsidR="004D1871" w:rsidRPr="004A27B4">
          <w:rPr>
            <w:rStyle w:val="Hyperlink"/>
            <w:noProof/>
          </w:rPr>
          <w:t>4.2.3 The Monthly Performance</w:t>
        </w:r>
        <w:r w:rsidR="004D1871">
          <w:rPr>
            <w:noProof/>
            <w:webHidden/>
          </w:rPr>
          <w:tab/>
        </w:r>
        <w:r w:rsidR="004D1871">
          <w:rPr>
            <w:noProof/>
            <w:webHidden/>
          </w:rPr>
          <w:fldChar w:fldCharType="begin"/>
        </w:r>
        <w:r w:rsidR="004D1871">
          <w:rPr>
            <w:noProof/>
            <w:webHidden/>
          </w:rPr>
          <w:instrText xml:space="preserve"> PAGEREF _Toc90148366 \h </w:instrText>
        </w:r>
        <w:r w:rsidR="004D1871">
          <w:rPr>
            <w:noProof/>
            <w:webHidden/>
          </w:rPr>
        </w:r>
        <w:r w:rsidR="004D1871">
          <w:rPr>
            <w:noProof/>
            <w:webHidden/>
          </w:rPr>
          <w:fldChar w:fldCharType="separate"/>
        </w:r>
        <w:r w:rsidR="00C116BB">
          <w:rPr>
            <w:noProof/>
            <w:webHidden/>
          </w:rPr>
          <w:t>53</w:t>
        </w:r>
        <w:r w:rsidR="004D1871">
          <w:rPr>
            <w:noProof/>
            <w:webHidden/>
          </w:rPr>
          <w:fldChar w:fldCharType="end"/>
        </w:r>
      </w:hyperlink>
    </w:p>
    <w:p w14:paraId="04F0A0A9" w14:textId="633981E3"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7" w:history="1">
        <w:r w:rsidR="004D1871" w:rsidRPr="004A27B4">
          <w:rPr>
            <w:rStyle w:val="Hyperlink"/>
            <w:noProof/>
          </w:rPr>
          <w:t>4.2.4 Performance During the Seasons</w:t>
        </w:r>
        <w:r w:rsidR="004D1871">
          <w:rPr>
            <w:noProof/>
            <w:webHidden/>
          </w:rPr>
          <w:tab/>
        </w:r>
        <w:r w:rsidR="004D1871">
          <w:rPr>
            <w:noProof/>
            <w:webHidden/>
          </w:rPr>
          <w:fldChar w:fldCharType="begin"/>
        </w:r>
        <w:r w:rsidR="004D1871">
          <w:rPr>
            <w:noProof/>
            <w:webHidden/>
          </w:rPr>
          <w:instrText xml:space="preserve"> PAGEREF _Toc90148367 \h </w:instrText>
        </w:r>
        <w:r w:rsidR="004D1871">
          <w:rPr>
            <w:noProof/>
            <w:webHidden/>
          </w:rPr>
        </w:r>
        <w:r w:rsidR="004D1871">
          <w:rPr>
            <w:noProof/>
            <w:webHidden/>
          </w:rPr>
          <w:fldChar w:fldCharType="separate"/>
        </w:r>
        <w:r w:rsidR="00C116BB">
          <w:rPr>
            <w:noProof/>
            <w:webHidden/>
          </w:rPr>
          <w:t>55</w:t>
        </w:r>
        <w:r w:rsidR="004D1871">
          <w:rPr>
            <w:noProof/>
            <w:webHidden/>
          </w:rPr>
          <w:fldChar w:fldCharType="end"/>
        </w:r>
      </w:hyperlink>
    </w:p>
    <w:p w14:paraId="1E502B25" w14:textId="0B81F07E"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68" w:history="1">
        <w:r w:rsidR="004D1871" w:rsidRPr="004A27B4">
          <w:rPr>
            <w:rStyle w:val="Hyperlink"/>
            <w:noProof/>
          </w:rPr>
          <w:t>4.2.5 Comprehensive Analysis Discussion</w:t>
        </w:r>
        <w:r w:rsidR="004D1871">
          <w:rPr>
            <w:noProof/>
            <w:webHidden/>
          </w:rPr>
          <w:tab/>
        </w:r>
        <w:r w:rsidR="004D1871">
          <w:rPr>
            <w:noProof/>
            <w:webHidden/>
          </w:rPr>
          <w:fldChar w:fldCharType="begin"/>
        </w:r>
        <w:r w:rsidR="004D1871">
          <w:rPr>
            <w:noProof/>
            <w:webHidden/>
          </w:rPr>
          <w:instrText xml:space="preserve"> PAGEREF _Toc90148368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0493E351" w14:textId="301914F0"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69" w:history="1">
        <w:r w:rsidR="004D1871" w:rsidRPr="004A27B4">
          <w:rPr>
            <w:rStyle w:val="Hyperlink"/>
            <w:noProof/>
          </w:rPr>
          <w:t>4.3 The Saint John Dataset</w:t>
        </w:r>
        <w:r w:rsidR="004D1871">
          <w:rPr>
            <w:noProof/>
            <w:webHidden/>
          </w:rPr>
          <w:tab/>
        </w:r>
        <w:r w:rsidR="004D1871">
          <w:rPr>
            <w:noProof/>
            <w:webHidden/>
          </w:rPr>
          <w:fldChar w:fldCharType="begin"/>
        </w:r>
        <w:r w:rsidR="004D1871">
          <w:rPr>
            <w:noProof/>
            <w:webHidden/>
          </w:rPr>
          <w:instrText xml:space="preserve"> PAGEREF _Toc90148369 \h </w:instrText>
        </w:r>
        <w:r w:rsidR="004D1871">
          <w:rPr>
            <w:noProof/>
            <w:webHidden/>
          </w:rPr>
        </w:r>
        <w:r w:rsidR="004D1871">
          <w:rPr>
            <w:noProof/>
            <w:webHidden/>
          </w:rPr>
          <w:fldChar w:fldCharType="separate"/>
        </w:r>
        <w:r w:rsidR="00C116BB">
          <w:rPr>
            <w:noProof/>
            <w:webHidden/>
          </w:rPr>
          <w:t>57</w:t>
        </w:r>
        <w:r w:rsidR="004D1871">
          <w:rPr>
            <w:noProof/>
            <w:webHidden/>
          </w:rPr>
          <w:fldChar w:fldCharType="end"/>
        </w:r>
      </w:hyperlink>
    </w:p>
    <w:p w14:paraId="388448BB" w14:textId="6A0BAFD7"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70" w:history="1">
        <w:r w:rsidR="004D1871" w:rsidRPr="004A27B4">
          <w:rPr>
            <w:rStyle w:val="Hyperlink"/>
            <w:noProof/>
          </w:rPr>
          <w:t>4.3.1 The Hourly Performance</w:t>
        </w:r>
        <w:r w:rsidR="004D1871">
          <w:rPr>
            <w:noProof/>
            <w:webHidden/>
          </w:rPr>
          <w:tab/>
        </w:r>
        <w:r w:rsidR="004D1871">
          <w:rPr>
            <w:noProof/>
            <w:webHidden/>
          </w:rPr>
          <w:fldChar w:fldCharType="begin"/>
        </w:r>
        <w:r w:rsidR="004D1871">
          <w:rPr>
            <w:noProof/>
            <w:webHidden/>
          </w:rPr>
          <w:instrText xml:space="preserve"> PAGEREF _Toc90148370 \h </w:instrText>
        </w:r>
        <w:r w:rsidR="004D1871">
          <w:rPr>
            <w:noProof/>
            <w:webHidden/>
          </w:rPr>
        </w:r>
        <w:r w:rsidR="004D1871">
          <w:rPr>
            <w:noProof/>
            <w:webHidden/>
          </w:rPr>
          <w:fldChar w:fldCharType="separate"/>
        </w:r>
        <w:r w:rsidR="00C116BB">
          <w:rPr>
            <w:noProof/>
            <w:webHidden/>
          </w:rPr>
          <w:t>58</w:t>
        </w:r>
        <w:r w:rsidR="004D1871">
          <w:rPr>
            <w:noProof/>
            <w:webHidden/>
          </w:rPr>
          <w:fldChar w:fldCharType="end"/>
        </w:r>
      </w:hyperlink>
    </w:p>
    <w:p w14:paraId="45E71183" w14:textId="21A35080"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71" w:history="1">
        <w:r w:rsidR="004D1871" w:rsidRPr="004A27B4">
          <w:rPr>
            <w:rStyle w:val="Hyperlink"/>
            <w:noProof/>
          </w:rPr>
          <w:t>4.3.2 The Daily Performance</w:t>
        </w:r>
        <w:r w:rsidR="004D1871">
          <w:rPr>
            <w:noProof/>
            <w:webHidden/>
          </w:rPr>
          <w:tab/>
        </w:r>
        <w:r w:rsidR="004D1871">
          <w:rPr>
            <w:noProof/>
            <w:webHidden/>
          </w:rPr>
          <w:fldChar w:fldCharType="begin"/>
        </w:r>
        <w:r w:rsidR="004D1871">
          <w:rPr>
            <w:noProof/>
            <w:webHidden/>
          </w:rPr>
          <w:instrText xml:space="preserve"> PAGEREF _Toc90148371 \h </w:instrText>
        </w:r>
        <w:r w:rsidR="004D1871">
          <w:rPr>
            <w:noProof/>
            <w:webHidden/>
          </w:rPr>
        </w:r>
        <w:r w:rsidR="004D1871">
          <w:rPr>
            <w:noProof/>
            <w:webHidden/>
          </w:rPr>
          <w:fldChar w:fldCharType="separate"/>
        </w:r>
        <w:r w:rsidR="00C116BB">
          <w:rPr>
            <w:noProof/>
            <w:webHidden/>
          </w:rPr>
          <w:t>59</w:t>
        </w:r>
        <w:r w:rsidR="004D1871">
          <w:rPr>
            <w:noProof/>
            <w:webHidden/>
          </w:rPr>
          <w:fldChar w:fldCharType="end"/>
        </w:r>
      </w:hyperlink>
    </w:p>
    <w:p w14:paraId="4C97B7CA" w14:textId="5D514BA9"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72" w:history="1">
        <w:r w:rsidR="004D1871" w:rsidRPr="004A27B4">
          <w:rPr>
            <w:rStyle w:val="Hyperlink"/>
            <w:noProof/>
          </w:rPr>
          <w:t>4.3.3 The Monthly Performance</w:t>
        </w:r>
        <w:r w:rsidR="004D1871">
          <w:rPr>
            <w:noProof/>
            <w:webHidden/>
          </w:rPr>
          <w:tab/>
        </w:r>
        <w:r w:rsidR="004D1871">
          <w:rPr>
            <w:noProof/>
            <w:webHidden/>
          </w:rPr>
          <w:fldChar w:fldCharType="begin"/>
        </w:r>
        <w:r w:rsidR="004D1871">
          <w:rPr>
            <w:noProof/>
            <w:webHidden/>
          </w:rPr>
          <w:instrText xml:space="preserve"> PAGEREF _Toc90148372 \h </w:instrText>
        </w:r>
        <w:r w:rsidR="004D1871">
          <w:rPr>
            <w:noProof/>
            <w:webHidden/>
          </w:rPr>
        </w:r>
        <w:r w:rsidR="004D1871">
          <w:rPr>
            <w:noProof/>
            <w:webHidden/>
          </w:rPr>
          <w:fldChar w:fldCharType="separate"/>
        </w:r>
        <w:r w:rsidR="00C116BB">
          <w:rPr>
            <w:noProof/>
            <w:webHidden/>
          </w:rPr>
          <w:t>60</w:t>
        </w:r>
        <w:r w:rsidR="004D1871">
          <w:rPr>
            <w:noProof/>
            <w:webHidden/>
          </w:rPr>
          <w:fldChar w:fldCharType="end"/>
        </w:r>
      </w:hyperlink>
    </w:p>
    <w:p w14:paraId="73729B1E" w14:textId="659214E4"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73" w:history="1">
        <w:r w:rsidR="004D1871" w:rsidRPr="004A27B4">
          <w:rPr>
            <w:rStyle w:val="Hyperlink"/>
            <w:noProof/>
          </w:rPr>
          <w:t>4.3.4 Performance During the Seasons</w:t>
        </w:r>
        <w:r w:rsidR="004D1871">
          <w:rPr>
            <w:noProof/>
            <w:webHidden/>
          </w:rPr>
          <w:tab/>
        </w:r>
        <w:r w:rsidR="004D1871">
          <w:rPr>
            <w:noProof/>
            <w:webHidden/>
          </w:rPr>
          <w:fldChar w:fldCharType="begin"/>
        </w:r>
        <w:r w:rsidR="004D1871">
          <w:rPr>
            <w:noProof/>
            <w:webHidden/>
          </w:rPr>
          <w:instrText xml:space="preserve"> PAGEREF _Toc90148373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0EB5CCD5" w14:textId="7E0E6E56"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74" w:history="1">
        <w:r w:rsidR="004D1871" w:rsidRPr="004A27B4">
          <w:rPr>
            <w:rStyle w:val="Hyperlink"/>
            <w:noProof/>
          </w:rPr>
          <w:t>4.3.5 Comprehensive Analysis Discussion</w:t>
        </w:r>
        <w:r w:rsidR="004D1871">
          <w:rPr>
            <w:noProof/>
            <w:webHidden/>
          </w:rPr>
          <w:tab/>
        </w:r>
        <w:r w:rsidR="004D1871">
          <w:rPr>
            <w:noProof/>
            <w:webHidden/>
          </w:rPr>
          <w:fldChar w:fldCharType="begin"/>
        </w:r>
        <w:r w:rsidR="004D1871">
          <w:rPr>
            <w:noProof/>
            <w:webHidden/>
          </w:rPr>
          <w:instrText xml:space="preserve"> PAGEREF _Toc90148374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6F7FAF77" w14:textId="7D268324" w:rsidR="004D1871" w:rsidRDefault="001C7E01">
      <w:pPr>
        <w:pStyle w:val="TOC1"/>
        <w:rPr>
          <w:rFonts w:asciiTheme="minorHAnsi" w:eastAsiaTheme="minorEastAsia" w:hAnsiTheme="minorHAnsi" w:cstheme="minorBidi"/>
          <w:noProof/>
          <w:sz w:val="22"/>
          <w:szCs w:val="22"/>
          <w:lang w:eastAsia="en-CA"/>
        </w:rPr>
      </w:pPr>
      <w:hyperlink w:anchor="_Toc90148375" w:history="1">
        <w:r w:rsidR="004D1871" w:rsidRPr="004A27B4">
          <w:rPr>
            <w:rStyle w:val="Hyperlink"/>
            <w:noProof/>
          </w:rPr>
          <w:t>5 Conclusion</w:t>
        </w:r>
        <w:r w:rsidR="004D1871">
          <w:rPr>
            <w:noProof/>
            <w:webHidden/>
          </w:rPr>
          <w:tab/>
        </w:r>
        <w:r w:rsidR="004D1871">
          <w:rPr>
            <w:noProof/>
            <w:webHidden/>
          </w:rPr>
          <w:fldChar w:fldCharType="begin"/>
        </w:r>
        <w:r w:rsidR="004D1871">
          <w:rPr>
            <w:noProof/>
            <w:webHidden/>
          </w:rPr>
          <w:instrText xml:space="preserve"> PAGEREF _Toc90148375 \h </w:instrText>
        </w:r>
        <w:r w:rsidR="004D1871">
          <w:rPr>
            <w:noProof/>
            <w:webHidden/>
          </w:rPr>
        </w:r>
        <w:r w:rsidR="004D1871">
          <w:rPr>
            <w:noProof/>
            <w:webHidden/>
          </w:rPr>
          <w:fldChar w:fldCharType="separate"/>
        </w:r>
        <w:r w:rsidR="00C116BB">
          <w:rPr>
            <w:noProof/>
            <w:webHidden/>
          </w:rPr>
          <w:t>66</w:t>
        </w:r>
        <w:r w:rsidR="004D1871">
          <w:rPr>
            <w:noProof/>
            <w:webHidden/>
          </w:rPr>
          <w:fldChar w:fldCharType="end"/>
        </w:r>
      </w:hyperlink>
    </w:p>
    <w:p w14:paraId="107B48E4" w14:textId="1A8D09C5"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76" w:history="1">
        <w:r w:rsidR="004D1871" w:rsidRPr="004A27B4">
          <w:rPr>
            <w:rStyle w:val="Hyperlink"/>
            <w:noProof/>
          </w:rPr>
          <w:t>5.1 Summary</w:t>
        </w:r>
        <w:r w:rsidR="004D1871">
          <w:rPr>
            <w:noProof/>
            <w:webHidden/>
          </w:rPr>
          <w:tab/>
        </w:r>
        <w:r w:rsidR="004D1871">
          <w:rPr>
            <w:noProof/>
            <w:webHidden/>
          </w:rPr>
          <w:fldChar w:fldCharType="begin"/>
        </w:r>
        <w:r w:rsidR="004D1871">
          <w:rPr>
            <w:noProof/>
            <w:webHidden/>
          </w:rPr>
          <w:instrText xml:space="preserve"> PAGEREF _Toc90148376 \h </w:instrText>
        </w:r>
        <w:r w:rsidR="004D1871">
          <w:rPr>
            <w:noProof/>
            <w:webHidden/>
          </w:rPr>
        </w:r>
        <w:r w:rsidR="004D1871">
          <w:rPr>
            <w:noProof/>
            <w:webHidden/>
          </w:rPr>
          <w:fldChar w:fldCharType="separate"/>
        </w:r>
        <w:r w:rsidR="00C116BB">
          <w:rPr>
            <w:noProof/>
            <w:webHidden/>
          </w:rPr>
          <w:t>66</w:t>
        </w:r>
        <w:r w:rsidR="004D1871">
          <w:rPr>
            <w:noProof/>
            <w:webHidden/>
          </w:rPr>
          <w:fldChar w:fldCharType="end"/>
        </w:r>
      </w:hyperlink>
    </w:p>
    <w:p w14:paraId="64A81297" w14:textId="70AEB5F6"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77" w:history="1">
        <w:r w:rsidR="004D1871" w:rsidRPr="004A27B4">
          <w:rPr>
            <w:rStyle w:val="Hyperlink"/>
            <w:noProof/>
          </w:rPr>
          <w:t>5.2 Contributions</w:t>
        </w:r>
        <w:r w:rsidR="004D1871">
          <w:rPr>
            <w:noProof/>
            <w:webHidden/>
          </w:rPr>
          <w:tab/>
        </w:r>
        <w:r w:rsidR="004D1871">
          <w:rPr>
            <w:noProof/>
            <w:webHidden/>
          </w:rPr>
          <w:fldChar w:fldCharType="begin"/>
        </w:r>
        <w:r w:rsidR="004D1871">
          <w:rPr>
            <w:noProof/>
            <w:webHidden/>
          </w:rPr>
          <w:instrText xml:space="preserve"> PAGEREF _Toc90148377 \h </w:instrText>
        </w:r>
        <w:r w:rsidR="004D1871">
          <w:rPr>
            <w:noProof/>
            <w:webHidden/>
          </w:rPr>
        </w:r>
        <w:r w:rsidR="004D1871">
          <w:rPr>
            <w:noProof/>
            <w:webHidden/>
          </w:rPr>
          <w:fldChar w:fldCharType="separate"/>
        </w:r>
        <w:r w:rsidR="00C116BB">
          <w:rPr>
            <w:noProof/>
            <w:webHidden/>
          </w:rPr>
          <w:t>67</w:t>
        </w:r>
        <w:r w:rsidR="004D1871">
          <w:rPr>
            <w:noProof/>
            <w:webHidden/>
          </w:rPr>
          <w:fldChar w:fldCharType="end"/>
        </w:r>
      </w:hyperlink>
    </w:p>
    <w:p w14:paraId="1EDE1ACD" w14:textId="62E97810"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78" w:history="1">
        <w:r w:rsidR="004D1871" w:rsidRPr="004A27B4">
          <w:rPr>
            <w:rStyle w:val="Hyperlink"/>
            <w:noProof/>
          </w:rPr>
          <w:t>5.3 Future Work</w:t>
        </w:r>
        <w:r w:rsidR="004D1871">
          <w:rPr>
            <w:noProof/>
            <w:webHidden/>
          </w:rPr>
          <w:tab/>
        </w:r>
        <w:r w:rsidR="004D1871">
          <w:rPr>
            <w:noProof/>
            <w:webHidden/>
          </w:rPr>
          <w:fldChar w:fldCharType="begin"/>
        </w:r>
        <w:r w:rsidR="004D1871">
          <w:rPr>
            <w:noProof/>
            <w:webHidden/>
          </w:rPr>
          <w:instrText xml:space="preserve"> PAGEREF _Toc90148378 \h </w:instrText>
        </w:r>
        <w:r w:rsidR="004D1871">
          <w:rPr>
            <w:noProof/>
            <w:webHidden/>
          </w:rPr>
        </w:r>
        <w:r w:rsidR="004D1871">
          <w:rPr>
            <w:noProof/>
            <w:webHidden/>
          </w:rPr>
          <w:fldChar w:fldCharType="separate"/>
        </w:r>
        <w:r w:rsidR="00C116BB">
          <w:rPr>
            <w:noProof/>
            <w:webHidden/>
          </w:rPr>
          <w:t>67</w:t>
        </w:r>
        <w:r w:rsidR="004D1871">
          <w:rPr>
            <w:noProof/>
            <w:webHidden/>
          </w:rPr>
          <w:fldChar w:fldCharType="end"/>
        </w:r>
      </w:hyperlink>
    </w:p>
    <w:p w14:paraId="49B6EC2F" w14:textId="448BD556" w:rsidR="004D1871" w:rsidRDefault="001C7E01">
      <w:pPr>
        <w:pStyle w:val="TOC1"/>
        <w:rPr>
          <w:rFonts w:asciiTheme="minorHAnsi" w:eastAsiaTheme="minorEastAsia" w:hAnsiTheme="minorHAnsi" w:cstheme="minorBidi"/>
          <w:noProof/>
          <w:sz w:val="22"/>
          <w:szCs w:val="22"/>
          <w:lang w:eastAsia="en-CA"/>
        </w:rPr>
      </w:pPr>
      <w:hyperlink w:anchor="_Toc90148379" w:history="1">
        <w:r w:rsidR="004D1871" w:rsidRPr="004A27B4">
          <w:rPr>
            <w:rStyle w:val="Hyperlink"/>
            <w:noProof/>
          </w:rPr>
          <w:t>Bibliography</w:t>
        </w:r>
        <w:r w:rsidR="004D1871">
          <w:rPr>
            <w:noProof/>
            <w:webHidden/>
          </w:rPr>
          <w:tab/>
        </w:r>
        <w:r w:rsidR="004D1871">
          <w:rPr>
            <w:noProof/>
            <w:webHidden/>
          </w:rPr>
          <w:fldChar w:fldCharType="begin"/>
        </w:r>
        <w:r w:rsidR="004D1871">
          <w:rPr>
            <w:noProof/>
            <w:webHidden/>
          </w:rPr>
          <w:instrText xml:space="preserve"> PAGEREF _Toc90148379 \h </w:instrText>
        </w:r>
        <w:r w:rsidR="004D1871">
          <w:rPr>
            <w:noProof/>
            <w:webHidden/>
          </w:rPr>
        </w:r>
        <w:r w:rsidR="004D1871">
          <w:rPr>
            <w:noProof/>
            <w:webHidden/>
          </w:rPr>
          <w:fldChar w:fldCharType="separate"/>
        </w:r>
        <w:r w:rsidR="00C116BB">
          <w:rPr>
            <w:noProof/>
            <w:webHidden/>
          </w:rPr>
          <w:t>69</w:t>
        </w:r>
        <w:r w:rsidR="004D1871">
          <w:rPr>
            <w:noProof/>
            <w:webHidden/>
          </w:rPr>
          <w:fldChar w:fldCharType="end"/>
        </w:r>
      </w:hyperlink>
    </w:p>
    <w:p w14:paraId="098FAC62" w14:textId="3EE498E7" w:rsidR="004D1871" w:rsidRDefault="001C7E01">
      <w:pPr>
        <w:pStyle w:val="TOC1"/>
        <w:rPr>
          <w:rFonts w:asciiTheme="minorHAnsi" w:eastAsiaTheme="minorEastAsia" w:hAnsiTheme="minorHAnsi" w:cstheme="minorBidi"/>
          <w:noProof/>
          <w:sz w:val="22"/>
          <w:szCs w:val="22"/>
          <w:lang w:eastAsia="en-CA"/>
        </w:rPr>
      </w:pPr>
      <w:hyperlink w:anchor="_Toc90148380" w:history="1">
        <w:r w:rsidR="004D1871" w:rsidRPr="004A27B4">
          <w:rPr>
            <w:rStyle w:val="Hyperlink"/>
            <w:noProof/>
          </w:rPr>
          <w:t>Appendix A</w:t>
        </w:r>
        <w:r w:rsidR="004D1871">
          <w:rPr>
            <w:noProof/>
            <w:webHidden/>
          </w:rPr>
          <w:tab/>
        </w:r>
        <w:r w:rsidR="004D1871">
          <w:rPr>
            <w:noProof/>
            <w:webHidden/>
          </w:rPr>
          <w:fldChar w:fldCharType="begin"/>
        </w:r>
        <w:r w:rsidR="004D1871">
          <w:rPr>
            <w:noProof/>
            <w:webHidden/>
          </w:rPr>
          <w:instrText xml:space="preserve"> PAGEREF _Toc90148380 \h </w:instrText>
        </w:r>
        <w:r w:rsidR="004D1871">
          <w:rPr>
            <w:noProof/>
            <w:webHidden/>
          </w:rPr>
        </w:r>
        <w:r w:rsidR="004D1871">
          <w:rPr>
            <w:noProof/>
            <w:webHidden/>
          </w:rPr>
          <w:fldChar w:fldCharType="separate"/>
        </w:r>
        <w:r w:rsidR="00C116BB">
          <w:rPr>
            <w:noProof/>
            <w:webHidden/>
          </w:rPr>
          <w:t>90</w:t>
        </w:r>
        <w:r w:rsidR="004D1871">
          <w:rPr>
            <w:noProof/>
            <w:webHidden/>
          </w:rPr>
          <w:fldChar w:fldCharType="end"/>
        </w:r>
      </w:hyperlink>
    </w:p>
    <w:p w14:paraId="67D4CEE4" w14:textId="16B3E0E8"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81" w:history="1">
        <w:r w:rsidR="004D1871" w:rsidRPr="004A27B4">
          <w:rPr>
            <w:rStyle w:val="Hyperlink"/>
            <w:noProof/>
          </w:rPr>
          <w:t>1 Determining the SARIMAX Model's Optimal Parameters</w:t>
        </w:r>
        <w:r w:rsidR="004D1871">
          <w:rPr>
            <w:noProof/>
            <w:webHidden/>
          </w:rPr>
          <w:tab/>
        </w:r>
        <w:r w:rsidR="004D1871">
          <w:rPr>
            <w:noProof/>
            <w:webHidden/>
          </w:rPr>
          <w:fldChar w:fldCharType="begin"/>
        </w:r>
        <w:r w:rsidR="004D1871">
          <w:rPr>
            <w:noProof/>
            <w:webHidden/>
          </w:rPr>
          <w:instrText xml:space="preserve"> PAGEREF _Toc90148381 \h </w:instrText>
        </w:r>
        <w:r w:rsidR="004D1871">
          <w:rPr>
            <w:noProof/>
            <w:webHidden/>
          </w:rPr>
        </w:r>
        <w:r w:rsidR="004D1871">
          <w:rPr>
            <w:noProof/>
            <w:webHidden/>
          </w:rPr>
          <w:fldChar w:fldCharType="separate"/>
        </w:r>
        <w:r w:rsidR="00C116BB">
          <w:rPr>
            <w:noProof/>
            <w:webHidden/>
          </w:rPr>
          <w:t>90</w:t>
        </w:r>
        <w:r w:rsidR="004D1871">
          <w:rPr>
            <w:noProof/>
            <w:webHidden/>
          </w:rPr>
          <w:fldChar w:fldCharType="end"/>
        </w:r>
      </w:hyperlink>
    </w:p>
    <w:p w14:paraId="6A11EFDF" w14:textId="499E1D44"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2" w:history="1">
        <w:r w:rsidR="004D1871" w:rsidRPr="004A27B4">
          <w:rPr>
            <w:rStyle w:val="Hyperlink"/>
            <w:noProof/>
          </w:rPr>
          <w:t>1.1 Statistical Analysis of the Toronto Dataset</w:t>
        </w:r>
        <w:r w:rsidR="004D1871">
          <w:rPr>
            <w:noProof/>
            <w:webHidden/>
          </w:rPr>
          <w:tab/>
        </w:r>
        <w:r w:rsidR="004D1871">
          <w:rPr>
            <w:noProof/>
            <w:webHidden/>
          </w:rPr>
          <w:fldChar w:fldCharType="begin"/>
        </w:r>
        <w:r w:rsidR="004D1871">
          <w:rPr>
            <w:noProof/>
            <w:webHidden/>
          </w:rPr>
          <w:instrText xml:space="preserve"> PAGEREF _Toc90148382 \h </w:instrText>
        </w:r>
        <w:r w:rsidR="004D1871">
          <w:rPr>
            <w:noProof/>
            <w:webHidden/>
          </w:rPr>
        </w:r>
        <w:r w:rsidR="004D1871">
          <w:rPr>
            <w:noProof/>
            <w:webHidden/>
          </w:rPr>
          <w:fldChar w:fldCharType="separate"/>
        </w:r>
        <w:r w:rsidR="00C116BB">
          <w:rPr>
            <w:noProof/>
            <w:webHidden/>
          </w:rPr>
          <w:t>91</w:t>
        </w:r>
        <w:r w:rsidR="004D1871">
          <w:rPr>
            <w:noProof/>
            <w:webHidden/>
          </w:rPr>
          <w:fldChar w:fldCharType="end"/>
        </w:r>
      </w:hyperlink>
    </w:p>
    <w:p w14:paraId="4D2C1F31" w14:textId="08A41785"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3" w:history="1">
        <w:r w:rsidR="004D1871" w:rsidRPr="004A27B4">
          <w:rPr>
            <w:rStyle w:val="Hyperlink"/>
            <w:noProof/>
          </w:rPr>
          <w:t>1.2 Statistical Analysis of the Ottawa Dataset</w:t>
        </w:r>
        <w:r w:rsidR="004D1871">
          <w:rPr>
            <w:noProof/>
            <w:webHidden/>
          </w:rPr>
          <w:tab/>
        </w:r>
        <w:r w:rsidR="004D1871">
          <w:rPr>
            <w:noProof/>
            <w:webHidden/>
          </w:rPr>
          <w:fldChar w:fldCharType="begin"/>
        </w:r>
        <w:r w:rsidR="004D1871">
          <w:rPr>
            <w:noProof/>
            <w:webHidden/>
          </w:rPr>
          <w:instrText xml:space="preserve"> PAGEREF _Toc90148383 \h </w:instrText>
        </w:r>
        <w:r w:rsidR="004D1871">
          <w:rPr>
            <w:noProof/>
            <w:webHidden/>
          </w:rPr>
        </w:r>
        <w:r w:rsidR="004D1871">
          <w:rPr>
            <w:noProof/>
            <w:webHidden/>
          </w:rPr>
          <w:fldChar w:fldCharType="separate"/>
        </w:r>
        <w:r w:rsidR="00C116BB">
          <w:rPr>
            <w:noProof/>
            <w:webHidden/>
          </w:rPr>
          <w:t>94</w:t>
        </w:r>
        <w:r w:rsidR="004D1871">
          <w:rPr>
            <w:noProof/>
            <w:webHidden/>
          </w:rPr>
          <w:fldChar w:fldCharType="end"/>
        </w:r>
      </w:hyperlink>
    </w:p>
    <w:p w14:paraId="30B58B32" w14:textId="6255A518"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4" w:history="1">
        <w:r w:rsidR="004D1871" w:rsidRPr="004A27B4">
          <w:rPr>
            <w:rStyle w:val="Hyperlink"/>
            <w:noProof/>
          </w:rPr>
          <w:t>1.3 Statistical Analysis of the Saint John Dataset</w:t>
        </w:r>
        <w:r w:rsidR="004D1871">
          <w:rPr>
            <w:noProof/>
            <w:webHidden/>
          </w:rPr>
          <w:tab/>
        </w:r>
        <w:r w:rsidR="004D1871">
          <w:rPr>
            <w:noProof/>
            <w:webHidden/>
          </w:rPr>
          <w:fldChar w:fldCharType="begin"/>
        </w:r>
        <w:r w:rsidR="004D1871">
          <w:rPr>
            <w:noProof/>
            <w:webHidden/>
          </w:rPr>
          <w:instrText xml:space="preserve"> PAGEREF _Toc90148384 \h </w:instrText>
        </w:r>
        <w:r w:rsidR="004D1871">
          <w:rPr>
            <w:noProof/>
            <w:webHidden/>
          </w:rPr>
        </w:r>
        <w:r w:rsidR="004D1871">
          <w:rPr>
            <w:noProof/>
            <w:webHidden/>
          </w:rPr>
          <w:fldChar w:fldCharType="separate"/>
        </w:r>
        <w:r w:rsidR="00C116BB">
          <w:rPr>
            <w:noProof/>
            <w:webHidden/>
          </w:rPr>
          <w:t>97</w:t>
        </w:r>
        <w:r w:rsidR="004D1871">
          <w:rPr>
            <w:noProof/>
            <w:webHidden/>
          </w:rPr>
          <w:fldChar w:fldCharType="end"/>
        </w:r>
      </w:hyperlink>
    </w:p>
    <w:p w14:paraId="3FA9C253" w14:textId="6BF4B82C" w:rsidR="004D1871" w:rsidRDefault="001C7E01">
      <w:pPr>
        <w:pStyle w:val="TOC1"/>
        <w:rPr>
          <w:rFonts w:asciiTheme="minorHAnsi" w:eastAsiaTheme="minorEastAsia" w:hAnsiTheme="minorHAnsi" w:cstheme="minorBidi"/>
          <w:noProof/>
          <w:sz w:val="22"/>
          <w:szCs w:val="22"/>
          <w:lang w:eastAsia="en-CA"/>
        </w:rPr>
      </w:pPr>
      <w:hyperlink w:anchor="_Toc90148385" w:history="1">
        <w:r w:rsidR="004D1871" w:rsidRPr="004A27B4">
          <w:rPr>
            <w:rStyle w:val="Hyperlink"/>
            <w:noProof/>
          </w:rPr>
          <w:t>Appendix B</w:t>
        </w:r>
        <w:r w:rsidR="004D1871">
          <w:rPr>
            <w:noProof/>
            <w:webHidden/>
          </w:rPr>
          <w:tab/>
        </w:r>
        <w:r w:rsidR="004D1871">
          <w:rPr>
            <w:noProof/>
            <w:webHidden/>
          </w:rPr>
          <w:fldChar w:fldCharType="begin"/>
        </w:r>
        <w:r w:rsidR="004D1871">
          <w:rPr>
            <w:noProof/>
            <w:webHidden/>
          </w:rPr>
          <w:instrText xml:space="preserve"> PAGEREF _Toc90148385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6E90B6BA" w14:textId="0C97230A"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86" w:history="1">
        <w:r w:rsidR="004D1871" w:rsidRPr="004A27B4">
          <w:rPr>
            <w:rStyle w:val="Hyperlink"/>
            <w:noProof/>
          </w:rPr>
          <w:t>1 Metrics for Overall Accuracy</w:t>
        </w:r>
        <w:r w:rsidR="004D1871">
          <w:rPr>
            <w:noProof/>
            <w:webHidden/>
          </w:rPr>
          <w:tab/>
        </w:r>
        <w:r w:rsidR="004D1871">
          <w:rPr>
            <w:noProof/>
            <w:webHidden/>
          </w:rPr>
          <w:fldChar w:fldCharType="begin"/>
        </w:r>
        <w:r w:rsidR="004D1871">
          <w:rPr>
            <w:noProof/>
            <w:webHidden/>
          </w:rPr>
          <w:instrText xml:space="preserve"> PAGEREF _Toc90148386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0BEEFD6" w14:textId="1ED16B68"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7" w:history="1">
        <w:r w:rsidR="004D1871" w:rsidRPr="004A27B4">
          <w:rPr>
            <w:rStyle w:val="Hyperlink"/>
            <w:noProof/>
          </w:rPr>
          <w:t>1.1 The Toronto Dataset's Overall Performance Metrics</w:t>
        </w:r>
        <w:r w:rsidR="004D1871">
          <w:rPr>
            <w:noProof/>
            <w:webHidden/>
          </w:rPr>
          <w:tab/>
        </w:r>
        <w:r w:rsidR="004D1871">
          <w:rPr>
            <w:noProof/>
            <w:webHidden/>
          </w:rPr>
          <w:fldChar w:fldCharType="begin"/>
        </w:r>
        <w:r w:rsidR="004D1871">
          <w:rPr>
            <w:noProof/>
            <w:webHidden/>
          </w:rPr>
          <w:instrText xml:space="preserve"> PAGEREF _Toc90148387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7803BEBA" w14:textId="4E1D356D"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8" w:history="1">
        <w:r w:rsidR="004D1871" w:rsidRPr="004A27B4">
          <w:rPr>
            <w:rStyle w:val="Hyperlink"/>
            <w:noProof/>
          </w:rPr>
          <w:t>1.2 The Ottawa Dataset's Overall Performance Metrics</w:t>
        </w:r>
        <w:r w:rsidR="004D1871">
          <w:rPr>
            <w:noProof/>
            <w:webHidden/>
          </w:rPr>
          <w:tab/>
        </w:r>
        <w:r w:rsidR="004D1871">
          <w:rPr>
            <w:noProof/>
            <w:webHidden/>
          </w:rPr>
          <w:fldChar w:fldCharType="begin"/>
        </w:r>
        <w:r w:rsidR="004D1871">
          <w:rPr>
            <w:noProof/>
            <w:webHidden/>
          </w:rPr>
          <w:instrText xml:space="preserve"> PAGEREF _Toc90148388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2B8EB8B" w14:textId="3D1703F3"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89" w:history="1">
        <w:r w:rsidR="004D1871" w:rsidRPr="004A27B4">
          <w:rPr>
            <w:rStyle w:val="Hyperlink"/>
            <w:noProof/>
          </w:rPr>
          <w:t>1.3 The Saint John Dataset's Overall Performance Metrics</w:t>
        </w:r>
        <w:r w:rsidR="004D1871">
          <w:rPr>
            <w:noProof/>
            <w:webHidden/>
          </w:rPr>
          <w:tab/>
        </w:r>
        <w:r w:rsidR="004D1871">
          <w:rPr>
            <w:noProof/>
            <w:webHidden/>
          </w:rPr>
          <w:fldChar w:fldCharType="begin"/>
        </w:r>
        <w:r w:rsidR="004D1871">
          <w:rPr>
            <w:noProof/>
            <w:webHidden/>
          </w:rPr>
          <w:instrText xml:space="preserve"> PAGEREF _Toc90148389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B3104A5" w14:textId="7DD2FA01"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90" w:history="1">
        <w:r w:rsidR="004D1871" w:rsidRPr="004A27B4">
          <w:rPr>
            <w:rStyle w:val="Hyperlink"/>
            <w:noProof/>
          </w:rPr>
          <w:t>2 Metrics for Peak Detection Accuracy</w:t>
        </w:r>
        <w:r w:rsidR="004D1871">
          <w:rPr>
            <w:noProof/>
            <w:webHidden/>
          </w:rPr>
          <w:tab/>
        </w:r>
        <w:r w:rsidR="004D1871">
          <w:rPr>
            <w:noProof/>
            <w:webHidden/>
          </w:rPr>
          <w:fldChar w:fldCharType="begin"/>
        </w:r>
        <w:r w:rsidR="004D1871">
          <w:rPr>
            <w:noProof/>
            <w:webHidden/>
          </w:rPr>
          <w:instrText xml:space="preserve"> PAGEREF _Toc90148390 \h </w:instrText>
        </w:r>
        <w:r w:rsidR="004D1871">
          <w:rPr>
            <w:noProof/>
            <w:webHidden/>
          </w:rPr>
        </w:r>
        <w:r w:rsidR="004D1871">
          <w:rPr>
            <w:noProof/>
            <w:webHidden/>
          </w:rPr>
          <w:fldChar w:fldCharType="separate"/>
        </w:r>
        <w:r w:rsidR="00C116BB">
          <w:rPr>
            <w:noProof/>
            <w:webHidden/>
          </w:rPr>
          <w:t>102</w:t>
        </w:r>
        <w:r w:rsidR="004D1871">
          <w:rPr>
            <w:noProof/>
            <w:webHidden/>
          </w:rPr>
          <w:fldChar w:fldCharType="end"/>
        </w:r>
      </w:hyperlink>
    </w:p>
    <w:p w14:paraId="328BFCEB" w14:textId="77E4EBE7" w:rsidR="004D1871" w:rsidRDefault="001C7E01">
      <w:pPr>
        <w:pStyle w:val="TOC2"/>
        <w:tabs>
          <w:tab w:val="right" w:leader="dot" w:pos="8630"/>
        </w:tabs>
        <w:rPr>
          <w:rFonts w:asciiTheme="minorHAnsi" w:eastAsiaTheme="minorEastAsia" w:hAnsiTheme="minorHAnsi" w:cstheme="minorBidi"/>
          <w:noProof/>
          <w:sz w:val="22"/>
          <w:szCs w:val="22"/>
          <w:lang w:eastAsia="en-CA"/>
        </w:rPr>
      </w:pPr>
      <w:hyperlink w:anchor="_Toc90148391" w:history="1">
        <w:r w:rsidR="004D1871" w:rsidRPr="004A27B4">
          <w:rPr>
            <w:rStyle w:val="Hyperlink"/>
            <w:noProof/>
          </w:rPr>
          <w:t>3 Other Forecasters' Box Plots of the Error Distribution</w:t>
        </w:r>
        <w:r w:rsidR="004D1871">
          <w:rPr>
            <w:noProof/>
            <w:webHidden/>
          </w:rPr>
          <w:tab/>
        </w:r>
        <w:r w:rsidR="004D1871">
          <w:rPr>
            <w:noProof/>
            <w:webHidden/>
          </w:rPr>
          <w:fldChar w:fldCharType="begin"/>
        </w:r>
        <w:r w:rsidR="004D1871">
          <w:rPr>
            <w:noProof/>
            <w:webHidden/>
          </w:rPr>
          <w:instrText xml:space="preserve"> PAGEREF _Toc90148391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3F728815" w14:textId="043E94E9"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92" w:history="1">
        <w:r w:rsidR="004D1871" w:rsidRPr="004A27B4">
          <w:rPr>
            <w:rStyle w:val="Hyperlink"/>
            <w:noProof/>
          </w:rPr>
          <w:t>3.1 The Toronto Dataset</w:t>
        </w:r>
        <w:r w:rsidR="004D1871">
          <w:rPr>
            <w:noProof/>
            <w:webHidden/>
          </w:rPr>
          <w:tab/>
        </w:r>
        <w:r w:rsidR="004D1871">
          <w:rPr>
            <w:noProof/>
            <w:webHidden/>
          </w:rPr>
          <w:fldChar w:fldCharType="begin"/>
        </w:r>
        <w:r w:rsidR="004D1871">
          <w:rPr>
            <w:noProof/>
            <w:webHidden/>
          </w:rPr>
          <w:instrText xml:space="preserve"> PAGEREF _Toc90148392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27DB56C3" w14:textId="7F2FC857"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93" w:history="1">
        <w:r w:rsidR="004D1871" w:rsidRPr="004A27B4">
          <w:rPr>
            <w:rStyle w:val="Hyperlink"/>
            <w:noProof/>
          </w:rPr>
          <w:t>3.2 The Ottawa Dataset</w:t>
        </w:r>
        <w:r w:rsidR="004D1871">
          <w:rPr>
            <w:noProof/>
            <w:webHidden/>
          </w:rPr>
          <w:tab/>
        </w:r>
        <w:r w:rsidR="004D1871">
          <w:rPr>
            <w:noProof/>
            <w:webHidden/>
          </w:rPr>
          <w:fldChar w:fldCharType="begin"/>
        </w:r>
        <w:r w:rsidR="004D1871">
          <w:rPr>
            <w:noProof/>
            <w:webHidden/>
          </w:rPr>
          <w:instrText xml:space="preserve"> PAGEREF _Toc90148393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249C351B" w14:textId="28E18974" w:rsidR="004D1871" w:rsidRDefault="001C7E01">
      <w:pPr>
        <w:pStyle w:val="TOC3"/>
        <w:tabs>
          <w:tab w:val="right" w:leader="dot" w:pos="8630"/>
        </w:tabs>
        <w:rPr>
          <w:rFonts w:asciiTheme="minorHAnsi" w:eastAsiaTheme="minorEastAsia" w:hAnsiTheme="minorHAnsi" w:cstheme="minorBidi"/>
          <w:noProof/>
          <w:sz w:val="22"/>
          <w:szCs w:val="22"/>
          <w:lang w:eastAsia="en-CA"/>
        </w:rPr>
      </w:pPr>
      <w:hyperlink w:anchor="_Toc90148394" w:history="1">
        <w:r w:rsidR="004D1871" w:rsidRPr="004A27B4">
          <w:rPr>
            <w:rStyle w:val="Hyperlink"/>
            <w:noProof/>
          </w:rPr>
          <w:t>3.3 The Saint John Dataset</w:t>
        </w:r>
        <w:r w:rsidR="004D1871">
          <w:rPr>
            <w:noProof/>
            <w:webHidden/>
          </w:rPr>
          <w:tab/>
        </w:r>
        <w:r w:rsidR="004D1871">
          <w:rPr>
            <w:noProof/>
            <w:webHidden/>
          </w:rPr>
          <w:fldChar w:fldCharType="begin"/>
        </w:r>
        <w:r w:rsidR="004D1871">
          <w:rPr>
            <w:noProof/>
            <w:webHidden/>
          </w:rPr>
          <w:instrText xml:space="preserve"> PAGEREF _Toc90148394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709A5F3D" w14:textId="17AE247A"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0148319"/>
      <w:r>
        <w:lastRenderedPageBreak/>
        <w:t>List of Tables</w:t>
      </w:r>
      <w:bookmarkEnd w:id="5"/>
      <w:r>
        <w:t xml:space="preserve"> </w:t>
      </w:r>
    </w:p>
    <w:p w14:paraId="69431320" w14:textId="7705D11E" w:rsidR="004D1871"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0148395" w:history="1">
        <w:r w:rsidR="004D1871" w:rsidRPr="00C75DD6">
          <w:rPr>
            <w:rStyle w:val="Hyperlink"/>
            <w:noProof/>
          </w:rPr>
          <w:t>Table 1 - Formulas for Several Frequently Used Performance Metrics</w:t>
        </w:r>
        <w:r w:rsidR="004D1871">
          <w:rPr>
            <w:noProof/>
            <w:webHidden/>
          </w:rPr>
          <w:tab/>
        </w:r>
        <w:r w:rsidR="004D1871">
          <w:rPr>
            <w:noProof/>
            <w:webHidden/>
          </w:rPr>
          <w:fldChar w:fldCharType="begin"/>
        </w:r>
        <w:r w:rsidR="004D1871">
          <w:rPr>
            <w:noProof/>
            <w:webHidden/>
          </w:rPr>
          <w:instrText xml:space="preserve"> PAGEREF _Toc90148395 \h </w:instrText>
        </w:r>
        <w:r w:rsidR="004D1871">
          <w:rPr>
            <w:noProof/>
            <w:webHidden/>
          </w:rPr>
        </w:r>
        <w:r w:rsidR="004D1871">
          <w:rPr>
            <w:noProof/>
            <w:webHidden/>
          </w:rPr>
          <w:fldChar w:fldCharType="separate"/>
        </w:r>
        <w:r w:rsidR="00C116BB">
          <w:rPr>
            <w:noProof/>
            <w:webHidden/>
          </w:rPr>
          <w:t>27</w:t>
        </w:r>
        <w:r w:rsidR="004D1871">
          <w:rPr>
            <w:noProof/>
            <w:webHidden/>
          </w:rPr>
          <w:fldChar w:fldCharType="end"/>
        </w:r>
      </w:hyperlink>
    </w:p>
    <w:p w14:paraId="4D41924F" w14:textId="334CDF6C"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396" w:history="1">
        <w:r w:rsidR="004D1871" w:rsidRPr="00C75DD6">
          <w:rPr>
            <w:rStyle w:val="Hyperlink"/>
            <w:noProof/>
          </w:rPr>
          <w:t>Table 2 - The MLR Forecaster's Independent Variables</w:t>
        </w:r>
        <w:r w:rsidR="004D1871">
          <w:rPr>
            <w:noProof/>
            <w:webHidden/>
          </w:rPr>
          <w:tab/>
        </w:r>
        <w:r w:rsidR="004D1871">
          <w:rPr>
            <w:noProof/>
            <w:webHidden/>
          </w:rPr>
          <w:fldChar w:fldCharType="begin"/>
        </w:r>
        <w:r w:rsidR="004D1871">
          <w:rPr>
            <w:noProof/>
            <w:webHidden/>
          </w:rPr>
          <w:instrText xml:space="preserve"> PAGEREF _Toc90148396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6796B8D0" w14:textId="2C68ECA7"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397" w:history="1">
        <w:r w:rsidR="004D1871" w:rsidRPr="00C75DD6">
          <w:rPr>
            <w:rStyle w:val="Hyperlink"/>
            <w:noProof/>
          </w:rPr>
          <w:t>Table 3 - The SARIMAX hyperparameters that were used across all datasets</w:t>
        </w:r>
        <w:r w:rsidR="004D1871">
          <w:rPr>
            <w:noProof/>
            <w:webHidden/>
          </w:rPr>
          <w:tab/>
        </w:r>
        <w:r w:rsidR="004D1871">
          <w:rPr>
            <w:noProof/>
            <w:webHidden/>
          </w:rPr>
          <w:fldChar w:fldCharType="begin"/>
        </w:r>
        <w:r w:rsidR="004D1871">
          <w:rPr>
            <w:noProof/>
            <w:webHidden/>
          </w:rPr>
          <w:instrText xml:space="preserve"> PAGEREF _Toc90148397 \h </w:instrText>
        </w:r>
        <w:r w:rsidR="004D1871">
          <w:rPr>
            <w:noProof/>
            <w:webHidden/>
          </w:rPr>
        </w:r>
        <w:r w:rsidR="004D1871">
          <w:rPr>
            <w:noProof/>
            <w:webHidden/>
          </w:rPr>
          <w:fldChar w:fldCharType="separate"/>
        </w:r>
        <w:r w:rsidR="00C116BB">
          <w:rPr>
            <w:noProof/>
            <w:webHidden/>
          </w:rPr>
          <w:t>32</w:t>
        </w:r>
        <w:r w:rsidR="004D1871">
          <w:rPr>
            <w:noProof/>
            <w:webHidden/>
          </w:rPr>
          <w:fldChar w:fldCharType="end"/>
        </w:r>
      </w:hyperlink>
    </w:p>
    <w:p w14:paraId="1C3CF4C8" w14:textId="7FF6967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398" w:history="1">
        <w:r w:rsidR="004D1871" w:rsidRPr="00C75DD6">
          <w:rPr>
            <w:rStyle w:val="Hyperlink"/>
            <w:noProof/>
          </w:rPr>
          <w:t>Table 4 - Overall MAPE and RMSE for Each Forecaster – Toronto Dataset</w:t>
        </w:r>
        <w:r w:rsidR="004D1871">
          <w:rPr>
            <w:noProof/>
            <w:webHidden/>
          </w:rPr>
          <w:tab/>
        </w:r>
        <w:r w:rsidR="004D1871">
          <w:rPr>
            <w:noProof/>
            <w:webHidden/>
          </w:rPr>
          <w:fldChar w:fldCharType="begin"/>
        </w:r>
        <w:r w:rsidR="004D1871">
          <w:rPr>
            <w:noProof/>
            <w:webHidden/>
          </w:rPr>
          <w:instrText xml:space="preserve"> PAGEREF _Toc90148398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698761BD" w14:textId="4FBCCDFE"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399" w:history="1">
        <w:r w:rsidR="004D1871" w:rsidRPr="00C75DD6">
          <w:rPr>
            <w:rStyle w:val="Hyperlink"/>
            <w:noProof/>
          </w:rPr>
          <w:t>Table 5 - Matrix Analysis of Peak Values and Time Difference – Toronto Dataset</w:t>
        </w:r>
        <w:r w:rsidR="004D1871">
          <w:rPr>
            <w:noProof/>
            <w:webHidden/>
          </w:rPr>
          <w:tab/>
        </w:r>
        <w:r w:rsidR="004D1871">
          <w:rPr>
            <w:noProof/>
            <w:webHidden/>
          </w:rPr>
          <w:fldChar w:fldCharType="begin"/>
        </w:r>
        <w:r w:rsidR="004D1871">
          <w:rPr>
            <w:noProof/>
            <w:webHidden/>
          </w:rPr>
          <w:instrText xml:space="preserve"> PAGEREF _Toc90148399 \h </w:instrText>
        </w:r>
        <w:r w:rsidR="004D1871">
          <w:rPr>
            <w:noProof/>
            <w:webHidden/>
          </w:rPr>
        </w:r>
        <w:r w:rsidR="004D1871">
          <w:rPr>
            <w:noProof/>
            <w:webHidden/>
          </w:rPr>
          <w:fldChar w:fldCharType="separate"/>
        </w:r>
        <w:r w:rsidR="00C116BB">
          <w:rPr>
            <w:noProof/>
            <w:webHidden/>
          </w:rPr>
          <w:t>37</w:t>
        </w:r>
        <w:r w:rsidR="004D1871">
          <w:rPr>
            <w:noProof/>
            <w:webHidden/>
          </w:rPr>
          <w:fldChar w:fldCharType="end"/>
        </w:r>
      </w:hyperlink>
    </w:p>
    <w:p w14:paraId="09BD7BA3" w14:textId="7C3E489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0" w:history="1">
        <w:r w:rsidR="004D1871" w:rsidRPr="00C75DD6">
          <w:rPr>
            <w:rStyle w:val="Hyperlink"/>
            <w:noProof/>
          </w:rPr>
          <w:t>Table 6 - Overall MAPE and RMSE for Each Forecaster – Ottawa Dataset</w:t>
        </w:r>
        <w:r w:rsidR="004D1871">
          <w:rPr>
            <w:noProof/>
            <w:webHidden/>
          </w:rPr>
          <w:tab/>
        </w:r>
        <w:r w:rsidR="004D1871">
          <w:rPr>
            <w:noProof/>
            <w:webHidden/>
          </w:rPr>
          <w:fldChar w:fldCharType="begin"/>
        </w:r>
        <w:r w:rsidR="004D1871">
          <w:rPr>
            <w:noProof/>
            <w:webHidden/>
          </w:rPr>
          <w:instrText xml:space="preserve"> PAGEREF _Toc90148400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453CC5E0" w14:textId="6A99F79B"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1" w:history="1">
        <w:r w:rsidR="004D1871" w:rsidRPr="00C75DD6">
          <w:rPr>
            <w:rStyle w:val="Hyperlink"/>
            <w:noProof/>
          </w:rPr>
          <w:t>Table 7 - Matrix Analysis of Peak Values and Time Difference – Ottawa Dataset</w:t>
        </w:r>
        <w:r w:rsidR="004D1871">
          <w:rPr>
            <w:noProof/>
            <w:webHidden/>
          </w:rPr>
          <w:tab/>
        </w:r>
        <w:r w:rsidR="004D1871">
          <w:rPr>
            <w:noProof/>
            <w:webHidden/>
          </w:rPr>
          <w:fldChar w:fldCharType="begin"/>
        </w:r>
        <w:r w:rsidR="004D1871">
          <w:rPr>
            <w:noProof/>
            <w:webHidden/>
          </w:rPr>
          <w:instrText xml:space="preserve"> PAGEREF _Toc90148401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477FFBEA" w14:textId="7E5FFD0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2" w:history="1">
        <w:r w:rsidR="004D1871" w:rsidRPr="00C75DD6">
          <w:rPr>
            <w:rStyle w:val="Hyperlink"/>
            <w:noProof/>
          </w:rPr>
          <w:t>Table 8 - Overall MAPE and RMSE for Each Forecaster – Saint John Dataset</w:t>
        </w:r>
        <w:r w:rsidR="004D1871">
          <w:rPr>
            <w:noProof/>
            <w:webHidden/>
          </w:rPr>
          <w:tab/>
        </w:r>
        <w:r w:rsidR="004D1871">
          <w:rPr>
            <w:noProof/>
            <w:webHidden/>
          </w:rPr>
          <w:fldChar w:fldCharType="begin"/>
        </w:r>
        <w:r w:rsidR="004D1871">
          <w:rPr>
            <w:noProof/>
            <w:webHidden/>
          </w:rPr>
          <w:instrText xml:space="preserve"> PAGEREF _Toc90148402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13F01C2C" w14:textId="0360117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3" w:history="1">
        <w:r w:rsidR="004D1871" w:rsidRPr="00C75DD6">
          <w:rPr>
            <w:rStyle w:val="Hyperlink"/>
            <w:noProof/>
          </w:rPr>
          <w:t>Table 9 - Matrix Analysis of Peak Values and Time Difference – Saint John Dataset</w:t>
        </w:r>
        <w:r w:rsidR="004D1871">
          <w:rPr>
            <w:noProof/>
            <w:webHidden/>
          </w:rPr>
          <w:tab/>
        </w:r>
        <w:r w:rsidR="004D1871">
          <w:rPr>
            <w:noProof/>
            <w:webHidden/>
          </w:rPr>
          <w:fldChar w:fldCharType="begin"/>
        </w:r>
        <w:r w:rsidR="004D1871">
          <w:rPr>
            <w:noProof/>
            <w:webHidden/>
          </w:rPr>
          <w:instrText xml:space="preserve"> PAGEREF _Toc90148403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7D75877E" w14:textId="28BE1789"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4" w:history="1">
        <w:r w:rsidR="004D1871" w:rsidRPr="00C75DD6">
          <w:rPr>
            <w:rStyle w:val="Hyperlink"/>
            <w:noProof/>
          </w:rPr>
          <w:t>Table 10 - Seasonal MAPE and RMSE for the Toronto Dataset</w:t>
        </w:r>
        <w:r w:rsidR="004D1871">
          <w:rPr>
            <w:noProof/>
            <w:webHidden/>
          </w:rPr>
          <w:tab/>
        </w:r>
        <w:r w:rsidR="004D1871">
          <w:rPr>
            <w:noProof/>
            <w:webHidden/>
          </w:rPr>
          <w:fldChar w:fldCharType="begin"/>
        </w:r>
        <w:r w:rsidR="004D1871">
          <w:rPr>
            <w:noProof/>
            <w:webHidden/>
          </w:rPr>
          <w:instrText xml:space="preserve"> PAGEREF _Toc90148404 \h </w:instrText>
        </w:r>
        <w:r w:rsidR="004D1871">
          <w:rPr>
            <w:noProof/>
            <w:webHidden/>
          </w:rPr>
        </w:r>
        <w:r w:rsidR="004D1871">
          <w:rPr>
            <w:noProof/>
            <w:webHidden/>
          </w:rPr>
          <w:fldChar w:fldCharType="separate"/>
        </w:r>
        <w:r w:rsidR="00C116BB">
          <w:rPr>
            <w:noProof/>
            <w:webHidden/>
          </w:rPr>
          <w:t>48</w:t>
        </w:r>
        <w:r w:rsidR="004D1871">
          <w:rPr>
            <w:noProof/>
            <w:webHidden/>
          </w:rPr>
          <w:fldChar w:fldCharType="end"/>
        </w:r>
      </w:hyperlink>
    </w:p>
    <w:p w14:paraId="20DBDFDE" w14:textId="672AA6BF"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5" w:history="1">
        <w:r w:rsidR="004D1871" w:rsidRPr="00C75DD6">
          <w:rPr>
            <w:rStyle w:val="Hyperlink"/>
            <w:noProof/>
          </w:rPr>
          <w:t>Table 11 - Seasonal MAPE and RMSE for the Ottawa Dataset</w:t>
        </w:r>
        <w:r w:rsidR="004D1871">
          <w:rPr>
            <w:noProof/>
            <w:webHidden/>
          </w:rPr>
          <w:tab/>
        </w:r>
        <w:r w:rsidR="004D1871">
          <w:rPr>
            <w:noProof/>
            <w:webHidden/>
          </w:rPr>
          <w:fldChar w:fldCharType="begin"/>
        </w:r>
        <w:r w:rsidR="004D1871">
          <w:rPr>
            <w:noProof/>
            <w:webHidden/>
          </w:rPr>
          <w:instrText xml:space="preserve"> PAGEREF _Toc90148405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2E27FB20" w14:textId="7DBB6D77"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6" w:history="1">
        <w:r w:rsidR="004D1871" w:rsidRPr="00C75DD6">
          <w:rPr>
            <w:rStyle w:val="Hyperlink"/>
            <w:noProof/>
          </w:rPr>
          <w:t>Table 12 - Seasonal MAPE and RMSE for the Saint John Dataset</w:t>
        </w:r>
        <w:r w:rsidR="004D1871">
          <w:rPr>
            <w:noProof/>
            <w:webHidden/>
          </w:rPr>
          <w:tab/>
        </w:r>
        <w:r w:rsidR="004D1871">
          <w:rPr>
            <w:noProof/>
            <w:webHidden/>
          </w:rPr>
          <w:fldChar w:fldCharType="begin"/>
        </w:r>
        <w:r w:rsidR="004D1871">
          <w:rPr>
            <w:noProof/>
            <w:webHidden/>
          </w:rPr>
          <w:instrText xml:space="preserve"> PAGEREF _Toc90148406 \h </w:instrText>
        </w:r>
        <w:r w:rsidR="004D1871">
          <w:rPr>
            <w:noProof/>
            <w:webHidden/>
          </w:rPr>
        </w:r>
        <w:r w:rsidR="004D1871">
          <w:rPr>
            <w:noProof/>
            <w:webHidden/>
          </w:rPr>
          <w:fldChar w:fldCharType="separate"/>
        </w:r>
        <w:r w:rsidR="00C116BB">
          <w:rPr>
            <w:noProof/>
            <w:webHidden/>
          </w:rPr>
          <w:t>63</w:t>
        </w:r>
        <w:r w:rsidR="004D1871">
          <w:rPr>
            <w:noProof/>
            <w:webHidden/>
          </w:rPr>
          <w:fldChar w:fldCharType="end"/>
        </w:r>
      </w:hyperlink>
    </w:p>
    <w:p w14:paraId="4ED9CC4C" w14:textId="714324A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7" w:history="1">
        <w:r w:rsidR="004D1871" w:rsidRPr="00C75DD6">
          <w:rPr>
            <w:rStyle w:val="Hyperlink"/>
            <w:noProof/>
          </w:rPr>
          <w:t>Table 13 – The Overall Performance Metrics – Toronto Dataset</w:t>
        </w:r>
        <w:r w:rsidR="004D1871">
          <w:rPr>
            <w:noProof/>
            <w:webHidden/>
          </w:rPr>
          <w:tab/>
        </w:r>
        <w:r w:rsidR="004D1871">
          <w:rPr>
            <w:noProof/>
            <w:webHidden/>
          </w:rPr>
          <w:fldChar w:fldCharType="begin"/>
        </w:r>
        <w:r w:rsidR="004D1871">
          <w:rPr>
            <w:noProof/>
            <w:webHidden/>
          </w:rPr>
          <w:instrText xml:space="preserve"> PAGEREF _Toc90148407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147F5900" w14:textId="7A52B621"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8" w:history="1">
        <w:r w:rsidR="004D1871" w:rsidRPr="00C75DD6">
          <w:rPr>
            <w:rStyle w:val="Hyperlink"/>
            <w:noProof/>
          </w:rPr>
          <w:t>Table 14 - The Overall Performance Metrics – Ottawa Dataset</w:t>
        </w:r>
        <w:r w:rsidR="004D1871">
          <w:rPr>
            <w:noProof/>
            <w:webHidden/>
          </w:rPr>
          <w:tab/>
        </w:r>
        <w:r w:rsidR="004D1871">
          <w:rPr>
            <w:noProof/>
            <w:webHidden/>
          </w:rPr>
          <w:fldChar w:fldCharType="begin"/>
        </w:r>
        <w:r w:rsidR="004D1871">
          <w:rPr>
            <w:noProof/>
            <w:webHidden/>
          </w:rPr>
          <w:instrText xml:space="preserve"> PAGEREF _Toc90148408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74862339" w14:textId="7EDFA49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09" w:history="1">
        <w:r w:rsidR="004D1871" w:rsidRPr="00C75DD6">
          <w:rPr>
            <w:rStyle w:val="Hyperlink"/>
            <w:noProof/>
          </w:rPr>
          <w:t>Table 15 - The Overall Performance Metrics – Saint John Dataset</w:t>
        </w:r>
        <w:r w:rsidR="004D1871">
          <w:rPr>
            <w:noProof/>
            <w:webHidden/>
          </w:rPr>
          <w:tab/>
        </w:r>
        <w:r w:rsidR="004D1871">
          <w:rPr>
            <w:noProof/>
            <w:webHidden/>
          </w:rPr>
          <w:fldChar w:fldCharType="begin"/>
        </w:r>
        <w:r w:rsidR="004D1871">
          <w:rPr>
            <w:noProof/>
            <w:webHidden/>
          </w:rPr>
          <w:instrText xml:space="preserve"> PAGEREF _Toc90148409 \h </w:instrText>
        </w:r>
        <w:r w:rsidR="004D1871">
          <w:rPr>
            <w:noProof/>
            <w:webHidden/>
          </w:rPr>
        </w:r>
        <w:r w:rsidR="004D1871">
          <w:rPr>
            <w:noProof/>
            <w:webHidden/>
          </w:rPr>
          <w:fldChar w:fldCharType="separate"/>
        </w:r>
        <w:r w:rsidR="00C116BB">
          <w:rPr>
            <w:noProof/>
            <w:webHidden/>
          </w:rPr>
          <w:t>101</w:t>
        </w:r>
        <w:r w:rsidR="004D1871">
          <w:rPr>
            <w:noProof/>
            <w:webHidden/>
          </w:rPr>
          <w:fldChar w:fldCharType="end"/>
        </w:r>
      </w:hyperlink>
    </w:p>
    <w:p w14:paraId="41310AC4" w14:textId="590233D2"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0148320"/>
      <w:r>
        <w:lastRenderedPageBreak/>
        <w:t>List of Figures</w:t>
      </w:r>
      <w:bookmarkEnd w:id="6"/>
      <w:r>
        <w:t xml:space="preserve"> </w:t>
      </w:r>
    </w:p>
    <w:p w14:paraId="43996EC0" w14:textId="76170740" w:rsidR="004D1871"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0148410" w:history="1">
        <w:r w:rsidR="004D1871" w:rsidRPr="001A0EE4">
          <w:rPr>
            <w:rStyle w:val="Hyperlink"/>
            <w:noProof/>
          </w:rPr>
          <w:t>Figure 1 - The Block Diagram of the Third Generation ANNSTLF [37]</w:t>
        </w:r>
        <w:r w:rsidR="004D1871">
          <w:rPr>
            <w:noProof/>
            <w:webHidden/>
          </w:rPr>
          <w:tab/>
        </w:r>
        <w:r w:rsidR="004D1871">
          <w:rPr>
            <w:noProof/>
            <w:webHidden/>
          </w:rPr>
          <w:fldChar w:fldCharType="begin"/>
        </w:r>
        <w:r w:rsidR="004D1871">
          <w:rPr>
            <w:noProof/>
            <w:webHidden/>
          </w:rPr>
          <w:instrText xml:space="preserve"> PAGEREF _Toc90148410 \h </w:instrText>
        </w:r>
        <w:r w:rsidR="004D1871">
          <w:rPr>
            <w:noProof/>
            <w:webHidden/>
          </w:rPr>
        </w:r>
        <w:r w:rsidR="004D1871">
          <w:rPr>
            <w:noProof/>
            <w:webHidden/>
          </w:rPr>
          <w:fldChar w:fldCharType="separate"/>
        </w:r>
        <w:r w:rsidR="00C116BB">
          <w:rPr>
            <w:noProof/>
            <w:webHidden/>
          </w:rPr>
          <w:t>13</w:t>
        </w:r>
        <w:r w:rsidR="004D1871">
          <w:rPr>
            <w:noProof/>
            <w:webHidden/>
          </w:rPr>
          <w:fldChar w:fldCharType="end"/>
        </w:r>
      </w:hyperlink>
    </w:p>
    <w:p w14:paraId="703A8DA5" w14:textId="3CF139F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1" w:history="1">
        <w:r w:rsidR="004D1871" w:rsidRPr="001A0EE4">
          <w:rPr>
            <w:rStyle w:val="Hyperlink"/>
            <w:noProof/>
          </w:rPr>
          <w:t>Figure 2 - The Structure of a Simple Feed-forward ANN</w:t>
        </w:r>
        <w:r w:rsidR="004D1871">
          <w:rPr>
            <w:noProof/>
            <w:webHidden/>
          </w:rPr>
          <w:tab/>
        </w:r>
        <w:r w:rsidR="004D1871">
          <w:rPr>
            <w:noProof/>
            <w:webHidden/>
          </w:rPr>
          <w:fldChar w:fldCharType="begin"/>
        </w:r>
        <w:r w:rsidR="004D1871">
          <w:rPr>
            <w:noProof/>
            <w:webHidden/>
          </w:rPr>
          <w:instrText xml:space="preserve"> PAGEREF _Toc90148411 \h </w:instrText>
        </w:r>
        <w:r w:rsidR="004D1871">
          <w:rPr>
            <w:noProof/>
            <w:webHidden/>
          </w:rPr>
        </w:r>
        <w:r w:rsidR="004D1871">
          <w:rPr>
            <w:noProof/>
            <w:webHidden/>
          </w:rPr>
          <w:fldChar w:fldCharType="separate"/>
        </w:r>
        <w:r w:rsidR="00C116BB">
          <w:rPr>
            <w:noProof/>
            <w:webHidden/>
          </w:rPr>
          <w:t>14</w:t>
        </w:r>
        <w:r w:rsidR="004D1871">
          <w:rPr>
            <w:noProof/>
            <w:webHidden/>
          </w:rPr>
          <w:fldChar w:fldCharType="end"/>
        </w:r>
      </w:hyperlink>
    </w:p>
    <w:p w14:paraId="1158EFA0" w14:textId="7F0118A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2" w:history="1">
        <w:r w:rsidR="004D1871" w:rsidRPr="001A0EE4">
          <w:rPr>
            <w:rStyle w:val="Hyperlink"/>
            <w:noProof/>
          </w:rPr>
          <w:t>Figure 3 - Unrolled Recurrent Neural Network (RNN) [133]</w:t>
        </w:r>
        <w:r w:rsidR="004D1871">
          <w:rPr>
            <w:noProof/>
            <w:webHidden/>
          </w:rPr>
          <w:tab/>
        </w:r>
        <w:r w:rsidR="004D1871">
          <w:rPr>
            <w:noProof/>
            <w:webHidden/>
          </w:rPr>
          <w:fldChar w:fldCharType="begin"/>
        </w:r>
        <w:r w:rsidR="004D1871">
          <w:rPr>
            <w:noProof/>
            <w:webHidden/>
          </w:rPr>
          <w:instrText xml:space="preserve"> PAGEREF _Toc90148412 \h </w:instrText>
        </w:r>
        <w:r w:rsidR="004D1871">
          <w:rPr>
            <w:noProof/>
            <w:webHidden/>
          </w:rPr>
        </w:r>
        <w:r w:rsidR="004D1871">
          <w:rPr>
            <w:noProof/>
            <w:webHidden/>
          </w:rPr>
          <w:fldChar w:fldCharType="separate"/>
        </w:r>
        <w:r w:rsidR="00C116BB">
          <w:rPr>
            <w:noProof/>
            <w:webHidden/>
          </w:rPr>
          <w:t>18</w:t>
        </w:r>
        <w:r w:rsidR="004D1871">
          <w:rPr>
            <w:noProof/>
            <w:webHidden/>
          </w:rPr>
          <w:fldChar w:fldCharType="end"/>
        </w:r>
      </w:hyperlink>
    </w:p>
    <w:p w14:paraId="1BED8A32" w14:textId="11AEBB1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3" w:history="1">
        <w:r w:rsidR="004D1871" w:rsidRPr="001A0EE4">
          <w:rPr>
            <w:rStyle w:val="Hyperlink"/>
            <w:noProof/>
          </w:rPr>
          <w:t>Figure 4 - The Block of Long-Term Short-Term Memory [134]</w:t>
        </w:r>
        <w:r w:rsidR="004D1871">
          <w:rPr>
            <w:noProof/>
            <w:webHidden/>
          </w:rPr>
          <w:tab/>
        </w:r>
        <w:r w:rsidR="004D1871">
          <w:rPr>
            <w:noProof/>
            <w:webHidden/>
          </w:rPr>
          <w:fldChar w:fldCharType="begin"/>
        </w:r>
        <w:r w:rsidR="004D1871">
          <w:rPr>
            <w:noProof/>
            <w:webHidden/>
          </w:rPr>
          <w:instrText xml:space="preserve"> PAGEREF _Toc90148413 \h </w:instrText>
        </w:r>
        <w:r w:rsidR="004D1871">
          <w:rPr>
            <w:noProof/>
            <w:webHidden/>
          </w:rPr>
        </w:r>
        <w:r w:rsidR="004D1871">
          <w:rPr>
            <w:noProof/>
            <w:webHidden/>
          </w:rPr>
          <w:fldChar w:fldCharType="separate"/>
        </w:r>
        <w:r w:rsidR="00C116BB">
          <w:rPr>
            <w:noProof/>
            <w:webHidden/>
          </w:rPr>
          <w:t>19</w:t>
        </w:r>
        <w:r w:rsidR="004D1871">
          <w:rPr>
            <w:noProof/>
            <w:webHidden/>
          </w:rPr>
          <w:fldChar w:fldCharType="end"/>
        </w:r>
      </w:hyperlink>
    </w:p>
    <w:p w14:paraId="02DB5511" w14:textId="630F282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4" w:history="1">
        <w:r w:rsidR="004D1871" w:rsidRPr="001A0EE4">
          <w:rPr>
            <w:rStyle w:val="Hyperlink"/>
            <w:noProof/>
          </w:rPr>
          <w:t xml:space="preserve">Figure 5 - </w:t>
        </w:r>
        <w:r w:rsidR="004D1871" w:rsidRPr="001A0EE4">
          <w:rPr>
            <w:rStyle w:val="Hyperlink"/>
            <w:rFonts w:cstheme="minorHAnsi"/>
            <w:noProof/>
          </w:rPr>
          <w:t>An Illustration of a Typical CNN Network's Workflow [149]</w:t>
        </w:r>
        <w:r w:rsidR="004D1871">
          <w:rPr>
            <w:noProof/>
            <w:webHidden/>
          </w:rPr>
          <w:tab/>
        </w:r>
        <w:r w:rsidR="004D1871">
          <w:rPr>
            <w:noProof/>
            <w:webHidden/>
          </w:rPr>
          <w:fldChar w:fldCharType="begin"/>
        </w:r>
        <w:r w:rsidR="004D1871">
          <w:rPr>
            <w:noProof/>
            <w:webHidden/>
          </w:rPr>
          <w:instrText xml:space="preserve"> PAGEREF _Toc90148414 \h </w:instrText>
        </w:r>
        <w:r w:rsidR="004D1871">
          <w:rPr>
            <w:noProof/>
            <w:webHidden/>
          </w:rPr>
        </w:r>
        <w:r w:rsidR="004D1871">
          <w:rPr>
            <w:noProof/>
            <w:webHidden/>
          </w:rPr>
          <w:fldChar w:fldCharType="separate"/>
        </w:r>
        <w:r w:rsidR="00C116BB">
          <w:rPr>
            <w:noProof/>
            <w:webHidden/>
          </w:rPr>
          <w:t>21</w:t>
        </w:r>
        <w:r w:rsidR="004D1871">
          <w:rPr>
            <w:noProof/>
            <w:webHidden/>
          </w:rPr>
          <w:fldChar w:fldCharType="end"/>
        </w:r>
      </w:hyperlink>
    </w:p>
    <w:p w14:paraId="335B29CB" w14:textId="2DB9EED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5" w:history="1">
        <w:r w:rsidR="004D1871" w:rsidRPr="001A0EE4">
          <w:rPr>
            <w:rStyle w:val="Hyperlink"/>
            <w:noProof/>
          </w:rPr>
          <w:t>Figure 6 – The Activation Function for Rectified Linear Units [150], and Examples of Max and Average Pooling [151].</w:t>
        </w:r>
        <w:r w:rsidR="004D1871">
          <w:rPr>
            <w:noProof/>
            <w:webHidden/>
          </w:rPr>
          <w:tab/>
        </w:r>
        <w:r w:rsidR="004D1871">
          <w:rPr>
            <w:noProof/>
            <w:webHidden/>
          </w:rPr>
          <w:fldChar w:fldCharType="begin"/>
        </w:r>
        <w:r w:rsidR="004D1871">
          <w:rPr>
            <w:noProof/>
            <w:webHidden/>
          </w:rPr>
          <w:instrText xml:space="preserve"> PAGEREF _Toc90148415 \h </w:instrText>
        </w:r>
        <w:r w:rsidR="004D1871">
          <w:rPr>
            <w:noProof/>
            <w:webHidden/>
          </w:rPr>
        </w:r>
        <w:r w:rsidR="004D1871">
          <w:rPr>
            <w:noProof/>
            <w:webHidden/>
          </w:rPr>
          <w:fldChar w:fldCharType="separate"/>
        </w:r>
        <w:r w:rsidR="00C116BB">
          <w:rPr>
            <w:noProof/>
            <w:webHidden/>
          </w:rPr>
          <w:t>22</w:t>
        </w:r>
        <w:r w:rsidR="004D1871">
          <w:rPr>
            <w:noProof/>
            <w:webHidden/>
          </w:rPr>
          <w:fldChar w:fldCharType="end"/>
        </w:r>
      </w:hyperlink>
    </w:p>
    <w:p w14:paraId="4B5F2890" w14:textId="08EAEE75"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6" w:history="1">
        <w:r w:rsidR="004D1871" w:rsidRPr="001A0EE4">
          <w:rPr>
            <w:rStyle w:val="Hyperlink"/>
            <w:noProof/>
          </w:rPr>
          <w:t>Figure 7 – Peak Load vs Base Load [165]</w:t>
        </w:r>
        <w:r w:rsidR="004D1871">
          <w:rPr>
            <w:noProof/>
            <w:webHidden/>
          </w:rPr>
          <w:tab/>
        </w:r>
        <w:r w:rsidR="004D1871">
          <w:rPr>
            <w:noProof/>
            <w:webHidden/>
          </w:rPr>
          <w:fldChar w:fldCharType="begin"/>
        </w:r>
        <w:r w:rsidR="004D1871">
          <w:rPr>
            <w:noProof/>
            <w:webHidden/>
          </w:rPr>
          <w:instrText xml:space="preserve"> PAGEREF _Toc90148416 \h </w:instrText>
        </w:r>
        <w:r w:rsidR="004D1871">
          <w:rPr>
            <w:noProof/>
            <w:webHidden/>
          </w:rPr>
        </w:r>
        <w:r w:rsidR="004D1871">
          <w:rPr>
            <w:noProof/>
            <w:webHidden/>
          </w:rPr>
          <w:fldChar w:fldCharType="separate"/>
        </w:r>
        <w:r w:rsidR="00C116BB">
          <w:rPr>
            <w:noProof/>
            <w:webHidden/>
          </w:rPr>
          <w:t>25</w:t>
        </w:r>
        <w:r w:rsidR="004D1871">
          <w:rPr>
            <w:noProof/>
            <w:webHidden/>
          </w:rPr>
          <w:fldChar w:fldCharType="end"/>
        </w:r>
      </w:hyperlink>
    </w:p>
    <w:p w14:paraId="1CA408A9" w14:textId="793F97A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7" w:history="1">
        <w:r w:rsidR="004D1871" w:rsidRPr="001A0EE4">
          <w:rPr>
            <w:rStyle w:val="Hyperlink"/>
            <w:noProof/>
          </w:rPr>
          <w:t>Figure 8 – 2019 Average Daily Demand for Loads Across All Datasets</w:t>
        </w:r>
        <w:r w:rsidR="004D1871">
          <w:rPr>
            <w:noProof/>
            <w:webHidden/>
          </w:rPr>
          <w:tab/>
        </w:r>
        <w:r w:rsidR="004D1871">
          <w:rPr>
            <w:noProof/>
            <w:webHidden/>
          </w:rPr>
          <w:fldChar w:fldCharType="begin"/>
        </w:r>
        <w:r w:rsidR="004D1871">
          <w:rPr>
            <w:noProof/>
            <w:webHidden/>
          </w:rPr>
          <w:instrText xml:space="preserve"> PAGEREF _Toc90148417 \h </w:instrText>
        </w:r>
        <w:r w:rsidR="004D1871">
          <w:rPr>
            <w:noProof/>
            <w:webHidden/>
          </w:rPr>
        </w:r>
        <w:r w:rsidR="004D1871">
          <w:rPr>
            <w:noProof/>
            <w:webHidden/>
          </w:rPr>
          <w:fldChar w:fldCharType="separate"/>
        </w:r>
        <w:r w:rsidR="00C116BB">
          <w:rPr>
            <w:noProof/>
            <w:webHidden/>
          </w:rPr>
          <w:t>29</w:t>
        </w:r>
        <w:r w:rsidR="004D1871">
          <w:rPr>
            <w:noProof/>
            <w:webHidden/>
          </w:rPr>
          <w:fldChar w:fldCharType="end"/>
        </w:r>
      </w:hyperlink>
    </w:p>
    <w:p w14:paraId="5BED07E5" w14:textId="5987865A"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8" w:history="1">
        <w:r w:rsidR="004D1871" w:rsidRPr="001A0EE4">
          <w:rPr>
            <w:rStyle w:val="Hyperlink"/>
            <w:noProof/>
          </w:rPr>
          <w:t>Figure 9 – The Structure of the BLF and CLF Network</w:t>
        </w:r>
        <w:r w:rsidR="004D1871">
          <w:rPr>
            <w:noProof/>
            <w:webHidden/>
          </w:rPr>
          <w:tab/>
        </w:r>
        <w:r w:rsidR="004D1871">
          <w:rPr>
            <w:noProof/>
            <w:webHidden/>
          </w:rPr>
          <w:fldChar w:fldCharType="begin"/>
        </w:r>
        <w:r w:rsidR="004D1871">
          <w:rPr>
            <w:noProof/>
            <w:webHidden/>
          </w:rPr>
          <w:instrText xml:space="preserve"> PAGEREF _Toc90148418 \h </w:instrText>
        </w:r>
        <w:r w:rsidR="004D1871">
          <w:rPr>
            <w:noProof/>
            <w:webHidden/>
          </w:rPr>
        </w:r>
        <w:r w:rsidR="004D1871">
          <w:rPr>
            <w:noProof/>
            <w:webHidden/>
          </w:rPr>
          <w:fldChar w:fldCharType="separate"/>
        </w:r>
        <w:r w:rsidR="00C116BB">
          <w:rPr>
            <w:noProof/>
            <w:webHidden/>
          </w:rPr>
          <w:t>34</w:t>
        </w:r>
        <w:r w:rsidR="004D1871">
          <w:rPr>
            <w:noProof/>
            <w:webHidden/>
          </w:rPr>
          <w:fldChar w:fldCharType="end"/>
        </w:r>
      </w:hyperlink>
    </w:p>
    <w:p w14:paraId="2F54C77D" w14:textId="3070A612"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19" w:history="1">
        <w:r w:rsidR="004D1871" w:rsidRPr="001A0EE4">
          <w:rPr>
            <w:rStyle w:val="Hyperlink"/>
            <w:noProof/>
          </w:rPr>
          <w:t>Figure 10 - Actual and Forecasted Load Demand for July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the Overall Error Distribution for All Forecasters   - Toronto Dataset</w:t>
        </w:r>
        <w:r w:rsidR="004D1871">
          <w:rPr>
            <w:noProof/>
            <w:webHidden/>
          </w:rPr>
          <w:tab/>
        </w:r>
        <w:r w:rsidR="004D1871">
          <w:rPr>
            <w:noProof/>
            <w:webHidden/>
          </w:rPr>
          <w:fldChar w:fldCharType="begin"/>
        </w:r>
        <w:r w:rsidR="004D1871">
          <w:rPr>
            <w:noProof/>
            <w:webHidden/>
          </w:rPr>
          <w:instrText xml:space="preserve"> PAGEREF _Toc90148419 \h </w:instrText>
        </w:r>
        <w:r w:rsidR="004D1871">
          <w:rPr>
            <w:noProof/>
            <w:webHidden/>
          </w:rPr>
        </w:r>
        <w:r w:rsidR="004D1871">
          <w:rPr>
            <w:noProof/>
            <w:webHidden/>
          </w:rPr>
          <w:fldChar w:fldCharType="separate"/>
        </w:r>
        <w:r w:rsidR="00C116BB">
          <w:rPr>
            <w:noProof/>
            <w:webHidden/>
          </w:rPr>
          <w:t>38</w:t>
        </w:r>
        <w:r w:rsidR="004D1871">
          <w:rPr>
            <w:noProof/>
            <w:webHidden/>
          </w:rPr>
          <w:fldChar w:fldCharType="end"/>
        </w:r>
      </w:hyperlink>
    </w:p>
    <w:p w14:paraId="6275E472" w14:textId="4AC335D5"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0" w:history="1">
        <w:r w:rsidR="004D1871" w:rsidRPr="001A0EE4">
          <w:rPr>
            <w:rStyle w:val="Hyperlink"/>
            <w:noProof/>
          </w:rPr>
          <w:t>Figure 11 - Actual and Forecasted Load Demand for July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Overall Error Distribution for All Forecasters - Ottawa Dataset</w:t>
        </w:r>
        <w:r w:rsidR="004D1871">
          <w:rPr>
            <w:noProof/>
            <w:webHidden/>
          </w:rPr>
          <w:tab/>
        </w:r>
        <w:r w:rsidR="004D1871">
          <w:rPr>
            <w:noProof/>
            <w:webHidden/>
          </w:rPr>
          <w:fldChar w:fldCharType="begin"/>
        </w:r>
        <w:r w:rsidR="004D1871">
          <w:rPr>
            <w:noProof/>
            <w:webHidden/>
          </w:rPr>
          <w:instrText xml:space="preserve"> PAGEREF _Toc90148420 \h </w:instrText>
        </w:r>
        <w:r w:rsidR="004D1871">
          <w:rPr>
            <w:noProof/>
            <w:webHidden/>
          </w:rPr>
        </w:r>
        <w:r w:rsidR="004D1871">
          <w:rPr>
            <w:noProof/>
            <w:webHidden/>
          </w:rPr>
          <w:fldChar w:fldCharType="separate"/>
        </w:r>
        <w:r w:rsidR="00C116BB">
          <w:rPr>
            <w:noProof/>
            <w:webHidden/>
          </w:rPr>
          <w:t>39</w:t>
        </w:r>
        <w:r w:rsidR="004D1871">
          <w:rPr>
            <w:noProof/>
            <w:webHidden/>
          </w:rPr>
          <w:fldChar w:fldCharType="end"/>
        </w:r>
      </w:hyperlink>
    </w:p>
    <w:p w14:paraId="5FC9C1AE" w14:textId="7E4C895F"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1" w:history="1">
        <w:r w:rsidR="004D1871" w:rsidRPr="001A0EE4">
          <w:rPr>
            <w:rStyle w:val="Hyperlink"/>
            <w:noProof/>
          </w:rPr>
          <w:t>Figure 12 - Actual and Forecasted Load Demand for December 17</w:t>
        </w:r>
        <w:r w:rsidR="004D1871" w:rsidRPr="001A0EE4">
          <w:rPr>
            <w:rStyle w:val="Hyperlink"/>
            <w:noProof/>
            <w:vertAlign w:val="superscript"/>
          </w:rPr>
          <w:t>th</w:t>
        </w:r>
        <w:r w:rsidR="004D1871" w:rsidRPr="001A0EE4">
          <w:rPr>
            <w:rStyle w:val="Hyperlink"/>
            <w:noProof/>
          </w:rPr>
          <w:t xml:space="preserve"> - 21</w:t>
        </w:r>
        <w:r w:rsidR="004D1871" w:rsidRPr="001A0EE4">
          <w:rPr>
            <w:rStyle w:val="Hyperlink"/>
            <w:noProof/>
            <w:vertAlign w:val="superscript"/>
          </w:rPr>
          <w:t>st</w:t>
        </w:r>
        <w:r w:rsidR="004D1871" w:rsidRPr="001A0EE4">
          <w:rPr>
            <w:rStyle w:val="Hyperlink"/>
            <w:noProof/>
          </w:rPr>
          <w:t>, and Overall Error Distribution for All Forecasters - Saint John Dataset</w:t>
        </w:r>
        <w:r w:rsidR="004D1871">
          <w:rPr>
            <w:noProof/>
            <w:webHidden/>
          </w:rPr>
          <w:tab/>
        </w:r>
        <w:r w:rsidR="004D1871">
          <w:rPr>
            <w:noProof/>
            <w:webHidden/>
          </w:rPr>
          <w:fldChar w:fldCharType="begin"/>
        </w:r>
        <w:r w:rsidR="004D1871">
          <w:rPr>
            <w:noProof/>
            <w:webHidden/>
          </w:rPr>
          <w:instrText xml:space="preserve"> PAGEREF _Toc90148421 \h </w:instrText>
        </w:r>
        <w:r w:rsidR="004D1871">
          <w:rPr>
            <w:noProof/>
            <w:webHidden/>
          </w:rPr>
        </w:r>
        <w:r w:rsidR="004D1871">
          <w:rPr>
            <w:noProof/>
            <w:webHidden/>
          </w:rPr>
          <w:fldChar w:fldCharType="separate"/>
        </w:r>
        <w:r w:rsidR="00C116BB">
          <w:rPr>
            <w:noProof/>
            <w:webHidden/>
          </w:rPr>
          <w:t>40</w:t>
        </w:r>
        <w:r w:rsidR="004D1871">
          <w:rPr>
            <w:noProof/>
            <w:webHidden/>
          </w:rPr>
          <w:fldChar w:fldCharType="end"/>
        </w:r>
      </w:hyperlink>
    </w:p>
    <w:p w14:paraId="5A180900" w14:textId="6062A489"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2" w:history="1">
        <w:r w:rsidR="004D1871" w:rsidRPr="001A0EE4">
          <w:rPr>
            <w:rStyle w:val="Hyperlink"/>
            <w:noProof/>
          </w:rPr>
          <w:t>Figure 13 - Hourly MAPE and Hourly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_Toc90148422 \h </w:instrText>
        </w:r>
        <w:r w:rsidR="004D1871">
          <w:rPr>
            <w:noProof/>
            <w:webHidden/>
          </w:rPr>
        </w:r>
        <w:r w:rsidR="004D1871">
          <w:rPr>
            <w:noProof/>
            <w:webHidden/>
          </w:rPr>
          <w:fldChar w:fldCharType="separate"/>
        </w:r>
        <w:r w:rsidR="00C116BB">
          <w:rPr>
            <w:noProof/>
            <w:webHidden/>
          </w:rPr>
          <w:t>44</w:t>
        </w:r>
        <w:r w:rsidR="004D1871">
          <w:rPr>
            <w:noProof/>
            <w:webHidden/>
          </w:rPr>
          <w:fldChar w:fldCharType="end"/>
        </w:r>
      </w:hyperlink>
    </w:p>
    <w:p w14:paraId="671E2834" w14:textId="4C641777"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3" w:history="1">
        <w:r w:rsidR="004D1871" w:rsidRPr="001A0EE4">
          <w:rPr>
            <w:rStyle w:val="Hyperlink"/>
            <w:noProof/>
          </w:rPr>
          <w:t>Figure 14 – Daily MAPE and Daily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_Toc90148423 \h </w:instrText>
        </w:r>
        <w:r w:rsidR="004D1871">
          <w:rPr>
            <w:noProof/>
            <w:webHidden/>
          </w:rPr>
        </w:r>
        <w:r w:rsidR="004D1871">
          <w:rPr>
            <w:noProof/>
            <w:webHidden/>
          </w:rPr>
          <w:fldChar w:fldCharType="separate"/>
        </w:r>
        <w:r w:rsidR="00C116BB">
          <w:rPr>
            <w:noProof/>
            <w:webHidden/>
          </w:rPr>
          <w:t>46</w:t>
        </w:r>
        <w:r w:rsidR="004D1871">
          <w:rPr>
            <w:noProof/>
            <w:webHidden/>
          </w:rPr>
          <w:fldChar w:fldCharType="end"/>
        </w:r>
      </w:hyperlink>
    </w:p>
    <w:p w14:paraId="0AF93F9D" w14:textId="0D32F58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4" w:history="1">
        <w:r w:rsidR="004D1871" w:rsidRPr="001A0EE4">
          <w:rPr>
            <w:rStyle w:val="Hyperlink"/>
            <w:noProof/>
          </w:rPr>
          <w:t>Figure 15 - Monthly MAPE and Monthly Error Distributions for CNN, LSTM, and ANN Forecasters – Toronto Dataset</w:t>
        </w:r>
        <w:r w:rsidR="004D1871">
          <w:rPr>
            <w:noProof/>
            <w:webHidden/>
          </w:rPr>
          <w:tab/>
        </w:r>
        <w:r w:rsidR="004D1871">
          <w:rPr>
            <w:noProof/>
            <w:webHidden/>
          </w:rPr>
          <w:fldChar w:fldCharType="begin"/>
        </w:r>
        <w:r w:rsidR="004D1871">
          <w:rPr>
            <w:noProof/>
            <w:webHidden/>
          </w:rPr>
          <w:instrText xml:space="preserve"> PAGEREF _Toc90148424 \h </w:instrText>
        </w:r>
        <w:r w:rsidR="004D1871">
          <w:rPr>
            <w:noProof/>
            <w:webHidden/>
          </w:rPr>
        </w:r>
        <w:r w:rsidR="004D1871">
          <w:rPr>
            <w:noProof/>
            <w:webHidden/>
          </w:rPr>
          <w:fldChar w:fldCharType="separate"/>
        </w:r>
        <w:r w:rsidR="00C116BB">
          <w:rPr>
            <w:noProof/>
            <w:webHidden/>
          </w:rPr>
          <w:t>47</w:t>
        </w:r>
        <w:r w:rsidR="004D1871">
          <w:rPr>
            <w:noProof/>
            <w:webHidden/>
          </w:rPr>
          <w:fldChar w:fldCharType="end"/>
        </w:r>
      </w:hyperlink>
    </w:p>
    <w:p w14:paraId="170A3305" w14:textId="26CEE81C"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5" w:history="1">
        <w:r w:rsidR="004D1871" w:rsidRPr="001A0EE4">
          <w:rPr>
            <w:rStyle w:val="Hyperlink"/>
            <w:noProof/>
          </w:rPr>
          <w:t>Figure 16 - Scatter Plot of Load Demand versus Temperature – Toronto Dataset</w:t>
        </w:r>
        <w:r w:rsidR="004D1871">
          <w:rPr>
            <w:noProof/>
            <w:webHidden/>
          </w:rPr>
          <w:tab/>
        </w:r>
        <w:r w:rsidR="004D1871">
          <w:rPr>
            <w:noProof/>
            <w:webHidden/>
          </w:rPr>
          <w:fldChar w:fldCharType="begin"/>
        </w:r>
        <w:r w:rsidR="004D1871">
          <w:rPr>
            <w:noProof/>
            <w:webHidden/>
          </w:rPr>
          <w:instrText xml:space="preserve"> PAGEREF _Toc90148425 \h </w:instrText>
        </w:r>
        <w:r w:rsidR="004D1871">
          <w:rPr>
            <w:noProof/>
            <w:webHidden/>
          </w:rPr>
        </w:r>
        <w:r w:rsidR="004D1871">
          <w:rPr>
            <w:noProof/>
            <w:webHidden/>
          </w:rPr>
          <w:fldChar w:fldCharType="separate"/>
        </w:r>
        <w:r w:rsidR="00C116BB">
          <w:rPr>
            <w:noProof/>
            <w:webHidden/>
          </w:rPr>
          <w:t>49</w:t>
        </w:r>
        <w:r w:rsidR="004D1871">
          <w:rPr>
            <w:noProof/>
            <w:webHidden/>
          </w:rPr>
          <w:fldChar w:fldCharType="end"/>
        </w:r>
      </w:hyperlink>
    </w:p>
    <w:p w14:paraId="7D53F724" w14:textId="4892167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6" w:history="1">
        <w:r w:rsidR="004D1871" w:rsidRPr="001A0EE4">
          <w:rPr>
            <w:rStyle w:val="Hyperlink"/>
            <w:noProof/>
          </w:rPr>
          <w:t>Figure 17 - Hourly MAPE and Hourly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_Toc90148426 \h </w:instrText>
        </w:r>
        <w:r w:rsidR="004D1871">
          <w:rPr>
            <w:noProof/>
            <w:webHidden/>
          </w:rPr>
        </w:r>
        <w:r w:rsidR="004D1871">
          <w:rPr>
            <w:noProof/>
            <w:webHidden/>
          </w:rPr>
          <w:fldChar w:fldCharType="separate"/>
        </w:r>
        <w:r w:rsidR="00C116BB">
          <w:rPr>
            <w:noProof/>
            <w:webHidden/>
          </w:rPr>
          <w:t>51</w:t>
        </w:r>
        <w:r w:rsidR="004D1871">
          <w:rPr>
            <w:noProof/>
            <w:webHidden/>
          </w:rPr>
          <w:fldChar w:fldCharType="end"/>
        </w:r>
      </w:hyperlink>
    </w:p>
    <w:p w14:paraId="193D265A" w14:textId="4A08022A"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7" w:history="1">
        <w:r w:rsidR="004D1871" w:rsidRPr="001A0EE4">
          <w:rPr>
            <w:rStyle w:val="Hyperlink"/>
            <w:noProof/>
          </w:rPr>
          <w:t>Figure 18 - Daily MAPE and Daily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_Toc90148427 \h </w:instrText>
        </w:r>
        <w:r w:rsidR="004D1871">
          <w:rPr>
            <w:noProof/>
            <w:webHidden/>
          </w:rPr>
        </w:r>
        <w:r w:rsidR="004D1871">
          <w:rPr>
            <w:noProof/>
            <w:webHidden/>
          </w:rPr>
          <w:fldChar w:fldCharType="separate"/>
        </w:r>
        <w:r w:rsidR="00C116BB">
          <w:rPr>
            <w:noProof/>
            <w:webHidden/>
          </w:rPr>
          <w:t>53</w:t>
        </w:r>
        <w:r w:rsidR="004D1871">
          <w:rPr>
            <w:noProof/>
            <w:webHidden/>
          </w:rPr>
          <w:fldChar w:fldCharType="end"/>
        </w:r>
      </w:hyperlink>
    </w:p>
    <w:p w14:paraId="59F5115A" w14:textId="525D3BB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8" w:history="1">
        <w:r w:rsidR="004D1871" w:rsidRPr="001A0EE4">
          <w:rPr>
            <w:rStyle w:val="Hyperlink"/>
            <w:noProof/>
          </w:rPr>
          <w:t>Figure 19 - Monthly MAPE and Monthly Error Distributions for CNN, LSTM, and ANN Forecasters – Ottawa Dataset</w:t>
        </w:r>
        <w:r w:rsidR="004D1871">
          <w:rPr>
            <w:noProof/>
            <w:webHidden/>
          </w:rPr>
          <w:tab/>
        </w:r>
        <w:r w:rsidR="004D1871">
          <w:rPr>
            <w:noProof/>
            <w:webHidden/>
          </w:rPr>
          <w:fldChar w:fldCharType="begin"/>
        </w:r>
        <w:r w:rsidR="004D1871">
          <w:rPr>
            <w:noProof/>
            <w:webHidden/>
          </w:rPr>
          <w:instrText xml:space="preserve"> PAGEREF _Toc90148428 \h </w:instrText>
        </w:r>
        <w:r w:rsidR="004D1871">
          <w:rPr>
            <w:noProof/>
            <w:webHidden/>
          </w:rPr>
        </w:r>
        <w:r w:rsidR="004D1871">
          <w:rPr>
            <w:noProof/>
            <w:webHidden/>
          </w:rPr>
          <w:fldChar w:fldCharType="separate"/>
        </w:r>
        <w:r w:rsidR="00C116BB">
          <w:rPr>
            <w:noProof/>
            <w:webHidden/>
          </w:rPr>
          <w:t>54</w:t>
        </w:r>
        <w:r w:rsidR="004D1871">
          <w:rPr>
            <w:noProof/>
            <w:webHidden/>
          </w:rPr>
          <w:fldChar w:fldCharType="end"/>
        </w:r>
      </w:hyperlink>
    </w:p>
    <w:p w14:paraId="29A78E8D" w14:textId="60ED64C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29" w:history="1">
        <w:r w:rsidR="004D1871" w:rsidRPr="001A0EE4">
          <w:rPr>
            <w:rStyle w:val="Hyperlink"/>
            <w:noProof/>
          </w:rPr>
          <w:t>Figure 20 - Scatter Plot of Load Demand versus Temperature – Ottawa Dataset</w:t>
        </w:r>
        <w:r w:rsidR="004D1871">
          <w:rPr>
            <w:noProof/>
            <w:webHidden/>
          </w:rPr>
          <w:tab/>
        </w:r>
        <w:r w:rsidR="004D1871">
          <w:rPr>
            <w:noProof/>
            <w:webHidden/>
          </w:rPr>
          <w:fldChar w:fldCharType="begin"/>
        </w:r>
        <w:r w:rsidR="004D1871">
          <w:rPr>
            <w:noProof/>
            <w:webHidden/>
          </w:rPr>
          <w:instrText xml:space="preserve"> PAGEREF _Toc90148429 \h </w:instrText>
        </w:r>
        <w:r w:rsidR="004D1871">
          <w:rPr>
            <w:noProof/>
            <w:webHidden/>
          </w:rPr>
        </w:r>
        <w:r w:rsidR="004D1871">
          <w:rPr>
            <w:noProof/>
            <w:webHidden/>
          </w:rPr>
          <w:fldChar w:fldCharType="separate"/>
        </w:r>
        <w:r w:rsidR="00C116BB">
          <w:rPr>
            <w:noProof/>
            <w:webHidden/>
          </w:rPr>
          <w:t>56</w:t>
        </w:r>
        <w:r w:rsidR="004D1871">
          <w:rPr>
            <w:noProof/>
            <w:webHidden/>
          </w:rPr>
          <w:fldChar w:fldCharType="end"/>
        </w:r>
      </w:hyperlink>
    </w:p>
    <w:p w14:paraId="1C147D6F" w14:textId="6E0677BF"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0" w:history="1">
        <w:r w:rsidR="004D1871" w:rsidRPr="001A0EE4">
          <w:rPr>
            <w:rStyle w:val="Hyperlink"/>
            <w:noProof/>
          </w:rPr>
          <w:t>Figure 21 - Hourly MAPE and Hourly Error Distributions for CNN, LSTM, and ANN Forecasters – Saint John Dataset</w:t>
        </w:r>
        <w:r w:rsidR="004D1871">
          <w:rPr>
            <w:noProof/>
            <w:webHidden/>
          </w:rPr>
          <w:tab/>
        </w:r>
        <w:r w:rsidR="004D1871">
          <w:rPr>
            <w:noProof/>
            <w:webHidden/>
          </w:rPr>
          <w:fldChar w:fldCharType="begin"/>
        </w:r>
        <w:r w:rsidR="004D1871">
          <w:rPr>
            <w:noProof/>
            <w:webHidden/>
          </w:rPr>
          <w:instrText xml:space="preserve"> PAGEREF _Toc90148430 \h </w:instrText>
        </w:r>
        <w:r w:rsidR="004D1871">
          <w:rPr>
            <w:noProof/>
            <w:webHidden/>
          </w:rPr>
        </w:r>
        <w:r w:rsidR="004D1871">
          <w:rPr>
            <w:noProof/>
            <w:webHidden/>
          </w:rPr>
          <w:fldChar w:fldCharType="separate"/>
        </w:r>
        <w:r w:rsidR="00C116BB">
          <w:rPr>
            <w:noProof/>
            <w:webHidden/>
          </w:rPr>
          <w:t>58</w:t>
        </w:r>
        <w:r w:rsidR="004D1871">
          <w:rPr>
            <w:noProof/>
            <w:webHidden/>
          </w:rPr>
          <w:fldChar w:fldCharType="end"/>
        </w:r>
      </w:hyperlink>
    </w:p>
    <w:p w14:paraId="591CC65E" w14:textId="1491D53B"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1" w:history="1">
        <w:r w:rsidR="004D1871" w:rsidRPr="001A0EE4">
          <w:rPr>
            <w:rStyle w:val="Hyperlink"/>
            <w:noProof/>
          </w:rPr>
          <w:t>Figure 22 - Daily MAPE and Daily Error Distributions for CNN, LSTM, and ANN Forecasters – Saint John Dataset</w:t>
        </w:r>
        <w:r w:rsidR="004D1871">
          <w:rPr>
            <w:noProof/>
            <w:webHidden/>
          </w:rPr>
          <w:tab/>
        </w:r>
        <w:r w:rsidR="004D1871">
          <w:rPr>
            <w:noProof/>
            <w:webHidden/>
          </w:rPr>
          <w:fldChar w:fldCharType="begin"/>
        </w:r>
        <w:r w:rsidR="004D1871">
          <w:rPr>
            <w:noProof/>
            <w:webHidden/>
          </w:rPr>
          <w:instrText xml:space="preserve"> PAGEREF _Toc90148431 \h </w:instrText>
        </w:r>
        <w:r w:rsidR="004D1871">
          <w:rPr>
            <w:noProof/>
            <w:webHidden/>
          </w:rPr>
        </w:r>
        <w:r w:rsidR="004D1871">
          <w:rPr>
            <w:noProof/>
            <w:webHidden/>
          </w:rPr>
          <w:fldChar w:fldCharType="separate"/>
        </w:r>
        <w:r w:rsidR="00C116BB">
          <w:rPr>
            <w:noProof/>
            <w:webHidden/>
          </w:rPr>
          <w:t>60</w:t>
        </w:r>
        <w:r w:rsidR="004D1871">
          <w:rPr>
            <w:noProof/>
            <w:webHidden/>
          </w:rPr>
          <w:fldChar w:fldCharType="end"/>
        </w:r>
      </w:hyperlink>
    </w:p>
    <w:p w14:paraId="3FF2E315" w14:textId="6379163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2" w:history="1">
        <w:r w:rsidR="004D1871" w:rsidRPr="001A0EE4">
          <w:rPr>
            <w:rStyle w:val="Hyperlink"/>
            <w:noProof/>
          </w:rPr>
          <w:t>Figure 23 - Monthly MAPE for Each Forecaster – Saint John Dataset</w:t>
        </w:r>
        <w:r w:rsidR="004D1871">
          <w:rPr>
            <w:noProof/>
            <w:webHidden/>
          </w:rPr>
          <w:tab/>
        </w:r>
        <w:r w:rsidR="004D1871">
          <w:rPr>
            <w:noProof/>
            <w:webHidden/>
          </w:rPr>
          <w:fldChar w:fldCharType="begin"/>
        </w:r>
        <w:r w:rsidR="004D1871">
          <w:rPr>
            <w:noProof/>
            <w:webHidden/>
          </w:rPr>
          <w:instrText xml:space="preserve"> PAGEREF _Toc90148432 \h </w:instrText>
        </w:r>
        <w:r w:rsidR="004D1871">
          <w:rPr>
            <w:noProof/>
            <w:webHidden/>
          </w:rPr>
        </w:r>
        <w:r w:rsidR="004D1871">
          <w:rPr>
            <w:noProof/>
            <w:webHidden/>
          </w:rPr>
          <w:fldChar w:fldCharType="separate"/>
        </w:r>
        <w:r w:rsidR="00C116BB">
          <w:rPr>
            <w:noProof/>
            <w:webHidden/>
          </w:rPr>
          <w:t>61</w:t>
        </w:r>
        <w:r w:rsidR="004D1871">
          <w:rPr>
            <w:noProof/>
            <w:webHidden/>
          </w:rPr>
          <w:fldChar w:fldCharType="end"/>
        </w:r>
      </w:hyperlink>
    </w:p>
    <w:p w14:paraId="63FE7BC9" w14:textId="6679C95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3" w:history="1">
        <w:r w:rsidR="004D1871" w:rsidRPr="001A0EE4">
          <w:rPr>
            <w:rStyle w:val="Hyperlink"/>
            <w:noProof/>
          </w:rPr>
          <w:t>Figure 24 - Monthly Error Distribution for CNN, LSTM, ANN, and SARIMAX Forecasters – Saint John Dataset</w:t>
        </w:r>
        <w:r w:rsidR="004D1871">
          <w:rPr>
            <w:noProof/>
            <w:webHidden/>
          </w:rPr>
          <w:tab/>
        </w:r>
        <w:r w:rsidR="004D1871">
          <w:rPr>
            <w:noProof/>
            <w:webHidden/>
          </w:rPr>
          <w:fldChar w:fldCharType="begin"/>
        </w:r>
        <w:r w:rsidR="004D1871">
          <w:rPr>
            <w:noProof/>
            <w:webHidden/>
          </w:rPr>
          <w:instrText xml:space="preserve"> PAGEREF _Toc90148433 \h </w:instrText>
        </w:r>
        <w:r w:rsidR="004D1871">
          <w:rPr>
            <w:noProof/>
            <w:webHidden/>
          </w:rPr>
        </w:r>
        <w:r w:rsidR="004D1871">
          <w:rPr>
            <w:noProof/>
            <w:webHidden/>
          </w:rPr>
          <w:fldChar w:fldCharType="separate"/>
        </w:r>
        <w:r w:rsidR="00C116BB">
          <w:rPr>
            <w:noProof/>
            <w:webHidden/>
          </w:rPr>
          <w:t>62</w:t>
        </w:r>
        <w:r w:rsidR="004D1871">
          <w:rPr>
            <w:noProof/>
            <w:webHidden/>
          </w:rPr>
          <w:fldChar w:fldCharType="end"/>
        </w:r>
      </w:hyperlink>
    </w:p>
    <w:p w14:paraId="34DFC216" w14:textId="28A179D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4" w:history="1">
        <w:r w:rsidR="004D1871" w:rsidRPr="001A0EE4">
          <w:rPr>
            <w:rStyle w:val="Hyperlink"/>
            <w:noProof/>
          </w:rPr>
          <w:t>Figure 25 - Scatter Plot of Load Demand versus Temperature – Saint John Dataset</w:t>
        </w:r>
        <w:r w:rsidR="004D1871">
          <w:rPr>
            <w:noProof/>
            <w:webHidden/>
          </w:rPr>
          <w:tab/>
        </w:r>
        <w:r w:rsidR="004D1871">
          <w:rPr>
            <w:noProof/>
            <w:webHidden/>
          </w:rPr>
          <w:fldChar w:fldCharType="begin"/>
        </w:r>
        <w:r w:rsidR="004D1871">
          <w:rPr>
            <w:noProof/>
            <w:webHidden/>
          </w:rPr>
          <w:instrText xml:space="preserve"> PAGEREF _Toc90148434 \h </w:instrText>
        </w:r>
        <w:r w:rsidR="004D1871">
          <w:rPr>
            <w:noProof/>
            <w:webHidden/>
          </w:rPr>
        </w:r>
        <w:r w:rsidR="004D1871">
          <w:rPr>
            <w:noProof/>
            <w:webHidden/>
          </w:rPr>
          <w:fldChar w:fldCharType="separate"/>
        </w:r>
        <w:r w:rsidR="00C116BB">
          <w:rPr>
            <w:noProof/>
            <w:webHidden/>
          </w:rPr>
          <w:t>64</w:t>
        </w:r>
        <w:r w:rsidR="004D1871">
          <w:rPr>
            <w:noProof/>
            <w:webHidden/>
          </w:rPr>
          <w:fldChar w:fldCharType="end"/>
        </w:r>
      </w:hyperlink>
    </w:p>
    <w:p w14:paraId="07258755" w14:textId="2D144B7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5" w:history="1">
        <w:r w:rsidR="004D1871" w:rsidRPr="001A0EE4">
          <w:rPr>
            <w:rStyle w:val="Hyperlink"/>
            <w:noProof/>
          </w:rPr>
          <w:t>Figure 26 – Excerpt from the Toronto Dataset</w:t>
        </w:r>
        <w:r w:rsidR="004D1871">
          <w:rPr>
            <w:noProof/>
            <w:webHidden/>
          </w:rPr>
          <w:tab/>
        </w:r>
        <w:r w:rsidR="004D1871">
          <w:rPr>
            <w:noProof/>
            <w:webHidden/>
          </w:rPr>
          <w:fldChar w:fldCharType="begin"/>
        </w:r>
        <w:r w:rsidR="004D1871">
          <w:rPr>
            <w:noProof/>
            <w:webHidden/>
          </w:rPr>
          <w:instrText xml:space="preserve"> PAGEREF _Toc90148435 \h </w:instrText>
        </w:r>
        <w:r w:rsidR="004D1871">
          <w:rPr>
            <w:noProof/>
            <w:webHidden/>
          </w:rPr>
        </w:r>
        <w:r w:rsidR="004D1871">
          <w:rPr>
            <w:noProof/>
            <w:webHidden/>
          </w:rPr>
          <w:fldChar w:fldCharType="separate"/>
        </w:r>
        <w:r w:rsidR="00C116BB">
          <w:rPr>
            <w:noProof/>
            <w:webHidden/>
          </w:rPr>
          <w:t>91</w:t>
        </w:r>
        <w:r w:rsidR="004D1871">
          <w:rPr>
            <w:noProof/>
            <w:webHidden/>
          </w:rPr>
          <w:fldChar w:fldCharType="end"/>
        </w:r>
      </w:hyperlink>
    </w:p>
    <w:p w14:paraId="45C58A57" w14:textId="424A19E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6" w:history="1">
        <w:r w:rsidR="004D1871" w:rsidRPr="001A0EE4">
          <w:rPr>
            <w:rStyle w:val="Hyperlink"/>
            <w:noProof/>
          </w:rPr>
          <w:t>Figure 27 – Plot of the Initial Auto Correlation – Toronto Dataset</w:t>
        </w:r>
        <w:r w:rsidR="004D1871">
          <w:rPr>
            <w:noProof/>
            <w:webHidden/>
          </w:rPr>
          <w:tab/>
        </w:r>
        <w:r w:rsidR="004D1871">
          <w:rPr>
            <w:noProof/>
            <w:webHidden/>
          </w:rPr>
          <w:fldChar w:fldCharType="begin"/>
        </w:r>
        <w:r w:rsidR="004D1871">
          <w:rPr>
            <w:noProof/>
            <w:webHidden/>
          </w:rPr>
          <w:instrText xml:space="preserve"> PAGEREF _Toc90148436 \h </w:instrText>
        </w:r>
        <w:r w:rsidR="004D1871">
          <w:rPr>
            <w:noProof/>
            <w:webHidden/>
          </w:rPr>
        </w:r>
        <w:r w:rsidR="004D1871">
          <w:rPr>
            <w:noProof/>
            <w:webHidden/>
          </w:rPr>
          <w:fldChar w:fldCharType="separate"/>
        </w:r>
        <w:r w:rsidR="00C116BB">
          <w:rPr>
            <w:noProof/>
            <w:webHidden/>
          </w:rPr>
          <w:t>92</w:t>
        </w:r>
        <w:r w:rsidR="004D1871">
          <w:rPr>
            <w:noProof/>
            <w:webHidden/>
          </w:rPr>
          <w:fldChar w:fldCharType="end"/>
        </w:r>
      </w:hyperlink>
    </w:p>
    <w:p w14:paraId="465909DD" w14:textId="59CC70F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7" w:history="1">
        <w:r w:rsidR="004D1871" w:rsidRPr="001A0EE4">
          <w:rPr>
            <w:rStyle w:val="Hyperlink"/>
            <w:noProof/>
          </w:rPr>
          <w:t>Figure 28 – ACF Plot Following Seasonal Differencing – Toronto Dataset</w:t>
        </w:r>
        <w:r w:rsidR="004D1871">
          <w:rPr>
            <w:noProof/>
            <w:webHidden/>
          </w:rPr>
          <w:tab/>
        </w:r>
        <w:r w:rsidR="004D1871">
          <w:rPr>
            <w:noProof/>
            <w:webHidden/>
          </w:rPr>
          <w:fldChar w:fldCharType="begin"/>
        </w:r>
        <w:r w:rsidR="004D1871">
          <w:rPr>
            <w:noProof/>
            <w:webHidden/>
          </w:rPr>
          <w:instrText xml:space="preserve"> PAGEREF _Toc90148437 \h </w:instrText>
        </w:r>
        <w:r w:rsidR="004D1871">
          <w:rPr>
            <w:noProof/>
            <w:webHidden/>
          </w:rPr>
        </w:r>
        <w:r w:rsidR="004D1871">
          <w:rPr>
            <w:noProof/>
            <w:webHidden/>
          </w:rPr>
          <w:fldChar w:fldCharType="separate"/>
        </w:r>
        <w:r w:rsidR="00C116BB">
          <w:rPr>
            <w:noProof/>
            <w:webHidden/>
          </w:rPr>
          <w:t>92</w:t>
        </w:r>
        <w:r w:rsidR="004D1871">
          <w:rPr>
            <w:noProof/>
            <w:webHidden/>
          </w:rPr>
          <w:fldChar w:fldCharType="end"/>
        </w:r>
      </w:hyperlink>
    </w:p>
    <w:p w14:paraId="60DC5074" w14:textId="520E31D6"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8" w:history="1">
        <w:r w:rsidR="004D1871" w:rsidRPr="001A0EE4">
          <w:rPr>
            <w:rStyle w:val="Hyperlink"/>
            <w:noProof/>
          </w:rPr>
          <w:t>Figure 29 – ACF Plot After Seasonal and Non-Seasonal Differencing – Toronto Dataset</w:t>
        </w:r>
        <w:r w:rsidR="004D1871">
          <w:rPr>
            <w:noProof/>
            <w:webHidden/>
          </w:rPr>
          <w:tab/>
        </w:r>
        <w:r w:rsidR="004D1871">
          <w:rPr>
            <w:noProof/>
            <w:webHidden/>
          </w:rPr>
          <w:fldChar w:fldCharType="begin"/>
        </w:r>
        <w:r w:rsidR="004D1871">
          <w:rPr>
            <w:noProof/>
            <w:webHidden/>
          </w:rPr>
          <w:instrText xml:space="preserve"> PAGEREF _Toc90148438 \h </w:instrText>
        </w:r>
        <w:r w:rsidR="004D1871">
          <w:rPr>
            <w:noProof/>
            <w:webHidden/>
          </w:rPr>
        </w:r>
        <w:r w:rsidR="004D1871">
          <w:rPr>
            <w:noProof/>
            <w:webHidden/>
          </w:rPr>
          <w:fldChar w:fldCharType="separate"/>
        </w:r>
        <w:r w:rsidR="00C116BB">
          <w:rPr>
            <w:noProof/>
            <w:webHidden/>
          </w:rPr>
          <w:t>93</w:t>
        </w:r>
        <w:r w:rsidR="004D1871">
          <w:rPr>
            <w:noProof/>
            <w:webHidden/>
          </w:rPr>
          <w:fldChar w:fldCharType="end"/>
        </w:r>
      </w:hyperlink>
    </w:p>
    <w:p w14:paraId="7F0764ED" w14:textId="1EDE18D1"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39" w:history="1">
        <w:r w:rsidR="004D1871" w:rsidRPr="001A0EE4">
          <w:rPr>
            <w:rStyle w:val="Hyperlink"/>
            <w:noProof/>
          </w:rPr>
          <w:t>Figure 30 - PACF Plot After Seasonal and Non-Seasonal Differencing – Toronto Dataset</w:t>
        </w:r>
        <w:r w:rsidR="004D1871">
          <w:rPr>
            <w:noProof/>
            <w:webHidden/>
          </w:rPr>
          <w:tab/>
        </w:r>
        <w:r w:rsidR="004D1871">
          <w:rPr>
            <w:noProof/>
            <w:webHidden/>
          </w:rPr>
          <w:fldChar w:fldCharType="begin"/>
        </w:r>
        <w:r w:rsidR="004D1871">
          <w:rPr>
            <w:noProof/>
            <w:webHidden/>
          </w:rPr>
          <w:instrText xml:space="preserve"> PAGEREF _Toc90148439 \h </w:instrText>
        </w:r>
        <w:r w:rsidR="004D1871">
          <w:rPr>
            <w:noProof/>
            <w:webHidden/>
          </w:rPr>
        </w:r>
        <w:r w:rsidR="004D1871">
          <w:rPr>
            <w:noProof/>
            <w:webHidden/>
          </w:rPr>
          <w:fldChar w:fldCharType="separate"/>
        </w:r>
        <w:r w:rsidR="00C116BB">
          <w:rPr>
            <w:noProof/>
            <w:webHidden/>
          </w:rPr>
          <w:t>93</w:t>
        </w:r>
        <w:r w:rsidR="004D1871">
          <w:rPr>
            <w:noProof/>
            <w:webHidden/>
          </w:rPr>
          <w:fldChar w:fldCharType="end"/>
        </w:r>
      </w:hyperlink>
    </w:p>
    <w:p w14:paraId="59B7E2CA" w14:textId="2077D881"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0" w:history="1">
        <w:r w:rsidR="004D1871" w:rsidRPr="001A0EE4">
          <w:rPr>
            <w:rStyle w:val="Hyperlink"/>
            <w:noProof/>
          </w:rPr>
          <w:t>Figure 31 - Excerpt from the Ottawa Dataset</w:t>
        </w:r>
        <w:r w:rsidR="004D1871">
          <w:rPr>
            <w:noProof/>
            <w:webHidden/>
          </w:rPr>
          <w:tab/>
        </w:r>
        <w:r w:rsidR="004D1871">
          <w:rPr>
            <w:noProof/>
            <w:webHidden/>
          </w:rPr>
          <w:fldChar w:fldCharType="begin"/>
        </w:r>
        <w:r w:rsidR="004D1871">
          <w:rPr>
            <w:noProof/>
            <w:webHidden/>
          </w:rPr>
          <w:instrText xml:space="preserve"> PAGEREF _Toc90148440 \h </w:instrText>
        </w:r>
        <w:r w:rsidR="004D1871">
          <w:rPr>
            <w:noProof/>
            <w:webHidden/>
          </w:rPr>
        </w:r>
        <w:r w:rsidR="004D1871">
          <w:rPr>
            <w:noProof/>
            <w:webHidden/>
          </w:rPr>
          <w:fldChar w:fldCharType="separate"/>
        </w:r>
        <w:r w:rsidR="00C116BB">
          <w:rPr>
            <w:noProof/>
            <w:webHidden/>
          </w:rPr>
          <w:t>94</w:t>
        </w:r>
        <w:r w:rsidR="004D1871">
          <w:rPr>
            <w:noProof/>
            <w:webHidden/>
          </w:rPr>
          <w:fldChar w:fldCharType="end"/>
        </w:r>
      </w:hyperlink>
    </w:p>
    <w:p w14:paraId="7E84419C" w14:textId="59AB023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1" w:history="1">
        <w:r w:rsidR="004D1871" w:rsidRPr="001A0EE4">
          <w:rPr>
            <w:rStyle w:val="Hyperlink"/>
            <w:noProof/>
          </w:rPr>
          <w:t>Figure 32 - Plot of the Initial Auto Correlation – Ottawa Dataset</w:t>
        </w:r>
        <w:r w:rsidR="004D1871">
          <w:rPr>
            <w:noProof/>
            <w:webHidden/>
          </w:rPr>
          <w:tab/>
        </w:r>
        <w:r w:rsidR="004D1871">
          <w:rPr>
            <w:noProof/>
            <w:webHidden/>
          </w:rPr>
          <w:fldChar w:fldCharType="begin"/>
        </w:r>
        <w:r w:rsidR="004D1871">
          <w:rPr>
            <w:noProof/>
            <w:webHidden/>
          </w:rPr>
          <w:instrText xml:space="preserve"> PAGEREF _Toc90148441 \h </w:instrText>
        </w:r>
        <w:r w:rsidR="004D1871">
          <w:rPr>
            <w:noProof/>
            <w:webHidden/>
          </w:rPr>
        </w:r>
        <w:r w:rsidR="004D1871">
          <w:rPr>
            <w:noProof/>
            <w:webHidden/>
          </w:rPr>
          <w:fldChar w:fldCharType="separate"/>
        </w:r>
        <w:r w:rsidR="00C116BB">
          <w:rPr>
            <w:noProof/>
            <w:webHidden/>
          </w:rPr>
          <w:t>95</w:t>
        </w:r>
        <w:r w:rsidR="004D1871">
          <w:rPr>
            <w:noProof/>
            <w:webHidden/>
          </w:rPr>
          <w:fldChar w:fldCharType="end"/>
        </w:r>
      </w:hyperlink>
    </w:p>
    <w:p w14:paraId="32D602E5" w14:textId="119A7CA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2" w:history="1">
        <w:r w:rsidR="004D1871" w:rsidRPr="001A0EE4">
          <w:rPr>
            <w:rStyle w:val="Hyperlink"/>
            <w:noProof/>
          </w:rPr>
          <w:t>Figure 33 - ACF Plot Following Seasonal Differencing – Ottawa Dataset</w:t>
        </w:r>
        <w:r w:rsidR="004D1871">
          <w:rPr>
            <w:noProof/>
            <w:webHidden/>
          </w:rPr>
          <w:tab/>
        </w:r>
        <w:r w:rsidR="004D1871">
          <w:rPr>
            <w:noProof/>
            <w:webHidden/>
          </w:rPr>
          <w:fldChar w:fldCharType="begin"/>
        </w:r>
        <w:r w:rsidR="004D1871">
          <w:rPr>
            <w:noProof/>
            <w:webHidden/>
          </w:rPr>
          <w:instrText xml:space="preserve"> PAGEREF _Toc90148442 \h </w:instrText>
        </w:r>
        <w:r w:rsidR="004D1871">
          <w:rPr>
            <w:noProof/>
            <w:webHidden/>
          </w:rPr>
        </w:r>
        <w:r w:rsidR="004D1871">
          <w:rPr>
            <w:noProof/>
            <w:webHidden/>
          </w:rPr>
          <w:fldChar w:fldCharType="separate"/>
        </w:r>
        <w:r w:rsidR="00C116BB">
          <w:rPr>
            <w:noProof/>
            <w:webHidden/>
          </w:rPr>
          <w:t>96</w:t>
        </w:r>
        <w:r w:rsidR="004D1871">
          <w:rPr>
            <w:noProof/>
            <w:webHidden/>
          </w:rPr>
          <w:fldChar w:fldCharType="end"/>
        </w:r>
      </w:hyperlink>
    </w:p>
    <w:p w14:paraId="5739E388" w14:textId="62F85D65"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3" w:history="1">
        <w:r w:rsidR="004D1871" w:rsidRPr="001A0EE4">
          <w:rPr>
            <w:rStyle w:val="Hyperlink"/>
            <w:noProof/>
          </w:rPr>
          <w:t>Figure 34 - ACF Plot After Seasonal and Non-Seasonal Differencing – Ottawa Dataset</w:t>
        </w:r>
        <w:r w:rsidR="004D1871">
          <w:rPr>
            <w:noProof/>
            <w:webHidden/>
          </w:rPr>
          <w:tab/>
        </w:r>
        <w:r w:rsidR="004D1871">
          <w:rPr>
            <w:noProof/>
            <w:webHidden/>
          </w:rPr>
          <w:fldChar w:fldCharType="begin"/>
        </w:r>
        <w:r w:rsidR="004D1871">
          <w:rPr>
            <w:noProof/>
            <w:webHidden/>
          </w:rPr>
          <w:instrText xml:space="preserve"> PAGEREF _Toc90148443 \h </w:instrText>
        </w:r>
        <w:r w:rsidR="004D1871">
          <w:rPr>
            <w:noProof/>
            <w:webHidden/>
          </w:rPr>
        </w:r>
        <w:r w:rsidR="004D1871">
          <w:rPr>
            <w:noProof/>
            <w:webHidden/>
          </w:rPr>
          <w:fldChar w:fldCharType="separate"/>
        </w:r>
        <w:r w:rsidR="00C116BB">
          <w:rPr>
            <w:noProof/>
            <w:webHidden/>
          </w:rPr>
          <w:t>96</w:t>
        </w:r>
        <w:r w:rsidR="004D1871">
          <w:rPr>
            <w:noProof/>
            <w:webHidden/>
          </w:rPr>
          <w:fldChar w:fldCharType="end"/>
        </w:r>
      </w:hyperlink>
    </w:p>
    <w:p w14:paraId="62DAB82A" w14:textId="142398A1"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4" w:history="1">
        <w:r w:rsidR="004D1871" w:rsidRPr="001A0EE4">
          <w:rPr>
            <w:rStyle w:val="Hyperlink"/>
            <w:noProof/>
          </w:rPr>
          <w:t>Figure 35 - PACF Plot After Seasonal and Non-Seasonal Differencing – Ottawa Dataset</w:t>
        </w:r>
        <w:r w:rsidR="004D1871">
          <w:rPr>
            <w:noProof/>
            <w:webHidden/>
          </w:rPr>
          <w:tab/>
        </w:r>
        <w:r w:rsidR="004D1871">
          <w:rPr>
            <w:noProof/>
            <w:webHidden/>
          </w:rPr>
          <w:fldChar w:fldCharType="begin"/>
        </w:r>
        <w:r w:rsidR="004D1871">
          <w:rPr>
            <w:noProof/>
            <w:webHidden/>
          </w:rPr>
          <w:instrText xml:space="preserve"> PAGEREF _Toc90148444 \h </w:instrText>
        </w:r>
        <w:r w:rsidR="004D1871">
          <w:rPr>
            <w:noProof/>
            <w:webHidden/>
          </w:rPr>
        </w:r>
        <w:r w:rsidR="004D1871">
          <w:rPr>
            <w:noProof/>
            <w:webHidden/>
          </w:rPr>
          <w:fldChar w:fldCharType="separate"/>
        </w:r>
        <w:r w:rsidR="00C116BB">
          <w:rPr>
            <w:noProof/>
            <w:webHidden/>
          </w:rPr>
          <w:t>97</w:t>
        </w:r>
        <w:r w:rsidR="004D1871">
          <w:rPr>
            <w:noProof/>
            <w:webHidden/>
          </w:rPr>
          <w:fldChar w:fldCharType="end"/>
        </w:r>
      </w:hyperlink>
    </w:p>
    <w:p w14:paraId="7BD80257" w14:textId="6D795B2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5" w:history="1">
        <w:r w:rsidR="004D1871" w:rsidRPr="001A0EE4">
          <w:rPr>
            <w:rStyle w:val="Hyperlink"/>
            <w:noProof/>
          </w:rPr>
          <w:t>Figure 36 - Excerpt from the Saint John Dataset</w:t>
        </w:r>
        <w:r w:rsidR="004D1871">
          <w:rPr>
            <w:noProof/>
            <w:webHidden/>
          </w:rPr>
          <w:tab/>
        </w:r>
        <w:r w:rsidR="004D1871">
          <w:rPr>
            <w:noProof/>
            <w:webHidden/>
          </w:rPr>
          <w:fldChar w:fldCharType="begin"/>
        </w:r>
        <w:r w:rsidR="004D1871">
          <w:rPr>
            <w:noProof/>
            <w:webHidden/>
          </w:rPr>
          <w:instrText xml:space="preserve"> PAGEREF _Toc90148445 \h </w:instrText>
        </w:r>
        <w:r w:rsidR="004D1871">
          <w:rPr>
            <w:noProof/>
            <w:webHidden/>
          </w:rPr>
        </w:r>
        <w:r w:rsidR="004D1871">
          <w:rPr>
            <w:noProof/>
            <w:webHidden/>
          </w:rPr>
          <w:fldChar w:fldCharType="separate"/>
        </w:r>
        <w:r w:rsidR="00C116BB">
          <w:rPr>
            <w:noProof/>
            <w:webHidden/>
          </w:rPr>
          <w:t>98</w:t>
        </w:r>
        <w:r w:rsidR="004D1871">
          <w:rPr>
            <w:noProof/>
            <w:webHidden/>
          </w:rPr>
          <w:fldChar w:fldCharType="end"/>
        </w:r>
      </w:hyperlink>
    </w:p>
    <w:p w14:paraId="28DEB0B4" w14:textId="03CA24F6"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6" w:history="1">
        <w:r w:rsidR="004D1871" w:rsidRPr="001A0EE4">
          <w:rPr>
            <w:rStyle w:val="Hyperlink"/>
            <w:noProof/>
          </w:rPr>
          <w:t>Figure 37 - Plot of the Initial Auto Correlation – Saint John Dataset</w:t>
        </w:r>
        <w:r w:rsidR="004D1871">
          <w:rPr>
            <w:noProof/>
            <w:webHidden/>
          </w:rPr>
          <w:tab/>
        </w:r>
        <w:r w:rsidR="004D1871">
          <w:rPr>
            <w:noProof/>
            <w:webHidden/>
          </w:rPr>
          <w:fldChar w:fldCharType="begin"/>
        </w:r>
        <w:r w:rsidR="004D1871">
          <w:rPr>
            <w:noProof/>
            <w:webHidden/>
          </w:rPr>
          <w:instrText xml:space="preserve"> PAGEREF _Toc90148446 \h </w:instrText>
        </w:r>
        <w:r w:rsidR="004D1871">
          <w:rPr>
            <w:noProof/>
            <w:webHidden/>
          </w:rPr>
        </w:r>
        <w:r w:rsidR="004D1871">
          <w:rPr>
            <w:noProof/>
            <w:webHidden/>
          </w:rPr>
          <w:fldChar w:fldCharType="separate"/>
        </w:r>
        <w:r w:rsidR="00C116BB">
          <w:rPr>
            <w:noProof/>
            <w:webHidden/>
          </w:rPr>
          <w:t>99</w:t>
        </w:r>
        <w:r w:rsidR="004D1871">
          <w:rPr>
            <w:noProof/>
            <w:webHidden/>
          </w:rPr>
          <w:fldChar w:fldCharType="end"/>
        </w:r>
      </w:hyperlink>
    </w:p>
    <w:p w14:paraId="022DAEDA" w14:textId="677A3F6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7" w:history="1">
        <w:r w:rsidR="004D1871" w:rsidRPr="001A0EE4">
          <w:rPr>
            <w:rStyle w:val="Hyperlink"/>
            <w:noProof/>
          </w:rPr>
          <w:t>Figure 38 - ACF Plot Following Seasonal Differencing – Saint John Dataset</w:t>
        </w:r>
        <w:r w:rsidR="004D1871">
          <w:rPr>
            <w:noProof/>
            <w:webHidden/>
          </w:rPr>
          <w:tab/>
        </w:r>
        <w:r w:rsidR="004D1871">
          <w:rPr>
            <w:noProof/>
            <w:webHidden/>
          </w:rPr>
          <w:fldChar w:fldCharType="begin"/>
        </w:r>
        <w:r w:rsidR="004D1871">
          <w:rPr>
            <w:noProof/>
            <w:webHidden/>
          </w:rPr>
          <w:instrText xml:space="preserve"> PAGEREF _Toc90148447 \h </w:instrText>
        </w:r>
        <w:r w:rsidR="004D1871">
          <w:rPr>
            <w:noProof/>
            <w:webHidden/>
          </w:rPr>
        </w:r>
        <w:r w:rsidR="004D1871">
          <w:rPr>
            <w:noProof/>
            <w:webHidden/>
          </w:rPr>
          <w:fldChar w:fldCharType="separate"/>
        </w:r>
        <w:r w:rsidR="00C116BB">
          <w:rPr>
            <w:noProof/>
            <w:webHidden/>
          </w:rPr>
          <w:t>99</w:t>
        </w:r>
        <w:r w:rsidR="004D1871">
          <w:rPr>
            <w:noProof/>
            <w:webHidden/>
          </w:rPr>
          <w:fldChar w:fldCharType="end"/>
        </w:r>
      </w:hyperlink>
    </w:p>
    <w:p w14:paraId="2D99A349" w14:textId="4DF5F8E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8" w:history="1">
        <w:r w:rsidR="004D1871" w:rsidRPr="001A0EE4">
          <w:rPr>
            <w:rStyle w:val="Hyperlink"/>
            <w:noProof/>
          </w:rPr>
          <w:t>Figure 39 - ACF Plot After Seasonal and Non-Seasonal Differencing – Saint John Dataset</w:t>
        </w:r>
        <w:r w:rsidR="004D1871">
          <w:rPr>
            <w:noProof/>
            <w:webHidden/>
          </w:rPr>
          <w:tab/>
        </w:r>
        <w:r w:rsidR="004D1871">
          <w:rPr>
            <w:noProof/>
            <w:webHidden/>
          </w:rPr>
          <w:fldChar w:fldCharType="begin"/>
        </w:r>
        <w:r w:rsidR="004D1871">
          <w:rPr>
            <w:noProof/>
            <w:webHidden/>
          </w:rPr>
          <w:instrText xml:space="preserve"> PAGEREF _Toc90148448 \h </w:instrText>
        </w:r>
        <w:r w:rsidR="004D1871">
          <w:rPr>
            <w:noProof/>
            <w:webHidden/>
          </w:rPr>
        </w:r>
        <w:r w:rsidR="004D1871">
          <w:rPr>
            <w:noProof/>
            <w:webHidden/>
          </w:rPr>
          <w:fldChar w:fldCharType="separate"/>
        </w:r>
        <w:r w:rsidR="00C116BB">
          <w:rPr>
            <w:noProof/>
            <w:webHidden/>
          </w:rPr>
          <w:t>100</w:t>
        </w:r>
        <w:r w:rsidR="004D1871">
          <w:rPr>
            <w:noProof/>
            <w:webHidden/>
          </w:rPr>
          <w:fldChar w:fldCharType="end"/>
        </w:r>
      </w:hyperlink>
    </w:p>
    <w:p w14:paraId="7A19E2F0" w14:textId="626E5BEA"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49" w:history="1">
        <w:r w:rsidR="004D1871" w:rsidRPr="001A0EE4">
          <w:rPr>
            <w:rStyle w:val="Hyperlink"/>
            <w:noProof/>
          </w:rPr>
          <w:t>Figure 40 - PACF Plot After Seasonal and Non-Seasonal Differencing – Saint John Dataset</w:t>
        </w:r>
        <w:r w:rsidR="004D1871">
          <w:rPr>
            <w:noProof/>
            <w:webHidden/>
          </w:rPr>
          <w:tab/>
        </w:r>
        <w:r w:rsidR="004D1871">
          <w:rPr>
            <w:noProof/>
            <w:webHidden/>
          </w:rPr>
          <w:fldChar w:fldCharType="begin"/>
        </w:r>
        <w:r w:rsidR="004D1871">
          <w:rPr>
            <w:noProof/>
            <w:webHidden/>
          </w:rPr>
          <w:instrText xml:space="preserve"> PAGEREF _Toc90148449 \h </w:instrText>
        </w:r>
        <w:r w:rsidR="004D1871">
          <w:rPr>
            <w:noProof/>
            <w:webHidden/>
          </w:rPr>
        </w:r>
        <w:r w:rsidR="004D1871">
          <w:rPr>
            <w:noProof/>
            <w:webHidden/>
          </w:rPr>
          <w:fldChar w:fldCharType="separate"/>
        </w:r>
        <w:r w:rsidR="00C116BB">
          <w:rPr>
            <w:noProof/>
            <w:webHidden/>
          </w:rPr>
          <w:t>100</w:t>
        </w:r>
        <w:r w:rsidR="004D1871">
          <w:rPr>
            <w:noProof/>
            <w:webHidden/>
          </w:rPr>
          <w:fldChar w:fldCharType="end"/>
        </w:r>
      </w:hyperlink>
    </w:p>
    <w:p w14:paraId="4E24039A" w14:textId="43AF1742"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0" w:history="1">
        <w:r w:rsidR="004D1871" w:rsidRPr="001A0EE4">
          <w:rPr>
            <w:rStyle w:val="Hyperlink"/>
            <w:noProof/>
          </w:rPr>
          <w:t>Figure 41 - Load Demand on March 11, 2019, and CNN Forecast – Toronto Dataset</w:t>
        </w:r>
        <w:r w:rsidR="004D1871">
          <w:rPr>
            <w:noProof/>
            <w:webHidden/>
          </w:rPr>
          <w:tab/>
        </w:r>
        <w:r w:rsidR="004D1871">
          <w:rPr>
            <w:noProof/>
            <w:webHidden/>
          </w:rPr>
          <w:fldChar w:fldCharType="begin"/>
        </w:r>
        <w:r w:rsidR="004D1871">
          <w:rPr>
            <w:noProof/>
            <w:webHidden/>
          </w:rPr>
          <w:instrText xml:space="preserve"> PAGEREF _Toc90148450 \h </w:instrText>
        </w:r>
        <w:r w:rsidR="004D1871">
          <w:rPr>
            <w:noProof/>
            <w:webHidden/>
          </w:rPr>
        </w:r>
        <w:r w:rsidR="004D1871">
          <w:rPr>
            <w:noProof/>
            <w:webHidden/>
          </w:rPr>
          <w:fldChar w:fldCharType="separate"/>
        </w:r>
        <w:r w:rsidR="00C116BB">
          <w:rPr>
            <w:noProof/>
            <w:webHidden/>
          </w:rPr>
          <w:t>102</w:t>
        </w:r>
        <w:r w:rsidR="004D1871">
          <w:rPr>
            <w:noProof/>
            <w:webHidden/>
          </w:rPr>
          <w:fldChar w:fldCharType="end"/>
        </w:r>
      </w:hyperlink>
    </w:p>
    <w:p w14:paraId="56AB12DF" w14:textId="619536C1"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1" w:history="1">
        <w:r w:rsidR="004D1871" w:rsidRPr="001A0EE4">
          <w:rPr>
            <w:rStyle w:val="Hyperlink"/>
            <w:noProof/>
          </w:rPr>
          <w:t>Figure 42 - Hourly Error Distribution for the MLR Forecaster – Toronto Dataset</w:t>
        </w:r>
        <w:r w:rsidR="004D1871">
          <w:rPr>
            <w:noProof/>
            <w:webHidden/>
          </w:rPr>
          <w:tab/>
        </w:r>
        <w:r w:rsidR="004D1871">
          <w:rPr>
            <w:noProof/>
            <w:webHidden/>
          </w:rPr>
          <w:fldChar w:fldCharType="begin"/>
        </w:r>
        <w:r w:rsidR="004D1871">
          <w:rPr>
            <w:noProof/>
            <w:webHidden/>
          </w:rPr>
          <w:instrText xml:space="preserve"> PAGEREF _Toc90148451 \h </w:instrText>
        </w:r>
        <w:r w:rsidR="004D1871">
          <w:rPr>
            <w:noProof/>
            <w:webHidden/>
          </w:rPr>
        </w:r>
        <w:r w:rsidR="004D1871">
          <w:rPr>
            <w:noProof/>
            <w:webHidden/>
          </w:rPr>
          <w:fldChar w:fldCharType="separate"/>
        </w:r>
        <w:r w:rsidR="00C116BB">
          <w:rPr>
            <w:noProof/>
            <w:webHidden/>
          </w:rPr>
          <w:t>103</w:t>
        </w:r>
        <w:r w:rsidR="004D1871">
          <w:rPr>
            <w:noProof/>
            <w:webHidden/>
          </w:rPr>
          <w:fldChar w:fldCharType="end"/>
        </w:r>
      </w:hyperlink>
    </w:p>
    <w:p w14:paraId="7BFFCC60" w14:textId="40C6351A"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2" w:history="1">
        <w:r w:rsidR="004D1871" w:rsidRPr="001A0EE4">
          <w:rPr>
            <w:rStyle w:val="Hyperlink"/>
            <w:noProof/>
          </w:rPr>
          <w:t>Figure 43 - Hourly Error Distribution for the SARIMAX Forecaster – Toronto Dataset</w:t>
        </w:r>
        <w:r w:rsidR="004D1871">
          <w:rPr>
            <w:noProof/>
            <w:webHidden/>
          </w:rPr>
          <w:tab/>
        </w:r>
        <w:r w:rsidR="004D1871">
          <w:rPr>
            <w:noProof/>
            <w:webHidden/>
          </w:rPr>
          <w:fldChar w:fldCharType="begin"/>
        </w:r>
        <w:r w:rsidR="004D1871">
          <w:rPr>
            <w:noProof/>
            <w:webHidden/>
          </w:rPr>
          <w:instrText xml:space="preserve"> PAGEREF _Toc90148452 \h </w:instrText>
        </w:r>
        <w:r w:rsidR="004D1871">
          <w:rPr>
            <w:noProof/>
            <w:webHidden/>
          </w:rPr>
        </w:r>
        <w:r w:rsidR="004D1871">
          <w:rPr>
            <w:noProof/>
            <w:webHidden/>
          </w:rPr>
          <w:fldChar w:fldCharType="separate"/>
        </w:r>
        <w:r w:rsidR="00C116BB">
          <w:rPr>
            <w:noProof/>
            <w:webHidden/>
          </w:rPr>
          <w:t>104</w:t>
        </w:r>
        <w:r w:rsidR="004D1871">
          <w:rPr>
            <w:noProof/>
            <w:webHidden/>
          </w:rPr>
          <w:fldChar w:fldCharType="end"/>
        </w:r>
      </w:hyperlink>
    </w:p>
    <w:p w14:paraId="1F507723" w14:textId="27C3882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3" w:history="1">
        <w:r w:rsidR="004D1871" w:rsidRPr="001A0EE4">
          <w:rPr>
            <w:rStyle w:val="Hyperlink"/>
            <w:noProof/>
          </w:rPr>
          <w:t>Figure 44 - Hourly Error Distribution for the SNF Forecaster – Toronto Dataset</w:t>
        </w:r>
        <w:r w:rsidR="004D1871">
          <w:rPr>
            <w:noProof/>
            <w:webHidden/>
          </w:rPr>
          <w:tab/>
        </w:r>
        <w:r w:rsidR="004D1871">
          <w:rPr>
            <w:noProof/>
            <w:webHidden/>
          </w:rPr>
          <w:fldChar w:fldCharType="begin"/>
        </w:r>
        <w:r w:rsidR="004D1871">
          <w:rPr>
            <w:noProof/>
            <w:webHidden/>
          </w:rPr>
          <w:instrText xml:space="preserve"> PAGEREF _Toc90148453 \h </w:instrText>
        </w:r>
        <w:r w:rsidR="004D1871">
          <w:rPr>
            <w:noProof/>
            <w:webHidden/>
          </w:rPr>
        </w:r>
        <w:r w:rsidR="004D1871">
          <w:rPr>
            <w:noProof/>
            <w:webHidden/>
          </w:rPr>
          <w:fldChar w:fldCharType="separate"/>
        </w:r>
        <w:r w:rsidR="00C116BB">
          <w:rPr>
            <w:noProof/>
            <w:webHidden/>
          </w:rPr>
          <w:t>104</w:t>
        </w:r>
        <w:r w:rsidR="004D1871">
          <w:rPr>
            <w:noProof/>
            <w:webHidden/>
          </w:rPr>
          <w:fldChar w:fldCharType="end"/>
        </w:r>
      </w:hyperlink>
    </w:p>
    <w:p w14:paraId="6CF741B8" w14:textId="318ADBB3"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4" w:history="1">
        <w:r w:rsidR="004D1871" w:rsidRPr="001A0EE4">
          <w:rPr>
            <w:rStyle w:val="Hyperlink"/>
            <w:noProof/>
          </w:rPr>
          <w:t>Figure 45 - Daily Error Distribution for the MLR Forecaster – Toronto Dataset</w:t>
        </w:r>
        <w:r w:rsidR="004D1871">
          <w:rPr>
            <w:noProof/>
            <w:webHidden/>
          </w:rPr>
          <w:tab/>
        </w:r>
        <w:r w:rsidR="004D1871">
          <w:rPr>
            <w:noProof/>
            <w:webHidden/>
          </w:rPr>
          <w:fldChar w:fldCharType="begin"/>
        </w:r>
        <w:r w:rsidR="004D1871">
          <w:rPr>
            <w:noProof/>
            <w:webHidden/>
          </w:rPr>
          <w:instrText xml:space="preserve"> PAGEREF _Toc90148454 \h </w:instrText>
        </w:r>
        <w:r w:rsidR="004D1871">
          <w:rPr>
            <w:noProof/>
            <w:webHidden/>
          </w:rPr>
        </w:r>
        <w:r w:rsidR="004D1871">
          <w:rPr>
            <w:noProof/>
            <w:webHidden/>
          </w:rPr>
          <w:fldChar w:fldCharType="separate"/>
        </w:r>
        <w:r w:rsidR="00C116BB">
          <w:rPr>
            <w:noProof/>
            <w:webHidden/>
          </w:rPr>
          <w:t>105</w:t>
        </w:r>
        <w:r w:rsidR="004D1871">
          <w:rPr>
            <w:noProof/>
            <w:webHidden/>
          </w:rPr>
          <w:fldChar w:fldCharType="end"/>
        </w:r>
      </w:hyperlink>
    </w:p>
    <w:p w14:paraId="64A11F09" w14:textId="29FFCEE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5" w:history="1">
        <w:r w:rsidR="004D1871" w:rsidRPr="001A0EE4">
          <w:rPr>
            <w:rStyle w:val="Hyperlink"/>
            <w:noProof/>
          </w:rPr>
          <w:t>Figure 46 - Daily Error Distribution for the SARIMAX Forecaster – Toronto Dataset</w:t>
        </w:r>
        <w:r w:rsidR="004D1871">
          <w:rPr>
            <w:noProof/>
            <w:webHidden/>
          </w:rPr>
          <w:tab/>
        </w:r>
        <w:r w:rsidR="004D1871">
          <w:rPr>
            <w:noProof/>
            <w:webHidden/>
          </w:rPr>
          <w:fldChar w:fldCharType="begin"/>
        </w:r>
        <w:r w:rsidR="004D1871">
          <w:rPr>
            <w:noProof/>
            <w:webHidden/>
          </w:rPr>
          <w:instrText xml:space="preserve"> PAGEREF _Toc90148455 \h </w:instrText>
        </w:r>
        <w:r w:rsidR="004D1871">
          <w:rPr>
            <w:noProof/>
            <w:webHidden/>
          </w:rPr>
        </w:r>
        <w:r w:rsidR="004D1871">
          <w:rPr>
            <w:noProof/>
            <w:webHidden/>
          </w:rPr>
          <w:fldChar w:fldCharType="separate"/>
        </w:r>
        <w:r w:rsidR="00C116BB">
          <w:rPr>
            <w:noProof/>
            <w:webHidden/>
          </w:rPr>
          <w:t>105</w:t>
        </w:r>
        <w:r w:rsidR="004D1871">
          <w:rPr>
            <w:noProof/>
            <w:webHidden/>
          </w:rPr>
          <w:fldChar w:fldCharType="end"/>
        </w:r>
      </w:hyperlink>
    </w:p>
    <w:p w14:paraId="14308B64" w14:textId="7C65A7EE"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6" w:history="1">
        <w:r w:rsidR="004D1871" w:rsidRPr="001A0EE4">
          <w:rPr>
            <w:rStyle w:val="Hyperlink"/>
            <w:noProof/>
          </w:rPr>
          <w:t>Figure 47 - Daily Error Distribution for the SNF Forecaster – Toronto Dataset</w:t>
        </w:r>
        <w:r w:rsidR="004D1871">
          <w:rPr>
            <w:noProof/>
            <w:webHidden/>
          </w:rPr>
          <w:tab/>
        </w:r>
        <w:r w:rsidR="004D1871">
          <w:rPr>
            <w:noProof/>
            <w:webHidden/>
          </w:rPr>
          <w:fldChar w:fldCharType="begin"/>
        </w:r>
        <w:r w:rsidR="004D1871">
          <w:rPr>
            <w:noProof/>
            <w:webHidden/>
          </w:rPr>
          <w:instrText xml:space="preserve"> PAGEREF _Toc90148456 \h </w:instrText>
        </w:r>
        <w:r w:rsidR="004D1871">
          <w:rPr>
            <w:noProof/>
            <w:webHidden/>
          </w:rPr>
        </w:r>
        <w:r w:rsidR="004D1871">
          <w:rPr>
            <w:noProof/>
            <w:webHidden/>
          </w:rPr>
          <w:fldChar w:fldCharType="separate"/>
        </w:r>
        <w:r w:rsidR="00C116BB">
          <w:rPr>
            <w:noProof/>
            <w:webHidden/>
          </w:rPr>
          <w:t>106</w:t>
        </w:r>
        <w:r w:rsidR="004D1871">
          <w:rPr>
            <w:noProof/>
            <w:webHidden/>
          </w:rPr>
          <w:fldChar w:fldCharType="end"/>
        </w:r>
      </w:hyperlink>
    </w:p>
    <w:p w14:paraId="25603D1E" w14:textId="02DE1288"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7" w:history="1">
        <w:r w:rsidR="004D1871" w:rsidRPr="001A0EE4">
          <w:rPr>
            <w:rStyle w:val="Hyperlink"/>
            <w:noProof/>
          </w:rPr>
          <w:t>Figure 48 - Monthly Error Distribution for MLR Forecaster– Toronto Dataset</w:t>
        </w:r>
        <w:r w:rsidR="004D1871">
          <w:rPr>
            <w:noProof/>
            <w:webHidden/>
          </w:rPr>
          <w:tab/>
        </w:r>
        <w:r w:rsidR="004D1871">
          <w:rPr>
            <w:noProof/>
            <w:webHidden/>
          </w:rPr>
          <w:fldChar w:fldCharType="begin"/>
        </w:r>
        <w:r w:rsidR="004D1871">
          <w:rPr>
            <w:noProof/>
            <w:webHidden/>
          </w:rPr>
          <w:instrText xml:space="preserve"> PAGEREF _Toc90148457 \h </w:instrText>
        </w:r>
        <w:r w:rsidR="004D1871">
          <w:rPr>
            <w:noProof/>
            <w:webHidden/>
          </w:rPr>
        </w:r>
        <w:r w:rsidR="004D1871">
          <w:rPr>
            <w:noProof/>
            <w:webHidden/>
          </w:rPr>
          <w:fldChar w:fldCharType="separate"/>
        </w:r>
        <w:r w:rsidR="00C116BB">
          <w:rPr>
            <w:noProof/>
            <w:webHidden/>
          </w:rPr>
          <w:t>106</w:t>
        </w:r>
        <w:r w:rsidR="004D1871">
          <w:rPr>
            <w:noProof/>
            <w:webHidden/>
          </w:rPr>
          <w:fldChar w:fldCharType="end"/>
        </w:r>
      </w:hyperlink>
    </w:p>
    <w:p w14:paraId="78156DCE" w14:textId="7F640632"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8" w:history="1">
        <w:r w:rsidR="004D1871" w:rsidRPr="001A0EE4">
          <w:rPr>
            <w:rStyle w:val="Hyperlink"/>
            <w:noProof/>
          </w:rPr>
          <w:t>Figure 49 - Monthly Error Distribution for SARIMAX Forecaster– Toronto Dataset</w:t>
        </w:r>
        <w:r w:rsidR="004D1871">
          <w:rPr>
            <w:noProof/>
            <w:webHidden/>
          </w:rPr>
          <w:tab/>
        </w:r>
        <w:r w:rsidR="004D1871">
          <w:rPr>
            <w:noProof/>
            <w:webHidden/>
          </w:rPr>
          <w:fldChar w:fldCharType="begin"/>
        </w:r>
        <w:r w:rsidR="004D1871">
          <w:rPr>
            <w:noProof/>
            <w:webHidden/>
          </w:rPr>
          <w:instrText xml:space="preserve"> PAGEREF _Toc90148458 \h </w:instrText>
        </w:r>
        <w:r w:rsidR="004D1871">
          <w:rPr>
            <w:noProof/>
            <w:webHidden/>
          </w:rPr>
        </w:r>
        <w:r w:rsidR="004D1871">
          <w:rPr>
            <w:noProof/>
            <w:webHidden/>
          </w:rPr>
          <w:fldChar w:fldCharType="separate"/>
        </w:r>
        <w:r w:rsidR="00C116BB">
          <w:rPr>
            <w:noProof/>
            <w:webHidden/>
          </w:rPr>
          <w:t>107</w:t>
        </w:r>
        <w:r w:rsidR="004D1871">
          <w:rPr>
            <w:noProof/>
            <w:webHidden/>
          </w:rPr>
          <w:fldChar w:fldCharType="end"/>
        </w:r>
      </w:hyperlink>
    </w:p>
    <w:p w14:paraId="692263BB" w14:textId="558A94A2"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59" w:history="1">
        <w:r w:rsidR="004D1871" w:rsidRPr="001A0EE4">
          <w:rPr>
            <w:rStyle w:val="Hyperlink"/>
            <w:noProof/>
          </w:rPr>
          <w:t>Figure 50 - Monthly Error Distribution for SNF Forecaster– Toronto Dataset</w:t>
        </w:r>
        <w:r w:rsidR="004D1871">
          <w:rPr>
            <w:noProof/>
            <w:webHidden/>
          </w:rPr>
          <w:tab/>
        </w:r>
        <w:r w:rsidR="004D1871">
          <w:rPr>
            <w:noProof/>
            <w:webHidden/>
          </w:rPr>
          <w:fldChar w:fldCharType="begin"/>
        </w:r>
        <w:r w:rsidR="004D1871">
          <w:rPr>
            <w:noProof/>
            <w:webHidden/>
          </w:rPr>
          <w:instrText xml:space="preserve"> PAGEREF _Toc90148459 \h </w:instrText>
        </w:r>
        <w:r w:rsidR="004D1871">
          <w:rPr>
            <w:noProof/>
            <w:webHidden/>
          </w:rPr>
        </w:r>
        <w:r w:rsidR="004D1871">
          <w:rPr>
            <w:noProof/>
            <w:webHidden/>
          </w:rPr>
          <w:fldChar w:fldCharType="separate"/>
        </w:r>
        <w:r w:rsidR="00C116BB">
          <w:rPr>
            <w:noProof/>
            <w:webHidden/>
          </w:rPr>
          <w:t>107</w:t>
        </w:r>
        <w:r w:rsidR="004D1871">
          <w:rPr>
            <w:noProof/>
            <w:webHidden/>
          </w:rPr>
          <w:fldChar w:fldCharType="end"/>
        </w:r>
      </w:hyperlink>
    </w:p>
    <w:p w14:paraId="6758EC5A" w14:textId="624D6B4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0" w:history="1">
        <w:r w:rsidR="004D1871" w:rsidRPr="001A0EE4">
          <w:rPr>
            <w:rStyle w:val="Hyperlink"/>
            <w:noProof/>
          </w:rPr>
          <w:t>Figure 51 - Hourly Error Distribution for the MLR Forecaster – Ottawa Dataset</w:t>
        </w:r>
        <w:r w:rsidR="004D1871">
          <w:rPr>
            <w:noProof/>
            <w:webHidden/>
          </w:rPr>
          <w:tab/>
        </w:r>
        <w:r w:rsidR="004D1871">
          <w:rPr>
            <w:noProof/>
            <w:webHidden/>
          </w:rPr>
          <w:fldChar w:fldCharType="begin"/>
        </w:r>
        <w:r w:rsidR="004D1871">
          <w:rPr>
            <w:noProof/>
            <w:webHidden/>
          </w:rPr>
          <w:instrText xml:space="preserve"> PAGEREF _Toc90148460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5970165B" w14:textId="776E3E5B"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1" w:history="1">
        <w:r w:rsidR="004D1871" w:rsidRPr="001A0EE4">
          <w:rPr>
            <w:rStyle w:val="Hyperlink"/>
            <w:noProof/>
          </w:rPr>
          <w:t>Figure 52 - Hourly Error Distribution for the SARIMAX Forecaster – Ottawa Dataset</w:t>
        </w:r>
        <w:r w:rsidR="004D1871">
          <w:rPr>
            <w:noProof/>
            <w:webHidden/>
          </w:rPr>
          <w:tab/>
        </w:r>
        <w:r w:rsidR="004D1871">
          <w:rPr>
            <w:noProof/>
            <w:webHidden/>
          </w:rPr>
          <w:fldChar w:fldCharType="begin"/>
        </w:r>
        <w:r w:rsidR="004D1871">
          <w:rPr>
            <w:noProof/>
            <w:webHidden/>
          </w:rPr>
          <w:instrText xml:space="preserve"> PAGEREF _Toc90148461 \h </w:instrText>
        </w:r>
        <w:r w:rsidR="004D1871">
          <w:rPr>
            <w:noProof/>
            <w:webHidden/>
          </w:rPr>
        </w:r>
        <w:r w:rsidR="004D1871">
          <w:rPr>
            <w:noProof/>
            <w:webHidden/>
          </w:rPr>
          <w:fldChar w:fldCharType="separate"/>
        </w:r>
        <w:r w:rsidR="00C116BB">
          <w:rPr>
            <w:noProof/>
            <w:webHidden/>
          </w:rPr>
          <w:t>108</w:t>
        </w:r>
        <w:r w:rsidR="004D1871">
          <w:rPr>
            <w:noProof/>
            <w:webHidden/>
          </w:rPr>
          <w:fldChar w:fldCharType="end"/>
        </w:r>
      </w:hyperlink>
    </w:p>
    <w:p w14:paraId="3C167CD9" w14:textId="4FE3C832"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2" w:history="1">
        <w:r w:rsidR="004D1871" w:rsidRPr="001A0EE4">
          <w:rPr>
            <w:rStyle w:val="Hyperlink"/>
            <w:noProof/>
          </w:rPr>
          <w:t>Figure 53 - Hourly Error Distribution for the SNF Forecaster – Ottawa Dataset</w:t>
        </w:r>
        <w:r w:rsidR="004D1871">
          <w:rPr>
            <w:noProof/>
            <w:webHidden/>
          </w:rPr>
          <w:tab/>
        </w:r>
        <w:r w:rsidR="004D1871">
          <w:rPr>
            <w:noProof/>
            <w:webHidden/>
          </w:rPr>
          <w:fldChar w:fldCharType="begin"/>
        </w:r>
        <w:r w:rsidR="004D1871">
          <w:rPr>
            <w:noProof/>
            <w:webHidden/>
          </w:rPr>
          <w:instrText xml:space="preserve"> PAGEREF _Toc90148462 \h </w:instrText>
        </w:r>
        <w:r w:rsidR="004D1871">
          <w:rPr>
            <w:noProof/>
            <w:webHidden/>
          </w:rPr>
        </w:r>
        <w:r w:rsidR="004D1871">
          <w:rPr>
            <w:noProof/>
            <w:webHidden/>
          </w:rPr>
          <w:fldChar w:fldCharType="separate"/>
        </w:r>
        <w:r w:rsidR="00C116BB">
          <w:rPr>
            <w:noProof/>
            <w:webHidden/>
          </w:rPr>
          <w:t>109</w:t>
        </w:r>
        <w:r w:rsidR="004D1871">
          <w:rPr>
            <w:noProof/>
            <w:webHidden/>
          </w:rPr>
          <w:fldChar w:fldCharType="end"/>
        </w:r>
      </w:hyperlink>
    </w:p>
    <w:p w14:paraId="45C057DD" w14:textId="16177479"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3" w:history="1">
        <w:r w:rsidR="004D1871" w:rsidRPr="001A0EE4">
          <w:rPr>
            <w:rStyle w:val="Hyperlink"/>
            <w:noProof/>
          </w:rPr>
          <w:t>Figure 54 - Daily Error Distribution for the MLR Forecaster – Ottawa Dataset</w:t>
        </w:r>
        <w:r w:rsidR="004D1871">
          <w:rPr>
            <w:noProof/>
            <w:webHidden/>
          </w:rPr>
          <w:tab/>
        </w:r>
        <w:r w:rsidR="004D1871">
          <w:rPr>
            <w:noProof/>
            <w:webHidden/>
          </w:rPr>
          <w:fldChar w:fldCharType="begin"/>
        </w:r>
        <w:r w:rsidR="004D1871">
          <w:rPr>
            <w:noProof/>
            <w:webHidden/>
          </w:rPr>
          <w:instrText xml:space="preserve"> PAGEREF _Toc90148463 \h </w:instrText>
        </w:r>
        <w:r w:rsidR="004D1871">
          <w:rPr>
            <w:noProof/>
            <w:webHidden/>
          </w:rPr>
        </w:r>
        <w:r w:rsidR="004D1871">
          <w:rPr>
            <w:noProof/>
            <w:webHidden/>
          </w:rPr>
          <w:fldChar w:fldCharType="separate"/>
        </w:r>
        <w:r w:rsidR="00C116BB">
          <w:rPr>
            <w:noProof/>
            <w:webHidden/>
          </w:rPr>
          <w:t>109</w:t>
        </w:r>
        <w:r w:rsidR="004D1871">
          <w:rPr>
            <w:noProof/>
            <w:webHidden/>
          </w:rPr>
          <w:fldChar w:fldCharType="end"/>
        </w:r>
      </w:hyperlink>
    </w:p>
    <w:p w14:paraId="7EF79A9D" w14:textId="40920B4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4" w:history="1">
        <w:r w:rsidR="004D1871" w:rsidRPr="001A0EE4">
          <w:rPr>
            <w:rStyle w:val="Hyperlink"/>
            <w:noProof/>
          </w:rPr>
          <w:t>Figure 55 - Daily Error Distribution for the SARIMAX Forecaster – Ottawa Dataset</w:t>
        </w:r>
        <w:r w:rsidR="004D1871">
          <w:rPr>
            <w:noProof/>
            <w:webHidden/>
          </w:rPr>
          <w:tab/>
        </w:r>
        <w:r w:rsidR="004D1871">
          <w:rPr>
            <w:noProof/>
            <w:webHidden/>
          </w:rPr>
          <w:fldChar w:fldCharType="begin"/>
        </w:r>
        <w:r w:rsidR="004D1871">
          <w:rPr>
            <w:noProof/>
            <w:webHidden/>
          </w:rPr>
          <w:instrText xml:space="preserve"> PAGEREF _Toc90148464 \h </w:instrText>
        </w:r>
        <w:r w:rsidR="004D1871">
          <w:rPr>
            <w:noProof/>
            <w:webHidden/>
          </w:rPr>
        </w:r>
        <w:r w:rsidR="004D1871">
          <w:rPr>
            <w:noProof/>
            <w:webHidden/>
          </w:rPr>
          <w:fldChar w:fldCharType="separate"/>
        </w:r>
        <w:r w:rsidR="00C116BB">
          <w:rPr>
            <w:noProof/>
            <w:webHidden/>
          </w:rPr>
          <w:t>110</w:t>
        </w:r>
        <w:r w:rsidR="004D1871">
          <w:rPr>
            <w:noProof/>
            <w:webHidden/>
          </w:rPr>
          <w:fldChar w:fldCharType="end"/>
        </w:r>
      </w:hyperlink>
    </w:p>
    <w:p w14:paraId="7BF3775C" w14:textId="0264E169"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5" w:history="1">
        <w:r w:rsidR="004D1871" w:rsidRPr="001A0EE4">
          <w:rPr>
            <w:rStyle w:val="Hyperlink"/>
            <w:noProof/>
          </w:rPr>
          <w:t>Figure 56 - Daily Error Distribution for the SNF Forecaster – Ottawa Dataset</w:t>
        </w:r>
        <w:r w:rsidR="004D1871">
          <w:rPr>
            <w:noProof/>
            <w:webHidden/>
          </w:rPr>
          <w:tab/>
        </w:r>
        <w:r w:rsidR="004D1871">
          <w:rPr>
            <w:noProof/>
            <w:webHidden/>
          </w:rPr>
          <w:fldChar w:fldCharType="begin"/>
        </w:r>
        <w:r w:rsidR="004D1871">
          <w:rPr>
            <w:noProof/>
            <w:webHidden/>
          </w:rPr>
          <w:instrText xml:space="preserve"> PAGEREF _Toc90148465 \h </w:instrText>
        </w:r>
        <w:r w:rsidR="004D1871">
          <w:rPr>
            <w:noProof/>
            <w:webHidden/>
          </w:rPr>
        </w:r>
        <w:r w:rsidR="004D1871">
          <w:rPr>
            <w:noProof/>
            <w:webHidden/>
          </w:rPr>
          <w:fldChar w:fldCharType="separate"/>
        </w:r>
        <w:r w:rsidR="00C116BB">
          <w:rPr>
            <w:noProof/>
            <w:webHidden/>
          </w:rPr>
          <w:t>110</w:t>
        </w:r>
        <w:r w:rsidR="004D1871">
          <w:rPr>
            <w:noProof/>
            <w:webHidden/>
          </w:rPr>
          <w:fldChar w:fldCharType="end"/>
        </w:r>
      </w:hyperlink>
    </w:p>
    <w:p w14:paraId="46370E37" w14:textId="6481814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6" w:history="1">
        <w:r w:rsidR="004D1871" w:rsidRPr="001A0EE4">
          <w:rPr>
            <w:rStyle w:val="Hyperlink"/>
            <w:noProof/>
          </w:rPr>
          <w:t>Figure 57 - Monthly Error Distribution for MLR Forecaster – Ottawa Dataset</w:t>
        </w:r>
        <w:r w:rsidR="004D1871">
          <w:rPr>
            <w:noProof/>
            <w:webHidden/>
          </w:rPr>
          <w:tab/>
        </w:r>
        <w:r w:rsidR="004D1871">
          <w:rPr>
            <w:noProof/>
            <w:webHidden/>
          </w:rPr>
          <w:fldChar w:fldCharType="begin"/>
        </w:r>
        <w:r w:rsidR="004D1871">
          <w:rPr>
            <w:noProof/>
            <w:webHidden/>
          </w:rPr>
          <w:instrText xml:space="preserve"> PAGEREF _Toc90148466 \h </w:instrText>
        </w:r>
        <w:r w:rsidR="004D1871">
          <w:rPr>
            <w:noProof/>
            <w:webHidden/>
          </w:rPr>
        </w:r>
        <w:r w:rsidR="004D1871">
          <w:rPr>
            <w:noProof/>
            <w:webHidden/>
          </w:rPr>
          <w:fldChar w:fldCharType="separate"/>
        </w:r>
        <w:r w:rsidR="00C116BB">
          <w:rPr>
            <w:noProof/>
            <w:webHidden/>
          </w:rPr>
          <w:t>111</w:t>
        </w:r>
        <w:r w:rsidR="004D1871">
          <w:rPr>
            <w:noProof/>
            <w:webHidden/>
          </w:rPr>
          <w:fldChar w:fldCharType="end"/>
        </w:r>
      </w:hyperlink>
    </w:p>
    <w:p w14:paraId="49292F51" w14:textId="0BFF98FF"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7" w:history="1">
        <w:r w:rsidR="004D1871" w:rsidRPr="001A0EE4">
          <w:rPr>
            <w:rStyle w:val="Hyperlink"/>
            <w:noProof/>
          </w:rPr>
          <w:t>Figure 58 - Monthly Error Distribution for SARIMAX Forecaster – Ottawa Dataset</w:t>
        </w:r>
        <w:r w:rsidR="004D1871">
          <w:rPr>
            <w:noProof/>
            <w:webHidden/>
          </w:rPr>
          <w:tab/>
        </w:r>
        <w:r w:rsidR="004D1871">
          <w:rPr>
            <w:noProof/>
            <w:webHidden/>
          </w:rPr>
          <w:fldChar w:fldCharType="begin"/>
        </w:r>
        <w:r w:rsidR="004D1871">
          <w:rPr>
            <w:noProof/>
            <w:webHidden/>
          </w:rPr>
          <w:instrText xml:space="preserve"> PAGEREF _Toc90148467 \h </w:instrText>
        </w:r>
        <w:r w:rsidR="004D1871">
          <w:rPr>
            <w:noProof/>
            <w:webHidden/>
          </w:rPr>
        </w:r>
        <w:r w:rsidR="004D1871">
          <w:rPr>
            <w:noProof/>
            <w:webHidden/>
          </w:rPr>
          <w:fldChar w:fldCharType="separate"/>
        </w:r>
        <w:r w:rsidR="00C116BB">
          <w:rPr>
            <w:noProof/>
            <w:webHidden/>
          </w:rPr>
          <w:t>111</w:t>
        </w:r>
        <w:r w:rsidR="004D1871">
          <w:rPr>
            <w:noProof/>
            <w:webHidden/>
          </w:rPr>
          <w:fldChar w:fldCharType="end"/>
        </w:r>
      </w:hyperlink>
    </w:p>
    <w:p w14:paraId="4C092060" w14:textId="12F03BA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8" w:history="1">
        <w:r w:rsidR="004D1871" w:rsidRPr="001A0EE4">
          <w:rPr>
            <w:rStyle w:val="Hyperlink"/>
            <w:noProof/>
          </w:rPr>
          <w:t>Figure 59 - Monthly Error Distribution for SNF Forecaster – Ottawa Dataset</w:t>
        </w:r>
        <w:r w:rsidR="004D1871">
          <w:rPr>
            <w:noProof/>
            <w:webHidden/>
          </w:rPr>
          <w:tab/>
        </w:r>
        <w:r w:rsidR="004D1871">
          <w:rPr>
            <w:noProof/>
            <w:webHidden/>
          </w:rPr>
          <w:fldChar w:fldCharType="begin"/>
        </w:r>
        <w:r w:rsidR="004D1871">
          <w:rPr>
            <w:noProof/>
            <w:webHidden/>
          </w:rPr>
          <w:instrText xml:space="preserve"> PAGEREF _Toc90148468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152BD693" w14:textId="72793B8C"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69" w:history="1">
        <w:r w:rsidR="004D1871" w:rsidRPr="001A0EE4">
          <w:rPr>
            <w:rStyle w:val="Hyperlink"/>
            <w:noProof/>
          </w:rPr>
          <w:t>Figure 60 - Hourly Error Distribution for the MLR Forecaster – Saint John Dataset</w:t>
        </w:r>
        <w:r w:rsidR="004D1871">
          <w:rPr>
            <w:noProof/>
            <w:webHidden/>
          </w:rPr>
          <w:tab/>
        </w:r>
        <w:r w:rsidR="004D1871">
          <w:rPr>
            <w:noProof/>
            <w:webHidden/>
          </w:rPr>
          <w:fldChar w:fldCharType="begin"/>
        </w:r>
        <w:r w:rsidR="004D1871">
          <w:rPr>
            <w:noProof/>
            <w:webHidden/>
          </w:rPr>
          <w:instrText xml:space="preserve"> PAGEREF _Toc90148469 \h </w:instrText>
        </w:r>
        <w:r w:rsidR="004D1871">
          <w:rPr>
            <w:noProof/>
            <w:webHidden/>
          </w:rPr>
        </w:r>
        <w:r w:rsidR="004D1871">
          <w:rPr>
            <w:noProof/>
            <w:webHidden/>
          </w:rPr>
          <w:fldChar w:fldCharType="separate"/>
        </w:r>
        <w:r w:rsidR="00C116BB">
          <w:rPr>
            <w:noProof/>
            <w:webHidden/>
          </w:rPr>
          <w:t>112</w:t>
        </w:r>
        <w:r w:rsidR="004D1871">
          <w:rPr>
            <w:noProof/>
            <w:webHidden/>
          </w:rPr>
          <w:fldChar w:fldCharType="end"/>
        </w:r>
      </w:hyperlink>
    </w:p>
    <w:p w14:paraId="4DD374C2" w14:textId="65F515C0"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0" w:history="1">
        <w:r w:rsidR="004D1871" w:rsidRPr="001A0EE4">
          <w:rPr>
            <w:rStyle w:val="Hyperlink"/>
            <w:noProof/>
          </w:rPr>
          <w:t>Figure 61 - Hourly Error Distribution for the SARIMAX Forecaster – Saint John Dataset</w:t>
        </w:r>
        <w:r w:rsidR="004D1871">
          <w:rPr>
            <w:noProof/>
            <w:webHidden/>
          </w:rPr>
          <w:tab/>
        </w:r>
        <w:r w:rsidR="004D1871">
          <w:rPr>
            <w:noProof/>
            <w:webHidden/>
          </w:rPr>
          <w:fldChar w:fldCharType="begin"/>
        </w:r>
        <w:r w:rsidR="004D1871">
          <w:rPr>
            <w:noProof/>
            <w:webHidden/>
          </w:rPr>
          <w:instrText xml:space="preserve"> PAGEREF _Toc90148470 \h </w:instrText>
        </w:r>
        <w:r w:rsidR="004D1871">
          <w:rPr>
            <w:noProof/>
            <w:webHidden/>
          </w:rPr>
        </w:r>
        <w:r w:rsidR="004D1871">
          <w:rPr>
            <w:noProof/>
            <w:webHidden/>
          </w:rPr>
          <w:fldChar w:fldCharType="separate"/>
        </w:r>
        <w:r w:rsidR="00C116BB">
          <w:rPr>
            <w:noProof/>
            <w:webHidden/>
          </w:rPr>
          <w:t>113</w:t>
        </w:r>
        <w:r w:rsidR="004D1871">
          <w:rPr>
            <w:noProof/>
            <w:webHidden/>
          </w:rPr>
          <w:fldChar w:fldCharType="end"/>
        </w:r>
      </w:hyperlink>
    </w:p>
    <w:p w14:paraId="44330886" w14:textId="532BEB99"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1" w:history="1">
        <w:r w:rsidR="004D1871" w:rsidRPr="001A0EE4">
          <w:rPr>
            <w:rStyle w:val="Hyperlink"/>
            <w:noProof/>
          </w:rPr>
          <w:t>Figure 62 - Hourly Error Distribution for the SNF Forecaster – Saint John Dataset</w:t>
        </w:r>
        <w:r w:rsidR="004D1871">
          <w:rPr>
            <w:noProof/>
            <w:webHidden/>
          </w:rPr>
          <w:tab/>
        </w:r>
        <w:r w:rsidR="004D1871">
          <w:rPr>
            <w:noProof/>
            <w:webHidden/>
          </w:rPr>
          <w:fldChar w:fldCharType="begin"/>
        </w:r>
        <w:r w:rsidR="004D1871">
          <w:rPr>
            <w:noProof/>
            <w:webHidden/>
          </w:rPr>
          <w:instrText xml:space="preserve"> PAGEREF _Toc90148471 \h </w:instrText>
        </w:r>
        <w:r w:rsidR="004D1871">
          <w:rPr>
            <w:noProof/>
            <w:webHidden/>
          </w:rPr>
        </w:r>
        <w:r w:rsidR="004D1871">
          <w:rPr>
            <w:noProof/>
            <w:webHidden/>
          </w:rPr>
          <w:fldChar w:fldCharType="separate"/>
        </w:r>
        <w:r w:rsidR="00C116BB">
          <w:rPr>
            <w:noProof/>
            <w:webHidden/>
          </w:rPr>
          <w:t>113</w:t>
        </w:r>
        <w:r w:rsidR="004D1871">
          <w:rPr>
            <w:noProof/>
            <w:webHidden/>
          </w:rPr>
          <w:fldChar w:fldCharType="end"/>
        </w:r>
      </w:hyperlink>
    </w:p>
    <w:p w14:paraId="74DAD28B" w14:textId="5963C395"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2" w:history="1">
        <w:r w:rsidR="004D1871" w:rsidRPr="001A0EE4">
          <w:rPr>
            <w:rStyle w:val="Hyperlink"/>
            <w:noProof/>
          </w:rPr>
          <w:t>Figure 63 - Daily Error Distribution for the MLR Forecaster – Saint John Dataset</w:t>
        </w:r>
        <w:r w:rsidR="004D1871">
          <w:rPr>
            <w:noProof/>
            <w:webHidden/>
          </w:rPr>
          <w:tab/>
        </w:r>
        <w:r w:rsidR="004D1871">
          <w:rPr>
            <w:noProof/>
            <w:webHidden/>
          </w:rPr>
          <w:fldChar w:fldCharType="begin"/>
        </w:r>
        <w:r w:rsidR="004D1871">
          <w:rPr>
            <w:noProof/>
            <w:webHidden/>
          </w:rPr>
          <w:instrText xml:space="preserve"> PAGEREF _Toc90148472 \h </w:instrText>
        </w:r>
        <w:r w:rsidR="004D1871">
          <w:rPr>
            <w:noProof/>
            <w:webHidden/>
          </w:rPr>
        </w:r>
        <w:r w:rsidR="004D1871">
          <w:rPr>
            <w:noProof/>
            <w:webHidden/>
          </w:rPr>
          <w:fldChar w:fldCharType="separate"/>
        </w:r>
        <w:r w:rsidR="00C116BB">
          <w:rPr>
            <w:noProof/>
            <w:webHidden/>
          </w:rPr>
          <w:t>114</w:t>
        </w:r>
        <w:r w:rsidR="004D1871">
          <w:rPr>
            <w:noProof/>
            <w:webHidden/>
          </w:rPr>
          <w:fldChar w:fldCharType="end"/>
        </w:r>
      </w:hyperlink>
    </w:p>
    <w:p w14:paraId="09CC24D9" w14:textId="02F54FA4"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3" w:history="1">
        <w:r w:rsidR="004D1871" w:rsidRPr="001A0EE4">
          <w:rPr>
            <w:rStyle w:val="Hyperlink"/>
            <w:noProof/>
          </w:rPr>
          <w:t>Figure 64 - Daily Error Distribution for the SARIMAX Forecaster – Saint John Dataset</w:t>
        </w:r>
        <w:r w:rsidR="004D1871">
          <w:rPr>
            <w:noProof/>
            <w:webHidden/>
          </w:rPr>
          <w:tab/>
        </w:r>
        <w:r w:rsidR="004D1871">
          <w:rPr>
            <w:noProof/>
            <w:webHidden/>
          </w:rPr>
          <w:fldChar w:fldCharType="begin"/>
        </w:r>
        <w:r w:rsidR="004D1871">
          <w:rPr>
            <w:noProof/>
            <w:webHidden/>
          </w:rPr>
          <w:instrText xml:space="preserve"> PAGEREF _Toc90148473 \h </w:instrText>
        </w:r>
        <w:r w:rsidR="004D1871">
          <w:rPr>
            <w:noProof/>
            <w:webHidden/>
          </w:rPr>
        </w:r>
        <w:r w:rsidR="004D1871">
          <w:rPr>
            <w:noProof/>
            <w:webHidden/>
          </w:rPr>
          <w:fldChar w:fldCharType="separate"/>
        </w:r>
        <w:r w:rsidR="00C116BB">
          <w:rPr>
            <w:noProof/>
            <w:webHidden/>
          </w:rPr>
          <w:t>114</w:t>
        </w:r>
        <w:r w:rsidR="004D1871">
          <w:rPr>
            <w:noProof/>
            <w:webHidden/>
          </w:rPr>
          <w:fldChar w:fldCharType="end"/>
        </w:r>
      </w:hyperlink>
    </w:p>
    <w:p w14:paraId="77AE402B" w14:textId="5E6264A6"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4" w:history="1">
        <w:r w:rsidR="004D1871" w:rsidRPr="001A0EE4">
          <w:rPr>
            <w:rStyle w:val="Hyperlink"/>
            <w:noProof/>
          </w:rPr>
          <w:t>Figure 65 - Daily Error Distribution for the SNF Forecaster – Saint John Dataset</w:t>
        </w:r>
        <w:r w:rsidR="004D1871">
          <w:rPr>
            <w:noProof/>
            <w:webHidden/>
          </w:rPr>
          <w:tab/>
        </w:r>
        <w:r w:rsidR="004D1871">
          <w:rPr>
            <w:noProof/>
            <w:webHidden/>
          </w:rPr>
          <w:fldChar w:fldCharType="begin"/>
        </w:r>
        <w:r w:rsidR="004D1871">
          <w:rPr>
            <w:noProof/>
            <w:webHidden/>
          </w:rPr>
          <w:instrText xml:space="preserve"> PAGEREF _Toc90148474 \h </w:instrText>
        </w:r>
        <w:r w:rsidR="004D1871">
          <w:rPr>
            <w:noProof/>
            <w:webHidden/>
          </w:rPr>
        </w:r>
        <w:r w:rsidR="004D1871">
          <w:rPr>
            <w:noProof/>
            <w:webHidden/>
          </w:rPr>
          <w:fldChar w:fldCharType="separate"/>
        </w:r>
        <w:r w:rsidR="00C116BB">
          <w:rPr>
            <w:noProof/>
            <w:webHidden/>
          </w:rPr>
          <w:t>115</w:t>
        </w:r>
        <w:r w:rsidR="004D1871">
          <w:rPr>
            <w:noProof/>
            <w:webHidden/>
          </w:rPr>
          <w:fldChar w:fldCharType="end"/>
        </w:r>
      </w:hyperlink>
    </w:p>
    <w:p w14:paraId="72E09952" w14:textId="6D4669CD"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5" w:history="1">
        <w:r w:rsidR="004D1871" w:rsidRPr="001A0EE4">
          <w:rPr>
            <w:rStyle w:val="Hyperlink"/>
            <w:noProof/>
          </w:rPr>
          <w:t>Figure 66 - Monthly Error Distribution for MLR Forecaster – Saint John Dataset</w:t>
        </w:r>
        <w:r w:rsidR="004D1871">
          <w:rPr>
            <w:noProof/>
            <w:webHidden/>
          </w:rPr>
          <w:tab/>
        </w:r>
        <w:r w:rsidR="004D1871">
          <w:rPr>
            <w:noProof/>
            <w:webHidden/>
          </w:rPr>
          <w:fldChar w:fldCharType="begin"/>
        </w:r>
        <w:r w:rsidR="004D1871">
          <w:rPr>
            <w:noProof/>
            <w:webHidden/>
          </w:rPr>
          <w:instrText xml:space="preserve"> PAGEREF _Toc90148475 \h </w:instrText>
        </w:r>
        <w:r w:rsidR="004D1871">
          <w:rPr>
            <w:noProof/>
            <w:webHidden/>
          </w:rPr>
        </w:r>
        <w:r w:rsidR="004D1871">
          <w:rPr>
            <w:noProof/>
            <w:webHidden/>
          </w:rPr>
          <w:fldChar w:fldCharType="separate"/>
        </w:r>
        <w:r w:rsidR="00C116BB">
          <w:rPr>
            <w:noProof/>
            <w:webHidden/>
          </w:rPr>
          <w:t>115</w:t>
        </w:r>
        <w:r w:rsidR="004D1871">
          <w:rPr>
            <w:noProof/>
            <w:webHidden/>
          </w:rPr>
          <w:fldChar w:fldCharType="end"/>
        </w:r>
      </w:hyperlink>
    </w:p>
    <w:p w14:paraId="2D66C79D" w14:textId="11E1B8BE" w:rsidR="004D1871" w:rsidRDefault="001C7E01">
      <w:pPr>
        <w:pStyle w:val="TableofFigures"/>
        <w:tabs>
          <w:tab w:val="right" w:leader="dot" w:pos="8630"/>
        </w:tabs>
        <w:rPr>
          <w:rFonts w:asciiTheme="minorHAnsi" w:eastAsiaTheme="minorEastAsia" w:hAnsiTheme="minorHAnsi" w:cstheme="minorBidi"/>
          <w:noProof/>
          <w:sz w:val="22"/>
          <w:szCs w:val="22"/>
          <w:lang w:eastAsia="en-CA"/>
        </w:rPr>
      </w:pPr>
      <w:hyperlink w:anchor="_Toc90148476" w:history="1">
        <w:r w:rsidR="004D1871" w:rsidRPr="001A0EE4">
          <w:rPr>
            <w:rStyle w:val="Hyperlink"/>
            <w:noProof/>
          </w:rPr>
          <w:t>Figure 67 - Monthly Error Distribution for SNF Forecaster – Saint John Dataset</w:t>
        </w:r>
        <w:r w:rsidR="004D1871">
          <w:rPr>
            <w:noProof/>
            <w:webHidden/>
          </w:rPr>
          <w:tab/>
        </w:r>
        <w:r w:rsidR="004D1871">
          <w:rPr>
            <w:noProof/>
            <w:webHidden/>
          </w:rPr>
          <w:fldChar w:fldCharType="begin"/>
        </w:r>
        <w:r w:rsidR="004D1871">
          <w:rPr>
            <w:noProof/>
            <w:webHidden/>
          </w:rPr>
          <w:instrText xml:space="preserve"> PAGEREF _Toc90148476 \h </w:instrText>
        </w:r>
        <w:r w:rsidR="004D1871">
          <w:rPr>
            <w:noProof/>
            <w:webHidden/>
          </w:rPr>
        </w:r>
        <w:r w:rsidR="004D1871">
          <w:rPr>
            <w:noProof/>
            <w:webHidden/>
          </w:rPr>
          <w:fldChar w:fldCharType="separate"/>
        </w:r>
        <w:r w:rsidR="00C116BB">
          <w:rPr>
            <w:noProof/>
            <w:webHidden/>
          </w:rPr>
          <w:t>116</w:t>
        </w:r>
        <w:r w:rsidR="004D1871">
          <w:rPr>
            <w:noProof/>
            <w:webHidden/>
          </w:rPr>
          <w:fldChar w:fldCharType="end"/>
        </w:r>
      </w:hyperlink>
    </w:p>
    <w:p w14:paraId="4B85F338" w14:textId="5B04B05E"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0148321"/>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proofErr w:type="spellStart"/>
      <w:r>
        <w:t>ANNSTLF</w:t>
      </w:r>
      <w:proofErr w:type="spellEnd"/>
      <w:r>
        <w:t xml:space="preserve">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proofErr w:type="spellStart"/>
      <w:r>
        <w:t>ACF</w:t>
      </w:r>
      <w:proofErr w:type="spellEnd"/>
      <w:r>
        <w:t xml:space="preserve">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proofErr w:type="spellStart"/>
      <w:r>
        <w:t>ICDAR</w:t>
      </w:r>
      <w:proofErr w:type="spellEnd"/>
      <w:r>
        <w:t xml:space="preserve"> - </w:t>
      </w:r>
      <w:r w:rsidRPr="00451254">
        <w:t>International Conference on Document Analysis and Recognition</w:t>
      </w:r>
    </w:p>
    <w:p w14:paraId="35C79FEA" w14:textId="77777777" w:rsidR="009C29D6" w:rsidRDefault="009C29D6" w:rsidP="009C29D6">
      <w:proofErr w:type="spellStart"/>
      <w:r>
        <w:t>ILSVRC</w:t>
      </w:r>
      <w:proofErr w:type="spellEnd"/>
      <w:r>
        <w:t xml:space="preserve"> - ImageNet Large Scale Visual Recognition Challenge</w:t>
      </w:r>
    </w:p>
    <w:p w14:paraId="464E9D83" w14:textId="77777777" w:rsidR="009C29D6" w:rsidRDefault="009C29D6" w:rsidP="009C29D6">
      <w:proofErr w:type="spellStart"/>
      <w:r>
        <w:t>ISBI</w:t>
      </w:r>
      <w:proofErr w:type="spellEnd"/>
      <w:r>
        <w:t xml:space="preserve">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proofErr w:type="spellStart"/>
      <w:r>
        <w:t>LTLF</w:t>
      </w:r>
      <w:proofErr w:type="spellEnd"/>
      <w:r>
        <w:t xml:space="preserve"> – Long Term Load Forecasting</w:t>
      </w:r>
      <w:r>
        <w:tab/>
      </w:r>
    </w:p>
    <w:p w14:paraId="5466DCA2" w14:textId="77777777" w:rsidR="009C29D6" w:rsidRDefault="009C29D6" w:rsidP="009C29D6">
      <w:r>
        <w:t>MAE – Mean Absolute Error</w:t>
      </w:r>
    </w:p>
    <w:p w14:paraId="092B256C" w14:textId="3B6DE656" w:rsidR="009C29D6" w:rsidRDefault="009C29D6" w:rsidP="009C29D6">
      <w:proofErr w:type="spellStart"/>
      <w:r>
        <w:t>MAPE</w:t>
      </w:r>
      <w:proofErr w:type="spellEnd"/>
      <w:r>
        <w:t xml:space="preserv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18DD4FED" w:rsidR="009C29D6" w:rsidRDefault="009C29D6" w:rsidP="009C29D6">
      <w:proofErr w:type="spellStart"/>
      <w:r>
        <w:t>MICCAI</w:t>
      </w:r>
      <w:proofErr w:type="spellEnd"/>
      <w:r>
        <w:t xml:space="preserve"> – Medical Image Computing and Computer</w:t>
      </w:r>
      <w:r w:rsidR="00E956DC">
        <w:t>-</w:t>
      </w:r>
      <w:r>
        <w:t>Assisted Intervention Society</w:t>
      </w:r>
    </w:p>
    <w:p w14:paraId="008A81F9" w14:textId="77777777" w:rsidR="009C29D6" w:rsidRDefault="009C29D6" w:rsidP="009C29D6">
      <w:r>
        <w:t>ML - Machine Learning</w:t>
      </w:r>
      <w:r>
        <w:tab/>
      </w:r>
    </w:p>
    <w:p w14:paraId="5CA8EFFE" w14:textId="77777777" w:rsidR="009C29D6" w:rsidRDefault="009C29D6" w:rsidP="009C29D6">
      <w:proofErr w:type="spellStart"/>
      <w:r>
        <w:t>MLP</w:t>
      </w:r>
      <w:proofErr w:type="spellEnd"/>
      <w:r>
        <w:t xml:space="preserve"> – Multilayer Perceptron</w:t>
      </w:r>
      <w:r>
        <w:tab/>
      </w:r>
    </w:p>
    <w:p w14:paraId="5717CB03" w14:textId="77777777" w:rsidR="009C29D6" w:rsidRDefault="009C29D6" w:rsidP="009C29D6">
      <w:proofErr w:type="spellStart"/>
      <w:r>
        <w:t>MLR</w:t>
      </w:r>
      <w:proofErr w:type="spellEnd"/>
      <w:r>
        <w:t xml:space="preserve"> – Multiple Linear Regression</w:t>
      </w:r>
      <w:r>
        <w:tab/>
      </w:r>
    </w:p>
    <w:p w14:paraId="46D41D3D" w14:textId="77777777" w:rsidR="009C29D6" w:rsidRDefault="009C29D6" w:rsidP="009C29D6">
      <w:proofErr w:type="spellStart"/>
      <w:r>
        <w:lastRenderedPageBreak/>
        <w:t>MSE</w:t>
      </w:r>
      <w:proofErr w:type="spellEnd"/>
      <w:r>
        <w:t xml:space="preserve"> – Mean Squared Error</w:t>
      </w:r>
    </w:p>
    <w:p w14:paraId="52727D42" w14:textId="77777777" w:rsidR="009C29D6" w:rsidRDefault="009C29D6" w:rsidP="009C29D6">
      <w:proofErr w:type="spellStart"/>
      <w:r>
        <w:t>MTLF</w:t>
      </w:r>
      <w:proofErr w:type="spellEnd"/>
      <w:r>
        <w:t xml:space="preserve"> – Medium-Term Load Forecasting</w:t>
      </w:r>
      <w:r>
        <w:tab/>
      </w:r>
    </w:p>
    <w:p w14:paraId="0D3C2D7D" w14:textId="3EAE413A" w:rsidR="009C29D6" w:rsidRDefault="009C29D6" w:rsidP="009C29D6">
      <w:r>
        <w:t>MW – Mega-Watt</w:t>
      </w:r>
    </w:p>
    <w:p w14:paraId="3E092643" w14:textId="25811340" w:rsidR="000559FB" w:rsidRDefault="000559FB" w:rsidP="009C29D6">
      <w:proofErr w:type="spellStart"/>
      <w:r>
        <w:t>PACF</w:t>
      </w:r>
      <w:proofErr w:type="spellEnd"/>
      <w:r>
        <w:t xml:space="preserve"> – Partial Auto Correlation Function</w:t>
      </w:r>
    </w:p>
    <w:p w14:paraId="58A9C616" w14:textId="77777777" w:rsidR="009C29D6" w:rsidRDefault="009C29D6" w:rsidP="009C29D6">
      <w:proofErr w:type="spellStart"/>
      <w:r>
        <w:t>ReLU</w:t>
      </w:r>
      <w:proofErr w:type="spellEnd"/>
      <w:r>
        <w:t xml:space="preserve"> – Rectified Linear Unit</w:t>
      </w:r>
      <w:r>
        <w:tab/>
      </w:r>
    </w:p>
    <w:p w14:paraId="0421243F" w14:textId="77777777" w:rsidR="009C29D6" w:rsidRDefault="009C29D6" w:rsidP="009C29D6">
      <w:proofErr w:type="spellStart"/>
      <w:r>
        <w:t>RLS</w:t>
      </w:r>
      <w:proofErr w:type="spellEnd"/>
      <w:r>
        <w:t xml:space="preserve"> – Recursive Least Squares </w:t>
      </w:r>
      <w:r>
        <w:tab/>
      </w:r>
    </w:p>
    <w:p w14:paraId="067827BB" w14:textId="77777777" w:rsidR="009C29D6" w:rsidRDefault="009C29D6" w:rsidP="009C29D6">
      <w:proofErr w:type="spellStart"/>
      <w:r>
        <w:t>RMSE</w:t>
      </w:r>
      <w:proofErr w:type="spellEnd"/>
      <w:r>
        <w:t xml:space="preserve"> – Root Mean Square Error</w:t>
      </w:r>
    </w:p>
    <w:p w14:paraId="4A98F62B" w14:textId="50DBA790" w:rsidR="009C29D6" w:rsidRDefault="009C29D6" w:rsidP="009C29D6">
      <w:proofErr w:type="spellStart"/>
      <w:r>
        <w:t>RNN</w:t>
      </w:r>
      <w:proofErr w:type="spellEnd"/>
      <w:r>
        <w:t xml:space="preserve"> – Recurrent Neural Networks</w:t>
      </w:r>
      <w:r>
        <w:tab/>
      </w:r>
    </w:p>
    <w:p w14:paraId="0B9E64C8" w14:textId="003140B2" w:rsidR="00C675BC" w:rsidRDefault="00D57F92" w:rsidP="00C675BC">
      <w:proofErr w:type="spellStart"/>
      <w:r>
        <w:t>SARIMAX</w:t>
      </w:r>
      <w:proofErr w:type="spellEnd"/>
      <w:r>
        <w:t xml:space="preserve"> -</w:t>
      </w:r>
      <w:r w:rsidRPr="00D57F92">
        <w:t xml:space="preserve"> </w:t>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proofErr w:type="spellStart"/>
      <w:r>
        <w:t>SNF</w:t>
      </w:r>
      <w:proofErr w:type="spellEnd"/>
      <w:r>
        <w:t xml:space="preserve"> – Seasonal Naïve Forecaster</w:t>
      </w:r>
      <w:r>
        <w:tab/>
      </w:r>
    </w:p>
    <w:p w14:paraId="10A1AA2D" w14:textId="6C1D56D5" w:rsidR="00514BA4" w:rsidRDefault="00514BA4" w:rsidP="009C29D6">
      <w:r>
        <w:t>STD – Standard Deviation</w:t>
      </w:r>
    </w:p>
    <w:p w14:paraId="79CCF9B4" w14:textId="77777777" w:rsidR="009C29D6" w:rsidRDefault="009C29D6" w:rsidP="009C29D6">
      <w:proofErr w:type="spellStart"/>
      <w:r>
        <w:t>STLF</w:t>
      </w:r>
      <w:proofErr w:type="spellEnd"/>
      <w:r>
        <w:t xml:space="preserve"> – Short Term Load Forecasting</w:t>
      </w:r>
      <w:r>
        <w:tab/>
      </w:r>
    </w:p>
    <w:p w14:paraId="479469DF" w14:textId="77777777" w:rsidR="009C29D6" w:rsidRDefault="009C29D6" w:rsidP="009C29D6">
      <w:proofErr w:type="spellStart"/>
      <w:r>
        <w:t>SVM</w:t>
      </w:r>
      <w:proofErr w:type="spellEnd"/>
      <w:r>
        <w:t xml:space="preserve"> – Support Vector Machine</w:t>
      </w:r>
    </w:p>
    <w:p w14:paraId="23AE770A" w14:textId="77777777" w:rsidR="009C29D6" w:rsidRDefault="009C29D6" w:rsidP="009C29D6">
      <w:r>
        <w:t>UNB – University of New Brunswick</w:t>
      </w:r>
    </w:p>
    <w:p w14:paraId="2036A644" w14:textId="571A3037" w:rsidR="009C29D6" w:rsidRDefault="009C29D6" w:rsidP="00451254">
      <w:proofErr w:type="spellStart"/>
      <w:r>
        <w:t>VMD</w:t>
      </w:r>
      <w:proofErr w:type="spellEnd"/>
      <w:r>
        <w:t xml:space="preserve">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roofErr w:type="spellStart"/>
      <w:r>
        <w:t>VSTLF</w:t>
      </w:r>
      <w:proofErr w:type="spellEnd"/>
      <w:r>
        <w:t xml:space="preserve"> – Very </w:t>
      </w:r>
      <w:r w:rsidR="0059387D">
        <w:t>Short-Term</w:t>
      </w:r>
      <w:r>
        <w:t xml:space="preserve"> Load Forecasting</w:t>
      </w:r>
    </w:p>
    <w:p w14:paraId="115B70B3" w14:textId="200339FA" w:rsidR="00FF1E34" w:rsidRDefault="006052A7" w:rsidP="00CF19C9">
      <w:pPr>
        <w:pStyle w:val="Heading1"/>
      </w:pPr>
      <w:bookmarkStart w:id="9" w:name="_Toc90148322"/>
      <w:r>
        <w:lastRenderedPageBreak/>
        <w:t xml:space="preserve">1 </w:t>
      </w:r>
      <w:r w:rsidR="0056500B" w:rsidRPr="00CF19C9">
        <w:t>Introduction</w:t>
      </w:r>
      <w:bookmarkEnd w:id="9"/>
    </w:p>
    <w:p w14:paraId="6D7E2E65" w14:textId="79E84185"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w:t>
      </w:r>
      <w:r w:rsidR="00E956DC">
        <w:t>d</w:t>
      </w:r>
      <w:r w:rsidR="00185A6C" w:rsidRPr="00C12576">
        <w:t xml:space="preserve"> safely and efficiently</w:t>
      </w:r>
      <w:r w:rsidR="00C12576" w:rsidRPr="00C12576">
        <w:t>. A</w:t>
      </w:r>
      <w:r w:rsidR="00185A6C">
        <w:t>n</w:t>
      </w:r>
      <w:r w:rsidR="00C12576" w:rsidRPr="00C12576">
        <w:t xml:space="preserve"> </w:t>
      </w:r>
      <w:r w:rsidR="00E956DC">
        <w:t>essential</w:t>
      </w:r>
      <w:r w:rsidR="00C12576" w:rsidRPr="00C12576">
        <w:t xml:space="preserve">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5AA9E24"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E956DC">
        <w:t>the advancement and implementation of smart grids and buildings to 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w:t>
      </w:r>
      <w:r w:rsidR="00E956DC">
        <w:t>creates</w:t>
      </w:r>
      <w:r w:rsidR="001A1B12">
        <w:t xml:space="preserve"> </w:t>
      </w:r>
      <w:r w:rsidR="00E956DC">
        <w:t xml:space="preserve">an </w:t>
      </w:r>
      <w:r w:rsidR="00D96D8D" w:rsidRPr="00D96D8D">
        <w:t xml:space="preserve">electricity deficit. When this occurs, the system operator is forced to purchase potentially pricey peaking power to cover the difference 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1ECAA2E" w:rsidR="00D1555D" w:rsidRDefault="00E719C9" w:rsidP="00FE1556">
      <w:pPr>
        <w:ind w:firstLine="288"/>
      </w:pPr>
      <w:r w:rsidRPr="00E719C9">
        <w:t>In February 2008, the Texas Electric Reliability Council documented a power system incident that prompted them to respond to a faster-than-expected evening load ramp-up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w:t>
      </w:r>
      <w:r w:rsidR="00E956DC">
        <w:t>leviated demand by relying on willing power consumers to act as temporary curtailment loads</w:t>
      </w:r>
      <w:r w:rsidR="00ED4A0F" w:rsidRPr="00ED4A0F">
        <w: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15EAFF94"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w:t>
      </w:r>
      <w:r w:rsidR="00E956DC">
        <w:t>Compared</w:t>
      </w:r>
      <w:r w:rsidRPr="00A40875">
        <w:t xml:space="preserve">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00E956DC">
        <w:t xml:space="preserve">the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793E68D0"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 xml:space="preserve">The purpose of this study was to compare these deep learning forecasting techniques to some conventional forecasting techniques </w:t>
      </w:r>
      <w:r w:rsidR="00E956DC">
        <w:t>used by various utilities</w:t>
      </w:r>
      <w:r w:rsidR="00FB1EE8" w:rsidRPr="00FB1EE8">
        <w:t xml:space="preserve">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benefit Saint John Energy, a municipally</w:t>
      </w:r>
      <w:r w:rsidR="00E956DC">
        <w:t>-</w:t>
      </w:r>
      <w:r w:rsidR="00EA7281" w:rsidRPr="00EA7281">
        <w:t xml:space="preserve">owned utility reseller that collaborates with </w:t>
      </w:r>
      <w:proofErr w:type="spellStart"/>
      <w:r w:rsidR="00EA7281" w:rsidRPr="00EA7281">
        <w:t>UNB's</w:t>
      </w:r>
      <w:proofErr w:type="spellEnd"/>
      <w:r w:rsidR="00EA7281" w:rsidRPr="00EA7281">
        <w:t xml:space="preserve"> Smart Grid Technologies team. They are looking for better ways to improve their forecasting performance, </w:t>
      </w:r>
      <w:r w:rsidR="00FC7D78">
        <w:t>including</w:t>
      </w:r>
      <w:r w:rsidR="00EA7281" w:rsidRPr="00EA7281">
        <w:t xml:space="preserve"> </w:t>
      </w:r>
      <w:r w:rsidR="00E956DC">
        <w:t xml:space="preserve">the </w:t>
      </w:r>
      <w:r w:rsidR="00EA7281" w:rsidRPr="00EA7281">
        <w:t>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90148323"/>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74F276C8" w:rsidR="00425998" w:rsidRDefault="00425998" w:rsidP="005D1394">
      <w:pPr>
        <w:pStyle w:val="ListParagraph"/>
        <w:numPr>
          <w:ilvl w:val="0"/>
          <w:numId w:val="3"/>
        </w:numPr>
      </w:pPr>
      <w:r w:rsidRPr="00425998">
        <w:t xml:space="preserve">Identification and implementation of </w:t>
      </w:r>
      <w:r>
        <w:t>benchmark</w:t>
      </w:r>
      <w:r w:rsidRPr="00425998">
        <w:t xml:space="preserve"> forecasters</w:t>
      </w:r>
      <w:del w:id="11" w:author="Dawn MacIsaac" w:date="2021-12-15T05:35:00Z">
        <w:r w:rsidDel="00E578A9">
          <w:delText>.</w:delText>
        </w:r>
        <w:r w:rsidRPr="00425998" w:rsidDel="00E578A9">
          <w:delText xml:space="preserve"> </w:delText>
        </w:r>
      </w:del>
      <w:ins w:id="12" w:author="Dawn MacIsaac" w:date="2021-12-15T05:36:00Z">
        <w:r w:rsidR="00E578A9">
          <w:t xml:space="preserve">- </w:t>
        </w:r>
      </w:ins>
      <w:r w:rsidRPr="00425998">
        <w:t xml:space="preserve">Forecasters were chosen </w:t>
      </w:r>
      <w:r w:rsidR="00475B02">
        <w:t>to</w:t>
      </w:r>
      <w:r w:rsidRPr="00425998">
        <w:t xml:space="preserve"> represent </w:t>
      </w:r>
      <w:ins w:id="13" w:author="Dawn MacIsaac" w:date="2021-12-15T05:33:00Z">
        <w:r w:rsidR="00E578A9">
          <w:t xml:space="preserve">both </w:t>
        </w:r>
      </w:ins>
      <w:r w:rsidRPr="00425998">
        <w:t>statistical and machine learning techniques</w:t>
      </w:r>
      <w:ins w:id="14" w:author="Dawn MacIsaac" w:date="2021-12-15T05:33:00Z">
        <w:r w:rsidR="00E578A9">
          <w:t>,</w:t>
        </w:r>
      </w:ins>
      <w:r w:rsidRPr="00425998">
        <w:t xml:space="preserve"> </w:t>
      </w:r>
      <w:r w:rsidR="005C204C">
        <w:t>and</w:t>
      </w:r>
      <w:r w:rsidRPr="00425998">
        <w:t xml:space="preserve"> the most widely used techniques among researchers and utilities. The selection criteria were </w:t>
      </w:r>
      <w:del w:id="15" w:author="Dawn MacIsaac" w:date="2021-12-15T05:33:00Z">
        <w:r w:rsidRPr="00425998" w:rsidDel="00E578A9">
          <w:lastRenderedPageBreak/>
          <w:delText xml:space="preserve">also </w:delText>
        </w:r>
      </w:del>
      <w:r w:rsidRPr="00425998">
        <w:t xml:space="preserve">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0468C89B" w:rsidR="00425998" w:rsidRDefault="00425998" w:rsidP="005D1394">
      <w:pPr>
        <w:pStyle w:val="ListParagraph"/>
        <w:numPr>
          <w:ilvl w:val="0"/>
          <w:numId w:val="3"/>
        </w:numPr>
      </w:pPr>
      <w:r w:rsidRPr="00425998">
        <w:t>Identification and implementation of two deep learning forecasters</w:t>
      </w:r>
      <w:del w:id="16" w:author="Dawn MacIsaac" w:date="2021-12-15T05:36:00Z">
        <w:r w:rsidRPr="00425998" w:rsidDel="00E578A9">
          <w:delText xml:space="preserve">. </w:delText>
        </w:r>
      </w:del>
      <w:ins w:id="17" w:author="Dawn MacIsaac" w:date="2021-12-15T05:36:00Z">
        <w:r w:rsidR="00E578A9">
          <w:t xml:space="preserve"> - </w:t>
        </w:r>
      </w:ins>
      <w:del w:id="18" w:author="Dawn MacIsaac" w:date="2021-12-15T05:34:00Z">
        <w:r w:rsidRPr="00425998" w:rsidDel="00E578A9">
          <w:delText xml:space="preserve">The selection criteria included </w:delText>
        </w:r>
        <w:r w:rsidR="004F3420" w:rsidDel="00E578A9">
          <w:delText>forecasters</w:delText>
        </w:r>
        <w:r w:rsidRPr="00425998" w:rsidDel="00E578A9">
          <w:delText xml:space="preserve"> </w:delText>
        </w:r>
      </w:del>
      <w:ins w:id="19" w:author="Dawn MacIsaac" w:date="2021-12-15T05:34:00Z">
        <w:r w:rsidR="00E578A9">
          <w:t>Forecasters</w:t>
        </w:r>
        <w:r w:rsidR="00E578A9" w:rsidRPr="00425998">
          <w:t xml:space="preserve"> </w:t>
        </w:r>
      </w:ins>
      <w:del w:id="20" w:author="Dawn MacIsaac" w:date="2021-12-15T05:34:00Z">
        <w:r w:rsidRPr="00425998" w:rsidDel="00E578A9">
          <w:delText>that</w:delText>
        </w:r>
      </w:del>
      <w:del w:id="21" w:author="Dawn MacIsaac" w:date="2021-12-15T05:35:00Z">
        <w:r w:rsidRPr="00425998" w:rsidDel="00E578A9">
          <w:delText xml:space="preserve"> </w:delText>
        </w:r>
      </w:del>
      <w:ins w:id="22" w:author="Dawn MacIsaac" w:date="2021-12-15T05:35:00Z">
        <w:r w:rsidR="00E578A9">
          <w:t xml:space="preserve">were chosen to represent those </w:t>
        </w:r>
      </w:ins>
      <w:del w:id="23" w:author="Dawn MacIsaac" w:date="2021-12-15T05:35:00Z">
        <w:r w:rsidRPr="00425998" w:rsidDel="00E578A9">
          <w:delText xml:space="preserve">have </w:delText>
        </w:r>
      </w:del>
      <w:r w:rsidRPr="00425998">
        <w:t xml:space="preserve">recently </w:t>
      </w:r>
      <w:del w:id="24" w:author="Dawn MacIsaac" w:date="2021-12-15T05:35:00Z">
        <w:r w:rsidRPr="00425998" w:rsidDel="00E578A9">
          <w:delText xml:space="preserve">demonstrated </w:delText>
        </w:r>
      </w:del>
      <w:ins w:id="25" w:author="Dawn MacIsaac" w:date="2021-12-15T05:35:00Z">
        <w:r w:rsidR="00E578A9" w:rsidRPr="00425998">
          <w:t>demonstrat</w:t>
        </w:r>
        <w:r w:rsidR="00E578A9">
          <w:t>ing</w:t>
        </w:r>
        <w:r w:rsidR="00E578A9" w:rsidRPr="00425998">
          <w:t xml:space="preserve"> </w:t>
        </w:r>
      </w:ins>
      <w:r w:rsidRPr="00425998">
        <w:t xml:space="preserve">promising results in the literature on load forecasting. The </w:t>
      </w:r>
      <w:r w:rsidR="004F3420">
        <w:t>forecasters</w:t>
      </w:r>
      <w:r w:rsidRPr="00425998">
        <w:t xml:space="preserve"> are described in Chapter 2, and the details of their implementation are described in Chapter 3.</w:t>
      </w:r>
    </w:p>
    <w:p w14:paraId="752432B4" w14:textId="62E5E2EC" w:rsidR="0039248D" w:rsidRDefault="005C204C" w:rsidP="005D1394">
      <w:pPr>
        <w:pStyle w:val="ListParagraph"/>
        <w:numPr>
          <w:ilvl w:val="0"/>
          <w:numId w:val="3"/>
        </w:numPr>
      </w:pPr>
      <w:r>
        <w:t>C</w:t>
      </w:r>
      <w:r w:rsidR="0039248D" w:rsidRPr="0039248D">
        <w:t>ompar</w:t>
      </w:r>
      <w:r>
        <w:t>ison</w:t>
      </w:r>
      <w:r w:rsidR="0039248D" w:rsidRPr="0039248D">
        <w:t xml:space="preserve"> </w:t>
      </w:r>
      <w:r>
        <w:t xml:space="preserve">of </w:t>
      </w:r>
      <w:r w:rsidR="0039248D" w:rsidRPr="0039248D">
        <w:t>forecaster performance</w:t>
      </w:r>
      <w:del w:id="26" w:author="Dawn MacIsaac" w:date="2021-12-15T05:36:00Z">
        <w:r w:rsidR="0039248D" w:rsidRPr="0039248D" w:rsidDel="00E578A9">
          <w:delText xml:space="preserve">. </w:delText>
        </w:r>
      </w:del>
      <w:ins w:id="27" w:author="Dawn MacIsaac" w:date="2021-12-15T05:36:00Z">
        <w:r w:rsidR="00E578A9">
          <w:t xml:space="preserve">- </w:t>
        </w:r>
      </w:ins>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755DA3E2" w:rsidR="008C4D99" w:rsidRDefault="005C204C" w:rsidP="005D1394">
      <w:pPr>
        <w:pStyle w:val="ListParagraph"/>
        <w:numPr>
          <w:ilvl w:val="0"/>
          <w:numId w:val="3"/>
        </w:numPr>
      </w:pPr>
      <w:r>
        <w:t>I</w:t>
      </w:r>
      <w:r w:rsidRPr="008C4D99">
        <w:t>n</w:t>
      </w:r>
      <w:r w:rsidR="008C4D99" w:rsidRPr="008C4D99">
        <w:t>-depth analysis of performance</w:t>
      </w:r>
      <w:ins w:id="28" w:author="Dawn MacIsaac" w:date="2021-12-15T05:37:00Z">
        <w:r w:rsidR="007F6DAC">
          <w:t xml:space="preserve"> - </w:t>
        </w:r>
      </w:ins>
      <w:del w:id="29" w:author="Dawn MacIsaac" w:date="2021-12-15T05:37:00Z">
        <w:r w:rsidR="008C4D99" w:rsidRPr="008C4D99" w:rsidDel="007F6DAC">
          <w:delText xml:space="preserve"> </w:delText>
        </w:r>
      </w:del>
      <w:ins w:id="30" w:author="Dawn MacIsaac" w:date="2021-12-15T05:37:00Z">
        <w:r w:rsidR="007F6DAC">
          <w:t xml:space="preserve">Analysis </w:t>
        </w:r>
      </w:ins>
      <w:r w:rsidR="008C4D99" w:rsidRPr="008C4D99">
        <w:t>across hours, days, months, and seasons</w:t>
      </w:r>
      <w:del w:id="31" w:author="Dawn MacIsaac" w:date="2021-12-15T05:37:00Z">
        <w:r w:rsidR="008C4D99" w:rsidRPr="008C4D99" w:rsidDel="007F6DAC">
          <w:delText>. The goal</w:delText>
        </w:r>
      </w:del>
      <w:r w:rsidR="008C4D99" w:rsidRPr="008C4D99">
        <w:t xml:space="preserve"> was </w:t>
      </w:r>
      <w:ins w:id="32" w:author="Dawn MacIsaac" w:date="2021-12-15T05:37:00Z">
        <w:r w:rsidR="007F6DAC">
          <w:t xml:space="preserve">completed </w:t>
        </w:r>
      </w:ins>
      <w:r w:rsidR="008C4D99" w:rsidRPr="008C4D99">
        <w:t xml:space="preserve">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76521D3A" w:rsidR="00970FB8" w:rsidRPr="00B50682" w:rsidRDefault="00C54F67" w:rsidP="00B4717C">
      <w:pPr>
        <w:ind w:firstLine="288"/>
      </w:pPr>
      <w:r w:rsidRPr="00C54F67">
        <w:t xml:space="preserve">In </w:t>
      </w:r>
      <w:del w:id="33" w:author="Dawn MacIsaac" w:date="2021-12-15T05:39:00Z">
        <w:r w:rsidRPr="00C54F67" w:rsidDel="007F6DAC">
          <w:delText xml:space="preserve">March </w:delText>
        </w:r>
      </w:del>
      <w:r w:rsidRPr="00C54F67">
        <w:t xml:space="preserve">2021, Saint John Energy </w:t>
      </w:r>
      <w:del w:id="34" w:author="Dawn MacIsaac" w:date="2021-12-15T05:40:00Z">
        <w:r w:rsidRPr="00C54F67" w:rsidDel="007F6DAC">
          <w:delText>experienced its highest peak demand, dating back to January.</w:delText>
        </w:r>
        <w:r w:rsidR="004C6DF3" w:rsidDel="007F6DAC">
          <w:delText xml:space="preserve"> </w:delText>
        </w:r>
      </w:del>
      <w:ins w:id="35" w:author="Dawn MacIsaac" w:date="2021-12-15T05:40:00Z">
        <w:r w:rsidR="007F6DAC">
          <w:t xml:space="preserve">recruited </w:t>
        </w:r>
      </w:ins>
      <w:proofErr w:type="spellStart"/>
      <w:r w:rsidR="004C6DF3" w:rsidRPr="004C6DF3">
        <w:t>UNB's</w:t>
      </w:r>
      <w:proofErr w:type="spellEnd"/>
      <w:r w:rsidR="004C6DF3" w:rsidRPr="004C6DF3">
        <w:t xml:space="preserve"> smart grid team </w:t>
      </w:r>
      <w:del w:id="36" w:author="Dawn MacIsaac" w:date="2021-12-15T05:40:00Z">
        <w:r w:rsidR="004C6DF3" w:rsidRPr="004C6DF3" w:rsidDel="007F6DAC">
          <w:delText xml:space="preserve">was contacted </w:delText>
        </w:r>
      </w:del>
      <w:r w:rsidR="004C6DF3" w:rsidRPr="004C6DF3">
        <w:t xml:space="preserve">to forecast the </w:t>
      </w:r>
      <w:del w:id="37" w:author="Dawn MacIsaac" w:date="2021-12-15T05:41:00Z">
        <w:r w:rsidR="004C6DF3" w:rsidRPr="004C6DF3" w:rsidDel="007F6DAC">
          <w:delText xml:space="preserve">peak </w:delText>
        </w:r>
      </w:del>
      <w:r w:rsidR="004C6DF3" w:rsidRPr="004C6DF3">
        <w:t>day and time</w:t>
      </w:r>
      <w:ins w:id="38" w:author="Dawn MacIsaac" w:date="2021-12-15T05:41:00Z">
        <w:r w:rsidR="007F6DAC">
          <w:t xml:space="preserve"> of peak loads</w:t>
        </w:r>
      </w:ins>
      <w:del w:id="39" w:author="Dawn MacIsaac" w:date="2021-12-15T05:41:00Z">
        <w:r w:rsidR="004C6DF3" w:rsidRPr="004C6DF3" w:rsidDel="007F6DAC">
          <w:delText>;</w:delText>
        </w:r>
      </w:del>
      <w:ins w:id="40" w:author="Dawn MacIsaac" w:date="2021-12-15T05:41:00Z">
        <w:r w:rsidR="007F6DAC">
          <w:t>.</w:t>
        </w:r>
      </w:ins>
      <w:r w:rsidR="004C6DF3" w:rsidRPr="004C6DF3">
        <w:t xml:space="preserve"> </w:t>
      </w:r>
      <w:del w:id="41" w:author="Dawn MacIsaac" w:date="2021-12-15T05:41:00Z">
        <w:r w:rsidR="004C6DF3" w:rsidRPr="004C6DF3" w:rsidDel="007F6DAC">
          <w:delText xml:space="preserve">none </w:delText>
        </w:r>
      </w:del>
      <w:ins w:id="42" w:author="Dawn MacIsaac" w:date="2021-12-15T05:41:00Z">
        <w:r w:rsidR="007F6DAC">
          <w:t>No</w:t>
        </w:r>
        <w:r w:rsidR="007F6DAC" w:rsidRPr="004C6DF3">
          <w:t xml:space="preserve">ne </w:t>
        </w:r>
      </w:ins>
      <w:r w:rsidR="004C6DF3" w:rsidRPr="004C6DF3">
        <w:t xml:space="preserve">of the statistical or machine learning forecasters </w:t>
      </w:r>
      <w:ins w:id="43" w:author="Dawn MacIsaac" w:date="2021-12-15T05:41:00Z">
        <w:r w:rsidR="001545BB">
          <w:t xml:space="preserve">in use </w:t>
        </w:r>
      </w:ins>
      <w:r w:rsidR="00E956DC">
        <w:t>could</w:t>
      </w:r>
      <w:r w:rsidR="004C6DF3" w:rsidRPr="004C6DF3">
        <w:t xml:space="preserve"> accurately predict </w:t>
      </w:r>
      <w:del w:id="44" w:author="Dawn MacIsaac" w:date="2021-12-15T05:41:00Z">
        <w:r w:rsidR="004C6DF3" w:rsidRPr="004C6DF3" w:rsidDel="001545BB">
          <w:delText>the exact time of the peak</w:delText>
        </w:r>
      </w:del>
      <w:ins w:id="45" w:author="Dawn MacIsaac" w:date="2021-12-15T05:41:00Z">
        <w:r w:rsidR="001545BB">
          <w:t>this information</w:t>
        </w:r>
      </w:ins>
      <w:r w:rsidR="004C6DF3" w:rsidRPr="004C6DF3">
        <w:t>. This is a</w:t>
      </w:r>
      <w:ins w:id="46" w:author="Dawn MacIsaac" w:date="2021-12-15T05:42:00Z">
        <w:r w:rsidR="001545BB">
          <w:t xml:space="preserve"> primary </w:t>
        </w:r>
      </w:ins>
      <w:del w:id="47" w:author="Dawn MacIsaac" w:date="2021-12-15T05:42:00Z">
        <w:r w:rsidR="004C6DF3" w:rsidRPr="004C6DF3" w:rsidDel="001545BB">
          <w:delText xml:space="preserve">nother </w:delText>
        </w:r>
      </w:del>
      <w:r w:rsidR="004C6DF3" w:rsidRPr="004C6DF3">
        <w:t xml:space="preserve">reason for our interest in </w:t>
      </w:r>
      <w:ins w:id="48" w:author="Dawn MacIsaac" w:date="2021-12-15T05:42:00Z">
        <w:r w:rsidR="001545BB">
          <w:t xml:space="preserve">researching </w:t>
        </w:r>
      </w:ins>
      <w:r w:rsidR="004C6DF3" w:rsidRPr="004C6DF3">
        <w:t>deep learning techniques.</w:t>
      </w:r>
      <w:r w:rsidR="004C6DF3">
        <w:t xml:space="preserve"> </w:t>
      </w:r>
      <w:del w:id="49" w:author="Dawn MacIsaac" w:date="2021-12-15T05:42:00Z">
        <w:r w:rsidRPr="00C54F67" w:rsidDel="001545BB">
          <w:delText>Additionally, t</w:delText>
        </w:r>
      </w:del>
      <w:ins w:id="50" w:author="Dawn MacIsaac" w:date="2021-12-15T05:42:00Z">
        <w:r w:rsidR="001545BB">
          <w:t>T</w:t>
        </w:r>
      </w:ins>
      <w:r w:rsidRPr="00C54F67">
        <w:t xml:space="preserve">his work contributes to the maturation of deep learning </w:t>
      </w:r>
      <w:r w:rsidR="002A1213">
        <w:t>techniques</w:t>
      </w:r>
      <w:r w:rsidRPr="00C54F67">
        <w:t xml:space="preserve">' integration into load forecasting. </w:t>
      </w:r>
      <w:r w:rsidR="008F526A" w:rsidRPr="008F526A">
        <w:t xml:space="preserve">Our comparison demonstrates that forecasters trained with deep learning can outperform </w:t>
      </w:r>
      <w:r w:rsidR="008F526A" w:rsidRPr="008F526A">
        <w:lastRenderedPageBreak/>
        <w:t>established benchmark forecasters.</w:t>
      </w:r>
      <w:r w:rsidRPr="00C54F67">
        <w:t xml:space="preserve"> This work is intended to be reproducible and serve</w:t>
      </w:r>
      <w:r w:rsidR="00E956DC">
        <w:t>s</w:t>
      </w:r>
      <w:r w:rsidRPr="00C54F67">
        <w:t xml:space="preserve"> as a model for future research conducted by our smart-grid team and others.</w:t>
      </w:r>
    </w:p>
    <w:p w14:paraId="53981F3B" w14:textId="05B5E54C" w:rsidR="00DE6AC4" w:rsidRDefault="00CC7F1A" w:rsidP="00DE6AC4">
      <w:pPr>
        <w:pStyle w:val="Heading1"/>
      </w:pPr>
      <w:bookmarkStart w:id="51" w:name="_Toc90148324"/>
      <w:r>
        <w:t xml:space="preserve">2 </w:t>
      </w:r>
      <w:r w:rsidRPr="00CC7F1A">
        <w:t>Overview of Load Forecasting</w:t>
      </w:r>
      <w:bookmarkEnd w:id="51"/>
    </w:p>
    <w:p w14:paraId="0A95C13F" w14:textId="7CB6BC58" w:rsidR="00C74566" w:rsidRDefault="00EA6F42" w:rsidP="00013B85">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013B85" w:rsidRPr="00013B85">
        <w:t xml:space="preserve">One of the primary goals of a power company is to maintain a constant supply of electricity </w:t>
      </w:r>
      <w:del w:id="52" w:author="Dawn MacIsaac" w:date="2021-12-15T05:44:00Z">
        <w:r w:rsidR="00013B85" w:rsidRPr="00013B85" w:rsidDel="00772378">
          <w:delText xml:space="preserve">and </w:delText>
        </w:r>
      </w:del>
      <w:r w:rsidR="00013B85" w:rsidRPr="00013B85">
        <w:t xml:space="preserve">to prevent blackouts. </w:t>
      </w:r>
      <w:commentRangeStart w:id="53"/>
      <w:r w:rsidR="00013B85" w:rsidRPr="00013B85">
        <w:t xml:space="preserve">They accomplish this in part by preparing reserve power in advance; load forecasting enables them to forecast future electricity demand, which aids in </w:t>
      </w:r>
      <w:r w:rsidR="002440BB">
        <w:t>preparing</w:t>
      </w:r>
      <w:r w:rsidR="00013B85" w:rsidRPr="00013B85">
        <w:t xml:space="preserve"> reserve power. However, due to the complexity of load forecasting, the power system operator must consider a plethora of factors and variables that will be used as inputs for load forecasting</w:t>
      </w:r>
      <w:r w:rsidR="002440BB">
        <w:t xml:space="preserve"> and</w:t>
      </w:r>
      <w:r w:rsidR="00013B85" w:rsidRPr="00013B85">
        <w:t xml:space="preserve"> the length of their forecasting samples or forecasting horizon</w:t>
      </w:r>
      <w:r w:rsidR="00C74566">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commentRangeEnd w:id="53"/>
      <w:r w:rsidR="00AA0FC6">
        <w:rPr>
          <w:rStyle w:val="CommentReference"/>
        </w:rPr>
        <w:commentReference w:id="53"/>
      </w:r>
      <w:r w:rsidR="00C74566" w:rsidRPr="00273A4F">
        <w:t>.</w:t>
      </w:r>
    </w:p>
    <w:p w14:paraId="5A15065A" w14:textId="4DF819B5" w:rsidR="00295109" w:rsidRPr="00DE6AC4" w:rsidRDefault="00295109" w:rsidP="00295109">
      <w:pPr>
        <w:pStyle w:val="Heading2"/>
      </w:pPr>
      <w:bookmarkStart w:id="54" w:name="_Toc90148325"/>
      <w:r>
        <w:t>2.</w:t>
      </w:r>
      <w:r w:rsidR="00FF2743">
        <w:t>1</w:t>
      </w:r>
      <w:r>
        <w:t xml:space="preserve"> </w:t>
      </w:r>
      <w:r w:rsidRPr="003E1694">
        <w:t>Factors That Affect the Load Demand</w:t>
      </w:r>
      <w:bookmarkEnd w:id="54"/>
    </w:p>
    <w:p w14:paraId="3D3E9BE1" w14:textId="6BA717BD" w:rsidR="008F7E25" w:rsidRDefault="00295109" w:rsidP="008F7E25">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xml:space="preserve">. Economic factors have little impact on short-term load forecasting because they typically affect consumption patterns over a </w:t>
      </w:r>
      <w:r w:rsidR="002440BB">
        <w:t>more extended</w:t>
      </w:r>
      <w:r w:rsidR="0079383C" w:rsidRPr="0079383C">
        <w:t xml:space="preserve"> period</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76598F1E" w:rsidR="00EB6227" w:rsidRDefault="002440BB" w:rsidP="008F7E25">
      <w:pPr>
        <w:ind w:firstLine="288"/>
      </w:pPr>
      <w:r>
        <w:lastRenderedPageBreak/>
        <w:t>The l</w:t>
      </w:r>
      <w:r w:rsidR="00EB6227" w:rsidRPr="00EB6227">
        <w:t>oad can be affected by seasonal, weekly, and daily cycles</w:t>
      </w:r>
      <w:r>
        <w:t xml:space="preserve"> and</w:t>
      </w:r>
      <w:r w:rsidR="00EB6227" w:rsidRPr="00EB6227">
        <w:t xml:space="preserve"> holidays</w:t>
      </w:r>
      <w:r w:rsidR="00CF4A64">
        <w:t xml:space="preserve">. </w:t>
      </w:r>
      <w:r w:rsidR="00CF4A64" w:rsidRPr="00CF4A64">
        <w:t>Weekends are comparable to public holidays, and weekdays are distinct from weekends, with a lighter workload on weekends.</w:t>
      </w:r>
      <w:r w:rsidR="00CF4A64">
        <w:t xml:space="preserve"> </w:t>
      </w:r>
      <w:r w:rsidR="00EB6227" w:rsidRPr="00EB6227">
        <w:t xml:space="preserve">Because time has an effect on how electricity is used, calendar data is </w:t>
      </w:r>
      <w:r w:rsidR="00127DF8">
        <w:t>useful</w:t>
      </w:r>
      <w:r w:rsidR="00EB6227" w:rsidRPr="00EB6227">
        <w:t xml:space="preserve"> </w:t>
      </w:r>
      <w:r w:rsidR="00127DF8">
        <w:t xml:space="preserve">to </w:t>
      </w:r>
      <w:r w:rsidR="00EB6227" w:rsidRPr="00EB6227">
        <w:t xml:space="preserve">incorporate into load forecast models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527CA4A0" w14:textId="44020E70"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9B5D0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001469E8" w:rsidRPr="001469E8">
        <w:rPr>
          <w:noProof/>
        </w:rPr>
        <w:t>[21], [23], [26], [27], [32], [33]</w:t>
      </w:r>
      <w:r>
        <w:fldChar w:fldCharType="end"/>
      </w:r>
      <w:r w:rsidRPr="001C575F">
        <w:t xml:space="preserve">. According to Hong and </w:t>
      </w:r>
      <w:proofErr w:type="spellStart"/>
      <w:r w:rsidRPr="001C575F">
        <w:t>Shahidehpour</w:t>
      </w:r>
      <w:proofErr w:type="spellEnd"/>
      <w:r w:rsidRPr="001C575F">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1469E8" w:rsidRPr="001469E8">
        <w:rPr>
          <w:noProof/>
        </w:rPr>
        <w:t>[1], [21]</w:t>
      </w:r>
      <w:r>
        <w:fldChar w:fldCharType="end"/>
      </w:r>
      <w:r w:rsidRPr="001C575F">
        <w:t xml:space="preserve">. Other weather variables that may affect the electric hourly load profile include humidity, solar irradiance, wind speed, and precipitation </w:t>
      </w:r>
      <w:r>
        <w:fldChar w:fldCharType="begin" w:fldLock="1"/>
      </w:r>
      <w:r w:rsidR="007548D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D65546" w:rsidRPr="00D65546">
        <w:rPr>
          <w:noProof/>
        </w:rPr>
        <w:t>[9], [23], [42], [27], [35]–[41]</w:t>
      </w:r>
      <w:r>
        <w:fldChar w:fldCharType="end"/>
      </w:r>
      <w:r w:rsidRPr="001C575F">
        <w:t xml:space="preserve">. Janicki describes </w:t>
      </w:r>
      <w:r w:rsidR="002440BB">
        <w:t>the numerous meteorological variables</w:t>
      </w:r>
      <w:r w:rsidRPr="001C575F">
        <w:t xml:space="preserv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7A2E3E33" w14:textId="7EA17219" w:rsidR="00CD505F" w:rsidRDefault="00EB0EBD" w:rsidP="00EB6227">
      <w:pPr>
        <w:ind w:firstLine="288"/>
      </w:pPr>
      <w:r w:rsidRPr="00EB0EBD">
        <w:t xml:space="preserve">Random factors affecting the electrical load profile are any additional random disturbances in the load pattern that cannot be explained by the preceding factors </w:t>
      </w:r>
      <w:r w:rsidR="00CD505F">
        <w:fldChar w:fldCharType="begin" w:fldLock="1"/>
      </w:r>
      <w:r w:rsidR="00CD505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rsidR="00CD505F">
        <w:fldChar w:fldCharType="separate"/>
      </w:r>
      <w:r w:rsidR="00CD505F" w:rsidRPr="00CD505F">
        <w:rPr>
          <w:noProof/>
        </w:rPr>
        <w:t>[27], [45]</w:t>
      </w:r>
      <w:r w:rsidR="00CD505F">
        <w:fldChar w:fldCharType="end"/>
      </w:r>
      <w:r w:rsidRPr="00EB0EBD">
        <w:t>.</w:t>
      </w:r>
      <w:r w:rsidR="00CD505F">
        <w:t xml:space="preserve"> </w:t>
      </w:r>
      <w:r w:rsidR="00CD505F" w:rsidRPr="00CD505F">
        <w:t>Predictions will never be perfect, as unexpected events such as coronavirus outbreaks and planned or unplanned power system outages can significantly alter the demand load profile.</w:t>
      </w:r>
    </w:p>
    <w:p w14:paraId="5860BA2E" w14:textId="74D82FFB" w:rsidR="00F83023" w:rsidRDefault="00F83023" w:rsidP="00F83023">
      <w:pPr>
        <w:pStyle w:val="Heading2"/>
      </w:pPr>
      <w:bookmarkStart w:id="55" w:name="_Toc90148326"/>
      <w:r>
        <w:t>2.</w:t>
      </w:r>
      <w:r w:rsidR="00443401">
        <w:t>2</w:t>
      </w:r>
      <w:r>
        <w:t xml:space="preserve"> Load Forecasting Horizons</w:t>
      </w:r>
      <w:bookmarkEnd w:id="55"/>
    </w:p>
    <w:p w14:paraId="11D35679" w14:textId="013744EC" w:rsidR="00F83023" w:rsidRDefault="007B05A3" w:rsidP="00F83023">
      <w:pPr>
        <w:ind w:firstLine="288"/>
      </w:pPr>
      <w:r>
        <w:t xml:space="preserve">Load </w:t>
      </w:r>
      <w:r w:rsidR="00F83023">
        <w:t xml:space="preserve">demand can be assessed periodically - hourly, daily, weekly, monthly, or yearly and forecasting can be applied to various horizons: </w:t>
      </w:r>
      <w:commentRangeStart w:id="56"/>
      <w:r w:rsidR="00F83023">
        <w:t>very short-term load forecasting (</w:t>
      </w:r>
      <w:proofErr w:type="spellStart"/>
      <w:r w:rsidR="00F83023">
        <w:t>VSTLF</w:t>
      </w:r>
      <w:proofErr w:type="spellEnd"/>
      <w:r w:rsidR="00F83023">
        <w:t xml:space="preserve">, &lt;1-day), </w:t>
      </w:r>
      <w:commentRangeEnd w:id="56"/>
      <w:r w:rsidR="00C62C59">
        <w:rPr>
          <w:rStyle w:val="CommentReference"/>
        </w:rPr>
        <w:commentReference w:id="56"/>
      </w:r>
      <w:r w:rsidR="00F83023">
        <w:t>short-term load forecasting (</w:t>
      </w:r>
      <w:proofErr w:type="spellStart"/>
      <w:r w:rsidR="00F83023">
        <w:t>STLF</w:t>
      </w:r>
      <w:proofErr w:type="spellEnd"/>
      <w:r w:rsidR="00F83023">
        <w:t>, &lt;2-weeks), medium-term load forecasting (</w:t>
      </w:r>
      <w:proofErr w:type="spellStart"/>
      <w:r w:rsidR="00F83023">
        <w:t>MTLF</w:t>
      </w:r>
      <w:proofErr w:type="spellEnd"/>
      <w:r w:rsidR="00F83023">
        <w:t xml:space="preserve"> &lt;3-years), and long-term load forecasting (</w:t>
      </w:r>
      <w:proofErr w:type="spellStart"/>
      <w:r w:rsidR="00F83023">
        <w:t>LTLF</w:t>
      </w:r>
      <w:proofErr w:type="spellEnd"/>
      <w:r w:rsidR="00F83023">
        <w:t xml:space="preserve"> &gt;</w:t>
      </w:r>
      <w:proofErr w:type="spellStart"/>
      <w:r w:rsidR="00F83023">
        <w:t>3years</w:t>
      </w:r>
      <w:proofErr w:type="spellEnd"/>
      <w:r w:rsidR="00F83023">
        <w:t xml:space="preserve">)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xml:space="preserve">. </w:t>
      </w:r>
      <w:r w:rsidR="00F83023">
        <w:lastRenderedPageBreak/>
        <w:t>D</w:t>
      </w:r>
      <w:r w:rsidR="00F83023" w:rsidRPr="001D0821">
        <w:t>isparities in time horizon</w:t>
      </w:r>
      <w:r w:rsidR="00F83023">
        <w:t>s</w:t>
      </w:r>
      <w:r w:rsidR="00F83023" w:rsidRPr="001D0821">
        <w:t xml:space="preserve"> have implications for the models and methodologies used</w:t>
      </w:r>
      <w:r w:rsidR="00F83023">
        <w:t xml:space="preserve"> in forecasting</w:t>
      </w:r>
      <w:r w:rsidR="002440BB">
        <w:t xml:space="preserve"> and</w:t>
      </w:r>
      <w:r w:rsidR="00F83023">
        <w:t xml:space="preserve"> what is available and selected for </w:t>
      </w:r>
      <w:r w:rsidR="00F83023" w:rsidRPr="001D0821">
        <w:t>input data.</w:t>
      </w:r>
    </w:p>
    <w:p w14:paraId="1C5D6BD9" w14:textId="1B6FFCE1" w:rsidR="00447EDF" w:rsidRDefault="001273F8" w:rsidP="00447EDF">
      <w:pPr>
        <w:ind w:firstLine="288"/>
      </w:pPr>
      <w:proofErr w:type="spellStart"/>
      <w:r>
        <w:t>VSTLF</w:t>
      </w:r>
      <w:proofErr w:type="spellEnd"/>
      <w:r w:rsidR="00B21BEF">
        <w:t xml:space="preserve"> </w:t>
      </w:r>
      <w:r w:rsidR="00221CE4" w:rsidRPr="00221CE4">
        <w:t xml:space="preserve">generates forecasts for loads up to one day in the future. </w:t>
      </w:r>
      <w:proofErr w:type="spellStart"/>
      <w:r w:rsidR="002B0A5A" w:rsidRPr="002B0A5A">
        <w:t>VSTLF</w:t>
      </w:r>
      <w:proofErr w:type="spellEnd"/>
      <w:r w:rsidR="002B0A5A" w:rsidRPr="002B0A5A">
        <w:t xml:space="preserve"> helps </w:t>
      </w:r>
      <w:r w:rsidR="002440BB">
        <w:t>maintain an immediate supply and demand balance</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proofErr w:type="spellStart"/>
      <w:r>
        <w:t>STLF</w:t>
      </w:r>
      <w:proofErr w:type="spellEnd"/>
      <w:r>
        <w:t xml:space="preserve">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proofErr w:type="spellStart"/>
      <w:r w:rsidR="003D1D72">
        <w:t>STLF</w:t>
      </w:r>
      <w:proofErr w:type="spellEnd"/>
      <w:r w:rsidR="003A4542" w:rsidRPr="003A4542">
        <w:t xml:space="preserve"> is a multifaceted process that is influenced by a variety of variables, including economic conditions, time of day, season, weather, and human activity </w:t>
      </w:r>
      <w:r w:rsidR="003A4542">
        <w:fldChar w:fldCharType="begin" w:fldLock="1"/>
      </w:r>
      <w:r w:rsidR="009B5D0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Ö","type":"article-journal"},"uris":["http://www.mendeley.com/documents/?uuid=82b1325b-8e83-4465-a571-9f6aea1b4dc1"]}],"mendeley":{"formattedCitation":"[21], [53], [54]","plainTextFormattedCitation":"[21], [53], [54]","previouslyFormattedCitation":"[21], [53], [54]"},"properties":{"noteIndex":0},"schema":"https://github.com/citation-style-language/schema/raw/master/csl-citation.json"}</w:instrText>
      </w:r>
      <w:r w:rsidR="003A4542">
        <w:fldChar w:fldCharType="separate"/>
      </w:r>
      <w:r w:rsidR="001469E8" w:rsidRPr="001469E8">
        <w:rPr>
          <w:noProof/>
        </w:rPr>
        <w:t>[21], [53], [54]</w:t>
      </w:r>
      <w:r w:rsidR="003A4542">
        <w:fldChar w:fldCharType="end"/>
      </w:r>
      <w:r w:rsidR="003A4542">
        <w:t>.</w:t>
      </w:r>
      <w:r w:rsidR="00447EDF">
        <w:t xml:space="preserve"> </w:t>
      </w:r>
    </w:p>
    <w:p w14:paraId="6CC675EC" w14:textId="1D4DCDD1" w:rsidR="0041051A" w:rsidRDefault="00802DE9" w:rsidP="00447EDF">
      <w:pPr>
        <w:ind w:firstLine="288"/>
      </w:pPr>
      <w:proofErr w:type="spellStart"/>
      <w:r>
        <w:t>MTLF</w:t>
      </w:r>
      <w:proofErr w:type="spellEnd"/>
      <w:r w:rsidR="0041051A" w:rsidRPr="0041051A">
        <w:t xml:space="preserve"> operates on a longer time horizon, typically between two and three years. </w:t>
      </w:r>
      <w:r w:rsidR="002440BB">
        <w:t xml:space="preserve">Demographic and economic factors influence </w:t>
      </w:r>
      <w:proofErr w:type="spellStart"/>
      <w:r w:rsidR="002440BB">
        <w:t>MTLF</w:t>
      </w:r>
      <w:proofErr w:type="spellEnd"/>
      <w:r w:rsidR="0041051A" w:rsidRPr="0041051A">
        <w:t xml:space="preserve">. </w:t>
      </w:r>
      <w:proofErr w:type="spellStart"/>
      <w:r w:rsidR="0041051A" w:rsidRPr="0041051A">
        <w:t>MTLF</w:t>
      </w:r>
      <w:proofErr w:type="spellEnd"/>
      <w:r w:rsidR="0041051A" w:rsidRPr="0041051A">
        <w:t xml:space="preserve"> and </w:t>
      </w:r>
      <w:proofErr w:type="spellStart"/>
      <w:r w:rsidR="0041051A" w:rsidRPr="0041051A">
        <w:t>STLF</w:t>
      </w:r>
      <w:proofErr w:type="spellEnd"/>
      <w:r w:rsidR="0041051A" w:rsidRPr="0041051A">
        <w:t xml:space="preserve">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w:t>
      </w:r>
      <w:proofErr w:type="spellStart"/>
      <w:r w:rsidR="001273F8" w:rsidRPr="001273F8">
        <w:t>LTLF</w:t>
      </w:r>
      <w:proofErr w:type="spellEnd"/>
      <w:r w:rsidR="001273F8" w:rsidRPr="001273F8">
        <w:t xml:space="preserve"> </w:t>
      </w:r>
      <w:r w:rsidR="00FA15F1">
        <w:t xml:space="preserve">considers </w:t>
      </w:r>
      <w:r w:rsidR="00FA15F1" w:rsidRPr="001273F8">
        <w:t>periods</w:t>
      </w:r>
      <w:r w:rsidR="001273F8" w:rsidRPr="001273F8">
        <w:t xml:space="preserve"> </w:t>
      </w:r>
      <w:r w:rsidR="006C5B46">
        <w:t>beyond</w:t>
      </w:r>
      <w:r w:rsidR="001273F8" w:rsidRPr="001273F8">
        <w:t xml:space="preserve"> three years. </w:t>
      </w:r>
      <w:proofErr w:type="spellStart"/>
      <w:r w:rsidR="001273F8" w:rsidRPr="001273F8">
        <w:t>LTLF</w:t>
      </w:r>
      <w:proofErr w:type="spellEnd"/>
      <w:r w:rsidR="001273F8" w:rsidRPr="001273F8">
        <w:t xml:space="preserve">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57" w:name="_Toc90148327"/>
      <w:r>
        <w:t>2</w:t>
      </w:r>
      <w:r w:rsidR="00F83023">
        <w:t>.</w:t>
      </w:r>
      <w:r w:rsidR="00443401">
        <w:t>3</w:t>
      </w:r>
      <w:r>
        <w:t xml:space="preserve"> </w:t>
      </w:r>
      <w:r w:rsidR="00722795">
        <w:t xml:space="preserve">The Benchmark </w:t>
      </w:r>
      <w:r w:rsidR="00076604">
        <w:t>Forecasters</w:t>
      </w:r>
      <w:bookmarkEnd w:id="57"/>
    </w:p>
    <w:p w14:paraId="3154BB49" w14:textId="11EEB97B"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E85C8C" w:rsidRPr="00E85C8C">
        <w:t xml:space="preserve">Each benchmark forecaster is classified into </w:t>
      </w:r>
      <w:ins w:id="58" w:author="Dawn MacIsaac" w:date="2021-12-15T05:54:00Z">
        <w:r w:rsidR="00C62C59">
          <w:t xml:space="preserve">one of </w:t>
        </w:r>
      </w:ins>
      <w:r w:rsidR="00E85C8C" w:rsidRPr="00E85C8C">
        <w:t xml:space="preserve">two categories based on the forecast model's construction technique: statistical techniques or </w:t>
      </w:r>
      <w:r w:rsidR="00E85C8C" w:rsidRPr="00E85C8C">
        <w:lastRenderedPageBreak/>
        <w:t>machine learning techniques</w:t>
      </w:r>
      <w:r w:rsidR="00B42AB6" w:rsidRPr="00B42AB6">
        <w:t>. Multiple linear regression</w:t>
      </w:r>
      <w:r w:rsidR="00AF5657">
        <w:t xml:space="preserve"> (</w:t>
      </w:r>
      <w:proofErr w:type="spellStart"/>
      <w:r w:rsidR="00AF5657">
        <w:t>MLR</w:t>
      </w:r>
      <w:proofErr w:type="spellEnd"/>
      <w:r w:rsidR="00AF5657">
        <w:t>)</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w:t>
      </w:r>
      <w:proofErr w:type="spellStart"/>
      <w:r w:rsidR="00646349" w:rsidRPr="00646349">
        <w:t>ANNs</w:t>
      </w:r>
      <w:proofErr w:type="spellEnd"/>
      <w:r w:rsidR="00646349" w:rsidRPr="00646349">
        <w:t>)</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3B2D1704" w14:textId="4AD535A8" w:rsidR="00B027B4" w:rsidDel="004458C8" w:rsidRDefault="002050C4" w:rsidP="00250904">
      <w:pPr>
        <w:ind w:firstLine="288"/>
        <w:rPr>
          <w:del w:id="59" w:author="Dawn MacIsaac" w:date="2021-12-15T05:57:00Z"/>
        </w:rPr>
      </w:pPr>
      <w:commentRangeStart w:id="60"/>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w:t>
      </w:r>
      <w:r w:rsidR="002440BB">
        <w:t>various</w:t>
      </w:r>
      <w:r w:rsidRPr="002050C4">
        <w:t xml:space="preserve"> regression-based forecasting techniques for</w:t>
      </w:r>
      <w:r w:rsidR="00364E27">
        <w:t xml:space="preserve"> </w:t>
      </w:r>
      <w:proofErr w:type="spellStart"/>
      <w:r w:rsidR="00E00FC7">
        <w:t>STLF</w:t>
      </w:r>
      <w:proofErr w:type="spellEnd"/>
      <w:r w:rsidR="00E00FC7">
        <w:t xml:space="preserve">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proofErr w:type="spellStart"/>
      <w:r w:rsidR="003A43D9">
        <w:t>MLR</w:t>
      </w:r>
      <w:proofErr w:type="spellEnd"/>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00B13A81" w:rsidRPr="00B13A81">
        <w:t xml:space="preserve">Overall, the </w:t>
      </w:r>
      <w:proofErr w:type="spellStart"/>
      <w:r w:rsidR="00B13A81" w:rsidRPr="00B13A81">
        <w:t>MLR</w:t>
      </w:r>
      <w:proofErr w:type="spellEnd"/>
      <w:r w:rsidR="00B13A81" w:rsidRPr="00B13A81">
        <w:t xml:space="preserve"> and </w:t>
      </w:r>
      <w:del w:id="61" w:author="Dawn MacIsaac" w:date="2021-12-15T05:55:00Z">
        <w:r w:rsidR="00B13A81" w:rsidRPr="00B13A81" w:rsidDel="00C62C59">
          <w:delText xml:space="preserve">modified </w:delText>
        </w:r>
      </w:del>
      <w:r w:rsidR="00B13A81" w:rsidRPr="00B13A81">
        <w:t xml:space="preserve">ARIMA models used in </w:t>
      </w:r>
      <w:del w:id="62" w:author="Dawn MacIsaac" w:date="2021-12-15T05:55:00Z">
        <w:r w:rsidR="00B13A81" w:rsidRPr="00B13A81" w:rsidDel="00C62C59">
          <w:delText xml:space="preserve">this </w:delText>
        </w:r>
      </w:del>
      <w:ins w:id="63" w:author="Dawn MacIsaac" w:date="2021-12-15T05:55:00Z">
        <w:r w:rsidR="00C62C59" w:rsidRPr="00B13A81">
          <w:t>th</w:t>
        </w:r>
        <w:r w:rsidR="00C62C59">
          <w:t>e</w:t>
        </w:r>
        <w:r w:rsidR="00C62C59" w:rsidRPr="00B13A81">
          <w:t xml:space="preserve"> </w:t>
        </w:r>
        <w:r w:rsidR="00C62C59">
          <w:t xml:space="preserve">cited </w:t>
        </w:r>
      </w:ins>
      <w:r w:rsidR="00B13A81" w:rsidRPr="00B13A81">
        <w:t xml:space="preserve">work outperformed </w:t>
      </w:r>
      <w:ins w:id="64" w:author="Dawn MacIsaac" w:date="2021-12-15T05:56:00Z">
        <w:r w:rsidR="00C62C59">
          <w:t>a benchmark</w:t>
        </w:r>
      </w:ins>
      <w:del w:id="65" w:author="Dawn MacIsaac" w:date="2021-12-15T05:56:00Z">
        <w:r w:rsidR="00B13A81" w:rsidRPr="00B13A81" w:rsidDel="00C62C59">
          <w:delText>the</w:delText>
        </w:r>
      </w:del>
      <w:r w:rsidR="00B13A81" w:rsidRPr="00B13A81">
        <w:t xml:space="preserve"> seasonal naïve forecaster (</w:t>
      </w:r>
      <w:proofErr w:type="spellStart"/>
      <w:r w:rsidR="00B13A81" w:rsidRPr="00B13A81">
        <w:t>SNF</w:t>
      </w:r>
      <w:proofErr w:type="spellEnd"/>
      <w:r w:rsidR="00CD505F" w:rsidRPr="00B13A81">
        <w:t>) but</w:t>
      </w:r>
      <w:r w:rsidR="00B13A81" w:rsidRPr="00B13A81">
        <w:t xml:space="preserve"> were outperformed by artificial neural networks (ANN), convolutional neural networks (CNN), and long short-term memory (LSTM) forecasters</w:t>
      </w:r>
      <w:r w:rsidR="00B027B4" w:rsidRPr="00B027B4">
        <w:t>.</w:t>
      </w:r>
      <w:r w:rsidR="00B027B4">
        <w:t xml:space="preserve"> </w:t>
      </w:r>
      <w:commentRangeEnd w:id="60"/>
      <w:r w:rsidR="004458C8">
        <w:rPr>
          <w:rStyle w:val="CommentReference"/>
        </w:rPr>
        <w:commentReference w:id="60"/>
      </w:r>
    </w:p>
    <w:p w14:paraId="0B4D6C85" w14:textId="30F86DC4" w:rsidR="00250904" w:rsidRDefault="002050C4" w:rsidP="00250904">
      <w:pPr>
        <w:ind w:firstLine="288"/>
      </w:pPr>
      <w:r w:rsidRPr="002050C4">
        <w:t xml:space="preserve">One limitation of statistical techniques such as ARIMA and </w:t>
      </w:r>
      <w:proofErr w:type="spellStart"/>
      <w:r w:rsidRPr="002050C4">
        <w:t>MLR</w:t>
      </w:r>
      <w:proofErr w:type="spellEnd"/>
      <w:r w:rsidRPr="002050C4">
        <w:t xml:space="preserve"> is their inability to discover non-linear relationships in data without </w:t>
      </w:r>
      <w:r w:rsidR="00C54EA8">
        <w:t xml:space="preserve">including inputs </w:t>
      </w:r>
      <w:r w:rsidR="002440BB">
        <w:t>that</w:t>
      </w:r>
      <w:r w:rsidR="00C54EA8">
        <w:t xml:space="preserve"> </w:t>
      </w:r>
      <w:r w:rsidRPr="002050C4">
        <w:t>explicit</w:t>
      </w:r>
      <w:r w:rsidR="00C54EA8">
        <w:t>ly</w:t>
      </w:r>
      <w:r w:rsidRPr="002050C4">
        <w:t xml:space="preserve"> </w:t>
      </w:r>
      <w:r w:rsidR="00C54EA8">
        <w:t>represent them</w:t>
      </w:r>
      <w:r w:rsidRPr="002050C4">
        <w:t xml:space="preserve">. </w:t>
      </w:r>
      <w:r w:rsidR="006B3EC2" w:rsidRPr="006B3EC2">
        <w:t xml:space="preserve">Additionally, they are incapable of intelligently learning and adapting to data changes caused by newer factors, such as temperature swings that result in extreme weather conditions or a plague, such as </w:t>
      </w:r>
      <w:r w:rsidR="002440BB">
        <w:t>a</w:t>
      </w:r>
      <w:r w:rsidR="006B3EC2" w:rsidRPr="006B3EC2">
        <w:t xml:space="preserve"> coronavirus outbreak that occurred in </w:t>
      </w:r>
      <w:r w:rsidR="0072267D">
        <w:t xml:space="preserve">the year </w:t>
      </w:r>
      <w:r w:rsidR="006B3EC2" w:rsidRPr="006B3EC2">
        <w:t>2020, resulting in the global shutdown of numerous operations</w:t>
      </w:r>
      <w:r w:rsidR="006B3EC2">
        <w:t xml:space="preserve">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66" w:name="_Toc90148328"/>
      <w:r>
        <w:t>2.</w:t>
      </w:r>
      <w:r w:rsidR="00443401">
        <w:t>3</w:t>
      </w:r>
      <w:r>
        <w:t>.1 The Seasonal Naïve Forecaster (</w:t>
      </w:r>
      <w:proofErr w:type="spellStart"/>
      <w:r>
        <w:t>SNF</w:t>
      </w:r>
      <w:proofErr w:type="spellEnd"/>
      <w:r>
        <w:t>)</w:t>
      </w:r>
      <w:bookmarkEnd w:id="66"/>
    </w:p>
    <w:p w14:paraId="4B214770" w14:textId="4597C90D" w:rsidR="001F2627" w:rsidRDefault="001469E8" w:rsidP="001F2627">
      <w:pPr>
        <w:ind w:firstLine="288"/>
      </w:pPr>
      <w:r w:rsidRPr="001469E8">
        <w:t>A naive forecaster is a simple forecaster that is frequently used as a starting point for the development of more sophisticated forecasters</w:t>
      </w:r>
      <w:r>
        <w:t xml:space="preserve"> </w:t>
      </w:r>
      <w:r>
        <w:fldChar w:fldCharType="begin" w:fldLock="1"/>
      </w:r>
      <w:r w:rsidR="009B5D0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rsidR="004A1D66">
        <w:t xml:space="preserve">.   </w:t>
      </w:r>
      <w:r w:rsidR="001424D0">
        <w:t xml:space="preserve">They are </w:t>
      </w:r>
      <w:r w:rsidR="004A1D66">
        <w:t xml:space="preserve">used to demonstrate how much value is added by forecasters under comparison – when a naïve forecaster outperforms a more complex forecasting model, we know that the complex </w:t>
      </w:r>
      <w:r w:rsidR="004A1D66">
        <w:lastRenderedPageBreak/>
        <w:t>model offers little value</w:t>
      </w:r>
      <w:r w:rsidR="00A33B32">
        <w:t xml:space="preserve">. </w:t>
      </w:r>
      <w:r w:rsidR="001424D0">
        <w:t xml:space="preserve">Historical or more recent means can be used as </w:t>
      </w:r>
      <w:r w:rsidR="00A60EEA">
        <w:t>naïve</w:t>
      </w:r>
      <w:r w:rsidR="001424D0">
        <w:t xml:space="preserve"> forecasters, but </w:t>
      </w:r>
      <w:proofErr w:type="spellStart"/>
      <w:r w:rsidR="004A1D66">
        <w:t>Bracale</w:t>
      </w:r>
      <w:proofErr w:type="spellEnd"/>
      <w:r w:rsidR="004A1D66">
        <w:t xml:space="preserv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w:t>
      </w:r>
      <w:proofErr w:type="spellStart"/>
      <w:r w:rsidR="004A1D66">
        <w:t>SNF</w:t>
      </w:r>
      <w:proofErr w:type="spellEnd"/>
      <w:r w:rsidR="004A1D66">
        <w:t xml:space="preserve">) improves the naïve forecaster by 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w:t>
      </w:r>
      <w:proofErr w:type="spellStart"/>
      <w:r w:rsidR="004A1D66" w:rsidRPr="009E6D1D">
        <w:t>SNF</w:t>
      </w:r>
      <w:proofErr w:type="spellEnd"/>
      <w:r w:rsidR="004A1D66" w:rsidRPr="009E6D1D">
        <w:t xml:space="preserve"> can be expressed by the simple mathematical relationship shown </w:t>
      </w:r>
      <w:r w:rsidR="004A1D66">
        <w:t>in (1):</w:t>
      </w:r>
    </w:p>
    <w:p w14:paraId="4A93958F" w14:textId="50B6B0D8"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18.25pt" o:ole="">
            <v:imagedata r:id="rId15" o:title=""/>
          </v:shape>
          <o:OLEObject Type="Embed" ProgID="Equation.DSMT4" ShapeID="_x0000_i1025" DrawAspect="Content" ObjectID="_1701073021"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1</w:instrText>
        </w:r>
      </w:fldSimple>
      <w:r>
        <w:instrText>)</w:instrText>
      </w:r>
      <w:r>
        <w:fldChar w:fldCharType="end"/>
      </w:r>
    </w:p>
    <w:p w14:paraId="46FC9602" w14:textId="4C4DF3A1" w:rsidR="004A1D66" w:rsidRDefault="004A1D66" w:rsidP="004A1D66">
      <w:r>
        <w:t xml:space="preserve">where </w:t>
      </w:r>
      <w:r w:rsidR="00497036" w:rsidRPr="00497036">
        <w:rPr>
          <w:noProof/>
          <w:position w:val="-6"/>
        </w:rPr>
        <w:object w:dxaOrig="200" w:dyaOrig="220" w14:anchorId="280E75A4">
          <v:shape id="_x0000_i1026" type="#_x0000_t75" style="width:10.45pt;height:10.45pt" o:ole="">
            <v:imagedata r:id="rId17" o:title=""/>
          </v:shape>
          <o:OLEObject Type="Embed" ProgID="Equation.DSMT4" ShapeID="_x0000_i1026" DrawAspect="Content" ObjectID="_1701073022" r:id="rId18"/>
        </w:object>
      </w:r>
      <w:r>
        <w:t xml:space="preserve"> is the time series</w:t>
      </w:r>
      <w:r w:rsidR="000930A5">
        <w:t xml:space="preserve">, </w:t>
      </w:r>
      <w:r w:rsidR="000930A5" w:rsidRPr="000930A5">
        <w:rPr>
          <w:position w:val="-10"/>
        </w:rPr>
        <w:object w:dxaOrig="220" w:dyaOrig="320" w14:anchorId="7D419F0D">
          <v:shape id="_x0000_i1027" type="#_x0000_t75" style="width:11.5pt;height:15.65pt" o:ole="">
            <v:imagedata r:id="rId19" o:title=""/>
          </v:shape>
          <o:OLEObject Type="Embed" ProgID="Equation.DSMT4" ShapeID="_x0000_i1027" DrawAspect="Content" ObjectID="_1701073023" r:id="rId20"/>
        </w:object>
      </w:r>
      <w:r w:rsidR="000930A5">
        <w:t>is the forecasted value</w:t>
      </w:r>
      <w:r w:rsidR="009F688E">
        <w:t xml:space="preserve">, </w:t>
      </w:r>
      <w:r w:rsidR="009F688E" w:rsidRPr="009F688E">
        <w:rPr>
          <w:position w:val="-6"/>
        </w:rPr>
        <w:object w:dxaOrig="139" w:dyaOrig="240" w14:anchorId="57E37128">
          <v:shape id="_x0000_i1028" type="#_x0000_t75" style="width:6.8pt;height:12pt" o:ole="">
            <v:imagedata r:id="rId21" o:title=""/>
          </v:shape>
          <o:OLEObject Type="Embed" ProgID="Equation.DSMT4" ShapeID="_x0000_i1028" DrawAspect="Content" ObjectID="_1701073024"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 xml:space="preserve">naive formula takes the last observed value as the future value, while the seasonal naive formula takes the value from the previous season. The </w:t>
      </w:r>
      <w:proofErr w:type="spellStart"/>
      <w:r>
        <w:t>SNF</w:t>
      </w:r>
      <w:proofErr w:type="spellEnd"/>
      <w:r w:rsidRPr="004F7388">
        <w:t xml:space="preserve"> forecaster is excellent for making short-term forecasts of </w:t>
      </w:r>
      <w:r w:rsidR="002440BB">
        <w:t>generally stable or consistent variables</w:t>
      </w:r>
      <w:r>
        <w:t>.</w:t>
      </w:r>
      <w:r w:rsidR="00F311FC">
        <w:t xml:space="preserve"> </w:t>
      </w:r>
      <w:r w:rsidR="006F6BFD" w:rsidRPr="006F6BFD">
        <w:t>It is, however, ineffective at forecasting time series data that fluctuate significantly or are prone to irregular elements such as temperature</w:t>
      </w:r>
      <w:r w:rsidR="006F6BFD">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67" w:name="_Toc90148329"/>
      <w:r>
        <w:t>2.</w:t>
      </w:r>
      <w:r w:rsidR="00443401">
        <w:t>3</w:t>
      </w:r>
      <w:r>
        <w:t>.2 The Multiple Linear Regression Forecaster (</w:t>
      </w:r>
      <w:proofErr w:type="spellStart"/>
      <w:r>
        <w:t>MLR</w:t>
      </w:r>
      <w:proofErr w:type="spellEnd"/>
      <w:r>
        <w:t>)</w:t>
      </w:r>
      <w:bookmarkEnd w:id="67"/>
    </w:p>
    <w:p w14:paraId="05D366E0" w14:textId="5054D5BF" w:rsidR="004A1D66" w:rsidRDefault="00160D76" w:rsidP="004A1D66">
      <w:pPr>
        <w:ind w:firstLine="288"/>
      </w:pPr>
      <w:r w:rsidRPr="00160D76">
        <w:t>Multiple linear regression (</w:t>
      </w:r>
      <w:proofErr w:type="spellStart"/>
      <w:r w:rsidRPr="00160D76">
        <w:t>MLR</w:t>
      </w:r>
      <w:proofErr w:type="spellEnd"/>
      <w:r w:rsidRPr="00160D76">
        <w:t xml:space="preserve">)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w:t>
      </w:r>
      <w:proofErr w:type="spellStart"/>
      <w:r w:rsidR="004A1D66">
        <w:t>MLR</w:t>
      </w:r>
      <w:proofErr w:type="spellEnd"/>
      <w:r w:rsidR="004A1D66">
        <w:t xml:space="preserve"> forecasters model the relationships between a continuous dependent variable and one or more independent variables. </w:t>
      </w:r>
      <w:r w:rsidR="004A1D66" w:rsidRPr="00D701C8">
        <w:t xml:space="preserve">An </w:t>
      </w:r>
      <w:proofErr w:type="spellStart"/>
      <w:r w:rsidR="004A1D66" w:rsidRPr="00D701C8">
        <w:t>MLR</w:t>
      </w:r>
      <w:proofErr w:type="spellEnd"/>
      <w:r w:rsidR="004A1D66" w:rsidRPr="00D701C8">
        <w:t xml:space="preserve"> with two independent variables </w:t>
      </w:r>
      <w:r w:rsidR="004A1D66">
        <w:t>can be expressed mathematically as:</w:t>
      </w:r>
    </w:p>
    <w:p w14:paraId="7AF346B3" w14:textId="0F8E5601" w:rsidR="009B1240" w:rsidRDefault="009B1240" w:rsidP="009B1240">
      <w:pPr>
        <w:pStyle w:val="MTDisplayEquation"/>
        <w:jc w:val="center"/>
      </w:pPr>
      <w:r w:rsidRPr="009B1240">
        <w:rPr>
          <w:position w:val="-12"/>
        </w:rPr>
        <w:object w:dxaOrig="2260" w:dyaOrig="360" w14:anchorId="6585A027">
          <v:shape id="_x0000_i1029" type="#_x0000_t75" style="width:113.2pt;height:18.25pt" o:ole="">
            <v:imagedata r:id="rId23" o:title=""/>
          </v:shape>
          <o:OLEObject Type="Embed" ProgID="Equation.DSMT4" ShapeID="_x0000_i1029" DrawAspect="Content" ObjectID="_1701073025"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2</w:instrText>
        </w:r>
      </w:fldSimple>
      <w:r>
        <w:instrText>)</w:instrText>
      </w:r>
      <w:r>
        <w:fldChar w:fldCharType="end"/>
      </w:r>
    </w:p>
    <w:p w14:paraId="7A2EAA9B" w14:textId="700B672F" w:rsidR="00CF0D12" w:rsidRDefault="004A1D66" w:rsidP="004A1D66">
      <w:pPr>
        <w:ind w:firstLine="288"/>
      </w:pPr>
      <w:r>
        <w:lastRenderedPageBreak/>
        <w:t xml:space="preserve">In the case of load forecasting, </w:t>
      </w:r>
      <w:r w:rsidR="00D40384" w:rsidRPr="006143C7">
        <w:rPr>
          <w:noProof/>
          <w:position w:val="-10"/>
        </w:rPr>
        <w:object w:dxaOrig="220" w:dyaOrig="320" w14:anchorId="6D28F85F">
          <v:shape id="_x0000_i1030" type="#_x0000_t75" style="width:10.95pt;height:15.65pt" o:ole="">
            <v:imagedata r:id="rId25" o:title=""/>
          </v:shape>
          <o:OLEObject Type="Embed" ProgID="Equation.DSMT4" ShapeID="_x0000_i1030" DrawAspect="Content" ObjectID="_1701073026"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pt" o:ole="">
            <v:imagedata r:id="rId27" o:title=""/>
          </v:shape>
          <o:OLEObject Type="Embed" ProgID="Equation.DSMT4" ShapeID="_x0000_i1031" DrawAspect="Content" ObjectID="_1701073027" r:id="rId28"/>
        </w:object>
      </w:r>
      <w:r>
        <w:t xml:space="preserve">and </w:t>
      </w:r>
      <w:r w:rsidRPr="006143C7">
        <w:rPr>
          <w:noProof/>
          <w:position w:val="-12"/>
        </w:rPr>
        <w:object w:dxaOrig="260" w:dyaOrig="360" w14:anchorId="7BA4FD4F">
          <v:shape id="_x0000_i1032" type="#_x0000_t75" style="width:12.5pt;height:18.8pt" o:ole="">
            <v:imagedata r:id="rId29" o:title=""/>
          </v:shape>
          <o:OLEObject Type="Embed" ProgID="Equation.DSMT4" ShapeID="_x0000_i1032" DrawAspect="Content" ObjectID="_1701073028" r:id="rId30"/>
        </w:object>
      </w:r>
      <w:r>
        <w:t xml:space="preserve"> are independent variables such as temperature and time-of-day, </w:t>
      </w:r>
      <w:r w:rsidRPr="00A40178">
        <w:rPr>
          <w:noProof/>
          <w:position w:val="-10"/>
        </w:rPr>
        <w:object w:dxaOrig="240" w:dyaOrig="320" w14:anchorId="0396C347">
          <v:shape id="_x0000_i1033" type="#_x0000_t75" style="width:12pt;height:16.15pt" o:ole="">
            <v:imagedata r:id="rId31" o:title=""/>
          </v:shape>
          <o:OLEObject Type="Embed" ProgID="Equation.DSMT4" ShapeID="_x0000_i1033" DrawAspect="Content" ObjectID="_1701073029"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9pt;height:10.95pt" o:ole="">
            <v:imagedata r:id="rId33" o:title=""/>
          </v:shape>
          <o:OLEObject Type="Embed" ProgID="Equation.DSMT4" ShapeID="_x0000_i1034" DrawAspect="Content" ObjectID="_1701073030"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t>MLR</w:t>
      </w:r>
      <w:proofErr w:type="spellEnd"/>
      <w:r>
        <w:t xml:space="preserve"> models are fitted such that the sum-of-squares of differences of actual and forecasted values are minimized. </w:t>
      </w:r>
      <w:proofErr w:type="spellStart"/>
      <w:r w:rsidRPr="00C561A9">
        <w:t>MLRs</w:t>
      </w:r>
      <w:proofErr w:type="spellEnd"/>
      <w:r>
        <w:t>’</w:t>
      </w:r>
      <w:r w:rsidRPr="00C561A9">
        <w:t xml:space="preserve"> accuracy is </w:t>
      </w:r>
      <w:r>
        <w:t>determined mainly</w:t>
      </w:r>
      <w:r w:rsidRPr="00C561A9">
        <w:t xml:space="preserve"> by the relationships between the data and the independent variables included</w:t>
      </w:r>
      <w:r>
        <w:t>.</w:t>
      </w:r>
      <w:r w:rsidR="00F67621">
        <w:t xml:space="preserve"> </w:t>
      </w:r>
      <w:proofErr w:type="spellStart"/>
      <w:r w:rsidR="00CF0D12" w:rsidRPr="00CF0D12">
        <w:t>MLRs</w:t>
      </w:r>
      <w:proofErr w:type="spellEnd"/>
      <w:r w:rsidR="00CF0D12" w:rsidRPr="00CF0D12">
        <w:t xml:space="preserve">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68" w:name="_Toc90148330"/>
      <w:r>
        <w:t>2.</w:t>
      </w:r>
      <w:r w:rsidR="00443401">
        <w:t>3</w:t>
      </w:r>
      <w:r>
        <w:t xml:space="preserve">.3 </w:t>
      </w:r>
      <w:r w:rsidR="0056711B">
        <w:t>The Auto-Regressive Integrated Moving Average Forecaster (ARIMA)</w:t>
      </w:r>
      <w:bookmarkEnd w:id="68"/>
    </w:p>
    <w:p w14:paraId="78F62893" w14:textId="1D28A83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w:t>
      </w:r>
      <w:r w:rsidR="002440BB">
        <w:t>explains</w:t>
      </w:r>
      <w:r w:rsidR="000142E6" w:rsidRPr="000142E6">
        <w:t xml:space="preserve"> data by using time-series data from previous values and making linear regression predictions. It enables the application of regression techniques to non-stationary data</w:t>
      </w:r>
      <w:ins w:id="69" w:author="Dawn MacIsaac" w:date="2021-12-15T06:14:00Z">
        <w:r w:rsidR="0027431D">
          <w:t xml:space="preserve"> by </w:t>
        </w:r>
      </w:ins>
      <w:ins w:id="70" w:author="Dawn MacIsaac" w:date="2021-12-15T06:15:00Z">
        <w:r w:rsidR="0027431D">
          <w:t>coercing the time-series into stationarity through differencing</w:t>
        </w:r>
      </w:ins>
      <w:ins w:id="71" w:author="Dawn MacIsaac" w:date="2021-12-15T06:16:00Z">
        <w:r w:rsidR="0027431D">
          <w:t>, which is represented by the integrated “I” component of ARIMA</w:t>
        </w:r>
      </w:ins>
      <w:r w:rsidR="000142E6" w:rsidRPr="000142E6">
        <w:t xml:space="preserve">. </w:t>
      </w:r>
      <w:moveToRangeStart w:id="72" w:author="Dawn MacIsaac" w:date="2021-12-15T06:18:00Z" w:name="move90441538"/>
      <w:moveTo w:id="73" w:author="Dawn MacIsaac" w:date="2021-12-15T06:18:00Z">
        <w:r w:rsidR="0027431D" w:rsidRPr="00D46B1D">
          <w:t xml:space="preserve">Differencing is necessary because linear regression models perform better on stationary signals </w:t>
        </w:r>
        <w:r w:rsidR="0027431D">
          <w:fldChar w:fldCharType="begin" w:fldLock="1"/>
        </w:r>
        <w:r w:rsidR="0027431D">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27431D">
          <w:fldChar w:fldCharType="separate"/>
        </w:r>
        <w:r w:rsidR="0027431D" w:rsidRPr="008F54CB">
          <w:rPr>
            <w:noProof/>
          </w:rPr>
          <w:t>[84], [95]</w:t>
        </w:r>
        <w:r w:rsidR="0027431D">
          <w:fldChar w:fldCharType="end"/>
        </w:r>
        <w:r w:rsidR="0027431D" w:rsidRPr="002609B6">
          <w:t>.</w:t>
        </w:r>
        <w:r w:rsidR="0027431D">
          <w:t xml:space="preserve"> </w:t>
        </w:r>
      </w:moveTo>
      <w:moveToRangeEnd w:id="72"/>
      <w:ins w:id="74" w:author="Dawn MacIsaac" w:date="2021-12-15T06:18:00Z">
        <w:r w:rsidR="0027431D">
          <w:t xml:space="preserve">  </w:t>
        </w:r>
      </w:ins>
      <w:del w:id="75" w:author="Dawn MacIsaac" w:date="2021-12-15T06:20:00Z">
        <w:r w:rsidR="004A5412" w:rsidRPr="004A5412" w:rsidDel="009F354B">
          <w:delText>As implied by the name, th</w:delText>
        </w:r>
        <w:r w:rsidR="00493BC5" w:rsidDel="009F354B">
          <w:delText>e ARIMA</w:delText>
        </w:r>
        <w:r w:rsidR="004A5412" w:rsidRPr="004A5412" w:rsidDel="009F354B">
          <w:delText xml:space="preserve"> technique family consists of three major components: </w:delText>
        </w:r>
        <w:r w:rsidR="00C54157" w:rsidRPr="004A5412" w:rsidDel="009F354B">
          <w:delText>an</w:delText>
        </w:r>
        <w:r w:rsidR="004A5412" w:rsidRPr="004A5412" w:rsidDel="009F354B">
          <w:delText xml:space="preserve"> "autoregression" (AR) component</w:delText>
        </w:r>
        <w:r w:rsidR="002440BB" w:rsidDel="009F354B">
          <w:delText>,</w:delText>
        </w:r>
        <w:r w:rsidR="004A5412" w:rsidRPr="004A5412" w:rsidDel="009F354B">
          <w:delText xml:space="preserve"> </w:delText>
        </w:r>
        <w:r w:rsidR="00611F08" w:rsidRPr="004A5412" w:rsidDel="009F354B">
          <w:delText>an</w:delText>
        </w:r>
        <w:r w:rsidR="004A5412" w:rsidRPr="004A5412" w:rsidDel="009F354B">
          <w:delText xml:space="preserve"> "integrated" (I) component</w:delText>
        </w:r>
        <w:r w:rsidR="002440BB" w:rsidDel="009F354B">
          <w:delText>,</w:delText>
        </w:r>
        <w:r w:rsidR="004A5412" w:rsidRPr="004A5412" w:rsidDel="009F354B">
          <w:delText xml:space="preserve"> and a "moving average" (MA) component</w:delText>
        </w:r>
      </w:del>
      <w:del w:id="76" w:author="Dawn MacIsaac" w:date="2021-12-15T06:21:00Z">
        <w:r w:rsidR="004A5412" w:rsidRPr="004A5412" w:rsidDel="009F354B">
          <w:delText>.</w:delText>
        </w:r>
      </w:del>
      <w:r w:rsidR="004A5412" w:rsidRPr="004A5412">
        <w:t xml:space="preserve"> </w:t>
      </w:r>
    </w:p>
    <w:p w14:paraId="60761BC9" w14:textId="150B9C6A" w:rsidR="005F7315" w:rsidRDefault="004A5412" w:rsidP="005F7315">
      <w:pPr>
        <w:ind w:firstLine="288"/>
      </w:pPr>
      <w:r w:rsidRPr="004A5412">
        <w:t xml:space="preserve">Lags are critical components of time series analysis used to uncover relationships between historical and future values. The "AR" </w:t>
      </w:r>
      <w:ins w:id="77" w:author="Dawn MacIsaac" w:date="2021-12-15T06:19:00Z">
        <w:r w:rsidR="0027431D">
          <w:t xml:space="preserve">or </w:t>
        </w:r>
      </w:ins>
      <w:ins w:id="78" w:author="Dawn MacIsaac" w:date="2021-12-15T06:20:00Z">
        <w:r w:rsidR="009F354B">
          <w:t xml:space="preserve">autoregression component </w:t>
        </w:r>
      </w:ins>
      <w:r w:rsidR="00BD4172">
        <w:t xml:space="preserve">in ARIMA </w:t>
      </w:r>
      <w:r w:rsidRPr="004A5412">
        <w:t>denotes that the model is dependent on the relationship between the current and previous values of the data (lagged values).</w:t>
      </w:r>
      <w:ins w:id="79" w:author="Dawn MacIsaac" w:date="2021-12-15T06:22:00Z">
        <w:r w:rsidR="009F354B">
          <w:t xml:space="preserve"> </w:t>
        </w:r>
      </w:ins>
      <w:del w:id="80" w:author="Dawn MacIsaac" w:date="2021-12-15T06:20:00Z">
        <w:r w:rsidRPr="004A5412" w:rsidDel="009F354B">
          <w:delText xml:space="preserve"> </w:delText>
        </w:r>
        <w:r w:rsidR="0072011D" w:rsidRPr="0072011D" w:rsidDel="009F354B">
          <w:delText xml:space="preserve">The "I" denotes the </w:delText>
        </w:r>
        <w:r w:rsidR="002440BB" w:rsidDel="009F354B">
          <w:delText>model's portion</w:delText>
        </w:r>
        <w:r w:rsidR="0072011D" w:rsidRPr="0072011D" w:rsidDel="009F354B">
          <w:delText xml:space="preserve"> that attempts to stabilize the data by subtracting the observations from the prior values.</w:delText>
        </w:r>
        <w:r w:rsidR="00986AAC" w:rsidDel="009F354B">
          <w:delText xml:space="preserve"> </w:delText>
        </w:r>
      </w:del>
      <w:moveFromRangeStart w:id="81" w:author="Dawn MacIsaac" w:date="2021-12-15T06:18:00Z" w:name="move90441538"/>
      <w:moveFrom w:id="82" w:author="Dawn MacIsaac" w:date="2021-12-15T06:18:00Z">
        <w:del w:id="83" w:author="Dawn MacIsaac" w:date="2021-12-15T06:20:00Z">
          <w:r w:rsidR="00986AAC" w:rsidRPr="00D46B1D" w:rsidDel="009F354B">
            <w:delText xml:space="preserve">Differencing is </w:delText>
          </w:r>
          <w:r w:rsidR="00986AAC" w:rsidRPr="00D46B1D" w:rsidDel="009F354B">
            <w:lastRenderedPageBreak/>
            <w:delText xml:space="preserve">necessary because linear regression models perform better on stationary signals </w:delText>
          </w:r>
          <w:r w:rsidR="00986AAC" w:rsidDel="009F354B">
            <w:fldChar w:fldCharType="begin" w:fldLock="1"/>
          </w:r>
          <w:r w:rsidR="008F54CB" w:rsidDel="009F354B">
            <w:del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delInstrText>
          </w:r>
          <w:r w:rsidR="00986AAC" w:rsidDel="009F354B">
            <w:fldChar w:fldCharType="separate"/>
          </w:r>
          <w:r w:rsidR="008F54CB" w:rsidRPr="008F54CB" w:rsidDel="009F354B">
            <w:rPr>
              <w:noProof/>
            </w:rPr>
            <w:delText>[84], [95]</w:delText>
          </w:r>
          <w:r w:rsidR="00986AAC" w:rsidDel="009F354B">
            <w:fldChar w:fldCharType="end"/>
          </w:r>
        </w:del>
        <w:r w:rsidR="00986AAC" w:rsidRPr="002609B6" w:rsidDel="0027431D">
          <w:t>.</w:t>
        </w:r>
        <w:r w:rsidR="00986AAC" w:rsidDel="0027431D">
          <w:t xml:space="preserve"> </w:t>
        </w:r>
      </w:moveFrom>
      <w:moveFromRangeEnd w:id="81"/>
      <w:r w:rsidRPr="004A5412">
        <w:t xml:space="preserve">The "MA" </w:t>
      </w:r>
      <w:ins w:id="84" w:author="Dawn MacIsaac" w:date="2021-12-15T06:20:00Z">
        <w:r w:rsidR="009F354B">
          <w:t xml:space="preserve">or moving average </w:t>
        </w:r>
      </w:ins>
      <w:r w:rsidRPr="004A5412">
        <w:t>component models the forecast as a function of previous forecast errors (lagged forecast errors).</w:t>
      </w:r>
      <w:r w:rsidR="005F7315">
        <w:t xml:space="preserve"> </w:t>
      </w:r>
    </w:p>
    <w:p w14:paraId="3A8CE60C" w14:textId="0B5C5B5E" w:rsidR="00A01B34" w:rsidRDefault="004E1280" w:rsidP="005F7315">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form of the ARIMA model called the Seasonal ARIMA (</w:t>
      </w:r>
      <w:proofErr w:type="spellStart"/>
      <w:r w:rsidRPr="004E1280">
        <w:t>SARIMA</w:t>
      </w:r>
      <w:proofErr w:type="spellEnd"/>
      <w:r w:rsidRPr="004E1280">
        <w:t xml:space="preserve">). </w:t>
      </w:r>
      <w:r w:rsidR="002440BB">
        <w:t xml:space="preserve">This class of ARIMA models explicitly addresses seasonality in data by including </w:t>
      </w:r>
      <w:r w:rsidR="002440BB" w:rsidRPr="009F354B">
        <w:rPr>
          <w:i/>
          <w:iCs/>
          <w:rPrChange w:id="85" w:author="Dawn MacIsaac" w:date="2021-12-15T06:22:00Z">
            <w:rPr/>
          </w:rPrChange>
        </w:rPr>
        <w:t>seasonal</w:t>
      </w:r>
      <w:r w:rsidR="002440BB">
        <w:t xml:space="preserve"> AR, MA, and differencing terms in the model</w:t>
      </w:r>
      <w:r w:rsidRPr="004E1280">
        <w:t xml:space="preserve">. Additionally, external variables can be included in the model via an exogenous regressor term. </w:t>
      </w:r>
      <w:proofErr w:type="spellStart"/>
      <w:r w:rsidRPr="004E1280">
        <w:t>SARIMAX</w:t>
      </w:r>
      <w:proofErr w:type="spellEnd"/>
      <w:r w:rsidRPr="004E1280">
        <w:t xml:space="preserve"> (seasonal ARIMA with exogenous regressors) allows the user to incorporate the effects of external variables into the model. Exogenous variables affect a model but are not affected by it. In the context of electric</w:t>
      </w:r>
      <w:r w:rsidR="002440BB">
        <w:t>al</w:t>
      </w:r>
      <w:r w:rsidRPr="004E1280">
        <w:t xml:space="preserve"> load demand, </w:t>
      </w:r>
      <w:r w:rsidR="002440BB">
        <w:t xml:space="preserve">the </w:t>
      </w:r>
      <w:r w:rsidRPr="004E1280">
        <w:t>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external variables, the </w:t>
      </w:r>
      <w:proofErr w:type="spellStart"/>
      <w:r w:rsidR="008F54CB" w:rsidRPr="008F54CB">
        <w:t>SARIMAX</w:t>
      </w:r>
      <w:proofErr w:type="spellEnd"/>
      <w:r w:rsidR="008F54CB" w:rsidRPr="008F54CB">
        <w:t xml:space="preserve">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xml:space="preserve">. These characteristics of </w:t>
      </w:r>
      <w:proofErr w:type="spellStart"/>
      <w:r w:rsidR="008F54CB" w:rsidRPr="008F54CB">
        <w:t>SARIMAX</w:t>
      </w:r>
      <w:proofErr w:type="spellEnd"/>
      <w:r w:rsidR="008F54CB" w:rsidRPr="008F54CB">
        <w:t xml:space="preserve"> make it an ideal class of models for use with time</w:t>
      </w:r>
      <w:r w:rsidR="002440BB">
        <w:t>-</w:t>
      </w:r>
      <w:r w:rsidR="008F54CB" w:rsidRPr="008F54CB">
        <w:t>series data on electricity load demand.</w:t>
      </w:r>
    </w:p>
    <w:p w14:paraId="61CA1E1B" w14:textId="2A85C535" w:rsidR="00493BC5" w:rsidRDefault="00B0205E" w:rsidP="00B0205E">
      <w:pPr>
        <w:ind w:firstLine="288"/>
      </w:pPr>
      <w:commentRangeStart w:id="86"/>
      <w:proofErr w:type="spellStart"/>
      <w:r w:rsidRPr="00B0205E">
        <w:t>SARIMAX</w:t>
      </w:r>
      <w:proofErr w:type="spellEnd"/>
      <w:r w:rsidRPr="00B0205E">
        <w:t xml:space="preserve"> (p, d, q)</w:t>
      </w:r>
      <w:r w:rsidR="005B341B">
        <w:t xml:space="preserve"> x </w:t>
      </w:r>
      <w:r w:rsidRPr="00B0205E">
        <w:t>(P, D, Q</w:t>
      </w:r>
      <w:r w:rsidR="005B341B">
        <w:t>, S</w:t>
      </w:r>
      <w:r w:rsidRPr="00B0205E">
        <w:t>)</w:t>
      </w:r>
      <w:r w:rsidR="005B341B">
        <w:t xml:space="preserve"> </w:t>
      </w:r>
      <w:r w:rsidRPr="00B0205E">
        <w:t xml:space="preserve">is the general form of the </w:t>
      </w:r>
      <w:proofErr w:type="spellStart"/>
      <w:r w:rsidRPr="00B0205E">
        <w:t>SARIMAX</w:t>
      </w:r>
      <w:proofErr w:type="spellEnd"/>
      <w:r w:rsidRPr="00B0205E">
        <w:t xml:space="preserve"> model. The </w:t>
      </w:r>
      <w:commentRangeEnd w:id="86"/>
      <w:r w:rsidR="009F354B">
        <w:rPr>
          <w:rStyle w:val="CommentReference"/>
        </w:rPr>
        <w:commentReference w:id="86"/>
      </w:r>
      <w:r w:rsidRPr="00B0205E">
        <w:t xml:space="preserve">order of the AR term is indicated by </w:t>
      </w:r>
      <w:r w:rsidR="00F47641">
        <w:t>“</w:t>
      </w:r>
      <w:r w:rsidRPr="00B0205E">
        <w:t>p</w:t>
      </w:r>
      <w:r w:rsidR="002440BB">
        <w:t>.”</w:t>
      </w:r>
      <w:r w:rsidRPr="00B0205E">
        <w:t xml:space="preserve"> The order of differencing required to make the data stationary is denoted by </w:t>
      </w:r>
      <w:r w:rsidR="00F47641">
        <w:t>“d</w:t>
      </w:r>
      <w:r w:rsidR="002440BB">
        <w:t>.”</w:t>
      </w:r>
      <w:r w:rsidRPr="00B0205E">
        <w:t xml:space="preserve"> The order of the MA term is denoted by </w:t>
      </w:r>
      <w:r w:rsidR="00F47641">
        <w:t>“q</w:t>
      </w:r>
      <w:r w:rsidR="002440BB">
        <w:t>.”</w:t>
      </w:r>
      <w:r w:rsidRPr="00B0205E">
        <w:t xml:space="preserve"> P</w:t>
      </w:r>
      <w:r w:rsidR="00E478C1">
        <w:t>, D and Q</w:t>
      </w:r>
      <w:r w:rsidRPr="00B0205E">
        <w:t xml:space="preserve"> denote the </w:t>
      </w:r>
      <w:r w:rsidR="00E478C1">
        <w:t xml:space="preserve">corresponding </w:t>
      </w:r>
      <w:r w:rsidRPr="00B0205E">
        <w:t>seasonal term order</w:t>
      </w:r>
      <w:r w:rsidR="00E478C1">
        <w:t>s</w:t>
      </w:r>
      <w:r w:rsidR="00102BD5">
        <w:t xml:space="preserve">. </w:t>
      </w:r>
      <w:r w:rsidR="00102BD5" w:rsidRPr="00102BD5">
        <w:t>S denotes the number of time steps in a season (S = 24 for hourly data with daily seasonality).</w:t>
      </w:r>
      <w:r w:rsidR="00102BD5">
        <w:t xml:space="preserve"> </w:t>
      </w:r>
      <w:r w:rsidRPr="00B0205E">
        <w:t xml:space="preserve">The equation below </w:t>
      </w:r>
      <w:r w:rsidR="00591E6F">
        <w:t>delineates</w:t>
      </w:r>
      <w:r w:rsidRPr="00B0205E">
        <w:t xml:space="preserve"> the mathematical representation of the </w:t>
      </w:r>
      <w:proofErr w:type="spellStart"/>
      <w:r w:rsidRPr="00B0205E">
        <w:t>SARIMAX</w:t>
      </w:r>
      <w:proofErr w:type="spellEnd"/>
      <w:r w:rsidRPr="00B0205E">
        <w:t xml:space="preserve"> model.</w:t>
      </w:r>
    </w:p>
    <w:p w14:paraId="6F49625A" w14:textId="49B76AEE" w:rsidR="003C54FF" w:rsidRDefault="00C20C56" w:rsidP="00976D83">
      <w:pPr>
        <w:pStyle w:val="MTDisplayEquation"/>
        <w:jc w:val="center"/>
      </w:pPr>
      <w:r w:rsidRPr="000C6357">
        <w:rPr>
          <w:position w:val="-52"/>
        </w:rPr>
        <w:object w:dxaOrig="5899" w:dyaOrig="1160" w14:anchorId="06D9357D">
          <v:shape id="_x0000_i1035" type="#_x0000_t75" style="width:290.1pt;height:57.9pt" o:ole="">
            <v:imagedata r:id="rId35" o:title=""/>
          </v:shape>
          <o:OLEObject Type="Embed" ProgID="Equation.DSMT4" ShapeID="_x0000_i1035" DrawAspect="Content" ObjectID="_1701073031"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C116BB">
          <w:rPr>
            <w:noProof/>
          </w:rPr>
          <w:instrText>3</w:instrText>
        </w:r>
      </w:fldSimple>
      <w:r w:rsidR="00493BC5">
        <w:instrText>)</w:instrText>
      </w:r>
      <w:r w:rsidR="00493BC5">
        <w:fldChar w:fldCharType="end"/>
      </w:r>
    </w:p>
    <w:p w14:paraId="132E1BF3" w14:textId="19C87A77"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5pt;height:18.25pt" o:ole="">
            <v:imagedata r:id="rId37" o:title=""/>
          </v:shape>
          <o:OLEObject Type="Embed" ProgID="Equation.DSMT4" ShapeID="_x0000_i1036" DrawAspect="Content" ObjectID="_1701073032"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9pt;height:18.8pt" o:ole="">
            <v:imagedata r:id="rId39" o:title=""/>
          </v:shape>
          <o:OLEObject Type="Embed" ProgID="Equation.DSMT4" ShapeID="_x0000_i1037" DrawAspect="Content" ObjectID="_1701073033"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5pt;height:18.25pt" o:ole="">
            <v:imagedata r:id="rId41" o:title=""/>
          </v:shape>
          <o:OLEObject Type="Embed" ProgID="Equation.DSMT4" ShapeID="_x0000_i1038" DrawAspect="Content" ObjectID="_1701073034"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8pt" o:ole="">
            <v:imagedata r:id="rId43" o:title=""/>
          </v:shape>
          <o:OLEObject Type="Embed" ProgID="Equation.DSMT4" ShapeID="_x0000_i1039" DrawAspect="Content" ObjectID="_1701073035" r:id="rId44"/>
        </w:object>
      </w:r>
      <w:r w:rsidR="00473371">
        <w:t xml:space="preserve">. </w:t>
      </w:r>
      <w:r w:rsidR="00976D83" w:rsidRPr="00B276BF">
        <w:rPr>
          <w:position w:val="-12"/>
        </w:rPr>
        <w:object w:dxaOrig="1160" w:dyaOrig="360" w14:anchorId="77CF9169">
          <v:shape id="_x0000_i1040" type="#_x0000_t75" style="width:57.9pt;height:18.25pt" o:ole="">
            <v:imagedata r:id="rId45" o:title=""/>
          </v:shape>
          <o:OLEObject Type="Embed" ProgID="Equation.DSMT4" ShapeID="_x0000_i1040" DrawAspect="Content" ObjectID="_1701073036"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8pt" o:ole="">
            <v:imagedata r:id="rId47" o:title=""/>
          </v:shape>
          <o:OLEObject Type="Embed" ProgID="Equation.DSMT4" ShapeID="_x0000_i1041" DrawAspect="Content" ObjectID="_1701073037"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1.05pt;height:18.8pt" o:ole="">
            <v:imagedata r:id="rId49" o:title=""/>
          </v:shape>
          <o:OLEObject Type="Embed" ProgID="Equation.DSMT4" ShapeID="_x0000_i1042" DrawAspect="Content" ObjectID="_1701073038"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5pt;height:15.15pt" o:ole="">
            <v:imagedata r:id="rId51" o:title=""/>
          </v:shape>
          <o:OLEObject Type="Embed" ProgID="Equation.DSMT4" ShapeID="_x0000_i1043" DrawAspect="Content" ObjectID="_1701073039"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5pt;height:18.8pt" o:ole="">
            <v:imagedata r:id="rId53" o:title=""/>
          </v:shape>
          <o:OLEObject Type="Embed" ProgID="Equation.DSMT4" ShapeID="_x0000_i1044" DrawAspect="Content" ObjectID="_1701073040"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5pt;height:18.25pt" o:ole="">
            <v:imagedata r:id="rId55" o:title=""/>
          </v:shape>
          <o:OLEObject Type="Embed" ProgID="Equation.DSMT4" ShapeID="_x0000_i1045" DrawAspect="Content" ObjectID="_1701073041" r:id="rId56"/>
        </w:object>
      </w:r>
      <w:r>
        <w:t>.</w:t>
      </w:r>
    </w:p>
    <w:p w14:paraId="09463829" w14:textId="6946DEA1" w:rsidR="00AA0815" w:rsidDel="00C5171A" w:rsidRDefault="00381871" w:rsidP="00C5171A">
      <w:pPr>
        <w:ind w:firstLine="288"/>
        <w:rPr>
          <w:del w:id="87" w:author="Dawn MacIsaac" w:date="2021-12-15T06:26:00Z"/>
        </w:rPr>
      </w:pPr>
      <w:proofErr w:type="spellStart"/>
      <w:r w:rsidRPr="00381871">
        <w:t>Papaioannou</w:t>
      </w:r>
      <w:proofErr w:type="spellEnd"/>
      <w:r w:rsidRPr="00381871">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381871">
        <w:t xml:space="preserve">forecasted national daily electricity demand in Greece using time series data from 2004 to 2014. They used the </w:t>
      </w:r>
      <w:proofErr w:type="spellStart"/>
      <w:r w:rsidRPr="00381871">
        <w:t>SARIMAX</w:t>
      </w:r>
      <w:proofErr w:type="spellEnd"/>
      <w:r w:rsidRPr="00381871">
        <w:t xml:space="preserve"> method with weekday and temperature as external variables</w:t>
      </w:r>
      <w:r w:rsidR="00C27915" w:rsidRPr="00C27915">
        <w:t xml:space="preserve">. The </w:t>
      </w:r>
      <w:proofErr w:type="spellStart"/>
      <w:r w:rsidR="00C27915" w:rsidRPr="00C27915">
        <w:t>SARIMAX</w:t>
      </w:r>
      <w:proofErr w:type="spellEnd"/>
      <w:r w:rsidR="00C27915" w:rsidRPr="00C27915">
        <w:t xml:space="preserve"> method performed admirably well in forecasting unexpected increases in demand.</w:t>
      </w:r>
      <w:r w:rsidR="00562A13">
        <w:t xml:space="preserve"> </w:t>
      </w:r>
      <w:r w:rsidR="00562A13" w:rsidRPr="00562A13">
        <w:t>Felice et al.</w:t>
      </w:r>
      <w:r w:rsidR="00562A13">
        <w:t xml:space="preserve"> </w:t>
      </w:r>
      <w:r w:rsidR="00562A13">
        <w:fldChar w:fldCharType="begin" w:fldLock="1"/>
      </w:r>
      <w:r w:rsidR="00562A13">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rsidR="00562A13">
        <w:fldChar w:fldCharType="separate"/>
      </w:r>
      <w:r w:rsidR="00562A13" w:rsidRPr="008F54CB">
        <w:rPr>
          <w:noProof/>
        </w:rPr>
        <w:t>[98]</w:t>
      </w:r>
      <w:r w:rsidR="00562A13">
        <w:fldChar w:fldCharType="end"/>
      </w:r>
      <w:r w:rsidR="00562A13" w:rsidRPr="00562A13">
        <w:t xml:space="preserve"> forecasted electricity demand in Italy at the national and regional levels using data from 2003 to 2009.</w:t>
      </w:r>
      <w:r w:rsidR="00562A13">
        <w:t xml:space="preserve"> </w:t>
      </w:r>
      <w:r w:rsidR="00650362" w:rsidRPr="00650362">
        <w:t xml:space="preserve">They concluded that by including temperature as an exogenous variable in the </w:t>
      </w:r>
      <w:proofErr w:type="spellStart"/>
      <w:r w:rsidR="00650362" w:rsidRPr="00650362">
        <w:t>ARIMAX</w:t>
      </w:r>
      <w:proofErr w:type="spellEnd"/>
      <w:r w:rsidR="00650362" w:rsidRPr="00650362">
        <w:t xml:space="preserve"> model, they improved forecasting performance relative to </w:t>
      </w:r>
      <w:proofErr w:type="spellStart"/>
      <w:r w:rsidR="00650362" w:rsidRPr="00650362">
        <w:t>SNF</w:t>
      </w:r>
      <w:proofErr w:type="spellEnd"/>
      <w:r w:rsidR="00650362" w:rsidRPr="00650362">
        <w:t xml:space="preserve"> and ARIMA.</w:t>
      </w:r>
    </w:p>
    <w:p w14:paraId="03CF2D80" w14:textId="0F95592E" w:rsidR="00C27915" w:rsidRDefault="0070115F" w:rsidP="00C5171A">
      <w:pPr>
        <w:ind w:firstLine="288"/>
      </w:pPr>
      <w:del w:id="88" w:author="Dawn MacIsaac" w:date="2021-12-15T06:26:00Z">
        <w:r w:rsidRPr="0070115F" w:rsidDel="00C5171A">
          <w:delText>T</w:delText>
        </w:r>
      </w:del>
      <w:ins w:id="89" w:author="Dawn MacIsaac" w:date="2021-12-15T06:26:00Z">
        <w:r w:rsidR="00C5171A">
          <w:t xml:space="preserve">  </w:t>
        </w:r>
      </w:ins>
      <w:del w:id="90" w:author="Dawn MacIsaac" w:date="2021-12-15T06:26:00Z">
        <w:r w:rsidRPr="0070115F" w:rsidDel="00C5171A">
          <w:delText xml:space="preserve">ime series forecasting techniques such as ARIMA assume that data are stationary and non-seasonal. </w:delText>
        </w:r>
        <w:r w:rsidDel="00C5171A">
          <w:delText xml:space="preserve">Conversely, </w:delText>
        </w:r>
        <w:r w:rsidRPr="0070115F" w:rsidDel="00C5171A">
          <w:delText>SARIMAX</w:delText>
        </w:r>
        <w:r w:rsidDel="00C5171A">
          <w:delText xml:space="preserve"> </w:delText>
        </w:r>
        <w:r w:rsidR="00591E6F" w:rsidDel="00C5171A">
          <w:delText>helps account</w:delText>
        </w:r>
        <w:r w:rsidRPr="0070115F" w:rsidDel="00C5171A">
          <w:delText xml:space="preserve"> for seasonality in data and works with external variables</w:delText>
        </w:r>
        <w:r w:rsidR="007D2D13" w:rsidDel="00C5171A">
          <w:delText xml:space="preserve">. </w:delText>
        </w:r>
      </w:del>
      <w:r w:rsidR="00B06099" w:rsidRPr="00B06099">
        <w:t xml:space="preserve">While </w:t>
      </w:r>
      <w:del w:id="91" w:author="Dawn MacIsaac" w:date="2021-12-15T06:26:00Z">
        <w:r w:rsidR="00B06099" w:rsidRPr="00B06099" w:rsidDel="00C5171A">
          <w:delText xml:space="preserve">the </w:delText>
        </w:r>
      </w:del>
      <w:proofErr w:type="spellStart"/>
      <w:ins w:id="92" w:author="Dawn MacIsaac" w:date="2021-12-15T06:26:00Z">
        <w:r w:rsidR="00C5171A">
          <w:t>SARIMAX</w:t>
        </w:r>
        <w:proofErr w:type="spellEnd"/>
        <w:r w:rsidR="00C5171A" w:rsidRPr="00B06099">
          <w:t xml:space="preserve"> </w:t>
        </w:r>
      </w:ins>
      <w:r w:rsidR="00B06099" w:rsidRPr="00B06099">
        <w:t>model</w:t>
      </w:r>
      <w:ins w:id="93" w:author="Dawn MacIsaac" w:date="2021-12-15T06:26:00Z">
        <w:r w:rsidR="00C5171A">
          <w:t>s</w:t>
        </w:r>
      </w:ins>
      <w:r w:rsidR="00B06099" w:rsidRPr="00B06099">
        <w:t xml:space="preserve"> </w:t>
      </w:r>
      <w:r w:rsidR="002440BB">
        <w:t>can be</w:t>
      </w:r>
      <w:r w:rsidR="00B06099" w:rsidRPr="00B06099">
        <w:t xml:space="preserve">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94" w:name="_Toc90148331"/>
      <w:bookmarkStart w:id="95" w:name="_Toc69470498"/>
      <w:bookmarkStart w:id="96" w:name="_Toc69470953"/>
      <w:bookmarkStart w:id="97" w:name="_Toc80892975"/>
      <w:r>
        <w:lastRenderedPageBreak/>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94"/>
    </w:p>
    <w:p w14:paraId="2D85A3D8" w14:textId="3AF3C973" w:rsidR="007D03D9" w:rsidRDefault="001771D2" w:rsidP="007D03D9">
      <w:pPr>
        <w:ind w:firstLine="288"/>
      </w:pPr>
      <w:r w:rsidRPr="00E769D7">
        <w:t xml:space="preserve">The </w:t>
      </w:r>
      <w:proofErr w:type="spellStart"/>
      <w:r w:rsidRPr="00E769D7">
        <w:t>ANNSTLF</w:t>
      </w:r>
      <w:proofErr w:type="spellEnd"/>
      <w:r w:rsidRPr="00E769D7">
        <w:t xml:space="preserve"> is one of the most popular machine</w:t>
      </w:r>
      <w:r w:rsidR="002440BB">
        <w:t>-</w:t>
      </w:r>
      <w:r w:rsidRPr="00E769D7">
        <w:t>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and the focus for this work was the third-generation design (</w:t>
      </w:r>
      <w:proofErr w:type="spellStart"/>
      <w:r w:rsidR="0034751B">
        <w:t>G3</w:t>
      </w:r>
      <w:proofErr w:type="spellEnd"/>
      <w:r w:rsidR="0034751B">
        <w:t xml:space="preserve">) </w:t>
      </w:r>
      <w:r w:rsidR="0034751B">
        <w:fldChar w:fldCharType="begin" w:fldLock="1"/>
      </w:r>
      <w:r w:rsidR="007548D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34751B">
        <w:fldChar w:fldCharType="separate"/>
      </w:r>
      <w:r w:rsidR="00D65546" w:rsidRPr="00D65546">
        <w:rPr>
          <w:noProof/>
        </w:rPr>
        <w:t>[37]</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proofErr w:type="spellStart"/>
      <w:r w:rsidR="0034751B">
        <w:t>ANN</w:t>
      </w:r>
      <w:r w:rsidR="003733DA">
        <w:t>s</w:t>
      </w:r>
      <w:proofErr w:type="spellEnd"/>
      <w:r w:rsidR="00D17173">
        <w:t>)</w:t>
      </w:r>
      <w:r w:rsidR="0034751B">
        <w:t xml:space="preserve"> together with a recursive least squares (</w:t>
      </w:r>
      <w:proofErr w:type="spellStart"/>
      <w:r w:rsidR="0034751B">
        <w:t>RLS</w:t>
      </w:r>
      <w:proofErr w:type="spellEnd"/>
      <w:r w:rsidR="0034751B">
        <w:t xml:space="preserve">) combiner to predict short-term load. </w:t>
      </w:r>
      <w:r w:rsidR="007D03D9">
        <w:t>The figure below shows the block diagram of the system</w:t>
      </w:r>
      <w:r w:rsidR="00F325C9">
        <w:t>:</w:t>
      </w:r>
    </w:p>
    <w:p w14:paraId="287371A8" w14:textId="67E4EFD7" w:rsidR="006D72D3" w:rsidRPr="006D72D3" w:rsidRDefault="006D72D3" w:rsidP="006D72D3">
      <w:pPr>
        <w:ind w:firstLine="288"/>
      </w:pPr>
      <w:r>
        <w:t xml:space="preserve">The </w:t>
      </w:r>
      <w:proofErr w:type="spellStart"/>
      <w:r w:rsidRPr="00854971">
        <w:t>RLS</w:t>
      </w:r>
      <w:proofErr w:type="spellEnd"/>
      <w:r w:rsidRPr="00854971">
        <w:t xml:space="preserve"> is an adaptive filter algorithm that finds the coefficients that minimize a weighted linear least squares</w:t>
      </w:r>
      <w:r>
        <w:t xml:space="preserve"> error</w:t>
      </w:r>
      <w:r w:rsidRPr="00854971">
        <w:t xml:space="preserve"> cost function relating to the input signals recursively.</w:t>
      </w:r>
      <w:r>
        <w:t xml:space="preserve"> </w:t>
      </w:r>
      <w:r w:rsidRPr="00217A94">
        <w:t xml:space="preserve">Additional information about the </w:t>
      </w:r>
      <w:proofErr w:type="spellStart"/>
      <w:r w:rsidRPr="00217A94">
        <w:t>RLS</w:t>
      </w:r>
      <w:proofErr w:type="spellEnd"/>
      <w:r w:rsidRPr="00217A94">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5803C593" w:rsidR="002D46A2" w:rsidRDefault="002D46A2" w:rsidP="002D46A2">
      <w:pPr>
        <w:pStyle w:val="Caption"/>
        <w:ind w:firstLine="288"/>
        <w:jc w:val="center"/>
      </w:pPr>
      <w:bookmarkStart w:id="98" w:name="_Ref89269510"/>
      <w:bookmarkStart w:id="99" w:name="_Toc90148410"/>
      <w:bookmarkStart w:id="100" w:name="_Toc88746136"/>
      <w:r>
        <w:t xml:space="preserve">Figure </w:t>
      </w:r>
      <w:fldSimple w:instr=" SEQ Figure \* ARABIC ">
        <w:r w:rsidR="00C116BB">
          <w:rPr>
            <w:noProof/>
          </w:rPr>
          <w:t>1</w:t>
        </w:r>
      </w:fldSimple>
      <w:bookmarkEnd w:id="98"/>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rsidR="007548D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100"/>
      <w:r w:rsidR="00D65546" w:rsidRPr="00D65546">
        <w:rPr>
          <w:b w:val="0"/>
          <w:noProof/>
        </w:rPr>
        <w:t>[37]</w:t>
      </w:r>
      <w:bookmarkEnd w:id="99"/>
      <w:r>
        <w:fldChar w:fldCharType="end"/>
      </w:r>
    </w:p>
    <w:p w14:paraId="5AF57081" w14:textId="4F31565E" w:rsidR="00DB242E" w:rsidRDefault="00A51CFD" w:rsidP="001A7F97">
      <w:pPr>
        <w:ind w:firstLine="288"/>
      </w:pPr>
      <w:proofErr w:type="spellStart"/>
      <w:r w:rsidRPr="00A51CFD">
        <w:t>ANNs</w:t>
      </w:r>
      <w:proofErr w:type="spellEnd"/>
      <w:r w:rsidRPr="00A51CFD">
        <w:t xml:space="preserve">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w:t>
      </w:r>
      <w:proofErr w:type="spellStart"/>
      <w:r w:rsidRPr="00A51CFD">
        <w:t>ANNs</w:t>
      </w:r>
      <w:proofErr w:type="spellEnd"/>
      <w:r w:rsidRPr="00A51CFD">
        <w:t xml:space="preserve"> work by updating weights in response to training inputs and labe</w:t>
      </w:r>
      <w:r w:rsidR="002440BB">
        <w:t>l</w:t>
      </w:r>
      <w:r w:rsidRPr="00A51CFD">
        <w:t xml:space="preserv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07DE20EE" w14:textId="735AC4F1" w:rsidR="006D72D3" w:rsidRDefault="006D72D3" w:rsidP="001A7F97">
      <w:pPr>
        <w:ind w:firstLine="288"/>
      </w:pPr>
      <w:r>
        <w:fldChar w:fldCharType="begin"/>
      </w:r>
      <w:r>
        <w:instrText xml:space="preserve"> REF _Ref89269386 \h </w:instrText>
      </w:r>
      <w:r>
        <w:fldChar w:fldCharType="separate"/>
      </w:r>
      <w:r w:rsidR="00C116BB">
        <w:t xml:space="preserve">Figure </w:t>
      </w:r>
      <w:r w:rsidR="00C116BB">
        <w:rPr>
          <w:noProof/>
        </w:rPr>
        <w:t>2</w:t>
      </w:r>
      <w:r>
        <w:fldChar w:fldCharType="end"/>
      </w:r>
      <w:r>
        <w:t xml:space="preserve"> depicts an example of a simple feed-forward ANN with </w:t>
      </w:r>
      <w:r w:rsidR="002440BB">
        <w:t>three</w:t>
      </w:r>
      <w:r>
        <w:t xml:space="preserve"> inputs and </w:t>
      </w:r>
      <w:r w:rsidR="002440BB">
        <w:t>three</w:t>
      </w:r>
      <w:r>
        <w:t xml:space="preserve"> outputs.</w:t>
      </w:r>
      <w:r w:rsidRPr="007A0F16">
        <w:t xml:space="preserve"> </w:t>
      </w:r>
      <w:r>
        <w:t xml:space="preserve">As exemplified, an </w:t>
      </w:r>
      <w:proofErr w:type="spellStart"/>
      <w:r w:rsidRPr="007A0F16">
        <w:t>ANN's</w:t>
      </w:r>
      <w:proofErr w:type="spellEnd"/>
      <w:r w:rsidRPr="007A0F16">
        <w:t xml:space="preserve"> neurons can be classified into three layers: input, hidden, and output. </w:t>
      </w:r>
      <w:r>
        <w:t>In the example, e</w:t>
      </w:r>
      <w:r w:rsidRPr="007A0F16">
        <w:t xml:space="preserve">ach of the </w:t>
      </w:r>
      <w:r>
        <w:t>network’s</w:t>
      </w:r>
      <w:r w:rsidRPr="007A0F16">
        <w:t xml:space="preserve"> layers contains three neurons</w:t>
      </w:r>
      <w:r>
        <w:t>, and the network is fully connected, which means that each input is connected to each neuron. It</w:t>
      </w:r>
      <w:r w:rsidR="002440BB">
        <w:t xml:space="preserve"> i</w:t>
      </w:r>
      <w:r>
        <w:t xml:space="preserve">s considered a feed-forward network because the outputs of a layer are only presented to layers that come after it. </w:t>
      </w:r>
      <w:r w:rsidR="00380B78" w:rsidRPr="00380B78">
        <w:t>Each neuron's output is the weighted sum of its inputs transformed by an activation function.</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597149A7" w:rsidR="00CC7592" w:rsidRDefault="00CC7592" w:rsidP="00CC7592">
      <w:pPr>
        <w:pStyle w:val="Caption"/>
        <w:jc w:val="center"/>
      </w:pPr>
      <w:bookmarkStart w:id="101" w:name="_Ref89269386"/>
      <w:bookmarkStart w:id="102" w:name="_Toc90148411"/>
      <w:r>
        <w:t xml:space="preserve">Figure </w:t>
      </w:r>
      <w:fldSimple w:instr=" SEQ Figure \* ARABIC ">
        <w:r w:rsidR="00C116BB">
          <w:rPr>
            <w:noProof/>
          </w:rPr>
          <w:t>2</w:t>
        </w:r>
      </w:fldSimple>
      <w:bookmarkEnd w:id="101"/>
      <w:r>
        <w:t xml:space="preserve"> - </w:t>
      </w:r>
      <w:r w:rsidRPr="009C510B">
        <w:t>The Structure of a Simple Feed-forward</w:t>
      </w:r>
      <w:r>
        <w:t xml:space="preserve"> ANN</w:t>
      </w:r>
      <w:bookmarkEnd w:id="102"/>
    </w:p>
    <w:p w14:paraId="10F0E96C" w14:textId="42704AAD" w:rsidR="00CF299A" w:rsidRDefault="004C3A9B" w:rsidP="00CF299A">
      <w:pPr>
        <w:ind w:firstLine="288"/>
      </w:pPr>
      <w:r w:rsidRPr="004C3A9B">
        <w:t xml:space="preserve">Typically, linear </w:t>
      </w:r>
      <w:del w:id="103" w:author="Dawn MacIsaac" w:date="2021-12-15T06:30:00Z">
        <w:r w:rsidRPr="004C3A9B" w:rsidDel="00CE2FC2">
          <w:delText xml:space="preserve">transfer </w:delText>
        </w:r>
      </w:del>
      <w:ins w:id="104" w:author="Dawn MacIsaac" w:date="2021-12-15T06:30:00Z">
        <w:r w:rsidR="00CE2FC2">
          <w:t>activation</w:t>
        </w:r>
        <w:r w:rsidR="00CE2FC2" w:rsidRPr="004C3A9B">
          <w:t xml:space="preserve"> </w:t>
        </w:r>
      </w:ins>
      <w:r w:rsidRPr="004C3A9B">
        <w:t>functions are used in the output layer, while logistic sigmoid activation functions (often rescaled) are used in the hidden layer (for example, tanh(x)).</w:t>
      </w:r>
      <w:r>
        <w:t xml:space="preserve"> </w:t>
      </w:r>
      <w:r w:rsidR="00CD5611">
        <w:t>It</w:t>
      </w:r>
      <w:r w:rsidR="00402913">
        <w:t xml:space="preserve"> i</w:t>
      </w:r>
      <w:r w:rsidR="00CD5611">
        <w:t>s these transformations that provide the network’s nonlinearity</w:t>
      </w:r>
      <w:r w:rsidR="006D72D3">
        <w:t xml:space="preserve">. </w:t>
      </w:r>
      <w:r w:rsidR="00F23542" w:rsidRPr="00F23542">
        <w:t xml:space="preserve">Training occurs iteratively via backpropagation </w:t>
      </w:r>
      <w:del w:id="105" w:author="Dawn MacIsaac" w:date="2021-12-15T06:31:00Z">
        <w:r w:rsidR="00F23542" w:rsidRPr="00F23542" w:rsidDel="00CE2FC2">
          <w:delText xml:space="preserve">of </w:delText>
        </w:r>
      </w:del>
      <w:ins w:id="106" w:author="Dawn MacIsaac" w:date="2021-12-15T06:31:00Z">
        <w:r w:rsidR="00CE2FC2">
          <w:t>to update</w:t>
        </w:r>
        <w:r w:rsidR="00CE2FC2" w:rsidRPr="00F23542">
          <w:t xml:space="preserve"> </w:t>
        </w:r>
      </w:ins>
      <w:r w:rsidR="00F23542" w:rsidRPr="00F23542">
        <w:t>weights, ensuring that outputs eventually meet targets when presented with training inputs.</w:t>
      </w:r>
      <w:r w:rsidR="00F23542">
        <w:t xml:space="preserve"> </w:t>
      </w:r>
      <w:r w:rsidR="009A2922" w:rsidRPr="009A2922">
        <w:t xml:space="preserve">When a network is trained </w:t>
      </w:r>
      <w:r w:rsidR="009A2922" w:rsidRPr="009A2922">
        <w:lastRenderedPageBreak/>
        <w:t>with two to three years of data, it can forecast future load demand when a new set of inputs is introduced.</w:t>
      </w:r>
    </w:p>
    <w:p w14:paraId="4E08C01E" w14:textId="1C3BF7B2" w:rsidR="00AF0844" w:rsidRDefault="00CA57B5" w:rsidP="00CF299A">
      <w:pPr>
        <w:ind w:firstLine="288"/>
      </w:pPr>
      <w:r w:rsidRPr="00CA57B5">
        <w:t xml:space="preserve">Both ANN blocks </w:t>
      </w:r>
      <w:r w:rsidR="00AC1B64">
        <w:t xml:space="preserve">in the </w:t>
      </w:r>
      <w:proofErr w:type="spellStart"/>
      <w:r w:rsidR="00AC1B64">
        <w:t>ANNSTLF-G3</w:t>
      </w:r>
      <w:proofErr w:type="spellEnd"/>
      <w:r w:rsidR="00AC1B64">
        <w:t xml:space="preserve"> </w:t>
      </w:r>
      <w:r w:rsidRPr="00CA57B5">
        <w:t xml:space="preserve">train two </w:t>
      </w:r>
      <w:r w:rsidR="00AC1B64">
        <w:t xml:space="preserve">fully connected </w:t>
      </w:r>
      <w:r w:rsidRPr="00CA57B5">
        <w:t>feedforward neural networks using back-propagation.</w:t>
      </w:r>
      <w:r w:rsidR="00AF0844">
        <w:t xml:space="preserve"> </w:t>
      </w:r>
      <w:r w:rsidR="00AF0844" w:rsidRPr="00AF0844">
        <w:t xml:space="preserve">The base-load forecaster (BLF) is trained to forecast the next-day </w:t>
      </w:r>
      <w:r w:rsidR="00AF0844" w:rsidRPr="00CE2FC2">
        <w:rPr>
          <w:highlight w:val="yellow"/>
          <w:rPrChange w:id="107" w:author="Dawn MacIsaac" w:date="2021-12-15T06:32:00Z">
            <w:rPr/>
          </w:rPrChange>
        </w:rPr>
        <w:t>load</w:t>
      </w:r>
      <w:r w:rsidR="00AF0844" w:rsidRPr="00AF0844">
        <w:t xml:space="preserve">, whereas the change-load forecaster (CLF) is trained to forecast </w:t>
      </w:r>
      <w:r w:rsidR="00947098">
        <w:t xml:space="preserve">the change in </w:t>
      </w:r>
      <w:commentRangeStart w:id="108"/>
      <w:r w:rsidR="00AF0844" w:rsidRPr="00CE2FC2">
        <w:rPr>
          <w:highlight w:val="yellow"/>
          <w:rPrChange w:id="109" w:author="Dawn MacIsaac" w:date="2021-12-15T06:32:00Z">
            <w:rPr/>
          </w:rPrChange>
        </w:rPr>
        <w:t>load demand</w:t>
      </w:r>
      <w:r w:rsidR="00947098">
        <w:t xml:space="preserve"> </w:t>
      </w:r>
      <w:commentRangeEnd w:id="108"/>
      <w:r w:rsidR="00CE2FC2">
        <w:rPr>
          <w:rStyle w:val="CommentReference"/>
        </w:rPr>
        <w:commentReference w:id="108"/>
      </w:r>
      <w:r w:rsidR="00947098">
        <w:t>from one day to the next</w:t>
      </w:r>
      <w:r w:rsidR="00AF0844" w:rsidRPr="00AF0844">
        <w:t xml:space="preserve">. The two ANN forecasters complement each other because the BLF </w:t>
      </w:r>
      <w:r w:rsidR="002440BB">
        <w:t xml:space="preserve">emphasizes normal load </w:t>
      </w:r>
      <w:r w:rsidR="00875953">
        <w:t>patterns,</w:t>
      </w:r>
      <w:r w:rsidR="002440BB">
        <w:t xml:space="preserve"> and the CLF places a greater emphasis on short-</w:t>
      </w:r>
      <w:r w:rsidR="00947098">
        <w:t>term fluctuations</w:t>
      </w:r>
      <w:r w:rsidR="00AF0844" w:rsidRPr="00AF0844">
        <w:t xml:space="preserve">. Accuracy is increased by combining these two independent forecasts. This is particularly true in abrupt load changes caused by weather changes. The BLF tends to respond slowly to sudden changes in load. Conversely, because the CLF uses </w:t>
      </w:r>
      <w:r w:rsidR="00A30A6F">
        <w:t>the previous day’s</w:t>
      </w:r>
      <w:r w:rsidR="00A30A6F" w:rsidRPr="00AF0844">
        <w:t xml:space="preserve"> </w:t>
      </w:r>
      <w:r w:rsidR="00AF0844" w:rsidRPr="00AF0844">
        <w:t>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6732A83D" w:rsidR="007F4177" w:rsidRDefault="007F4177" w:rsidP="00AF0844">
      <w:pPr>
        <w:ind w:firstLine="288"/>
      </w:pPr>
      <w:r w:rsidRPr="007F4177">
        <w:t xml:space="preserve">Both </w:t>
      </w:r>
      <w:r w:rsidR="00BE05B1">
        <w:t>networks</w:t>
      </w:r>
      <w:r w:rsidRPr="007F4177">
        <w:t xml:space="preserve"> take 79 inputs (as illustrated in</w:t>
      </w:r>
      <w:r w:rsidR="006A7655">
        <w:t xml:space="preserve"> </w:t>
      </w:r>
      <w:r w:rsidR="006A7655">
        <w:fldChar w:fldCharType="begin"/>
      </w:r>
      <w:r w:rsidR="006A7655">
        <w:instrText xml:space="preserve"> REF _Ref89269510 \h </w:instrText>
      </w:r>
      <w:r w:rsidR="006A7655">
        <w:fldChar w:fldCharType="separate"/>
      </w:r>
      <w:r w:rsidR="00C116BB">
        <w:t xml:space="preserve">Figure </w:t>
      </w:r>
      <w:r w:rsidR="00C116BB">
        <w:rPr>
          <w:noProof/>
        </w:rPr>
        <w:t>1</w:t>
      </w:r>
      <w:r w:rsidR="006A7655">
        <w:fldChar w:fldCharType="end"/>
      </w:r>
      <w:r w:rsidRPr="007F4177">
        <w:t xml:space="preserve">) and output a </w:t>
      </w:r>
      <w:proofErr w:type="spellStart"/>
      <w:r w:rsidRPr="007F4177">
        <w:t>24x1</w:t>
      </w:r>
      <w:proofErr w:type="spellEnd"/>
      <w:r w:rsidRPr="007F4177">
        <w:t xml:space="preserve"> vector representing </w:t>
      </w:r>
      <w:r w:rsidR="002440BB">
        <w:t>one</w:t>
      </w:r>
      <w:r w:rsidR="00A30A6F">
        <w:t xml:space="preserve"> day ahead </w:t>
      </w:r>
      <w:r w:rsidR="002440BB">
        <w:t xml:space="preserve">of </w:t>
      </w:r>
      <w:r w:rsidRPr="007F4177">
        <w:t xml:space="preserve">hourly forecasts. The CLF generates its final output by adding predicted changes to the actual values from the previous day. The final forecast is based on a weighted average of the outputs of each block, with the weights determined adaptively via an </w:t>
      </w:r>
      <w:proofErr w:type="spellStart"/>
      <w:r w:rsidRPr="007F4177">
        <w:t>RLS</w:t>
      </w:r>
      <w:proofErr w:type="spellEnd"/>
      <w:r w:rsidRPr="007F4177">
        <w:t xml:space="preserve"> algorithm.</w:t>
      </w:r>
      <w:r w:rsidR="00A30A6F">
        <w:t xml:space="preserve">  </w:t>
      </w:r>
      <w:r w:rsidR="003E0BF9" w:rsidRPr="003E0BF9">
        <w:t xml:space="preserve">According </w:t>
      </w:r>
      <w:commentRangeStart w:id="110"/>
      <w:r w:rsidR="003E0BF9" w:rsidRPr="003E0BF9">
        <w:t>to the authors</w:t>
      </w:r>
      <w:commentRangeEnd w:id="110"/>
      <w:r w:rsidR="00CE2FC2">
        <w:rPr>
          <w:rStyle w:val="CommentReference"/>
        </w:rPr>
        <w:commentReference w:id="110"/>
      </w:r>
      <w:ins w:id="111" w:author="Dawn MacIsaac" w:date="2021-12-15T11:01:00Z">
        <w:r w:rsidR="00CF11C6">
          <w:t xml:space="preserve"> who proposed the</w:t>
        </w:r>
      </w:ins>
      <w:del w:id="112" w:author="Dawn MacIsaac" w:date="2021-12-15T11:01:00Z">
        <w:r w:rsidR="003E0BF9" w:rsidRPr="003E0BF9" w:rsidDel="00CF11C6">
          <w:delText>, the</w:delText>
        </w:r>
      </w:del>
      <w:r w:rsidR="003E0BF9" w:rsidRPr="003E0BF9">
        <w:t xml:space="preserve"> </w:t>
      </w:r>
      <w:proofErr w:type="spellStart"/>
      <w:r w:rsidR="003E0BF9" w:rsidRPr="003E0BF9">
        <w:t>ANNSTLF-G3</w:t>
      </w:r>
      <w:proofErr w:type="spellEnd"/>
      <w:r w:rsidR="003E0BF9" w:rsidRPr="003E0BF9">
        <w:t xml:space="preserve"> forecaster</w:t>
      </w:r>
      <w:ins w:id="113" w:author="Dawn MacIsaac" w:date="2021-12-15T11:01:00Z">
        <w:r w:rsidR="00CF11C6">
          <w:t xml:space="preserve">, it </w:t>
        </w:r>
      </w:ins>
      <w:del w:id="114" w:author="Dawn MacIsaac" w:date="2021-12-15T11:01:00Z">
        <w:r w:rsidR="003E0BF9" w:rsidRPr="003E0BF9" w:rsidDel="00CF11C6">
          <w:delText xml:space="preserve"> </w:delText>
        </w:r>
      </w:del>
      <w:r w:rsidR="003E0BF9" w:rsidRPr="003E0BF9">
        <w:t>performs best when the hidden layer contains between 30 and 60 fully connected neurons</w:t>
      </w:r>
      <w:r w:rsidR="002440BB">
        <w:t>,</w:t>
      </w:r>
      <w:r w:rsidR="003E0BF9" w:rsidRPr="003E0BF9">
        <w:t xml:space="preserve"> and the model is trained using at least two to three years of data</w:t>
      </w:r>
      <w:ins w:id="115" w:author="Dawn MacIsaac" w:date="2021-12-15T11:01:00Z">
        <w:r w:rsidR="00CF11C6">
          <w:t xml:space="preserve"> [ref]</w:t>
        </w:r>
      </w:ins>
      <w:r w:rsidR="003E0BF9" w:rsidRPr="003E0BF9">
        <w:t>.</w:t>
      </w:r>
    </w:p>
    <w:p w14:paraId="154B0CC3" w14:textId="3B766BBF" w:rsidR="002278B3" w:rsidRDefault="001B235C" w:rsidP="002278B3">
      <w:pPr>
        <w:ind w:firstLine="288"/>
      </w:pPr>
      <w:r w:rsidRPr="001B235C">
        <w:t xml:space="preserve">Over thirty-five utilities in the United States and Canada have benefited from the </w:t>
      </w:r>
      <w:proofErr w:type="spellStart"/>
      <w:r w:rsidRPr="001B235C">
        <w:t>ANNSTLF-G3</w:t>
      </w:r>
      <w:proofErr w:type="spellEnd"/>
      <w:r w:rsidRPr="001B235C">
        <w:t xml:space="preserve"> in terms of prediction accuracy and economic benefits; some of these 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xml:space="preserve">. </w:t>
      </w:r>
      <w:r w:rsidRPr="001B235C">
        <w:lastRenderedPageBreak/>
        <w:t>In 2016, Tao Hong</w:t>
      </w:r>
      <w:r w:rsidR="009862AF">
        <w:t xml:space="preserve"> </w:t>
      </w:r>
      <w:r w:rsidR="009862AF">
        <w:fldChar w:fldCharType="begin" w:fldLock="1"/>
      </w:r>
      <w:r w:rsidR="00986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62AF">
        <w:fldChar w:fldCharType="separate"/>
      </w:r>
      <w:r w:rsidR="009862AF" w:rsidRPr="009862AF">
        <w:rPr>
          <w:noProof/>
        </w:rPr>
        <w:t>[1]</w:t>
      </w:r>
      <w:r w:rsidR="009862AF">
        <w:fldChar w:fldCharType="end"/>
      </w:r>
      <w:r w:rsidRPr="001B235C">
        <w:t xml:space="preserve"> and several other publications </w:t>
      </w:r>
      <w:r w:rsidR="0019755B">
        <w:t xml:space="preserve">had </w:t>
      </w:r>
      <w:r w:rsidRPr="001B235C">
        <w:t xml:space="preserve">named the </w:t>
      </w:r>
      <w:proofErr w:type="spellStart"/>
      <w:r w:rsidRPr="001B235C">
        <w:t>ANNSTLF-G3</w:t>
      </w:r>
      <w:proofErr w:type="spellEnd"/>
      <w:r w:rsidRPr="001B235C">
        <w:t xml:space="preserve"> the best forecaster available for short-term load forecasting</w:t>
      </w:r>
      <w:r w:rsidR="009862AF">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97DE5A6" w14:textId="7746B784" w:rsidR="00B1617D" w:rsidRDefault="00A84AA1" w:rsidP="00211060">
      <w:pPr>
        <w:ind w:firstLine="288"/>
      </w:pPr>
      <w:r>
        <w:t xml:space="preserve">In general, </w:t>
      </w:r>
      <w:proofErr w:type="spellStart"/>
      <w:r>
        <w:t>ANNs</w:t>
      </w:r>
      <w:proofErr w:type="spellEnd"/>
      <w:r>
        <w:t xml:space="preserve"> have been well researched in application to load forecasting</w:t>
      </w:r>
      <w:r w:rsidR="009D0443">
        <w:t xml:space="preserve">. </w:t>
      </w:r>
      <w:proofErr w:type="spellStart"/>
      <w:r w:rsidRPr="008A5CF0">
        <w:t>Papalexopoulos</w:t>
      </w:r>
      <w:proofErr w:type="spellEnd"/>
      <w:r w:rsidRPr="008A5CF0">
        <w:t xml:space="preserve"> et al. developed a neural network-based and regression-based </w:t>
      </w:r>
      <w:r>
        <w:t>technique</w:t>
      </w:r>
      <w:r w:rsidRPr="008A5CF0">
        <w:t xml:space="preserve"> in </w:t>
      </w:r>
      <w:r>
        <w:fldChar w:fldCharType="begin" w:fldLock="1"/>
      </w:r>
      <w:r w:rsidR="0036161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0036161B"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xml:space="preserve">. Both models were validated using 1986–1990 training data on peak and hourly loads in 1991. The ANN model </w:t>
      </w:r>
      <w:r w:rsidR="002440BB">
        <w:t>improved</w:t>
      </w:r>
      <w:r w:rsidRPr="008A5CF0">
        <w:t xml:space="preserve"> forecasting accuracy for both peak load and hourly forecasts</w:t>
      </w:r>
      <w:r w:rsidR="006A7655">
        <w:t xml:space="preserve">. </w:t>
      </w:r>
      <w:r w:rsidR="008A5CF0" w:rsidRPr="008A5CF0">
        <w:t>Zhang et al.</w:t>
      </w:r>
      <w:r w:rsidR="008A5CF0">
        <w:t xml:space="preserve"> </w:t>
      </w:r>
      <w:r w:rsidR="008A5CF0">
        <w:fldChar w:fldCharType="begin" w:fldLock="1"/>
      </w:r>
      <w:r w:rsidR="0036161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rsidR="008A5CF0">
        <w:fldChar w:fldCharType="separate"/>
      </w:r>
      <w:r w:rsidR="0036161B" w:rsidRPr="0036161B">
        <w:rPr>
          <w:noProof/>
        </w:rPr>
        <w:t>[120]</w:t>
      </w:r>
      <w:r w:rsidR="008A5CF0">
        <w:fldChar w:fldCharType="end"/>
      </w:r>
      <w:r w:rsidR="008A5CF0" w:rsidRPr="008A5CF0">
        <w:t xml:space="preserve"> evaluated the use of neural networks in load forecasting and demonstrated th</w:t>
      </w:r>
      <w:r>
        <w:t>eir utility</w:t>
      </w:r>
      <w:r w:rsidR="007B6394">
        <w:t>,</w:t>
      </w:r>
      <w:r w:rsidR="003A1751">
        <w:t xml:space="preserve"> but pointed out that </w:t>
      </w:r>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r w:rsidR="003A1751">
        <w:t xml:space="preserve">  </w:t>
      </w:r>
    </w:p>
    <w:p w14:paraId="56484D64" w14:textId="081AC96D" w:rsidR="00DA0141" w:rsidRDefault="003A1751" w:rsidP="00211060">
      <w:pPr>
        <w:ind w:firstLine="288"/>
      </w:pPr>
      <w:r>
        <w:t>Finally, it is worth noting that a</w:t>
      </w:r>
      <w:r w:rsidR="00DA0141" w:rsidRPr="00DA0141">
        <w:t xml:space="preserve"> shallow ANN typically contains only one hidden </w:t>
      </w:r>
      <w:r w:rsidR="00875953" w:rsidRPr="00DA0141">
        <w:t>layer</w:t>
      </w:r>
      <w:r w:rsidR="00875953">
        <w:t xml:space="preserve"> and</w:t>
      </w:r>
      <w:r>
        <w:t xml:space="preserve"> i</w:t>
      </w:r>
      <w:r w:rsidR="00DA0141" w:rsidRPr="00DA0141">
        <w:t xml:space="preserve">ncreases in the number of neurons </w:t>
      </w:r>
      <w:r>
        <w:t xml:space="preserve">in that layer </w:t>
      </w:r>
      <w:r w:rsidR="002440BB">
        <w:t>are</w:t>
      </w:r>
      <w:r w:rsidR="00DA0141" w:rsidRPr="00DA0141">
        <w:t xml:space="preserve"> insufficient</w:t>
      </w:r>
      <w:r w:rsidR="00FA0F1F">
        <w:t xml:space="preserve"> to produce more accurate forecasts</w:t>
      </w:r>
      <w:r w:rsidR="00DA0141" w:rsidRPr="00DA0141">
        <w:t>;</w:t>
      </w:r>
      <w:r w:rsidR="00FA0F1F">
        <w:t xml:space="preserve"> </w:t>
      </w:r>
      <w:r w:rsidR="00DA0141" w:rsidRPr="00DA0141">
        <w:t>the network becomes overtrained, impairing its ability to work with new datasets. Th</w:t>
      </w:r>
      <w:r w:rsidR="00FA0F1F">
        <w:t xml:space="preserve">us, </w:t>
      </w:r>
      <w:r w:rsidR="00DA0141" w:rsidRPr="00DA0141">
        <w:t>more sophisticated neural network</w:t>
      </w:r>
      <w:r w:rsidR="00FA0F1F">
        <w:t>s</w:t>
      </w:r>
      <w:r>
        <w:t>, with deeper networks of hidden layers,</w:t>
      </w:r>
      <w:r w:rsidR="00FA0F1F">
        <w:t xml:space="preserve"> are </w:t>
      </w:r>
      <w:r>
        <w:t xml:space="preserve">attracting the attention of researchers interested in improving </w:t>
      </w:r>
      <w:r w:rsidR="002440BB">
        <w:t xml:space="preserve">the </w:t>
      </w:r>
      <w:r>
        <w:t>accuracy of load forecasters</w:t>
      </w:r>
      <w:r w:rsidR="00DA0141" w:rsidRPr="00DA0141">
        <w:t>.</w:t>
      </w:r>
    </w:p>
    <w:p w14:paraId="3C6EE4FE" w14:textId="630E3A41" w:rsidR="001A2209" w:rsidRDefault="001A2209" w:rsidP="00A95F52">
      <w:pPr>
        <w:pStyle w:val="Heading2"/>
      </w:pPr>
      <w:bookmarkStart w:id="116" w:name="_Toc90148332"/>
      <w:bookmarkEnd w:id="95"/>
      <w:bookmarkEnd w:id="96"/>
      <w:bookmarkEnd w:id="97"/>
      <w:r>
        <w:t>2.</w:t>
      </w:r>
      <w:r w:rsidR="00443401">
        <w:t>4</w:t>
      </w:r>
      <w:r>
        <w:t xml:space="preserve"> Deep Learning Techniques</w:t>
      </w:r>
      <w:bookmarkEnd w:id="116"/>
    </w:p>
    <w:p w14:paraId="1AAE1E2C" w14:textId="6012CA81"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rsidR="008226D4">
        <w:fldChar w:fldCharType="separate"/>
      </w:r>
      <w:r w:rsidR="0036161B" w:rsidRPr="0036161B">
        <w:rPr>
          <w:noProof/>
        </w:rPr>
        <w:t>[121]–[127]</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w:t>
      </w:r>
      <w:r w:rsidR="002440BB">
        <w:t>how</w:t>
      </w:r>
      <w:r w:rsidR="00A20B1E" w:rsidRPr="00A20B1E">
        <w:t xml:space="preserve"> problems are solved. Machine learning requires a domain expert to identify the most frequently used features. In contrast, deep learning </w:t>
      </w:r>
      <w:r w:rsidR="00A20B1E" w:rsidRPr="00A20B1E">
        <w:lastRenderedPageBreak/>
        <w:t xml:space="preserve">models </w:t>
      </w:r>
      <w:ins w:id="117" w:author="Dawn MacIsaac" w:date="2021-12-15T06:37:00Z">
        <w:r w:rsidR="00CC6C6D">
          <w:t xml:space="preserve">can </w:t>
        </w:r>
      </w:ins>
      <w:r w:rsidR="00A20B1E" w:rsidRPr="00A20B1E">
        <w:t xml:space="preserve">incrementally extract high-level features from data, obviating the need for domain expertise and lengthy feature extraction. This means that deep learning forecasters require significantly more training </w:t>
      </w:r>
      <w:r w:rsidR="00E26D57">
        <w:t xml:space="preserve">data </w:t>
      </w:r>
      <w:r w:rsidR="00A20B1E" w:rsidRPr="00A20B1E">
        <w:t xml:space="preserve">than machine learning </w:t>
      </w:r>
      <w:r w:rsidR="0034248E" w:rsidRPr="00A20B1E">
        <w:t>forecasters</w:t>
      </w:r>
      <w:r w:rsidR="0034248E">
        <w:t xml:space="preserve"> but</w:t>
      </w:r>
      <w:r w:rsidR="001F5F5C">
        <w:t xml:space="preserve"> avoid feature engineering</w:t>
      </w:r>
      <w:r w:rsidR="00A20B1E" w:rsidRPr="00A20B1E">
        <w:t>. While machine learning forecasters are preferred when the data set is small, deep learning is preferred when the data set is large</w:t>
      </w:r>
      <w:r w:rsidR="002440BB">
        <w:t>,</w:t>
      </w:r>
      <w:r w:rsidR="00A20B1E" w:rsidRPr="00A20B1E">
        <w:t xml:space="preserv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764C524B" w:rsidR="00763560" w:rsidRDefault="00E2397B" w:rsidP="00763560">
      <w:pPr>
        <w:ind w:firstLine="288"/>
      </w:pPr>
      <w:r w:rsidRPr="00E2397B">
        <w:t>D</w:t>
      </w:r>
      <w:r w:rsidR="00FA2282">
        <w:t>eep learning</w:t>
      </w:r>
      <w:r w:rsidRPr="00E2397B">
        <w:t xml:space="preserve"> models have revolutionized computer vision, speech recognition, machine translation, and board game programming, producing results on par with, if not better than, expert human performance</w:t>
      </w:r>
      <w:r w:rsidR="00356832">
        <w:t xml:space="preserve"> </w:t>
      </w:r>
      <w:r w:rsidR="0045553E">
        <w:fldChar w:fldCharType="begin" w:fldLock="1"/>
      </w:r>
      <w:r w:rsidR="0036161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45553E">
        <w:fldChar w:fldCharType="separate"/>
      </w:r>
      <w:r w:rsidR="0036161B" w:rsidRPr="0036161B">
        <w:rPr>
          <w:noProof/>
        </w:rPr>
        <w:t>[128], [129]</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38B65A4A"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recurrent neural networks (</w:t>
      </w:r>
      <w:proofErr w:type="spellStart"/>
      <w:r w:rsidR="00B23ED6" w:rsidRPr="00B23ED6">
        <w:t>RNN</w:t>
      </w:r>
      <w:proofErr w:type="spellEnd"/>
      <w:r w:rsidR="00B23ED6" w:rsidRPr="00B23ED6">
        <w:t xml:space="preserve">)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751F1">
        <w:t xml:space="preserve"> </w:t>
      </w:r>
      <w:del w:id="118" w:author="Dawn MacIsaac" w:date="2021-12-15T08:20:00Z">
        <w:r w:rsidR="008C4A69" w:rsidDel="002203E5">
          <w:delText>or simila</w:delText>
        </w:r>
      </w:del>
      <w:proofErr w:type="spellStart"/>
      <w:ins w:id="119" w:author="Dawn MacIsaac" w:date="2021-12-15T08:20:00Z">
        <w:r w:rsidR="002203E5">
          <w:t>inlcuding</w:t>
        </w:r>
      </w:ins>
      <w:proofErr w:type="spellEnd"/>
      <w:del w:id="120" w:author="Dawn MacIsaac" w:date="2021-12-15T08:20:00Z">
        <w:r w:rsidR="008C4A69" w:rsidDel="002203E5">
          <w:delText>r</w:delText>
        </w:r>
      </w:del>
      <w:r w:rsidR="008C4A69">
        <w:t xml:space="preserve"> </w:t>
      </w:r>
      <w:del w:id="121" w:author="Dawn MacIsaac" w:date="2021-12-15T08:20:00Z">
        <w:r w:rsidR="008C4A69" w:rsidDel="002203E5">
          <w:delText xml:space="preserve">architectures </w:delText>
        </w:r>
      </w:del>
      <w:ins w:id="122" w:author="Dawn MacIsaac" w:date="2021-12-15T08:20:00Z">
        <w:r w:rsidR="002203E5">
          <w:t xml:space="preserve">networks </w:t>
        </w:r>
      </w:ins>
      <w:r w:rsidR="00B751F1">
        <w:t xml:space="preserve">like </w:t>
      </w:r>
      <w:r w:rsidR="001F5F5C">
        <w:t xml:space="preserve">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w:t>
      </w:r>
      <w:r w:rsidR="009C712E">
        <w:t xml:space="preserve"> </w:t>
      </w:r>
      <w:r w:rsidR="00187E96" w:rsidRPr="00187E96">
        <w:t>These deep learning techniques have attracted researchers who study load forecasting due to their ability to learn about temporal dependencies in data and rapidly adapt to sudden changes in load patterns.</w:t>
      </w:r>
      <w:r w:rsidR="001F28BA" w:rsidRPr="001F28BA">
        <w:t xml:space="preserve"> </w:t>
      </w:r>
      <w:commentRangeStart w:id="123"/>
      <w:commentRangeStart w:id="124"/>
      <w:r w:rsidR="004752BC" w:rsidRPr="004752BC">
        <w:t>The primary reason that deep learning models were used in this study is that they outperform traditional models at detecting highly nonlinear relationships and shared uncertainties in data, making them excellent candidates for load forecasting, an area where they have not been extensively studied</w:t>
      </w:r>
      <w:commentRangeEnd w:id="123"/>
      <w:r w:rsidR="00CC6C6D">
        <w:rPr>
          <w:rStyle w:val="CommentReference"/>
        </w:rPr>
        <w:commentReference w:id="123"/>
      </w:r>
      <w:commentRangeEnd w:id="124"/>
      <w:r w:rsidR="00BB3A68">
        <w:rPr>
          <w:rStyle w:val="CommentReference"/>
        </w:rPr>
        <w:commentReference w:id="124"/>
      </w:r>
      <w:r w:rsidR="004752BC">
        <w:t xml:space="preserve"> </w:t>
      </w:r>
      <w:r w:rsidR="001F28BA">
        <w:fldChar w:fldCharType="begin" w:fldLock="1"/>
      </w:r>
      <w:r w:rsidR="0036161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1F28BA">
        <w:fldChar w:fldCharType="separate"/>
      </w:r>
      <w:r w:rsidR="0036161B" w:rsidRPr="0036161B">
        <w:rPr>
          <w:noProof/>
        </w:rPr>
        <w:t>[74], [127], [130]</w:t>
      </w:r>
      <w:r w:rsidR="001F28BA">
        <w:fldChar w:fldCharType="end"/>
      </w:r>
      <w:r w:rsidR="001F28BA" w:rsidRPr="002A6FC6">
        <w:t>.</w:t>
      </w:r>
    </w:p>
    <w:p w14:paraId="550C67A0" w14:textId="3577F90B" w:rsidR="00D567DD" w:rsidRDefault="0014008E" w:rsidP="00D567DD">
      <w:pPr>
        <w:pStyle w:val="Heading3"/>
      </w:pPr>
      <w:bookmarkStart w:id="125" w:name="_Toc90148333"/>
      <w:r>
        <w:lastRenderedPageBreak/>
        <w:t>2.</w:t>
      </w:r>
      <w:r w:rsidR="00443401">
        <w:t>4</w:t>
      </w:r>
      <w:r w:rsidR="00D567DD">
        <w:t xml:space="preserve">.1 </w:t>
      </w:r>
      <w:ins w:id="126" w:author="Dawn MacIsaac" w:date="2021-12-15T08:21:00Z">
        <w:r w:rsidR="002203E5">
          <w:t xml:space="preserve">Recurrent Neural Networks and the </w:t>
        </w:r>
      </w:ins>
      <w:del w:id="127" w:author="Dawn MacIsaac" w:date="2021-12-15T08:21:00Z">
        <w:r w:rsidR="00D567DD" w:rsidDel="002203E5">
          <w:delText xml:space="preserve">The </w:delText>
        </w:r>
      </w:del>
      <w:r w:rsidR="00D567DD">
        <w:t xml:space="preserve">Long Short Term Memory Forecaster </w:t>
      </w:r>
      <w:del w:id="128" w:author="Dawn MacIsaac" w:date="2021-12-15T08:21:00Z">
        <w:r w:rsidR="00D567DD" w:rsidDel="002203E5">
          <w:delText>(LSTM)</w:delText>
        </w:r>
      </w:del>
      <w:bookmarkEnd w:id="125"/>
    </w:p>
    <w:p w14:paraId="3A271D35" w14:textId="50E8F214" w:rsidR="00326E08" w:rsidRPr="00326E08" w:rsidRDefault="00326E08" w:rsidP="00326E08">
      <w:pPr>
        <w:ind w:firstLine="288"/>
      </w:pPr>
      <w:r w:rsidRPr="00326E08">
        <w:t>The recurrent neural network (</w:t>
      </w:r>
      <w:proofErr w:type="spellStart"/>
      <w:r w:rsidRPr="00326E08">
        <w:t>RNN</w:t>
      </w:r>
      <w:proofErr w:type="spellEnd"/>
      <w:r w:rsidRPr="00326E08">
        <w:t xml:space="preserve">) is a neural network model first proposed in the </w:t>
      </w:r>
      <w:proofErr w:type="spellStart"/>
      <w:r w:rsidRPr="00326E08">
        <w:t>1980s</w:t>
      </w:r>
      <w:proofErr w:type="spellEnd"/>
      <w:r w:rsidRPr="00326E08">
        <w:t xml:space="preserve"> for time series mode</w:t>
      </w:r>
      <w:r w:rsidR="002440BB">
        <w:t>l</w:t>
      </w:r>
      <w:r w:rsidRPr="00326E08">
        <w:t xml:space="preserve">ling. In a conventional neural network, all inputs and outputs are </w:t>
      </w:r>
      <w:r w:rsidR="0035091F">
        <w:t xml:space="preserve">assumed to be </w:t>
      </w:r>
      <w:r>
        <w:t>independent</w:t>
      </w:r>
      <w:r w:rsidRPr="00326E08">
        <w:t xml:space="preserve">. </w:t>
      </w:r>
      <w:proofErr w:type="spellStart"/>
      <w:r w:rsidRPr="00326E08">
        <w:t>RNNs</w:t>
      </w:r>
      <w:proofErr w:type="spellEnd"/>
      <w:r w:rsidRPr="00326E08">
        <w:t xml:space="preserve"> </w:t>
      </w:r>
      <w:r w:rsidR="00CC100D">
        <w:t>do</w:t>
      </w:r>
      <w:r w:rsidR="002440BB">
        <w:t xml:space="preserve"> no</w:t>
      </w:r>
      <w:r w:rsidR="00CC100D">
        <w:t>t assume such independence</w:t>
      </w:r>
      <w:r w:rsidR="002440BB">
        <w:t xml:space="preserve"> and</w:t>
      </w:r>
      <w:r w:rsidR="00CC100D">
        <w:t xml:space="preserve"> rely on previous elements to influence current elements, making them </w:t>
      </w:r>
      <w:r w:rsidR="00C45783">
        <w:t xml:space="preserve">an </w:t>
      </w:r>
      <w:r w:rsidR="002440BB">
        <w:t>obvious</w:t>
      </w:r>
      <w:r w:rsidR="00C45783">
        <w:t xml:space="preserve"> choice</w:t>
      </w:r>
      <w:r w:rsidR="00CC100D">
        <w:t xml:space="preserve"> for processing time-series data</w:t>
      </w:r>
      <w:r w:rsidR="00BB649F">
        <w:t xml:space="preserve">. </w:t>
      </w:r>
      <w:r w:rsidR="00CC100D">
        <w:t xml:space="preserve">In effect, </w:t>
      </w:r>
      <w:proofErr w:type="spellStart"/>
      <w:r>
        <w:t>RNNs</w:t>
      </w:r>
      <w:proofErr w:type="spellEnd"/>
      <w:r w:rsidR="003C519C" w:rsidRPr="003C519C">
        <w:t xml:space="preserve"> introduce memory into neural networks, which aids in </w:t>
      </w:r>
      <w:r w:rsidR="002440BB">
        <w:t>modelling</w:t>
      </w:r>
      <w:r w:rsidR="003C519C" w:rsidRPr="003C519C">
        <w:t xml:space="preserve"> sequential data. </w:t>
      </w:r>
      <w:proofErr w:type="spellStart"/>
      <w:r w:rsidR="003C519C" w:rsidRPr="003C519C">
        <w:t>RNNs</w:t>
      </w:r>
      <w:proofErr w:type="spellEnd"/>
      <w:r w:rsidR="003C519C" w:rsidRPr="003C519C">
        <w:t xml:space="preserve"> have been used successfully in machine translation, speech synthesis, and time series prediction </w:t>
      </w:r>
      <w:r w:rsidR="00C67613">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00C67613">
        <w:fldChar w:fldCharType="separate"/>
      </w:r>
      <w:r w:rsidR="0036161B" w:rsidRPr="0036161B">
        <w:rPr>
          <w:noProof/>
        </w:rPr>
        <w:t>[131]</w:t>
      </w:r>
      <w:r w:rsidR="00C67613">
        <w:fldChar w:fldCharType="end"/>
      </w:r>
      <w:r w:rsidR="003C519C" w:rsidRPr="003C519C">
        <w:t xml:space="preserve">. </w:t>
      </w:r>
      <w:r w:rsidRPr="00326E08">
        <w:t xml:space="preserve">The authors of </w:t>
      </w:r>
      <w:r>
        <w:fldChar w:fldCharType="begin" w:fldLock="1"/>
      </w:r>
      <w:r w:rsidR="0036161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36161B" w:rsidRPr="0036161B">
        <w:rPr>
          <w:noProof/>
        </w:rPr>
        <w:t>[132]</w:t>
      </w:r>
      <w:r>
        <w:fldChar w:fldCharType="end"/>
      </w:r>
      <w:r w:rsidRPr="002936FA">
        <w:t xml:space="preserve"> </w:t>
      </w:r>
      <w:r w:rsidRPr="00326E08">
        <w:t xml:space="preserve"> conducted a thorough investigation of these networks.</w:t>
      </w:r>
    </w:p>
    <w:p w14:paraId="7DCFB9C5" w14:textId="77777777" w:rsidR="008835AB" w:rsidRDefault="008835AB" w:rsidP="008835AB">
      <w:pPr>
        <w:keepNext/>
        <w:ind w:firstLine="288"/>
        <w:jc w:val="center"/>
      </w:pPr>
      <w:r>
        <w:rPr>
          <w:noProof/>
        </w:rPr>
        <w:drawing>
          <wp:inline distT="0" distB="0" distL="0" distR="0" wp14:anchorId="365ADCA3" wp14:editId="6CC1C02E">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54AA7753" w14:textId="06248243" w:rsidR="008835AB" w:rsidRDefault="008835AB" w:rsidP="008835AB">
      <w:pPr>
        <w:pStyle w:val="Caption"/>
        <w:jc w:val="center"/>
      </w:pPr>
      <w:bookmarkStart w:id="129" w:name="_Ref89888397"/>
      <w:bookmarkStart w:id="130" w:name="_Toc90148412"/>
      <w:commentRangeStart w:id="131"/>
      <w:r>
        <w:t xml:space="preserve">Figure </w:t>
      </w:r>
      <w:fldSimple w:instr=" SEQ Figure \* ARABIC ">
        <w:r w:rsidR="00C116BB">
          <w:rPr>
            <w:noProof/>
          </w:rPr>
          <w:t>3</w:t>
        </w:r>
      </w:fldSimple>
      <w:bookmarkEnd w:id="129"/>
      <w:r>
        <w:t xml:space="preserve"> - </w:t>
      </w:r>
      <w:r w:rsidRPr="008835AB">
        <w:t>Unrolled Recurrent Neural Network</w:t>
      </w:r>
      <w:r>
        <w:t xml:space="preserve"> (</w:t>
      </w:r>
      <w:proofErr w:type="spellStart"/>
      <w:r>
        <w:t>RNN</w:t>
      </w:r>
      <w:proofErr w:type="spellEnd"/>
      <w:r>
        <w:t>)</w:t>
      </w:r>
      <w:r w:rsidR="00D65546">
        <w:t xml:space="preserve"> </w:t>
      </w:r>
      <w:r w:rsidR="00D65546">
        <w:fldChar w:fldCharType="begin" w:fldLock="1"/>
      </w:r>
      <w:r w:rsidR="007548DA">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rsidR="00D65546">
        <w:fldChar w:fldCharType="separate"/>
      </w:r>
      <w:r w:rsidR="00D65546" w:rsidRPr="00D65546">
        <w:rPr>
          <w:b w:val="0"/>
          <w:noProof/>
        </w:rPr>
        <w:t>[133]</w:t>
      </w:r>
      <w:bookmarkEnd w:id="130"/>
      <w:r w:rsidR="00D65546">
        <w:fldChar w:fldCharType="end"/>
      </w:r>
      <w:commentRangeEnd w:id="131"/>
      <w:r w:rsidR="00F53E00">
        <w:rPr>
          <w:rStyle w:val="CommentReference"/>
          <w:b w:val="0"/>
          <w:bCs w:val="0"/>
        </w:rPr>
        <w:commentReference w:id="131"/>
      </w:r>
    </w:p>
    <w:p w14:paraId="199C9E50" w14:textId="4084CBD6" w:rsidR="002203E5" w:rsidRDefault="00D82D3E" w:rsidP="00D82D3E">
      <w:pPr>
        <w:ind w:firstLine="288"/>
        <w:rPr>
          <w:ins w:id="132" w:author="Dawn MacIsaac" w:date="2021-12-15T08:24:00Z"/>
        </w:rPr>
      </w:pPr>
      <w:proofErr w:type="spellStart"/>
      <w:r w:rsidRPr="00D82D3E">
        <w:t>RNNs</w:t>
      </w:r>
      <w:proofErr w:type="spellEnd"/>
      <w:r w:rsidRPr="00D82D3E">
        <w:t xml:space="preserve"> are similar to regular </w:t>
      </w:r>
      <w:proofErr w:type="spellStart"/>
      <w:r w:rsidRPr="00D82D3E">
        <w:t>ANNs</w:t>
      </w:r>
      <w:proofErr w:type="spellEnd"/>
      <w:r w:rsidRPr="00D82D3E">
        <w:t xml:space="preserve"> in that they predict outputs using a </w:t>
      </w:r>
      <w:ins w:id="133" w:author="Dawn MacIsaac" w:date="2021-12-15T06:44:00Z">
        <w:r w:rsidR="00D212D6">
          <w:t>combination o</w:t>
        </w:r>
      </w:ins>
      <w:ins w:id="134" w:author="Dawn MacIsaac" w:date="2021-12-15T06:45:00Z">
        <w:r w:rsidR="00D212D6">
          <w:t>f</w:t>
        </w:r>
      </w:ins>
      <w:ins w:id="135" w:author="Dawn MacIsaac" w:date="2021-12-15T06:44:00Z">
        <w:r w:rsidR="00D212D6">
          <w:t xml:space="preserve"> weighted inputs, but the</w:t>
        </w:r>
      </w:ins>
      <w:ins w:id="136" w:author="Dawn MacIsaac" w:date="2021-12-15T08:23:00Z">
        <w:r w:rsidR="002203E5">
          <w:t xml:space="preserve"> inputs are elements in a </w:t>
        </w:r>
      </w:ins>
      <w:ins w:id="137" w:author="Dawn MacIsaac" w:date="2021-12-15T08:42:00Z">
        <w:r w:rsidR="00BD11A4">
          <w:t>data sequence</w:t>
        </w:r>
      </w:ins>
      <w:ins w:id="138" w:author="Dawn MacIsaac" w:date="2021-12-15T08:23:00Z">
        <w:r w:rsidR="002203E5">
          <w:t xml:space="preserve"> and</w:t>
        </w:r>
      </w:ins>
      <w:ins w:id="139" w:author="Dawn MacIsaac" w:date="2021-12-15T06:44:00Z">
        <w:r w:rsidR="00D212D6">
          <w:t xml:space="preserve"> also include a </w:t>
        </w:r>
      </w:ins>
      <w:del w:id="140" w:author="Dawn MacIsaac" w:date="2021-12-15T06:44:00Z">
        <w:r w:rsidR="002440BB" w:rsidDel="00D212D6">
          <w:delText xml:space="preserve">previous </w:delText>
        </w:r>
      </w:del>
      <w:r w:rsidR="002440BB">
        <w:t>weighted</w:t>
      </w:r>
      <w:r w:rsidRPr="00D82D3E">
        <w:t xml:space="preserve"> </w:t>
      </w:r>
      <w:ins w:id="141" w:author="Dawn MacIsaac" w:date="2021-12-15T06:44:00Z">
        <w:r w:rsidR="00D212D6">
          <w:t xml:space="preserve">previous </w:t>
        </w:r>
      </w:ins>
      <w:r w:rsidRPr="00D82D3E">
        <w:t>state</w:t>
      </w:r>
      <w:del w:id="142" w:author="Dawn MacIsaac" w:date="2021-12-15T06:44:00Z">
        <w:r w:rsidRPr="00D82D3E" w:rsidDel="00D212D6">
          <w:delText xml:space="preserve"> in addition to the weighted inputs</w:delText>
        </w:r>
      </w:del>
      <w:ins w:id="143" w:author="Dawn MacIsaac" w:date="2021-12-15T06:55:00Z">
        <w:r w:rsidR="00F53E00">
          <w:t xml:space="preserve"> as depicted in Figure 3.</w:t>
        </w:r>
      </w:ins>
      <w:del w:id="144" w:author="Dawn MacIsaac" w:date="2021-12-15T06:55:00Z">
        <w:r w:rsidRPr="00D82D3E" w:rsidDel="00F53E00">
          <w:delText>.</w:delText>
        </w:r>
      </w:del>
      <w:r w:rsidRPr="00D82D3E">
        <w:t xml:space="preserve"> </w:t>
      </w:r>
      <w:del w:id="145" w:author="Dawn MacIsaac" w:date="2021-12-15T06:55:00Z">
        <w:r w:rsidRPr="00D82D3E" w:rsidDel="00F53E00">
          <w:delText xml:space="preserve">As illustrated in </w:delText>
        </w:r>
        <w:r w:rsidDel="00F53E00">
          <w:fldChar w:fldCharType="begin"/>
        </w:r>
        <w:r w:rsidDel="00F53E00">
          <w:delInstrText xml:space="preserve"> REF _Ref89888397 \h </w:delInstrText>
        </w:r>
        <w:r w:rsidDel="00F53E00">
          <w:fldChar w:fldCharType="separate"/>
        </w:r>
        <w:r w:rsidR="00C116BB" w:rsidDel="00F53E00">
          <w:delText xml:space="preserve">Figure </w:delText>
        </w:r>
        <w:r w:rsidR="00C116BB" w:rsidDel="00F53E00">
          <w:rPr>
            <w:noProof/>
          </w:rPr>
          <w:delText>3</w:delText>
        </w:r>
        <w:r w:rsidDel="00F53E00">
          <w:fldChar w:fldCharType="end"/>
        </w:r>
        <w:r w:rsidRPr="00D82D3E" w:rsidDel="00F53E00">
          <w:delText xml:space="preserve">, </w:delText>
        </w:r>
      </w:del>
      <w:ins w:id="146" w:author="Dawn MacIsaac" w:date="2021-12-15T06:55:00Z">
        <w:r w:rsidR="00F53E00">
          <w:t>I</w:t>
        </w:r>
      </w:ins>
      <w:ins w:id="147" w:author="Dawn MacIsaac" w:date="2021-12-15T06:46:00Z">
        <w:r w:rsidR="00573B8D">
          <w:t xml:space="preserve">ntroducing the previous state as an </w:t>
        </w:r>
      </w:ins>
      <w:ins w:id="148" w:author="Dawn MacIsaac" w:date="2021-12-15T06:47:00Z">
        <w:r w:rsidR="00573B8D">
          <w:t xml:space="preserve">input </w:t>
        </w:r>
      </w:ins>
      <w:ins w:id="149" w:author="Dawn MacIsaac" w:date="2021-12-15T06:49:00Z">
        <w:r w:rsidR="00573B8D">
          <w:t>effectively</w:t>
        </w:r>
      </w:ins>
      <w:ins w:id="150" w:author="Dawn MacIsaac" w:date="2021-12-15T06:47:00Z">
        <w:r w:rsidR="00573B8D">
          <w:t xml:space="preserve"> adds</w:t>
        </w:r>
      </w:ins>
      <w:ins w:id="151" w:author="Dawn MacIsaac" w:date="2021-12-15T06:48:00Z">
        <w:r w:rsidR="00573B8D">
          <w:t xml:space="preserve"> a hidden layer for each state.  </w:t>
        </w:r>
      </w:ins>
      <w:del w:id="152" w:author="Dawn MacIsaac" w:date="2021-12-15T06:48:00Z">
        <w:r w:rsidRPr="00D82D3E" w:rsidDel="00573B8D">
          <w:delText xml:space="preserve">RNNs provide both the previous state and inputs to hidden layers, and because </w:delText>
        </w:r>
      </w:del>
      <w:ins w:id="153" w:author="Dawn MacIsaac" w:date="2021-12-15T06:48:00Z">
        <w:r w:rsidR="00573B8D">
          <w:t>B</w:t>
        </w:r>
        <w:r w:rsidR="00573B8D" w:rsidRPr="00D82D3E">
          <w:t xml:space="preserve">ecause </w:t>
        </w:r>
      </w:ins>
      <w:r w:rsidRPr="00D82D3E">
        <w:t>they are typically trained using back-propagation, t</w:t>
      </w:r>
      <w:ins w:id="154" w:author="Dawn MacIsaac" w:date="2021-12-15T06:49:00Z">
        <w:r w:rsidR="00573B8D">
          <w:t xml:space="preserve">he gradient descent must traverse each layer to update the </w:t>
        </w:r>
      </w:ins>
      <w:ins w:id="155" w:author="Dawn MacIsaac" w:date="2021-12-15T06:50:00Z">
        <w:r w:rsidR="00573B8D">
          <w:t xml:space="preserve">state weights, causing </w:t>
        </w:r>
        <w:proofErr w:type="spellStart"/>
        <w:r w:rsidR="00573B8D">
          <w:t>RNNs</w:t>
        </w:r>
        <w:proofErr w:type="spellEnd"/>
        <w:r w:rsidR="00573B8D">
          <w:t xml:space="preserve"> to </w:t>
        </w:r>
        <w:r w:rsidR="00D76879">
          <w:t xml:space="preserve">suffer </w:t>
        </w:r>
      </w:ins>
      <w:del w:id="156" w:author="Dawn MacIsaac" w:date="2021-12-15T06:49:00Z">
        <w:r w:rsidRPr="00D82D3E" w:rsidDel="00573B8D">
          <w:delText>hey</w:delText>
        </w:r>
      </w:del>
      <w:del w:id="157" w:author="Dawn MacIsaac" w:date="2021-12-15T06:50:00Z">
        <w:r w:rsidRPr="00D82D3E" w:rsidDel="00573B8D">
          <w:delText xml:space="preserve"> suffer</w:delText>
        </w:r>
      </w:del>
      <w:r w:rsidRPr="00D82D3E">
        <w:t xml:space="preserve"> </w:t>
      </w:r>
      <w:r w:rsidRPr="00D82D3E">
        <w:lastRenderedPageBreak/>
        <w:t>from vanishing gradient issues, limiting their effectiveness when dealing with large data sets or problems requiring long-term memory.</w:t>
      </w:r>
      <w:del w:id="158" w:author="Dawn MacIsaac" w:date="2021-12-15T08:24:00Z">
        <w:r w:rsidRPr="00D82D3E" w:rsidDel="002203E5">
          <w:delText xml:space="preserve"> </w:delText>
        </w:r>
      </w:del>
    </w:p>
    <w:p w14:paraId="5AF4D016" w14:textId="65C79E58" w:rsidR="00D82D3E" w:rsidDel="0028799D" w:rsidRDefault="00D82D3E" w:rsidP="00D82D3E">
      <w:pPr>
        <w:ind w:firstLine="288"/>
        <w:rPr>
          <w:del w:id="159" w:author="Dawn MacIsaac" w:date="2021-12-15T08:25:00Z"/>
        </w:rPr>
      </w:pPr>
      <w:r w:rsidRPr="00D82D3E">
        <w:t xml:space="preserve">The </w:t>
      </w:r>
      <w:ins w:id="160" w:author="Dawn MacIsaac" w:date="2021-12-15T08:26:00Z">
        <w:r w:rsidR="0028799D">
          <w:t>l</w:t>
        </w:r>
      </w:ins>
      <w:ins w:id="161" w:author="Dawn MacIsaac" w:date="2021-12-15T08:27:00Z">
        <w:r w:rsidR="0028799D">
          <w:t xml:space="preserve">ong term short memory </w:t>
        </w:r>
      </w:ins>
      <w:del w:id="162" w:author="Dawn MacIsaac" w:date="2021-12-15T08:27:00Z">
        <w:r w:rsidRPr="00D82D3E" w:rsidDel="0028799D">
          <w:delText>LSTM</w:delText>
        </w:r>
      </w:del>
      <w:ins w:id="163" w:author="Dawn MacIsaac" w:date="2021-12-15T08:27:00Z">
        <w:r w:rsidR="0028799D">
          <w:t>network (LSTM)</w:t>
        </w:r>
      </w:ins>
      <w:r w:rsidRPr="00D82D3E">
        <w:t xml:space="preserve"> is similar to the </w:t>
      </w:r>
      <w:proofErr w:type="spellStart"/>
      <w:r w:rsidRPr="00D82D3E">
        <w:t>RNN</w:t>
      </w:r>
      <w:proofErr w:type="spellEnd"/>
      <w:r w:rsidRPr="00D82D3E">
        <w:t xml:space="preserve"> but solves the vanishing gradient problem, allowing </w:t>
      </w:r>
      <w:del w:id="164" w:author="Dawn MacIsaac" w:date="2021-12-15T08:25:00Z">
        <w:r w:rsidRPr="00D82D3E" w:rsidDel="002203E5">
          <w:delText xml:space="preserve">them </w:delText>
        </w:r>
      </w:del>
      <w:ins w:id="165" w:author="Dawn MacIsaac" w:date="2021-12-15T08:25:00Z">
        <w:r w:rsidR="002203E5">
          <w:t>these networks</w:t>
        </w:r>
        <w:r w:rsidR="002203E5" w:rsidRPr="00D82D3E">
          <w:t xml:space="preserve"> </w:t>
        </w:r>
      </w:ins>
      <w:r w:rsidRPr="00D82D3E">
        <w:t xml:space="preserve">to consider states across long periods when used for prediction. </w:t>
      </w:r>
      <w:del w:id="166" w:author="Dawn MacIsaac" w:date="2021-12-15T08:25:00Z">
        <w:r w:rsidRPr="00D82D3E" w:rsidDel="0028799D">
          <w:delText xml:space="preserve">Its </w:delText>
        </w:r>
      </w:del>
      <w:ins w:id="167" w:author="Dawn MacIsaac" w:date="2021-12-15T08:25:00Z">
        <w:r w:rsidR="0028799D">
          <w:t>The LSTM</w:t>
        </w:r>
        <w:r w:rsidR="0028799D" w:rsidRPr="00D82D3E">
          <w:t xml:space="preserve"> </w:t>
        </w:r>
      </w:ins>
      <w:r w:rsidRPr="00D82D3E">
        <w:t xml:space="preserve">memory cell configuration is superior to that of any other deep neural network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D82D3E">
        <w:t>.</w:t>
      </w:r>
      <w:ins w:id="168" w:author="Dawn MacIsaac" w:date="2021-12-15T08:28:00Z">
        <w:r w:rsidR="0028799D">
          <w:t xml:space="preserve">  </w:t>
        </w:r>
      </w:ins>
    </w:p>
    <w:p w14:paraId="4402988C" w14:textId="3874631E" w:rsidR="00DD7ECA" w:rsidRDefault="00DD7ECA" w:rsidP="00362A74">
      <w:pPr>
        <w:ind w:firstLine="288"/>
      </w:pPr>
      <w:del w:id="169" w:author="Dawn MacIsaac" w:date="2021-12-15T06:51:00Z">
        <w:r w:rsidRPr="006A02FE" w:rsidDel="00D76879">
          <w:delText xml:space="preserve">RNNs are all made up of a chain of repeating neural network modules. In standard RNNs, this repeating module will have a simple structure, such as a single </w:delText>
        </w:r>
        <w:r w:rsidDel="00D76879">
          <w:delText>logistic sigmoid</w:delText>
        </w:r>
        <w:r w:rsidRPr="006A02FE" w:rsidDel="00D76879">
          <w:delText xml:space="preserve"> layer. The structure is also present in LSTMs, though the repeating module is structured differently. </w:delText>
        </w:r>
      </w:del>
      <w:del w:id="170" w:author="Dawn MacIsaac" w:date="2021-12-15T08:29:00Z">
        <w:r w:rsidRPr="006A02FE" w:rsidDel="0028799D">
          <w:delText xml:space="preserve">Instead of a single neural network layer, </w:delText>
        </w:r>
      </w:del>
      <w:del w:id="171" w:author="Dawn MacIsaac" w:date="2021-12-15T08:30:00Z">
        <w:r w:rsidR="002440BB" w:rsidDel="00362A74">
          <w:delText>four</w:delText>
        </w:r>
        <w:r w:rsidRPr="006A02FE" w:rsidDel="00362A74">
          <w:delText xml:space="preserve"> interact in different ways.</w:delText>
        </w:r>
        <w:r w:rsidDel="00362A74">
          <w:delText xml:space="preserve"> </w:delText>
        </w:r>
      </w:del>
      <w:r w:rsidRPr="004736A1">
        <w:t xml:space="preserve">The LSTM architecture </w:t>
      </w:r>
      <w:r w:rsidR="002440BB">
        <w:t>comprises</w:t>
      </w:r>
      <w:r w:rsidRPr="004736A1">
        <w:t xml:space="preserve"> a series of recurrently connected subnetworks known as memory</w:t>
      </w:r>
      <w:del w:id="172" w:author="Dawn MacIsaac" w:date="2021-12-15T08:33:00Z">
        <w:r w:rsidRPr="004736A1" w:rsidDel="00362A74">
          <w:delText xml:space="preserve"> </w:delText>
        </w:r>
      </w:del>
      <w:ins w:id="173" w:author="Dawn MacIsaac" w:date="2021-12-15T08:33:00Z">
        <w:r w:rsidR="00362A74">
          <w:t xml:space="preserve"> </w:t>
        </w:r>
      </w:ins>
      <w:r w:rsidRPr="004736A1">
        <w:t>blocks</w:t>
      </w:r>
      <w:ins w:id="174" w:author="Dawn MacIsaac" w:date="2021-12-15T08:33:00Z">
        <w:r w:rsidR="00362A74">
          <w:t xml:space="preserve"> (or cells)</w:t>
        </w:r>
      </w:ins>
      <w:r w:rsidRPr="004736A1">
        <w:t>.</w:t>
      </w:r>
      <w:del w:id="175" w:author="Dawn MacIsaac" w:date="2021-12-15T08:33:00Z">
        <w:r w:rsidRPr="004736A1" w:rsidDel="00362A74">
          <w:delText xml:space="preserve"> </w:delText>
        </w:r>
      </w:del>
      <w:ins w:id="176" w:author="Dawn MacIsaac" w:date="2021-12-15T08:33:00Z">
        <w:r w:rsidR="00362A74">
          <w:t xml:space="preserve">  </w:t>
        </w:r>
      </w:ins>
      <w:r w:rsidRPr="004736A1">
        <w:t>Each memory block consists of a</w:t>
      </w:r>
      <w:del w:id="177" w:author="Dawn MacIsaac" w:date="2021-12-15T08:32:00Z">
        <w:r w:rsidRPr="004736A1" w:rsidDel="00362A74">
          <w:delText xml:space="preserve"> memory</w:delText>
        </w:r>
      </w:del>
      <w:r w:rsidRPr="004736A1">
        <w:t xml:space="preserve"> cell</w:t>
      </w:r>
      <w:ins w:id="178" w:author="Dawn MacIsaac" w:date="2021-12-15T08:32:00Z">
        <w:r w:rsidR="00362A74">
          <w:t xml:space="preserve"> state</w:t>
        </w:r>
      </w:ins>
      <w:r w:rsidRPr="004736A1">
        <w:t xml:space="preserve">, </w:t>
      </w:r>
      <w:ins w:id="179" w:author="Dawn MacIsaac" w:date="2021-12-15T08:32:00Z">
        <w:r w:rsidR="00362A74" w:rsidRPr="004736A1">
          <w:t>a forget gate</w:t>
        </w:r>
        <w:r w:rsidR="00362A74">
          <w:t xml:space="preserve">, </w:t>
        </w:r>
      </w:ins>
      <w:r w:rsidRPr="004736A1">
        <w:t>an input gate,</w:t>
      </w:r>
      <w:del w:id="180" w:author="Dawn MacIsaac" w:date="2021-12-15T08:32:00Z">
        <w:r w:rsidRPr="004736A1" w:rsidDel="00362A74">
          <w:delText xml:space="preserve"> a forget gate, </w:delText>
        </w:r>
      </w:del>
      <w:ins w:id="181" w:author="Dawn MacIsaac" w:date="2021-12-15T08:32:00Z">
        <w:r w:rsidR="00362A74">
          <w:t xml:space="preserve"> </w:t>
        </w:r>
      </w:ins>
      <w:r w:rsidRPr="004736A1">
        <w:t>and an output gate</w:t>
      </w:r>
      <w:ins w:id="182" w:author="Dawn MacIsaac" w:date="2021-12-15T08:33:00Z">
        <w:r w:rsidR="00362A74">
          <w:t xml:space="preserve"> as depicted in Figure 4</w:t>
        </w:r>
      </w:ins>
      <w:r w:rsidRPr="004736A1">
        <w:t>.</w:t>
      </w:r>
      <w:del w:id="183" w:author="Dawn MacIsaac" w:date="2021-12-15T08:34:00Z">
        <w:r w:rsidRPr="004736A1" w:rsidDel="00362A74">
          <w:delText xml:space="preserve"> Each line in </w:delText>
        </w:r>
        <w:r w:rsidDel="00362A74">
          <w:fldChar w:fldCharType="begin"/>
        </w:r>
        <w:r w:rsidDel="00362A74">
          <w:delInstrText xml:space="preserve"> REF _Ref85228496 \h </w:delInstrText>
        </w:r>
        <w:r w:rsidDel="00362A74">
          <w:fldChar w:fldCharType="separate"/>
        </w:r>
        <w:r w:rsidR="00C116BB" w:rsidDel="00362A74">
          <w:delText xml:space="preserve">Figure </w:delText>
        </w:r>
        <w:r w:rsidR="00C116BB" w:rsidDel="00362A74">
          <w:rPr>
            <w:noProof/>
          </w:rPr>
          <w:delText>4</w:delText>
        </w:r>
        <w:r w:rsidDel="00362A74">
          <w:fldChar w:fldCharType="end"/>
        </w:r>
        <w:r w:rsidRPr="004736A1" w:rsidDel="00362A74">
          <w:delText xml:space="preserve"> represents a complete vector, from one node's output to the inputs of others.</w:delText>
        </w:r>
        <w:r w:rsidDel="00362A74">
          <w:delText xml:space="preserve"> </w:delText>
        </w:r>
        <w:r w:rsidR="002440BB" w:rsidDel="00362A74">
          <w:delText>In the figure, variables such as h</w:delText>
        </w:r>
        <w:r w:rsidR="002440BB" w:rsidRPr="002440BB" w:rsidDel="00362A74">
          <w:rPr>
            <w:vertAlign w:val="subscript"/>
          </w:rPr>
          <w:delText>t</w:delText>
        </w:r>
        <w:r w:rsidR="002440BB" w:rsidDel="00362A74">
          <w:delText xml:space="preserve"> and h</w:delText>
        </w:r>
        <w:r w:rsidR="002440BB" w:rsidRPr="002440BB" w:rsidDel="00362A74">
          <w:rPr>
            <w:vertAlign w:val="subscript"/>
          </w:rPr>
          <w:delText>t-1</w:delText>
        </w:r>
        <w:r w:rsidRPr="00942014" w:rsidDel="00362A74">
          <w:delText xml:space="preserve"> represent operations at the point level, such as vector addition.</w:delText>
        </w:r>
        <w:r w:rsidDel="00362A74">
          <w:delText xml:space="preserve"> </w:delText>
        </w:r>
        <w:r w:rsidRPr="004736A1" w:rsidDel="00362A74">
          <w:delText>Layers of learned neural networks are represented by the pink and orange boxes. Concatenation occurs when two lines merge, whereas forking occurs when the content of a line is replicated, and the copies are distributed to different locations.</w:delText>
        </w:r>
      </w:del>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57A3D04" w:rsidR="00D567DD" w:rsidRDefault="00D567DD" w:rsidP="00D567DD">
      <w:pPr>
        <w:pStyle w:val="Caption"/>
        <w:jc w:val="center"/>
      </w:pPr>
      <w:bookmarkStart w:id="184" w:name="_Ref85228496"/>
      <w:bookmarkStart w:id="185" w:name="_Toc90148413"/>
      <w:r>
        <w:t xml:space="preserve">Figure </w:t>
      </w:r>
      <w:fldSimple w:instr=" SEQ Figure \* ARABIC ">
        <w:r w:rsidR="00C116BB">
          <w:rPr>
            <w:noProof/>
          </w:rPr>
          <w:t>4</w:t>
        </w:r>
      </w:fldSimple>
      <w:bookmarkEnd w:id="184"/>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185"/>
      <w:r w:rsidR="00480E90">
        <w:fldChar w:fldCharType="end"/>
      </w:r>
    </w:p>
    <w:p w14:paraId="1E1BE335" w14:textId="2E3BD9C8" w:rsidR="00E84FB7" w:rsidRDefault="007B7F90" w:rsidP="00D567DD">
      <w:pPr>
        <w:ind w:firstLine="288"/>
      </w:pPr>
      <w:r w:rsidRPr="007B7F90">
        <w:t>The cell state, denoted by the operations on the top left of the figure, is critical for LSTMs to work.</w:t>
      </w:r>
      <w:del w:id="186" w:author="Dawn MacIsaac" w:date="2021-12-15T08:35:00Z">
        <w:r w:rsidR="00E84FB7" w:rsidRPr="00E84FB7" w:rsidDel="00362A74">
          <w:delText xml:space="preserve"> It ensures the integrity of data passing through it. </w:delText>
        </w:r>
      </w:del>
      <w:ins w:id="187" w:author="Dawn MacIsaac" w:date="2021-12-15T08:35:00Z">
        <w:r w:rsidR="00362A74">
          <w:t xml:space="preserve">  </w:t>
        </w:r>
      </w:ins>
      <w:ins w:id="188" w:author="Dawn MacIsaac" w:date="2021-12-15T08:36:00Z">
        <w:r w:rsidR="00B114A4">
          <w:t>T</w:t>
        </w:r>
        <w:r w:rsidR="00B114A4" w:rsidRPr="00814784">
          <w:t xml:space="preserve">he three gates protect and govern the cell state </w:t>
        </w:r>
        <w:r w:rsidR="00B114A4">
          <w:fldChar w:fldCharType="begin" w:fldLock="1"/>
        </w:r>
        <w:r w:rsidR="00B114A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B114A4">
          <w:fldChar w:fldCharType="separate"/>
        </w:r>
        <w:r w:rsidR="00B114A4" w:rsidRPr="00217A94">
          <w:rPr>
            <w:noProof/>
          </w:rPr>
          <w:t>[7]</w:t>
        </w:r>
        <w:r w:rsidR="00B114A4">
          <w:fldChar w:fldCharType="end"/>
        </w:r>
        <w:r w:rsidR="00B114A4">
          <w:t xml:space="preserve">.  </w:t>
        </w:r>
      </w:ins>
      <w:del w:id="189" w:author="Dawn MacIsaac" w:date="2021-12-15T08:37:00Z">
        <w:r w:rsidR="00E84FB7" w:rsidRPr="00E84FB7" w:rsidDel="00B114A4">
          <w:delText xml:space="preserve">The LSTMs can remove or add information to the cell state by properly regulating gates. </w:delText>
        </w:r>
      </w:del>
      <w:ins w:id="190" w:author="Dawn MacIsaac" w:date="2021-12-15T08:35:00Z">
        <w:r w:rsidR="00B114A4">
          <w:t>G</w:t>
        </w:r>
      </w:ins>
      <w:del w:id="191" w:author="Dawn MacIsaac" w:date="2021-12-15T08:35:00Z">
        <w:r w:rsidR="00E84FB7" w:rsidRPr="00E84FB7" w:rsidDel="00B114A4">
          <w:delText>Typically, g</w:delText>
        </w:r>
      </w:del>
      <w:r w:rsidR="00E84FB7" w:rsidRPr="00E84FB7">
        <w:t>ates allow information to pass through on an opt-in basis. They are built with sigmoid neural networks and pointwise multiplication. The sigmoid layer produces values ranging from 0 to 1, indicating how much of each element should be allowed to pass through.</w:t>
      </w:r>
      <w:ins w:id="192" w:author="Dawn MacIsaac" w:date="2021-12-15T08:45:00Z">
        <w:r w:rsidR="00BD11A4">
          <w:t xml:space="preserve"> </w:t>
        </w:r>
      </w:ins>
      <w:del w:id="193" w:author="Dawn MacIsaac" w:date="2021-12-15T08:37:00Z">
        <w:r w:rsidR="00E84FB7" w:rsidRPr="00E84FB7" w:rsidDel="00B114A4">
          <w:delText xml:space="preserve"> </w:delText>
        </w:r>
      </w:del>
      <w:del w:id="194" w:author="Dawn MacIsaac" w:date="2021-12-15T08:36:00Z">
        <w:r w:rsidR="00E84FB7" w:rsidRPr="00E84FB7" w:rsidDel="00B114A4">
          <w:delText xml:space="preserve">A value of zero means "everything is forgotten," whereas one means "everything is retained." </w:delText>
        </w:r>
        <w:r w:rsidR="00814784" w:rsidRPr="00814784" w:rsidDel="00B114A4">
          <w:delText xml:space="preserve">In an LSTM network, the three gates protect and govern the cell state </w:delText>
        </w:r>
        <w:r w:rsidR="00E84FB7" w:rsidDel="00B114A4">
          <w:fldChar w:fldCharType="begin" w:fldLock="1"/>
        </w:r>
        <w:r w:rsidR="00E84FB7" w:rsidDel="00B114A4">
          <w:del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delInstrText>
        </w:r>
        <w:r w:rsidR="00E84FB7" w:rsidDel="00B114A4">
          <w:fldChar w:fldCharType="separate"/>
        </w:r>
        <w:r w:rsidR="00E84FB7" w:rsidRPr="00217A94" w:rsidDel="00B114A4">
          <w:rPr>
            <w:noProof/>
          </w:rPr>
          <w:delText>[7]</w:delText>
        </w:r>
        <w:r w:rsidR="00E84FB7" w:rsidDel="00B114A4">
          <w:fldChar w:fldCharType="end"/>
        </w:r>
      </w:del>
      <w:del w:id="195" w:author="Dawn MacIsaac" w:date="2021-12-15T08:37:00Z">
        <w:r w:rsidR="00E84FB7" w:rsidRPr="00E84FB7" w:rsidDel="00B114A4">
          <w:delText>.</w:delText>
        </w:r>
      </w:del>
    </w:p>
    <w:p w14:paraId="738F4692" w14:textId="4CFC407B" w:rsidR="00D64AA3" w:rsidDel="00751611" w:rsidRDefault="00D64AA3" w:rsidP="00D567DD">
      <w:pPr>
        <w:ind w:firstLine="288"/>
        <w:rPr>
          <w:del w:id="196" w:author="Dawn MacIsaac" w:date="2021-12-15T08:53:00Z"/>
        </w:rPr>
      </w:pPr>
      <w:r w:rsidRPr="00D64AA3">
        <w:t>In LSTM, the first stage is for a sigmoid layer known as the "</w:t>
      </w:r>
      <w:del w:id="197" w:author="Dawn MacIsaac" w:date="2021-12-15T08:59:00Z">
        <w:r w:rsidRPr="00D64AA3" w:rsidDel="0053296E">
          <w:delText xml:space="preserve">forget </w:delText>
        </w:r>
      </w:del>
      <w:ins w:id="198" w:author="Dawn MacIsaac" w:date="2021-12-15T08:59:00Z">
        <w:r w:rsidR="0053296E">
          <w:t>F</w:t>
        </w:r>
        <w:r w:rsidR="0053296E" w:rsidRPr="00D64AA3">
          <w:t xml:space="preserve">orget </w:t>
        </w:r>
      </w:ins>
      <w:del w:id="199" w:author="Dawn MacIsaac" w:date="2021-12-15T08:59:00Z">
        <w:r w:rsidRPr="00D64AA3" w:rsidDel="0053296E">
          <w:delText xml:space="preserve">gate </w:delText>
        </w:r>
      </w:del>
      <w:ins w:id="200" w:author="Dawn MacIsaac" w:date="2021-12-15T08:59:00Z">
        <w:r w:rsidR="0053296E">
          <w:t>G</w:t>
        </w:r>
        <w:r w:rsidR="0053296E" w:rsidRPr="00D64AA3">
          <w:t>ate</w:t>
        </w:r>
      </w:ins>
      <w:del w:id="201" w:author="Dawn MacIsaac" w:date="2021-12-15T08:59:00Z">
        <w:r w:rsidRPr="00D64AA3" w:rsidDel="0053296E">
          <w:delText>layer</w:delText>
        </w:r>
      </w:del>
      <w:r w:rsidRPr="00D64AA3">
        <w:t xml:space="preserve">" to decide what information should be discarded from the </w:t>
      </w:r>
      <w:ins w:id="202" w:author="Dawn MacIsaac" w:date="2021-12-15T08:49:00Z">
        <w:r w:rsidR="00160482">
          <w:t xml:space="preserve">previous </w:t>
        </w:r>
      </w:ins>
      <w:r w:rsidRPr="00D64AA3">
        <w:t xml:space="preserve">cell state. It examines the </w:t>
      </w:r>
      <w:ins w:id="203" w:author="Dawn MacIsaac" w:date="2021-12-15T08:50:00Z">
        <w:r w:rsidR="00160482">
          <w:t xml:space="preserve">previous state of the </w:t>
        </w:r>
      </w:ins>
      <w:r w:rsidRPr="00D64AA3">
        <w:t>hidden layer and input</w:t>
      </w:r>
      <w:ins w:id="204" w:author="Dawn MacIsaac" w:date="2021-12-15T08:50:00Z">
        <w:r w:rsidR="00160482">
          <w:t xml:space="preserve">s to </w:t>
        </w:r>
      </w:ins>
      <w:del w:id="205" w:author="Dawn MacIsaac" w:date="2021-12-15T08:50:00Z">
        <w:r w:rsidRPr="00D64AA3" w:rsidDel="00160482">
          <w:delText xml:space="preserve"> before returning a number</w:delText>
        </w:r>
      </w:del>
      <w:ins w:id="206" w:author="Dawn MacIsaac" w:date="2021-12-15T08:50:00Z">
        <w:r w:rsidR="00160482">
          <w:t xml:space="preserve">produce a </w:t>
        </w:r>
      </w:ins>
      <w:ins w:id="207" w:author="Dawn MacIsaac" w:date="2021-12-15T08:51:00Z">
        <w:r w:rsidR="00160482">
          <w:t>multiplier</w:t>
        </w:r>
      </w:ins>
      <w:r w:rsidRPr="00D64AA3">
        <w:t xml:space="preserve"> between 0 and 1 for each </w:t>
      </w:r>
      <w:del w:id="208" w:author="Dawn MacIsaac" w:date="2021-12-15T08:50:00Z">
        <w:r w:rsidRPr="00D64AA3" w:rsidDel="00160482">
          <w:delText xml:space="preserve">number </w:delText>
        </w:r>
      </w:del>
      <w:ins w:id="209" w:author="Dawn MacIsaac" w:date="2021-12-15T08:50:00Z">
        <w:r w:rsidR="00160482">
          <w:t>value</w:t>
        </w:r>
        <w:r w:rsidR="00160482" w:rsidRPr="00D64AA3">
          <w:t xml:space="preserve"> </w:t>
        </w:r>
      </w:ins>
      <w:r w:rsidRPr="00D64AA3">
        <w:t xml:space="preserve">in the cell state. </w:t>
      </w:r>
      <w:ins w:id="210" w:author="Dawn MacIsaac" w:date="2021-12-15T08:56:00Z">
        <w:r w:rsidR="0053296E">
          <w:t xml:space="preserve">This effectively filters the previous cell state.  </w:t>
        </w:r>
      </w:ins>
      <w:r w:rsidRPr="00D64AA3">
        <w:t xml:space="preserve">The next step is to determine what new </w:t>
      </w:r>
      <w:r w:rsidRPr="00D64AA3">
        <w:lastRenderedPageBreak/>
        <w:t xml:space="preserve">information will be stored in the cell state by </w:t>
      </w:r>
      <w:del w:id="211" w:author="Dawn MacIsaac" w:date="2021-12-15T08:51:00Z">
        <w:r w:rsidRPr="00D64AA3" w:rsidDel="00751611">
          <w:delText>combining two pieces to</w:delText>
        </w:r>
      </w:del>
      <w:ins w:id="212" w:author="Dawn MacIsaac" w:date="2021-12-15T08:51:00Z">
        <w:r w:rsidR="00751611">
          <w:t xml:space="preserve">filtering outputs of a </w:t>
        </w:r>
      </w:ins>
      <w:del w:id="213" w:author="Dawn MacIsaac" w:date="2021-12-15T08:51:00Z">
        <w:r w:rsidRPr="00D64AA3" w:rsidDel="00751611">
          <w:delText xml:space="preserve"> create a state update</w:delText>
        </w:r>
      </w:del>
      <w:ins w:id="214" w:author="Dawn MacIsaac" w:date="2021-12-15T08:51:00Z">
        <w:r w:rsidR="00751611">
          <w:t xml:space="preserve">tanh layer </w:t>
        </w:r>
      </w:ins>
      <w:ins w:id="215" w:author="Dawn MacIsaac" w:date="2021-12-15T08:55:00Z">
        <w:r w:rsidR="00751611">
          <w:t>used to update inputs</w:t>
        </w:r>
      </w:ins>
      <w:r w:rsidRPr="00D64AA3">
        <w:t>.</w:t>
      </w:r>
      <w:ins w:id="216" w:author="Dawn MacIsaac" w:date="2021-12-15T08:58:00Z">
        <w:r w:rsidR="0053296E">
          <w:t xml:space="preserve">  This happens in the “Input Gate”.  </w:t>
        </w:r>
      </w:ins>
      <w:del w:id="217" w:author="Dawn MacIsaac" w:date="2021-12-15T08:52:00Z">
        <w:r w:rsidRPr="00D64AA3" w:rsidDel="00751611">
          <w:delText xml:space="preserve"> </w:delText>
        </w:r>
        <w:r w:rsidR="00CB1C41" w:rsidRPr="00CB1C41" w:rsidDel="00751611">
          <w:delText>The first is that an input gate layer, also known as a sigmoid layer, determines which values should be updated.</w:delText>
        </w:r>
        <w:r w:rsidRPr="00D64AA3" w:rsidDel="00751611">
          <w:delText xml:space="preserve"> The second is that a tanh layer generates a vector of new candidate values that could be inserted into the state. </w:delText>
        </w:r>
      </w:del>
      <w:ins w:id="218" w:author="Dawn MacIsaac" w:date="2021-12-15T08:52:00Z">
        <w:r w:rsidR="00751611">
          <w:t xml:space="preserve">The new information is then added to the cell state.  </w:t>
        </w:r>
      </w:ins>
      <w:del w:id="219" w:author="Dawn MacIsaac" w:date="2021-12-15T08:53:00Z">
        <w:r w:rsidRPr="00D64AA3" w:rsidDel="00751611">
          <w:delText>Following that, multiplying the old state by forgetting the things and adding the new candidate's values to update the old cell state into the new cell state.</w:delText>
        </w:r>
      </w:del>
    </w:p>
    <w:p w14:paraId="686E0453" w14:textId="3AEFF700" w:rsidR="008D1C5E" w:rsidRDefault="008D1C5E" w:rsidP="00C119A1">
      <w:pPr>
        <w:ind w:firstLine="288"/>
      </w:pPr>
      <w:r w:rsidRPr="008D1C5E">
        <w:t>Finally, the ne</w:t>
      </w:r>
      <w:r w:rsidR="00D83D75">
        <w:t>twork</w:t>
      </w:r>
      <w:r w:rsidRPr="008D1C5E">
        <w:t xml:space="preserve"> </w:t>
      </w:r>
      <w:ins w:id="220" w:author="Dawn MacIsaac" w:date="2021-12-15T08:59:00Z">
        <w:r w:rsidR="0053296E">
          <w:t xml:space="preserve">uses the “Output Gate” to </w:t>
        </w:r>
      </w:ins>
      <w:ins w:id="221" w:author="Dawn MacIsaac" w:date="2021-12-15T08:53:00Z">
        <w:r w:rsidR="00751611">
          <w:t>produce</w:t>
        </w:r>
      </w:ins>
      <w:del w:id="222" w:author="Dawn MacIsaac" w:date="2021-12-15T08:53:00Z">
        <w:r w:rsidRPr="008D1C5E" w:rsidDel="00751611">
          <w:delText>executes</w:delText>
        </w:r>
      </w:del>
      <w:r w:rsidRPr="008D1C5E">
        <w:t xml:space="preserve"> </w:t>
      </w:r>
      <w:del w:id="223" w:author="Dawn MacIsaac" w:date="2021-12-15T08:57:00Z">
        <w:r w:rsidRPr="008D1C5E" w:rsidDel="0053296E">
          <w:delText xml:space="preserve">the </w:delText>
        </w:r>
      </w:del>
      <w:r w:rsidRPr="008D1C5E">
        <w:t>output</w:t>
      </w:r>
      <w:ins w:id="224" w:author="Dawn MacIsaac" w:date="2021-12-15T08:57:00Z">
        <w:r w:rsidR="0053296E">
          <w:t>s</w:t>
        </w:r>
      </w:ins>
      <w:del w:id="225" w:author="Dawn MacIsaac" w:date="2021-12-15T08:54:00Z">
        <w:r w:rsidRPr="008D1C5E" w:rsidDel="00751611">
          <w:delText xml:space="preserve">, </w:delText>
        </w:r>
      </w:del>
      <w:ins w:id="226" w:author="Dawn MacIsaac" w:date="2021-12-15T08:54:00Z">
        <w:r w:rsidR="00751611">
          <w:t xml:space="preserve"> as </w:t>
        </w:r>
      </w:ins>
      <w:r w:rsidRPr="008D1C5E">
        <w:t xml:space="preserve">a filtered version of </w:t>
      </w:r>
      <w:ins w:id="227" w:author="Dawn MacIsaac" w:date="2021-12-15T08:54:00Z">
        <w:r w:rsidR="00751611">
          <w:t xml:space="preserve">an updated </w:t>
        </w:r>
      </w:ins>
      <w:del w:id="228" w:author="Dawn MacIsaac" w:date="2021-12-15T08:54:00Z">
        <w:r w:rsidRPr="008D1C5E" w:rsidDel="00751611">
          <w:delText xml:space="preserve">our </w:delText>
        </w:r>
      </w:del>
      <w:r w:rsidRPr="008D1C5E">
        <w:t xml:space="preserve">cell state </w:t>
      </w:r>
      <w:r>
        <w:fldChar w:fldCharType="begin" w:fldLock="1"/>
      </w:r>
      <w:r w:rsidR="007548D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00D65546" w:rsidRPr="00D65546">
        <w:rPr>
          <w:noProof/>
        </w:rPr>
        <w:t>[135], [136]</w:t>
      </w:r>
      <w:r>
        <w:fldChar w:fldCharType="end"/>
      </w:r>
      <w:r w:rsidRPr="004D2C96">
        <w:t>.</w:t>
      </w:r>
      <w:r w:rsidRPr="008D1C5E">
        <w:t xml:space="preserve"> </w:t>
      </w:r>
      <w:del w:id="229" w:author="Dawn MacIsaac" w:date="2021-12-15T08:54:00Z">
        <w:r w:rsidRPr="008D1C5E" w:rsidDel="00751611">
          <w:delText xml:space="preserve">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implement stacked LSTM in a network model </w:delText>
        </w:r>
        <w:r w:rsidDel="00751611">
          <w:fldChar w:fldCharType="begin" w:fldLock="1"/>
        </w:r>
        <w:r w:rsidDel="00751611">
          <w:del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delInstrText>
        </w:r>
        <w:r w:rsidDel="00751611">
          <w:fldChar w:fldCharType="separate"/>
        </w:r>
        <w:r w:rsidRPr="00217A94" w:rsidDel="00751611">
          <w:rPr>
            <w:noProof/>
          </w:rPr>
          <w:delText>[7]</w:delText>
        </w:r>
        <w:r w:rsidDel="00751611">
          <w:fldChar w:fldCharType="end"/>
        </w:r>
        <w:r w:rsidRPr="008D1C5E" w:rsidDel="00751611">
          <w:delText xml:space="preserve">. </w:delText>
        </w:r>
      </w:del>
      <w:ins w:id="230" w:author="Dawn MacIsaac" w:date="2021-12-15T08:54:00Z">
        <w:r w:rsidR="00751611">
          <w:t xml:space="preserve">  </w:t>
        </w:r>
      </w:ins>
      <w:r w:rsidRPr="008D1C5E">
        <w:t>The technique of forgetting and remembering information within a cell makes LSTM ideal for sequential data.</w:t>
      </w:r>
      <w:r w:rsidR="00C119A1">
        <w:t xml:space="preserve"> </w:t>
      </w:r>
      <w:proofErr w:type="spellStart"/>
      <w:r w:rsidRPr="005E4605">
        <w:t>Bouktif</w:t>
      </w:r>
      <w:proofErr w:type="spellEnd"/>
      <w:r w:rsidRPr="005E4605">
        <w:t xml:space="preserve"> et al. </w:t>
      </w:r>
      <w:r>
        <w:fldChar w:fldCharType="begin" w:fldLock="1"/>
      </w:r>
      <w:r w:rsidR="007548D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[137]","plainTextFormattedCitation":"[137]","previouslyFormattedCitation":"[137]"},"properties":{"noteIndex":0},"schema":"https://github.com/citation-style-language/schema/raw/master/csl-citation.json"}</w:instrText>
      </w:r>
      <w:r>
        <w:fldChar w:fldCharType="separate"/>
      </w:r>
      <w:r w:rsidR="00D65546" w:rsidRPr="00D65546">
        <w:rPr>
          <w:noProof/>
        </w:rPr>
        <w:t>[137]</w:t>
      </w:r>
      <w:r>
        <w:fldChar w:fldCharType="end"/>
      </w:r>
      <w:r>
        <w:t xml:space="preserve"> </w:t>
      </w:r>
      <w:r w:rsidRPr="005E4605">
        <w:t>are author</w:t>
      </w:r>
      <w:r>
        <w:t>s</w:t>
      </w:r>
      <w:r w:rsidRPr="005E4605">
        <w:t xml:space="preserve"> who applied </w:t>
      </w:r>
      <w:r>
        <w:t>the LSTM</w:t>
      </w:r>
      <w:r w:rsidRPr="005E4605">
        <w:t xml:space="preserve"> to load forecasting.</w:t>
      </w:r>
      <w:r>
        <w:t xml:space="preserve"> </w:t>
      </w:r>
      <w:commentRangeStart w:id="231"/>
      <w:proofErr w:type="spellStart"/>
      <w:r w:rsidR="007C68D2" w:rsidRPr="00793253">
        <w:t>Munem</w:t>
      </w:r>
      <w:proofErr w:type="spellEnd"/>
      <w:r w:rsidR="007C68D2" w:rsidRPr="00793253">
        <w:t xml:space="preserve">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commentRangeEnd w:id="231"/>
      <w:r w:rsidR="00B114A4">
        <w:rPr>
          <w:rStyle w:val="CommentReference"/>
        </w:rPr>
        <w:commentReference w:id="231"/>
      </w:r>
    </w:p>
    <w:p w14:paraId="0B6C073B" w14:textId="153904F9" w:rsidR="00D567DD" w:rsidRDefault="0014008E" w:rsidP="00D567DD">
      <w:pPr>
        <w:pStyle w:val="Heading3"/>
      </w:pPr>
      <w:bookmarkStart w:id="232" w:name="_Toc90148334"/>
      <w:r>
        <w:t>2.</w:t>
      </w:r>
      <w:r w:rsidR="00443401">
        <w:t>4</w:t>
      </w:r>
      <w:r w:rsidR="00D567DD">
        <w:t>.2 The Convolutional Neural Network Forecaster (CNN)</w:t>
      </w:r>
      <w:bookmarkEnd w:id="232"/>
    </w:p>
    <w:p w14:paraId="32E3B76E" w14:textId="73DF1E8B" w:rsidR="005F5C47" w:rsidRDefault="00D567DD" w:rsidP="005F5C47">
      <w:pPr>
        <w:ind w:firstLine="288"/>
      </w:pPr>
      <w:r>
        <w:t>In recent years, Convolutional Neural Networks (</w:t>
      </w:r>
      <w:proofErr w:type="spellStart"/>
      <w:r>
        <w:t>CNNs</w:t>
      </w:r>
      <w:proofErr w:type="spellEnd"/>
      <w:r>
        <w:t xml:space="preserve">) have gained the attention of researchers studying load forecasting </w:t>
      </w:r>
      <w:r>
        <w:fldChar w:fldCharType="begin" w:fldLock="1"/>
      </w:r>
      <w:r w:rsidR="007548D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[138], [139]","plainTextFormattedCitation":"[2], [4], [20], [138], [139]","previouslyFormattedCitation":"[2], [4], [20], [138], [139]"},"properties":{"noteIndex":0},"schema":"https://github.com/citation-style-language/schema/raw/master/csl-citation.json"}</w:instrText>
      </w:r>
      <w:r>
        <w:fldChar w:fldCharType="separate"/>
      </w:r>
      <w:r w:rsidR="00D65546" w:rsidRPr="00D65546">
        <w:rPr>
          <w:noProof/>
        </w:rPr>
        <w:t>[2], [4], [20], [138], [139]</w:t>
      </w:r>
      <w:r>
        <w:fldChar w:fldCharType="end"/>
      </w:r>
      <w:r>
        <w:t xml:space="preserve">. </w:t>
      </w:r>
      <w:proofErr w:type="spellStart"/>
      <w:r>
        <w:t>CNNs</w:t>
      </w:r>
      <w:proofErr w:type="spellEnd"/>
      <w:r>
        <w:t xml:space="preserve"> are a type of deep learning network used for data processing with a grid-like topology </w:t>
      </w:r>
      <w:r>
        <w:fldChar w:fldCharType="begin" w:fldLock="1"/>
      </w:r>
      <w:r w:rsidR="007548D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[131], [140]","plainTextFormattedCitation":"[2], [131], [140]","previouslyFormattedCitation":"[2], [131], [140]"},"properties":{"noteIndex":0},"schema":"https://github.com/citation-style-language/schema/raw/master/csl-citation.json"}</w:instrText>
      </w:r>
      <w:r>
        <w:fldChar w:fldCharType="separate"/>
      </w:r>
      <w:r w:rsidR="00D65546" w:rsidRPr="00D65546">
        <w:rPr>
          <w:noProof/>
        </w:rPr>
        <w:t>[2], [131], [140]</w:t>
      </w:r>
      <w:r>
        <w:fldChar w:fldCharType="end"/>
      </w:r>
      <w:r>
        <w:t xml:space="preserve">. This can comprise time series and image data, which can be viewed as a one-dimensional and </w:t>
      </w:r>
      <w:r>
        <w:lastRenderedPageBreak/>
        <w:t xml:space="preserve">two-dimensional data grid, respectively </w:t>
      </w:r>
      <w:r>
        <w:fldChar w:fldCharType="begin" w:fldLock="1"/>
      </w:r>
      <w:r w:rsidR="007548D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[140]–[142]","plainTextFormattedCitation":"[2], [140]–[142]","previouslyFormattedCitation":"[2], [140]–[142]"},"properties":{"noteIndex":0},"schema":"https://github.com/citation-style-language/schema/raw/master/csl-citation.json"}</w:instrText>
      </w:r>
      <w:r>
        <w:fldChar w:fldCharType="separate"/>
      </w:r>
      <w:r w:rsidR="00D65546" w:rsidRPr="00D65546">
        <w:rPr>
          <w:noProof/>
        </w:rPr>
        <w:t>[2], [140]–[142]</w:t>
      </w:r>
      <w:r>
        <w:fldChar w:fldCharType="end"/>
      </w:r>
      <w:r>
        <w:t xml:space="preserve">. </w:t>
      </w:r>
      <w:r w:rsidRPr="00290471">
        <w:t>CNN is like the ANN in that it is a feed-forward neural network designed to mimic human neurons</w:t>
      </w:r>
      <w:r>
        <w:t xml:space="preserve"> </w:t>
      </w:r>
      <w:r>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[121]","plainTextFormattedCitation":"[2], [121]","previouslyFormattedCitation":"[2], [121]"},"properties":{"noteIndex":0},"schema":"https://github.com/citation-style-language/schema/raw/master/csl-citation.json"}</w:instrText>
      </w:r>
      <w:r>
        <w:fldChar w:fldCharType="separate"/>
      </w:r>
      <w:r w:rsidR="0036161B" w:rsidRPr="0036161B">
        <w:rPr>
          <w:noProof/>
        </w:rPr>
        <w:t>[2], [121]</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7548D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[143]–[147]","plainTextFormattedCitation":"[7], [88], [143]–[147]","previouslyFormattedCitation":"[7], [88], [143]–[147]"},"properties":{"noteIndex":0},"schema":"https://github.com/citation-style-language/schema/raw/master/csl-citation.json"}</w:instrText>
      </w:r>
      <w:r>
        <w:fldChar w:fldCharType="separate"/>
      </w:r>
      <w:r w:rsidR="00D65546" w:rsidRPr="00D65546">
        <w:rPr>
          <w:noProof/>
        </w:rPr>
        <w:t>[7], [88], [143]–[147]</w:t>
      </w:r>
      <w:r>
        <w:fldChar w:fldCharType="end"/>
      </w:r>
      <w:r>
        <w:t>.</w:t>
      </w:r>
    </w:p>
    <w:p w14:paraId="0BF77253" w14:textId="3B8A3344" w:rsidR="0087045E" w:rsidRDefault="00D567DD" w:rsidP="0087045E">
      <w:pPr>
        <w:ind w:firstLine="288"/>
      </w:pPr>
      <w:r>
        <w:t xml:space="preserve">In load forecasting, </w:t>
      </w:r>
      <w:proofErr w:type="spellStart"/>
      <w:r>
        <w:t>CNNs</w:t>
      </w:r>
      <w:proofErr w:type="spellEnd"/>
      <w:r>
        <w:t xml:space="preserve"> are known to boost the power of the ANN because they have deeper layers and have model parameters such as a receptive field length and dilation, which can help interpret load data better </w:t>
      </w:r>
      <w:r>
        <w:fldChar w:fldCharType="begin" w:fldLock="1"/>
      </w:r>
      <w:r w:rsidR="007548D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[148]","plainTextFormattedCitation":"[7], [148]","previouslyFormattedCitation":"[7], [148]"},"properties":{"noteIndex":0},"schema":"https://github.com/citation-style-language/schema/raw/master/csl-citation.json"}</w:instrText>
      </w:r>
      <w:r>
        <w:fldChar w:fldCharType="separate"/>
      </w:r>
      <w:r w:rsidR="00D65546" w:rsidRPr="00D65546">
        <w:rPr>
          <w:noProof/>
        </w:rPr>
        <w:t>[7], [148]</w:t>
      </w:r>
      <w:r>
        <w:fldChar w:fldCharType="end"/>
      </w:r>
      <w:r>
        <w:t xml:space="preserve">. In at least one of its layers, CNN employs a particular linear mathematical technique called convolution </w:t>
      </w:r>
      <w:r>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0036161B" w:rsidRPr="0036161B">
        <w:rPr>
          <w:noProof/>
        </w:rPr>
        <w:t>[131]</w:t>
      </w:r>
      <w:r>
        <w:fldChar w:fldCharType="end"/>
      </w:r>
      <w:r>
        <w:t xml:space="preserve">. </w:t>
      </w:r>
      <w:r w:rsidR="005F5C47">
        <w:t xml:space="preserve">Convolution is performed in </w:t>
      </w:r>
      <w:proofErr w:type="spellStart"/>
      <w:r w:rsidR="005F5C47">
        <w:t>CNNs</w:t>
      </w:r>
      <w:proofErr w:type="spellEnd"/>
      <w:r w:rsidR="005F5C47">
        <w:t xml:space="preserve"> by repeatedly applying filters or kernels to the input data to build a feature map. </w:t>
      </w:r>
      <w:proofErr w:type="spellStart"/>
      <w:r w:rsidR="005F5C47" w:rsidRPr="00E86245">
        <w:t>CNNs</w:t>
      </w:r>
      <w:proofErr w:type="spellEnd"/>
      <w:r w:rsidR="005F5C47" w:rsidRPr="00E86245">
        <w:t xml:space="preserve">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45C32872" w:rsidR="00D567DD" w:rsidRDefault="00D567DD" w:rsidP="00D567DD">
      <w:pPr>
        <w:pStyle w:val="Caption"/>
        <w:jc w:val="center"/>
        <w:rPr>
          <w:rFonts w:asciiTheme="minorHAnsi" w:hAnsiTheme="minorHAnsi" w:cstheme="minorHAnsi"/>
        </w:rPr>
      </w:pPr>
      <w:bookmarkStart w:id="233" w:name="_Toc90148414"/>
      <w:r>
        <w:t xml:space="preserve">Figure </w:t>
      </w:r>
      <w:fldSimple w:instr=" SEQ Figure \* ARABIC ">
        <w:r w:rsidR="00C116BB">
          <w:rPr>
            <w:noProof/>
          </w:rPr>
          <w:t>5</w:t>
        </w:r>
      </w:fldSimple>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7548DA">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[149]","plainTextFormattedCitation":"[149]","previouslyFormattedCitation":"[149]"},"properties":{"noteIndex":0},"schema":"https://github.com/citation-style-language/schema/raw/master/csl-citation.json"}</w:instrText>
      </w:r>
      <w:r w:rsidR="00353469">
        <w:rPr>
          <w:rFonts w:asciiTheme="minorHAnsi" w:hAnsiTheme="minorHAnsi" w:cstheme="minorHAnsi"/>
        </w:rPr>
        <w:fldChar w:fldCharType="separate"/>
      </w:r>
      <w:r w:rsidR="00D65546" w:rsidRPr="00D65546">
        <w:rPr>
          <w:rFonts w:asciiTheme="minorHAnsi" w:hAnsiTheme="minorHAnsi" w:cstheme="minorHAnsi"/>
          <w:b w:val="0"/>
          <w:noProof/>
        </w:rPr>
        <w:t>[149]</w:t>
      </w:r>
      <w:bookmarkEnd w:id="233"/>
      <w:r w:rsidR="00353469">
        <w:rPr>
          <w:rFonts w:asciiTheme="minorHAnsi" w:hAnsiTheme="minorHAnsi" w:cstheme="minorHAnsi"/>
        </w:rPr>
        <w:fldChar w:fldCharType="end"/>
      </w:r>
    </w:p>
    <w:p w14:paraId="3FB0A636" w14:textId="1F1769BD" w:rsidR="00D217C3" w:rsidRDefault="00D217C3" w:rsidP="00483B15">
      <w:pPr>
        <w:ind w:firstLine="288"/>
      </w:pPr>
      <w:r w:rsidRPr="00D217C3">
        <w:t>Th</w:t>
      </w:r>
      <w:r w:rsidR="002C32DE">
        <w:t>e convolutional layer performs three distinct functions</w:t>
      </w:r>
      <w:r w:rsidRPr="00D217C3">
        <w:t xml:space="preserve">. The feature map is created </w:t>
      </w:r>
      <w:r w:rsidR="002C32DE">
        <w:t>due to</w:t>
      </w:r>
      <w:r w:rsidRPr="00D217C3">
        <w:t xml:space="preserve"> the </w:t>
      </w:r>
      <w:r w:rsidR="002C32DE">
        <w:t>convolution mentioned above</w:t>
      </w:r>
      <w:r w:rsidRPr="00D217C3">
        <w:t xml:space="preserve"> procedure. The second stage entails activating the </w:t>
      </w:r>
      <w:r w:rsidRPr="00D217C3">
        <w:lastRenderedPageBreak/>
        <w:t>elements contained in the feature map using a non-linear activation function, most frequently a rectified linear unit (</w:t>
      </w:r>
      <w:proofErr w:type="spellStart"/>
      <w:r w:rsidRPr="00D217C3">
        <w:t>ReLU</w:t>
      </w:r>
      <w:proofErr w:type="spellEnd"/>
      <w:r w:rsidRPr="00D217C3">
        <w:t xml:space="preserve">). Convolution is a linear process in and of itself; the non-linearity is introduced by the </w:t>
      </w:r>
      <w:proofErr w:type="spellStart"/>
      <w:r w:rsidRPr="00D217C3">
        <w:t>ReLU</w:t>
      </w:r>
      <w:proofErr w:type="spellEnd"/>
      <w:r w:rsidRPr="00D217C3">
        <w:t xml:space="preserve"> activation functions used in the convolutional layers. </w:t>
      </w:r>
      <w:proofErr w:type="spellStart"/>
      <w:r w:rsidRPr="00D217C3">
        <w:t>ReLU</w:t>
      </w:r>
      <w:proofErr w:type="spellEnd"/>
      <w:r w:rsidRPr="00D217C3">
        <w:t xml:space="preserve"> is a piecewise linear function. They are easy to create and train because they behave similarly to linear functions.</w:t>
      </w:r>
      <w:r w:rsidR="00D567DD" w:rsidRPr="009465AB">
        <w:t xml:space="preserve"> </w:t>
      </w:r>
    </w:p>
    <w:p w14:paraId="4600C864" w14:textId="3ED2907F"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w:t>
      </w:r>
      <w:proofErr w:type="spellStart"/>
      <w:r w:rsidRPr="005102B1">
        <w:t>ReLU</w:t>
      </w:r>
      <w:proofErr w:type="spellEnd"/>
      <w:r w:rsidRPr="005102B1">
        <w:t xml:space="preserve"> activation function compresses the inputs z, clamping negative values to zero, as illustrated in </w:t>
      </w:r>
      <w:r>
        <w:fldChar w:fldCharType="begin"/>
      </w:r>
      <w:r>
        <w:instrText xml:space="preserve"> REF _Ref85228582 \h </w:instrText>
      </w:r>
      <w:r>
        <w:fldChar w:fldCharType="separate"/>
      </w:r>
      <w:r w:rsidR="00C116BB">
        <w:t xml:space="preserve">Figure </w:t>
      </w:r>
      <w:r w:rsidR="00C116BB">
        <w:rPr>
          <w:noProof/>
        </w:rPr>
        <w:t>6</w:t>
      </w:r>
      <w:r>
        <w:fldChar w:fldCharType="end"/>
      </w:r>
      <w:r w:rsidRPr="005102B1">
        <w:t>.</w:t>
      </w:r>
    </w:p>
    <w:p w14:paraId="43F7A413" w14:textId="6DB0C3F4" w:rsidR="0005010A" w:rsidRDefault="0005010A" w:rsidP="0004282F">
      <w:pPr>
        <w:ind w:firstLine="288"/>
        <w:jc w:val="center"/>
      </w:pPr>
      <w:r>
        <w:rPr>
          <w:noProof/>
        </w:rPr>
        <w:drawing>
          <wp:inline distT="0" distB="0" distL="0" distR="0" wp14:anchorId="4445DE10" wp14:editId="313FFFD0">
            <wp:extent cx="4645497" cy="1819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4522" cy="1826726"/>
                    </a:xfrm>
                    <a:prstGeom prst="rect">
                      <a:avLst/>
                    </a:prstGeom>
                    <a:noFill/>
                    <a:ln>
                      <a:noFill/>
                    </a:ln>
                  </pic:spPr>
                </pic:pic>
              </a:graphicData>
            </a:graphic>
          </wp:inline>
        </w:drawing>
      </w:r>
    </w:p>
    <w:p w14:paraId="540319D8" w14:textId="55305636" w:rsidR="0005010A" w:rsidRDefault="00D567DD" w:rsidP="0005010A">
      <w:pPr>
        <w:pStyle w:val="Caption"/>
        <w:jc w:val="center"/>
      </w:pPr>
      <w:bookmarkStart w:id="234" w:name="_Ref85228582"/>
      <w:bookmarkStart w:id="235" w:name="_Toc90148415"/>
      <w:r>
        <w:t xml:space="preserve">Figure </w:t>
      </w:r>
      <w:fldSimple w:instr=" SEQ Figure \* ARABIC ">
        <w:r w:rsidR="00C116BB">
          <w:rPr>
            <w:noProof/>
          </w:rPr>
          <w:t>6</w:t>
        </w:r>
      </w:fldSimple>
      <w:bookmarkEnd w:id="234"/>
      <w:r>
        <w:t xml:space="preserve"> – </w:t>
      </w:r>
      <w:r w:rsidR="0005010A" w:rsidRPr="0005010A">
        <w:t xml:space="preserve">The Activation Function for Rectified Linear Units </w:t>
      </w:r>
      <w:r w:rsidR="0005010A">
        <w:fldChar w:fldCharType="begin" w:fldLock="1"/>
      </w:r>
      <w:r w:rsidR="007548D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[150]","plainTextFormattedCitation":"[150]","previouslyFormattedCitation":"[150]"},"properties":{"noteIndex":0},"schema":"https://github.com/citation-style-language/schema/raw/master/csl-citation.json"}</w:instrText>
      </w:r>
      <w:r w:rsidR="0005010A">
        <w:fldChar w:fldCharType="separate"/>
      </w:r>
      <w:r w:rsidR="00D65546" w:rsidRPr="00D65546">
        <w:rPr>
          <w:b w:val="0"/>
          <w:noProof/>
        </w:rPr>
        <w:t>[150]</w:t>
      </w:r>
      <w:r w:rsidR="0005010A">
        <w:fldChar w:fldCharType="end"/>
      </w:r>
      <w:r w:rsidR="0005010A" w:rsidRPr="0005010A">
        <w:t xml:space="preserve">, and Examples of Max and Average Pooling </w:t>
      </w:r>
      <w:r w:rsidR="0005010A">
        <w:fldChar w:fldCharType="begin" w:fldLock="1"/>
      </w:r>
      <w:r w:rsidR="007548D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[151]","plainTextFormattedCitation":"[151]","previouslyFormattedCitation":"[151]"},"properties":{"noteIndex":0},"schema":"https://github.com/citation-style-language/schema/raw/master/csl-citation.json"}</w:instrText>
      </w:r>
      <w:r w:rsidR="0005010A">
        <w:fldChar w:fldCharType="separate"/>
      </w:r>
      <w:r w:rsidR="00D65546" w:rsidRPr="00D65546">
        <w:rPr>
          <w:b w:val="0"/>
          <w:noProof/>
        </w:rPr>
        <w:t>[151]</w:t>
      </w:r>
      <w:r w:rsidR="0005010A">
        <w:fldChar w:fldCharType="end"/>
      </w:r>
      <w:r w:rsidR="0005010A">
        <w:t>.</w:t>
      </w:r>
      <w:bookmarkEnd w:id="235"/>
    </w:p>
    <w:p w14:paraId="2855BB52" w14:textId="0DCA3E88"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Pr="00283641">
        <w:fldChar w:fldCharType="separate"/>
      </w:r>
      <w:r w:rsidR="0036161B" w:rsidRPr="0036161B">
        <w:rPr>
          <w:noProof/>
        </w:rPr>
        <w:t>[131]</w:t>
      </w:r>
      <w:r w:rsidRPr="00283641">
        <w:fldChar w:fldCharType="end"/>
      </w:r>
      <w:r w:rsidRPr="0008758E">
        <w:t xml:space="preserve">. Pooling layers are used to reduce the size of the </w:t>
      </w:r>
      <w:r w:rsidR="002C32DE">
        <w:t>previous layer's output</w:t>
      </w:r>
      <w:r w:rsidRPr="0008758E">
        <w:t xml:space="preserve">. A </w:t>
      </w:r>
      <w:r w:rsidRPr="0008758E">
        <w:lastRenderedPageBreak/>
        <w:t>single value denotes the pool constructed from the output of a specified pool of neighbo</w:t>
      </w:r>
      <w:r w:rsidR="002C32DE">
        <w:t>u</w:t>
      </w:r>
      <w:r w:rsidRPr="0008758E">
        <w:t xml:space="preserve">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C116BB">
        <w:t xml:space="preserve">Figure </w:t>
      </w:r>
      <w:r w:rsidR="00C116BB">
        <w:rPr>
          <w:noProof/>
        </w:rPr>
        <w:t>6</w:t>
      </w:r>
      <w:r w:rsidR="009C6EB4">
        <w:fldChar w:fldCharType="end"/>
      </w:r>
      <w:r w:rsidRPr="0008758E">
        <w:t xml:space="preserve">, a max-pooling operation maintains the highest value contained within a region as the item to pass through to the next layer. As a result, the subsequent layer processes fewer inputs, </w:t>
      </w:r>
      <w:r w:rsidR="002C32DE">
        <w:t>increasing</w:t>
      </w:r>
      <w:r w:rsidRPr="0008758E">
        <w:t xml:space="preserve"> computing efficiency.</w:t>
      </w:r>
    </w:p>
    <w:p w14:paraId="3954A4EF" w14:textId="7E7126FE"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w:t>
      </w:r>
      <w:proofErr w:type="spellStart"/>
      <w:r w:rsidRPr="004C5E63">
        <w:t>Amaradinghe</w:t>
      </w:r>
      <w:proofErr w:type="spellEnd"/>
      <w:r w:rsidRPr="004C5E63">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compared to LSTM, </w:t>
      </w:r>
      <w:proofErr w:type="spellStart"/>
      <w:r w:rsidRPr="004C5E63">
        <w:t>SVM</w:t>
      </w:r>
      <w:proofErr w:type="spellEnd"/>
      <w:r w:rsidRPr="004C5E63">
        <w:t>, ANN, and other forecasters for individual building load forecasting.</w:t>
      </w:r>
    </w:p>
    <w:p w14:paraId="4D84C242" w14:textId="51C99C16" w:rsidR="00DC2691" w:rsidRDefault="00DC2691" w:rsidP="00DC2691">
      <w:pPr>
        <w:pStyle w:val="Heading3"/>
      </w:pPr>
      <w:bookmarkStart w:id="236" w:name="_Toc90148335"/>
      <w:r>
        <w:t xml:space="preserve">2.4.3 </w:t>
      </w:r>
      <w:r w:rsidR="00B4259A" w:rsidRPr="00B4259A">
        <w:t>A Literature Review on Deep Learning</w:t>
      </w:r>
      <w:bookmarkEnd w:id="236"/>
    </w:p>
    <w:p w14:paraId="6CBDD0B4" w14:textId="38CB2AE0" w:rsidR="00DC2691" w:rsidRDefault="00DC2691" w:rsidP="000D2106">
      <w:pPr>
        <w:ind w:firstLine="288"/>
      </w:pPr>
      <w:r w:rsidRPr="002936FA">
        <w:t xml:space="preserve">The authors of </w:t>
      </w:r>
      <w:r>
        <w:fldChar w:fldCharType="begin" w:fldLock="1"/>
      </w:r>
      <w:r w:rsidR="007548D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[148]","plainTextFormattedCitation":"[148]","previouslyFormattedCitation":"[148]"},"properties":{"noteIndex":0},"schema":"https://github.com/citation-style-language/schema/raw/master/csl-citation.json"}</w:instrText>
      </w:r>
      <w:r>
        <w:fldChar w:fldCharType="separate"/>
      </w:r>
      <w:r w:rsidR="00D65546" w:rsidRPr="00D65546">
        <w:rPr>
          <w:noProof/>
        </w:rPr>
        <w:t>[148]</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w:t>
      </w:r>
      <w:r w:rsidR="002C32DE">
        <w:t>combines</w:t>
      </w:r>
      <w:r w:rsidRPr="002936FA">
        <w:t xml:space="preserve"> </w:t>
      </w:r>
      <w:r w:rsidR="006C1F99">
        <w:t>CNN</w:t>
      </w:r>
      <w:r w:rsidRPr="002936FA">
        <w:t xml:space="preserve"> and</w:t>
      </w:r>
      <w:r w:rsidR="006C1F99">
        <w:t xml:space="preserve"> </w:t>
      </w:r>
      <w:proofErr w:type="spellStart"/>
      <w:r w:rsidR="006C1F99">
        <w:t>RNN</w:t>
      </w:r>
      <w:proofErr w:type="spellEnd"/>
      <w:r w:rsidRPr="002936FA">
        <w:t>.</w:t>
      </w:r>
      <w:r w:rsidR="000D2106">
        <w:t xml:space="preserve"> Similarly</w:t>
      </w:r>
      <w:r w:rsidRPr="002936FA">
        <w:t xml:space="preserve">, the authors of </w:t>
      </w:r>
      <w:r>
        <w:fldChar w:fldCharType="begin" w:fldLock="1"/>
      </w:r>
      <w:r w:rsidR="007548D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[152]","plainTextFormattedCitation":"[152]","previouslyFormattedCitation":"[152]"},"properties":{"noteIndex":0},"schema":"https://github.com/citation-style-language/schema/raw/master/csl-citation.json"}</w:instrText>
      </w:r>
      <w:r>
        <w:fldChar w:fldCharType="separate"/>
      </w:r>
      <w:r w:rsidR="00D65546" w:rsidRPr="00D65546">
        <w:rPr>
          <w:noProof/>
        </w:rPr>
        <w:t>[152]</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w:t>
      </w:r>
      <w:proofErr w:type="spellStart"/>
      <w:r w:rsidRPr="005C20B1">
        <w:t>LTSM</w:t>
      </w:r>
      <w:proofErr w:type="spellEnd"/>
      <w:r w:rsidRPr="005C20B1">
        <w:t xml:space="preserve"> models in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 xml:space="preserve">proposed a new Deep-Energy model for forecasting future load data that combines a 1-D CNN with a fully </w:t>
      </w:r>
      <w:r w:rsidRPr="005C20B1">
        <w:lastRenderedPageBreak/>
        <w:t>connected network</w:t>
      </w:r>
      <w:r>
        <w:t xml:space="preserve"> </w:t>
      </w:r>
      <w:r>
        <w:fldChar w:fldCharType="begin" w:fldLock="1"/>
      </w:r>
      <w:r w:rsidR="007548D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[153]","plainTextFormattedCitation":"[153]","previouslyFormattedCitation":"[153]"},"properties":{"noteIndex":0},"schema":"https://github.com/citation-style-language/schema/raw/master/csl-citation.json"}</w:instrText>
      </w:r>
      <w:r>
        <w:fldChar w:fldCharType="separate"/>
      </w:r>
      <w:r w:rsidR="00D65546" w:rsidRPr="00D65546">
        <w:rPr>
          <w:noProof/>
        </w:rPr>
        <w:t>[153]</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47464C16" w:rsidR="00DC2691" w:rsidRDefault="00DC2691" w:rsidP="00DC2691">
      <w:pPr>
        <w:ind w:firstLine="288"/>
      </w:pPr>
      <w:r w:rsidRPr="002936FA">
        <w:t xml:space="preserve">In another paper </w:t>
      </w:r>
      <w:r>
        <w:fldChar w:fldCharType="begin" w:fldLock="1"/>
      </w:r>
      <w:r w:rsidR="007548D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[154]","plainTextFormattedCitation":"[154]","previouslyFormattedCitation":"[154]"},"properties":{"noteIndex":0},"schema":"https://github.com/citation-style-language/schema/raw/master/csl-citation.json"}</w:instrText>
      </w:r>
      <w:r>
        <w:fldChar w:fldCharType="separate"/>
      </w:r>
      <w:r w:rsidR="00D65546" w:rsidRPr="00D65546">
        <w:rPr>
          <w:noProof/>
        </w:rPr>
        <w:t>[154]</w:t>
      </w:r>
      <w:r>
        <w:fldChar w:fldCharType="end"/>
      </w:r>
      <w:r w:rsidRPr="002936FA">
        <w:t xml:space="preserve">, the authors presented a new model that incorporates three </w:t>
      </w:r>
      <w:r>
        <w:t>forecaster</w:t>
      </w:r>
      <w:r w:rsidRPr="002936FA">
        <w:t>s: Variational Mode Decomposition (</w:t>
      </w:r>
      <w:proofErr w:type="spellStart"/>
      <w:r w:rsidRPr="002936FA">
        <w:t>VMD</w:t>
      </w:r>
      <w:proofErr w:type="spellEnd"/>
      <w:r w:rsidRPr="002936FA">
        <w:t xml:space="preserve">), Convolutional Neural Networks (CNN), and Gated Neural Networks (GRU), and named it </w:t>
      </w:r>
      <w:proofErr w:type="spellStart"/>
      <w:r w:rsidRPr="002936FA">
        <w:t>SEPNet</w:t>
      </w:r>
      <w:proofErr w:type="spellEnd"/>
      <w:r w:rsidRPr="002936FA">
        <w:t xml:space="preserve">. </w:t>
      </w:r>
      <w:r w:rsidR="002C32DE">
        <w:t>Compared</w:t>
      </w:r>
      <w:r w:rsidRPr="00174950">
        <w:t xml:space="preserve"> to other models such as LSTM, CNN, and </w:t>
      </w:r>
      <w:proofErr w:type="spellStart"/>
      <w:r w:rsidRPr="00174950">
        <w:t>VMD</w:t>
      </w:r>
      <w:proofErr w:type="spellEnd"/>
      <w:r w:rsidRPr="00174950">
        <w:t xml:space="preserve">-CNN, the </w:t>
      </w:r>
      <w:proofErr w:type="spellStart"/>
      <w:r w:rsidRPr="00174950">
        <w:t>SEPNet</w:t>
      </w:r>
      <w:proofErr w:type="spellEnd"/>
      <w:r w:rsidRPr="00174950">
        <w:t xml:space="preserve"> model outperformed them all, significantly improving the forecasts' overall performance.</w:t>
      </w:r>
      <w:r w:rsidRPr="002936FA">
        <w:t xml:space="preserve"> </w:t>
      </w:r>
      <w:r w:rsidR="007A1B2E" w:rsidRPr="007A1B2E">
        <w:t>The ImageNet Large Scale Visual Recognition Competition (</w:t>
      </w:r>
      <w:proofErr w:type="spellStart"/>
      <w:r w:rsidR="007A1B2E" w:rsidRPr="007A1B2E">
        <w:t>ILSVRC</w:t>
      </w:r>
      <w:proofErr w:type="spellEnd"/>
      <w:r w:rsidR="007A1B2E" w:rsidRPr="007A1B2E">
        <w:t xml:space="preserve">) is an annual international competition for computer vision. For the first time, a </w:t>
      </w:r>
      <w:r w:rsidR="003575C6">
        <w:t>CNN</w:t>
      </w:r>
      <w:r w:rsidR="007A1B2E" w:rsidRPr="007A1B2E">
        <w:t xml:space="preserve"> won this competition in 2012 </w:t>
      </w:r>
      <w:r>
        <w:fldChar w:fldCharType="begin" w:fldLock="1"/>
      </w:r>
      <w:r w:rsidR="007548D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[155]–[163]","plainTextFormattedCitation":"[155]–[163]","previouslyFormattedCitation":"[155]–[163]"},"properties":{"noteIndex":0},"schema":"https://github.com/citation-style-language/schema/raw/master/csl-citation.json"}</w:instrText>
      </w:r>
      <w:r>
        <w:fldChar w:fldCharType="separate"/>
      </w:r>
      <w:r w:rsidR="00D65546" w:rsidRPr="00D65546">
        <w:rPr>
          <w:noProof/>
        </w:rPr>
        <w:t>[155]–[163]</w:t>
      </w:r>
      <w:r>
        <w:fldChar w:fldCharType="end"/>
      </w:r>
      <w:r w:rsidRPr="002A6FC6">
        <w:t>.</w:t>
      </w:r>
      <w:r>
        <w:t xml:space="preserve"> </w:t>
      </w:r>
    </w:p>
    <w:p w14:paraId="1BA1160F" w14:textId="36086C67" w:rsidR="001A2209" w:rsidRDefault="001A2209" w:rsidP="00A461E3">
      <w:pPr>
        <w:pStyle w:val="Heading2"/>
      </w:pPr>
      <w:bookmarkStart w:id="237" w:name="_Toc90148336"/>
      <w:r>
        <w:t>2.</w:t>
      </w:r>
      <w:r w:rsidR="00443401">
        <w:t>5</w:t>
      </w:r>
      <w:r>
        <w:t xml:space="preserve"> The Myth of Finding the One Size Fits All Technique</w:t>
      </w:r>
      <w:bookmarkEnd w:id="237"/>
    </w:p>
    <w:p w14:paraId="7C338CAC" w14:textId="638456A5" w:rsidR="0008758E" w:rsidRPr="0008758E" w:rsidRDefault="0008758E" w:rsidP="0008758E">
      <w:pPr>
        <w:ind w:firstLine="288"/>
      </w:pPr>
      <w:r w:rsidRPr="0008758E">
        <w:t>Tao Hong discussed the myth of discovering the optimal technique</w:t>
      </w:r>
      <w:r>
        <w:t xml:space="preserve"> [1]</w:t>
      </w:r>
      <w:r w:rsidRPr="0008758E">
        <w:t xml:space="preserve">. He concluded that </w:t>
      </w:r>
      <w:r w:rsidR="002C32DE">
        <w:t>researchers and users must</w:t>
      </w:r>
      <w:r w:rsidRPr="0008758E">
        <w:t xml:space="preserve"> understand that there is no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238" w:name="_Ref86061634"/>
      <w:bookmarkStart w:id="239" w:name="_Ref86061668"/>
      <w:bookmarkStart w:id="240" w:name="_Ref86061675"/>
      <w:bookmarkStart w:id="241" w:name="_Ref86061677"/>
      <w:bookmarkStart w:id="242" w:name="_Toc90148337"/>
      <w:r>
        <w:t>2.6 Peak Load</w:t>
      </w:r>
      <w:bookmarkEnd w:id="238"/>
      <w:bookmarkEnd w:id="239"/>
      <w:bookmarkEnd w:id="240"/>
      <w:bookmarkEnd w:id="241"/>
      <w:bookmarkEnd w:id="242"/>
    </w:p>
    <w:p w14:paraId="734E0924" w14:textId="74D9BFBA"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w:t>
      </w:r>
      <w:r w:rsidRPr="00604480">
        <w:lastRenderedPageBreak/>
        <w:t>as constant load.</w:t>
      </w:r>
      <w:r>
        <w:t xml:space="preserve"> Conversely, p</w:t>
      </w:r>
      <w:r w:rsidR="004737B0" w:rsidRPr="00604480">
        <w:t xml:space="preserve">eak load refers to the maximum amount of energy drawn from the grid by a consumer over a specified period. While </w:t>
      </w:r>
      <w:r w:rsidR="002C32DE">
        <w:t>most</w:t>
      </w:r>
      <w:r w:rsidR="004737B0" w:rsidRPr="00604480">
        <w:t xml:space="preserve"> utilities run on a 15-minute cycle, some run on 30- or 60-minute cycles </w:t>
      </w:r>
      <w:r w:rsidR="004737B0">
        <w:fldChar w:fldCharType="begin" w:fldLock="1"/>
      </w:r>
      <w:r w:rsidR="007548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[164]","plainTextFormattedCitation":"[164]","previouslyFormattedCitation":"[164]"},"properties":{"noteIndex":0},"schema":"https://github.com/citation-style-language/schema/raw/master/csl-citation.json"}</w:instrText>
      </w:r>
      <w:r w:rsidR="004737B0">
        <w:fldChar w:fldCharType="separate"/>
      </w:r>
      <w:r w:rsidR="00D65546" w:rsidRPr="00D65546">
        <w:rPr>
          <w:noProof/>
        </w:rPr>
        <w:t>[164]</w:t>
      </w:r>
      <w:r w:rsidR="004737B0">
        <w:fldChar w:fldCharType="end"/>
      </w:r>
      <w:r w:rsidR="004737B0" w:rsidRPr="00604480">
        <w:t xml:space="preserve">. </w:t>
      </w:r>
      <w:r w:rsidR="007A0182" w:rsidRPr="007A0182">
        <w:t>While there may be numerous spikes in energy demand over the time period, a peak load is defined as one that lasts at least 15 minutes; anything less than 15 minutes is considered a random spike.</w:t>
      </w:r>
      <w:r w:rsidR="007A0182">
        <w:t xml:space="preserve"> </w:t>
      </w:r>
      <w:r w:rsidR="004737B0" w:rsidRPr="00604480">
        <w:t>Demand spikes are typically caused by the activation of a</w:t>
      </w:r>
      <w:r w:rsidR="004737B0">
        <w:t>n</w:t>
      </w:r>
      <w:r w:rsidR="004737B0" w:rsidRPr="00604480">
        <w:t xml:space="preserve"> </w:t>
      </w:r>
      <w:r w:rsidR="004737B0">
        <w:t>electrical</w:t>
      </w:r>
      <w:r w:rsidR="002C32DE">
        <w:t>-</w:t>
      </w:r>
      <w:r w:rsidR="004737B0">
        <w:t>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38E9885" w:rsidR="00E141D4" w:rsidRDefault="00E141D4" w:rsidP="00E141D4">
      <w:pPr>
        <w:pStyle w:val="Caption"/>
        <w:jc w:val="center"/>
      </w:pPr>
      <w:bookmarkStart w:id="243" w:name="_Ref87447326"/>
      <w:bookmarkStart w:id="244" w:name="_Toc90148416"/>
      <w:r>
        <w:t xml:space="preserve">Figure </w:t>
      </w:r>
      <w:fldSimple w:instr=" SEQ Figure \* ARABIC ">
        <w:r w:rsidR="00C116BB">
          <w:rPr>
            <w:noProof/>
          </w:rPr>
          <w:t>7</w:t>
        </w:r>
      </w:fldSimple>
      <w:bookmarkEnd w:id="243"/>
      <w:r>
        <w:t xml:space="preserve"> – Peak Load vs Base Load </w:t>
      </w:r>
      <w:r>
        <w:fldChar w:fldCharType="begin" w:fldLock="1"/>
      </w:r>
      <w:r w:rsidR="007548D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65546" w:rsidRPr="00D65546">
        <w:rPr>
          <w:b w:val="0"/>
          <w:noProof/>
        </w:rPr>
        <w:t>[165]</w:t>
      </w:r>
      <w:bookmarkEnd w:id="244"/>
      <w:r>
        <w:fldChar w:fldCharType="end"/>
      </w:r>
    </w:p>
    <w:p w14:paraId="13C19155" w14:textId="749D5591" w:rsidR="004737B0" w:rsidRDefault="004737B0" w:rsidP="004737B0">
      <w:pPr>
        <w:ind w:firstLine="288"/>
      </w:pPr>
      <w:r w:rsidRPr="00604480">
        <w:t xml:space="preserve">Consider a house's electrical requirements. The base load is the amount of electricity </w:t>
      </w:r>
      <w:r w:rsidR="002C32DE">
        <w:t>constantly required from the electrical grid</w:t>
      </w:r>
      <w:r w:rsidRPr="00604480">
        <w:t>.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 xml:space="preserve">Peak load is less predictable than base load. It can </w:t>
      </w:r>
      <w:r w:rsidRPr="00EE242E">
        <w:lastRenderedPageBreak/>
        <w:t>surge when air conditioners are switched on or when a snowstorm hits and the heat must be turned up</w:t>
      </w:r>
      <w:r>
        <w:t xml:space="preserve"> </w:t>
      </w:r>
      <w:r>
        <w:fldChar w:fldCharType="begin" w:fldLock="1"/>
      </w:r>
      <w:r w:rsidR="007548D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[166]","plainTextFormattedCitation":"[166]","previouslyFormattedCitation":"[166]"},"properties":{"noteIndex":0},"schema":"https://github.com/citation-style-language/schema/raw/master/csl-citation.json"}</w:instrText>
      </w:r>
      <w:r>
        <w:fldChar w:fldCharType="separate"/>
      </w:r>
      <w:r w:rsidR="00D65546" w:rsidRPr="00D65546">
        <w:rPr>
          <w:noProof/>
        </w:rPr>
        <w:t>[166]</w:t>
      </w:r>
      <w:r>
        <w:fldChar w:fldCharType="end"/>
      </w:r>
      <w:r>
        <w:t xml:space="preserve">. </w:t>
      </w:r>
    </w:p>
    <w:p w14:paraId="5F7BEF84" w14:textId="6FFCCDCC" w:rsidR="007F544E" w:rsidRDefault="004737B0" w:rsidP="009806E4">
      <w:pPr>
        <w:ind w:firstLine="288"/>
      </w:pPr>
      <w:r>
        <w:fldChar w:fldCharType="begin"/>
      </w:r>
      <w:r>
        <w:instrText xml:space="preserve"> REF _Ref87447326 \h </w:instrText>
      </w:r>
      <w:r>
        <w:fldChar w:fldCharType="separate"/>
      </w:r>
      <w:r w:rsidR="00C116BB">
        <w:t xml:space="preserve">Figure </w:t>
      </w:r>
      <w:r w:rsidR="00C116BB">
        <w:rPr>
          <w:noProof/>
        </w:rPr>
        <w:t>7</w:t>
      </w:r>
      <w:r>
        <w:fldChar w:fldCharType="end"/>
      </w:r>
      <w:r>
        <w:t xml:space="preserve"> </w:t>
      </w:r>
      <w:r w:rsidRPr="00716CD7">
        <w:t xml:space="preserve">depicts the visual distinction between the base </w:t>
      </w:r>
      <w:r w:rsidR="002C32DE">
        <w:t>and peak loads</w:t>
      </w:r>
      <w:r w:rsidRPr="00716CD7">
        <w:t>.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 xml:space="preserve">a peak will occur enables utilities to plan reserve power and demand response strategies to help reduce the peak, </w:t>
      </w:r>
      <w:r w:rsidR="002C32DE">
        <w:t>resulting</w:t>
      </w:r>
      <w:r w:rsidRPr="003E04CF">
        <w:t xml:space="preserve"> in significant savings for both the utility and its customers.</w:t>
      </w:r>
      <w:r w:rsidR="009806E4">
        <w:t xml:space="preserve"> </w:t>
      </w:r>
      <w:r w:rsidR="007F544E" w:rsidRPr="007F544E">
        <w:t xml:space="preserve">Understanding peak load is critical for any energy management strategy used by a business </w:t>
      </w:r>
      <w:r w:rsidR="007F544E">
        <w:fldChar w:fldCharType="begin" w:fldLock="1"/>
      </w:r>
      <w:r w:rsidR="007548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[167]","plainTextFormattedCitation":"[167]","previouslyFormattedCitation":"[167]"},"properties":{"noteIndex":0},"schema":"https://github.com/citation-style-language/schema/raw/master/csl-citation.json"}</w:instrText>
      </w:r>
      <w:r w:rsidR="007F544E">
        <w:fldChar w:fldCharType="separate"/>
      </w:r>
      <w:r w:rsidR="00D65546" w:rsidRPr="00D65546">
        <w:rPr>
          <w:noProof/>
        </w:rPr>
        <w:t>[167]</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2C32DE">
        <w:t>This study evaluated forecasters</w:t>
      </w:r>
      <w:r w:rsidR="00FC51D0" w:rsidRPr="00FC51D0">
        <w:t xml:space="preserve"> based on their daily peak accuracy, </w:t>
      </w:r>
      <w:r w:rsidR="00017DA8" w:rsidRPr="00FC51D0">
        <w:t>considering</w:t>
      </w:r>
      <w:r w:rsidR="00FC51D0" w:rsidRPr="00FC51D0">
        <w:t xml:space="preserve"> the peak's value and time of occurrence.</w:t>
      </w:r>
    </w:p>
    <w:p w14:paraId="0C51DDCC" w14:textId="6AD9B1C5" w:rsidR="00F06187" w:rsidRDefault="00F06187" w:rsidP="00F06187">
      <w:pPr>
        <w:pStyle w:val="Heading2"/>
      </w:pPr>
      <w:bookmarkStart w:id="245" w:name="_Toc90148338"/>
      <w:r>
        <w:t>2.</w:t>
      </w:r>
      <w:r w:rsidR="00A461E3">
        <w:t>7</w:t>
      </w:r>
      <w:r>
        <w:t xml:space="preserve"> Performance Metrics</w:t>
      </w:r>
      <w:bookmarkEnd w:id="245"/>
    </w:p>
    <w:p w14:paraId="6B24BF6E" w14:textId="3297D66E" w:rsidR="0026008A"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w:t>
      </w:r>
      <w:r w:rsidR="00017DA8" w:rsidRPr="00017DA8">
        <w:t xml:space="preserve">The performance was assessed </w:t>
      </w:r>
      <w:r w:rsidR="002C32DE">
        <w:t>based on</w:t>
      </w:r>
      <w:r w:rsidR="00017DA8" w:rsidRPr="00017DA8">
        <w:t xml:space="preserve"> forecast accuracy in general and accuracy in predicting daily peaks.</w:t>
      </w:r>
      <w:r w:rsidR="00017DA8">
        <w:t xml:space="preserve"> </w:t>
      </w:r>
    </w:p>
    <w:p w14:paraId="1DED7B70" w14:textId="493F4CD2" w:rsidR="006924C3" w:rsidRDefault="00F72337" w:rsidP="00E0217B">
      <w:pPr>
        <w:ind w:firstLine="288"/>
      </w:pPr>
      <w:r w:rsidRPr="00F72337">
        <w:t xml:space="preserve">While the </w:t>
      </w:r>
      <w:r>
        <w:t xml:space="preserve">mean absolute error </w:t>
      </w:r>
      <w:r w:rsidRPr="00F72337">
        <w:t xml:space="preserve">(MAE) is the simplest way to quantify forecast error [17], it </w:t>
      </w:r>
      <w:r w:rsidR="002C32DE">
        <w:t>cannot</w:t>
      </w:r>
      <w:r w:rsidRPr="00F72337">
        <w:t xml:space="preserve"> compare measurements across forecast scenarios with varying scales because it is an absolute measure. As a result, the mean absolute percent error (</w:t>
      </w:r>
      <w:proofErr w:type="spellStart"/>
      <w:r w:rsidRPr="00F72337">
        <w:t>MAPE</w:t>
      </w:r>
      <w:proofErr w:type="spellEnd"/>
      <w:r w:rsidRPr="00F72337">
        <w:t xml:space="preserve">) is frequently </w:t>
      </w:r>
      <w:r w:rsidRPr="00F72337">
        <w:lastRenderedPageBreak/>
        <w:t xml:space="preserve">used because comparisons are straightforward to interpret. </w:t>
      </w:r>
      <w:proofErr w:type="spellStart"/>
      <w:r w:rsidRPr="00F72337">
        <w:t>MAPE</w:t>
      </w:r>
      <w:proofErr w:type="spellEnd"/>
      <w:r w:rsidRPr="00F72337">
        <w:t xml:space="preserv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2pt;height:33.9pt" o:ole="">
                  <v:imagedata r:id="rId64" o:title=""/>
                </v:shape>
                <o:OLEObject Type="Embed" ProgID="Equation.DSMT4" ShapeID="_x0000_i1046" DrawAspect="Content" ObjectID="_1701073042"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9pt" o:ole="">
                  <v:imagedata r:id="rId66" o:title=""/>
                </v:shape>
                <o:OLEObject Type="Embed" ProgID="Equation.DSMT4" ShapeID="_x0000_i1047" DrawAspect="Content" ObjectID="_1701073043"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85pt;height:33.9pt" o:ole="">
                  <v:imagedata r:id="rId68" o:title=""/>
                </v:shape>
                <o:OLEObject Type="Embed" ProgID="Equation.DSMT4" ShapeID="_x0000_i1048" DrawAspect="Content" ObjectID="_1701073044"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pt;height:38.1pt" o:ole="">
                  <v:imagedata r:id="rId70" o:title=""/>
                </v:shape>
                <o:OLEObject Type="Embed" ProgID="Equation.DSMT4" ShapeID="_x0000_i1049" DrawAspect="Content" ObjectID="_1701073045" r:id="rId71"/>
              </w:object>
            </w:r>
          </w:p>
        </w:tc>
      </w:tr>
    </w:tbl>
    <w:p w14:paraId="0430D55A" w14:textId="2F5A7847" w:rsidR="00F06187" w:rsidRDefault="00F06187" w:rsidP="00F06187">
      <w:pPr>
        <w:pStyle w:val="Caption"/>
        <w:jc w:val="center"/>
      </w:pPr>
      <w:bookmarkStart w:id="246" w:name="_Ref85286186"/>
      <w:bookmarkStart w:id="247" w:name="_Toc90148395"/>
      <w:r>
        <w:t xml:space="preserve">Table </w:t>
      </w:r>
      <w:fldSimple w:instr=" SEQ Table \* ARABIC ">
        <w:r w:rsidR="00C116BB">
          <w:rPr>
            <w:noProof/>
          </w:rPr>
          <w:t>1</w:t>
        </w:r>
      </w:fldSimple>
      <w:bookmarkEnd w:id="246"/>
      <w:r>
        <w:rPr>
          <w:noProof/>
        </w:rPr>
        <w:t xml:space="preserve"> - </w:t>
      </w:r>
      <w:r w:rsidRPr="00D6300C">
        <w:rPr>
          <w:noProof/>
        </w:rPr>
        <w:t>Formulas for Several Frequently Used Performance Metrics</w:t>
      </w:r>
      <w:bookmarkEnd w:id="247"/>
    </w:p>
    <w:p w14:paraId="2D1A35B4" w14:textId="156264BE" w:rsidR="002E2AB4" w:rsidRDefault="002E2AB4" w:rsidP="00E1791D">
      <w:pPr>
        <w:ind w:firstLine="288"/>
      </w:pPr>
      <w:r w:rsidRPr="002E2AB4">
        <w:t xml:space="preserve">However, </w:t>
      </w:r>
      <w:proofErr w:type="spellStart"/>
      <w:r w:rsidRPr="002E2AB4">
        <w:t>MAPE</w:t>
      </w:r>
      <w:proofErr w:type="spellEnd"/>
      <w:r w:rsidRPr="002E2AB4">
        <w:t xml:space="preserv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7548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65546" w:rsidRPr="00D65546">
        <w:rPr>
          <w:noProof/>
        </w:rPr>
        <w:t>[1], [168]</w:t>
      </w:r>
      <w:r>
        <w:fldChar w:fldCharType="end"/>
      </w:r>
      <w:r>
        <w:t xml:space="preserve">. </w:t>
      </w:r>
      <w:r w:rsidRPr="002E2AB4">
        <w:t xml:space="preserve">Both MAE and </w:t>
      </w:r>
      <w:proofErr w:type="spellStart"/>
      <w:r w:rsidRPr="002E2AB4">
        <w:t>MAPE</w:t>
      </w:r>
      <w:proofErr w:type="spellEnd"/>
      <w:r w:rsidRPr="002E2AB4">
        <w:t xml:space="preserve"> are insensitive to rare but significant errors, which are better captured by root mean square error (</w:t>
      </w:r>
      <w:proofErr w:type="spellStart"/>
      <w:r w:rsidRPr="002E2AB4">
        <w:t>RMSE</w:t>
      </w:r>
      <w:proofErr w:type="spellEnd"/>
      <w:r w:rsidRPr="002E2AB4">
        <w:t xml:space="preserv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xml:space="preserve">, but </w:t>
      </w:r>
      <w:proofErr w:type="spellStart"/>
      <w:r w:rsidRPr="002E2AB4">
        <w:t>RMSE</w:t>
      </w:r>
      <w:proofErr w:type="spellEnd"/>
      <w:r w:rsidRPr="002E2AB4">
        <w:t xml:space="preserv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7548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65546" w:rsidRPr="00D65546">
        <w:rPr>
          <w:noProof/>
        </w:rPr>
        <w:t>[169], [170]</w:t>
      </w:r>
      <w:r>
        <w:fldChar w:fldCharType="end"/>
      </w:r>
      <w:r w:rsidRPr="002E2AB4">
        <w:t>. While these metrics have limitations, they are straightforward tools for assessing forecast accuracy.</w:t>
      </w:r>
    </w:p>
    <w:p w14:paraId="386AF334" w14:textId="5814E7D0" w:rsidR="00CD63D3" w:rsidRPr="009A433B" w:rsidRDefault="002C32DE" w:rsidP="009A433B">
      <w:pPr>
        <w:ind w:firstLine="288"/>
      </w:pPr>
      <w:r>
        <w:t>This study</w:t>
      </w:r>
      <w:r w:rsidR="00EC5279" w:rsidRPr="00EC5279">
        <w:t xml:space="preserve"> concentrated on the </w:t>
      </w:r>
      <w:proofErr w:type="spellStart"/>
      <w:r w:rsidR="00EC5279" w:rsidRPr="00EC5279">
        <w:t>MAPE</w:t>
      </w:r>
      <w:proofErr w:type="spellEnd"/>
      <w:r w:rsidR="00EC5279" w:rsidRPr="00EC5279">
        <w:t xml:space="preserve"> and </w:t>
      </w:r>
      <w:proofErr w:type="spellStart"/>
      <w:r w:rsidR="00EC5279" w:rsidRPr="00EC5279">
        <w:t>RMSE</w:t>
      </w:r>
      <w:proofErr w:type="spellEnd"/>
      <w:r w:rsidR="00EC5279" w:rsidRPr="00EC5279">
        <w:t xml:space="preserve"> because they are the most frequently used load forecasting metrics. Because our datasets contain no values near zero, the </w:t>
      </w:r>
      <w:proofErr w:type="spellStart"/>
      <w:r w:rsidR="00EC5279" w:rsidRPr="00EC5279">
        <w:t>MAPE's</w:t>
      </w:r>
      <w:proofErr w:type="spellEnd"/>
      <w:r w:rsidR="00EC5279" w:rsidRPr="00EC5279">
        <w:t xml:space="preserve"> limitations do not apply, and the </w:t>
      </w:r>
      <w:proofErr w:type="spellStart"/>
      <w:r w:rsidR="00EC5279" w:rsidRPr="00EC5279">
        <w:t>RMSE</w:t>
      </w:r>
      <w:proofErr w:type="spellEnd"/>
      <w:r w:rsidR="00EC5279" w:rsidRPr="00EC5279">
        <w:t xml:space="preserve"> enables us to detect </w:t>
      </w:r>
      <w:r>
        <w:t>significant</w:t>
      </w:r>
      <w:r w:rsidR="00EC5279" w:rsidRPr="00EC5279">
        <w:t xml:space="preserve"> forecast errors. </w:t>
      </w:r>
      <w:r w:rsidR="008A78F6" w:rsidRPr="008A78F6">
        <w:t xml:space="preserve">Additionally, we examined the accuracy of daily peaks using the </w:t>
      </w:r>
      <w:proofErr w:type="spellStart"/>
      <w:r w:rsidR="008A78F6" w:rsidRPr="008A78F6">
        <w:t>MAPE</w:t>
      </w:r>
      <w:proofErr w:type="spellEnd"/>
      <w:r w:rsidR="008A78F6" w:rsidRPr="008A78F6">
        <w:t>, MAE, and MBE metrics.</w:t>
      </w:r>
      <w:r w:rsidR="00EC5279" w:rsidRPr="00EC5279">
        <w:t xml:space="preserve"> Appendix B of this document contains data on the overall performance of all metrics, including those mentioned</w:t>
      </w:r>
      <w:r w:rsidR="00D522B5">
        <w:t xml:space="preserve"> above</w:t>
      </w:r>
      <w:r w:rsidR="00EC5279" w:rsidRPr="00EC5279">
        <w:t>.</w:t>
      </w:r>
      <w:r w:rsidR="00CD63D3">
        <w:br w:type="page"/>
      </w:r>
    </w:p>
    <w:p w14:paraId="4ADBC7F0" w14:textId="14E6E830" w:rsidR="00EB444C" w:rsidRPr="00CD3CAD" w:rsidRDefault="00B06A7F" w:rsidP="00EB444C">
      <w:pPr>
        <w:pStyle w:val="Heading1"/>
      </w:pPr>
      <w:bookmarkStart w:id="248" w:name="_Toc90148339"/>
      <w:r>
        <w:lastRenderedPageBreak/>
        <w:t>3</w:t>
      </w:r>
      <w:r w:rsidR="00EB444C">
        <w:t xml:space="preserve"> </w:t>
      </w:r>
      <w:r w:rsidR="00AD096F">
        <w:t>Investigation</w:t>
      </w:r>
      <w:bookmarkEnd w:id="248"/>
    </w:p>
    <w:p w14:paraId="1BFF3547" w14:textId="64FA6293"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9E6F4F" w:rsidRPr="009E6F4F">
        <w:t xml:space="preserve">This work focused on </w:t>
      </w:r>
      <w:commentRangeStart w:id="249"/>
      <w:proofErr w:type="spellStart"/>
      <w:r w:rsidR="009E6F4F" w:rsidRPr="009E6F4F">
        <w:t>STLF</w:t>
      </w:r>
      <w:proofErr w:type="spellEnd"/>
      <w:r w:rsidR="009E6F4F" w:rsidRPr="009E6F4F">
        <w:t xml:space="preserve"> horizons </w:t>
      </w:r>
      <w:commentRangeEnd w:id="249"/>
      <w:r w:rsidR="00605403">
        <w:rPr>
          <w:rStyle w:val="CommentReference"/>
        </w:rPr>
        <w:commentReference w:id="249"/>
      </w:r>
      <w:r w:rsidR="009E6F4F" w:rsidRPr="009E6F4F">
        <w:t>because they are a critical component of a utility system's day-to-day operations and planning.</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w:t>
      </w:r>
      <w:r w:rsidR="002C32DE">
        <w:t>four</w:t>
      </w:r>
      <w:r w:rsidR="00AE0891">
        <w:t xml:space="preserve"> benchmark forecasters</w:t>
      </w:r>
      <w:r w:rsidR="006C6E4D" w:rsidRPr="006C6E4D">
        <w:t>: a Seasonal Naive forecaster, a Multiple Linear Regression (</w:t>
      </w:r>
      <w:proofErr w:type="spellStart"/>
      <w:r w:rsidR="006C6E4D" w:rsidRPr="006C6E4D">
        <w:t>MLR</w:t>
      </w:r>
      <w:proofErr w:type="spellEnd"/>
      <w:r w:rsidR="006C6E4D" w:rsidRPr="006C6E4D">
        <w:t xml:space="preserve">) forecaster, </w:t>
      </w:r>
      <w:r w:rsidR="00694850" w:rsidRPr="006C6E4D">
        <w:t>a</w:t>
      </w:r>
      <w:r w:rsidR="006C6E4D" w:rsidRPr="006C6E4D">
        <w:t xml:space="preserve"> </w:t>
      </w:r>
      <w:r w:rsidR="00694850">
        <w:t>Seasonal Auto</w:t>
      </w:r>
      <w:r w:rsidR="002C32DE">
        <w:t>-</w:t>
      </w:r>
      <w:r w:rsidR="00694850">
        <w:t>Regressive Integrated Moving Averages with Exogenous regressors (</w:t>
      </w:r>
      <w:proofErr w:type="spellStart"/>
      <w:r w:rsidR="00694850">
        <w:t>SARIMAX</w:t>
      </w:r>
      <w:proofErr w:type="spellEnd"/>
      <w:r w:rsidR="00694850">
        <w:t>)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250" w:name="_Toc90148340"/>
      <w:r>
        <w:t xml:space="preserve">3.1 </w:t>
      </w:r>
      <w:r w:rsidR="006C12C8" w:rsidRPr="0066112A">
        <w:t>Preparation of the Datasets</w:t>
      </w:r>
      <w:bookmarkEnd w:id="250"/>
    </w:p>
    <w:p w14:paraId="31E57717" w14:textId="15EA90CB" w:rsidR="00177B9E" w:rsidRDefault="003D707E" w:rsidP="00085C58">
      <w:pPr>
        <w:ind w:firstLine="288"/>
      </w:pPr>
      <w:r w:rsidRPr="003D707E">
        <w:t>This study was conducted using three distinct datasets.</w:t>
      </w:r>
      <w:r w:rsidR="00085C58">
        <w:t xml:space="preserve"> </w:t>
      </w:r>
      <w:r w:rsidR="00085C58">
        <w:fldChar w:fldCharType="begin"/>
      </w:r>
      <w:r w:rsidR="00085C58">
        <w:instrText xml:space="preserve"> REF _Ref88212193 \h </w:instrText>
      </w:r>
      <w:r w:rsidR="00085C58">
        <w:fldChar w:fldCharType="separate"/>
      </w:r>
      <w:r w:rsidR="00C116BB">
        <w:t xml:space="preserve">Figure </w:t>
      </w:r>
      <w:r w:rsidR="00C116BB">
        <w:rPr>
          <w:noProof/>
        </w:rPr>
        <w:t>8</w:t>
      </w:r>
      <w:r w:rsidR="00085C58">
        <w:fldChar w:fldCharType="end"/>
      </w:r>
      <w:r w:rsidR="00085C58" w:rsidRPr="00085C58">
        <w:t xml:space="preserve"> illustrates the daily mean for each </w:t>
      </w:r>
      <w:r w:rsidR="002C32DE">
        <w:t>data set</w:t>
      </w:r>
      <w:r w:rsidR="00085C58" w:rsidRPr="00085C58">
        <w:t xml:space="preserve"> </w:t>
      </w:r>
      <w:r w:rsidR="002C32DE">
        <w:t>for</w:t>
      </w:r>
      <w:r w:rsidR="00085C58" w:rsidRPr="00085C58">
        <w:t xml:space="preserve"> the year 2019.</w:t>
      </w:r>
      <w:r w:rsidR="00085C5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xml:space="preserve">, and the other is from Toronto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and they both consist of city-wide load aggregation measurements taken hourly, spanning ten years from 2010-2019</w:t>
      </w:r>
      <w:r w:rsidR="00177B9E">
        <w:t>.</w:t>
      </w:r>
      <w:r w:rsidR="0015352E">
        <w:t xml:space="preserve"> </w:t>
      </w:r>
    </w:p>
    <w:p w14:paraId="775C5C18" w14:textId="0A333CBC" w:rsidR="006D7C11" w:rsidRDefault="00177B9E" w:rsidP="006D7C11">
      <w:pPr>
        <w:ind w:firstLine="288"/>
      </w:pPr>
      <w:r>
        <w:t xml:space="preserve">The third set comes from Saint </w:t>
      </w:r>
      <w:r w:rsidR="0015352E">
        <w:t>J</w:t>
      </w:r>
      <w:r>
        <w:t xml:space="preserve">ohn Energy, a municipally-owned utility reseller. </w:t>
      </w:r>
      <w:r w:rsidR="00CA0D51" w:rsidRPr="00CA0D51">
        <w:t>This data set was included because the proposed work contributes to a larger Smart Grid Technologies project conducted at UNB in collaboration with this utility reseller.</w:t>
      </w:r>
      <w:r w:rsidR="00CA0D51">
        <w:t xml:space="preserve">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957B538" w:rsidR="00085109" w:rsidRDefault="0013197E" w:rsidP="006D7C11">
      <w:pPr>
        <w:ind w:firstLine="288"/>
      </w:pPr>
      <w:r w:rsidRPr="00F07159">
        <w:t xml:space="preserve">Temperature data from Environment Canada </w:t>
      </w:r>
      <w:r>
        <w:fldChar w:fldCharType="begin" w:fldLock="1"/>
      </w:r>
      <w:r w:rsidR="007548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65546" w:rsidRPr="00D65546">
        <w:rPr>
          <w:noProof/>
        </w:rPr>
        <w:t>[172]</w:t>
      </w:r>
      <w:r>
        <w:fldChar w:fldCharType="end"/>
      </w:r>
      <w:r w:rsidRPr="00701964">
        <w:t xml:space="preserve"> </w:t>
      </w:r>
      <w:r w:rsidRPr="00F07159">
        <w:t xml:space="preserve">were also incorporated to supplement the time series data. </w:t>
      </w:r>
      <w:r w:rsidR="0015352E">
        <w:t>H</w:t>
      </w:r>
      <w:r w:rsidR="0015352E" w:rsidRPr="00F07159">
        <w:t xml:space="preserve">ourly </w:t>
      </w:r>
      <w:r w:rsidRPr="00F07159">
        <w:t>average temperature</w:t>
      </w:r>
      <w:r w:rsidR="002C32DE">
        <w:t>s</w:t>
      </w:r>
      <w:r w:rsidRPr="00F07159">
        <w:t xml:space="preserve"> for each city, expressed in degrees </w:t>
      </w:r>
      <w:r w:rsidR="0015352E">
        <w:t>Celsius</w:t>
      </w:r>
      <w:r w:rsidR="002C32DE">
        <w:t>,</w:t>
      </w:r>
      <w:r w:rsidR="0015352E">
        <w:t xml:space="preserve">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70E1E7D" w:rsidR="00582E6B" w:rsidRDefault="00582E6B" w:rsidP="00582E6B">
      <w:pPr>
        <w:pStyle w:val="Caption"/>
        <w:jc w:val="center"/>
      </w:pPr>
      <w:bookmarkStart w:id="251" w:name="_Ref88212193"/>
      <w:bookmarkStart w:id="252" w:name="_Ref88212185"/>
      <w:bookmarkStart w:id="253" w:name="_Toc90148417"/>
      <w:commentRangeStart w:id="254"/>
      <w:r>
        <w:t xml:space="preserve">Figure </w:t>
      </w:r>
      <w:fldSimple w:instr=" SEQ Figure \* ARABIC ">
        <w:r w:rsidR="00C116BB">
          <w:rPr>
            <w:noProof/>
          </w:rPr>
          <w:t>8</w:t>
        </w:r>
      </w:fldSimple>
      <w:bookmarkEnd w:id="251"/>
      <w:r>
        <w:t xml:space="preserve"> </w:t>
      </w:r>
      <w:r w:rsidR="00DE66A1">
        <w:t>–</w:t>
      </w:r>
      <w:r>
        <w:t xml:space="preserve"> </w:t>
      </w:r>
      <w:bookmarkEnd w:id="252"/>
      <w:r w:rsidR="00D43BC9" w:rsidRPr="00D43BC9">
        <w:t>2019 Average Daily Demand for Loads Across All Datasets</w:t>
      </w:r>
      <w:commentRangeEnd w:id="254"/>
      <w:r w:rsidR="00085C58">
        <w:rPr>
          <w:rStyle w:val="CommentReference"/>
          <w:b w:val="0"/>
          <w:bCs w:val="0"/>
        </w:rPr>
        <w:commentReference w:id="254"/>
      </w:r>
      <w:bookmarkEnd w:id="253"/>
    </w:p>
    <w:p w14:paraId="0F08DF6B" w14:textId="7767EF6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7548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65546" w:rsidRPr="00D65546">
        <w:rPr>
          <w:noProof/>
        </w:rPr>
        <w:t>[173]</w:t>
      </w:r>
      <w:r>
        <w:fldChar w:fldCharType="end"/>
      </w:r>
      <w:r w:rsidRPr="006C51DA">
        <w:t xml:space="preserve">. </w:t>
      </w:r>
      <w:commentRangeStart w:id="255"/>
      <w:commentRangeStart w:id="256"/>
      <w:r w:rsidRPr="006C51DA">
        <w:t xml:space="preserve">A seven-sample window </w:t>
      </w:r>
      <w:commentRangeEnd w:id="255"/>
      <w:r w:rsidR="001E425A">
        <w:rPr>
          <w:rStyle w:val="CommentReference"/>
        </w:rPr>
        <w:commentReference w:id="255"/>
      </w:r>
      <w:commentRangeEnd w:id="256"/>
      <w:r w:rsidR="007249C0">
        <w:rPr>
          <w:rStyle w:val="CommentReference"/>
        </w:rPr>
        <w:commentReference w:id="256"/>
      </w:r>
      <w:r w:rsidR="007249C0">
        <w:t>(</w:t>
      </w:r>
      <w:r w:rsidR="00B80A7F">
        <w:t>length</w:t>
      </w:r>
      <w:r w:rsidR="007249C0">
        <w:t xml:space="preserve"> = 7 hours) </w:t>
      </w:r>
      <w:r w:rsidRPr="006C51DA">
        <w:t>centred on the sample under test was used</w:t>
      </w:r>
      <w:r w:rsidR="00C40CEF" w:rsidRPr="006C51DA">
        <w:t>.</w:t>
      </w:r>
      <w:r w:rsidR="00C40CEF">
        <w:t xml:space="preserve"> </w:t>
      </w:r>
      <w:r w:rsidR="00D93A74">
        <w:t xml:space="preserve">Test samples values </w:t>
      </w:r>
      <w:r w:rsidR="002C32DE">
        <w:t xml:space="preserve">of </w:t>
      </w:r>
      <w:r w:rsidR="00D93A74">
        <w:t xml:space="preserve">more than </w:t>
      </w:r>
      <w:r w:rsidR="002C32DE">
        <w:t>three</w:t>
      </w:r>
      <w:r w:rsidR="00D93A74">
        <w:t xml:space="preserve">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2918D453" w:rsidR="008D2386" w:rsidRDefault="008D2386" w:rsidP="008D2386">
      <w:pPr>
        <w:pStyle w:val="MTDisplayEquation"/>
        <w:jc w:val="center"/>
      </w:pPr>
      <w:r w:rsidRPr="008D2386">
        <w:rPr>
          <w:position w:val="-24"/>
        </w:rPr>
        <w:object w:dxaOrig="5560" w:dyaOrig="620" w14:anchorId="27B69F5B">
          <v:shape id="_x0000_i1050" type="#_x0000_t75" style="width:278.1pt;height:30.8pt" o:ole="">
            <v:imagedata r:id="rId73" o:title=""/>
          </v:shape>
          <o:OLEObject Type="Embed" ProgID="Equation.DSMT4" ShapeID="_x0000_i1050" DrawAspect="Content" ObjectID="_1701073046"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4</w:instrText>
        </w:r>
      </w:fldSimple>
      <w:r>
        <w:instrText>)</w:instrText>
      </w:r>
      <w:r>
        <w:fldChar w:fldCharType="end"/>
      </w:r>
    </w:p>
    <w:p w14:paraId="1D3A2563" w14:textId="052CBEE8" w:rsidR="009E3A02" w:rsidRDefault="00284D7D" w:rsidP="00C57A60">
      <w:r>
        <w:t>T</w:t>
      </w:r>
      <w:r w:rsidR="003B723E" w:rsidRPr="003B723E">
        <w:t xml:space="preserve">he minimum and maximum values were stored </w:t>
      </w:r>
      <w:r w:rsidR="002C32DE">
        <w:t>to</w:t>
      </w:r>
      <w:r>
        <w:t xml:space="preserve"> </w:t>
      </w:r>
      <w:r w:rsidR="007C4780">
        <w:t xml:space="preserve">be </w:t>
      </w:r>
      <w:r w:rsidR="007C4780" w:rsidRPr="003B723E">
        <w:t>used</w:t>
      </w:r>
      <w:r w:rsidR="003B723E" w:rsidRPr="003B723E">
        <w:t xml:space="preserve"> to de-normalize the final forecasts</w:t>
      </w:r>
      <w:r>
        <w:t xml:space="preserve"> b</w:t>
      </w:r>
      <w:r w:rsidRPr="003B723E">
        <w:t>efore any performance metrics were calculated</w:t>
      </w:r>
      <w:r w:rsidR="003B723E" w:rsidRPr="003B723E">
        <w:t>. Numerous researchers have used this technique of normalization in the field of load forecasting</w:t>
      </w:r>
      <w:r w:rsidR="003B723E">
        <w:t xml:space="preserve"> </w:t>
      </w:r>
      <w:r w:rsidR="00BA6DFB">
        <w:fldChar w:fldCharType="begin" w:fldLock="1"/>
      </w:r>
      <w:r w:rsidR="007548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65546" w:rsidRPr="00D65546">
        <w:rPr>
          <w:noProof/>
        </w:rPr>
        <w:t>[25], [174]–[178]</w:t>
      </w:r>
      <w:r w:rsidR="00BA6DFB">
        <w:fldChar w:fldCharType="end"/>
      </w:r>
      <w:r w:rsidR="009E3A02">
        <w:t>.</w:t>
      </w:r>
    </w:p>
    <w:p w14:paraId="29CC911E" w14:textId="3626CA78" w:rsidR="00184782" w:rsidRDefault="00284D7D" w:rsidP="004233B0">
      <w:pPr>
        <w:ind w:firstLine="288"/>
      </w:pPr>
      <w:r>
        <w:t>T</w:t>
      </w:r>
      <w:r w:rsidR="00237B33" w:rsidRPr="00237B33">
        <w:t>raining and test</w:t>
      </w:r>
      <w:r>
        <w:t xml:space="preserve"> sets were extracted from the data sets</w:t>
      </w:r>
      <w:r w:rsidR="00237B33"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00237B33" w:rsidRPr="00237B33">
        <w:t xml:space="preserve"> and October 20th, 2020, and tested between October 21st, </w:t>
      </w:r>
      <w:r w:rsidR="00E952C6" w:rsidRPr="00237B33">
        <w:t>2020,</w:t>
      </w:r>
      <w:r w:rsidR="00237B33" w:rsidRPr="00237B33">
        <w:t xml:space="preserve"> and October 20th, 2021.</w:t>
      </w:r>
    </w:p>
    <w:p w14:paraId="0C429212" w14:textId="0B6ED2DD" w:rsidR="00054D25" w:rsidRDefault="00BC3B4F" w:rsidP="001077B2">
      <w:pPr>
        <w:pStyle w:val="Heading2"/>
      </w:pPr>
      <w:bookmarkStart w:id="257" w:name="_Toc90148341"/>
      <w:r>
        <w:t>3.</w:t>
      </w:r>
      <w:r w:rsidR="008F44DD">
        <w:t>2</w:t>
      </w:r>
      <w:r>
        <w:t xml:space="preserve"> </w:t>
      </w:r>
      <w:r w:rsidR="002A6B03" w:rsidRPr="002A6B03">
        <w:t xml:space="preserve">Implementation Specifications for </w:t>
      </w:r>
      <w:r w:rsidR="001A2C58">
        <w:t>Benchmark Forecasters</w:t>
      </w:r>
      <w:bookmarkEnd w:id="257"/>
    </w:p>
    <w:p w14:paraId="359C111F" w14:textId="64284E3D" w:rsidR="0062728E" w:rsidRPr="0062728E" w:rsidRDefault="00126B31" w:rsidP="0062728E">
      <w:pPr>
        <w:ind w:firstLine="288"/>
      </w:pPr>
      <w:r w:rsidRPr="00661EA3">
        <w:t xml:space="preserve">All </w:t>
      </w:r>
      <w:r>
        <w:t>forecaster</w:t>
      </w:r>
      <w:r w:rsidRPr="00661EA3">
        <w:t>s were used to forecast the upcoming day</w:t>
      </w:r>
      <w:r w:rsidR="00284D7D">
        <w:t xml:space="preserve"> based on the previous day’s data</w:t>
      </w:r>
      <w:r>
        <w:t>.</w:t>
      </w:r>
      <w:r w:rsidR="0062728E" w:rsidRPr="0062728E">
        <w:t xml:space="preserve"> Forecasts were generated day by day, using actual historical values.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 xml:space="preserve">We now employ </w:t>
      </w:r>
      <w:r w:rsidR="002C32DE">
        <w:t>inputs that forecast</w:t>
      </w:r>
      <w:r w:rsidR="00B57F4F" w:rsidRPr="00B57F4F">
        <w:t xml:space="preserve">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258" w:name="_Toc90148342"/>
      <w:r>
        <w:lastRenderedPageBreak/>
        <w:t>3.</w:t>
      </w:r>
      <w:r w:rsidR="001077B2">
        <w:t>2</w:t>
      </w:r>
      <w:r>
        <w:t>.1 The Seasonal Naïve Forecaster (</w:t>
      </w:r>
      <w:proofErr w:type="spellStart"/>
      <w:r>
        <w:t>SNF</w:t>
      </w:r>
      <w:proofErr w:type="spellEnd"/>
      <w:r>
        <w:t>)</w:t>
      </w:r>
      <w:bookmarkEnd w:id="258"/>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5pt;height:18.25pt" o:ole="">
            <v:imagedata r:id="rId75" o:title=""/>
          </v:shape>
          <o:OLEObject Type="Embed" ProgID="Equation.DSMT4" ShapeID="_x0000_i1051" DrawAspect="Content" ObjectID="_1701073047" r:id="rId76"/>
        </w:object>
      </w:r>
      <w:r w:rsidRPr="00BC1549">
        <w:t xml:space="preserve"> was calculated using an actual load lag value </w:t>
      </w:r>
      <w:r w:rsidR="00997CEA" w:rsidRPr="00BC1549">
        <w:rPr>
          <w:position w:val="-12"/>
        </w:rPr>
        <w:object w:dxaOrig="380" w:dyaOrig="360" w14:anchorId="102E1C44">
          <v:shape id="_x0000_i1052" type="#_x0000_t75" style="width:18.8pt;height:18.25pt" o:ole="">
            <v:imagedata r:id="rId77" o:title=""/>
          </v:shape>
          <o:OLEObject Type="Embed" ProgID="Equation.DSMT4" ShapeID="_x0000_i1052" DrawAspect="Content" ObjectID="_1701073048" r:id="rId78"/>
        </w:object>
      </w:r>
      <w:r w:rsidRPr="00BC1549">
        <w:t xml:space="preserve"> for lag </w:t>
      </w:r>
      <w:r w:rsidR="00F0284A">
        <w:t>l</w:t>
      </w:r>
      <w:r w:rsidRPr="00BC1549">
        <w:t xml:space="preserve"> = 168 hours (1 week):</w:t>
      </w:r>
    </w:p>
    <w:p w14:paraId="39D66F9D" w14:textId="5815B90A" w:rsidR="00A27CD4" w:rsidRDefault="00A27CD4" w:rsidP="00A27CD4">
      <w:pPr>
        <w:pStyle w:val="MTDisplayEquation"/>
        <w:jc w:val="center"/>
      </w:pPr>
      <w:r w:rsidRPr="00A27CD4">
        <w:rPr>
          <w:position w:val="-14"/>
        </w:rPr>
        <w:object w:dxaOrig="1260" w:dyaOrig="380" w14:anchorId="142BE0DF">
          <v:shape id="_x0000_i1053" type="#_x0000_t75" style="width:63.65pt;height:18.8pt" o:ole="">
            <v:imagedata r:id="rId79" o:title=""/>
          </v:shape>
          <o:OLEObject Type="Embed" ProgID="Equation.DSMT4" ShapeID="_x0000_i1053" DrawAspect="Content" ObjectID="_1701073049"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116BB">
          <w:rPr>
            <w:noProof/>
          </w:rPr>
          <w:instrText>5</w:instrText>
        </w:r>
      </w:fldSimple>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259" w:name="_Toc90148343"/>
      <w:r>
        <w:t>3.</w:t>
      </w:r>
      <w:r w:rsidR="006305CB">
        <w:t>2</w:t>
      </w:r>
      <w:r>
        <w:t>.2 The Multiple Linear Regression Forecaster (</w:t>
      </w:r>
      <w:proofErr w:type="spellStart"/>
      <w:r>
        <w:t>MLR</w:t>
      </w:r>
      <w:proofErr w:type="spellEnd"/>
      <w:r>
        <w:t>)</w:t>
      </w:r>
      <w:bookmarkEnd w:id="259"/>
    </w:p>
    <w:p w14:paraId="402D326C" w14:textId="0E1C7810" w:rsidR="009216E5" w:rsidRDefault="00BB55F0" w:rsidP="004E7647">
      <w:pPr>
        <w:ind w:firstLine="288"/>
      </w:pPr>
      <w:r w:rsidRPr="00BB55F0">
        <w:t xml:space="preserve">The </w:t>
      </w:r>
      <w:proofErr w:type="spellStart"/>
      <w:r w:rsidRPr="00BB55F0">
        <w:t>MLR</w:t>
      </w:r>
      <w:proofErr w:type="spellEnd"/>
      <w:r w:rsidRPr="00BB55F0">
        <w:t xml:space="preserve"> forecaster was implemented using ten independent variables (inputs) </w:t>
      </w:r>
      <w:r w:rsidR="00CD6169">
        <w:t>as listed in Table 2</w:t>
      </w:r>
      <w:r w:rsidR="009B3B84">
        <w:t xml:space="preserve">. </w:t>
      </w:r>
      <w:r w:rsidR="006A10E4" w:rsidRPr="006A10E4">
        <w:t>The model estimated a total of 56 coefficients, which included an intercept, a linear term for each independent variable, and products of distinct independent variable pairs (no squared terms)</w:t>
      </w:r>
      <w:r w:rsidR="00765AF7">
        <w:t xml:space="preserve"> as delineated in Equation 6:</w:t>
      </w:r>
    </w:p>
    <w:commentRangeStart w:id="260"/>
    <w:commentRangeStart w:id="261"/>
    <w:p w14:paraId="79F80B24" w14:textId="5FBB3D12" w:rsidR="00A74DF2" w:rsidRDefault="009177C0" w:rsidP="008D2935">
      <w:pPr>
        <w:pStyle w:val="MTDisplayEquation"/>
        <w:ind w:firstLine="0"/>
        <w:jc w:val="center"/>
      </w:pPr>
      <w:r w:rsidRPr="00A74DF2">
        <w:rPr>
          <w:position w:val="-12"/>
        </w:rPr>
        <w:object w:dxaOrig="8080" w:dyaOrig="360" w14:anchorId="1E0817F0">
          <v:shape id="_x0000_i1054" type="#_x0000_t75" style="width:404.35pt;height:18.25pt" o:ole="">
            <v:imagedata r:id="rId81" o:title=""/>
          </v:shape>
          <o:OLEObject Type="Embed" ProgID="Equation.DSMT4" ShapeID="_x0000_i1054" DrawAspect="Content" ObjectID="_1701073050"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C116BB">
          <w:rPr>
            <w:noProof/>
          </w:rPr>
          <w:instrText>6</w:instrText>
        </w:r>
      </w:fldSimple>
      <w:r w:rsidR="008D2935">
        <w:instrText>)</w:instrText>
      </w:r>
      <w:r w:rsidR="008D2935">
        <w:fldChar w:fldCharType="end"/>
      </w:r>
      <w:commentRangeEnd w:id="260"/>
      <w:r w:rsidR="00765AF7">
        <w:rPr>
          <w:rStyle w:val="CommentReference"/>
          <w:rFonts w:eastAsia="Times New Roman"/>
        </w:rPr>
        <w:commentReference w:id="260"/>
      </w:r>
      <w:commentRangeEnd w:id="261"/>
      <w:r w:rsidR="009B3B84">
        <w:rPr>
          <w:rStyle w:val="CommentReference"/>
          <w:rFonts w:eastAsia="Times New Roman"/>
        </w:rPr>
        <w:commentReference w:id="261"/>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0.95pt;height:15.65pt" o:ole="">
            <v:imagedata r:id="rId25" o:title=""/>
          </v:shape>
          <o:OLEObject Type="Embed" ProgID="Equation.DSMT4" ShapeID="_x0000_i1055" DrawAspect="Content" ObjectID="_1701073051" r:id="rId83"/>
        </w:object>
      </w:r>
      <w:r>
        <w:t xml:space="preserve"> is the predicted load, </w:t>
      </w:r>
      <w:r w:rsidRPr="00B10539">
        <w:rPr>
          <w:noProof/>
          <w:position w:val="-6"/>
        </w:rPr>
        <w:object w:dxaOrig="200" w:dyaOrig="220" w14:anchorId="36D15315">
          <v:shape id="_x0000_i1056" type="#_x0000_t75" style="width:10.45pt;height:10.95pt" o:ole="">
            <v:imagedata r:id="rId84" o:title=""/>
          </v:shape>
          <o:OLEObject Type="Embed" ProgID="Equation.DSMT4" ShapeID="_x0000_i1056" DrawAspect="Content" ObjectID="_1701073052" r:id="rId85"/>
        </w:object>
      </w:r>
      <w:r>
        <w:t xml:space="preserve">are the variables, </w:t>
      </w:r>
      <w:r w:rsidRPr="00A40178">
        <w:rPr>
          <w:noProof/>
          <w:position w:val="-10"/>
        </w:rPr>
        <w:object w:dxaOrig="240" w:dyaOrig="320" w14:anchorId="4D70090C">
          <v:shape id="_x0000_i1057" type="#_x0000_t75" style="width:12pt;height:16.15pt" o:ole="">
            <v:imagedata r:id="rId31" o:title=""/>
          </v:shape>
          <o:OLEObject Type="Embed" ProgID="Equation.DSMT4" ShapeID="_x0000_i1057" DrawAspect="Content" ObjectID="_1701073053" r:id="rId86"/>
        </w:object>
      </w:r>
      <w:r>
        <w:t xml:space="preserve"> are coefficients estimated by the model, and </w:t>
      </w:r>
      <w:r w:rsidRPr="00A40178">
        <w:rPr>
          <w:noProof/>
          <w:position w:val="-6"/>
        </w:rPr>
        <w:object w:dxaOrig="180" w:dyaOrig="220" w14:anchorId="5E17EBCC">
          <v:shape id="_x0000_i1058" type="#_x0000_t75" style="width:9.9pt;height:10.95pt" o:ole="">
            <v:imagedata r:id="rId33" o:title=""/>
          </v:shape>
          <o:OLEObject Type="Embed" ProgID="Equation.DSMT4" ShapeID="_x0000_i1058" DrawAspect="Content" ObjectID="_1701073054" r:id="rId87"/>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63026E20" w:rsidR="004466DF" w:rsidRDefault="00C27247" w:rsidP="0090048A">
      <w:pPr>
        <w:pStyle w:val="Caption"/>
        <w:jc w:val="center"/>
      </w:pPr>
      <w:bookmarkStart w:id="262" w:name="_Toc90148396"/>
      <w:r>
        <w:lastRenderedPageBreak/>
        <w:t xml:space="preserve">Table </w:t>
      </w:r>
      <w:fldSimple w:instr=" SEQ Table \* ARABIC ">
        <w:r w:rsidR="00C116BB">
          <w:rPr>
            <w:noProof/>
          </w:rPr>
          <w:t>2</w:t>
        </w:r>
      </w:fldSimple>
      <w:r>
        <w:t xml:space="preserve"> - </w:t>
      </w:r>
      <w:r w:rsidRPr="00D0365A">
        <w:t xml:space="preserve">The </w:t>
      </w:r>
      <w:proofErr w:type="spellStart"/>
      <w:r w:rsidRPr="00D0365A">
        <w:t>MLR</w:t>
      </w:r>
      <w:proofErr w:type="spellEnd"/>
      <w:r w:rsidRPr="00D0365A">
        <w:t xml:space="preserve"> Forecaster's Independent Variables</w:t>
      </w:r>
      <w:bookmarkEnd w:id="262"/>
    </w:p>
    <w:p w14:paraId="6679505B" w14:textId="538485FB" w:rsidR="007B1B42" w:rsidRDefault="007B1B42" w:rsidP="00371DF5">
      <w:pPr>
        <w:ind w:firstLine="288"/>
      </w:pPr>
      <w:r w:rsidRPr="007B1B42">
        <w:t>Fitting the model to the training data was performed using the ordinary least squares algorithm</w:t>
      </w:r>
      <w:r w:rsidR="00371DF5">
        <w:t xml:space="preserve"> </w:t>
      </w:r>
      <w:r w:rsidR="00371DF5">
        <w:fldChar w:fldCharType="begin" w:fldLock="1"/>
      </w:r>
      <w:r w:rsidR="007548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rsidR="00371DF5">
        <w:fldChar w:fldCharType="separate"/>
      </w:r>
      <w:r w:rsidR="00D65546" w:rsidRPr="00D65546">
        <w:rPr>
          <w:noProof/>
        </w:rPr>
        <w:t>[179]</w:t>
      </w:r>
      <w:r w:rsidR="00371DF5">
        <w:fldChar w:fldCharType="end"/>
      </w:r>
      <w:r w:rsidRPr="007B1B42">
        <w:t xml:space="preserve">. </w:t>
      </w:r>
      <w:r w:rsidR="009C1241">
        <w:t>Once the model was fully specified</w:t>
      </w:r>
      <w:r w:rsidRPr="007B1B42">
        <w:t xml:space="preserve">, it was used to forecast </w:t>
      </w:r>
      <w:r w:rsidR="009C1241">
        <w:t xml:space="preserve">a </w:t>
      </w:r>
      <w:r w:rsidRPr="007B1B42">
        <w:t xml:space="preserve">value for </w:t>
      </w:r>
      <w:r w:rsidR="009C1241">
        <w:t>every</w:t>
      </w:r>
      <w:r w:rsidR="009C1241" w:rsidRPr="007B1B42">
        <w:t xml:space="preserve"> </w:t>
      </w:r>
      <w:r w:rsidRPr="007B1B42">
        <w:t xml:space="preserve">hour </w:t>
      </w:r>
      <w:r w:rsidR="009C1241">
        <w:t xml:space="preserve">in </w:t>
      </w:r>
      <w:r w:rsidRPr="007B1B42">
        <w:t>the test set.</w:t>
      </w:r>
    </w:p>
    <w:p w14:paraId="531756C0" w14:textId="3556301E" w:rsidR="00096339" w:rsidRDefault="00F407B3" w:rsidP="0080228C">
      <w:pPr>
        <w:pStyle w:val="Heading3"/>
      </w:pPr>
      <w:bookmarkStart w:id="263" w:name="_Toc90148344"/>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263"/>
    </w:p>
    <w:p w14:paraId="27EDDD04" w14:textId="5431DCE3" w:rsidR="001F7134" w:rsidRDefault="001F7134" w:rsidP="001F7134">
      <w:pPr>
        <w:ind w:firstLine="288"/>
      </w:pPr>
      <w:r w:rsidRPr="001F7134">
        <w:t xml:space="preserve">This study used the </w:t>
      </w:r>
      <w:proofErr w:type="spellStart"/>
      <w:r w:rsidRPr="001F7134">
        <w:t>SARIMAX</w:t>
      </w:r>
      <w:proofErr w:type="spellEnd"/>
      <w:r w:rsidRPr="001F7134">
        <w:t xml:space="preserve"> model, a modified version of the ARIMA model that </w:t>
      </w:r>
      <w:r w:rsidR="002C32DE">
        <w:t>considers seasonality</w:t>
      </w:r>
      <w:r w:rsidRPr="001F7134">
        <w:t xml:space="preserve"> and includes temperature as an exogenous variable. The equation below represents the </w:t>
      </w:r>
      <w:proofErr w:type="spellStart"/>
      <w:r w:rsidRPr="001F7134">
        <w:t>SARIMAX</w:t>
      </w:r>
      <w:proofErr w:type="spellEnd"/>
      <w:r w:rsidRPr="001F7134">
        <w:t xml:space="preserve"> model mathematically; it is repeated here for context.</w:t>
      </w:r>
    </w:p>
    <w:p w14:paraId="6B449F98" w14:textId="40971C44" w:rsidR="001F7134" w:rsidRDefault="001F7134" w:rsidP="001F7134">
      <w:pPr>
        <w:pStyle w:val="MTDisplayEquation"/>
        <w:jc w:val="center"/>
      </w:pPr>
      <w:r w:rsidRPr="000C6357">
        <w:rPr>
          <w:position w:val="-52"/>
        </w:rPr>
        <w:object w:dxaOrig="5899" w:dyaOrig="1160" w14:anchorId="51BF0349">
          <v:shape id="_x0000_i1059" type="#_x0000_t75" style="width:290.1pt;height:57.9pt" o:ole="">
            <v:imagedata r:id="rId35" o:title=""/>
          </v:shape>
          <o:OLEObject Type="Embed" ProgID="Equation.DSMT4" ShapeID="_x0000_i1059" DrawAspect="Content" ObjectID="_1701073055" r:id="rId8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C7E01">
        <w:fldChar w:fldCharType="begin"/>
      </w:r>
      <w:r w:rsidR="001C7E01">
        <w:instrText xml:space="preserve"> SEQ MTEqn \c \* Arabic \* MERGEFORMAT </w:instrText>
      </w:r>
      <w:r w:rsidR="001C7E01">
        <w:fldChar w:fldCharType="separate"/>
      </w:r>
      <w:r w:rsidR="00C116BB">
        <w:rPr>
          <w:noProof/>
        </w:rPr>
        <w:instrText>7</w:instrText>
      </w:r>
      <w:r w:rsidR="001C7E01">
        <w:rPr>
          <w:noProof/>
        </w:rPr>
        <w:fldChar w:fldCharType="end"/>
      </w:r>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4283"/>
      </w:tblGrid>
      <w:tr w:rsidR="009C1551" w:rsidRPr="009C1551" w14:paraId="2E43FA6C" w14:textId="77777777" w:rsidTr="009C1551">
        <w:trPr>
          <w:trHeight w:val="315"/>
          <w:jc w:val="center"/>
        </w:trPr>
        <w:tc>
          <w:tcPr>
            <w:tcW w:w="0" w:type="auto"/>
            <w:shd w:val="clear" w:color="auto" w:fill="auto"/>
            <w:noWrap/>
            <w:vAlign w:val="bottom"/>
            <w:hideMark/>
          </w:tcPr>
          <w:p w14:paraId="01FDCFC7"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Dataset</w:t>
            </w:r>
          </w:p>
        </w:tc>
        <w:tc>
          <w:tcPr>
            <w:tcW w:w="0" w:type="auto"/>
            <w:shd w:val="clear" w:color="auto" w:fill="auto"/>
            <w:noWrap/>
            <w:vAlign w:val="bottom"/>
            <w:hideMark/>
          </w:tcPr>
          <w:p w14:paraId="0118C4D6"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(p, d, q) x (P, D, Q, S)</w:t>
            </w:r>
          </w:p>
        </w:tc>
      </w:tr>
      <w:tr w:rsidR="009C1551" w:rsidRPr="009C1551" w14:paraId="4BF4ACA1" w14:textId="77777777" w:rsidTr="009C1551">
        <w:trPr>
          <w:trHeight w:val="375"/>
          <w:jc w:val="center"/>
        </w:trPr>
        <w:tc>
          <w:tcPr>
            <w:tcW w:w="0" w:type="auto"/>
            <w:shd w:val="clear" w:color="auto" w:fill="auto"/>
            <w:noWrap/>
            <w:vAlign w:val="bottom"/>
            <w:hideMark/>
          </w:tcPr>
          <w:p w14:paraId="00EABFF3"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Toronto</w:t>
            </w:r>
          </w:p>
        </w:tc>
        <w:tc>
          <w:tcPr>
            <w:tcW w:w="0" w:type="auto"/>
            <w:shd w:val="clear" w:color="auto" w:fill="auto"/>
            <w:noWrap/>
            <w:vAlign w:val="bottom"/>
            <w:hideMark/>
          </w:tcPr>
          <w:p w14:paraId="48D26EE2"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2]) x ([24, 48, 72, 168], 24, [24, 168], 24)</w:t>
            </w:r>
          </w:p>
        </w:tc>
      </w:tr>
      <w:tr w:rsidR="009C1551" w:rsidRPr="009C1551" w14:paraId="48FCEBFA" w14:textId="77777777" w:rsidTr="009C1551">
        <w:trPr>
          <w:trHeight w:val="375"/>
          <w:jc w:val="center"/>
        </w:trPr>
        <w:tc>
          <w:tcPr>
            <w:tcW w:w="0" w:type="auto"/>
            <w:shd w:val="clear" w:color="auto" w:fill="auto"/>
            <w:noWrap/>
            <w:vAlign w:val="bottom"/>
            <w:hideMark/>
          </w:tcPr>
          <w:p w14:paraId="048F85FE"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Ottawa</w:t>
            </w:r>
          </w:p>
        </w:tc>
        <w:tc>
          <w:tcPr>
            <w:tcW w:w="0" w:type="auto"/>
            <w:shd w:val="clear" w:color="auto" w:fill="auto"/>
            <w:noWrap/>
            <w:vAlign w:val="bottom"/>
            <w:hideMark/>
          </w:tcPr>
          <w:p w14:paraId="11140B29"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x ([24, 48], 24, [24, 168], 24)</w:t>
            </w:r>
          </w:p>
        </w:tc>
      </w:tr>
      <w:tr w:rsidR="009C1551" w:rsidRPr="009C1551" w14:paraId="4DA6D037" w14:textId="77777777" w:rsidTr="009C1551">
        <w:trPr>
          <w:trHeight w:val="375"/>
          <w:jc w:val="center"/>
        </w:trPr>
        <w:tc>
          <w:tcPr>
            <w:tcW w:w="0" w:type="auto"/>
            <w:shd w:val="clear" w:color="auto" w:fill="auto"/>
            <w:noWrap/>
            <w:vAlign w:val="bottom"/>
            <w:hideMark/>
          </w:tcPr>
          <w:p w14:paraId="29F5A59F"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Saint John</w:t>
            </w:r>
          </w:p>
        </w:tc>
        <w:tc>
          <w:tcPr>
            <w:tcW w:w="0" w:type="auto"/>
            <w:shd w:val="clear" w:color="auto" w:fill="auto"/>
            <w:noWrap/>
            <w:vAlign w:val="bottom"/>
            <w:hideMark/>
          </w:tcPr>
          <w:p w14:paraId="4FDF8965"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2], 1, 1) x ([24, 168], 24, [24, 48], 24)</w:t>
            </w:r>
          </w:p>
        </w:tc>
      </w:tr>
    </w:tbl>
    <w:p w14:paraId="588044A8" w14:textId="47271E60" w:rsidR="009E660D" w:rsidRDefault="009E660D" w:rsidP="009E660D">
      <w:pPr>
        <w:pStyle w:val="Caption"/>
        <w:jc w:val="center"/>
      </w:pPr>
      <w:bookmarkStart w:id="264" w:name="_Ref88403604"/>
      <w:bookmarkStart w:id="265" w:name="_Toc90148397"/>
      <w:r>
        <w:t xml:space="preserve">Table </w:t>
      </w:r>
      <w:r w:rsidR="001C7E01">
        <w:fldChar w:fldCharType="begin"/>
      </w:r>
      <w:r w:rsidR="001C7E01">
        <w:instrText xml:space="preserve"> SEQ Table \* ARABIC </w:instrText>
      </w:r>
      <w:r w:rsidR="001C7E01">
        <w:fldChar w:fldCharType="separate"/>
      </w:r>
      <w:r w:rsidR="00C116BB">
        <w:rPr>
          <w:noProof/>
        </w:rPr>
        <w:t>3</w:t>
      </w:r>
      <w:r w:rsidR="001C7E01">
        <w:rPr>
          <w:noProof/>
        </w:rPr>
        <w:fldChar w:fldCharType="end"/>
      </w:r>
      <w:bookmarkEnd w:id="264"/>
      <w:r>
        <w:t xml:space="preserve"> - </w:t>
      </w:r>
      <w:r w:rsidRPr="00AF02BC">
        <w:t xml:space="preserve">The </w:t>
      </w:r>
      <w:proofErr w:type="spellStart"/>
      <w:r w:rsidR="009C1551">
        <w:t>S</w:t>
      </w:r>
      <w:r w:rsidRPr="00AF02BC">
        <w:t>ARIMA</w:t>
      </w:r>
      <w:r w:rsidR="009C1551">
        <w:t>X</w:t>
      </w:r>
      <w:proofErr w:type="spellEnd"/>
      <w:r w:rsidRPr="00AF02BC">
        <w:t xml:space="preserve"> hyperparameters that were used across all datasets</w:t>
      </w:r>
      <w:bookmarkEnd w:id="265"/>
    </w:p>
    <w:p w14:paraId="37FB4D37" w14:textId="41CB7D80" w:rsidR="00AF02BC" w:rsidRDefault="009E660D" w:rsidP="002338C3">
      <w:pPr>
        <w:ind w:firstLine="288"/>
      </w:pPr>
      <w:r w:rsidRPr="009E660D">
        <w:t xml:space="preserve">To specify the hyperparameters of the </w:t>
      </w:r>
      <w:proofErr w:type="spellStart"/>
      <w:r w:rsidR="009C1551">
        <w:t>S</w:t>
      </w:r>
      <w:r w:rsidRPr="009E660D">
        <w:t>ARIMA</w:t>
      </w:r>
      <w:r w:rsidR="009C1551">
        <w:t>X</w:t>
      </w:r>
      <w:proofErr w:type="spellEnd"/>
      <w:r w:rsidRPr="009E660D">
        <w:t xml:space="preserve"> forecaster, we used a trial-and-error approach guided by autocorrelation (AC) and partial autocorrelation (PAC) plots. The parameters of each data set are denoted by </w:t>
      </w:r>
      <w:proofErr w:type="spellStart"/>
      <w:r w:rsidRPr="009E660D">
        <w:t>SARIMAX</w:t>
      </w:r>
      <w:proofErr w:type="spellEnd"/>
      <w:r w:rsidRPr="009E660D">
        <w:t xml:space="preserve"> (p, d, q) x (P, D, Q, S), where p, d, and q denote the nonseasonal component of the AR part's lag vector, the degree of differentiation, and the MA part's lag vector, respectively. S denotes seasonality in hours, while P, D, and Q denote seasonal parameters similar to non-seasonal parameters.</w:t>
      </w:r>
      <w:r w:rsidR="002338C3">
        <w:t xml:space="preserve"> </w:t>
      </w:r>
      <w:r w:rsidR="002338C3">
        <w:fldChar w:fldCharType="begin"/>
      </w:r>
      <w:r w:rsidR="002338C3">
        <w:instrText xml:space="preserve"> REF _Ref88403604 \h </w:instrText>
      </w:r>
      <w:r w:rsidR="002338C3">
        <w:fldChar w:fldCharType="separate"/>
      </w:r>
      <w:r w:rsidR="00C116BB">
        <w:t xml:space="preserve">Table </w:t>
      </w:r>
      <w:r w:rsidR="00C116BB">
        <w:rPr>
          <w:noProof/>
        </w:rPr>
        <w:t>3</w:t>
      </w:r>
      <w:r w:rsidR="002338C3">
        <w:fldChar w:fldCharType="end"/>
      </w:r>
      <w:r w:rsidR="002338C3" w:rsidRPr="002338C3">
        <w:t xml:space="preserve"> </w:t>
      </w:r>
      <w:r w:rsidR="002338C3" w:rsidRPr="002338C3">
        <w:lastRenderedPageBreak/>
        <w:t>summarizes the parameters for each dataset; the numbers indicate the precise lags used.</w:t>
      </w:r>
      <w:r w:rsidR="002338C3">
        <w:t xml:space="preserve"> </w:t>
      </w:r>
      <w:r w:rsidR="00601152" w:rsidRPr="00601152">
        <w:t>Appendix A contains the AC and PAC plots used to justify these choices.</w:t>
      </w:r>
    </w:p>
    <w:p w14:paraId="1581F990" w14:textId="7D23B556" w:rsidR="00553B8C" w:rsidRDefault="00E0678A" w:rsidP="00E0678A">
      <w:pPr>
        <w:ind w:firstLine="288"/>
      </w:pPr>
      <w:r w:rsidRPr="00E0678A">
        <w:t>The model was fitted for each forecasted day using the previous 28 days' demand and temperature values, resulting in a unique model generated for each day.</w:t>
      </w:r>
      <w:r>
        <w:t xml:space="preserve"> </w:t>
      </w:r>
      <w:r w:rsidR="00553B8C" w:rsidRPr="00553B8C">
        <w:t>The model was fitted using the parameters listed above; a constant term was also included. Following that, the model was used to estimate the coefficients. The model was fitted using the expectation-maximization algorithm. For innovation, we used the student's t conditional probability distribution. Additionally, we discovered that employing this distribution rather than the Gaussian distribution improved performance. After developing the model, it was used to forecast hourly values for the following day, with the upcoming day's temperature used as an exogenous variable.</w:t>
      </w:r>
    </w:p>
    <w:p w14:paraId="30C35DB9" w14:textId="54993CBA" w:rsidR="00F75072" w:rsidRDefault="00F75072" w:rsidP="001A3FAF">
      <w:pPr>
        <w:pStyle w:val="Heading3"/>
      </w:pPr>
      <w:bookmarkStart w:id="266" w:name="_Toc90148345"/>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266"/>
    </w:p>
    <w:p w14:paraId="07E282C5" w14:textId="7E803A30" w:rsidR="005E3ACC" w:rsidRDefault="00E2651A" w:rsidP="00BE4366">
      <w:pPr>
        <w:ind w:firstLine="288"/>
      </w:pPr>
      <w:r>
        <w:fldChar w:fldCharType="begin"/>
      </w:r>
      <w:r>
        <w:instrText xml:space="preserve"> REF _Ref90043953 \h </w:instrText>
      </w:r>
      <w:r>
        <w:fldChar w:fldCharType="separate"/>
      </w:r>
      <w:r w:rsidR="00C116BB">
        <w:t xml:space="preserve">Figure </w:t>
      </w:r>
      <w:r w:rsidR="00C116BB">
        <w:rPr>
          <w:noProof/>
        </w:rPr>
        <w:t>9</w:t>
      </w:r>
      <w:r>
        <w:fldChar w:fldCharType="end"/>
      </w:r>
      <w:r w:rsidR="009C6987">
        <w:t xml:space="preserve"> depicts the architecture for both </w:t>
      </w:r>
      <w:r w:rsidR="006D605F">
        <w:t xml:space="preserve">the BLF and CLF used in the </w:t>
      </w:r>
      <w:proofErr w:type="spellStart"/>
      <w:r w:rsidR="006D605F">
        <w:t>ANNSTLF-G3</w:t>
      </w:r>
      <w:proofErr w:type="spellEnd"/>
      <w:r w:rsidR="006D605F">
        <w:t xml:space="preserve"> implementation</w:t>
      </w:r>
      <w:r w:rsidR="00D315A1">
        <w:t xml:space="preserve">. </w:t>
      </w:r>
      <w:r w:rsidR="000D443E" w:rsidRPr="000D443E">
        <w:t xml:space="preserve">Both </w:t>
      </w:r>
      <w:proofErr w:type="spellStart"/>
      <w:r w:rsidR="000D443E" w:rsidRPr="000D443E">
        <w:t>ANNs</w:t>
      </w:r>
      <w:proofErr w:type="spellEnd"/>
      <w:r w:rsidR="000D443E" w:rsidRPr="000D443E">
        <w:t xml:space="preserve"> </w:t>
      </w:r>
      <w:r w:rsidR="009C6987">
        <w:t>were</w:t>
      </w:r>
      <w:r w:rsidR="009C6987" w:rsidRPr="000D443E">
        <w:t xml:space="preserve"> </w:t>
      </w:r>
      <w:r w:rsidR="000D443E" w:rsidRPr="000D443E">
        <w:t>fully connected across all layers</w:t>
      </w:r>
      <w:r w:rsidR="002C32DE">
        <w:t>; t</w:t>
      </w:r>
      <w:r w:rsidR="000D443E" w:rsidRPr="000D443E">
        <w:t xml:space="preserve">he hidden layer </w:t>
      </w:r>
      <w:r w:rsidR="009C6987">
        <w:t>comprised</w:t>
      </w:r>
      <w:r w:rsidR="000D443E" w:rsidRPr="000D443E">
        <w:t xml:space="preserve"> sixty neurons. </w:t>
      </w:r>
      <w:r w:rsidR="002C32DE">
        <w:t>The activation function was a hyperbolic tangent sigmoid transfer function in both the hidden and output layers</w:t>
      </w:r>
      <w:r w:rsidR="000D443E" w:rsidRPr="000D443E">
        <w:t>.</w:t>
      </w:r>
      <w:r w:rsidR="00BE4366">
        <w:t xml:space="preserve"> Eighty percent</w:t>
      </w:r>
      <w:r w:rsidR="00BE4366" w:rsidRPr="00BE4366">
        <w:t xml:space="preserve"> of the training data was used to train the </w:t>
      </w:r>
      <w:proofErr w:type="spellStart"/>
      <w:r w:rsidR="00BE4366" w:rsidRPr="00BE4366">
        <w:t>ANNs</w:t>
      </w:r>
      <w:proofErr w:type="spellEnd"/>
      <w:r w:rsidR="00BE4366" w:rsidRPr="00BE4366">
        <w:t>, while</w:t>
      </w:r>
      <w:r w:rsidR="00BE4366">
        <w:t xml:space="preserve"> twenty percent</w:t>
      </w:r>
      <w:r w:rsidR="00BE4366" w:rsidRPr="00BE4366">
        <w:t xml:space="preserve"> was used for validation to avoid overtraining. We divided the data randomly, </w:t>
      </w:r>
      <w:r w:rsidR="002C32DE">
        <w:t>using</w:t>
      </w:r>
      <w:r w:rsidR="00BE4366" w:rsidRPr="00BE4366">
        <w:t xml:space="preserve"> randomly generated indices for the training and validation sets. The </w:t>
      </w:r>
      <w:proofErr w:type="spellStart"/>
      <w:r w:rsidR="00BE4366" w:rsidRPr="00BE4366">
        <w:t>ANNs</w:t>
      </w:r>
      <w:proofErr w:type="spellEnd"/>
      <w:r w:rsidR="00BE4366" w:rsidRPr="00BE4366">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164B7A86" w:rsidR="000A1E8F" w:rsidRDefault="000A1E8F" w:rsidP="000A1E8F">
      <w:pPr>
        <w:pStyle w:val="Caption"/>
        <w:jc w:val="center"/>
      </w:pPr>
      <w:bookmarkStart w:id="267" w:name="_Ref90043953"/>
      <w:bookmarkStart w:id="268" w:name="_Toc90148418"/>
      <w:r>
        <w:t xml:space="preserve">Figure </w:t>
      </w:r>
      <w:fldSimple w:instr=" SEQ Figure \* ARABIC ">
        <w:r w:rsidR="00C116BB">
          <w:rPr>
            <w:noProof/>
          </w:rPr>
          <w:t>9</w:t>
        </w:r>
      </w:fldSimple>
      <w:bookmarkEnd w:id="267"/>
      <w:r>
        <w:t xml:space="preserve"> – </w:t>
      </w:r>
      <w:r w:rsidRPr="008914C4">
        <w:t>The Structure of the B</w:t>
      </w:r>
      <w:r>
        <w:t>LF</w:t>
      </w:r>
      <w:r w:rsidRPr="008914C4">
        <w:t xml:space="preserve"> and C</w:t>
      </w:r>
      <w:r>
        <w:t>LF</w:t>
      </w:r>
      <w:r w:rsidRPr="008914C4">
        <w:t xml:space="preserve"> Network</w:t>
      </w:r>
      <w:bookmarkEnd w:id="268"/>
    </w:p>
    <w:p w14:paraId="4730F8E2" w14:textId="5B5E9D96" w:rsidR="00CA2C60" w:rsidRDefault="00CA2C60" w:rsidP="00EC3AD9">
      <w:pPr>
        <w:ind w:firstLine="288"/>
      </w:pPr>
      <w:r w:rsidRPr="00CA2C60">
        <w:t xml:space="preserve">Each of the BLF and CLF required 79 inputs. The inputs to both </w:t>
      </w:r>
      <w:proofErr w:type="spellStart"/>
      <w:r w:rsidRPr="00CA2C60">
        <w:t>ANNs</w:t>
      </w:r>
      <w:proofErr w:type="spellEnd"/>
      <w:r w:rsidRPr="00CA2C60">
        <w:t xml:space="preserve"> were identical and are depicted in the figure above, where </w:t>
      </w:r>
      <w:proofErr w:type="spellStart"/>
      <w:r w:rsidRPr="00CA2C60">
        <w:t>k+1</w:t>
      </w:r>
      <w:proofErr w:type="spellEnd"/>
      <w:r w:rsidRPr="00CA2C60">
        <w:t xml:space="preserve"> represents the day to be predicted</w:t>
      </w:r>
      <w:r w:rsidR="002C32DE">
        <w:t>,</w:t>
      </w:r>
      <w:r w:rsidRPr="00CA2C60">
        <w:t xml:space="preserve"> and k represents the previous day. The BLF was trained to output load demands for each hour of day </w:t>
      </w:r>
      <w:proofErr w:type="spellStart"/>
      <w:r w:rsidRPr="00CA2C60">
        <w:t>k+1</w:t>
      </w:r>
      <w:proofErr w:type="spellEnd"/>
      <w:r w:rsidRPr="00CA2C60">
        <w:t xml:space="preserve">, while the CLF was trained to output hourly changes in load demand from day k to day </w:t>
      </w:r>
      <w:proofErr w:type="spellStart"/>
      <w:r w:rsidRPr="00CA2C60">
        <w:t>k+1</w:t>
      </w:r>
      <w:proofErr w:type="spellEnd"/>
      <w:r w:rsidRPr="00CA2C60">
        <w:t xml:space="preserve">. During training, the BLF was presented with actual load demand for day </w:t>
      </w:r>
      <w:proofErr w:type="spellStart"/>
      <w:r w:rsidRPr="00CA2C60">
        <w:t>k+1</w:t>
      </w:r>
      <w:proofErr w:type="spellEnd"/>
      <w:r w:rsidRPr="00CA2C60">
        <w:t xml:space="preserve">, whereas the CLF was presented with the difference in actual loads from day </w:t>
      </w:r>
      <w:proofErr w:type="spellStart"/>
      <w:r w:rsidRPr="00CA2C60">
        <w:t>k+1</w:t>
      </w:r>
      <w:proofErr w:type="spellEnd"/>
      <w:r w:rsidRPr="00CA2C60">
        <w:t xml:space="preserve"> to day k. Both the BLF and CLF networks were trained using the back-propagation algorithm.</w:t>
      </w:r>
    </w:p>
    <w:p w14:paraId="71683C9F" w14:textId="73AC9C92" w:rsidR="00FE6699" w:rsidRDefault="000F28AD" w:rsidP="00542D54">
      <w:pPr>
        <w:ind w:firstLine="288"/>
      </w:pPr>
      <w:r w:rsidRPr="000F28AD">
        <w:t xml:space="preserve">Each </w:t>
      </w:r>
      <w:proofErr w:type="spellStart"/>
      <w:r w:rsidRPr="000F28AD">
        <w:t>ANN's</w:t>
      </w:r>
      <w:proofErr w:type="spellEnd"/>
      <w:r w:rsidRPr="000F28AD">
        <w:t xml:space="preserve"> output was fed into the </w:t>
      </w:r>
      <w:proofErr w:type="spellStart"/>
      <w:r w:rsidRPr="000F28AD">
        <w:t>RLS</w:t>
      </w:r>
      <w:proofErr w:type="spellEnd"/>
      <w:r w:rsidRPr="000F28AD">
        <w:t xml:space="preserve"> combiner, </w:t>
      </w:r>
      <w:r w:rsidR="002C32DE">
        <w:t>producing a fine-tuned hourly load prediction</w:t>
      </w:r>
      <w:r w:rsidRPr="000F28AD">
        <w:t>. Prior to presenting the CLF outputs, they were supplemented with actual loads from day k to reflect a load prediction rather than a change in load.</w:t>
      </w:r>
      <w:r>
        <w:t xml:space="preserve"> </w:t>
      </w:r>
      <w:r w:rsidR="00947ABE">
        <w:t xml:space="preserve">The </w:t>
      </w:r>
      <w:proofErr w:type="spellStart"/>
      <w:r w:rsidR="00947ABE">
        <w:t>RLS</w:t>
      </w:r>
      <w:proofErr w:type="spellEnd"/>
      <w:r w:rsidR="00947ABE">
        <w:t xml:space="preserve"> combiner was </w:t>
      </w:r>
      <w:r w:rsidR="006D605F">
        <w:t xml:space="preserve">initialized </w:t>
      </w:r>
      <w:r w:rsidR="00C07BE7">
        <w:t xml:space="preserve">to </w:t>
      </w:r>
      <w:r w:rsidR="002C32DE">
        <w:t xml:space="preserve">equally combine outputs from both </w:t>
      </w:r>
      <w:proofErr w:type="spellStart"/>
      <w:r w:rsidR="002C32DE">
        <w:t>ANNs</w:t>
      </w:r>
      <w:proofErr w:type="spellEnd"/>
      <w:r w:rsidR="00C07BE7">
        <w:t xml:space="preserve"> (</w:t>
      </w:r>
      <w:r w:rsidR="00D315A1">
        <w:t>i.e.,</w:t>
      </w:r>
      <w:r w:rsidR="006D605F">
        <w:t xml:space="preserve"> </w:t>
      </w:r>
      <w:r w:rsidR="008A6B44" w:rsidRPr="008A6B44">
        <w:t>weight</w:t>
      </w:r>
      <w:r w:rsidR="00C07BE7">
        <w:t>s</w:t>
      </w:r>
      <w:r w:rsidR="003F5968">
        <w:t xml:space="preserve"> </w:t>
      </w:r>
      <w:r w:rsidR="00C07BE7">
        <w:t xml:space="preserve">were set to </w:t>
      </w:r>
      <w:r w:rsidR="008A6B44" w:rsidRPr="008A6B44">
        <w:t>0.5</w:t>
      </w:r>
      <w:r w:rsidR="00C07BE7">
        <w:t>)</w:t>
      </w:r>
      <w:r w:rsidR="00D315A1">
        <w:t xml:space="preserve">. </w:t>
      </w:r>
      <w:r w:rsidR="003F5968">
        <w:t>A</w:t>
      </w:r>
      <w:r w:rsidR="003F5968" w:rsidRPr="008A6B44">
        <w:t xml:space="preserve">fter </w:t>
      </w:r>
      <w:r w:rsidR="008A6B44" w:rsidRPr="008A6B44">
        <w:t xml:space="preserve">each iteration, the weights for each hour </w:t>
      </w:r>
      <w:r w:rsidR="00947ABE">
        <w:t>were</w:t>
      </w:r>
      <w:r w:rsidR="00947ABE" w:rsidRPr="008A6B44">
        <w:t xml:space="preserve"> </w:t>
      </w:r>
      <w:r w:rsidR="008A6B44" w:rsidRPr="008A6B44">
        <w:t xml:space="preserve">updated </w:t>
      </w:r>
      <w:r w:rsidR="00947ABE">
        <w:t>using a least</w:t>
      </w:r>
      <w:r w:rsidR="002C32DE">
        <w:t>-</w:t>
      </w:r>
      <w:r w:rsidR="00947ABE">
        <w:t>squares algorithm</w:t>
      </w:r>
      <w:r w:rsidR="008A6B44" w:rsidRPr="008A6B44">
        <w:t>.</w:t>
      </w:r>
      <w:r w:rsidR="00474DF6">
        <w:t xml:space="preserve"> </w:t>
      </w:r>
    </w:p>
    <w:p w14:paraId="65E9D872" w14:textId="4A89AD4E" w:rsidR="000A1E8F" w:rsidRDefault="00AF505E" w:rsidP="00542D54">
      <w:pPr>
        <w:ind w:firstLine="288"/>
      </w:pPr>
      <w:r w:rsidRPr="00AF505E">
        <w:t xml:space="preserve">When we switched between resilient and Levenberg-Marquardt back-propagation, we observed that resilient back-propagation outperformed Levenberg-Marquardt back-propagation. </w:t>
      </w:r>
      <w:r w:rsidR="00DF00F6">
        <w:t xml:space="preserve">We </w:t>
      </w:r>
      <w:r w:rsidRPr="00AF505E">
        <w:t>observed a</w:t>
      </w:r>
      <w:r w:rsidR="002C32DE">
        <w:t xml:space="preserve"> performance improvement</w:t>
      </w:r>
      <w:r w:rsidRPr="00AF505E">
        <w:t xml:space="preserve"> when we changed the activation function of the output layer from linear to tangent sigmoid.</w:t>
      </w:r>
      <w:r w:rsidR="000A1E8F" w:rsidRPr="00F7571F">
        <w:t xml:space="preserve"> </w:t>
      </w:r>
      <w:r w:rsidR="00406B9E" w:rsidRPr="00406B9E">
        <w:t xml:space="preserve">We also </w:t>
      </w:r>
      <w:r w:rsidR="00652FC0">
        <w:t>observed</w:t>
      </w:r>
      <w:r w:rsidR="00406B9E" w:rsidRPr="00406B9E">
        <w:t xml:space="preserve"> better forecasting performance when we divided the data using random indices rather than blocks.</w:t>
      </w:r>
    </w:p>
    <w:p w14:paraId="7FA51A99" w14:textId="719149C3" w:rsidR="002E0AEC" w:rsidRPr="0079016F" w:rsidRDefault="002E0AEC" w:rsidP="00E141F5">
      <w:pPr>
        <w:pStyle w:val="Heading2"/>
      </w:pPr>
      <w:bookmarkStart w:id="269" w:name="_Toc90148346"/>
      <w:r>
        <w:lastRenderedPageBreak/>
        <w:t>3.</w:t>
      </w:r>
      <w:r w:rsidR="00E141F5">
        <w:t>3</w:t>
      </w:r>
      <w:r>
        <w:t xml:space="preserve"> </w:t>
      </w:r>
      <w:r w:rsidR="001A3FAF" w:rsidRPr="002A6B03">
        <w:t>Implementation Specifications for</w:t>
      </w:r>
      <w:r w:rsidR="001A3FAF">
        <w:t xml:space="preserve"> t</w:t>
      </w:r>
      <w:r>
        <w:t>he Deep Learning Forecasters</w:t>
      </w:r>
      <w:bookmarkEnd w:id="269"/>
    </w:p>
    <w:p w14:paraId="1669F607" w14:textId="77777777" w:rsidR="00F15766" w:rsidRDefault="00D16944" w:rsidP="00F15766">
      <w:pPr>
        <w:pStyle w:val="Heading3"/>
      </w:pPr>
      <w:bookmarkStart w:id="270" w:name="_Toc90148347"/>
      <w:r>
        <w:t>3.</w:t>
      </w:r>
      <w:r w:rsidR="00D77BAA">
        <w:t>3</w:t>
      </w:r>
      <w:r w:rsidR="00B93EB2">
        <w:t>.1</w:t>
      </w:r>
      <w:r>
        <w:t xml:space="preserve"> </w:t>
      </w:r>
      <w:r w:rsidR="00F15766">
        <w:t>The Long Short Term Memory Forecaster (LSTM)</w:t>
      </w:r>
      <w:bookmarkEnd w:id="270"/>
    </w:p>
    <w:p w14:paraId="75C69DCB" w14:textId="1456E8E8" w:rsidR="006D7C11" w:rsidRDefault="009635BD" w:rsidP="006D7C11">
      <w:pPr>
        <w:ind w:firstLine="288"/>
      </w:pPr>
      <w:r w:rsidRPr="008A13AD">
        <w:t xml:space="preserve">Another researcher from </w:t>
      </w:r>
      <w:proofErr w:type="spellStart"/>
      <w:r w:rsidRPr="008A13AD">
        <w:t>UNB's</w:t>
      </w:r>
      <w:proofErr w:type="spellEnd"/>
      <w:r w:rsidRPr="008A13AD">
        <w:t xml:space="preserve">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We trained the LSTM models using the </w:t>
      </w:r>
      <w:proofErr w:type="spellStart"/>
      <w:r w:rsidRPr="009635BD">
        <w:t>adam</w:t>
      </w:r>
      <w:proofErr w:type="spellEnd"/>
      <w:r w:rsidRPr="009635BD">
        <w:t xml:space="preserve"> optimization training algorithm. The LSTM network was composed of four layers: a sequence input layer with 79 inputs, a</w:t>
      </w:r>
      <w:r w:rsidR="008C1743">
        <w:t>n</w:t>
      </w:r>
      <w:r w:rsidRPr="009635BD">
        <w:t xml:space="preserve"> </w:t>
      </w:r>
      <w:r w:rsidR="002C32DE">
        <w:t>LSTM</w:t>
      </w:r>
      <w:r w:rsidRPr="009635BD">
        <w:t xml:space="preserve"> layer with 100 hidden units, a fully connected layer with 24 outputs, and a regression layer. </w:t>
      </w:r>
      <w:r w:rsidR="00EF45AD" w:rsidRPr="00EF45AD">
        <w:t>Between time steps, the amount of data retained is proportional to the number of hidden units (the hidden state); this was the optimal value for all datasets examined</w:t>
      </w:r>
      <w:r w:rsidR="00EF45AD">
        <w:t xml:space="preserve"> </w:t>
      </w:r>
      <w:r>
        <w:fldChar w:fldCharType="begin" w:fldLock="1"/>
      </w:r>
      <w:r w:rsidR="007548D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[180]","plainTextFormattedCitation":"[180]","previouslyFormattedCitation":"[180]"},"properties":{"noteIndex":0},"schema":"https://github.com/citation-style-language/schema/raw/master/csl-citation.json"}</w:instrText>
      </w:r>
      <w:r>
        <w:fldChar w:fldCharType="separate"/>
      </w:r>
      <w:r w:rsidR="00D65546" w:rsidRPr="00D65546">
        <w:rPr>
          <w:noProof/>
        </w:rPr>
        <w:t>[180]</w:t>
      </w:r>
      <w:r>
        <w:fldChar w:fldCharType="end"/>
      </w:r>
      <w:r>
        <w:t>.</w:t>
      </w:r>
    </w:p>
    <w:p w14:paraId="2AAB5AF8" w14:textId="0D937EC9" w:rsidR="008A13AD" w:rsidRPr="008A13AD" w:rsidRDefault="008A13AD" w:rsidP="006D7C11">
      <w:pPr>
        <w:ind w:firstLine="288"/>
      </w:pPr>
      <w:r w:rsidRPr="008A13AD">
        <w:t xml:space="preserve">Additionally, because the </w:t>
      </w:r>
      <w:proofErr w:type="spellStart"/>
      <w:r w:rsidRPr="008A13AD">
        <w:t>ANNSTLF</w:t>
      </w:r>
      <w:proofErr w:type="spellEnd"/>
      <w:r w:rsidRPr="008A13AD">
        <w:t xml:space="preserve">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w:t>
      </w:r>
      <w:proofErr w:type="spellStart"/>
      <w:r w:rsidRPr="008A13AD">
        <w:t>ANNSTLF</w:t>
      </w:r>
      <w:proofErr w:type="spellEnd"/>
      <w:r w:rsidRPr="008A13AD">
        <w:t xml:space="preserve"> structure by developing a Base Load Forecaster</w:t>
      </w:r>
      <w:r w:rsidR="00E40458">
        <w:t xml:space="preserve"> (BLF)</w:t>
      </w:r>
      <w:r w:rsidRPr="008A13AD">
        <w:t>, a Change in Load Forecaster</w:t>
      </w:r>
      <w:r w:rsidR="00E40458">
        <w:t xml:space="preserve"> (CLF)</w:t>
      </w:r>
      <w:r w:rsidRPr="008A13AD">
        <w:t xml:space="preserve">, and an </w:t>
      </w:r>
      <w:proofErr w:type="spellStart"/>
      <w:r w:rsidRPr="008A13AD">
        <w:t>RLS</w:t>
      </w:r>
      <w:proofErr w:type="spellEnd"/>
      <w:r w:rsidRPr="008A13AD">
        <w:t xml:space="preserve"> combiner using the LSTM </w:t>
      </w:r>
      <w:r w:rsidR="00A039C8">
        <w:t>forecaster</w:t>
      </w:r>
      <w:r w:rsidRPr="008A13AD">
        <w:t xml:space="preserve"> rather than the ANN. The inputs and structure of the architecture were identical to those of the </w:t>
      </w:r>
      <w:proofErr w:type="spellStart"/>
      <w:r w:rsidRPr="008A13AD">
        <w:t>ANNSTLF</w:t>
      </w:r>
      <w:proofErr w:type="spellEnd"/>
      <w:r w:rsidRPr="008A13AD">
        <w:t xml:space="preserve">,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271" w:name="_Toc90148348"/>
      <w:r>
        <w:t>3.</w:t>
      </w:r>
      <w:r w:rsidR="008F086A">
        <w:t>3.2</w:t>
      </w:r>
      <w:r>
        <w:t xml:space="preserve"> </w:t>
      </w:r>
      <w:r w:rsidR="00AE21E5">
        <w:t>The Convolutional Neural Network Forecaster (CNN)</w:t>
      </w:r>
      <w:bookmarkEnd w:id="271"/>
    </w:p>
    <w:p w14:paraId="1AC99F60" w14:textId="0905EDDF" w:rsidR="00377CF2" w:rsidRPr="00377CF2" w:rsidRDefault="00377CF2" w:rsidP="00377CF2">
      <w:pPr>
        <w:ind w:firstLine="288"/>
      </w:pPr>
      <w:r w:rsidRPr="00377CF2">
        <w:t xml:space="preserve">The </w:t>
      </w:r>
      <w:proofErr w:type="spellStart"/>
      <w:r w:rsidRPr="00377CF2">
        <w:t>CNNs</w:t>
      </w:r>
      <w:proofErr w:type="spellEnd"/>
      <w:r w:rsidRPr="00377CF2">
        <w:t xml:space="preserve"> in this study consist of six layers: an input layer with 79 </w:t>
      </w:r>
      <w:r>
        <w:t xml:space="preserve">input </w:t>
      </w:r>
      <w:r w:rsidRPr="00377CF2">
        <w:t>features, a convolutional layer with a filter size of 6 pixels in height, 5 pixels in width, and 15 filters in total, a rectified linear unit activation layer (</w:t>
      </w:r>
      <w:proofErr w:type="spellStart"/>
      <w:r w:rsidRPr="00377CF2">
        <w:t>ReLU</w:t>
      </w:r>
      <w:proofErr w:type="spellEnd"/>
      <w:r w:rsidRPr="00377CF2">
        <w:t xml:space="preserve">),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0BC1C1F7" w:rsidR="001746BC" w:rsidRDefault="001570D1" w:rsidP="001746BC">
      <w:pPr>
        <w:ind w:firstLine="288"/>
      </w:pPr>
      <w:r w:rsidRPr="001746BC">
        <w:t xml:space="preserve">As with the LSTM models, the CNN models were trained using the </w:t>
      </w:r>
      <w:proofErr w:type="spellStart"/>
      <w:r w:rsidRPr="001746BC">
        <w:t>adam</w:t>
      </w:r>
      <w:proofErr w:type="spellEnd"/>
      <w:r w:rsidRPr="001746BC">
        <w:t xml:space="preserve"> optimization training algorithm. Additional information about this algorithm can be found in </w:t>
      </w:r>
      <w:r>
        <w:fldChar w:fldCharType="begin" w:fldLock="1"/>
      </w:r>
      <w:r>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[181]","plainTextFormattedCitation":"[181]","previouslyFormattedCitation":"[181]"},"properties":{"noteIndex":0},"schema":"https://github.com/citation-style-language/schema/raw/master/csl-citation.json"}</w:instrText>
      </w:r>
      <w:r>
        <w:fldChar w:fldCharType="separate"/>
      </w:r>
      <w:r w:rsidRPr="00D65546">
        <w:rPr>
          <w:noProof/>
        </w:rPr>
        <w:t>[181]</w:t>
      </w:r>
      <w:r>
        <w:fldChar w:fldCharType="end"/>
      </w:r>
      <w:r>
        <w:t xml:space="preserve">. </w:t>
      </w:r>
      <w:r w:rsidR="001746BC" w:rsidRPr="001746BC">
        <w:t xml:space="preserve">We implemented the CNN </w:t>
      </w:r>
      <w:r w:rsidR="00A039C8">
        <w:t>forecaster</w:t>
      </w:r>
      <w:r w:rsidR="001746BC" w:rsidRPr="001746BC">
        <w:t xml:space="preserve"> similarly to the LSTM </w:t>
      </w:r>
      <w:r w:rsidR="00A039C8">
        <w:t>forecaster</w:t>
      </w:r>
      <w:r w:rsidR="001746BC" w:rsidRPr="001746BC">
        <w:t xml:space="preserve"> using the </w:t>
      </w:r>
      <w:proofErr w:type="spellStart"/>
      <w:r w:rsidR="001746BC" w:rsidRPr="001746BC">
        <w:t>ANNSTLF</w:t>
      </w:r>
      <w:proofErr w:type="spellEnd"/>
      <w:r w:rsidR="001746BC" w:rsidRPr="001746BC">
        <w:t xml:space="preserve"> structure, and as a result of using this architecture, we observed improved results overall and across all timeframes.</w:t>
      </w:r>
    </w:p>
    <w:p w14:paraId="75644D12" w14:textId="5635AA61" w:rsidR="008F44DD" w:rsidRDefault="008F44DD" w:rsidP="008F44DD">
      <w:pPr>
        <w:pStyle w:val="Heading2"/>
      </w:pPr>
      <w:bookmarkStart w:id="272" w:name="_Toc90148349"/>
      <w:r>
        <w:t>3.</w:t>
      </w:r>
      <w:r w:rsidR="005C5901">
        <w:t>4</w:t>
      </w:r>
      <w:r>
        <w:t xml:space="preserve"> Method Analysis</w:t>
      </w:r>
      <w:bookmarkEnd w:id="272"/>
    </w:p>
    <w:p w14:paraId="7C18C093" w14:textId="3B591DBE" w:rsidR="00654B3E" w:rsidRDefault="00C32C31" w:rsidP="00641A48">
      <w:pPr>
        <w:ind w:firstLine="288"/>
      </w:pPr>
      <w:r>
        <w:t xml:space="preserve">MATLAB version </w:t>
      </w:r>
      <w:proofErr w:type="spellStart"/>
      <w:r>
        <w:t>R2021b</w:t>
      </w:r>
      <w:proofErr w:type="spellEnd"/>
      <w:r>
        <w:t xml:space="preserve"> was used to implement all forecasters. Our goal </w:t>
      </w:r>
      <w:r w:rsidR="00FB59E2">
        <w:t>was</w:t>
      </w:r>
      <w:r>
        <w:t xml:space="preserve"> to forecast the following day's load and identify daily peaks. For the overall regular load forecasts, we calculated the </w:t>
      </w:r>
      <w:proofErr w:type="spellStart"/>
      <w:r w:rsidR="00647D51">
        <w:t>MAPE</w:t>
      </w:r>
      <w:proofErr w:type="spellEnd"/>
      <w:r>
        <w:t xml:space="preserve"> and the </w:t>
      </w:r>
      <w:proofErr w:type="spellStart"/>
      <w:r w:rsidR="00647D51">
        <w:t>RMSE</w:t>
      </w:r>
      <w:proofErr w:type="spellEnd"/>
      <w:r>
        <w:t>.</w:t>
      </w:r>
      <w:r w:rsidR="00B1295A">
        <w:t xml:space="preserve"> </w:t>
      </w:r>
      <w:r w:rsidR="00EF7766" w:rsidRPr="00EF7766">
        <w:t xml:space="preserve">A word about forecasters, which combine the outputs of two distinct models, the BLF and the CLF, using an </w:t>
      </w:r>
      <w:proofErr w:type="spellStart"/>
      <w:r w:rsidR="00EF7766" w:rsidRPr="00EF7766">
        <w:t>RLS</w:t>
      </w:r>
      <w:proofErr w:type="spellEnd"/>
      <w:r w:rsidR="00EF7766" w:rsidRPr="00EF7766">
        <w:t xml:space="preserve"> combiner.</w:t>
      </w:r>
      <w:r w:rsidR="00BA359A">
        <w:t xml:space="preserve"> </w:t>
      </w:r>
      <w:r w:rsidR="00EF7766" w:rsidRPr="00EF7766">
        <w:t xml:space="preserve">The </w:t>
      </w:r>
      <w:proofErr w:type="spellStart"/>
      <w:r w:rsidR="00EF7766" w:rsidRPr="00EF7766">
        <w:t>RLS</w:t>
      </w:r>
      <w:proofErr w:type="spellEnd"/>
      <w:r w:rsidR="00EF7766" w:rsidRPr="00EF7766">
        <w:t xml:space="preserve"> combiner results were used; the forecasters in question are CNN, LSTM, and ANN.</w:t>
      </w:r>
    </w:p>
    <w:p w14:paraId="0B91D9FC" w14:textId="20C929F4" w:rsidR="008F44DD" w:rsidRDefault="00B1295A" w:rsidP="001746BC">
      <w:pPr>
        <w:ind w:firstLine="288"/>
      </w:pPr>
      <w:r w:rsidRPr="00B1295A">
        <w:t>To determine daily peak accuracy, we used the mean absolute percent error (</w:t>
      </w:r>
      <w:proofErr w:type="spellStart"/>
      <w:r w:rsidRPr="00B1295A">
        <w:t>MAPE</w:t>
      </w:r>
      <w:proofErr w:type="spellEnd"/>
      <w:r w:rsidRPr="00B1295A">
        <w:t xml:space="preserve">), the mean absolute error (MAE), and the mean biased error (MBE). We used the </w:t>
      </w:r>
      <w:proofErr w:type="spellStart"/>
      <w:r w:rsidRPr="00B1295A">
        <w:t>MAPE</w:t>
      </w:r>
      <w:proofErr w:type="spellEnd"/>
      <w:r w:rsidRPr="00B1295A">
        <w:t xml:space="preserv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 xml:space="preserve">The MAE would be used to determine the accuracy of the time difference, whereas the MBE would be used to determine the models' bias in general, whether they </w:t>
      </w:r>
      <w:r w:rsidR="00080973" w:rsidRPr="00080973">
        <w:lastRenderedPageBreak/>
        <w:t>over or under forecast based on the time of occurrence.</w:t>
      </w:r>
      <w:r w:rsidR="00080973">
        <w:t xml:space="preserve"> </w:t>
      </w:r>
      <w:r w:rsidR="00080973" w:rsidRPr="00B1295A">
        <w:t>It</w:t>
      </w:r>
      <w:r w:rsidR="00BA359A">
        <w:t xml:space="preserve"> i</w:t>
      </w:r>
      <w:r w:rsidR="00080973" w:rsidRPr="00B1295A">
        <w:t xml:space="preserve">s worth noting that the </w:t>
      </w:r>
      <w:proofErr w:type="spellStart"/>
      <w:r w:rsidR="00080973" w:rsidRPr="00B1295A">
        <w:t>MAEs</w:t>
      </w:r>
      <w:proofErr w:type="spellEnd"/>
      <w:r w:rsidR="00080973" w:rsidRPr="00B1295A">
        <w:t xml:space="preserve"> and MBEs of the time difference are denoted in the tables by minutes.</w:t>
      </w:r>
      <w:r w:rsidR="00485AB3">
        <w:t xml:space="preserve"> </w:t>
      </w:r>
      <w:r w:rsidR="00485AB3" w:rsidRPr="00485AB3">
        <w:t>Appendix B contains a brief note regarding our peak detection accuracy metrics.</w:t>
      </w:r>
    </w:p>
    <w:p w14:paraId="022BBD4E" w14:textId="09D49FEE" w:rsidR="00116916" w:rsidRDefault="00116916" w:rsidP="008223C2">
      <w:pPr>
        <w:pStyle w:val="Heading2"/>
      </w:pPr>
      <w:bookmarkStart w:id="273" w:name="_Toc90148350"/>
      <w:r>
        <w:t>3.</w:t>
      </w:r>
      <w:r w:rsidR="00DF586D">
        <w:t>5</w:t>
      </w:r>
      <w:r w:rsidR="008223C2" w:rsidRPr="008223C2">
        <w:t xml:space="preserve"> The Performance of </w:t>
      </w:r>
      <w:r w:rsidR="00A039C8">
        <w:t>Forecaster</w:t>
      </w:r>
      <w:r w:rsidR="008223C2" w:rsidRPr="008223C2">
        <w:t>s on the Toronto Dataset</w:t>
      </w:r>
      <w:bookmarkEnd w:id="273"/>
    </w:p>
    <w:p w14:paraId="13765B5E" w14:textId="246CB9C9" w:rsidR="006963BD" w:rsidRDefault="007517A5" w:rsidP="007517A5">
      <w:pPr>
        <w:ind w:firstLine="288"/>
      </w:pPr>
      <w:r>
        <w:fldChar w:fldCharType="begin"/>
      </w:r>
      <w:r>
        <w:instrText xml:space="preserve"> REF _Ref86081137 \h </w:instrText>
      </w:r>
      <w:r>
        <w:fldChar w:fldCharType="separate"/>
      </w:r>
      <w:r w:rsidR="00C116BB">
        <w:t xml:space="preserve">Figure </w:t>
      </w:r>
      <w:r w:rsidR="00C116BB">
        <w:rPr>
          <w:noProof/>
        </w:rPr>
        <w:t>10</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_Ref86081137 \h </w:instrText>
      </w:r>
      <w:r>
        <w:fldChar w:fldCharType="separate"/>
      </w:r>
      <w:r w:rsidR="00C116BB">
        <w:t xml:space="preserve">Figure </w:t>
      </w:r>
      <w:r w:rsidR="00C116BB">
        <w:rPr>
          <w:noProof/>
        </w:rPr>
        <w:t>10</w:t>
      </w:r>
      <w:r>
        <w:fldChar w:fldCharType="end"/>
      </w:r>
      <w:r w:rsidRPr="007517A5">
        <w:t xml:space="preserve"> </w:t>
      </w:r>
      <w:r w:rsidR="005D76AB">
        <w:t xml:space="preserve">also </w:t>
      </w:r>
      <w:r w:rsidRPr="007517A5">
        <w:t xml:space="preserve">depicts the overall distribution of errors, while </w:t>
      </w:r>
      <w:r>
        <w:fldChar w:fldCharType="begin"/>
      </w:r>
      <w:r>
        <w:instrText xml:space="preserve"> REF _Ref85285958 \h </w:instrText>
      </w:r>
      <w:r>
        <w:fldChar w:fldCharType="separate"/>
      </w:r>
      <w:r w:rsidR="00C116BB">
        <w:t xml:space="preserve">Table </w:t>
      </w:r>
      <w:r w:rsidR="00C116BB">
        <w:rPr>
          <w:noProof/>
        </w:rPr>
        <w:t>4</w:t>
      </w:r>
      <w:r>
        <w:fldChar w:fldCharType="end"/>
      </w:r>
      <w:r w:rsidRPr="007517A5">
        <w:t xml:space="preserve"> summarizes the key performance metrics. </w:t>
      </w:r>
      <w:r>
        <w:fldChar w:fldCharType="begin"/>
      </w:r>
      <w:r>
        <w:instrText xml:space="preserve"> REF _Ref85286062 \h </w:instrText>
      </w:r>
      <w:r>
        <w:fldChar w:fldCharType="separate"/>
      </w:r>
      <w:r w:rsidR="00C116BB">
        <w:t xml:space="preserve">Table </w:t>
      </w:r>
      <w:r w:rsidR="00C116BB">
        <w:rPr>
          <w:noProof/>
        </w:rPr>
        <w:t>5</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4ED080F0" w:rsidR="00D845F5" w:rsidRDefault="00D845F5" w:rsidP="006963BD">
      <w:pPr>
        <w:pStyle w:val="Caption"/>
        <w:jc w:val="center"/>
      </w:pPr>
      <w:bookmarkStart w:id="274" w:name="_Ref85285958"/>
      <w:bookmarkStart w:id="275" w:name="_Toc90148398"/>
      <w:r>
        <w:t xml:space="preserve">Table </w:t>
      </w:r>
      <w:fldSimple w:instr=" SEQ Table \* ARABIC ">
        <w:r w:rsidR="00C116BB">
          <w:rPr>
            <w:noProof/>
          </w:rPr>
          <w:t>4</w:t>
        </w:r>
      </w:fldSimple>
      <w:bookmarkEnd w:id="274"/>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2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1E5C309C" w:rsidR="00A9660E" w:rsidRPr="00955AB5" w:rsidRDefault="00A9660E" w:rsidP="00196415">
      <w:pPr>
        <w:pStyle w:val="Caption"/>
        <w:jc w:val="center"/>
        <w:rPr>
          <w:sz w:val="16"/>
          <w:szCs w:val="16"/>
        </w:rPr>
      </w:pPr>
      <w:bookmarkStart w:id="276" w:name="_Ref85286062"/>
      <w:bookmarkStart w:id="277" w:name="_Toc90148399"/>
      <w:r>
        <w:t xml:space="preserve">Table </w:t>
      </w:r>
      <w:r w:rsidR="001C7E01">
        <w:fldChar w:fldCharType="begin"/>
      </w:r>
      <w:r w:rsidR="001C7E01">
        <w:instrText xml:space="preserve"> SEQ Table \* ARABIC </w:instrText>
      </w:r>
      <w:r w:rsidR="001C7E01">
        <w:fldChar w:fldCharType="separate"/>
      </w:r>
      <w:r w:rsidR="00C116BB">
        <w:rPr>
          <w:noProof/>
        </w:rPr>
        <w:t>5</w:t>
      </w:r>
      <w:r w:rsidR="001C7E01">
        <w:rPr>
          <w:noProof/>
        </w:rPr>
        <w:fldChar w:fldCharType="end"/>
      </w:r>
      <w:bookmarkEnd w:id="276"/>
      <w:r>
        <w:t xml:space="preserve"> - </w:t>
      </w:r>
      <w:r w:rsidRPr="0049763C">
        <w:t>Matrix Analysis of Peak Values and Time Difference – Toronto Dataset</w:t>
      </w:r>
      <w:bookmarkEnd w:id="277"/>
    </w:p>
    <w:p w14:paraId="0831F5E3" w14:textId="73E32E4D" w:rsidR="00196415" w:rsidRPr="00A9660E" w:rsidRDefault="00196415" w:rsidP="00A9660E">
      <w:pPr>
        <w:jc w:val="center"/>
        <w:rPr>
          <w:sz w:val="16"/>
          <w:szCs w:val="16"/>
        </w:rPr>
      </w:pPr>
      <w:r>
        <w:rPr>
          <w:noProof/>
          <w:sz w:val="16"/>
          <w:szCs w:val="16"/>
        </w:rPr>
        <w:drawing>
          <wp:inline distT="0" distB="0" distL="0" distR="0" wp14:anchorId="1012E84C" wp14:editId="3C3099E9">
            <wp:extent cx="5477510" cy="2165350"/>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165350"/>
                    </a:xfrm>
                    <a:prstGeom prst="rect">
                      <a:avLst/>
                    </a:prstGeom>
                    <a:noFill/>
                    <a:ln>
                      <a:noFill/>
                    </a:ln>
                  </pic:spPr>
                </pic:pic>
              </a:graphicData>
            </a:graphic>
          </wp:inline>
        </w:drawing>
      </w:r>
    </w:p>
    <w:p w14:paraId="1D76D416" w14:textId="5AE981B9" w:rsidR="000F2742" w:rsidRDefault="00A155C1" w:rsidP="00105F26">
      <w:pPr>
        <w:pStyle w:val="Caption"/>
        <w:jc w:val="center"/>
      </w:pPr>
      <w:bookmarkStart w:id="278" w:name="_Ref86081137"/>
      <w:bookmarkStart w:id="279" w:name="_Toc90148419"/>
      <w:r>
        <w:lastRenderedPageBreak/>
        <w:t xml:space="preserve">Figure </w:t>
      </w:r>
      <w:fldSimple w:instr=" SEQ Figure \* ARABIC ">
        <w:r w:rsidR="00C116BB">
          <w:rPr>
            <w:noProof/>
          </w:rPr>
          <w:t>10</w:t>
        </w:r>
      </w:fldSimple>
      <w:bookmarkEnd w:id="278"/>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BB31CB">
        <w:t xml:space="preserve">, and the </w:t>
      </w:r>
      <w:r w:rsidR="00BB31CB" w:rsidRPr="00554616">
        <w:t xml:space="preserve">Overall Error Distribution for All </w:t>
      </w:r>
      <w:r w:rsidR="00BB31CB">
        <w:t>Forecaster</w:t>
      </w:r>
      <w:r w:rsidR="00BB31CB" w:rsidRPr="00554616">
        <w:t>s</w:t>
      </w:r>
      <w:r w:rsidR="00BB31CB">
        <w:t xml:space="preserve"> </w:t>
      </w:r>
      <w:r w:rsidR="00714E2D" w:rsidRPr="00714E2D">
        <w:t xml:space="preserve">  </w:t>
      </w:r>
      <w:r w:rsidR="00F40599">
        <w:t>-</w:t>
      </w:r>
      <w:r>
        <w:t xml:space="preserve"> Toronto Dataset</w:t>
      </w:r>
      <w:bookmarkEnd w:id="279"/>
      <w:r>
        <w:t xml:space="preserve"> </w:t>
      </w:r>
    </w:p>
    <w:p w14:paraId="75B5F696" w14:textId="371354AF" w:rsidR="007B0505" w:rsidRDefault="007B0505" w:rsidP="008223C2">
      <w:pPr>
        <w:pStyle w:val="Heading3"/>
      </w:pPr>
      <w:bookmarkStart w:id="280" w:name="_Toc90148351"/>
      <w:r>
        <w:t>3.</w:t>
      </w:r>
      <w:r w:rsidR="00B71491">
        <w:t>5</w:t>
      </w:r>
      <w:r>
        <w:t>.</w:t>
      </w:r>
      <w:r w:rsidR="00901E19">
        <w:t>1</w:t>
      </w:r>
      <w:r>
        <w:t xml:space="preserve"> </w:t>
      </w:r>
      <w:r w:rsidR="00B06C64" w:rsidRPr="00B06C64">
        <w:t>Discussion of the Toronto Dataset's Overall Performance</w:t>
      </w:r>
      <w:bookmarkEnd w:id="280"/>
    </w:p>
    <w:p w14:paraId="3C894114" w14:textId="1BF90233" w:rsidR="00183E15" w:rsidRDefault="007B0505" w:rsidP="00183E15">
      <w:pPr>
        <w:ind w:firstLine="288"/>
      </w:pPr>
      <w:r w:rsidRPr="00506A2F">
        <w:t xml:space="preserve">When we look at </w:t>
      </w:r>
      <w:r>
        <w:fldChar w:fldCharType="begin"/>
      </w:r>
      <w:r>
        <w:instrText xml:space="preserve"> REF _Ref85285958 \h </w:instrText>
      </w:r>
      <w:r>
        <w:fldChar w:fldCharType="separate"/>
      </w:r>
      <w:r w:rsidR="00C116BB">
        <w:t xml:space="preserve">Table </w:t>
      </w:r>
      <w:r w:rsidR="00C116BB">
        <w:rPr>
          <w:noProof/>
        </w:rPr>
        <w:t>4</w:t>
      </w:r>
      <w:r>
        <w:fldChar w:fldCharType="end"/>
      </w:r>
      <w:r w:rsidRPr="00506A2F">
        <w:t xml:space="preserve">, we can see how the </w:t>
      </w:r>
      <w:r w:rsidR="0025420C">
        <w:t>forecaster</w:t>
      </w:r>
      <w:r w:rsidRPr="00506A2F">
        <w:t xml:space="preserve">s performed overall on the Toronto dataset. The CNN had the lowest </w:t>
      </w:r>
      <w:proofErr w:type="spellStart"/>
      <w:r w:rsidRPr="00506A2F">
        <w:t>MAPE</w:t>
      </w:r>
      <w:proofErr w:type="spellEnd"/>
      <w:r w:rsidRPr="00506A2F">
        <w:t xml:space="preserve"> and </w:t>
      </w:r>
      <w:proofErr w:type="spellStart"/>
      <w:r w:rsidRPr="00506A2F">
        <w:t>RMSE</w:t>
      </w:r>
      <w:proofErr w:type="spellEnd"/>
      <w:r w:rsidRPr="00506A2F">
        <w:t xml:space="preserve"> values, followed by the ANN and LSTM. Similarly, when we examine the plot in </w:t>
      </w:r>
      <w:r>
        <w:fldChar w:fldCharType="begin"/>
      </w:r>
      <w:r>
        <w:instrText xml:space="preserve"> REF _Ref86081137 \h </w:instrText>
      </w:r>
      <w:r>
        <w:fldChar w:fldCharType="separate"/>
      </w:r>
      <w:r w:rsidR="00C116BB">
        <w:t xml:space="preserve">Figure </w:t>
      </w:r>
      <w:r w:rsidR="00C116BB">
        <w:rPr>
          <w:noProof/>
        </w:rPr>
        <w:t>10</w:t>
      </w:r>
      <w:r>
        <w:fldChar w:fldCharType="end"/>
      </w:r>
      <w:r w:rsidRPr="00506A2F">
        <w:t xml:space="preserve">, we can </w:t>
      </w:r>
      <w:r w:rsidR="00BA359A">
        <w:t>observe the same</w:t>
      </w:r>
      <w:r w:rsidRPr="00506A2F">
        <w:t xml:space="preserve">.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 xml:space="preserve">he </w:t>
      </w:r>
      <w:proofErr w:type="spellStart"/>
      <w:r w:rsidRPr="00506A2F">
        <w:t>SNF</w:t>
      </w:r>
      <w:proofErr w:type="spellEnd"/>
      <w:r w:rsidRPr="00506A2F">
        <w:t xml:space="preserve"> forecaster produced the worst results, with the </w:t>
      </w:r>
      <w:r w:rsidR="00BA359A">
        <w:t>broa</w:t>
      </w:r>
      <w:r w:rsidRPr="00506A2F">
        <w:t>dest error distribution and the worst global metrics.</w:t>
      </w:r>
      <w:r>
        <w:t xml:space="preserve"> </w:t>
      </w:r>
    </w:p>
    <w:p w14:paraId="4565307A" w14:textId="22791614" w:rsidR="00D84451" w:rsidRDefault="00CC70AA" w:rsidP="00183E15">
      <w:pPr>
        <w:ind w:firstLine="288"/>
      </w:pPr>
      <w:r w:rsidRPr="00CC70AA">
        <w:t xml:space="preserve">The CNN was the most accurate at predicting the magnitude of daily peaks, followed by the ANN and LSTM, as indicated by the </w:t>
      </w:r>
      <w:proofErr w:type="spellStart"/>
      <w:r w:rsidRPr="00CC70AA">
        <w:t>MAPE</w:t>
      </w:r>
      <w:proofErr w:type="spellEnd"/>
      <w:r w:rsidRPr="00CC70AA">
        <w:t xml:space="preserve"> values in </w:t>
      </w:r>
      <w:r>
        <w:fldChar w:fldCharType="begin"/>
      </w:r>
      <w:r>
        <w:instrText xml:space="preserve"> REF _Ref85286062 \h </w:instrText>
      </w:r>
      <w:r>
        <w:fldChar w:fldCharType="separate"/>
      </w:r>
      <w:r w:rsidR="00C116BB">
        <w:t xml:space="preserve">Table </w:t>
      </w:r>
      <w:r w:rsidR="00C116BB">
        <w:rPr>
          <w:noProof/>
        </w:rPr>
        <w:t>5</w:t>
      </w:r>
      <w:r>
        <w:fldChar w:fldCharType="end"/>
      </w:r>
      <w:r w:rsidRPr="00CC70AA">
        <w:t>.</w:t>
      </w:r>
      <w:r>
        <w:t xml:space="preserve"> </w:t>
      </w:r>
      <w:r w:rsidR="00D84451" w:rsidRPr="00D84451">
        <w:t xml:space="preserve">The MAE values indicate that the CNN predicted the most accurate time prediction, followed by the LSTM. The MBE values indicate that the </w:t>
      </w:r>
      <w:proofErr w:type="spellStart"/>
      <w:r w:rsidR="00D84451" w:rsidRPr="00D84451">
        <w:t>SNF</w:t>
      </w:r>
      <w:proofErr w:type="spellEnd"/>
      <w:r w:rsidR="00D84451" w:rsidRPr="00D84451">
        <w:t xml:space="preserve"> and LSTM were the most precise in terms of bias.</w:t>
      </w:r>
    </w:p>
    <w:p w14:paraId="51D94F64" w14:textId="233EB02C" w:rsidR="00B17561" w:rsidRDefault="00B17561" w:rsidP="00B17561">
      <w:pPr>
        <w:pStyle w:val="Heading2"/>
      </w:pPr>
      <w:bookmarkStart w:id="281" w:name="_Toc90148352"/>
      <w:r>
        <w:t>3.6</w:t>
      </w:r>
      <w:r w:rsidRPr="008223C2">
        <w:t xml:space="preserve"> The Performance of </w:t>
      </w:r>
      <w:r w:rsidR="0025420C">
        <w:t>Forecaster</w:t>
      </w:r>
      <w:r w:rsidRPr="008223C2">
        <w:t xml:space="preserve">s on the </w:t>
      </w:r>
      <w:r>
        <w:t>Ottawa</w:t>
      </w:r>
      <w:r w:rsidRPr="008223C2">
        <w:t xml:space="preserve"> Dataset</w:t>
      </w:r>
      <w:bookmarkEnd w:id="281"/>
    </w:p>
    <w:p w14:paraId="72C634F1" w14:textId="2B887263" w:rsidR="000F2742" w:rsidRDefault="00AE3DAA" w:rsidP="00AE3DAA">
      <w:pPr>
        <w:ind w:firstLine="288"/>
      </w:pPr>
      <w:r>
        <w:fldChar w:fldCharType="begin"/>
      </w:r>
      <w:r>
        <w:instrText xml:space="preserve"> REF _Ref86082372 \h </w:instrText>
      </w:r>
      <w:r>
        <w:fldChar w:fldCharType="separate"/>
      </w:r>
      <w:r w:rsidR="00C116BB">
        <w:t xml:space="preserve">Figure </w:t>
      </w:r>
      <w:r w:rsidR="00C116BB">
        <w:rPr>
          <w:noProof/>
        </w:rPr>
        <w:t>11</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_Ref86082372 \h </w:instrText>
      </w:r>
      <w:r>
        <w:fldChar w:fldCharType="separate"/>
      </w:r>
      <w:r w:rsidR="00C116BB">
        <w:t xml:space="preserve">Figure </w:t>
      </w:r>
      <w:r w:rsidR="00C116BB">
        <w:rPr>
          <w:noProof/>
        </w:rPr>
        <w:t>11</w:t>
      </w:r>
      <w:r>
        <w:fldChar w:fldCharType="end"/>
      </w:r>
      <w:r w:rsidRPr="007517A5">
        <w:t xml:space="preserve"> </w:t>
      </w:r>
      <w:r w:rsidR="008E3597">
        <w:t xml:space="preserve">also </w:t>
      </w:r>
      <w:r w:rsidRPr="007517A5">
        <w:t xml:space="preserve">depicts the overall distribution of errors, while </w:t>
      </w:r>
      <w:r>
        <w:fldChar w:fldCharType="begin"/>
      </w:r>
      <w:r>
        <w:instrText xml:space="preserve"> REF _Ref85285966 \h </w:instrText>
      </w:r>
      <w:r>
        <w:fldChar w:fldCharType="separate"/>
      </w:r>
      <w:r w:rsidR="00C116BB">
        <w:t xml:space="preserve">Table </w:t>
      </w:r>
      <w:r w:rsidR="00C116BB">
        <w:rPr>
          <w:noProof/>
        </w:rPr>
        <w:t>6</w:t>
      </w:r>
      <w:r>
        <w:fldChar w:fldCharType="end"/>
      </w:r>
      <w:r w:rsidRPr="007517A5">
        <w:t xml:space="preserve"> summarizes the key performance metrics. </w:t>
      </w:r>
      <w:r>
        <w:fldChar w:fldCharType="begin"/>
      </w:r>
      <w:r>
        <w:instrText xml:space="preserve"> REF _Ref85286056 \h </w:instrText>
      </w:r>
      <w:r>
        <w:fldChar w:fldCharType="separate"/>
      </w:r>
      <w:r w:rsidR="00C116BB">
        <w:t xml:space="preserve">Table </w:t>
      </w:r>
      <w:r w:rsidR="00C116BB">
        <w:rPr>
          <w:noProof/>
        </w:rPr>
        <w:t>7</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01BCFE10" w:rsidR="002C4587" w:rsidRDefault="002C4587" w:rsidP="002C4587">
      <w:pPr>
        <w:pStyle w:val="Caption"/>
        <w:jc w:val="center"/>
      </w:pPr>
      <w:bookmarkStart w:id="282" w:name="_Ref85285966"/>
      <w:bookmarkStart w:id="283" w:name="_Ref86082422"/>
      <w:bookmarkStart w:id="284" w:name="_Toc90148400"/>
      <w:r>
        <w:t xml:space="preserve">Table </w:t>
      </w:r>
      <w:fldSimple w:instr=" SEQ Table \* ARABIC ">
        <w:r w:rsidR="00C116BB">
          <w:rPr>
            <w:noProof/>
          </w:rPr>
          <w:t>6</w:t>
        </w:r>
      </w:fldSimple>
      <w:bookmarkEnd w:id="282"/>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283"/>
      <w:bookmarkEnd w:id="284"/>
    </w:p>
    <w:p w14:paraId="57E74427" w14:textId="19BAC383" w:rsidR="00957E3C" w:rsidRDefault="004076A4" w:rsidP="00E62306">
      <w:pPr>
        <w:jc w:val="center"/>
      </w:pPr>
      <w:r>
        <w:rPr>
          <w:noProof/>
        </w:rPr>
        <w:lastRenderedPageBreak/>
        <w:drawing>
          <wp:inline distT="0" distB="0" distL="0" distR="0" wp14:anchorId="7D47D20E" wp14:editId="67072F9F">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14:paraId="13404207" w14:textId="647A056E" w:rsidR="00672D34" w:rsidRDefault="00957E3C" w:rsidP="004076A4">
      <w:pPr>
        <w:pStyle w:val="Caption"/>
        <w:jc w:val="center"/>
      </w:pPr>
      <w:bookmarkStart w:id="285" w:name="_Ref86082372"/>
      <w:bookmarkStart w:id="286" w:name="_Toc90148420"/>
      <w:r>
        <w:t xml:space="preserve">Figure </w:t>
      </w:r>
      <w:fldSimple w:instr=" SEQ Figure \* ARABIC ">
        <w:r w:rsidR="00C116BB">
          <w:rPr>
            <w:noProof/>
          </w:rPr>
          <w:t>11</w:t>
        </w:r>
      </w:fldSimple>
      <w:bookmarkEnd w:id="285"/>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4076A4">
        <w:t xml:space="preserve">, and </w:t>
      </w:r>
      <w:r w:rsidR="004076A4" w:rsidRPr="00554616">
        <w:t xml:space="preserve">Overall Error Distribution for All </w:t>
      </w:r>
      <w:r w:rsidR="004076A4">
        <w:t>Forecaster</w:t>
      </w:r>
      <w:r w:rsidR="004076A4" w:rsidRPr="00554616">
        <w:t>s</w:t>
      </w:r>
      <w:r w:rsidR="004076A4">
        <w:t xml:space="preserve"> </w:t>
      </w:r>
      <w:r w:rsidR="007E66CA">
        <w:t>-</w:t>
      </w:r>
      <w:r>
        <w:t xml:space="preserve"> Ottawa Dataset</w:t>
      </w:r>
      <w:bookmarkEnd w:id="2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C3DB12C" w:rsidR="008A4BDA" w:rsidRDefault="008A4BDA" w:rsidP="008A4BDA">
      <w:pPr>
        <w:pStyle w:val="Caption"/>
        <w:jc w:val="center"/>
      </w:pPr>
      <w:bookmarkStart w:id="287" w:name="_Ref85286056"/>
      <w:bookmarkStart w:id="288" w:name="_Toc90148401"/>
      <w:r>
        <w:t xml:space="preserve">Table </w:t>
      </w:r>
      <w:fldSimple w:instr=" SEQ Table \* ARABIC ">
        <w:r w:rsidR="00C116BB">
          <w:rPr>
            <w:noProof/>
          </w:rPr>
          <w:t>7</w:t>
        </w:r>
      </w:fldSimple>
      <w:bookmarkEnd w:id="287"/>
      <w:r>
        <w:t xml:space="preserve"> - </w:t>
      </w:r>
      <w:r w:rsidRPr="0049763C">
        <w:t xml:space="preserve">Matrix Analysis of Peak Values and Time Difference </w:t>
      </w:r>
      <w:r w:rsidRPr="008305F8">
        <w:t xml:space="preserve">– </w:t>
      </w:r>
      <w:r>
        <w:t>Ottawa</w:t>
      </w:r>
      <w:r w:rsidRPr="008305F8">
        <w:t xml:space="preserve"> Dataset</w:t>
      </w:r>
      <w:bookmarkEnd w:id="288"/>
    </w:p>
    <w:p w14:paraId="72ECAF90" w14:textId="34FF87BC" w:rsidR="00870C1A" w:rsidRDefault="00870C1A" w:rsidP="002456BD">
      <w:pPr>
        <w:pStyle w:val="Heading3"/>
      </w:pPr>
      <w:bookmarkStart w:id="289" w:name="_Toc90148353"/>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289"/>
    </w:p>
    <w:p w14:paraId="15663560" w14:textId="1CF48792" w:rsidR="00026A4A" w:rsidRDefault="00B26D78" w:rsidP="007155C7">
      <w:pPr>
        <w:ind w:firstLine="288"/>
      </w:pPr>
      <w:r>
        <w:t xml:space="preserve">As illustrated in </w:t>
      </w:r>
      <w:fldSimple w:instr=" REF _Ref85285966 ">
        <w:r w:rsidR="00C116BB">
          <w:t xml:space="preserve">Table </w:t>
        </w:r>
        <w:r w:rsidR="00C116BB">
          <w:rPr>
            <w:noProof/>
          </w:rPr>
          <w:t>6</w:t>
        </w:r>
      </w:fldSimple>
      <w:r>
        <w:t xml:space="preserve">, the overall performance of the Ottawa dataset is similar to that of the Toronto dataset. The CNN has the lowest </w:t>
      </w:r>
      <w:proofErr w:type="spellStart"/>
      <w:r>
        <w:t>MAPE</w:t>
      </w:r>
      <w:proofErr w:type="spellEnd"/>
      <w:r>
        <w:t xml:space="preserve"> and </w:t>
      </w:r>
      <w:proofErr w:type="spellStart"/>
      <w:r>
        <w:t>RMSE</w:t>
      </w:r>
      <w:proofErr w:type="spellEnd"/>
      <w:r>
        <w:t xml:space="preserve"> values, followed by the ANN and LSTM. </w:t>
      </w:r>
      <w:r w:rsidR="00BA359A">
        <w:t>T</w:t>
      </w:r>
      <w:r>
        <w:t xml:space="preserve">he CNN has the narrowest error distribution, whereas the </w:t>
      </w:r>
      <w:proofErr w:type="spellStart"/>
      <w:r>
        <w:t>SNF</w:t>
      </w:r>
      <w:proofErr w:type="spellEnd"/>
      <w:r>
        <w:t xml:space="preserve"> has the worst overall performance metrics and the widest error distribution in the boxplot above.</w:t>
      </w:r>
      <w:r w:rsidR="007155C7">
        <w:t xml:space="preserve"> </w:t>
      </w:r>
    </w:p>
    <w:p w14:paraId="5C3E97DF" w14:textId="2DAF0D5E" w:rsidR="00B26D78" w:rsidRDefault="00026A4A" w:rsidP="007155C7">
      <w:pPr>
        <w:ind w:firstLine="288"/>
      </w:pPr>
      <w:r w:rsidRPr="00026A4A">
        <w:t xml:space="preserve">According to </w:t>
      </w:r>
      <w:proofErr w:type="spellStart"/>
      <w:r w:rsidRPr="00026A4A">
        <w:t>MAPE</w:t>
      </w:r>
      <w:proofErr w:type="spellEnd"/>
      <w:r w:rsidRPr="00026A4A">
        <w:t xml:space="preserve"> values in </w:t>
      </w:r>
      <w:r>
        <w:fldChar w:fldCharType="begin"/>
      </w:r>
      <w:r>
        <w:instrText xml:space="preserve"> REF _Ref85286056 \h </w:instrText>
      </w:r>
      <w:r>
        <w:fldChar w:fldCharType="separate"/>
      </w:r>
      <w:r w:rsidR="00C116BB">
        <w:t xml:space="preserve">Table </w:t>
      </w:r>
      <w:r w:rsidR="00C116BB">
        <w:rPr>
          <w:noProof/>
        </w:rPr>
        <w:t>7</w:t>
      </w:r>
      <w:r>
        <w:fldChar w:fldCharType="end"/>
      </w:r>
      <w:r w:rsidRPr="00026A4A">
        <w:t>, the CNN was also the most accurate at predicting the magnitude of daily peaks, followed by the ANN and LSTM.</w:t>
      </w:r>
      <w:r w:rsidR="007155C7" w:rsidRPr="007155C7">
        <w:t xml:space="preserve"> The MAE values indicate that the CNN predicted the time most accurately. According to the MBE values, the </w:t>
      </w:r>
      <w:proofErr w:type="spellStart"/>
      <w:r w:rsidR="007155C7" w:rsidRPr="007155C7">
        <w:t>SNF</w:t>
      </w:r>
      <w:proofErr w:type="spellEnd"/>
      <w:r w:rsidR="007155C7" w:rsidRPr="007155C7">
        <w:t xml:space="preserve"> and CNN were the most precise in terms of bias.</w:t>
      </w:r>
    </w:p>
    <w:p w14:paraId="748698B6" w14:textId="0F730FC5" w:rsidR="002456BD" w:rsidRDefault="002456BD" w:rsidP="002456BD">
      <w:pPr>
        <w:pStyle w:val="Heading2"/>
      </w:pPr>
      <w:bookmarkStart w:id="290" w:name="_Toc90148354"/>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290"/>
    </w:p>
    <w:p w14:paraId="2194C205" w14:textId="4B3F9CBB" w:rsidR="002745F8" w:rsidRDefault="004605B4" w:rsidP="00722D81">
      <w:pPr>
        <w:ind w:firstLine="288"/>
      </w:pPr>
      <w:fldSimple w:instr=" REF _Ref86082912 ">
        <w:r w:rsidR="00C116BB">
          <w:t xml:space="preserve">Figure </w:t>
        </w:r>
        <w:r w:rsidR="00C116BB">
          <w:rPr>
            <w:noProof/>
          </w:rPr>
          <w:t>12</w:t>
        </w:r>
      </w:fldSimple>
      <w:r w:rsidR="002E5C50" w:rsidRPr="002E5C50">
        <w:t xml:space="preserve"> illustrates a snapshot of actual and forecasted load demand for December 17t</w:t>
      </w:r>
      <w:r w:rsidR="002E5C50">
        <w:t>h</w:t>
      </w:r>
      <w:r w:rsidR="002E5C50" w:rsidRPr="002E5C50">
        <w:t xml:space="preserve"> to December 21st; this period was chosen because it corresponded to the month during which all </w:t>
      </w:r>
      <w:r w:rsidR="0025420C">
        <w:t>forecaster</w:t>
      </w:r>
      <w:r w:rsidR="002E5C50" w:rsidRPr="002E5C50">
        <w:t xml:space="preserve">s performed the worst overall. </w:t>
      </w:r>
      <w:r w:rsidR="001C7E01">
        <w:fldChar w:fldCharType="begin"/>
      </w:r>
      <w:r w:rsidR="001C7E01">
        <w:instrText xml:space="preserve"> REF _Ref86082912 </w:instrText>
      </w:r>
      <w:r w:rsidR="001C7E01">
        <w:fldChar w:fldCharType="separate"/>
      </w:r>
      <w:r w:rsidR="00C116BB">
        <w:t xml:space="preserve">Figure </w:t>
      </w:r>
      <w:r w:rsidR="00C116BB">
        <w:rPr>
          <w:noProof/>
        </w:rPr>
        <w:t>12</w:t>
      </w:r>
      <w:r w:rsidR="001C7E01">
        <w:rPr>
          <w:noProof/>
        </w:rPr>
        <w:fldChar w:fldCharType="end"/>
      </w:r>
      <w:r w:rsidR="00722D81" w:rsidRPr="007517A5">
        <w:t xml:space="preserve"> </w:t>
      </w:r>
      <w:r w:rsidR="005D1506">
        <w:t xml:space="preserve">also </w:t>
      </w:r>
      <w:r w:rsidR="00722D81" w:rsidRPr="007517A5">
        <w:t xml:space="preserve">depicts the overall distribution of errors, while </w:t>
      </w:r>
      <w:r w:rsidR="001C7E01">
        <w:fldChar w:fldCharType="begin"/>
      </w:r>
      <w:r w:rsidR="001C7E01">
        <w:instrText xml:space="preserve"> REF _Ref86082938 </w:instrText>
      </w:r>
      <w:r w:rsidR="001C7E01">
        <w:fldChar w:fldCharType="separate"/>
      </w:r>
      <w:r w:rsidR="00C116BB">
        <w:t xml:space="preserve">Table </w:t>
      </w:r>
      <w:r w:rsidR="00C116BB">
        <w:rPr>
          <w:noProof/>
        </w:rPr>
        <w:t>8</w:t>
      </w:r>
      <w:r w:rsidR="001C7E01">
        <w:rPr>
          <w:noProof/>
        </w:rPr>
        <w:fldChar w:fldCharType="end"/>
      </w:r>
      <w:r w:rsidR="00722D81" w:rsidRPr="007517A5">
        <w:t xml:space="preserve"> summarizes the key performance metrics. </w:t>
      </w:r>
      <w:r w:rsidR="001C7E01">
        <w:fldChar w:fldCharType="begin"/>
      </w:r>
      <w:r w:rsidR="001C7E01">
        <w:instrText xml:space="preserve"> REF _Ref86082945 </w:instrText>
      </w:r>
      <w:r w:rsidR="001C7E01">
        <w:fldChar w:fldCharType="separate"/>
      </w:r>
      <w:r w:rsidR="00C116BB">
        <w:t xml:space="preserve">Table </w:t>
      </w:r>
      <w:r w:rsidR="00C116BB">
        <w:rPr>
          <w:noProof/>
        </w:rPr>
        <w:t>9</w:t>
      </w:r>
      <w:r w:rsidR="001C7E01">
        <w:rPr>
          <w:noProof/>
        </w:rPr>
        <w:fldChar w:fldCharType="end"/>
      </w:r>
      <w:r w:rsidR="00722D81"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592B4D32" w:rsidR="00AC372F" w:rsidRDefault="00AC372F" w:rsidP="00AC372F">
      <w:pPr>
        <w:pStyle w:val="Caption"/>
        <w:jc w:val="center"/>
      </w:pPr>
      <w:bookmarkStart w:id="291" w:name="_Ref86082938"/>
      <w:bookmarkStart w:id="292" w:name="_Ref86082933"/>
      <w:bookmarkStart w:id="293" w:name="_Toc90148402"/>
      <w:r>
        <w:t xml:space="preserve">Table </w:t>
      </w:r>
      <w:fldSimple w:instr=" SEQ Table \* ARABIC ">
        <w:r w:rsidR="00C116BB">
          <w:rPr>
            <w:noProof/>
          </w:rPr>
          <w:t>8</w:t>
        </w:r>
      </w:fldSimple>
      <w:bookmarkEnd w:id="291"/>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292"/>
      <w:bookmarkEnd w:id="2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7274760A" w:rsidR="00A82DDD" w:rsidRPr="00A82DDD" w:rsidRDefault="00A82DDD" w:rsidP="0069748C">
      <w:pPr>
        <w:pStyle w:val="Caption"/>
        <w:jc w:val="center"/>
      </w:pPr>
      <w:bookmarkStart w:id="294" w:name="_Ref86082945"/>
      <w:bookmarkStart w:id="295" w:name="_Toc90148403"/>
      <w:r>
        <w:t xml:space="preserve">Table </w:t>
      </w:r>
      <w:r w:rsidR="001C7E01">
        <w:fldChar w:fldCharType="begin"/>
      </w:r>
      <w:r w:rsidR="001C7E01">
        <w:instrText xml:space="preserve"> SEQ Table \* ARABIC </w:instrText>
      </w:r>
      <w:r w:rsidR="001C7E01">
        <w:fldChar w:fldCharType="separate"/>
      </w:r>
      <w:r w:rsidR="00C116BB">
        <w:rPr>
          <w:noProof/>
        </w:rPr>
        <w:t>9</w:t>
      </w:r>
      <w:r w:rsidR="001C7E01">
        <w:rPr>
          <w:noProof/>
        </w:rPr>
        <w:fldChar w:fldCharType="end"/>
      </w:r>
      <w:bookmarkEnd w:id="294"/>
      <w:r>
        <w:t xml:space="preserve"> - </w:t>
      </w:r>
      <w:r w:rsidRPr="0049763C">
        <w:t xml:space="preserve">Matrix Analysis of Peak Values and Time Difference </w:t>
      </w:r>
      <w:r w:rsidRPr="008305F8">
        <w:t xml:space="preserve">– </w:t>
      </w:r>
      <w:r>
        <w:t>Saint John</w:t>
      </w:r>
      <w:r w:rsidRPr="008305F8">
        <w:t xml:space="preserve"> Dataset</w:t>
      </w:r>
      <w:bookmarkEnd w:id="295"/>
    </w:p>
    <w:p w14:paraId="43B809FF" w14:textId="66719FDF" w:rsidR="001B2628" w:rsidRDefault="00A35D02" w:rsidP="00A35D02">
      <w:pPr>
        <w:keepNext/>
        <w:jc w:val="center"/>
      </w:pPr>
      <w:r>
        <w:rPr>
          <w:noProof/>
        </w:rPr>
        <w:drawing>
          <wp:inline distT="0" distB="0" distL="0" distR="0" wp14:anchorId="3A146EAA" wp14:editId="6B563D11">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04ED0F59" w14:textId="0E038B3C" w:rsidR="001B2628" w:rsidRDefault="001B2628" w:rsidP="001B2628">
      <w:pPr>
        <w:pStyle w:val="Caption"/>
        <w:jc w:val="center"/>
      </w:pPr>
      <w:bookmarkStart w:id="296" w:name="_Ref86082912"/>
      <w:bookmarkStart w:id="297" w:name="_Toc90148421"/>
      <w:r>
        <w:t xml:space="preserve">Figure </w:t>
      </w:r>
      <w:fldSimple w:instr=" SEQ Figure \* ARABIC ">
        <w:r w:rsidR="00C116BB">
          <w:rPr>
            <w:noProof/>
          </w:rPr>
          <w:t>12</w:t>
        </w:r>
      </w:fldSimple>
      <w:bookmarkEnd w:id="29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rsidR="00A35D02">
        <w:t xml:space="preserve">, and </w:t>
      </w:r>
      <w:r w:rsidR="00A35D02" w:rsidRPr="00554616">
        <w:t xml:space="preserve">Overall Error Distribution for All </w:t>
      </w:r>
      <w:r w:rsidR="00A35D02">
        <w:t>Forecaster</w:t>
      </w:r>
      <w:r w:rsidR="00A35D02" w:rsidRPr="00554616">
        <w:t>s</w:t>
      </w:r>
      <w:r w:rsidR="00A35D02">
        <w:t xml:space="preserve"> </w:t>
      </w:r>
      <w:r>
        <w:t>- Saint John Dataset</w:t>
      </w:r>
      <w:bookmarkEnd w:id="297"/>
    </w:p>
    <w:p w14:paraId="78E406D6" w14:textId="2CF9611D" w:rsidR="00EC2424" w:rsidRDefault="00EC2424" w:rsidP="00902D40">
      <w:pPr>
        <w:pStyle w:val="Heading3"/>
      </w:pPr>
      <w:bookmarkStart w:id="298" w:name="_Toc90148355"/>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298"/>
    </w:p>
    <w:p w14:paraId="1F577148" w14:textId="74DD3A06" w:rsidR="00F63CA8" w:rsidRDefault="0034523F" w:rsidP="00F63CA8">
      <w:pPr>
        <w:ind w:firstLine="288"/>
      </w:pPr>
      <w:r w:rsidRPr="0034523F">
        <w:t xml:space="preserve">In </w:t>
      </w:r>
      <w:r w:rsidR="001C7E01">
        <w:fldChar w:fldCharType="begin"/>
      </w:r>
      <w:r w:rsidR="001C7E01">
        <w:instrText xml:space="preserve"> REF _Ref86082938 </w:instrText>
      </w:r>
      <w:r w:rsidR="001C7E01">
        <w:fldChar w:fldCharType="separate"/>
      </w:r>
      <w:r w:rsidR="00C116BB">
        <w:t xml:space="preserve">Table </w:t>
      </w:r>
      <w:r w:rsidR="00C116BB">
        <w:rPr>
          <w:noProof/>
        </w:rPr>
        <w:t>8</w:t>
      </w:r>
      <w:r w:rsidR="001C7E01">
        <w:rPr>
          <w:noProof/>
        </w:rPr>
        <w:fldChar w:fldCharType="end"/>
      </w:r>
      <w:r w:rsidRPr="0034523F">
        <w:t>, we can see how the forecasters fared across the entire Saint John dataset.</w:t>
      </w:r>
      <w:r w:rsidR="00F63CA8">
        <w:t xml:space="preserve"> </w:t>
      </w:r>
      <w:r w:rsidR="00F63CA8" w:rsidRPr="00F63CA8">
        <w:t xml:space="preserve">The CNN performs best in </w:t>
      </w:r>
      <w:proofErr w:type="spellStart"/>
      <w:r w:rsidR="00F63CA8" w:rsidRPr="00F63CA8">
        <w:t>MAPE</w:t>
      </w:r>
      <w:proofErr w:type="spellEnd"/>
      <w:r w:rsidR="00F63CA8" w:rsidRPr="00F63CA8">
        <w:t xml:space="preserve"> and </w:t>
      </w:r>
      <w:proofErr w:type="spellStart"/>
      <w:r w:rsidR="00F63CA8" w:rsidRPr="00F63CA8">
        <w:t>RMSE</w:t>
      </w:r>
      <w:proofErr w:type="spellEnd"/>
      <w:r w:rsidR="00F63CA8" w:rsidRPr="00F63CA8">
        <w:t xml:space="preserve">, followed by the ANN and LSTM. In general, the </w:t>
      </w:r>
      <w:proofErr w:type="spellStart"/>
      <w:r w:rsidR="00F63CA8" w:rsidRPr="00F63CA8">
        <w:t>SNF</w:t>
      </w:r>
      <w:proofErr w:type="spellEnd"/>
      <w:r w:rsidR="00F63CA8" w:rsidRPr="00F63CA8">
        <w:t xml:space="preserve"> forecaster underperformed, exhibiting the most skewed error distribution.</w:t>
      </w:r>
    </w:p>
    <w:p w14:paraId="760F6FBF" w14:textId="682A3FB4" w:rsidR="0034523F" w:rsidRPr="0034523F" w:rsidRDefault="00FE5990" w:rsidP="0034523F">
      <w:pPr>
        <w:ind w:firstLine="288"/>
      </w:pPr>
      <w:r w:rsidRPr="00FE5990">
        <w:t xml:space="preserve">The CNN was the most accurate at predicting the magnitude of daily peaks, followed by the ANN and LSTM, as indicated by the </w:t>
      </w:r>
      <w:proofErr w:type="spellStart"/>
      <w:r w:rsidRPr="00FE5990">
        <w:t>MAPE</w:t>
      </w:r>
      <w:proofErr w:type="spellEnd"/>
      <w:r w:rsidRPr="00FE5990">
        <w:t xml:space="preserve"> values in</w:t>
      </w:r>
      <w:r>
        <w:t xml:space="preserve"> </w:t>
      </w:r>
      <w:r>
        <w:fldChar w:fldCharType="begin"/>
      </w:r>
      <w:r>
        <w:instrText xml:space="preserve"> REF _Ref86082945 \h </w:instrText>
      </w:r>
      <w:r>
        <w:fldChar w:fldCharType="separate"/>
      </w:r>
      <w:r w:rsidR="00C116BB">
        <w:t xml:space="preserve">Table </w:t>
      </w:r>
      <w:r w:rsidR="00C116BB">
        <w:rPr>
          <w:noProof/>
        </w:rPr>
        <w:t>9</w:t>
      </w:r>
      <w:r>
        <w:fldChar w:fldCharType="end"/>
      </w:r>
      <w:r w:rsidR="0034523F" w:rsidRPr="0034523F">
        <w:t xml:space="preserve">. </w:t>
      </w:r>
      <w:r w:rsidR="007B1483" w:rsidRPr="007B1483">
        <w:t>The MAE values indicate that</w:t>
      </w:r>
      <w:r w:rsidR="00BA359A">
        <w:t xml:space="preserve"> the CNN, ANN, and LSTM models accurately predicted the time of occurrence in comparison to other forecasters</w:t>
      </w:r>
      <w:r w:rsidR="007B1483" w:rsidRPr="007B1483">
        <w:t>.</w:t>
      </w:r>
      <w:r w:rsidR="0034523F" w:rsidRPr="0034523F">
        <w:t xml:space="preserve"> </w:t>
      </w:r>
      <w:r w:rsidR="00BA359A">
        <w:t xml:space="preserve">According to the MBE values, the </w:t>
      </w:r>
      <w:proofErr w:type="spellStart"/>
      <w:r w:rsidR="00BA359A">
        <w:t>SNF</w:t>
      </w:r>
      <w:proofErr w:type="spellEnd"/>
      <w:r w:rsidR="00BA359A">
        <w:t xml:space="preserve"> and LSTM models were the most precise in terms of bia</w:t>
      </w:r>
      <w:r w:rsidR="0034523F" w:rsidRPr="0034523F">
        <w:t>s.</w:t>
      </w:r>
    </w:p>
    <w:p w14:paraId="090BBF07" w14:textId="5DCC9ED8" w:rsidR="002745F8" w:rsidRDefault="00144873" w:rsidP="00144873">
      <w:pPr>
        <w:pStyle w:val="Heading2"/>
      </w:pPr>
      <w:bookmarkStart w:id="299" w:name="_Toc90148356"/>
      <w:r>
        <w:t>3.</w:t>
      </w:r>
      <w:r w:rsidR="007C73B1">
        <w:t>8</w:t>
      </w:r>
      <w:r>
        <w:t xml:space="preserve"> </w:t>
      </w:r>
      <w:r w:rsidR="004157AA">
        <w:t>Conclusion</w:t>
      </w:r>
      <w:bookmarkEnd w:id="299"/>
    </w:p>
    <w:p w14:paraId="59A5DDA7" w14:textId="4679F149" w:rsidR="00450F7E" w:rsidRDefault="004C27A4" w:rsidP="00450F7E">
      <w:pPr>
        <w:ind w:firstLine="288"/>
      </w:pPr>
      <w:r>
        <w:t xml:space="preserve">According to the </w:t>
      </w:r>
      <w:proofErr w:type="spellStart"/>
      <w:r>
        <w:t>MAPE</w:t>
      </w:r>
      <w:proofErr w:type="spellEnd"/>
      <w:r>
        <w:t xml:space="preserve"> and </w:t>
      </w:r>
      <w:proofErr w:type="spellStart"/>
      <w:r>
        <w:t>RMSE</w:t>
      </w:r>
      <w:proofErr w:type="spellEnd"/>
      <w:r>
        <w:t xml:space="preserve"> values across all datasets, the CNN performed the best overall</w:t>
      </w:r>
      <w:r w:rsidR="000E41B9" w:rsidRPr="000E41B9">
        <w:t xml:space="preserve">, followed by the ANN and LSTM. Furthermore, CNN appears to have the tightest error distribution of all forecasters. Across all datasets, the </w:t>
      </w:r>
      <w:proofErr w:type="spellStart"/>
      <w:r w:rsidR="000E41B9" w:rsidRPr="000E41B9">
        <w:t>SNF</w:t>
      </w:r>
      <w:proofErr w:type="spellEnd"/>
      <w:r w:rsidR="000E41B9" w:rsidRPr="000E41B9">
        <w:t xml:space="preserve"> performed the worst, with the </w:t>
      </w:r>
      <w:r>
        <w:t>broa</w:t>
      </w:r>
      <w:r w:rsidR="000E41B9" w:rsidRPr="000E41B9">
        <w:t xml:space="preserve">dest error distribution. </w:t>
      </w:r>
      <w:r w:rsidR="00F2038A" w:rsidRPr="00F2038A">
        <w:t xml:space="preserve">The fact that the </w:t>
      </w:r>
      <w:proofErr w:type="spellStart"/>
      <w:r w:rsidR="00F2038A" w:rsidRPr="00F2038A">
        <w:t>SNF</w:t>
      </w:r>
      <w:proofErr w:type="spellEnd"/>
      <w:r w:rsidR="00F2038A" w:rsidRPr="00F2038A">
        <w:t xml:space="preserve"> forecaster performs the worst of all forecasters is encouraging, as it implies that all other forecasters added value to the forecasts.</w:t>
      </w:r>
    </w:p>
    <w:p w14:paraId="1C3C8749" w14:textId="2A937DBA" w:rsidR="000E41B9" w:rsidRDefault="000E41B9" w:rsidP="000E41B9">
      <w:pPr>
        <w:ind w:firstLine="288"/>
      </w:pPr>
      <w:r w:rsidRPr="000E41B9">
        <w:t xml:space="preserve">When the magnitudes of the peaks are compared across all datasets, the CNN has the lowest </w:t>
      </w:r>
      <w:proofErr w:type="spellStart"/>
      <w:r w:rsidRPr="000E41B9">
        <w:t>MAPE</w:t>
      </w:r>
      <w:proofErr w:type="spellEnd"/>
      <w:r w:rsidRPr="000E41B9">
        <w:t xml:space="preserve"> values, followed by the ANN and LSTM. </w:t>
      </w:r>
      <w:r w:rsidR="007E02B7" w:rsidRPr="007E02B7">
        <w:t>The MAE values indicate that the CNN forecasted the occurrence time more accurately than the other forecasters.</w:t>
      </w:r>
      <w:r w:rsidRPr="000E41B9">
        <w:t xml:space="preserve"> </w:t>
      </w:r>
      <w:r w:rsidR="004D4191" w:rsidRPr="004D4191">
        <w:t xml:space="preserve">The LSTM and ANN forecasters follow the CNN in the Toronto and Saint John datasets. </w:t>
      </w:r>
      <w:r w:rsidR="00116899" w:rsidRPr="00116899">
        <w:t xml:space="preserve">However, according to the MAE values in the Ottawa dataset, the </w:t>
      </w:r>
      <w:proofErr w:type="spellStart"/>
      <w:r w:rsidR="00116899" w:rsidRPr="00116899">
        <w:t>SARIMAX</w:t>
      </w:r>
      <w:proofErr w:type="spellEnd"/>
      <w:r w:rsidR="00116899" w:rsidRPr="00116899">
        <w:t xml:space="preserve"> forecaster outperforms the LSTM and ANN.</w:t>
      </w:r>
    </w:p>
    <w:p w14:paraId="63D35FFE" w14:textId="250D459D" w:rsidR="00606255" w:rsidRDefault="000E41B9" w:rsidP="00C71041">
      <w:pPr>
        <w:ind w:firstLine="288"/>
        <w:rPr>
          <w:rFonts w:cs="Arial"/>
          <w:b/>
          <w:bCs/>
          <w:kern w:val="32"/>
          <w:sz w:val="28"/>
          <w:szCs w:val="32"/>
        </w:rPr>
      </w:pPr>
      <w:r w:rsidRPr="000E41B9">
        <w:lastRenderedPageBreak/>
        <w:t xml:space="preserve">As evidenced by the results in this chapter, CNN, LSTM, and ANN forecasters all perform admirably. They produce some promising results. In Chapter 4, we will examine each of these forecasters' performance on various datasets, </w:t>
      </w:r>
      <w:r w:rsidR="004C27A4">
        <w:t>emphasizing</w:t>
      </w:r>
      <w:r w:rsidRPr="000E41B9">
        <w:t xml:space="preserve"> hourly, daily, monthly, and seasonal performance.</w:t>
      </w:r>
      <w:r w:rsidR="00606255">
        <w:br w:type="page"/>
      </w:r>
    </w:p>
    <w:p w14:paraId="0823EE50" w14:textId="19FA69D7" w:rsidR="005632B8" w:rsidRPr="005632B8" w:rsidRDefault="00825107" w:rsidP="009355FD">
      <w:pPr>
        <w:pStyle w:val="Heading1"/>
        <w:ind w:left="720"/>
      </w:pPr>
      <w:bookmarkStart w:id="300" w:name="_Toc90148357"/>
      <w:r>
        <w:lastRenderedPageBreak/>
        <w:t>4</w:t>
      </w:r>
      <w:r w:rsidR="002337EA">
        <w:t xml:space="preserve"> </w:t>
      </w:r>
      <w:r w:rsidR="00C77C33" w:rsidRPr="003151B5">
        <w:t>Comprehensive Evaluation of Our Forecasters' Performance</w:t>
      </w:r>
      <w:bookmarkEnd w:id="300"/>
    </w:p>
    <w:p w14:paraId="15DF7E97" w14:textId="6C95C38C" w:rsidR="009355FD" w:rsidRDefault="002B2391" w:rsidP="009355FD">
      <w:pPr>
        <w:ind w:firstLine="288"/>
      </w:pPr>
      <w:r w:rsidRPr="002B2391">
        <w:t>In Chapter 3, we assessed the overall performance of all forecasters by using regular load forecasts a</w:t>
      </w:r>
      <w:r w:rsidR="004C27A4">
        <w:t>nd</w:t>
      </w:r>
      <w:r w:rsidRPr="002B2391">
        <w:t xml:space="preserve"> daily peak load forecasts from all datasets.</w:t>
      </w:r>
      <w:r>
        <w:t xml:space="preserve"> </w:t>
      </w:r>
      <w:r w:rsidR="00293FF8" w:rsidRPr="00293FF8">
        <w:t xml:space="preserve">This section will analyze </w:t>
      </w:r>
      <w:r w:rsidR="004C27A4">
        <w:t xml:space="preserve">all </w:t>
      </w:r>
      <w:proofErr w:type="spellStart"/>
      <w:r w:rsidR="004C27A4">
        <w:t>datasets'</w:t>
      </w:r>
      <w:proofErr w:type="spellEnd"/>
      <w:r w:rsidR="004C27A4">
        <w:t xml:space="preserve"> hourly, daily, monthly, and seasonal performance</w:t>
      </w:r>
      <w:r w:rsidR="00293FF8" w:rsidRPr="00293FF8">
        <w:t>. Additionally, we will include a brief discussion following all of the above analys</w:t>
      </w:r>
      <w:r w:rsidR="004C27A4">
        <w:t>e</w:t>
      </w:r>
      <w:r w:rsidR="00293FF8" w:rsidRPr="00293FF8">
        <w:t>s that summarize</w:t>
      </w:r>
      <w:r w:rsidR="004C27A4">
        <w:t xml:space="preserve"> our overall findings for each dataset</w:t>
      </w:r>
      <w:r w:rsidR="00293FF8" w:rsidRPr="00293FF8">
        <w:t>.</w:t>
      </w:r>
      <w:r w:rsidR="00293FF8">
        <w:t xml:space="preserve"> </w:t>
      </w:r>
      <w:r w:rsidR="00E97825" w:rsidRPr="00E97825">
        <w:t xml:space="preserve">All variables relating to load demand are expressed in megawatts (MW), while the temperature variable is expressed in degrees </w:t>
      </w:r>
      <w:proofErr w:type="spellStart"/>
      <w:r w:rsidR="00E97825" w:rsidRPr="00E97825">
        <w:t>celsius</w:t>
      </w:r>
      <w:proofErr w:type="spellEnd"/>
      <w:r w:rsidR="00E97825" w:rsidRPr="00E97825">
        <w:t>.</w:t>
      </w:r>
      <w:r w:rsidR="00EF51B8">
        <w:t xml:space="preserve"> </w:t>
      </w:r>
      <w:r w:rsidR="009355FD" w:rsidRPr="009355FD">
        <w:t xml:space="preserve">To keep the scope of this thesis manageable, the boxplots of our top forecasters for each section are included here; additional box plots are included in appendix </w:t>
      </w:r>
      <w:r w:rsidR="00B57701">
        <w:t>b</w:t>
      </w:r>
      <w:r w:rsidR="009355FD" w:rsidRPr="009355FD">
        <w:t>.</w:t>
      </w:r>
    </w:p>
    <w:p w14:paraId="439A33D7" w14:textId="17ED0031" w:rsidR="0077523D" w:rsidRDefault="00EF51B8" w:rsidP="0077523D">
      <w:pPr>
        <w:ind w:firstLine="288"/>
      </w:pPr>
      <w:r w:rsidRPr="00EF51B8">
        <w:t>It</w:t>
      </w:r>
      <w:r w:rsidR="004C27A4">
        <w:t xml:space="preserve"> i</w:t>
      </w:r>
      <w:r w:rsidRPr="00EF51B8">
        <w:t>s also worth noting that the hours (00:00...23:00) are labe</w:t>
      </w:r>
      <w:r w:rsidR="004C27A4">
        <w:t>l</w:t>
      </w:r>
      <w:r w:rsidRPr="00EF51B8">
        <w:t>led as (1:00...24:00) in the hourly performance sections, with 1:00 denoting the first hour and 24:00 denoting the final hour of the day.</w:t>
      </w:r>
      <w:r w:rsidR="009355FD">
        <w:t xml:space="preserve"> </w:t>
      </w:r>
      <w:r w:rsidR="002C758E" w:rsidRPr="002C758E">
        <w:t xml:space="preserve">In the later chapters of each dataset, we analyzed the </w:t>
      </w:r>
      <w:r w:rsidR="0025420C">
        <w:t>forecaster</w:t>
      </w:r>
      <w:r w:rsidR="002C758E" w:rsidRPr="002C758E">
        <w:t xml:space="preserve">s' performance </w:t>
      </w:r>
      <w:r w:rsidR="004C27A4">
        <w:t>for</w:t>
      </w:r>
      <w:r w:rsidR="002C758E" w:rsidRPr="002C758E">
        <w:t xml:space="preserve"> the year's four seasons, namely Winter, Summer, Autumn, and Spring. December, January, and February are winter months. March, April, and May are considered spring. The summer months are June, July, and August. Autumn/Fall is defined as September, October, and November.</w:t>
      </w:r>
    </w:p>
    <w:p w14:paraId="14C9E3A5" w14:textId="1E0C636C" w:rsidR="000F72A8" w:rsidRDefault="000F72A8" w:rsidP="00293FF8">
      <w:pPr>
        <w:pStyle w:val="Heading2"/>
      </w:pPr>
      <w:bookmarkStart w:id="301" w:name="_Toc90148358"/>
      <w:r w:rsidRPr="000F72A8">
        <w:t>4.</w:t>
      </w:r>
      <w:r w:rsidR="003C0F76">
        <w:t>1</w:t>
      </w:r>
      <w:r w:rsidRPr="000F72A8">
        <w:t xml:space="preserve"> </w:t>
      </w:r>
      <w:r w:rsidR="0019725E">
        <w:t>T</w:t>
      </w:r>
      <w:r w:rsidR="00EC6B8C" w:rsidRPr="00EC6B8C">
        <w:t>he Toronto Dataset</w:t>
      </w:r>
      <w:bookmarkEnd w:id="301"/>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02" w:name="_Toc90148359"/>
      <w:r>
        <w:lastRenderedPageBreak/>
        <w:t>4.</w:t>
      </w:r>
      <w:r w:rsidR="00C04AA4">
        <w:t>1.1</w:t>
      </w:r>
      <w:r>
        <w:t xml:space="preserve"> </w:t>
      </w:r>
      <w:r w:rsidR="0078706B" w:rsidRPr="0078706B">
        <w:t>The Hourly Performance</w:t>
      </w:r>
      <w:bookmarkEnd w:id="302"/>
    </w:p>
    <w:p w14:paraId="3694AB68" w14:textId="15E62EE7" w:rsidR="00053CB8" w:rsidRDefault="00053CB8" w:rsidP="001E7F93">
      <w:pPr>
        <w:ind w:firstLine="288"/>
      </w:pPr>
      <w:r>
        <w:fldChar w:fldCharType="begin"/>
      </w:r>
      <w:r>
        <w:instrText xml:space="preserve"> REF _Ref86154272 \h </w:instrText>
      </w:r>
      <w:r>
        <w:fldChar w:fldCharType="separate"/>
      </w:r>
      <w:r w:rsidR="00C116BB">
        <w:t xml:space="preserve">Figure </w:t>
      </w:r>
      <w:r w:rsidR="00C116BB">
        <w:rPr>
          <w:noProof/>
        </w:rPr>
        <w:t>13</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542FE395" w:rsidR="00F54CCB" w:rsidRDefault="00AE391D" w:rsidP="00D31286">
      <w:pPr>
        <w:pStyle w:val="Caption"/>
        <w:jc w:val="center"/>
      </w:pPr>
      <w:bookmarkStart w:id="303" w:name="_Ref86154272"/>
      <w:bookmarkStart w:id="304" w:name="_Toc90148422"/>
      <w:r>
        <w:t xml:space="preserve">Figure </w:t>
      </w:r>
      <w:fldSimple w:instr=" SEQ Figure \* ARABIC ">
        <w:r w:rsidR="00C116BB">
          <w:rPr>
            <w:noProof/>
          </w:rPr>
          <w:t>13</w:t>
        </w:r>
      </w:fldSimple>
      <w:bookmarkEnd w:id="303"/>
      <w:r>
        <w:t xml:space="preserve"> </w:t>
      </w:r>
      <w:r w:rsidR="0049564F">
        <w:t xml:space="preserve">- </w:t>
      </w:r>
      <w:r w:rsidR="00033413" w:rsidRPr="00033413">
        <w:t xml:space="preserve">Hourly </w:t>
      </w:r>
      <w:proofErr w:type="spellStart"/>
      <w:r w:rsidR="00033413" w:rsidRPr="00033413">
        <w:t>MAPE</w:t>
      </w:r>
      <w:proofErr w:type="spellEnd"/>
      <w:r w:rsidR="00033413" w:rsidRPr="00033413">
        <w:t xml:space="preserve"> and Hourly Error Distributions for CNN, LSTM, and ANN Forecasters – Toronto Dataset</w:t>
      </w:r>
      <w:bookmarkEnd w:id="304"/>
    </w:p>
    <w:p w14:paraId="120450EC" w14:textId="5544A78F" w:rsidR="003063F8" w:rsidRDefault="003063F8" w:rsidP="003063F8">
      <w:pPr>
        <w:pStyle w:val="Heading4"/>
      </w:pPr>
      <w:r>
        <w:t xml:space="preserve">4.1.1.1 </w:t>
      </w:r>
      <w:r w:rsidR="009D7DDB" w:rsidRPr="009D7DDB">
        <w:t>A Snippet on Hourly Performance</w:t>
      </w:r>
    </w:p>
    <w:p w14:paraId="47410CED" w14:textId="222EBC72"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C116BB">
        <w:t xml:space="preserve">Figure </w:t>
      </w:r>
      <w:r w:rsidR="00C116BB">
        <w:rPr>
          <w:noProof/>
        </w:rPr>
        <w:t>13</w:t>
      </w:r>
      <w:r>
        <w:fldChar w:fldCharType="end"/>
      </w:r>
      <w:r>
        <w:t xml:space="preserve"> to the box plots, we observe a similar pattern of errors, with a </w:t>
      </w:r>
      <w:r w:rsidR="004C27A4">
        <w:t>broa</w:t>
      </w:r>
      <w:r>
        <w:t xml:space="preserve">der distribution of errors in situations with higher </w:t>
      </w:r>
      <w:proofErr w:type="spellStart"/>
      <w:r>
        <w:lastRenderedPageBreak/>
        <w:t>MAPE</w:t>
      </w:r>
      <w:proofErr w:type="spellEnd"/>
      <w:r>
        <w:t xml:space="preserve"> values and vice versa. Overall, the CNN had the tightest error distribution and the lowest </w:t>
      </w:r>
      <w:proofErr w:type="spellStart"/>
      <w:r>
        <w:t>MAPE</w:t>
      </w:r>
      <w:proofErr w:type="spellEnd"/>
      <w:r>
        <w:t xml:space="preserve"> values for each hour of the day. </w:t>
      </w:r>
      <w:r w:rsidR="004C27A4">
        <w:t>The ANN and the LSTM forecasters followed it</w:t>
      </w:r>
      <w:r>
        <w:t xml:space="preserve">. All three </w:t>
      </w:r>
      <w:r w:rsidR="0025420C">
        <w:t>forecaster</w:t>
      </w:r>
      <w:r>
        <w:t xml:space="preserve">s made their worst predictions around 15:00. These </w:t>
      </w:r>
      <w:r w:rsidR="0025420C">
        <w:t>forecaster</w:t>
      </w:r>
      <w:r>
        <w:t>s predicted quieter times, such as around 1:00, much more accurately than busier times.</w:t>
      </w:r>
    </w:p>
    <w:p w14:paraId="45DD0991" w14:textId="6D06CE8F" w:rsidR="00767236" w:rsidRPr="00767236" w:rsidRDefault="00A663B5" w:rsidP="00A663B5">
      <w:pPr>
        <w:ind w:firstLine="288"/>
      </w:pPr>
      <w:r w:rsidRPr="00A663B5">
        <w:t xml:space="preserve">Overall, the </w:t>
      </w:r>
      <w:proofErr w:type="spellStart"/>
      <w:r w:rsidRPr="00A663B5">
        <w:t>SNF</w:t>
      </w:r>
      <w:proofErr w:type="spellEnd"/>
      <w:r w:rsidRPr="00A663B5">
        <w:t xml:space="preserve"> performed poorly in </w:t>
      </w:r>
      <w:proofErr w:type="spellStart"/>
      <w:r w:rsidRPr="00A663B5">
        <w:t>MAPE</w:t>
      </w:r>
      <w:proofErr w:type="spellEnd"/>
      <w:r w:rsidRPr="00A663B5">
        <w:t xml:space="preserve"> values and error distribution.</w:t>
      </w:r>
      <w:r>
        <w:t xml:space="preserve"> </w:t>
      </w:r>
      <w:r w:rsidR="002445EB" w:rsidRPr="002445EB">
        <w:t xml:space="preserve">The </w:t>
      </w:r>
      <w:proofErr w:type="spellStart"/>
      <w:r w:rsidR="002445EB" w:rsidRPr="002445EB">
        <w:t>SNF's</w:t>
      </w:r>
      <w:proofErr w:type="spellEnd"/>
      <w:r w:rsidR="002445EB" w:rsidRPr="002445EB">
        <w:t xml:space="preserve"> worst prediction occurred between 13:00 and 17:00, which is unsurprising given that it was based on previous week's values and that these are commonly used times for electricity.</w:t>
      </w:r>
      <w:r w:rsidR="002445EB">
        <w:t xml:space="preserve"> </w:t>
      </w:r>
      <w:r w:rsidR="004C27A4">
        <w:t>Based on</w:t>
      </w:r>
      <w:r w:rsidR="00767236">
        <w:t xml:space="preserve"> the hourly </w:t>
      </w:r>
      <w:proofErr w:type="spellStart"/>
      <w:r w:rsidR="00767236">
        <w:t>MAPE</w:t>
      </w:r>
      <w:proofErr w:type="spellEnd"/>
      <w:r w:rsidR="00767236">
        <w:t xml:space="preserve"> values and the distribution of errors, we can conclude that CNN produced the best results.</w:t>
      </w:r>
    </w:p>
    <w:p w14:paraId="2F74362F" w14:textId="747F30A6" w:rsidR="007E4603" w:rsidRDefault="00C2019E" w:rsidP="009E275E">
      <w:pPr>
        <w:pStyle w:val="Heading3"/>
      </w:pPr>
      <w:bookmarkStart w:id="305" w:name="_Toc90148360"/>
      <w:r>
        <w:t>4.</w:t>
      </w:r>
      <w:r w:rsidR="00501A6D">
        <w:t>1.2</w:t>
      </w:r>
      <w:r>
        <w:t xml:space="preserve"> </w:t>
      </w:r>
      <w:r w:rsidR="0078706B" w:rsidRPr="0078706B">
        <w:t xml:space="preserve">The </w:t>
      </w:r>
      <w:r w:rsidR="0078706B">
        <w:t>Daily</w:t>
      </w:r>
      <w:r w:rsidR="0078706B" w:rsidRPr="0078706B">
        <w:t xml:space="preserve"> Performance</w:t>
      </w:r>
      <w:bookmarkEnd w:id="305"/>
    </w:p>
    <w:p w14:paraId="6DD0802A" w14:textId="5F9A60C2" w:rsidR="001A02D8" w:rsidRDefault="00E21F51" w:rsidP="001A02D8">
      <w:pPr>
        <w:ind w:firstLine="288"/>
      </w:pPr>
      <w:r w:rsidRPr="00E21F51">
        <w:t xml:space="preserve"> </w:t>
      </w:r>
      <w:r>
        <w:fldChar w:fldCharType="begin"/>
      </w:r>
      <w:r>
        <w:instrText xml:space="preserve"> REF _Ref86157486 \h </w:instrText>
      </w:r>
      <w:r>
        <w:fldChar w:fldCharType="separate"/>
      </w:r>
      <w:r w:rsidR="00C116BB">
        <w:t xml:space="preserve">Figure </w:t>
      </w:r>
      <w:r w:rsidR="00C116BB">
        <w:rPr>
          <w:noProof/>
        </w:rPr>
        <w:t>14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36856A53" w:rsidR="009E62B2" w:rsidRDefault="009E62B2" w:rsidP="009E62B2">
      <w:pPr>
        <w:pStyle w:val="Heading4"/>
      </w:pPr>
      <w:r>
        <w:t xml:space="preserve">4.1.2.1 </w:t>
      </w:r>
      <w:r w:rsidRPr="009D7DDB">
        <w:t xml:space="preserve">A Snippet on </w:t>
      </w:r>
      <w:r>
        <w:t>Daily</w:t>
      </w:r>
      <w:r w:rsidRPr="009D7DDB">
        <w:t xml:space="preserve"> Performance</w:t>
      </w:r>
    </w:p>
    <w:p w14:paraId="374CD61C" w14:textId="7C6B6668" w:rsidR="00845970" w:rsidRPr="00845970" w:rsidRDefault="00845970" w:rsidP="00845970">
      <w:pPr>
        <w:ind w:firstLine="288"/>
      </w:pPr>
      <w:r w:rsidRPr="00845970">
        <w:t xml:space="preserve">We compare the </w:t>
      </w:r>
      <w:proofErr w:type="spellStart"/>
      <w:r w:rsidRPr="00845970">
        <w:t>MAPE</w:t>
      </w:r>
      <w:proofErr w:type="spellEnd"/>
      <w:r w:rsidRPr="00845970">
        <w:t xml:space="preserve"> values in </w:t>
      </w:r>
      <w:r>
        <w:fldChar w:fldCharType="begin"/>
      </w:r>
      <w:r>
        <w:instrText xml:space="preserve"> REF _Ref86157486 \h </w:instrText>
      </w:r>
      <w:r>
        <w:fldChar w:fldCharType="separate"/>
      </w:r>
      <w:r w:rsidR="00C116BB">
        <w:t xml:space="preserve">Figure </w:t>
      </w:r>
      <w:r w:rsidR="00C116BB">
        <w:rPr>
          <w:noProof/>
        </w:rPr>
        <w:t>14</w:t>
      </w:r>
      <w:r>
        <w:fldChar w:fldCharType="end"/>
      </w:r>
      <w:r>
        <w:t xml:space="preserve"> </w:t>
      </w:r>
      <w:r w:rsidRPr="00845970">
        <w:t xml:space="preserve">to the error distribution's boxplots. We can see that Monday was the worst day for forecasters across the board. Sundays were the second-worst days for CNN, LSTM, ANN, </w:t>
      </w:r>
      <w:proofErr w:type="spellStart"/>
      <w:r w:rsidRPr="00845970">
        <w:t>MLR</w:t>
      </w:r>
      <w:proofErr w:type="spellEnd"/>
      <w:r w:rsidRPr="00845970">
        <w:t xml:space="preserve">, and </w:t>
      </w:r>
      <w:proofErr w:type="spellStart"/>
      <w:r w:rsidRPr="00845970">
        <w:t>SNF</w:t>
      </w:r>
      <w:proofErr w:type="spellEnd"/>
      <w:r w:rsidRPr="00845970">
        <w:t xml:space="preserve">, while Saturday was the second-worst day for the </w:t>
      </w:r>
      <w:proofErr w:type="spellStart"/>
      <w:r w:rsidR="00B73A95">
        <w:t>S</w:t>
      </w:r>
      <w:r w:rsidRPr="00845970">
        <w:t>ARIMA</w:t>
      </w:r>
      <w:r w:rsidR="00B73A95">
        <w:t>X</w:t>
      </w:r>
      <w:proofErr w:type="spellEnd"/>
      <w:r w:rsidRPr="00845970">
        <w:t xml:space="preserve">. For forecasters, Tuesdays through Fridays were the most predictable days. On all seven days of the week, CNN's </w:t>
      </w:r>
      <w:proofErr w:type="spellStart"/>
      <w:r w:rsidRPr="00845970">
        <w:t>MAPE</w:t>
      </w:r>
      <w:proofErr w:type="spellEnd"/>
      <w:r w:rsidRPr="00845970">
        <w:t xml:space="preserve"> values were the lowest, and all of its boxplots were the narrowest. The ANN is ranked second, with the </w:t>
      </w:r>
      <w:r w:rsidRPr="00845970">
        <w:lastRenderedPageBreak/>
        <w:t xml:space="preserve">LSTM edging it out in Monday's predictions. The LSTM forecaster takes third place. The </w:t>
      </w:r>
      <w:proofErr w:type="spellStart"/>
      <w:r w:rsidRPr="00845970">
        <w:t>SNF</w:t>
      </w:r>
      <w:proofErr w:type="spellEnd"/>
      <w:r w:rsidRPr="00845970">
        <w:t xml:space="preserve"> performed the worst overall.</w:t>
      </w:r>
    </w:p>
    <w:p w14:paraId="0B3E184E" w14:textId="0AC01143" w:rsidR="009E62B2" w:rsidRDefault="009E62B2" w:rsidP="00921FED">
      <w:r>
        <w:rPr>
          <w:noProof/>
        </w:rPr>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709AC7FF" w:rsidR="003E1CC6" w:rsidRDefault="00AA4CFF" w:rsidP="009E62B2">
      <w:pPr>
        <w:pStyle w:val="Caption"/>
        <w:jc w:val="center"/>
      </w:pPr>
      <w:bookmarkStart w:id="306" w:name="_Ref86157486"/>
      <w:bookmarkStart w:id="307" w:name="_Toc90148423"/>
      <w:r>
        <w:t xml:space="preserve">Figure </w:t>
      </w:r>
      <w:fldSimple w:instr=" SEQ Figure \* ARABIC ">
        <w:r w:rsidR="00C116BB">
          <w:rPr>
            <w:noProof/>
          </w:rPr>
          <w:t>14</w:t>
        </w:r>
      </w:fldSimple>
      <w:bookmarkEnd w:id="306"/>
      <w:r>
        <w:t xml:space="preserve"> </w:t>
      </w:r>
      <w:r w:rsidR="009E62B2">
        <w:t>–</w:t>
      </w:r>
      <w:r w:rsidR="00704BB5">
        <w:t xml:space="preserve"> </w:t>
      </w:r>
      <w:r w:rsidR="009E62B2">
        <w:t>Daily</w:t>
      </w:r>
      <w:r w:rsidR="009E62B2" w:rsidRPr="00033413">
        <w:t xml:space="preserve"> </w:t>
      </w:r>
      <w:proofErr w:type="spellStart"/>
      <w:r w:rsidR="009E62B2" w:rsidRPr="00033413">
        <w:t>MAPE</w:t>
      </w:r>
      <w:proofErr w:type="spellEnd"/>
      <w:r w:rsidR="009E62B2" w:rsidRPr="00033413">
        <w:t xml:space="preserve"> and </w:t>
      </w:r>
      <w:r w:rsidR="009E62B2">
        <w:t>Daily</w:t>
      </w:r>
      <w:r w:rsidR="009E62B2" w:rsidRPr="00033413">
        <w:t xml:space="preserve"> Error Distributions for CNN, LSTM, and ANN Forecasters – Toronto Dataset</w:t>
      </w:r>
      <w:bookmarkEnd w:id="307"/>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38DADF89" w:rsidR="00702C42" w:rsidRDefault="00A04923" w:rsidP="003527E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116BB">
        <w:t xml:space="preserve">Figure </w:t>
      </w:r>
      <w:r w:rsidR="00C116BB">
        <w:rPr>
          <w:noProof/>
        </w:rPr>
        <w:t>15</w:t>
      </w:r>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04AAB7EB" w:rsidR="00EC799F" w:rsidRDefault="00142014" w:rsidP="00850E80">
      <w:pPr>
        <w:pStyle w:val="Caption"/>
        <w:jc w:val="center"/>
      </w:pPr>
      <w:bookmarkStart w:id="308" w:name="_Ref86160504"/>
      <w:bookmarkStart w:id="309" w:name="_Toc90148424"/>
      <w:r>
        <w:t xml:space="preserve">Figure </w:t>
      </w:r>
      <w:fldSimple w:instr=" SEQ Figure \* ARABIC ">
        <w:r w:rsidR="00C116BB">
          <w:rPr>
            <w:noProof/>
          </w:rPr>
          <w:t>15</w:t>
        </w:r>
      </w:fldSimple>
      <w:bookmarkEnd w:id="308"/>
      <w:r>
        <w:t xml:space="preserve"> - </w:t>
      </w:r>
      <w:r w:rsidR="00850E80">
        <w:t>Monthly</w:t>
      </w:r>
      <w:r w:rsidR="00850E80" w:rsidRPr="00033413">
        <w:t xml:space="preserve"> </w:t>
      </w:r>
      <w:proofErr w:type="spellStart"/>
      <w:r w:rsidR="00850E80" w:rsidRPr="00033413">
        <w:t>MAPE</w:t>
      </w:r>
      <w:proofErr w:type="spellEnd"/>
      <w:r w:rsidR="00850E80" w:rsidRPr="00033413">
        <w:t xml:space="preserve"> and </w:t>
      </w:r>
      <w:r w:rsidR="00850E80">
        <w:t>Monthly</w:t>
      </w:r>
      <w:r w:rsidR="00850E80" w:rsidRPr="00033413">
        <w:t xml:space="preserve"> Error Distributions for CNN, LSTM, and ANN Forecasters – Toronto Dataset</w:t>
      </w:r>
      <w:bookmarkEnd w:id="309"/>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7B732EC6" w:rsidR="00B73A95" w:rsidRPr="00B73A95" w:rsidRDefault="00B73A95" w:rsidP="00B73A95">
      <w:pPr>
        <w:ind w:firstLine="288"/>
      </w:pPr>
      <w:r w:rsidRPr="00B73A95">
        <w:t xml:space="preserve">July was the most challenging month to forecast for all forecasters except the </w:t>
      </w:r>
      <w:proofErr w:type="spellStart"/>
      <w:r w:rsidRPr="00B73A95">
        <w:t>SARIMAX</w:t>
      </w:r>
      <w:proofErr w:type="spellEnd"/>
      <w:r w:rsidRPr="00B73A95">
        <w:t xml:space="preserve">; September was the </w:t>
      </w:r>
      <w:proofErr w:type="spellStart"/>
      <w:r w:rsidRPr="00B73A95">
        <w:t>SARIMAX's</w:t>
      </w:r>
      <w:proofErr w:type="spellEnd"/>
      <w:r w:rsidRPr="00B73A95">
        <w:t xml:space="preserve"> worst</w:t>
      </w:r>
      <w:r w:rsidR="004C27A4">
        <w:t>-</w:t>
      </w:r>
      <w:r w:rsidRPr="00B73A95">
        <w:t xml:space="preserve">performing month. September forecasting proved to be equally challenging for the other forecasters. August was the second month in a row in which forecasters struggled to make accurate predictions. Forecasters found February, March, and November relatively easy to forecast. The CNN had the lowest </w:t>
      </w:r>
      <w:proofErr w:type="spellStart"/>
      <w:r w:rsidRPr="00B73A95">
        <w:t>MAPE</w:t>
      </w:r>
      <w:proofErr w:type="spellEnd"/>
      <w:r w:rsidRPr="00B73A95">
        <w:t xml:space="preserve"> values over </w:t>
      </w:r>
      <w:r w:rsidR="004C27A4">
        <w:t>ten months</w:t>
      </w:r>
      <w:r w:rsidRPr="00B73A95">
        <w:t xml:space="preserve"> and was only outperformed by the ANN in </w:t>
      </w:r>
      <w:r w:rsidRPr="00B73A95">
        <w:lastRenderedPageBreak/>
        <w:t xml:space="preserve">March and June. </w:t>
      </w:r>
      <w:r w:rsidR="006A18FF" w:rsidRPr="006A18FF">
        <w:t>The ANN is ranked second because it was only surpassed in January by the LSTM, whereas the LSTM is ranked third.</w:t>
      </w:r>
      <w:r w:rsidR="006A18FF">
        <w:t xml:space="preserve"> </w:t>
      </w:r>
      <w:r w:rsidR="004C27A4">
        <w:t>T</w:t>
      </w:r>
      <w:r w:rsidRPr="00B73A95">
        <w:t xml:space="preserve">he </w:t>
      </w:r>
      <w:proofErr w:type="spellStart"/>
      <w:r w:rsidRPr="00B73A95">
        <w:t>SNF</w:t>
      </w:r>
      <w:proofErr w:type="spellEnd"/>
      <w:r w:rsidRPr="00B73A95">
        <w:t xml:space="preserve"> had the highest </w:t>
      </w:r>
      <w:proofErr w:type="spellStart"/>
      <w:r w:rsidRPr="00B73A95">
        <w:t>MAPE</w:t>
      </w:r>
      <w:proofErr w:type="spellEnd"/>
      <w:r w:rsidRPr="00B73A95">
        <w:t xml:space="preserve"> values and the most skewed error distribution.</w:t>
      </w:r>
    </w:p>
    <w:p w14:paraId="7E235959" w14:textId="41FA5273" w:rsidR="00EE1033" w:rsidRDefault="00EE1033" w:rsidP="002B69C3">
      <w:pPr>
        <w:pStyle w:val="Heading3"/>
      </w:pPr>
      <w:bookmarkStart w:id="310" w:name="_Toc90148361"/>
      <w:r>
        <w:t>4.</w:t>
      </w:r>
      <w:r w:rsidR="001A469E">
        <w:t>1.4</w:t>
      </w:r>
      <w:r>
        <w:t xml:space="preserve"> </w:t>
      </w:r>
      <w:r w:rsidR="002B69C3" w:rsidRPr="002B69C3">
        <w:t>Performance During the Seasons</w:t>
      </w:r>
      <w:bookmarkEnd w:id="310"/>
    </w:p>
    <w:p w14:paraId="3B39D3A1" w14:textId="6715B479" w:rsidR="00F95623" w:rsidRDefault="00F95623" w:rsidP="00F95623">
      <w:pPr>
        <w:ind w:firstLine="288"/>
      </w:pPr>
      <w:r w:rsidRPr="00F95623">
        <w:t xml:space="preserve">The table below summarizes the </w:t>
      </w:r>
      <w:proofErr w:type="spellStart"/>
      <w:r w:rsidRPr="00F95623">
        <w:t>MAPE</w:t>
      </w:r>
      <w:proofErr w:type="spellEnd"/>
      <w:r w:rsidRPr="00F95623">
        <w:t xml:space="preserve"> and </w:t>
      </w:r>
      <w:proofErr w:type="spellStart"/>
      <w:r w:rsidRPr="00F95623">
        <w:t>RMSE</w:t>
      </w:r>
      <w:proofErr w:type="spellEnd"/>
      <w:r w:rsidRPr="00F95623">
        <w:t xml:space="preserve"> values obtained for the average of various seasons in the Toronto test dataset. Summer was the most </w:t>
      </w:r>
      <w:r w:rsidR="004C27A4">
        <w:t>challenging</w:t>
      </w:r>
      <w:r w:rsidRPr="00F95623">
        <w:t xml:space="preserve"> season to predict for all </w:t>
      </w:r>
      <w:r w:rsidR="0025420C">
        <w:t>forecaster</w:t>
      </w:r>
      <w:r w:rsidRPr="00F95623">
        <w:t xml:space="preserve">s. Across all four seasons, CNN had the lowest </w:t>
      </w:r>
      <w:proofErr w:type="spellStart"/>
      <w:r w:rsidRPr="00F95623">
        <w:t>MAPE</w:t>
      </w:r>
      <w:proofErr w:type="spellEnd"/>
      <w:r w:rsidRPr="00F95623">
        <w:t xml:space="preserve"> and </w:t>
      </w:r>
      <w:proofErr w:type="spellStart"/>
      <w:r w:rsidRPr="00F95623">
        <w:t>RMSE</w:t>
      </w:r>
      <w:proofErr w:type="spellEnd"/>
      <w:r w:rsidRPr="00F95623">
        <w:t xml:space="preserve"> values. The ANN is ranked second, having been only surpassed in the winter by the LSTM, which is ranked third. Autumn was the season with the lowest metric values for the CNN and ANN, whereas spring </w:t>
      </w:r>
      <w:r w:rsidR="004C27A4">
        <w:t>had</w:t>
      </w:r>
      <w:r w:rsidRPr="00F95623">
        <w:t xml:space="preserve"> the lowest metric values for the LSTM.</w:t>
      </w:r>
      <w:r w:rsidR="002A1846">
        <w:t xml:space="preserve"> </w:t>
      </w:r>
      <w:r w:rsidR="002301BC" w:rsidRPr="002301BC">
        <w:t xml:space="preserve">Across all seasons, the </w:t>
      </w:r>
      <w:proofErr w:type="spellStart"/>
      <w:r w:rsidR="002301BC" w:rsidRPr="002301BC">
        <w:t>SNF</w:t>
      </w:r>
      <w:proofErr w:type="spellEnd"/>
      <w:r w:rsidR="002301BC" w:rsidRPr="002301BC">
        <w:t xml:space="preserve"> has the worst overall performance metrics.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2F3923C4" w:rsidR="009E723C" w:rsidRDefault="00466A36" w:rsidP="00466A36">
      <w:pPr>
        <w:pStyle w:val="Caption"/>
        <w:jc w:val="center"/>
      </w:pPr>
      <w:bookmarkStart w:id="311" w:name="_Toc90148404"/>
      <w:r>
        <w:t xml:space="preserve">Table </w:t>
      </w:r>
      <w:fldSimple w:instr=" SEQ Table \* ARABIC ">
        <w:r w:rsidR="00C116BB">
          <w:rPr>
            <w:noProof/>
          </w:rPr>
          <w:t>10</w:t>
        </w:r>
      </w:fldSimple>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311"/>
    </w:p>
    <w:p w14:paraId="10CD31F3" w14:textId="128766B9" w:rsidR="004070B9" w:rsidRDefault="004070B9" w:rsidP="00473FA9">
      <w:pPr>
        <w:pStyle w:val="Heading3"/>
      </w:pPr>
      <w:bookmarkStart w:id="312" w:name="_Toc90148362"/>
      <w:r>
        <w:lastRenderedPageBreak/>
        <w:t>4.1.</w:t>
      </w:r>
      <w:r w:rsidR="00FF0B8D">
        <w:t>5</w:t>
      </w:r>
      <w:r>
        <w:t xml:space="preserve"> </w:t>
      </w:r>
      <w:r w:rsidR="00A50162" w:rsidRPr="00A50162">
        <w:t>Comprehensive Analysis Discussion</w:t>
      </w:r>
      <w:bookmarkEnd w:id="312"/>
    </w:p>
    <w:p w14:paraId="6F62CF1E" w14:textId="040E81AD" w:rsidR="00A02DB8" w:rsidRPr="00C94D93" w:rsidRDefault="00F61E70" w:rsidP="00A02DB8">
      <w:pPr>
        <w:ind w:firstLine="288"/>
        <w:rPr>
          <w:sz w:val="16"/>
          <w:szCs w:val="16"/>
        </w:rPr>
      </w:pPr>
      <w:r>
        <w:t xml:space="preserve">The summer months between June and August saw the highest demand for electricity in the Toronto dataset; these were also the months during which the </w:t>
      </w:r>
      <w:r w:rsidR="0025420C">
        <w:t>forecaster</w:t>
      </w:r>
      <w:r>
        <w:t>s had the most difficulty forecasting, as illustrated in the seasonal and monthly timeframes section. July was the month with the highest demand</w:t>
      </w:r>
      <w:r w:rsidR="004C27A4">
        <w:t xml:space="preserve"> and</w:t>
      </w:r>
      <w:r>
        <w:t xml:space="preserve">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air conditioning by almost everyone. Additionally, Toronto is a highly touristic city, and everyone wants to visit during the summer when the weather is nicer. August was the second month with the highest number of errors, for the same reasons as July.</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46C2EAB4" w:rsidR="00A63A98" w:rsidRDefault="00A63A98" w:rsidP="00A63A98">
      <w:pPr>
        <w:pStyle w:val="Caption"/>
        <w:jc w:val="center"/>
      </w:pPr>
      <w:bookmarkStart w:id="313" w:name="_Ref85632969"/>
      <w:bookmarkStart w:id="314" w:name="_Toc90148425"/>
      <w:r>
        <w:t xml:space="preserve">Figure </w:t>
      </w:r>
      <w:fldSimple w:instr=" SEQ Figure \* ARABIC ">
        <w:r w:rsidR="00C116BB">
          <w:rPr>
            <w:noProof/>
          </w:rPr>
          <w:t>16</w:t>
        </w:r>
      </w:fldSimple>
      <w:bookmarkEnd w:id="313"/>
      <w:r>
        <w:t xml:space="preserve"> </w:t>
      </w:r>
      <w:r w:rsidR="00763158">
        <w:t>-</w:t>
      </w:r>
      <w:r>
        <w:t xml:space="preserve"> </w:t>
      </w:r>
      <w:r w:rsidR="00ED0E78" w:rsidRPr="00ED0E78">
        <w:t>Scatter Plot of Load Demand versus Temperature</w:t>
      </w:r>
      <w:r w:rsidR="00ED0E78">
        <w:t xml:space="preserve"> </w:t>
      </w:r>
      <w:r>
        <w:t>– Toronto Dataset</w:t>
      </w:r>
      <w:bookmarkEnd w:id="314"/>
    </w:p>
    <w:p w14:paraId="7B329F76" w14:textId="02A0BF63"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116BB">
        <w:t xml:space="preserve">Figure </w:t>
      </w:r>
      <w:r w:rsidR="00C116BB">
        <w:rPr>
          <w:noProof/>
        </w:rPr>
        <w:t>16</w:t>
      </w:r>
      <w:r>
        <w:fldChar w:fldCharType="end"/>
      </w:r>
      <w:r w:rsidRPr="00A63A98">
        <w:t xml:space="preserve">, the scatter plot demonstrates a strong correlation between demand and temperature. The highest demand occurs during the summer when the temperature is higher. </w:t>
      </w:r>
      <w:r w:rsidR="004C27A4">
        <w:t xml:space="preserve">The second-highest demand occurs when the temperature drops, </w:t>
      </w:r>
      <w:r w:rsidR="004C27A4">
        <w:lastRenderedPageBreak/>
        <w:t>particularly in the winter</w:t>
      </w:r>
      <w:r w:rsidRPr="00A63A98">
        <w:t xml:space="preserve">. </w:t>
      </w:r>
      <w:r w:rsidR="004C27A4">
        <w:t>Moreover,</w:t>
      </w:r>
      <w:r w:rsidRPr="00A63A98">
        <w:t xml:space="preserve"> because demand is lowest in the spring and autumn, the </w:t>
      </w:r>
      <w:r w:rsidR="0025420C">
        <w:t>forecaster</w:t>
      </w:r>
      <w:r w:rsidRPr="00A63A98">
        <w:t xml:space="preserve">s found these times easier to predict. The </w:t>
      </w:r>
      <w:proofErr w:type="spellStart"/>
      <w:r w:rsidRPr="00A63A98">
        <w:t>SNF's</w:t>
      </w:r>
      <w:proofErr w:type="spellEnd"/>
      <w:r w:rsidRPr="00A63A98">
        <w:t xml:space="preserve"> overall accuracy indicates that load demand is relatively stable in the spring and autumn.</w:t>
      </w:r>
    </w:p>
    <w:p w14:paraId="63CC9D7E" w14:textId="00BED82C" w:rsidR="002A1846" w:rsidRDefault="00C94D93" w:rsidP="00CE131A">
      <w:pPr>
        <w:ind w:firstLine="288"/>
      </w:pPr>
      <w:r w:rsidRPr="00C94D93">
        <w:t>The city of Toronto's peak demand typically occurs between 16:00 and 21:00.</w:t>
      </w:r>
      <w:r>
        <w:t xml:space="preserve"> </w:t>
      </w:r>
      <w:r w:rsidR="00F61E70">
        <w:t xml:space="preserve">The majority of </w:t>
      </w:r>
      <w:r w:rsidR="0025420C">
        <w:t>forecaster</w:t>
      </w:r>
      <w:r w:rsidR="00F61E70">
        <w:t>s found it easier to forecast quieter times, such as around midnight in the mornings</w:t>
      </w:r>
      <w:r w:rsidR="004C27A4">
        <w:t>, than</w:t>
      </w:r>
      <w:r w:rsidR="00F61E70">
        <w:t xml:space="preserve"> to forecast busy times, such as late mornings and afternoons, when everyone is awake</w:t>
      </w:r>
      <w:r w:rsidR="004C27A4">
        <w:t>,</w:t>
      </w:r>
      <w:r w:rsidR="00F61E70">
        <w:t xml:space="preserve"> and electricity demand is high. Mondays were the days that the </w:t>
      </w:r>
      <w:r w:rsidR="0025420C">
        <w:t>forecaster</w:t>
      </w:r>
      <w:r w:rsidR="00F61E70">
        <w:t>s had the most difficulty predicting; this may be due to a feature specific to this dataset</w:t>
      </w:r>
      <w:r w:rsidR="004C27A4">
        <w:t>,</w:t>
      </w:r>
      <w:r w:rsidR="00F61E70">
        <w:t xml:space="preserve"> or that Monday is the first working day of the week. </w:t>
      </w:r>
      <w:r w:rsidR="006F5EC7" w:rsidRPr="006F5EC7">
        <w:t>Forecasters predicted more accurately from Tuesday to Friday, which is the middle of the week</w:t>
      </w:r>
      <w:r w:rsidR="00D37D53" w:rsidRPr="00D37D53">
        <w:t>.</w:t>
      </w:r>
      <w:r w:rsidR="00D37D53">
        <w:t xml:space="preserve"> </w:t>
      </w:r>
      <w:r w:rsidR="00F61E70">
        <w:t>This could be because these days are more stable and have high similarit</w:t>
      </w:r>
      <w:r w:rsidR="004C27A4">
        <w:t>ies</w:t>
      </w:r>
      <w:r w:rsidR="00F61E70">
        <w:t>.</w:t>
      </w:r>
      <w:r w:rsidR="00F61E70" w:rsidRPr="00F61E70">
        <w:t xml:space="preserve"> </w:t>
      </w:r>
    </w:p>
    <w:p w14:paraId="0A2C152B" w14:textId="3887990E" w:rsidR="003C49D5" w:rsidRDefault="006C2D49" w:rsidP="00CE131A">
      <w:pPr>
        <w:ind w:firstLine="288"/>
      </w:pPr>
      <w:r w:rsidRPr="006C2D49">
        <w:t xml:space="preserve">Across all periods and seasons, the CNN </w:t>
      </w:r>
      <w:r w:rsidR="0025420C">
        <w:t>forecaster</w:t>
      </w:r>
      <w:r w:rsidRPr="006C2D49">
        <w:t xml:space="preserve"> outperformed all other </w:t>
      </w:r>
      <w:r w:rsidR="0025420C">
        <w:t>forecaster</w:t>
      </w:r>
      <w:r w:rsidRPr="006C2D49">
        <w:t xml:space="preserve">s. </w:t>
      </w:r>
      <w:r w:rsidR="004C27A4">
        <w:t>The ANN and LSTM forecasters hold the second and third place</w:t>
      </w:r>
      <w:r w:rsidRPr="006C2D49">
        <w:t xml:space="preserve">s, respectively. </w:t>
      </w:r>
      <w:r w:rsidR="00C94D93" w:rsidRPr="00C94D93">
        <w:t xml:space="preserve">The </w:t>
      </w:r>
      <w:proofErr w:type="spellStart"/>
      <w:r w:rsidR="00C94D93" w:rsidRPr="00C94D93">
        <w:t>SNF</w:t>
      </w:r>
      <w:proofErr w:type="spellEnd"/>
      <w:r w:rsidR="00C94D93" w:rsidRPr="00C94D93">
        <w:t xml:space="preserve"> is ranked last due to its consistently poor performance across all periods and seasons.</w:t>
      </w:r>
    </w:p>
    <w:p w14:paraId="450B9C5C" w14:textId="5662D9AF" w:rsidR="00687E78" w:rsidRDefault="00687E78" w:rsidP="0055729B">
      <w:pPr>
        <w:pStyle w:val="Heading2"/>
      </w:pPr>
      <w:bookmarkStart w:id="315" w:name="_Toc90148363"/>
      <w:r>
        <w:t>4.2 The Ottawa Dataset</w:t>
      </w:r>
      <w:bookmarkEnd w:id="31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316" w:name="_Toc90148364"/>
      <w:r>
        <w:t>4.2.1 The Hourly Performance</w:t>
      </w:r>
      <w:bookmarkEnd w:id="316"/>
    </w:p>
    <w:p w14:paraId="4B8B0B09" w14:textId="5BE89BF1" w:rsidR="00F23842" w:rsidRDefault="00F23842" w:rsidP="00F23842">
      <w:pPr>
        <w:ind w:firstLine="288"/>
      </w:pPr>
      <w:r>
        <w:fldChar w:fldCharType="begin"/>
      </w:r>
      <w:r>
        <w:instrText xml:space="preserve"> REF _Ref86167026 \h </w:instrText>
      </w:r>
      <w:r>
        <w:fldChar w:fldCharType="separate"/>
      </w:r>
      <w:r w:rsidR="00C116BB">
        <w:t xml:space="preserve">Figure </w:t>
      </w:r>
      <w:r w:rsidR="00C116BB">
        <w:rPr>
          <w:noProof/>
        </w:rPr>
        <w:t>17</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lastRenderedPageBreak/>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34C96B74" w:rsidR="00771949" w:rsidRDefault="000E7939" w:rsidP="00CA59C6">
      <w:pPr>
        <w:pStyle w:val="Caption"/>
        <w:jc w:val="center"/>
        <w:rPr>
          <w:noProof/>
        </w:rPr>
      </w:pPr>
      <w:bookmarkStart w:id="317" w:name="_Ref86167026"/>
      <w:bookmarkStart w:id="318" w:name="_Toc90148426"/>
      <w:r>
        <w:t xml:space="preserve">Figure </w:t>
      </w:r>
      <w:fldSimple w:instr=" SEQ Figure \* ARABIC ">
        <w:r w:rsidR="00C116BB">
          <w:rPr>
            <w:noProof/>
          </w:rPr>
          <w:t>17</w:t>
        </w:r>
      </w:fldSimple>
      <w:bookmarkEnd w:id="317"/>
      <w:r>
        <w:t xml:space="preserve"> - </w:t>
      </w:r>
      <w:r w:rsidR="00665F8D" w:rsidRPr="00033413">
        <w:t xml:space="preserve">Hourly </w:t>
      </w:r>
      <w:proofErr w:type="spellStart"/>
      <w:r w:rsidR="00665F8D" w:rsidRPr="00033413">
        <w:t>MAPE</w:t>
      </w:r>
      <w:proofErr w:type="spellEnd"/>
      <w:r w:rsidR="00665F8D" w:rsidRPr="00033413">
        <w:t xml:space="preserve"> and Hourly Error Distributions for CNN, LSTM, and ANN Forecasters – </w:t>
      </w:r>
      <w:r w:rsidR="00665F8D">
        <w:t>Ottawa</w:t>
      </w:r>
      <w:r w:rsidR="00665F8D" w:rsidRPr="00033413">
        <w:t xml:space="preserve"> Dataset</w:t>
      </w:r>
      <w:bookmarkEnd w:id="318"/>
    </w:p>
    <w:p w14:paraId="40551A9C" w14:textId="0498E4BC" w:rsidR="002456F0" w:rsidRDefault="002456F0" w:rsidP="002456F0">
      <w:pPr>
        <w:pStyle w:val="Heading4"/>
      </w:pPr>
      <w:r>
        <w:t xml:space="preserve">4.2.1.1 </w:t>
      </w:r>
      <w:r w:rsidRPr="009D7DDB">
        <w:t>A Snippet on Hourly Performance</w:t>
      </w:r>
    </w:p>
    <w:p w14:paraId="31697154" w14:textId="2A0663E0" w:rsidR="00282B58" w:rsidRDefault="00FC7CCD" w:rsidP="00282B58">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C116BB">
        <w:t xml:space="preserve">Figure </w:t>
      </w:r>
      <w:r w:rsidR="00C116BB">
        <w:rPr>
          <w:noProof/>
        </w:rPr>
        <w:t>17</w:t>
      </w:r>
      <w:r w:rsidR="0005075A">
        <w:fldChar w:fldCharType="end"/>
      </w:r>
      <w:r w:rsidR="0005075A">
        <w:t xml:space="preserve"> </w:t>
      </w:r>
      <w:r>
        <w:t xml:space="preserve">to the box plots, we observe a similar pattern of errors, with a </w:t>
      </w:r>
      <w:r w:rsidR="004C27A4">
        <w:t>broa</w:t>
      </w:r>
      <w:r>
        <w:t xml:space="preserve">der distribution of errors in cases where the </w:t>
      </w:r>
      <w:proofErr w:type="spellStart"/>
      <w:r>
        <w:t>MAPE</w:t>
      </w:r>
      <w:proofErr w:type="spellEnd"/>
      <w:r>
        <w:t xml:space="preserve"> value is </w:t>
      </w:r>
      <w:r w:rsidR="004C27A4">
        <w:t>more significant</w:t>
      </w:r>
      <w:r>
        <w:t xml:space="preserve"> and vice versa. While the CNN had the tightest error distribution and lowest </w:t>
      </w:r>
      <w:proofErr w:type="spellStart"/>
      <w:r>
        <w:t>MAPE</w:t>
      </w:r>
      <w:proofErr w:type="spellEnd"/>
      <w:r>
        <w:t xml:space="preserve"> values for nearly every hour of the day, the </w:t>
      </w:r>
      <w:proofErr w:type="spellStart"/>
      <w:r w:rsidR="00D278B4">
        <w:t>S</w:t>
      </w:r>
      <w:r>
        <w:t>ARIMA</w:t>
      </w:r>
      <w:r w:rsidR="00D278B4">
        <w:t>X</w:t>
      </w:r>
      <w:proofErr w:type="spellEnd"/>
      <w:r>
        <w:t xml:space="preserve"> outperformed it at 01:00. The ANN is the runner-up, with the LSTM outperforming it only during the 4:00 hour. Between 01:00 and 0</w:t>
      </w:r>
      <w:r w:rsidR="00D278B4">
        <w:t>4</w:t>
      </w:r>
      <w:r>
        <w:t xml:space="preserve">:00 hours, the </w:t>
      </w:r>
      <w:proofErr w:type="spellStart"/>
      <w:r w:rsidR="00D278B4">
        <w:t>S</w:t>
      </w:r>
      <w:r>
        <w:t>ARIMA</w:t>
      </w:r>
      <w:r w:rsidR="00D278B4">
        <w:t>X</w:t>
      </w:r>
      <w:proofErr w:type="spellEnd"/>
      <w:r>
        <w:t xml:space="preserve"> also outperforms the ANN. The </w:t>
      </w:r>
      <w:r>
        <w:lastRenderedPageBreak/>
        <w:t>LSTM is ranked third.</w:t>
      </w:r>
      <w:r w:rsidR="00D278B4">
        <w:t xml:space="preserve"> </w:t>
      </w:r>
      <w:r w:rsidR="00D278B4" w:rsidRPr="00D278B4">
        <w:t>Around 14:00, CNN, LSTM, and ANN all made their worst predictions.</w:t>
      </w:r>
      <w:r w:rsidR="00D278B4">
        <w:t xml:space="preserve"> </w:t>
      </w:r>
      <w:r w:rsidR="00282B58" w:rsidRPr="00282B58">
        <w:t xml:space="preserve">They predicted quieter times, such as around 1:00, with greater accuracy than busier times. </w:t>
      </w:r>
      <w:r w:rsidR="00CC7B03" w:rsidRPr="00CC7B03">
        <w:t xml:space="preserve">The </w:t>
      </w:r>
      <w:proofErr w:type="spellStart"/>
      <w:r w:rsidR="00CC7B03" w:rsidRPr="00CC7B03">
        <w:t>SNF</w:t>
      </w:r>
      <w:proofErr w:type="spellEnd"/>
      <w:r w:rsidR="00CC7B03" w:rsidRPr="00CC7B03">
        <w:t xml:space="preserve"> performs poorly overall, outperforming the </w:t>
      </w:r>
      <w:proofErr w:type="spellStart"/>
      <w:r w:rsidR="00CC7B03" w:rsidRPr="00CC7B03">
        <w:t>SARIMAX</w:t>
      </w:r>
      <w:proofErr w:type="spellEnd"/>
      <w:r w:rsidR="00CC7B03" w:rsidRPr="00CC7B03">
        <w:t xml:space="preserve"> only at 7:00 when the </w:t>
      </w:r>
      <w:proofErr w:type="spellStart"/>
      <w:r w:rsidR="00CC7B03" w:rsidRPr="00CC7B03">
        <w:t>SARIMAX</w:t>
      </w:r>
      <w:proofErr w:type="spellEnd"/>
      <w:r w:rsidR="00CC7B03" w:rsidRPr="00CC7B03">
        <w:t xml:space="preserve"> makes its worst predictions.</w:t>
      </w:r>
    </w:p>
    <w:p w14:paraId="07909E05" w14:textId="4F794BB9" w:rsidR="0002035C" w:rsidRDefault="0002035C" w:rsidP="00282B58">
      <w:pPr>
        <w:pStyle w:val="Heading3"/>
      </w:pPr>
      <w:bookmarkStart w:id="319" w:name="_Toc90148365"/>
      <w:r>
        <w:t>4.2.</w:t>
      </w:r>
      <w:r w:rsidR="006E4C2F">
        <w:t xml:space="preserve">2 </w:t>
      </w:r>
      <w:r>
        <w:t>The Daily Performance</w:t>
      </w:r>
      <w:bookmarkEnd w:id="319"/>
    </w:p>
    <w:p w14:paraId="2E8A96B7" w14:textId="0A7F87D3" w:rsidR="00FE4816" w:rsidRDefault="00C671ED" w:rsidP="006D6965">
      <w:pPr>
        <w:ind w:firstLine="288"/>
      </w:pPr>
      <w:r>
        <w:fldChar w:fldCharType="begin"/>
      </w:r>
      <w:r>
        <w:instrText xml:space="preserve"> REF _Ref86170999 \h </w:instrText>
      </w:r>
      <w:r>
        <w:fldChar w:fldCharType="separate"/>
      </w:r>
      <w:r w:rsidR="00C116BB">
        <w:t xml:space="preserve">Figure </w:t>
      </w:r>
      <w:r w:rsidR="00C116BB">
        <w:rPr>
          <w:noProof/>
        </w:rPr>
        <w:t>18</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2E9B572A" w:rsidR="00B76527" w:rsidRDefault="00B76527" w:rsidP="00B76527">
      <w:pPr>
        <w:pStyle w:val="Heading4"/>
      </w:pPr>
      <w:r>
        <w:t xml:space="preserve">4.2.2.1 </w:t>
      </w:r>
      <w:r w:rsidRPr="009D7DDB">
        <w:t xml:space="preserve">A Snippet on </w:t>
      </w:r>
      <w:r>
        <w:t>Daily</w:t>
      </w:r>
      <w:r w:rsidRPr="009D7DDB">
        <w:t xml:space="preserve"> Performance</w:t>
      </w:r>
    </w:p>
    <w:p w14:paraId="186BBC94" w14:textId="286945F2" w:rsidR="00923606" w:rsidRPr="00923606" w:rsidRDefault="00923606" w:rsidP="00923606">
      <w:pPr>
        <w:ind w:firstLine="288"/>
      </w:pPr>
      <w:r w:rsidRPr="00923606">
        <w:t xml:space="preserve">When we compare the </w:t>
      </w:r>
      <w:proofErr w:type="spellStart"/>
      <w:r w:rsidRPr="00923606">
        <w:t>MAPE</w:t>
      </w:r>
      <w:proofErr w:type="spellEnd"/>
      <w:r w:rsidRPr="00923606">
        <w:t xml:space="preserve"> values in </w:t>
      </w:r>
      <w:r>
        <w:fldChar w:fldCharType="begin"/>
      </w:r>
      <w:r>
        <w:instrText xml:space="preserve"> REF _Ref86170999 \h </w:instrText>
      </w:r>
      <w:r>
        <w:fldChar w:fldCharType="separate"/>
      </w:r>
      <w:r w:rsidR="00C116BB">
        <w:t xml:space="preserve">Figure </w:t>
      </w:r>
      <w:r w:rsidR="00C116BB">
        <w:rPr>
          <w:noProof/>
        </w:rPr>
        <w:t>18</w:t>
      </w:r>
      <w:r>
        <w:fldChar w:fldCharType="end"/>
      </w:r>
      <w:r w:rsidRPr="00923606">
        <w:t xml:space="preserve"> to the boxplots of the error distribution. As can be seen, Saturdays and Mondays are the most difficult days to forecast for almost all forecasters, </w:t>
      </w:r>
      <w:r w:rsidR="004C27A4">
        <w:t>except</w:t>
      </w:r>
      <w:r w:rsidRPr="00923606">
        <w:t xml:space="preserve"> the </w:t>
      </w:r>
      <w:proofErr w:type="spellStart"/>
      <w:r w:rsidRPr="00923606">
        <w:t>SARIMAX</w:t>
      </w:r>
      <w:proofErr w:type="spellEnd"/>
      <w:r w:rsidRPr="00923606">
        <w:t xml:space="preserve">, which had its worst day on Saturday. Tuesdays through Fridays had a higher degree of predictability. The CNN's </w:t>
      </w:r>
      <w:proofErr w:type="spellStart"/>
      <w:r w:rsidRPr="00923606">
        <w:t>MAPE</w:t>
      </w:r>
      <w:proofErr w:type="spellEnd"/>
      <w:r w:rsidRPr="00923606">
        <w:t xml:space="preserve"> values were the lowest on all seven days of the week, and all of its boxplots were the narrowest. The ANN comes in second place, while the LSTM comes in third. The </w:t>
      </w:r>
      <w:proofErr w:type="spellStart"/>
      <w:r w:rsidRPr="00923606">
        <w:t>SNF</w:t>
      </w:r>
      <w:proofErr w:type="spellEnd"/>
      <w:r w:rsidRPr="00923606">
        <w:t xml:space="preserve"> performed the worst overall.</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382A84D5" w:rsidR="002A5020" w:rsidRDefault="00470E05" w:rsidP="008138E3">
      <w:pPr>
        <w:pStyle w:val="Caption"/>
        <w:jc w:val="center"/>
      </w:pPr>
      <w:bookmarkStart w:id="320" w:name="_Ref86170999"/>
      <w:bookmarkStart w:id="321" w:name="_Toc90148427"/>
      <w:r>
        <w:t xml:space="preserve">Figure </w:t>
      </w:r>
      <w:fldSimple w:instr=" SEQ Figure \* ARABIC ">
        <w:r w:rsidR="00C116BB">
          <w:rPr>
            <w:noProof/>
          </w:rPr>
          <w:t>18</w:t>
        </w:r>
      </w:fldSimple>
      <w:bookmarkEnd w:id="320"/>
      <w:r>
        <w:t xml:space="preserve"> - </w:t>
      </w:r>
      <w:r w:rsidR="00357265">
        <w:t>Daily</w:t>
      </w:r>
      <w:r w:rsidR="00357265" w:rsidRPr="00033413">
        <w:t xml:space="preserve"> </w:t>
      </w:r>
      <w:proofErr w:type="spellStart"/>
      <w:r w:rsidR="00357265" w:rsidRPr="00033413">
        <w:t>MAPE</w:t>
      </w:r>
      <w:proofErr w:type="spellEnd"/>
      <w:r w:rsidR="00357265" w:rsidRPr="00033413">
        <w:t xml:space="preserve"> and </w:t>
      </w:r>
      <w:r w:rsidR="00357265">
        <w:t>Daily</w:t>
      </w:r>
      <w:r w:rsidR="00357265" w:rsidRPr="00033413">
        <w:t xml:space="preserve"> Error Distributions for CNN, LSTM, and ANN Forecasters – </w:t>
      </w:r>
      <w:r w:rsidR="00357265">
        <w:t>Ottawa</w:t>
      </w:r>
      <w:r w:rsidR="00357265" w:rsidRPr="00033413">
        <w:t xml:space="preserve"> Dataset</w:t>
      </w:r>
      <w:bookmarkEnd w:id="321"/>
    </w:p>
    <w:p w14:paraId="6A37244B" w14:textId="4689A9F6" w:rsidR="0055487E" w:rsidRDefault="0055487E" w:rsidP="00386608">
      <w:pPr>
        <w:pStyle w:val="Heading3"/>
      </w:pPr>
      <w:bookmarkStart w:id="322" w:name="_Toc90148366"/>
      <w:r>
        <w:t>4.2.</w:t>
      </w:r>
      <w:r w:rsidR="00386608">
        <w:t>3</w:t>
      </w:r>
      <w:r w:rsidR="00812B52">
        <w:t xml:space="preserve"> The Monthly Performance</w:t>
      </w:r>
      <w:bookmarkEnd w:id="322"/>
    </w:p>
    <w:p w14:paraId="7B116D6D" w14:textId="065C5CB9" w:rsidR="00A93BA5" w:rsidRDefault="00A93BA5" w:rsidP="00A93BA5">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C116BB">
        <w:t xml:space="preserve">Figure </w:t>
      </w:r>
      <w:r w:rsidR="00C116BB">
        <w:rPr>
          <w:noProof/>
        </w:rPr>
        <w:t>19</w:t>
      </w:r>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6C884847" w:rsidR="006D5A46" w:rsidRDefault="009F2107" w:rsidP="006D0051">
      <w:pPr>
        <w:pStyle w:val="Caption"/>
        <w:jc w:val="center"/>
      </w:pPr>
      <w:bookmarkStart w:id="323" w:name="_Ref86172087"/>
      <w:bookmarkStart w:id="324" w:name="_Toc90148428"/>
      <w:r>
        <w:t xml:space="preserve">Figure </w:t>
      </w:r>
      <w:fldSimple w:instr=" SEQ Figure \* ARABIC ">
        <w:r w:rsidR="00C116BB">
          <w:rPr>
            <w:noProof/>
          </w:rPr>
          <w:t>19</w:t>
        </w:r>
      </w:fldSimple>
      <w:bookmarkEnd w:id="323"/>
      <w:r>
        <w:t xml:space="preserve"> - </w:t>
      </w:r>
      <w:r w:rsidR="00D83C9B">
        <w:t>Monthly</w:t>
      </w:r>
      <w:r w:rsidR="00D83C9B" w:rsidRPr="00033413">
        <w:t xml:space="preserve"> </w:t>
      </w:r>
      <w:proofErr w:type="spellStart"/>
      <w:r w:rsidR="00D83C9B" w:rsidRPr="00033413">
        <w:t>MAPE</w:t>
      </w:r>
      <w:proofErr w:type="spellEnd"/>
      <w:r w:rsidR="00D83C9B" w:rsidRPr="00033413">
        <w:t xml:space="preserve"> and </w:t>
      </w:r>
      <w:r w:rsidR="00D83C9B">
        <w:t>Monthly</w:t>
      </w:r>
      <w:r w:rsidR="00D83C9B" w:rsidRPr="00033413">
        <w:t xml:space="preserve"> Error Distributions for CNN, LSTM, and ANN Forecasters – </w:t>
      </w:r>
      <w:r w:rsidR="00D83C9B">
        <w:t>Ottawa</w:t>
      </w:r>
      <w:r w:rsidR="00D83C9B" w:rsidRPr="00033413">
        <w:t xml:space="preserve"> Dataset</w:t>
      </w:r>
      <w:bookmarkEnd w:id="324"/>
    </w:p>
    <w:p w14:paraId="431FC25F" w14:textId="544166FA" w:rsidR="00B214DB" w:rsidRDefault="00B214DB" w:rsidP="00B214DB">
      <w:pPr>
        <w:pStyle w:val="Heading4"/>
      </w:pPr>
      <w:r>
        <w:t xml:space="preserve">4.2.3.1 </w:t>
      </w:r>
      <w:r w:rsidRPr="009D7DDB">
        <w:t xml:space="preserve">A Snippet on </w:t>
      </w:r>
      <w:r>
        <w:t>Monthly</w:t>
      </w:r>
      <w:r w:rsidRPr="009D7DDB">
        <w:t xml:space="preserve"> Performance</w:t>
      </w:r>
    </w:p>
    <w:p w14:paraId="6C18749C" w14:textId="6DC56723" w:rsidR="000831BA" w:rsidRPr="000831BA" w:rsidRDefault="000831BA" w:rsidP="000831BA">
      <w:pPr>
        <w:ind w:firstLine="288"/>
      </w:pPr>
      <w:r w:rsidRPr="000831BA">
        <w:t xml:space="preserve">When comparing the </w:t>
      </w:r>
      <w:proofErr w:type="spellStart"/>
      <w:r w:rsidRPr="000831BA">
        <w:t>MAPE</w:t>
      </w:r>
      <w:proofErr w:type="spellEnd"/>
      <w:r w:rsidRPr="000831BA">
        <w:t xml:space="preserve"> values in </w:t>
      </w:r>
      <w:r>
        <w:fldChar w:fldCharType="begin"/>
      </w:r>
      <w:r>
        <w:instrText xml:space="preserve"> REF _Ref86172087 \h </w:instrText>
      </w:r>
      <w:r>
        <w:fldChar w:fldCharType="separate"/>
      </w:r>
      <w:r w:rsidR="00C116BB">
        <w:t xml:space="preserve">Figure </w:t>
      </w:r>
      <w:r w:rsidR="00C116BB">
        <w:rPr>
          <w:noProof/>
        </w:rPr>
        <w:t>19</w:t>
      </w:r>
      <w:r>
        <w:fldChar w:fldCharType="end"/>
      </w:r>
      <w:r>
        <w:t xml:space="preserve"> </w:t>
      </w:r>
      <w:r w:rsidRPr="000831BA">
        <w:t xml:space="preserve">to the box plots, it becomes clear that July was the most </w:t>
      </w:r>
      <w:r w:rsidR="004C27A4">
        <w:t>challenging</w:t>
      </w:r>
      <w:r w:rsidRPr="000831BA">
        <w:t xml:space="preserve"> month to forecast using all forecasters except CNN. CNN determined that July is a relatively easy month, with April and May being the most difficult. The CNN has the lowest </w:t>
      </w:r>
      <w:proofErr w:type="spellStart"/>
      <w:r w:rsidRPr="000831BA">
        <w:t>MAPE</w:t>
      </w:r>
      <w:proofErr w:type="spellEnd"/>
      <w:r w:rsidRPr="000831BA">
        <w:t xml:space="preserve"> values and the narrowest error distribution across almost all months; it is only surpassed in January by the ANN. The ANN is ranked second, surpassed by the LSTM in May. The LSTM comes in third place. </w:t>
      </w:r>
      <w:r w:rsidR="004C27A4">
        <w:t xml:space="preserve">For most forecasters, </w:t>
      </w:r>
      <w:r w:rsidR="004C27A4">
        <w:lastRenderedPageBreak/>
        <w:t>January to March and October to November were relatively straightforward forecasting period</w:t>
      </w:r>
      <w:r w:rsidRPr="000831BA">
        <w:t xml:space="preserve">s. Overall, the </w:t>
      </w:r>
      <w:proofErr w:type="spellStart"/>
      <w:r w:rsidRPr="000831BA">
        <w:t>SNF</w:t>
      </w:r>
      <w:proofErr w:type="spellEnd"/>
      <w:r w:rsidRPr="000831BA">
        <w:t xml:space="preserve"> performed poorly; it only outperformed the </w:t>
      </w:r>
      <w:proofErr w:type="spellStart"/>
      <w:r w:rsidRPr="000831BA">
        <w:t>SARIMAX</w:t>
      </w:r>
      <w:proofErr w:type="spellEnd"/>
      <w:r w:rsidRPr="000831BA">
        <w:t xml:space="preserve"> in May and October.</w:t>
      </w:r>
    </w:p>
    <w:p w14:paraId="778D9153" w14:textId="3C709137" w:rsidR="00C47B30" w:rsidRDefault="00C47B30" w:rsidP="00C47B30">
      <w:pPr>
        <w:pStyle w:val="Heading3"/>
      </w:pPr>
      <w:bookmarkStart w:id="325" w:name="_Toc90148367"/>
      <w:r>
        <w:t xml:space="preserve">4.2.4 </w:t>
      </w:r>
      <w:r w:rsidRPr="002B69C3">
        <w:t>Performance During the Seasons</w:t>
      </w:r>
      <w:bookmarkEnd w:id="325"/>
    </w:p>
    <w:p w14:paraId="76747677" w14:textId="66283991" w:rsidR="00BD3251" w:rsidRDefault="00765FC5" w:rsidP="00765FC5">
      <w:pPr>
        <w:ind w:firstLine="288"/>
      </w:pPr>
      <w:r w:rsidRPr="00765FC5">
        <w:t xml:space="preserve">The table below summarizes the </w:t>
      </w:r>
      <w:proofErr w:type="spellStart"/>
      <w:r w:rsidRPr="00765FC5">
        <w:t>MAPE</w:t>
      </w:r>
      <w:proofErr w:type="spellEnd"/>
      <w:r w:rsidRPr="00765FC5">
        <w:t xml:space="preserve"> and </w:t>
      </w:r>
      <w:proofErr w:type="spellStart"/>
      <w:r w:rsidRPr="00765FC5">
        <w:t>RMSE</w:t>
      </w:r>
      <w:proofErr w:type="spellEnd"/>
      <w:r w:rsidRPr="00765FC5">
        <w:t xml:space="preserve"> values obtained for the average of various seasons in the Ottawa test dataset. CNN and ANN made their most dire predictions in the spring. All other forecasters, including the LSTM, struggled with the summer months. The LSTM and ANN had the easiest time forecasting the winter months. In Autumn, CNN and </w:t>
      </w:r>
      <w:proofErr w:type="spellStart"/>
      <w:r w:rsidRPr="00765FC5">
        <w:t>MLR</w:t>
      </w:r>
      <w:proofErr w:type="spellEnd"/>
      <w:r w:rsidRPr="00765FC5">
        <w:t xml:space="preserve"> make their best predictions. </w:t>
      </w:r>
      <w:r w:rsidR="00B37F77">
        <w:t xml:space="preserve">All preceding observations were made using </w:t>
      </w:r>
      <w:proofErr w:type="spellStart"/>
      <w:r w:rsidR="00B37F77">
        <w:t>MAPE</w:t>
      </w:r>
      <w:proofErr w:type="spellEnd"/>
      <w:r w:rsidR="00B37F77">
        <w:t xml:space="preserve"> values rather than </w:t>
      </w:r>
      <w:proofErr w:type="spellStart"/>
      <w:r w:rsidR="00B37F77">
        <w:t>RMSE</w:t>
      </w:r>
      <w:proofErr w:type="spellEnd"/>
      <w:r w:rsidR="00B37F77">
        <w:t xml:space="preserve"> values to facilitate interpretation</w:t>
      </w:r>
      <w:r w:rsidRPr="00765FC5">
        <w:t xml:space="preserve">. However, CNN had the lowest </w:t>
      </w:r>
      <w:proofErr w:type="spellStart"/>
      <w:r w:rsidRPr="00765FC5">
        <w:t>MAPE</w:t>
      </w:r>
      <w:proofErr w:type="spellEnd"/>
      <w:r w:rsidRPr="00765FC5">
        <w:t xml:space="preserve"> and </w:t>
      </w:r>
      <w:proofErr w:type="spellStart"/>
      <w:r w:rsidRPr="00765FC5">
        <w:t>RMSE</w:t>
      </w:r>
      <w:proofErr w:type="spellEnd"/>
      <w:r w:rsidRPr="00765FC5">
        <w:t xml:space="preserve"> values across all four seasons. The ANN is ranked second, while the LSTM is ranked third. Across all seasons, the </w:t>
      </w:r>
      <w:proofErr w:type="spellStart"/>
      <w:r w:rsidRPr="00765FC5">
        <w:t>SNF</w:t>
      </w:r>
      <w:proofErr w:type="spellEnd"/>
      <w:r w:rsidRPr="00765FC5">
        <w:t xml:space="preserve"> had the worst overall performance metrics.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FC35AE8" w:rsidR="008471CD" w:rsidRDefault="008471CD" w:rsidP="008471CD">
      <w:pPr>
        <w:pStyle w:val="Caption"/>
        <w:jc w:val="center"/>
      </w:pPr>
      <w:bookmarkStart w:id="326" w:name="_Toc90148405"/>
      <w:r>
        <w:t xml:space="preserve">Table </w:t>
      </w:r>
      <w:fldSimple w:instr=" SEQ Table \* ARABIC ">
        <w:r w:rsidR="00C116BB">
          <w:rPr>
            <w:noProof/>
          </w:rPr>
          <w:t>11</w:t>
        </w:r>
      </w:fldSimple>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326"/>
    </w:p>
    <w:p w14:paraId="5D63D9DB" w14:textId="700A8524" w:rsidR="00FC32C5" w:rsidRDefault="00FC32C5" w:rsidP="00FC32C5">
      <w:pPr>
        <w:pStyle w:val="Heading3"/>
      </w:pPr>
      <w:bookmarkStart w:id="327" w:name="_Toc90148368"/>
      <w:r>
        <w:t xml:space="preserve">4.2.5 </w:t>
      </w:r>
      <w:r w:rsidRPr="00A50162">
        <w:t>Comprehensive Analysis Discussion</w:t>
      </w:r>
      <w:bookmarkEnd w:id="327"/>
    </w:p>
    <w:p w14:paraId="1775130C" w14:textId="1B7B0A2C"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w:t>
      </w:r>
      <w:r w:rsidR="00B37F77">
        <w:t>challenging</w:t>
      </w:r>
      <w:r w:rsidRPr="00474544">
        <w:t xml:space="preserve"> season to forecast was spring; summer came in second. Summer was the most </w:t>
      </w:r>
      <w:r w:rsidR="00B37F77">
        <w:t>challenging</w:t>
      </w:r>
      <w:r w:rsidRPr="00474544">
        <w:t xml:space="preserve"> season for all other </w:t>
      </w:r>
      <w:r w:rsidR="0025420C">
        <w:t>forecaster</w:t>
      </w:r>
      <w:r w:rsidRPr="00474544">
        <w:t>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31F0BFA3" w:rsidR="00CB62E4" w:rsidRDefault="00CB62E4" w:rsidP="00CB62E4">
      <w:pPr>
        <w:pStyle w:val="Caption"/>
        <w:jc w:val="center"/>
      </w:pPr>
      <w:bookmarkStart w:id="328" w:name="_Ref89988103"/>
      <w:bookmarkStart w:id="329" w:name="_Toc90148429"/>
      <w:r>
        <w:t xml:space="preserve">Figure </w:t>
      </w:r>
      <w:r w:rsidR="001C7E01">
        <w:fldChar w:fldCharType="begin"/>
      </w:r>
      <w:r w:rsidR="001C7E01">
        <w:instrText xml:space="preserve"> SEQ Figure \* ARABIC </w:instrText>
      </w:r>
      <w:r w:rsidR="001C7E01">
        <w:fldChar w:fldCharType="separate"/>
      </w:r>
      <w:r w:rsidR="00C116BB">
        <w:rPr>
          <w:noProof/>
        </w:rPr>
        <w:t>20</w:t>
      </w:r>
      <w:r w:rsidR="001C7E01">
        <w:rPr>
          <w:noProof/>
        </w:rPr>
        <w:fldChar w:fldCharType="end"/>
      </w:r>
      <w:bookmarkEnd w:id="328"/>
      <w:r>
        <w:t xml:space="preserve"> - </w:t>
      </w:r>
      <w:r w:rsidRPr="001C274B">
        <w:t>Scatter Plot of Load Demand versus Temperature</w:t>
      </w:r>
      <w:r>
        <w:t xml:space="preserve"> – Ottawa Dataset</w:t>
      </w:r>
      <w:bookmarkEnd w:id="329"/>
    </w:p>
    <w:p w14:paraId="0012D273" w14:textId="5AE71B1C" w:rsidR="005E641E" w:rsidRDefault="00354EAD" w:rsidP="00474544">
      <w:pPr>
        <w:ind w:firstLine="288"/>
      </w:pPr>
      <w:r>
        <w:fldChar w:fldCharType="begin"/>
      </w:r>
      <w:r>
        <w:instrText xml:space="preserve"> REF _Ref89988103 \h </w:instrText>
      </w:r>
      <w:r>
        <w:fldChar w:fldCharType="separate"/>
      </w:r>
      <w:r w:rsidR="00C116BB">
        <w:t xml:space="preserve">Figure </w:t>
      </w:r>
      <w:r w:rsidR="00C116BB">
        <w:rPr>
          <w:noProof/>
        </w:rPr>
        <w:t>20</w:t>
      </w:r>
      <w:r>
        <w:fldChar w:fldCharType="end"/>
      </w:r>
      <w:r>
        <w:t xml:space="preserve"> </w:t>
      </w:r>
      <w:r w:rsidR="00E12170" w:rsidRPr="00E12170">
        <w:t xml:space="preserve">depicts a scatter plot for the Ottawa dataset similar to the one for the Toronto dataset. They appear identical, but the Ottawa scatterplot has nearly the same level of demand during the winter and summer, when temperatures were cold and hot, respectively. </w:t>
      </w:r>
      <w:r w:rsidR="00B37F77">
        <w:lastRenderedPageBreak/>
        <w:t>In comparison,</w:t>
      </w:r>
      <w:r w:rsidR="00E12170" w:rsidRPr="00E12170">
        <w:t xml:space="preserve"> demand is significantly higher in the summer months in the Toronto dataset than it is in the winter months.</w:t>
      </w:r>
    </w:p>
    <w:p w14:paraId="52ACB383" w14:textId="122D7E7D" w:rsidR="00474544" w:rsidRDefault="000B7A5A" w:rsidP="000B7A5A">
      <w:pPr>
        <w:ind w:firstLine="288"/>
      </w:pPr>
      <w:r w:rsidRPr="000B7A5A">
        <w:t xml:space="preserve">In the Ottawa dataset, the average peak demand occurs between 16:00 and 21:00. </w:t>
      </w:r>
      <w:r w:rsidR="00B37F77">
        <w:t>Except for</w:t>
      </w:r>
      <w:r w:rsidRPr="000B7A5A">
        <w:t xml:space="preserve"> </w:t>
      </w:r>
      <w:proofErr w:type="spellStart"/>
      <w:r w:rsidR="007047EF">
        <w:t>S</w:t>
      </w:r>
      <w:r w:rsidRPr="000B7A5A">
        <w:t>ARIMA</w:t>
      </w:r>
      <w:r w:rsidR="007047EF">
        <w:t>X</w:t>
      </w:r>
      <w:proofErr w:type="spellEnd"/>
      <w:r w:rsidRPr="000B7A5A">
        <w:t xml:space="preserve">, all </w:t>
      </w:r>
      <w:r w:rsidR="0025420C">
        <w:t>forecaster</w:t>
      </w:r>
      <w:r w:rsidRPr="000B7A5A">
        <w:t xml:space="preserve">s made their worst predictions between 11:00 and 16:00, when </w:t>
      </w:r>
      <w:r w:rsidR="00B37F77">
        <w:t>most</w:t>
      </w:r>
      <w:r w:rsidRPr="000B7A5A">
        <w:t xml:space="preserve">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but Mondays and Saturdays posed the greatest challenge. The middle of the week, specifically Tuesdays to Fridays, was the easiest period to forecast for all </w:t>
      </w:r>
      <w:r w:rsidR="0025420C">
        <w:t>forecaster</w:t>
      </w:r>
      <w:r w:rsidRPr="000B7A5A">
        <w:t>s</w:t>
      </w:r>
      <w:r w:rsidR="00A33B32" w:rsidRPr="000B7A5A">
        <w:t>.</w:t>
      </w:r>
      <w:r w:rsidR="00A33B32">
        <w:t xml:space="preserve"> </w:t>
      </w:r>
    </w:p>
    <w:p w14:paraId="3301FA96" w14:textId="7FE4E087" w:rsidR="00474544" w:rsidRDefault="00F800AB" w:rsidP="00474544">
      <w:pPr>
        <w:ind w:firstLine="288"/>
      </w:pPr>
      <w:r w:rsidRPr="00F800AB">
        <w:t xml:space="preserve">Across all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The </w:t>
      </w:r>
      <w:proofErr w:type="spellStart"/>
      <w:r w:rsidRPr="00F800AB">
        <w:t>SNF</w:t>
      </w:r>
      <w:proofErr w:type="spellEnd"/>
      <w:r w:rsidRPr="00F800AB">
        <w:t xml:space="preserve"> is ranked last due to its poor performance across all periods and seasons; it only outperformed the </w:t>
      </w:r>
      <w:proofErr w:type="spellStart"/>
      <w:r w:rsidR="00AD5E07">
        <w:t>S</w:t>
      </w:r>
      <w:r w:rsidRPr="00F800AB">
        <w:t>ARIMA</w:t>
      </w:r>
      <w:r w:rsidR="00AD5E07">
        <w:t>X</w:t>
      </w:r>
      <w:proofErr w:type="spellEnd"/>
      <w:r w:rsidRPr="00F800AB">
        <w:t xml:space="preserve"> in a few cases.</w:t>
      </w:r>
    </w:p>
    <w:p w14:paraId="605C82A2" w14:textId="7026A00F" w:rsidR="0095403F" w:rsidRDefault="0095403F" w:rsidP="0082408F">
      <w:pPr>
        <w:pStyle w:val="Heading2"/>
      </w:pPr>
      <w:bookmarkStart w:id="330" w:name="_Toc90148369"/>
      <w:r>
        <w:t>4.</w:t>
      </w:r>
      <w:r w:rsidR="0082408F">
        <w:t>3</w:t>
      </w:r>
      <w:r>
        <w:t xml:space="preserve"> The Saint John Dataset</w:t>
      </w:r>
      <w:bookmarkEnd w:id="33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331" w:name="_Toc90148370"/>
      <w:r>
        <w:lastRenderedPageBreak/>
        <w:t>4.3.1 The Hourly Performance</w:t>
      </w:r>
      <w:bookmarkEnd w:id="331"/>
    </w:p>
    <w:p w14:paraId="54819C6E" w14:textId="7740D676" w:rsidR="00E542CC" w:rsidRDefault="00E542CC" w:rsidP="00E542CC">
      <w:pPr>
        <w:ind w:firstLine="288"/>
      </w:pPr>
      <w:r>
        <w:fldChar w:fldCharType="begin"/>
      </w:r>
      <w:r>
        <w:instrText xml:space="preserve"> REF _Ref86233929 \h </w:instrText>
      </w:r>
      <w:r>
        <w:fldChar w:fldCharType="separate"/>
      </w:r>
      <w:r w:rsidR="00C116BB">
        <w:t xml:space="preserve">Figure </w:t>
      </w:r>
      <w:r w:rsidR="00C116BB">
        <w:rPr>
          <w:noProof/>
        </w:rPr>
        <w:t>21</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57101AF4" w:rsidR="00855331" w:rsidRDefault="00ED000C" w:rsidP="00BB11E9">
      <w:pPr>
        <w:pStyle w:val="Caption"/>
        <w:jc w:val="center"/>
        <w:rPr>
          <w:noProof/>
        </w:rPr>
      </w:pPr>
      <w:bookmarkStart w:id="332" w:name="_Ref86233929"/>
      <w:bookmarkStart w:id="333" w:name="_Toc90148430"/>
      <w:r>
        <w:t xml:space="preserve">Figure </w:t>
      </w:r>
      <w:fldSimple w:instr=" SEQ Figure \* ARABIC ">
        <w:r w:rsidR="00C116BB">
          <w:rPr>
            <w:noProof/>
          </w:rPr>
          <w:t>21</w:t>
        </w:r>
      </w:fldSimple>
      <w:bookmarkEnd w:id="332"/>
      <w:r>
        <w:t xml:space="preserve"> - </w:t>
      </w:r>
      <w:r w:rsidR="00BB11E9" w:rsidRPr="00033413">
        <w:t xml:space="preserve">Hourly </w:t>
      </w:r>
      <w:proofErr w:type="spellStart"/>
      <w:r w:rsidR="00BB11E9" w:rsidRPr="00033413">
        <w:t>MAPE</w:t>
      </w:r>
      <w:proofErr w:type="spellEnd"/>
      <w:r w:rsidR="00BB11E9" w:rsidRPr="00033413">
        <w:t xml:space="preserve"> and Hourly Error Distributions for CNN, LSTM, and ANN Forecasters – </w:t>
      </w:r>
      <w:r w:rsidR="00BB11E9">
        <w:t>Saint John</w:t>
      </w:r>
      <w:r w:rsidR="00BB11E9" w:rsidRPr="00033413">
        <w:t xml:space="preserve"> Dataset</w:t>
      </w:r>
      <w:bookmarkEnd w:id="333"/>
    </w:p>
    <w:p w14:paraId="120C1A6E" w14:textId="1E24CB56" w:rsidR="000811A4" w:rsidRDefault="00A3061F" w:rsidP="00937A20">
      <w:pPr>
        <w:pStyle w:val="Heading4"/>
      </w:pPr>
      <w:r>
        <w:t xml:space="preserve">4.3.1.1 </w:t>
      </w:r>
      <w:r w:rsidRPr="009D7DDB">
        <w:t>A Snippet on Hourly Performance</w:t>
      </w:r>
    </w:p>
    <w:p w14:paraId="04995306" w14:textId="6E444FF9" w:rsidR="0074005E" w:rsidRPr="0074005E" w:rsidRDefault="0074005E" w:rsidP="0074005E">
      <w:pPr>
        <w:ind w:firstLine="288"/>
      </w:pPr>
      <w:r w:rsidRPr="0074005E">
        <w:t xml:space="preserve">Saint John's peak demand occurs between 10:00 and 13:00, while the second peak occurs at approximately 19:00. When we compare the average </w:t>
      </w:r>
      <w:proofErr w:type="spellStart"/>
      <w:r w:rsidRPr="0074005E">
        <w:t>MAPE</w:t>
      </w:r>
      <w:proofErr w:type="spellEnd"/>
      <w:r w:rsidRPr="0074005E">
        <w:t xml:space="preserve"> values in </w:t>
      </w:r>
      <w:r>
        <w:fldChar w:fldCharType="begin"/>
      </w:r>
      <w:r>
        <w:instrText xml:space="preserve"> REF _Ref86233929 \h </w:instrText>
      </w:r>
      <w:r>
        <w:fldChar w:fldCharType="separate"/>
      </w:r>
      <w:r w:rsidR="00C116BB">
        <w:t xml:space="preserve">Figure </w:t>
      </w:r>
      <w:r w:rsidR="00C116BB">
        <w:rPr>
          <w:noProof/>
        </w:rPr>
        <w:t>21</w:t>
      </w:r>
      <w:r>
        <w:fldChar w:fldCharType="end"/>
      </w:r>
      <w:r>
        <w:t xml:space="preserve"> </w:t>
      </w:r>
      <w:r w:rsidRPr="0074005E">
        <w:lastRenderedPageBreak/>
        <w:t xml:space="preserve">to the box plots, we see a similar pattern of errors, with a </w:t>
      </w:r>
      <w:r w:rsidR="00B37F77">
        <w:t>broader</w:t>
      </w:r>
      <w:r w:rsidRPr="0074005E">
        <w:t xml:space="preserve"> distribution of errors in cases where the </w:t>
      </w:r>
      <w:proofErr w:type="spellStart"/>
      <w:r w:rsidRPr="0074005E">
        <w:t>MAPE</w:t>
      </w:r>
      <w:proofErr w:type="spellEnd"/>
      <w:r w:rsidRPr="0074005E">
        <w:t xml:space="preserve"> value is </w:t>
      </w:r>
      <w:r w:rsidR="008E6E5D">
        <w:t>more significant</w:t>
      </w:r>
      <w:r w:rsidRPr="0074005E">
        <w:t xml:space="preserve"> and vice versa. Except for the </w:t>
      </w:r>
      <w:proofErr w:type="spellStart"/>
      <w:r w:rsidRPr="0074005E">
        <w:t>SNF</w:t>
      </w:r>
      <w:proofErr w:type="spellEnd"/>
      <w:r w:rsidRPr="0074005E">
        <w:t xml:space="preserve"> and </w:t>
      </w:r>
      <w:proofErr w:type="spellStart"/>
      <w:r w:rsidRPr="0074005E">
        <w:t>SARIMAX</w:t>
      </w:r>
      <w:proofErr w:type="spellEnd"/>
      <w:r w:rsidRPr="0074005E">
        <w:t xml:space="preserve">, all forecasters had their worst performance around 9:00; the </w:t>
      </w:r>
      <w:proofErr w:type="spellStart"/>
      <w:r w:rsidRPr="0074005E">
        <w:t>SNF</w:t>
      </w:r>
      <w:proofErr w:type="spellEnd"/>
      <w:r w:rsidRPr="0074005E">
        <w:t xml:space="preserve"> had its worst performance around 6:00, and the </w:t>
      </w:r>
      <w:proofErr w:type="spellStart"/>
      <w:r w:rsidRPr="0074005E">
        <w:t>SARIMAX</w:t>
      </w:r>
      <w:proofErr w:type="spellEnd"/>
      <w:r w:rsidRPr="0074005E">
        <w:t xml:space="preserve"> had its worst performance around 24:00.</w:t>
      </w:r>
    </w:p>
    <w:p w14:paraId="7DCAEDCC" w14:textId="42BEA5CE" w:rsidR="00A3061F" w:rsidRPr="00A3061F" w:rsidRDefault="0074005E" w:rsidP="007E36CA">
      <w:pPr>
        <w:ind w:firstLine="288"/>
      </w:pPr>
      <w:r w:rsidRPr="0074005E">
        <w:t xml:space="preserve">Between 1:00 and 6:00, the </w:t>
      </w:r>
      <w:proofErr w:type="spellStart"/>
      <w:r w:rsidRPr="0074005E">
        <w:t>SARIMAX</w:t>
      </w:r>
      <w:proofErr w:type="spellEnd"/>
      <w:r w:rsidRPr="0074005E">
        <w:t xml:space="preserve"> forecaster made the most accurate predictions; however, as demand increased throughout the day, the </w:t>
      </w:r>
      <w:proofErr w:type="spellStart"/>
      <w:r w:rsidR="002C0E1B">
        <w:t>S</w:t>
      </w:r>
      <w:r w:rsidRPr="0074005E">
        <w:t>ARIMA</w:t>
      </w:r>
      <w:r w:rsidR="002C0E1B">
        <w:t>X</w:t>
      </w:r>
      <w:proofErr w:type="spellEnd"/>
      <w:r w:rsidRPr="0074005E">
        <w:t xml:space="preserve"> forecaster lost out to CNN. CNN performed best between the hours of 6:00 and 24:00</w:t>
      </w:r>
      <w:r w:rsidR="008E6E5D">
        <w:t xml:space="preserve"> and</w:t>
      </w:r>
      <w:r w:rsidRPr="0074005E">
        <w:t xml:space="preserve"> during the day's peak hours. As a result, CNN had the best overall performance and the most tightly distributed errors. The ANN comes in second, with the </w:t>
      </w:r>
      <w:proofErr w:type="spellStart"/>
      <w:r w:rsidR="00C809B7">
        <w:t>S</w:t>
      </w:r>
      <w:r w:rsidRPr="0074005E">
        <w:t>ARIMA</w:t>
      </w:r>
      <w:r w:rsidR="00C809B7">
        <w:t>X</w:t>
      </w:r>
      <w:proofErr w:type="spellEnd"/>
      <w:r w:rsidRPr="0074005E">
        <w:t xml:space="preserve"> outperforming it between 06:00 and 07:00 and the LSTM outperforming it between 19:00 and 22:00. The LSTM comes in third place. The </w:t>
      </w:r>
      <w:proofErr w:type="spellStart"/>
      <w:r w:rsidRPr="0074005E">
        <w:t>SNF</w:t>
      </w:r>
      <w:proofErr w:type="spellEnd"/>
      <w:r w:rsidRPr="0074005E">
        <w:t xml:space="preserve"> had the worst overall performance.</w:t>
      </w:r>
    </w:p>
    <w:p w14:paraId="7EC6E36B" w14:textId="6272712A" w:rsidR="00176334" w:rsidRDefault="00176334" w:rsidP="00176334">
      <w:pPr>
        <w:pStyle w:val="Heading3"/>
      </w:pPr>
      <w:bookmarkStart w:id="334" w:name="_Toc90148371"/>
      <w:r>
        <w:t>4.3.2 The Daily Performance</w:t>
      </w:r>
      <w:bookmarkEnd w:id="334"/>
    </w:p>
    <w:p w14:paraId="5B6C3A56" w14:textId="75F29822" w:rsidR="009501CD" w:rsidRDefault="009501CD" w:rsidP="009501CD">
      <w:pPr>
        <w:ind w:firstLine="288"/>
      </w:pPr>
      <w:r>
        <w:fldChar w:fldCharType="begin"/>
      </w:r>
      <w:r>
        <w:instrText xml:space="preserve"> REF _Ref86237580 \h </w:instrText>
      </w:r>
      <w:r>
        <w:fldChar w:fldCharType="separate"/>
      </w:r>
      <w:r w:rsidR="00C116BB">
        <w:t xml:space="preserve">Figure </w:t>
      </w:r>
      <w:r w:rsidR="00C116BB">
        <w:rPr>
          <w:noProof/>
        </w:rPr>
        <w:t>22</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2645AF6B" w:rsidR="00D44E47" w:rsidRDefault="00D44E47" w:rsidP="00D44E47">
      <w:pPr>
        <w:pStyle w:val="Heading4"/>
      </w:pPr>
      <w:r>
        <w:t xml:space="preserve">4.3.2.1 </w:t>
      </w:r>
      <w:r w:rsidRPr="009D7DDB">
        <w:t xml:space="preserve">A Snippet on </w:t>
      </w:r>
      <w:r>
        <w:t>Daily</w:t>
      </w:r>
      <w:r w:rsidRPr="009D7DDB">
        <w:t xml:space="preserve"> Performance</w:t>
      </w:r>
    </w:p>
    <w:p w14:paraId="5A676201" w14:textId="3FB5C072" w:rsidR="005C442E" w:rsidRPr="005C442E" w:rsidRDefault="00C6707F" w:rsidP="005C442E">
      <w:pPr>
        <w:ind w:firstLine="288"/>
      </w:pPr>
      <w:r w:rsidRPr="00C6707F">
        <w:t xml:space="preserve">When we compare the </w:t>
      </w:r>
      <w:proofErr w:type="spellStart"/>
      <w:r w:rsidRPr="00C6707F">
        <w:t>MAPE</w:t>
      </w:r>
      <w:proofErr w:type="spellEnd"/>
      <w:r w:rsidRPr="00C6707F">
        <w:t xml:space="preserve"> values in Figure 23 to the boxplots of the error distribution, we see that the forecasters had the most difficulty predicting Mondays and Saturdays.</w:t>
      </w:r>
      <w:r>
        <w:t xml:space="preserve"> </w:t>
      </w:r>
      <w:r w:rsidR="005C442E" w:rsidRPr="005C442E">
        <w:t xml:space="preserve">Wednesdays and Thursdays had the highest degree of predictability. CNN was the best performer on all seven days of the week. The ANN is second, only being outperformed on Fridays by the LSTM, and the LSTM is third, only being outperformed on Thursdays by the </w:t>
      </w:r>
      <w:proofErr w:type="spellStart"/>
      <w:r w:rsidR="005C442E" w:rsidRPr="005C442E">
        <w:t>SARIMAX</w:t>
      </w:r>
      <w:proofErr w:type="spellEnd"/>
      <w:r w:rsidR="005C442E" w:rsidRPr="005C442E">
        <w:t xml:space="preserve">. The </w:t>
      </w:r>
      <w:proofErr w:type="spellStart"/>
      <w:r w:rsidR="005C442E" w:rsidRPr="005C442E">
        <w:t>SNF</w:t>
      </w:r>
      <w:proofErr w:type="spellEnd"/>
      <w:r w:rsidR="005C442E" w:rsidRPr="005C442E">
        <w:t xml:space="preserve"> had the worst overall performance.</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1EC3CFAD" w:rsidR="00447A6E" w:rsidRDefault="00F05615" w:rsidP="00F05615">
      <w:pPr>
        <w:pStyle w:val="Caption"/>
        <w:jc w:val="center"/>
      </w:pPr>
      <w:bookmarkStart w:id="335" w:name="_Ref86237580"/>
      <w:bookmarkStart w:id="336" w:name="_Toc90148431"/>
      <w:r>
        <w:t xml:space="preserve">Figure </w:t>
      </w:r>
      <w:fldSimple w:instr=" SEQ Figure \* ARABIC ">
        <w:r w:rsidR="00C116BB">
          <w:rPr>
            <w:noProof/>
          </w:rPr>
          <w:t>22</w:t>
        </w:r>
      </w:fldSimple>
      <w:bookmarkEnd w:id="335"/>
      <w:r>
        <w:t xml:space="preserve"> - </w:t>
      </w:r>
      <w:r w:rsidR="00AF7737">
        <w:t>Daily</w:t>
      </w:r>
      <w:r w:rsidR="00AF7737" w:rsidRPr="00033413">
        <w:t xml:space="preserve"> </w:t>
      </w:r>
      <w:proofErr w:type="spellStart"/>
      <w:r w:rsidR="00AF7737" w:rsidRPr="00033413">
        <w:t>MAPE</w:t>
      </w:r>
      <w:proofErr w:type="spellEnd"/>
      <w:r w:rsidR="00AF7737" w:rsidRPr="00033413">
        <w:t xml:space="preserve"> and </w:t>
      </w:r>
      <w:r w:rsidR="00AF7737">
        <w:t>Daily</w:t>
      </w:r>
      <w:r w:rsidR="00AF7737" w:rsidRPr="00033413">
        <w:t xml:space="preserve"> Error Distributions for CNN, LSTM, and ANN Forecasters – </w:t>
      </w:r>
      <w:r w:rsidR="00AF7737">
        <w:t>Saint John</w:t>
      </w:r>
      <w:r w:rsidR="00AF7737" w:rsidRPr="00033413">
        <w:t xml:space="preserve"> Dataset</w:t>
      </w:r>
      <w:bookmarkEnd w:id="336"/>
    </w:p>
    <w:p w14:paraId="542CE18D" w14:textId="11023516" w:rsidR="00EE7AB9" w:rsidRDefault="00EE7AB9" w:rsidP="00EE7AB9">
      <w:pPr>
        <w:pStyle w:val="Heading3"/>
      </w:pPr>
      <w:bookmarkStart w:id="337" w:name="_Toc90148372"/>
      <w:r>
        <w:t>4.</w:t>
      </w:r>
      <w:r w:rsidR="00AF1BCD">
        <w:t>3</w:t>
      </w:r>
      <w:r>
        <w:t>.3 The Monthly Performance</w:t>
      </w:r>
      <w:bookmarkEnd w:id="337"/>
    </w:p>
    <w:p w14:paraId="55D61693" w14:textId="67F66066"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C116BB">
        <w:t xml:space="preserve">Figure </w:t>
      </w:r>
      <w:r w:rsidR="00C116BB">
        <w:rPr>
          <w:noProof/>
        </w:rPr>
        <w:t>23</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116BB">
        <w:t xml:space="preserve">Figure </w:t>
      </w:r>
      <w:r w:rsidR="00C116BB">
        <w:rPr>
          <w:noProof/>
        </w:rPr>
        <w:t>24</w:t>
      </w:r>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34A10E66" w:rsidR="0015084A" w:rsidRDefault="0015084A" w:rsidP="0015084A">
      <w:pPr>
        <w:pStyle w:val="Caption"/>
        <w:jc w:val="center"/>
      </w:pPr>
      <w:bookmarkStart w:id="338" w:name="_Ref86238423"/>
      <w:bookmarkStart w:id="339" w:name="_Toc90148432"/>
      <w:r>
        <w:t xml:space="preserve">Figure </w:t>
      </w:r>
      <w:fldSimple w:instr=" SEQ Figure \* ARABIC ">
        <w:r w:rsidR="00C116BB">
          <w:rPr>
            <w:noProof/>
          </w:rPr>
          <w:t>23</w:t>
        </w:r>
      </w:fldSimple>
      <w:bookmarkEnd w:id="338"/>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339"/>
    </w:p>
    <w:p w14:paraId="148AD9AB" w14:textId="4FBEF284" w:rsidR="000E5632" w:rsidRDefault="000E5632" w:rsidP="000E5632">
      <w:pPr>
        <w:pStyle w:val="Heading4"/>
      </w:pPr>
      <w:r>
        <w:t xml:space="preserve">4.3.3.1 </w:t>
      </w:r>
      <w:r w:rsidRPr="009D7DDB">
        <w:t xml:space="preserve">A Snippet on </w:t>
      </w:r>
      <w:r>
        <w:t>Monthly</w:t>
      </w:r>
      <w:r w:rsidRPr="009D7DDB">
        <w:t xml:space="preserve"> Performance</w:t>
      </w:r>
    </w:p>
    <w:p w14:paraId="1000BD0D" w14:textId="3CC7A10A" w:rsidR="00057429" w:rsidRDefault="00057429" w:rsidP="00057429">
      <w:pPr>
        <w:ind w:firstLine="288"/>
      </w:pPr>
      <w:r>
        <w:t xml:space="preserve">The city of Saint John experiences its highest demand during the winter months. December was the month in which the majority of algorithms, </w:t>
      </w:r>
      <w:r w:rsidR="008E6E5D">
        <w:t>except for</w:t>
      </w:r>
      <w:r>
        <w:t xml:space="preserve"> </w:t>
      </w:r>
      <w:proofErr w:type="spellStart"/>
      <w:r>
        <w:t>SARIMAX</w:t>
      </w:r>
      <w:proofErr w:type="spellEnd"/>
      <w:r>
        <w:t xml:space="preserve"> and </w:t>
      </w:r>
      <w:proofErr w:type="spellStart"/>
      <w:r>
        <w:t>SNF</w:t>
      </w:r>
      <w:proofErr w:type="spellEnd"/>
      <w:r>
        <w:t xml:space="preserve">, made their worst predictions. </w:t>
      </w:r>
      <w:r w:rsidR="008E6E5D">
        <w:t xml:space="preserve">The </w:t>
      </w:r>
      <w:proofErr w:type="spellStart"/>
      <w:r w:rsidR="008E6E5D">
        <w:t>SARIMAX</w:t>
      </w:r>
      <w:proofErr w:type="spellEnd"/>
      <w:r w:rsidR="008E6E5D">
        <w:t xml:space="preserve"> forecaster produced the most accurate forecasts in January, November, and December</w:t>
      </w:r>
      <w:r>
        <w:t>. CNN's forecasts for the remaining months of the year were the most accurate.</w:t>
      </w:r>
    </w:p>
    <w:p w14:paraId="3993ECAB" w14:textId="77218AA2" w:rsidR="00057429" w:rsidRDefault="00057429" w:rsidP="00057429">
      <w:pPr>
        <w:ind w:firstLine="288"/>
      </w:pPr>
      <w:r>
        <w:t xml:space="preserve">The ANN and LSTM are inextricably linked, making it difficult to determine which produces more accurate predictions. The ANN outperformed the LSTM in January, February, April, September, October, and December. </w:t>
      </w:r>
      <w:r w:rsidR="008E6E5D">
        <w:t>T</w:t>
      </w:r>
      <w:r>
        <w:t xml:space="preserve">he LSTM outperformed the ANN in March, May, June, July, August, and November. Furthermore, the </w:t>
      </w:r>
      <w:proofErr w:type="spellStart"/>
      <w:r>
        <w:t>MLR</w:t>
      </w:r>
      <w:proofErr w:type="spellEnd"/>
      <w:r>
        <w:t xml:space="preserve"> and </w:t>
      </w:r>
      <w:proofErr w:type="spellStart"/>
      <w:r>
        <w:t>SNF</w:t>
      </w:r>
      <w:proofErr w:type="spellEnd"/>
      <w:r>
        <w:t xml:space="preserve"> outperformed the ANN in June. The </w:t>
      </w:r>
      <w:proofErr w:type="spellStart"/>
      <w:r>
        <w:t>SARIMAX</w:t>
      </w:r>
      <w:proofErr w:type="spellEnd"/>
      <w:r>
        <w:t xml:space="preserve"> outperforms the </w:t>
      </w:r>
      <w:proofErr w:type="spellStart"/>
      <w:r>
        <w:t>MLR</w:t>
      </w:r>
      <w:proofErr w:type="spellEnd"/>
      <w:r>
        <w:t xml:space="preserve"> in April. For the </w:t>
      </w:r>
      <w:proofErr w:type="spellStart"/>
      <w:r>
        <w:t>SNF</w:t>
      </w:r>
      <w:proofErr w:type="spellEnd"/>
      <w:r>
        <w:t>, the most error-prone months were January to May and October to December.</w:t>
      </w:r>
    </w:p>
    <w:p w14:paraId="2B2BDF6E" w14:textId="524CC406" w:rsidR="00057429" w:rsidRDefault="00057429" w:rsidP="00057429">
      <w:pPr>
        <w:ind w:firstLine="288"/>
      </w:pPr>
      <w:r w:rsidRPr="00057429">
        <w:lastRenderedPageBreak/>
        <w:t xml:space="preserve">Each forecaster performs similarly to the others, with one outperforming the others one month and the others the next. As a result, ranking them from first to third is difficult, as forecasters such as </w:t>
      </w:r>
      <w:proofErr w:type="spellStart"/>
      <w:r w:rsidRPr="00057429">
        <w:t>SARIMAX</w:t>
      </w:r>
      <w:proofErr w:type="spellEnd"/>
      <w:r w:rsidRPr="00057429">
        <w:t xml:space="preserve"> performed better during the winter months but less well during the rest of the year. While CNN made the most accurate predictions during the remaining nine months of the year, it cannot be declared the winner, as the </w:t>
      </w:r>
      <w:proofErr w:type="spellStart"/>
      <w:r w:rsidRPr="00057429">
        <w:t>SARIMAX's</w:t>
      </w:r>
      <w:proofErr w:type="spellEnd"/>
      <w:r w:rsidRPr="00057429">
        <w:t xml:space="preserve"> best months coincide with the highest demand months. </w:t>
      </w:r>
      <w:r w:rsidR="008E6E5D">
        <w:t xml:space="preserve">The </w:t>
      </w:r>
      <w:proofErr w:type="spellStart"/>
      <w:r w:rsidR="008E6E5D">
        <w:t>SNF</w:t>
      </w:r>
      <w:proofErr w:type="spellEnd"/>
      <w:r w:rsidR="008E6E5D">
        <w:t xml:space="preserve"> outperformed some forecasters during hot month</w:t>
      </w:r>
      <w:r w:rsidRPr="00057429">
        <w:t>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271673D1" w:rsidR="00611460" w:rsidRPr="00611460" w:rsidRDefault="00E516CF" w:rsidP="000E5632">
      <w:pPr>
        <w:pStyle w:val="Caption"/>
        <w:jc w:val="center"/>
      </w:pPr>
      <w:bookmarkStart w:id="340" w:name="_Ref90036482"/>
      <w:bookmarkStart w:id="341" w:name="_Toc90148433"/>
      <w:r>
        <w:t xml:space="preserve">Figure </w:t>
      </w:r>
      <w:r w:rsidR="001C7E01">
        <w:fldChar w:fldCharType="begin"/>
      </w:r>
      <w:r w:rsidR="001C7E01">
        <w:instrText xml:space="preserve"> SEQ Figure \* ARABIC </w:instrText>
      </w:r>
      <w:r w:rsidR="001C7E01">
        <w:fldChar w:fldCharType="separate"/>
      </w:r>
      <w:r w:rsidR="00C116BB">
        <w:rPr>
          <w:noProof/>
        </w:rPr>
        <w:t>24</w:t>
      </w:r>
      <w:r w:rsidR="001C7E01">
        <w:rPr>
          <w:noProof/>
        </w:rPr>
        <w:fldChar w:fldCharType="end"/>
      </w:r>
      <w:bookmarkEnd w:id="340"/>
      <w:r>
        <w:t xml:space="preserve"> - </w:t>
      </w:r>
      <w:r w:rsidRPr="009A03DA">
        <w:t>Monthly Error Distribution for CNN</w:t>
      </w:r>
      <w:r>
        <w:t xml:space="preserve">, LSTM, ANN, and </w:t>
      </w:r>
      <w:proofErr w:type="spellStart"/>
      <w:r>
        <w:t>SARIMAX</w:t>
      </w:r>
      <w:proofErr w:type="spellEnd"/>
      <w:r w:rsidRPr="009A03DA">
        <w:t xml:space="preserve"> </w:t>
      </w:r>
      <w:r>
        <w:t>Forecasters – Saint John Dataset</w:t>
      </w:r>
      <w:bookmarkEnd w:id="341"/>
    </w:p>
    <w:p w14:paraId="10FF31B1" w14:textId="0D49754B" w:rsidR="00A80A0E" w:rsidRDefault="00A80A0E" w:rsidP="00A80A0E">
      <w:pPr>
        <w:pStyle w:val="Heading3"/>
      </w:pPr>
      <w:bookmarkStart w:id="342" w:name="_Toc90148373"/>
      <w:r>
        <w:lastRenderedPageBreak/>
        <w:t xml:space="preserve">4.3.4 </w:t>
      </w:r>
      <w:r w:rsidRPr="002B69C3">
        <w:t>Performance During the Seasons</w:t>
      </w:r>
      <w:bookmarkEnd w:id="342"/>
    </w:p>
    <w:p w14:paraId="51DE4E63" w14:textId="1FDE0E08" w:rsidR="00DB6FCF" w:rsidRDefault="0037526E" w:rsidP="009F5E69">
      <w:pPr>
        <w:ind w:firstLine="288"/>
      </w:pPr>
      <w:r w:rsidRPr="0037526E">
        <w:t xml:space="preserve">The table below summarizes the </w:t>
      </w:r>
      <w:proofErr w:type="spellStart"/>
      <w:r w:rsidRPr="0037526E">
        <w:t>MAPE</w:t>
      </w:r>
      <w:proofErr w:type="spellEnd"/>
      <w:r w:rsidRPr="0037526E">
        <w:t xml:space="preserve"> and </w:t>
      </w:r>
      <w:proofErr w:type="spellStart"/>
      <w:r w:rsidRPr="0037526E">
        <w:t>RMSE</w:t>
      </w:r>
      <w:proofErr w:type="spellEnd"/>
      <w:r w:rsidRPr="0037526E">
        <w:t xml:space="preserve"> values obtained for the Saint John test dataset's average of various seasons. </w:t>
      </w:r>
      <w:r w:rsidR="008E6E5D">
        <w:t>Except for</w:t>
      </w:r>
      <w:r w:rsidRPr="0037526E">
        <w:t xml:space="preserve"> </w:t>
      </w:r>
      <w:proofErr w:type="spellStart"/>
      <w:r w:rsidRPr="0037526E">
        <w:t>SNF</w:t>
      </w:r>
      <w:proofErr w:type="spellEnd"/>
      <w:r w:rsidRPr="0037526E">
        <w:t xml:space="preserve">, all forecasters had their worst performance in the winter; </w:t>
      </w:r>
      <w:proofErr w:type="spellStart"/>
      <w:r w:rsidRPr="0037526E">
        <w:t>SNF</w:t>
      </w:r>
      <w:proofErr w:type="spellEnd"/>
      <w:r w:rsidRPr="0037526E">
        <w:t xml:space="preserve"> had its worst performance in the spring. </w:t>
      </w:r>
      <w:r w:rsidR="008E6E5D">
        <w:t>As demand was at its lowest, summer was the most straightforward season for forecasters</w:t>
      </w:r>
      <w:r w:rsidRPr="0037526E">
        <w:t xml:space="preserve">. CNN had the best overall performance </w:t>
      </w:r>
      <w:r w:rsidR="008E6E5D">
        <w:t>for</w:t>
      </w:r>
      <w:r w:rsidRPr="0037526E">
        <w:t xml:space="preserve"> </w:t>
      </w:r>
      <w:r w:rsidR="008E6E5D">
        <w:t xml:space="preserve">the </w:t>
      </w:r>
      <w:r w:rsidRPr="0037526E">
        <w:t xml:space="preserve">four seasons, while the </w:t>
      </w:r>
      <w:proofErr w:type="spellStart"/>
      <w:r w:rsidRPr="0037526E">
        <w:t>SNF</w:t>
      </w:r>
      <w:proofErr w:type="spellEnd"/>
      <w:r w:rsidRPr="0037526E">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0187D651" w:rsidR="00044156" w:rsidRDefault="009F2857" w:rsidP="009F2857">
      <w:pPr>
        <w:pStyle w:val="Caption"/>
        <w:jc w:val="center"/>
      </w:pPr>
      <w:bookmarkStart w:id="343" w:name="_Toc90148406"/>
      <w:r>
        <w:t xml:space="preserve">Table </w:t>
      </w:r>
      <w:fldSimple w:instr=" SEQ Table \* ARABIC ">
        <w:r w:rsidR="00C116BB">
          <w:rPr>
            <w:noProof/>
          </w:rPr>
          <w:t>12</w:t>
        </w:r>
      </w:fldSimple>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343"/>
    </w:p>
    <w:p w14:paraId="5C5F63B5" w14:textId="21055BA7" w:rsidR="00B71FA2" w:rsidRDefault="00B71FA2" w:rsidP="00B71FA2">
      <w:pPr>
        <w:pStyle w:val="Heading3"/>
      </w:pPr>
      <w:bookmarkStart w:id="344" w:name="_Toc90148374"/>
      <w:r>
        <w:t xml:space="preserve">4.3.5 </w:t>
      </w:r>
      <w:r w:rsidRPr="00A50162">
        <w:t>Comprehensive Analysis Discussion</w:t>
      </w:r>
      <w:bookmarkEnd w:id="344"/>
    </w:p>
    <w:p w14:paraId="7BF94105" w14:textId="7CB3EE3F"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w:t>
      </w:r>
      <w:r w:rsidR="004F620F">
        <w:t>was</w:t>
      </w:r>
      <w:r w:rsidRPr="00AA6279">
        <w:t xml:space="preserve"> relatively low during the </w:t>
      </w:r>
      <w:r w:rsidR="006B230B">
        <w:t>year's remaining months</w:t>
      </w:r>
      <w:r w:rsidRPr="00AA6279">
        <w:t xml:space="preserve">. Summer months have the lowest load demand for this </w:t>
      </w:r>
      <w:r w:rsidRPr="00AA6279">
        <w:lastRenderedPageBreak/>
        <w:t xml:space="preserve">dataset. As a result, the winter months were the most difficult to predict for </w:t>
      </w:r>
      <w:r w:rsidR="006B230B">
        <w:t>most</w:t>
      </w:r>
      <w:r w:rsidRPr="00AA6279">
        <w:t xml:space="preserve"> </w:t>
      </w:r>
      <w:r w:rsidR="0025420C">
        <w:t>forecaster</w:t>
      </w:r>
      <w:r w:rsidRPr="00AA6279">
        <w:t>s, while the summer months were the simplest.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C632C92" w:rsidR="00DB6FCF" w:rsidRDefault="00DB6FCF" w:rsidP="00DB6FCF">
      <w:pPr>
        <w:pStyle w:val="Caption"/>
        <w:jc w:val="center"/>
      </w:pPr>
      <w:bookmarkStart w:id="345" w:name="_Toc90148434"/>
      <w:r>
        <w:t xml:space="preserve">Figure </w:t>
      </w:r>
      <w:fldSimple w:instr=" SEQ Figure \* ARABIC ">
        <w:r w:rsidR="00C116BB">
          <w:rPr>
            <w:noProof/>
          </w:rPr>
          <w:t>25</w:t>
        </w:r>
      </w:fldSimple>
      <w:r>
        <w:t xml:space="preserve"> - </w:t>
      </w:r>
      <w:r w:rsidRPr="001C274B">
        <w:t>Scatter Plot of Load Demand versus Temperature</w:t>
      </w:r>
      <w:r>
        <w:t xml:space="preserve"> – Saint John Dataset</w:t>
      </w:r>
      <w:bookmarkEnd w:id="345"/>
    </w:p>
    <w:p w14:paraId="07C664A6" w14:textId="78893F16" w:rsidR="00607A55" w:rsidRDefault="00146A7B" w:rsidP="00607A55">
      <w:pPr>
        <w:ind w:firstLine="288"/>
      </w:pPr>
      <w:r w:rsidRPr="00146A7B">
        <w:t xml:space="preserve">In some winter months with the highest demand, such as January, November, and December, the </w:t>
      </w:r>
      <w:proofErr w:type="spellStart"/>
      <w:r w:rsidRPr="00146A7B">
        <w:t>SARIMAX</w:t>
      </w:r>
      <w:proofErr w:type="spellEnd"/>
      <w:r w:rsidRPr="00146A7B">
        <w:t xml:space="preserve"> forecaster made the most accurate predictions.</w:t>
      </w:r>
      <w:r>
        <w:t xml:space="preserve"> </w:t>
      </w:r>
      <w:r w:rsidR="00607A55">
        <w:t xml:space="preserve">Conversely, </w:t>
      </w:r>
      <w:r w:rsidR="00607A55" w:rsidRPr="00607A55">
        <w:t>CNN</w:t>
      </w:r>
      <w:r w:rsidR="00607A55">
        <w:t xml:space="preserve"> </w:t>
      </w:r>
      <w:r w:rsidR="00607A55" w:rsidRPr="00607A55">
        <w:t xml:space="preserve">made the most accurate predictions for the </w:t>
      </w:r>
      <w:r w:rsidR="006B230B">
        <w:t>year's remaining months</w:t>
      </w:r>
      <w:r w:rsidR="00607A55" w:rsidRPr="00607A55">
        <w:t xml:space="preserve">. This indicates that the </w:t>
      </w:r>
      <w:proofErr w:type="spellStart"/>
      <w:r w:rsidR="007370A0">
        <w:t>S</w:t>
      </w:r>
      <w:r w:rsidR="00607A55" w:rsidRPr="00607A55">
        <w:t>ARIMA</w:t>
      </w:r>
      <w:r w:rsidR="007370A0">
        <w:t>X</w:t>
      </w:r>
      <w:proofErr w:type="spellEnd"/>
      <w:r w:rsidR="00607A55" w:rsidRPr="00607A55">
        <w:t xml:space="preserve"> forecasts can serve as a primary reference point for these specific months, while the CNN forecasts can be used for the </w:t>
      </w:r>
      <w:r w:rsidR="006B230B">
        <w:t>year's remaining months</w:t>
      </w:r>
      <w:r w:rsidR="00607A55" w:rsidRPr="00607A55">
        <w:t>.</w:t>
      </w:r>
    </w:p>
    <w:p w14:paraId="2FCE0EF8" w14:textId="77777777" w:rsidR="007370A0" w:rsidRDefault="00460E1D" w:rsidP="00146A7B">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w:t>
      </w:r>
    </w:p>
    <w:p w14:paraId="15D9A75B" w14:textId="4DC59410" w:rsidR="00607A55" w:rsidRDefault="00146A7B" w:rsidP="007370A0">
      <w:pPr>
        <w:ind w:firstLine="288"/>
      </w:pPr>
      <w:r w:rsidRPr="00146A7B">
        <w:t>The peak period of demand in Saint John is between 10:00 and 13:00.</w:t>
      </w:r>
      <w:r w:rsidR="00696DFB">
        <w:t xml:space="preserve"> </w:t>
      </w:r>
      <w:r w:rsidR="00F12608" w:rsidRPr="00F12608">
        <w:t>The majority of forecasters struggled to forecast around 9:00.</w:t>
      </w:r>
      <w:r w:rsidR="00F12608">
        <w:t xml:space="preserve"> </w:t>
      </w:r>
      <w:r w:rsidR="00460E1D" w:rsidRPr="00460E1D">
        <w:t xml:space="preserve">Between 1:00 and 6:00, the </w:t>
      </w:r>
      <w:proofErr w:type="spellStart"/>
      <w:r w:rsidR="00696DFB">
        <w:t>S</w:t>
      </w:r>
      <w:r w:rsidR="00460E1D" w:rsidRPr="00460E1D">
        <w:t>ARIMA</w:t>
      </w:r>
      <w:r w:rsidR="00696DFB">
        <w:t>X</w:t>
      </w:r>
      <w:proofErr w:type="spellEnd"/>
      <w:r w:rsidR="00460E1D" w:rsidRPr="00460E1D">
        <w:t xml:space="preserve"> </w:t>
      </w:r>
      <w:r w:rsidR="00460E1D" w:rsidRPr="00460E1D">
        <w:lastRenderedPageBreak/>
        <w:t>forecaster made the most accurate predictions, but CNN made the most accurate predictions during the remaining hours of the day.</w:t>
      </w:r>
    </w:p>
    <w:p w14:paraId="22D4D125" w14:textId="47258DEB" w:rsidR="00324DC9" w:rsidRPr="001B6C67" w:rsidRDefault="009B7FFE" w:rsidP="001B6C67">
      <w:pPr>
        <w:ind w:firstLine="288"/>
      </w:pPr>
      <w:r w:rsidRPr="009B7FFE">
        <w:t xml:space="preserve">While CNN performed best on an hourly, daily, monthly, and seasonal basis, we should not overlook </w:t>
      </w:r>
      <w:proofErr w:type="spellStart"/>
      <w:r w:rsidR="007370A0">
        <w:t>S</w:t>
      </w:r>
      <w:r w:rsidRPr="009B7FFE">
        <w:t>ARIMA</w:t>
      </w:r>
      <w:r w:rsidR="007370A0">
        <w:t>X</w:t>
      </w:r>
      <w:r w:rsidRPr="009B7FFE">
        <w:t>'s</w:t>
      </w:r>
      <w:proofErr w:type="spellEnd"/>
      <w:r w:rsidRPr="009B7FFE">
        <w:t xml:space="preserve"> accuracy during the majority of the winter months. </w:t>
      </w:r>
      <w:r w:rsidR="004F620F">
        <w:t xml:space="preserve">The </w:t>
      </w:r>
      <w:proofErr w:type="spellStart"/>
      <w:r w:rsidR="004F620F">
        <w:t>SNF</w:t>
      </w:r>
      <w:proofErr w:type="spellEnd"/>
      <w:r w:rsidR="004F620F">
        <w:t xml:space="preserve"> had the worst overall performance</w:t>
      </w:r>
      <w:r w:rsidRPr="009B7FFE">
        <w:t xml:space="preserve">. However, </w:t>
      </w:r>
      <w:r w:rsidR="00407381">
        <w:t>when demand was low and generally stable from June to September</w:t>
      </w:r>
      <w:r w:rsidRPr="009B7FFE">
        <w:t xml:space="preserve">, the </w:t>
      </w:r>
      <w:proofErr w:type="spellStart"/>
      <w:r w:rsidRPr="009B7FFE">
        <w:t>SNF</w:t>
      </w:r>
      <w:proofErr w:type="spellEnd"/>
      <w:r w:rsidRPr="009B7FFE">
        <w:t xml:space="preserve"> outperformed a few </w:t>
      </w:r>
      <w:r w:rsidR="0025420C">
        <w:t>forecaster</w:t>
      </w:r>
      <w:r w:rsidRPr="009B7FFE">
        <w:t>s.</w:t>
      </w:r>
      <w:r w:rsidR="00324DC9">
        <w:br w:type="page"/>
      </w:r>
    </w:p>
    <w:p w14:paraId="624DD094" w14:textId="342C4EB9" w:rsidR="002401EE" w:rsidRDefault="00825107" w:rsidP="003029FE">
      <w:pPr>
        <w:pStyle w:val="Heading1"/>
      </w:pPr>
      <w:bookmarkStart w:id="346" w:name="_Toc90148375"/>
      <w:r>
        <w:lastRenderedPageBreak/>
        <w:t>5</w:t>
      </w:r>
      <w:r w:rsidR="00087018">
        <w:t xml:space="preserve"> </w:t>
      </w:r>
      <w:r w:rsidR="003029FE">
        <w:t>Conclusion</w:t>
      </w:r>
      <w:bookmarkEnd w:id="346"/>
    </w:p>
    <w:p w14:paraId="7C452520" w14:textId="68944091" w:rsidR="00A96202" w:rsidRDefault="00A96202" w:rsidP="00A96202">
      <w:pPr>
        <w:pStyle w:val="Heading2"/>
      </w:pPr>
      <w:bookmarkStart w:id="347" w:name="_Toc90148376"/>
      <w:r>
        <w:t xml:space="preserve">5.1 </w:t>
      </w:r>
      <w:r w:rsidR="0010026B">
        <w:t>Summary</w:t>
      </w:r>
      <w:bookmarkEnd w:id="347"/>
    </w:p>
    <w:p w14:paraId="0E0F1DAE" w14:textId="7CB79A87" w:rsidR="00AD1E7E" w:rsidRDefault="00407381" w:rsidP="00AD1E7E">
      <w:pPr>
        <w:ind w:firstLine="288"/>
      </w:pPr>
      <w:r w:rsidRPr="00407381">
        <w:t>We compared four benchmark forecasters to two deep learning techniques, CNN and LSTM, using three distinct datasets to determine the overall performance in forecasting regular load and daily peaks.</w:t>
      </w:r>
      <w:r>
        <w:t xml:space="preserve"> </w:t>
      </w:r>
      <w:r w:rsidR="000D63A3" w:rsidRPr="000D63A3">
        <w:t>CNN, LSTM, and ANN were the most accurate forecasters in overall accuracy. We then examined the performance of all forecasters across all datasets on hourly, daily, monthly, and seasonal predictions.</w:t>
      </w:r>
    </w:p>
    <w:p w14:paraId="2AB025FB" w14:textId="1588BFC6" w:rsidR="00547B80" w:rsidRDefault="00547B80" w:rsidP="00AD1E7E">
      <w:pPr>
        <w:ind w:firstLine="288"/>
      </w:pPr>
      <w:r w:rsidRPr="00547B80">
        <w:t xml:space="preserve">The CNN, ANN, and LSTM were ranked first, second, and third across all periods and seasons in the Toronto and Ottawa datasets. While CNN, ANN, and LSTM forecasters remained the best performers in the Saint John dataset, the </w:t>
      </w:r>
      <w:proofErr w:type="spellStart"/>
      <w:r w:rsidRPr="00547B80">
        <w:t>SARIMAX</w:t>
      </w:r>
      <w:proofErr w:type="spellEnd"/>
      <w:r w:rsidRPr="00547B80">
        <w:t xml:space="preserve"> forecaster outperformed them in January, November, and December. </w:t>
      </w:r>
      <w:r>
        <w:t>However, during the remainder of the yea</w:t>
      </w:r>
      <w:r w:rsidRPr="00547B80">
        <w:t xml:space="preserve">r, the </w:t>
      </w:r>
      <w:proofErr w:type="spellStart"/>
      <w:r w:rsidRPr="00547B80">
        <w:t>SARIMAX</w:t>
      </w:r>
      <w:proofErr w:type="spellEnd"/>
      <w:r w:rsidRPr="00547B80">
        <w:t xml:space="preserve"> forecaster was not as accurate. This is expected, as forecasters perform differently across datasets and periods. The </w:t>
      </w:r>
      <w:proofErr w:type="spellStart"/>
      <w:r w:rsidRPr="00547B80">
        <w:t>SNF's</w:t>
      </w:r>
      <w:proofErr w:type="spellEnd"/>
      <w:r w:rsidRPr="00547B80">
        <w:t xml:space="preserve"> overall performance was the worst across all periods and seasons.</w:t>
      </w:r>
    </w:p>
    <w:p w14:paraId="02D1E099" w14:textId="7A1ACD6D" w:rsidR="00AD1E7E" w:rsidRPr="00AD1E7E" w:rsidRDefault="00AD1E7E" w:rsidP="00AD1E7E">
      <w:pPr>
        <w:ind w:firstLine="288"/>
      </w:pPr>
      <w:r w:rsidRPr="00AD1E7E">
        <w:t xml:space="preserve">By and large, the CNN and LSTM performed admirably in forecasting the test datasets across all periods. There were numerous instances where the LSTM outperformed the ANN, and their predictions were generally quite similar. As an illustration, consider the monthly period of the Saint John dataset. In six months of the year, the LSTM outperformed the ANN. </w:t>
      </w:r>
      <w:r w:rsidR="00856529">
        <w:t>Therefore</w:t>
      </w:r>
      <w:r w:rsidRPr="00AD1E7E">
        <w:t>, we can conclude that deep learning techniques such as CNN and LSTM are effective and can assist researchers and utilities in improving load forecasting accuracy.</w:t>
      </w:r>
    </w:p>
    <w:p w14:paraId="7F5DE71E" w14:textId="58A9C991" w:rsidR="005459BB" w:rsidRDefault="00825107" w:rsidP="00C03390">
      <w:pPr>
        <w:pStyle w:val="Heading2"/>
      </w:pPr>
      <w:bookmarkStart w:id="348" w:name="_Toc90148377"/>
      <w:r>
        <w:lastRenderedPageBreak/>
        <w:t>5</w:t>
      </w:r>
      <w:r w:rsidR="002401EE">
        <w:t>.</w:t>
      </w:r>
      <w:r w:rsidR="00A96202">
        <w:t>2</w:t>
      </w:r>
      <w:r w:rsidR="002401EE">
        <w:t xml:space="preserve"> Contributions</w:t>
      </w:r>
      <w:bookmarkEnd w:id="348"/>
    </w:p>
    <w:p w14:paraId="559D85A1" w14:textId="4FC8F94C" w:rsidR="00547B80" w:rsidRDefault="00547B80" w:rsidP="00547B80">
      <w:pPr>
        <w:ind w:firstLine="288"/>
      </w:pPr>
      <w:r w:rsidRPr="00547B80">
        <w:t xml:space="preserve">Deep learning techniques are considered due to their extraordinary performance when applied to </w:t>
      </w:r>
      <w:r>
        <w:t>various</w:t>
      </w:r>
      <w:r w:rsidRPr="00547B80">
        <w:t xml:space="preserve"> problems; we evaluated the CNN and LSTM for their added value by comparing their performance to that of conventional forecasters; we compared accuracy in terms of both overall and peak detection.</w:t>
      </w:r>
      <w:r>
        <w:t xml:space="preserve"> </w:t>
      </w:r>
      <w:r w:rsidR="00C03390" w:rsidRPr="00C03390">
        <w:t>This</w:t>
      </w:r>
      <w:r w:rsidR="0089482A">
        <w:t xml:space="preserve"> study</w:t>
      </w:r>
      <w:r w:rsidR="00C03390" w:rsidRPr="00C03390">
        <w:t xml:space="preserve"> contributes to the maturation of the ongoing debate over the use of deep learning </w:t>
      </w:r>
      <w:r w:rsidR="00190EAC">
        <w:t>technique</w:t>
      </w:r>
      <w:r w:rsidR="00C03390" w:rsidRPr="00C03390">
        <w:t xml:space="preserve">s in load forecasting that have not been thoroughly tested. </w:t>
      </w:r>
      <w:r w:rsidRPr="00547B80">
        <w:t xml:space="preserve">We developed forecasters that are more adaptable to external factors such as annual increases in electricity demand or temperature shifts; we developed forecasters </w:t>
      </w:r>
      <w:r>
        <w:t>capable of automatically recognizing complex data relationships without</w:t>
      </w:r>
      <w:r w:rsidRPr="00547B80">
        <w:t xml:space="preserve"> explicit user input</w:t>
      </w:r>
      <w:r>
        <w:t xml:space="preserve">. </w:t>
      </w:r>
      <w:r w:rsidRPr="00547B80">
        <w:t>We analyzed three distinct datasets; as we used publicly available data, this work is reproducible and will serve as a valuable benchmark for future research within and outside our smart-grid team.</w:t>
      </w:r>
    </w:p>
    <w:p w14:paraId="7FC76A35" w14:textId="2D88AEF7" w:rsidR="00085058" w:rsidRDefault="00085058" w:rsidP="00085058">
      <w:pPr>
        <w:pStyle w:val="Heading2"/>
      </w:pPr>
      <w:bookmarkStart w:id="349" w:name="_Toc90148378"/>
      <w:r>
        <w:t>5.</w:t>
      </w:r>
      <w:r w:rsidR="00A96202">
        <w:t>3</w:t>
      </w:r>
      <w:r>
        <w:t xml:space="preserve"> </w:t>
      </w:r>
      <w:r w:rsidR="00B06C82">
        <w:t>Future Work</w:t>
      </w:r>
      <w:bookmarkEnd w:id="349"/>
    </w:p>
    <w:p w14:paraId="3BD12D08" w14:textId="1F53BBE3"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 xml:space="preserve">s, developing separate models to forecast different days and months (e.g., summer, winter), and utilizing a holiday indicator as an input that specifies which days are holidays and which are not. We will briefly discuss several of the </w:t>
      </w:r>
      <w:r w:rsidR="0079499F">
        <w:t>points mentioned above</w:t>
      </w:r>
      <w:r w:rsidRPr="00972082">
        <w:t>.</w:t>
      </w:r>
    </w:p>
    <w:p w14:paraId="7DA58D65" w14:textId="6A5BB985" w:rsidR="00FF2A32" w:rsidRDefault="00B066EE" w:rsidP="00FF2A32">
      <w:pPr>
        <w:ind w:firstLine="288"/>
      </w:pPr>
      <w:r w:rsidRPr="00B066EE">
        <w:t xml:space="preserve">Regarding forecasters' accuracy, </w:t>
      </w:r>
      <w:r w:rsidR="003E14C7">
        <w:t xml:space="preserve">we </w:t>
      </w:r>
      <w:r w:rsidRPr="00B066EE">
        <w:t>would recommend the following.</w:t>
      </w:r>
      <w:r w:rsidR="00612677" w:rsidRPr="00612677">
        <w:t xml:space="preserve"> The accuracy of the ANN, CNN, LSTM, and </w:t>
      </w:r>
      <w:proofErr w:type="spellStart"/>
      <w:r w:rsidR="00612677" w:rsidRPr="00612677">
        <w:t>SARIMAX</w:t>
      </w:r>
      <w:proofErr w:type="spellEnd"/>
      <w:r w:rsidR="00612677" w:rsidRPr="00612677">
        <w:t xml:space="preserve"> forecasters can be increased by including </w:t>
      </w:r>
      <w:r w:rsidR="00612677" w:rsidRPr="00612677">
        <w:lastRenderedPageBreak/>
        <w:t xml:space="preserve">additional exogenous variables, such as those used by the </w:t>
      </w:r>
      <w:proofErr w:type="spellStart"/>
      <w:r w:rsidR="00612677" w:rsidRPr="00612677">
        <w:t>MLR</w:t>
      </w:r>
      <w:proofErr w:type="spellEnd"/>
      <w:r w:rsidR="00612677" w:rsidRPr="00612677">
        <w:t>.</w:t>
      </w:r>
      <w:r w:rsidR="00612677">
        <w:t xml:space="preserve"> </w:t>
      </w:r>
      <w:r w:rsidR="00612677" w:rsidRPr="00612677">
        <w:t>These variables include the day's hour, the month, the weekend or holiday indicator, the previous day's maximum, minimum, and average demand, and the previous week's hourly lag.</w:t>
      </w:r>
      <w:r w:rsidR="00FF2A32" w:rsidRPr="00FF2A32">
        <w:t xml:space="preserve"> Along with temperature, weather variables such as humidity, dewpoint, and wind direction/speed can be used, depending on the analyst's objectives.</w:t>
      </w:r>
    </w:p>
    <w:p w14:paraId="20A9BD1E" w14:textId="2FC333F7"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proofErr w:type="spellStart"/>
      <w:r w:rsidR="007D01F9">
        <w:t>CNNs</w:t>
      </w:r>
      <w:proofErr w:type="spellEnd"/>
      <w:r w:rsidR="007D01F9">
        <w:t>,</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w:t>
      </w:r>
      <w:r w:rsidR="0079499F">
        <w:t>most</w:t>
      </w:r>
      <w:r>
        <w:t xml:space="preserve"> of the best load forecasting </w:t>
      </w:r>
      <w:r w:rsidR="00CD3739">
        <w:t>techniques</w:t>
      </w:r>
      <w:r>
        <w:t xml:space="preserve"> ha</w:t>
      </w:r>
      <w:r w:rsidR="0079499F">
        <w:t>d</w:t>
      </w:r>
      <w:r>
        <w:t xml:space="preser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7548D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[182]","plainTextFormattedCitation":"[52], [182]","previouslyFormattedCitation":"[52], [182]"},"properties":{"noteIndex":0},"schema":"https://github.com/citation-style-language/schema/raw/master/csl-citation.json"}</w:instrText>
      </w:r>
      <w:r w:rsidR="00A9654F">
        <w:fldChar w:fldCharType="separate"/>
      </w:r>
      <w:r w:rsidR="00D65546" w:rsidRPr="00D65546">
        <w:rPr>
          <w:noProof/>
        </w:rPr>
        <w:t>[52], [182]</w:t>
      </w:r>
      <w:r w:rsidR="00A9654F">
        <w:fldChar w:fldCharType="end"/>
      </w:r>
      <w:r>
        <w:t>.</w:t>
      </w:r>
    </w:p>
    <w:p w14:paraId="515FD0A8" w14:textId="795497B8" w:rsidR="004E0AE9" w:rsidRPr="00EF7A04" w:rsidRDefault="009706EE" w:rsidP="00EF7A04">
      <w:pPr>
        <w:ind w:firstLine="288"/>
      </w:pPr>
      <w:r>
        <w:t xml:space="preserve">As a result of the preceding paragraphs, we can see numerous </w:t>
      </w:r>
      <w:r w:rsidR="009C038D">
        <w:t>possibilities</w:t>
      </w:r>
      <w:r>
        <w:t xml:space="preserve"> and that additional research is necessary. These are </w:t>
      </w:r>
      <w:r w:rsidR="0079499F">
        <w:t>pretty</w:t>
      </w:r>
      <w:r>
        <w:t xml:space="preserv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350" w:name="_Toc90148379"/>
      <w:r>
        <w:lastRenderedPageBreak/>
        <w:t>Bibliography</w:t>
      </w:r>
      <w:bookmarkEnd w:id="350"/>
    </w:p>
    <w:p w14:paraId="12136AF8" w14:textId="6D1A0DE4" w:rsidR="00EF120B" w:rsidRPr="00EF120B" w:rsidRDefault="00287359" w:rsidP="00EF120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EF120B" w:rsidRPr="00EF120B">
        <w:rPr>
          <w:noProof/>
        </w:rPr>
        <w:t>[1]</w:t>
      </w:r>
      <w:r w:rsidR="00EF120B" w:rsidRPr="00EF120B">
        <w:rPr>
          <w:noProof/>
        </w:rPr>
        <w:tab/>
        <w:t xml:space="preserve">T. Hong and S. Fan, “Probabilistic electric load forecasting: A tutorial review,” </w:t>
      </w:r>
      <w:r w:rsidR="00EF120B" w:rsidRPr="00EF120B">
        <w:rPr>
          <w:i/>
          <w:iCs/>
          <w:noProof/>
        </w:rPr>
        <w:t>Int. J. Forecast.</w:t>
      </w:r>
      <w:r w:rsidR="00EF120B" w:rsidRPr="00EF120B">
        <w:rPr>
          <w:noProof/>
        </w:rPr>
        <w:t>, vol. 32, no. 3, pp. 914–938, 2016, doi: 10.1016/j.ijforecast.2015.11.011.</w:t>
      </w:r>
    </w:p>
    <w:p w14:paraId="0DFB55E8" w14:textId="77777777" w:rsidR="00EF120B" w:rsidRPr="00EF120B" w:rsidRDefault="00EF120B" w:rsidP="00EF120B">
      <w:pPr>
        <w:widowControl w:val="0"/>
        <w:autoSpaceDE w:val="0"/>
        <w:autoSpaceDN w:val="0"/>
        <w:adjustRightInd w:val="0"/>
        <w:ind w:left="640" w:hanging="640"/>
        <w:rPr>
          <w:noProof/>
        </w:rPr>
      </w:pPr>
      <w:r w:rsidRPr="00EF120B">
        <w:rPr>
          <w:noProof/>
        </w:rPr>
        <w:t>[2]</w:t>
      </w:r>
      <w:r w:rsidRPr="00EF120B">
        <w:rPr>
          <w:noProof/>
        </w:rPr>
        <w:tab/>
        <w:t>K. Amarasinghe, D. L. Marino, and M. Manic, “Deep neural networks for energy load forecasting,” 2017, doi: 10.1109/ISIE.2017.8001465.</w:t>
      </w:r>
    </w:p>
    <w:p w14:paraId="7E1B6664" w14:textId="77777777" w:rsidR="00EF120B" w:rsidRPr="00EF120B" w:rsidRDefault="00EF120B" w:rsidP="00EF120B">
      <w:pPr>
        <w:widowControl w:val="0"/>
        <w:autoSpaceDE w:val="0"/>
        <w:autoSpaceDN w:val="0"/>
        <w:adjustRightInd w:val="0"/>
        <w:ind w:left="640" w:hanging="640"/>
        <w:rPr>
          <w:noProof/>
        </w:rPr>
      </w:pPr>
      <w:r w:rsidRPr="00EF120B">
        <w:rPr>
          <w:noProof/>
        </w:rPr>
        <w:t>[3]</w:t>
      </w:r>
      <w:r w:rsidRPr="00EF120B">
        <w:rPr>
          <w:noProof/>
        </w:rPr>
        <w:tab/>
        <w:t xml:space="preserve">C. Kuster, Y. Rezgui, and M. Mourshed, “Electrical load forecasting models: A critical systematic review,” </w:t>
      </w:r>
      <w:r w:rsidRPr="00EF120B">
        <w:rPr>
          <w:i/>
          <w:iCs/>
          <w:noProof/>
        </w:rPr>
        <w:t>Sustainable Cities and Society</w:t>
      </w:r>
      <w:r w:rsidRPr="00EF120B">
        <w:rPr>
          <w:noProof/>
        </w:rPr>
        <w:t>. 2017, doi: 10.1016/j.scs.2017.08.009.</w:t>
      </w:r>
    </w:p>
    <w:p w14:paraId="7C34049C" w14:textId="77777777" w:rsidR="00EF120B" w:rsidRPr="00EF120B" w:rsidRDefault="00EF120B" w:rsidP="00EF120B">
      <w:pPr>
        <w:widowControl w:val="0"/>
        <w:autoSpaceDE w:val="0"/>
        <w:autoSpaceDN w:val="0"/>
        <w:adjustRightInd w:val="0"/>
        <w:ind w:left="640" w:hanging="640"/>
        <w:rPr>
          <w:noProof/>
        </w:rPr>
      </w:pPr>
      <w:r w:rsidRPr="00EF120B">
        <w:rPr>
          <w:noProof/>
        </w:rPr>
        <w:t>[4]</w:t>
      </w:r>
      <w:r w:rsidRPr="00EF120B">
        <w:rPr>
          <w:noProof/>
        </w:rPr>
        <w:tab/>
        <w:t>W. He, “Load Forecasting via Deep Neural Networks,” 2017, doi: 10.1016/j.procs.2017.11.374.</w:t>
      </w:r>
    </w:p>
    <w:p w14:paraId="72A1BF4B" w14:textId="77777777" w:rsidR="00EF120B" w:rsidRPr="00EF120B" w:rsidRDefault="00EF120B" w:rsidP="00EF120B">
      <w:pPr>
        <w:widowControl w:val="0"/>
        <w:autoSpaceDE w:val="0"/>
        <w:autoSpaceDN w:val="0"/>
        <w:adjustRightInd w:val="0"/>
        <w:ind w:left="640" w:hanging="640"/>
        <w:rPr>
          <w:noProof/>
        </w:rPr>
      </w:pPr>
      <w:r w:rsidRPr="00EF120B">
        <w:rPr>
          <w:noProof/>
        </w:rPr>
        <w:t>[5]</w:t>
      </w:r>
      <w:r w:rsidRPr="00EF120B">
        <w:rPr>
          <w:noProof/>
        </w:rPr>
        <w:tab/>
        <w:t>J. Zheng, C. Xu, Z. Zhang, and X. Li, “Electric load forecasting in smart grids using Long-Short-Term-Memory based Recurrent Neural Network,” 2017, doi: 10.1109/CISS.2017.7926112.</w:t>
      </w:r>
    </w:p>
    <w:p w14:paraId="42348C5E" w14:textId="77777777" w:rsidR="00EF120B" w:rsidRPr="00EF120B" w:rsidRDefault="00EF120B" w:rsidP="00EF120B">
      <w:pPr>
        <w:widowControl w:val="0"/>
        <w:autoSpaceDE w:val="0"/>
        <w:autoSpaceDN w:val="0"/>
        <w:adjustRightInd w:val="0"/>
        <w:ind w:left="640" w:hanging="640"/>
        <w:rPr>
          <w:noProof/>
        </w:rPr>
      </w:pPr>
      <w:r w:rsidRPr="00EF120B">
        <w:rPr>
          <w:noProof/>
        </w:rPr>
        <w:t>[6]</w:t>
      </w:r>
      <w:r w:rsidRPr="00EF120B">
        <w:rPr>
          <w:noProof/>
        </w:rPr>
        <w:tab/>
        <w:t xml:space="preserve">D. L. Marino, K. Amarasinghe, and M. Manic, “Building energy load forecasting using Deep Neural Networks,” </w:t>
      </w:r>
      <w:r w:rsidRPr="00EF120B">
        <w:rPr>
          <w:i/>
          <w:iCs/>
          <w:noProof/>
        </w:rPr>
        <w:t>IECON Proc. (Industrial Electron. Conf.</w:t>
      </w:r>
      <w:r w:rsidRPr="00EF120B">
        <w:rPr>
          <w:noProof/>
        </w:rPr>
        <w:t>, pp. 7046–7051, 2016, doi: 10.1109/IECON.2016.7793413.</w:t>
      </w:r>
    </w:p>
    <w:p w14:paraId="74F9D02E" w14:textId="77777777" w:rsidR="00EF120B" w:rsidRPr="00EF120B" w:rsidRDefault="00EF120B" w:rsidP="00EF120B">
      <w:pPr>
        <w:widowControl w:val="0"/>
        <w:autoSpaceDE w:val="0"/>
        <w:autoSpaceDN w:val="0"/>
        <w:adjustRightInd w:val="0"/>
        <w:ind w:left="640" w:hanging="640"/>
        <w:rPr>
          <w:noProof/>
        </w:rPr>
      </w:pPr>
      <w:r w:rsidRPr="00EF120B">
        <w:rPr>
          <w:noProof/>
        </w:rPr>
        <w:t>[7]</w:t>
      </w:r>
      <w:r w:rsidRPr="00EF120B">
        <w:rPr>
          <w:noProof/>
        </w:rPr>
        <w:tab/>
        <w:t xml:space="preserve">A. Almalaq and G. Edwards, “A review of deep learning methods applied on load forecasting,” </w:t>
      </w:r>
      <w:r w:rsidRPr="00EF120B">
        <w:rPr>
          <w:i/>
          <w:iCs/>
          <w:noProof/>
        </w:rPr>
        <w:t>Proc. - 16th IEEE Int. Conf. Mach. Learn. Appl. ICMLA 2017</w:t>
      </w:r>
      <w:r w:rsidRPr="00EF120B">
        <w:rPr>
          <w:noProof/>
        </w:rPr>
        <w:t>, vol. 2017-Decem, pp. 511–516, 2017, doi: 10.1109/ICMLA.2017.0-110.</w:t>
      </w:r>
    </w:p>
    <w:p w14:paraId="2EB47357" w14:textId="77777777" w:rsidR="00EF120B" w:rsidRPr="00EF120B" w:rsidRDefault="00EF120B" w:rsidP="00EF120B">
      <w:pPr>
        <w:widowControl w:val="0"/>
        <w:autoSpaceDE w:val="0"/>
        <w:autoSpaceDN w:val="0"/>
        <w:adjustRightInd w:val="0"/>
        <w:ind w:left="640" w:hanging="640"/>
        <w:rPr>
          <w:noProof/>
        </w:rPr>
      </w:pPr>
      <w:r w:rsidRPr="00EF120B">
        <w:rPr>
          <w:noProof/>
        </w:rPr>
        <w:t>[8]</w:t>
      </w:r>
      <w:r w:rsidRPr="00EF120B">
        <w:rPr>
          <w:noProof/>
        </w:rPr>
        <w:tab/>
        <w:t xml:space="preserve">W. Kong, Z. Y. Dong, Y. Jia, D. J. Hill, Y. Xu, and Y. Zhang, “Short-Term Residential Load Forecasting Based on LSTM Recurrent Neural Network,” </w:t>
      </w:r>
      <w:r w:rsidRPr="00EF120B">
        <w:rPr>
          <w:i/>
          <w:iCs/>
          <w:noProof/>
        </w:rPr>
        <w:t>IEEE Trans. Smart Grid</w:t>
      </w:r>
      <w:r w:rsidRPr="00EF120B">
        <w:rPr>
          <w:noProof/>
        </w:rPr>
        <w:t xml:space="preserve">, vol. 10, no. 1, pp. 841–851, 2019, doi: </w:t>
      </w:r>
      <w:r w:rsidRPr="00EF120B">
        <w:rPr>
          <w:noProof/>
        </w:rPr>
        <w:lastRenderedPageBreak/>
        <w:t>10.1109/TSG.2017.2753802.</w:t>
      </w:r>
    </w:p>
    <w:p w14:paraId="5BB9A98B" w14:textId="77777777" w:rsidR="00EF120B" w:rsidRPr="00EF120B" w:rsidRDefault="00EF120B" w:rsidP="00EF120B">
      <w:pPr>
        <w:widowControl w:val="0"/>
        <w:autoSpaceDE w:val="0"/>
        <w:autoSpaceDN w:val="0"/>
        <w:adjustRightInd w:val="0"/>
        <w:ind w:left="640" w:hanging="640"/>
        <w:rPr>
          <w:noProof/>
        </w:rPr>
      </w:pPr>
      <w:r w:rsidRPr="00EF120B">
        <w:rPr>
          <w:noProof/>
        </w:rPr>
        <w:t>[9]</w:t>
      </w:r>
      <w:r w:rsidRPr="00EF120B">
        <w:rPr>
          <w:noProof/>
        </w:rPr>
        <w:tab/>
        <w:t xml:space="preserve">S. Saurabh, H. Shoeb, A. B. Mohammad, S. Singh, S. Hussain, and M. A. Bazaz, “Short term load forecasting using artificial neural network,” in </w:t>
      </w:r>
      <w:r w:rsidRPr="00EF120B">
        <w:rPr>
          <w:i/>
          <w:iCs/>
          <w:noProof/>
        </w:rPr>
        <w:t>2017 4th International Conference on Image Information Processing, ICIIP 2017</w:t>
      </w:r>
      <w:r w:rsidRPr="00EF120B">
        <w:rPr>
          <w:noProof/>
        </w:rPr>
        <w:t>, 2018, pp. 159–163, doi: 10.1109/ICIIP.2017.8313703.</w:t>
      </w:r>
    </w:p>
    <w:p w14:paraId="7CAA2AA2" w14:textId="77777777" w:rsidR="00EF120B" w:rsidRPr="00EF120B" w:rsidRDefault="00EF120B" w:rsidP="00EF120B">
      <w:pPr>
        <w:widowControl w:val="0"/>
        <w:autoSpaceDE w:val="0"/>
        <w:autoSpaceDN w:val="0"/>
        <w:adjustRightInd w:val="0"/>
        <w:ind w:left="640" w:hanging="640"/>
        <w:rPr>
          <w:noProof/>
        </w:rPr>
      </w:pPr>
      <w:r w:rsidRPr="00EF120B">
        <w:rPr>
          <w:noProof/>
        </w:rPr>
        <w:t>[10]</w:t>
      </w:r>
      <w:r w:rsidRPr="00EF120B">
        <w:rPr>
          <w:noProof/>
        </w:rPr>
        <w:tab/>
        <w:t xml:space="preserve">J. Zhang, Y. M. Wei, D. Li, Z. Tan, and J. Zhou, “Short term electricity load forecasting using a hybrid model,” </w:t>
      </w:r>
      <w:r w:rsidRPr="00EF120B">
        <w:rPr>
          <w:i/>
          <w:iCs/>
          <w:noProof/>
        </w:rPr>
        <w:t>Energy</w:t>
      </w:r>
      <w:r w:rsidRPr="00EF120B">
        <w:rPr>
          <w:noProof/>
        </w:rPr>
        <w:t>, 2018, doi: 10.1016/j.energy.2018.06.012.</w:t>
      </w:r>
    </w:p>
    <w:p w14:paraId="273293B2" w14:textId="77777777" w:rsidR="00EF120B" w:rsidRPr="00EF120B" w:rsidRDefault="00EF120B" w:rsidP="00EF120B">
      <w:pPr>
        <w:widowControl w:val="0"/>
        <w:autoSpaceDE w:val="0"/>
        <w:autoSpaceDN w:val="0"/>
        <w:adjustRightInd w:val="0"/>
        <w:ind w:left="640" w:hanging="640"/>
        <w:rPr>
          <w:noProof/>
        </w:rPr>
      </w:pPr>
      <w:r w:rsidRPr="00EF120B">
        <w:rPr>
          <w:noProof/>
        </w:rPr>
        <w:t>[11]</w:t>
      </w:r>
      <w:r w:rsidRPr="00EF120B">
        <w:rPr>
          <w:noProof/>
        </w:rPr>
        <w:tab/>
        <w:t xml:space="preserve">A. Rahman, V. Srikumar, and A. D. Smith, “Predicting electricity consumption for commercial and residential buildings using deep recurrent neural networks,” </w:t>
      </w:r>
      <w:r w:rsidRPr="00EF120B">
        <w:rPr>
          <w:i/>
          <w:iCs/>
          <w:noProof/>
        </w:rPr>
        <w:t>Appl. Energy</w:t>
      </w:r>
      <w:r w:rsidRPr="00EF120B">
        <w:rPr>
          <w:noProof/>
        </w:rPr>
        <w:t>, 2018, doi: 10.1016/j.apenergy.2017.12.051.</w:t>
      </w:r>
    </w:p>
    <w:p w14:paraId="5A58DD78" w14:textId="77777777" w:rsidR="00EF120B" w:rsidRPr="00EF120B" w:rsidRDefault="00EF120B" w:rsidP="00EF120B">
      <w:pPr>
        <w:widowControl w:val="0"/>
        <w:autoSpaceDE w:val="0"/>
        <w:autoSpaceDN w:val="0"/>
        <w:adjustRightInd w:val="0"/>
        <w:ind w:left="640" w:hanging="640"/>
        <w:rPr>
          <w:noProof/>
        </w:rPr>
      </w:pPr>
      <w:r w:rsidRPr="00EF120B">
        <w:rPr>
          <w:noProof/>
        </w:rPr>
        <w:t>[12]</w:t>
      </w:r>
      <w:r w:rsidRPr="00EF120B">
        <w:rPr>
          <w:noProof/>
        </w:rPr>
        <w:tab/>
        <w:t xml:space="preserve">B. Yildiz, J. I. Bilbao, and A. B. Sproul, “A review and analysis of regression and machine learning models on commercial building electricity load forecasting,” </w:t>
      </w:r>
      <w:r w:rsidRPr="00EF120B">
        <w:rPr>
          <w:i/>
          <w:iCs/>
          <w:noProof/>
        </w:rPr>
        <w:t>Renewable and Sustainable Energy Reviews</w:t>
      </w:r>
      <w:r w:rsidRPr="00EF120B">
        <w:rPr>
          <w:noProof/>
        </w:rPr>
        <w:t>. 2017, doi: 10.1016/j.rser.2017.02.023.</w:t>
      </w:r>
    </w:p>
    <w:p w14:paraId="1E351B37" w14:textId="77777777" w:rsidR="00EF120B" w:rsidRPr="00EF120B" w:rsidRDefault="00EF120B" w:rsidP="00EF120B">
      <w:pPr>
        <w:widowControl w:val="0"/>
        <w:autoSpaceDE w:val="0"/>
        <w:autoSpaceDN w:val="0"/>
        <w:adjustRightInd w:val="0"/>
        <w:ind w:left="640" w:hanging="640"/>
        <w:rPr>
          <w:noProof/>
        </w:rPr>
      </w:pPr>
      <w:r w:rsidRPr="00EF120B">
        <w:rPr>
          <w:noProof/>
        </w:rPr>
        <w:t>[13]</w:t>
      </w:r>
      <w:r w:rsidRPr="00EF120B">
        <w:rPr>
          <w:noProof/>
        </w:rPr>
        <w:tab/>
        <w:t>A. Baliyan, K. Gaurav, and S. Kumar Mishra, “A review of short term load forecasting using artificial neural network models,” 2015, doi: 10.1016/j.procs.2015.04.160.</w:t>
      </w:r>
    </w:p>
    <w:p w14:paraId="7661BF8E" w14:textId="77777777" w:rsidR="00EF120B" w:rsidRPr="00EF120B" w:rsidRDefault="00EF120B" w:rsidP="00EF120B">
      <w:pPr>
        <w:widowControl w:val="0"/>
        <w:autoSpaceDE w:val="0"/>
        <w:autoSpaceDN w:val="0"/>
        <w:adjustRightInd w:val="0"/>
        <w:ind w:left="640" w:hanging="640"/>
        <w:rPr>
          <w:noProof/>
        </w:rPr>
      </w:pPr>
      <w:r w:rsidRPr="00EF120B">
        <w:rPr>
          <w:noProof/>
        </w:rPr>
        <w:t>[14]</w:t>
      </w:r>
      <w:r w:rsidRPr="00EF120B">
        <w:rPr>
          <w:noProof/>
        </w:rPr>
        <w:tab/>
        <w:t xml:space="preserve">I. K. Nti, M. Teimeh, O. Nyarko-Boateng, and A. F. Adekoya, “Electricity load forecasting: a systematic review,” </w:t>
      </w:r>
      <w:r w:rsidRPr="00EF120B">
        <w:rPr>
          <w:i/>
          <w:iCs/>
          <w:noProof/>
        </w:rPr>
        <w:t>J. Electr. Syst. Inf. Technol.</w:t>
      </w:r>
      <w:r w:rsidRPr="00EF120B">
        <w:rPr>
          <w:noProof/>
        </w:rPr>
        <w:t>, 2020, doi: 10.1186/s43067-020-00021-8.</w:t>
      </w:r>
    </w:p>
    <w:p w14:paraId="1EFE9BBB" w14:textId="77777777" w:rsidR="00EF120B" w:rsidRPr="00EF120B" w:rsidRDefault="00EF120B" w:rsidP="00EF120B">
      <w:pPr>
        <w:widowControl w:val="0"/>
        <w:autoSpaceDE w:val="0"/>
        <w:autoSpaceDN w:val="0"/>
        <w:adjustRightInd w:val="0"/>
        <w:ind w:left="640" w:hanging="640"/>
        <w:rPr>
          <w:noProof/>
        </w:rPr>
      </w:pPr>
      <w:r w:rsidRPr="00EF120B">
        <w:rPr>
          <w:noProof/>
        </w:rPr>
        <w:t>[15]</w:t>
      </w:r>
      <w:r w:rsidRPr="00EF120B">
        <w:rPr>
          <w:noProof/>
        </w:rPr>
        <w:tab/>
        <w:t>E. Ela and B. Kirby, “ERCOT Event on February 26, 2008: Lessons Learned,” 2008, Accessed: Sep. 17, 2021. [Online]. Available: http://www.osti.gov/bridge.</w:t>
      </w:r>
    </w:p>
    <w:p w14:paraId="28A91333" w14:textId="77777777" w:rsidR="00EF120B" w:rsidRPr="00EF120B" w:rsidRDefault="00EF120B" w:rsidP="00EF120B">
      <w:pPr>
        <w:widowControl w:val="0"/>
        <w:autoSpaceDE w:val="0"/>
        <w:autoSpaceDN w:val="0"/>
        <w:adjustRightInd w:val="0"/>
        <w:ind w:left="640" w:hanging="640"/>
        <w:rPr>
          <w:noProof/>
        </w:rPr>
      </w:pPr>
      <w:r w:rsidRPr="00EF120B">
        <w:rPr>
          <w:noProof/>
        </w:rPr>
        <w:t>[16]</w:t>
      </w:r>
      <w:r w:rsidRPr="00EF120B">
        <w:rPr>
          <w:noProof/>
        </w:rPr>
        <w:tab/>
        <w:t xml:space="preserve">“Freak Blackouts Plunge Korea into Darkness - The Chosun Ilbo (English Edition): </w:t>
      </w:r>
      <w:r w:rsidRPr="00EF120B">
        <w:rPr>
          <w:noProof/>
        </w:rPr>
        <w:lastRenderedPageBreak/>
        <w:t>Daily News from Korea - national/politics &gt; national,” 2011. http://english.chosun.com/site/data/html_dir/2011/09/16/2011091600558.html (accessed Sep. 17, 2021).</w:t>
      </w:r>
    </w:p>
    <w:p w14:paraId="79526331" w14:textId="77777777" w:rsidR="00EF120B" w:rsidRPr="00EF120B" w:rsidRDefault="00EF120B" w:rsidP="00EF120B">
      <w:pPr>
        <w:widowControl w:val="0"/>
        <w:autoSpaceDE w:val="0"/>
        <w:autoSpaceDN w:val="0"/>
        <w:adjustRightInd w:val="0"/>
        <w:ind w:left="640" w:hanging="640"/>
        <w:rPr>
          <w:noProof/>
        </w:rPr>
      </w:pPr>
      <w:r w:rsidRPr="00EF120B">
        <w:rPr>
          <w:noProof/>
        </w:rPr>
        <w:t>[17]</w:t>
      </w:r>
      <w:r w:rsidRPr="00EF120B">
        <w:rPr>
          <w:noProof/>
        </w:rPr>
        <w:tab/>
        <w:t>S. Khan, N. Javaid, A. Chand, A. B. M. Khan, F. Rashid, and I. U. Afridi, “Electricity Load Forecasting for Each Day of Week Using Deep CNN,” 2019, doi: 10.1007/978-3-030-15035-8_107.</w:t>
      </w:r>
    </w:p>
    <w:p w14:paraId="68B43C92" w14:textId="77777777" w:rsidR="00EF120B" w:rsidRPr="00EF120B" w:rsidRDefault="00EF120B" w:rsidP="00EF120B">
      <w:pPr>
        <w:widowControl w:val="0"/>
        <w:autoSpaceDE w:val="0"/>
        <w:autoSpaceDN w:val="0"/>
        <w:adjustRightInd w:val="0"/>
        <w:ind w:left="640" w:hanging="640"/>
        <w:rPr>
          <w:noProof/>
        </w:rPr>
      </w:pPr>
      <w:r w:rsidRPr="00EF120B">
        <w:rPr>
          <w:noProof/>
        </w:rPr>
        <w:t>[18]</w:t>
      </w:r>
      <w:r w:rsidRPr="00EF120B">
        <w:rPr>
          <w:noProof/>
        </w:rPr>
        <w:tab/>
        <w:t>M. Baccouche, F. Mamalet, and C. Wolf, “</w:t>
      </w:r>
      <w:r w:rsidRPr="00EF120B">
        <w:rPr>
          <w:rFonts w:ascii="MS Mincho" w:eastAsia="MS Mincho" w:hAnsi="MS Mincho" w:cs="MS Mincho" w:hint="eastAsia"/>
          <w:noProof/>
        </w:rPr>
        <w:t>（</w:t>
      </w:r>
      <w:r w:rsidRPr="00EF120B">
        <w:rPr>
          <w:noProof/>
        </w:rPr>
        <w:t xml:space="preserve">RGB)Sequential deep learning for human action recognition,” </w:t>
      </w:r>
      <w:r w:rsidRPr="00EF120B">
        <w:rPr>
          <w:i/>
          <w:iCs/>
          <w:noProof/>
        </w:rPr>
        <w:t>Int. Work. Hum. Behav. Underst.</w:t>
      </w:r>
      <w:r w:rsidRPr="00EF120B">
        <w:rPr>
          <w:noProof/>
        </w:rPr>
        <w:t>, 2011.</w:t>
      </w:r>
    </w:p>
    <w:p w14:paraId="65848AEC" w14:textId="77777777" w:rsidR="00EF120B" w:rsidRPr="00EF120B" w:rsidRDefault="00EF120B" w:rsidP="00EF120B">
      <w:pPr>
        <w:widowControl w:val="0"/>
        <w:autoSpaceDE w:val="0"/>
        <w:autoSpaceDN w:val="0"/>
        <w:adjustRightInd w:val="0"/>
        <w:ind w:left="640" w:hanging="640"/>
        <w:rPr>
          <w:noProof/>
        </w:rPr>
      </w:pPr>
      <w:r w:rsidRPr="00EF120B">
        <w:rPr>
          <w:noProof/>
        </w:rPr>
        <w:t>[19]</w:t>
      </w:r>
      <w:r w:rsidRPr="00EF120B">
        <w:rPr>
          <w:noProof/>
        </w:rPr>
        <w:tab/>
        <w:t xml:space="preserve">D. Yu, L. Deng, I. Jang, P. Kudumakis, M. Sandler, and K. Kang, “Deep learning and its applications to signal and information processing,” </w:t>
      </w:r>
      <w:r w:rsidRPr="00EF120B">
        <w:rPr>
          <w:i/>
          <w:iCs/>
          <w:noProof/>
        </w:rPr>
        <w:t>IEEE Signal Process. Mag.</w:t>
      </w:r>
      <w:r w:rsidRPr="00EF120B">
        <w:rPr>
          <w:noProof/>
        </w:rPr>
        <w:t>, 2011, doi: 10.1109/MSP.2010.939038.</w:t>
      </w:r>
    </w:p>
    <w:p w14:paraId="28D2706E" w14:textId="77777777" w:rsidR="00EF120B" w:rsidRPr="00EF120B" w:rsidRDefault="00EF120B" w:rsidP="00EF120B">
      <w:pPr>
        <w:widowControl w:val="0"/>
        <w:autoSpaceDE w:val="0"/>
        <w:autoSpaceDN w:val="0"/>
        <w:adjustRightInd w:val="0"/>
        <w:ind w:left="640" w:hanging="640"/>
        <w:rPr>
          <w:noProof/>
        </w:rPr>
      </w:pPr>
      <w:r w:rsidRPr="00EF120B">
        <w:rPr>
          <w:noProof/>
        </w:rPr>
        <w:t>[20]</w:t>
      </w:r>
      <w:r w:rsidRPr="00EF120B">
        <w:rPr>
          <w:noProof/>
        </w:rPr>
        <w:tab/>
        <w:t>M. Vos, C. Bender-Saebelkampf, and S. Albayrak, “Residential Short-Term Load Forecasting Using Convolutional Neural Networks,” 2018, doi: 10.1109/SmartGridComm.2018.8587494.</w:t>
      </w:r>
    </w:p>
    <w:p w14:paraId="2C2FE6A2" w14:textId="77777777" w:rsidR="00EF120B" w:rsidRPr="00EF120B" w:rsidRDefault="00EF120B" w:rsidP="00EF120B">
      <w:pPr>
        <w:widowControl w:val="0"/>
        <w:autoSpaceDE w:val="0"/>
        <w:autoSpaceDN w:val="0"/>
        <w:adjustRightInd w:val="0"/>
        <w:ind w:left="640" w:hanging="640"/>
        <w:rPr>
          <w:noProof/>
        </w:rPr>
      </w:pPr>
      <w:r w:rsidRPr="00EF120B">
        <w:rPr>
          <w:noProof/>
        </w:rPr>
        <w:t>[21]</w:t>
      </w:r>
      <w:r w:rsidRPr="00EF120B">
        <w:rPr>
          <w:noProof/>
        </w:rPr>
        <w:tab/>
        <w:t xml:space="preserve">H. S. Hippert, C. E. Pedreira, and R. C. Souza, “Neural networks for short-term load forecasting: A review and evaluation,” </w:t>
      </w:r>
      <w:r w:rsidRPr="00EF120B">
        <w:rPr>
          <w:i/>
          <w:iCs/>
          <w:noProof/>
        </w:rPr>
        <w:t>IEEE Trans. Power Syst.</w:t>
      </w:r>
      <w:r w:rsidRPr="00EF120B">
        <w:rPr>
          <w:noProof/>
        </w:rPr>
        <w:t>, 2001, doi: 10.1109/59.910780.</w:t>
      </w:r>
    </w:p>
    <w:p w14:paraId="44AF90F2" w14:textId="77777777" w:rsidR="00EF120B" w:rsidRPr="00EF120B" w:rsidRDefault="00EF120B" w:rsidP="00EF120B">
      <w:pPr>
        <w:widowControl w:val="0"/>
        <w:autoSpaceDE w:val="0"/>
        <w:autoSpaceDN w:val="0"/>
        <w:adjustRightInd w:val="0"/>
        <w:ind w:left="640" w:hanging="640"/>
        <w:rPr>
          <w:noProof/>
        </w:rPr>
      </w:pPr>
      <w:r w:rsidRPr="00EF120B">
        <w:rPr>
          <w:noProof/>
        </w:rPr>
        <w:t>[22]</w:t>
      </w:r>
      <w:r w:rsidRPr="00EF120B">
        <w:rPr>
          <w:noProof/>
        </w:rPr>
        <w:tab/>
        <w:t xml:space="preserve">R. Houimli, M. Zmami, and O. Ben-Salha, “Short-term electric load forecasting in Tunisia using artificial neural networks,” </w:t>
      </w:r>
      <w:r w:rsidRPr="00EF120B">
        <w:rPr>
          <w:i/>
          <w:iCs/>
          <w:noProof/>
        </w:rPr>
        <w:t>Energy Syst.</w:t>
      </w:r>
      <w:r w:rsidRPr="00EF120B">
        <w:rPr>
          <w:noProof/>
        </w:rPr>
        <w:t>, 2020, doi: 10.1007/s12667-019-00324-4.</w:t>
      </w:r>
    </w:p>
    <w:p w14:paraId="1E586151" w14:textId="77777777" w:rsidR="00EF120B" w:rsidRPr="00EF120B" w:rsidRDefault="00EF120B" w:rsidP="00EF120B">
      <w:pPr>
        <w:widowControl w:val="0"/>
        <w:autoSpaceDE w:val="0"/>
        <w:autoSpaceDN w:val="0"/>
        <w:adjustRightInd w:val="0"/>
        <w:ind w:left="640" w:hanging="640"/>
        <w:rPr>
          <w:noProof/>
        </w:rPr>
      </w:pPr>
      <w:r w:rsidRPr="00EF120B">
        <w:rPr>
          <w:noProof/>
        </w:rPr>
        <w:t>[23]</w:t>
      </w:r>
      <w:r w:rsidRPr="00EF120B">
        <w:rPr>
          <w:noProof/>
        </w:rPr>
        <w:tab/>
        <w:t xml:space="preserve">D. C. Park, R. J. Marks, L. E. Atlas, and M. J. Damborg, “Electric load forecasting using an artificial neural network - Power Systems, IEEE Transactions on,” </w:t>
      </w:r>
      <w:r w:rsidRPr="00EF120B">
        <w:rPr>
          <w:i/>
          <w:iCs/>
          <w:noProof/>
        </w:rPr>
        <w:t>IEEE Transadions Power Syst.</w:t>
      </w:r>
      <w:r w:rsidRPr="00EF120B">
        <w:rPr>
          <w:noProof/>
        </w:rPr>
        <w:t>, 1991.</w:t>
      </w:r>
    </w:p>
    <w:p w14:paraId="3F9A2C41"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[24]</w:t>
      </w:r>
      <w:r w:rsidRPr="00EF120B">
        <w:rPr>
          <w:noProof/>
        </w:rPr>
        <w:tab/>
        <w:t xml:space="preserve">A. G. Bakirtzis, V. Petridis, S. J. Klartzis, M. C. Alexiadis, and A. H. Maissis, “A neural network short term load forecasting model for the greek power system,” </w:t>
      </w:r>
      <w:r w:rsidRPr="00EF120B">
        <w:rPr>
          <w:i/>
          <w:iCs/>
          <w:noProof/>
        </w:rPr>
        <w:t>IEEE Trans. Power Syst.</w:t>
      </w:r>
      <w:r w:rsidRPr="00EF120B">
        <w:rPr>
          <w:noProof/>
        </w:rPr>
        <w:t>, 1996, doi: 10.1109/59.496166.</w:t>
      </w:r>
    </w:p>
    <w:p w14:paraId="18A08C90" w14:textId="77777777" w:rsidR="00EF120B" w:rsidRPr="00EF120B" w:rsidRDefault="00EF120B" w:rsidP="00EF120B">
      <w:pPr>
        <w:widowControl w:val="0"/>
        <w:autoSpaceDE w:val="0"/>
        <w:autoSpaceDN w:val="0"/>
        <w:adjustRightInd w:val="0"/>
        <w:ind w:left="640" w:hanging="640"/>
        <w:rPr>
          <w:noProof/>
        </w:rPr>
      </w:pPr>
      <w:r w:rsidRPr="00EF120B">
        <w:rPr>
          <w:noProof/>
        </w:rPr>
        <w:t>[25]</w:t>
      </w:r>
      <w:r w:rsidRPr="00EF120B">
        <w:rPr>
          <w:noProof/>
        </w:rPr>
        <w:tab/>
        <w:t>L. C. P. Velasco, C. R. Villezas, P. N. C. Palahang, and J. A. A. Dagaang, “Next day electric load forecasting using Artificial Neural Networks,” 2016, doi: 10.1109/HNICEM.2015.7393166.</w:t>
      </w:r>
    </w:p>
    <w:p w14:paraId="623D26B5" w14:textId="77777777" w:rsidR="00EF120B" w:rsidRPr="00EF120B" w:rsidRDefault="00EF120B" w:rsidP="00EF120B">
      <w:pPr>
        <w:widowControl w:val="0"/>
        <w:autoSpaceDE w:val="0"/>
        <w:autoSpaceDN w:val="0"/>
        <w:adjustRightInd w:val="0"/>
        <w:ind w:left="640" w:hanging="640"/>
        <w:rPr>
          <w:noProof/>
        </w:rPr>
      </w:pPr>
      <w:r w:rsidRPr="00EF120B">
        <w:rPr>
          <w:noProof/>
        </w:rPr>
        <w:t>[26]</w:t>
      </w:r>
      <w:r w:rsidRPr="00EF120B">
        <w:rPr>
          <w:noProof/>
        </w:rPr>
        <w:tab/>
        <w:t xml:space="preserve">H. Hahn, S. Meyer-Nieberg, and S. Pickl, “Electric load forecasting methods: Tools for decision making,” </w:t>
      </w:r>
      <w:r w:rsidRPr="00EF120B">
        <w:rPr>
          <w:i/>
          <w:iCs/>
          <w:noProof/>
        </w:rPr>
        <w:t>Eur. J. Oper. Res.</w:t>
      </w:r>
      <w:r w:rsidRPr="00EF120B">
        <w:rPr>
          <w:noProof/>
        </w:rPr>
        <w:t>, 2009, doi: 10.1016/j.ejor.2009.01.062.</w:t>
      </w:r>
    </w:p>
    <w:p w14:paraId="5F02E902" w14:textId="77777777" w:rsidR="00EF120B" w:rsidRPr="00EF120B" w:rsidRDefault="00EF120B" w:rsidP="00EF120B">
      <w:pPr>
        <w:widowControl w:val="0"/>
        <w:autoSpaceDE w:val="0"/>
        <w:autoSpaceDN w:val="0"/>
        <w:adjustRightInd w:val="0"/>
        <w:ind w:left="640" w:hanging="640"/>
        <w:rPr>
          <w:noProof/>
        </w:rPr>
      </w:pPr>
      <w:r w:rsidRPr="00EF120B">
        <w:rPr>
          <w:noProof/>
        </w:rPr>
        <w:t>[27]</w:t>
      </w:r>
      <w:r w:rsidRPr="00EF120B">
        <w:rPr>
          <w:noProof/>
        </w:rPr>
        <w:tab/>
        <w:t xml:space="preserve">G. Gross and F. D. Galiana, “SHORT-TERM LOAD FORECASTING.,” </w:t>
      </w:r>
      <w:r w:rsidRPr="00EF120B">
        <w:rPr>
          <w:i/>
          <w:iCs/>
          <w:noProof/>
        </w:rPr>
        <w:t>Proc. IEEE</w:t>
      </w:r>
      <w:r w:rsidRPr="00EF120B">
        <w:rPr>
          <w:noProof/>
        </w:rPr>
        <w:t>, 1987, doi: 10.1109/PROC.1987.13927.</w:t>
      </w:r>
    </w:p>
    <w:p w14:paraId="0DB1EA37" w14:textId="77777777" w:rsidR="00EF120B" w:rsidRPr="00EF120B" w:rsidRDefault="00EF120B" w:rsidP="00EF120B">
      <w:pPr>
        <w:widowControl w:val="0"/>
        <w:autoSpaceDE w:val="0"/>
        <w:autoSpaceDN w:val="0"/>
        <w:adjustRightInd w:val="0"/>
        <w:ind w:left="640" w:hanging="640"/>
        <w:rPr>
          <w:noProof/>
        </w:rPr>
      </w:pPr>
      <w:r w:rsidRPr="00EF120B">
        <w:rPr>
          <w:noProof/>
        </w:rPr>
        <w:t>[28]</w:t>
      </w:r>
      <w:r w:rsidRPr="00EF120B">
        <w:rPr>
          <w:noProof/>
        </w:rPr>
        <w:tab/>
        <w:t>E. J. Wicksteed, “Short term electric load forecasting for British Columbia, Canada: an exploration of the use of numerical weather prediction data as a predictor in an artificial neural network,” University of British Columbia, 2021.</w:t>
      </w:r>
    </w:p>
    <w:p w14:paraId="7D72F673" w14:textId="77777777" w:rsidR="00EF120B" w:rsidRPr="00EF120B" w:rsidRDefault="00EF120B" w:rsidP="00EF120B">
      <w:pPr>
        <w:widowControl w:val="0"/>
        <w:autoSpaceDE w:val="0"/>
        <w:autoSpaceDN w:val="0"/>
        <w:adjustRightInd w:val="0"/>
        <w:ind w:left="640" w:hanging="640"/>
        <w:rPr>
          <w:noProof/>
        </w:rPr>
      </w:pPr>
      <w:r w:rsidRPr="00EF120B">
        <w:rPr>
          <w:noProof/>
        </w:rPr>
        <w:t>[29]</w:t>
      </w:r>
      <w:r w:rsidRPr="00EF120B">
        <w:rPr>
          <w:noProof/>
        </w:rPr>
        <w:tab/>
        <w:t>A. Muñoz, E. F. Sánchez-Úbeda, A. Cruz, and J. Marín, “Short-term Forecasting in Power Systems: A Guided Tour,” 2010.</w:t>
      </w:r>
    </w:p>
    <w:p w14:paraId="3E659C01" w14:textId="77777777" w:rsidR="00EF120B" w:rsidRPr="00EF120B" w:rsidRDefault="00EF120B" w:rsidP="00EF120B">
      <w:pPr>
        <w:widowControl w:val="0"/>
        <w:autoSpaceDE w:val="0"/>
        <w:autoSpaceDN w:val="0"/>
        <w:adjustRightInd w:val="0"/>
        <w:ind w:left="640" w:hanging="640"/>
        <w:rPr>
          <w:noProof/>
        </w:rPr>
      </w:pPr>
      <w:r w:rsidRPr="00EF120B">
        <w:rPr>
          <w:noProof/>
        </w:rPr>
        <w:t>[30]</w:t>
      </w:r>
      <w:r w:rsidRPr="00EF120B">
        <w:rPr>
          <w:noProof/>
        </w:rPr>
        <w:tab/>
        <w:t>D. Srinivasan and M. A. Lee, “Survey of hybrid fuzzy neural approaches to electric load forecasting,” 1995, doi: 10.1109/icsmc.1995.538416.</w:t>
      </w:r>
    </w:p>
    <w:p w14:paraId="5B1EA083" w14:textId="77777777" w:rsidR="00EF120B" w:rsidRPr="00EF120B" w:rsidRDefault="00EF120B" w:rsidP="00EF120B">
      <w:pPr>
        <w:widowControl w:val="0"/>
        <w:autoSpaceDE w:val="0"/>
        <w:autoSpaceDN w:val="0"/>
        <w:adjustRightInd w:val="0"/>
        <w:ind w:left="640" w:hanging="640"/>
        <w:rPr>
          <w:noProof/>
        </w:rPr>
      </w:pPr>
      <w:r w:rsidRPr="00EF120B">
        <w:rPr>
          <w:noProof/>
        </w:rPr>
        <w:t>[31]</w:t>
      </w:r>
      <w:r w:rsidRPr="00EF120B">
        <w:rPr>
          <w:noProof/>
        </w:rPr>
        <w:tab/>
        <w:t xml:space="preserve">C. N. Lu, H. T. Wu, and S. Vemuri, “Neural Network Based Short Term Load Forecasting,” </w:t>
      </w:r>
      <w:r w:rsidRPr="00EF120B">
        <w:rPr>
          <w:i/>
          <w:iCs/>
          <w:noProof/>
        </w:rPr>
        <w:t>IEEE Trans. Power Syst.</w:t>
      </w:r>
      <w:r w:rsidRPr="00EF120B">
        <w:rPr>
          <w:noProof/>
        </w:rPr>
        <w:t>, 1993, doi: 10.1109/59.221223.</w:t>
      </w:r>
    </w:p>
    <w:p w14:paraId="4100ACBD" w14:textId="77777777" w:rsidR="00EF120B" w:rsidRPr="00EF120B" w:rsidRDefault="00EF120B" w:rsidP="00EF120B">
      <w:pPr>
        <w:widowControl w:val="0"/>
        <w:autoSpaceDE w:val="0"/>
        <w:autoSpaceDN w:val="0"/>
        <w:adjustRightInd w:val="0"/>
        <w:ind w:left="640" w:hanging="640"/>
        <w:rPr>
          <w:noProof/>
        </w:rPr>
      </w:pPr>
      <w:r w:rsidRPr="00EF120B">
        <w:rPr>
          <w:noProof/>
        </w:rPr>
        <w:t>[32]</w:t>
      </w:r>
      <w:r w:rsidRPr="00EF120B">
        <w:rPr>
          <w:noProof/>
        </w:rPr>
        <w:tab/>
        <w:t xml:space="preserve">T. Hong, “Short Term Electric Load Forecasting dissertation,” </w:t>
      </w:r>
      <w:r w:rsidRPr="00EF120B">
        <w:rPr>
          <w:i/>
          <w:iCs/>
          <w:noProof/>
        </w:rPr>
        <w:t>3442639</w:t>
      </w:r>
      <w:r w:rsidRPr="00EF120B">
        <w:rPr>
          <w:noProof/>
        </w:rPr>
        <w:t>, 2010.</w:t>
      </w:r>
    </w:p>
    <w:p w14:paraId="51EF9EC2" w14:textId="77777777" w:rsidR="00EF120B" w:rsidRPr="00EF120B" w:rsidRDefault="00EF120B" w:rsidP="00EF120B">
      <w:pPr>
        <w:widowControl w:val="0"/>
        <w:autoSpaceDE w:val="0"/>
        <w:autoSpaceDN w:val="0"/>
        <w:adjustRightInd w:val="0"/>
        <w:ind w:left="640" w:hanging="640"/>
        <w:rPr>
          <w:noProof/>
        </w:rPr>
      </w:pPr>
      <w:r w:rsidRPr="00EF120B">
        <w:rPr>
          <w:noProof/>
        </w:rPr>
        <w:t>[33]</w:t>
      </w:r>
      <w:r w:rsidRPr="00EF120B">
        <w:rPr>
          <w:noProof/>
        </w:rPr>
        <w:tab/>
        <w:t>J. Foster, “Electric load forecasting with increased embedded renewable generation,” Queen’s University, 2020.</w:t>
      </w:r>
    </w:p>
    <w:p w14:paraId="70AA58FB" w14:textId="77777777" w:rsidR="00EF120B" w:rsidRPr="00EF120B" w:rsidRDefault="00EF120B" w:rsidP="00EF120B">
      <w:pPr>
        <w:widowControl w:val="0"/>
        <w:autoSpaceDE w:val="0"/>
        <w:autoSpaceDN w:val="0"/>
        <w:adjustRightInd w:val="0"/>
        <w:ind w:left="640" w:hanging="640"/>
        <w:rPr>
          <w:noProof/>
        </w:rPr>
      </w:pPr>
      <w:r w:rsidRPr="00EF120B">
        <w:rPr>
          <w:noProof/>
        </w:rPr>
        <w:t>[34]</w:t>
      </w:r>
      <w:r w:rsidRPr="00EF120B">
        <w:rPr>
          <w:noProof/>
        </w:rPr>
        <w:tab/>
        <w:t xml:space="preserve">T. Hong and M. Shahidehpour, “Load Forecasting Case Study,” </w:t>
      </w:r>
      <w:r w:rsidRPr="00EF120B">
        <w:rPr>
          <w:i/>
          <w:iCs/>
          <w:noProof/>
        </w:rPr>
        <w:t>U.S. Dep. Energy</w:t>
      </w:r>
      <w:r w:rsidRPr="00EF120B">
        <w:rPr>
          <w:noProof/>
        </w:rPr>
        <w:t xml:space="preserve">, </w:t>
      </w:r>
      <w:r w:rsidRPr="00EF120B">
        <w:rPr>
          <w:noProof/>
        </w:rPr>
        <w:lastRenderedPageBreak/>
        <w:t>2015.</w:t>
      </w:r>
    </w:p>
    <w:p w14:paraId="52249396" w14:textId="77777777" w:rsidR="00EF120B" w:rsidRPr="00EF120B" w:rsidRDefault="00EF120B" w:rsidP="00EF120B">
      <w:pPr>
        <w:widowControl w:val="0"/>
        <w:autoSpaceDE w:val="0"/>
        <w:autoSpaceDN w:val="0"/>
        <w:adjustRightInd w:val="0"/>
        <w:ind w:left="640" w:hanging="640"/>
        <w:rPr>
          <w:noProof/>
        </w:rPr>
      </w:pPr>
      <w:r w:rsidRPr="00EF120B">
        <w:rPr>
          <w:noProof/>
        </w:rPr>
        <w:t>[35]</w:t>
      </w:r>
      <w:r w:rsidRPr="00EF120B">
        <w:rPr>
          <w:noProof/>
        </w:rPr>
        <w:tab/>
        <w:t>E. Taylor, “Short-term Electrical Load Forecasting for an Institutional/Industrial Power System Using an Artificial Neural Network,” The University of Tennessee, Knoxville, 2013.</w:t>
      </w:r>
    </w:p>
    <w:p w14:paraId="603ECBD0" w14:textId="77777777" w:rsidR="00EF120B" w:rsidRPr="00EF120B" w:rsidRDefault="00EF120B" w:rsidP="00EF120B">
      <w:pPr>
        <w:widowControl w:val="0"/>
        <w:autoSpaceDE w:val="0"/>
        <w:autoSpaceDN w:val="0"/>
        <w:adjustRightInd w:val="0"/>
        <w:ind w:left="640" w:hanging="640"/>
        <w:rPr>
          <w:noProof/>
        </w:rPr>
      </w:pPr>
      <w:r w:rsidRPr="00EF120B">
        <w:rPr>
          <w:noProof/>
        </w:rPr>
        <w:t>[36]</w:t>
      </w:r>
      <w:r w:rsidRPr="00EF120B">
        <w:rPr>
          <w:noProof/>
        </w:rPr>
        <w:tab/>
        <w:t xml:space="preserve">J. W. Taylor and R. Buizza, “Neural network load forecasting with weather ensemble predictions,” </w:t>
      </w:r>
      <w:r w:rsidRPr="00EF120B">
        <w:rPr>
          <w:i/>
          <w:iCs/>
          <w:noProof/>
        </w:rPr>
        <w:t>IEEE Trans. Power Syst.</w:t>
      </w:r>
      <w:r w:rsidRPr="00EF120B">
        <w:rPr>
          <w:noProof/>
        </w:rPr>
        <w:t>, 2002, doi: 10.1109/TPWRS.2002.800906.</w:t>
      </w:r>
    </w:p>
    <w:p w14:paraId="641DE119" w14:textId="77777777" w:rsidR="00EF120B" w:rsidRPr="00EF120B" w:rsidRDefault="00EF120B" w:rsidP="00EF120B">
      <w:pPr>
        <w:widowControl w:val="0"/>
        <w:autoSpaceDE w:val="0"/>
        <w:autoSpaceDN w:val="0"/>
        <w:adjustRightInd w:val="0"/>
        <w:ind w:left="640" w:hanging="640"/>
        <w:rPr>
          <w:noProof/>
        </w:rPr>
      </w:pPr>
      <w:r w:rsidRPr="00EF120B">
        <w:rPr>
          <w:noProof/>
        </w:rPr>
        <w:t>[37]</w:t>
      </w:r>
      <w:r w:rsidRPr="00EF120B">
        <w:rPr>
          <w:noProof/>
        </w:rPr>
        <w:tab/>
        <w:t xml:space="preserve">A. Khotanzad, R. Afkhami-Rohani, and R. Af, “ANNSTLF - Artificial neural network short-term load forecaster - generation three,” </w:t>
      </w:r>
      <w:r w:rsidRPr="00EF120B">
        <w:rPr>
          <w:i/>
          <w:iCs/>
          <w:noProof/>
        </w:rPr>
        <w:t>IEEE Trans. Power Syst.</w:t>
      </w:r>
      <w:r w:rsidRPr="00EF120B">
        <w:rPr>
          <w:noProof/>
        </w:rPr>
        <w:t>, vol. 13, no. 4, pp. 1413–1422, 1998, doi: 10.1109/59.736285.</w:t>
      </w:r>
    </w:p>
    <w:p w14:paraId="6951638E" w14:textId="77777777" w:rsidR="00EF120B" w:rsidRPr="00EF120B" w:rsidRDefault="00EF120B" w:rsidP="00EF120B">
      <w:pPr>
        <w:widowControl w:val="0"/>
        <w:autoSpaceDE w:val="0"/>
        <w:autoSpaceDN w:val="0"/>
        <w:adjustRightInd w:val="0"/>
        <w:ind w:left="640" w:hanging="640"/>
        <w:rPr>
          <w:noProof/>
        </w:rPr>
      </w:pPr>
      <w:r w:rsidRPr="00EF120B">
        <w:rPr>
          <w:noProof/>
        </w:rPr>
        <w:t>[38]</w:t>
      </w:r>
      <w:r w:rsidRPr="00EF120B">
        <w:rPr>
          <w:noProof/>
        </w:rPr>
        <w:tab/>
        <w:t xml:space="preserve">M. Sobhani, A. Campbell, S. Sangamwar, C. Li, and T. Hong, “Combining weather stations for electric load forecasting,” </w:t>
      </w:r>
      <w:r w:rsidRPr="00EF120B">
        <w:rPr>
          <w:i/>
          <w:iCs/>
          <w:noProof/>
        </w:rPr>
        <w:t>Energies</w:t>
      </w:r>
      <w:r w:rsidRPr="00EF120B">
        <w:rPr>
          <w:noProof/>
        </w:rPr>
        <w:t>, 2019, doi: 10.3390/en12081510.</w:t>
      </w:r>
    </w:p>
    <w:p w14:paraId="726538DE" w14:textId="77777777" w:rsidR="00EF120B" w:rsidRPr="00EF120B" w:rsidRDefault="00EF120B" w:rsidP="00EF120B">
      <w:pPr>
        <w:widowControl w:val="0"/>
        <w:autoSpaceDE w:val="0"/>
        <w:autoSpaceDN w:val="0"/>
        <w:adjustRightInd w:val="0"/>
        <w:ind w:left="640" w:hanging="640"/>
        <w:rPr>
          <w:noProof/>
        </w:rPr>
      </w:pPr>
      <w:r w:rsidRPr="00EF120B">
        <w:rPr>
          <w:noProof/>
        </w:rPr>
        <w:t>[39]</w:t>
      </w:r>
      <w:r w:rsidRPr="00EF120B">
        <w:rPr>
          <w:noProof/>
        </w:rPr>
        <w:tab/>
        <w:t xml:space="preserve">T. Hong, P. Wang, and L. White, “Weather station selection for electric load forecasting,” </w:t>
      </w:r>
      <w:r w:rsidRPr="00EF120B">
        <w:rPr>
          <w:i/>
          <w:iCs/>
          <w:noProof/>
        </w:rPr>
        <w:t>Int. J. Forecast.</w:t>
      </w:r>
      <w:r w:rsidRPr="00EF120B">
        <w:rPr>
          <w:noProof/>
        </w:rPr>
        <w:t>, 2015, doi: 10.1016/j.ijforecast.2014.07.001.</w:t>
      </w:r>
    </w:p>
    <w:p w14:paraId="30438746" w14:textId="77777777" w:rsidR="00EF120B" w:rsidRPr="00EF120B" w:rsidRDefault="00EF120B" w:rsidP="00EF120B">
      <w:pPr>
        <w:widowControl w:val="0"/>
        <w:autoSpaceDE w:val="0"/>
        <w:autoSpaceDN w:val="0"/>
        <w:adjustRightInd w:val="0"/>
        <w:ind w:left="640" w:hanging="640"/>
        <w:rPr>
          <w:noProof/>
        </w:rPr>
      </w:pPr>
      <w:r w:rsidRPr="00EF120B">
        <w:rPr>
          <w:noProof/>
        </w:rPr>
        <w:t>[40]</w:t>
      </w:r>
      <w:r w:rsidRPr="00EF120B">
        <w:rPr>
          <w:noProof/>
        </w:rPr>
        <w:tab/>
        <w:t xml:space="preserve">S. N. Fallah, M. Ganjkhani, S. Shamshirband, and K. wing Chau, “Computational intelligence on short-term load forecasting: A methodological overview,” </w:t>
      </w:r>
      <w:r w:rsidRPr="00EF120B">
        <w:rPr>
          <w:i/>
          <w:iCs/>
          <w:noProof/>
        </w:rPr>
        <w:t>Energies</w:t>
      </w:r>
      <w:r w:rsidRPr="00EF120B">
        <w:rPr>
          <w:noProof/>
        </w:rPr>
        <w:t>. 2019, doi: 10.3390/en12030393.</w:t>
      </w:r>
    </w:p>
    <w:p w14:paraId="29A94E31" w14:textId="77777777" w:rsidR="00EF120B" w:rsidRPr="00EF120B" w:rsidRDefault="00EF120B" w:rsidP="00EF120B">
      <w:pPr>
        <w:widowControl w:val="0"/>
        <w:autoSpaceDE w:val="0"/>
        <w:autoSpaceDN w:val="0"/>
        <w:adjustRightInd w:val="0"/>
        <w:ind w:left="640" w:hanging="640"/>
        <w:rPr>
          <w:noProof/>
        </w:rPr>
      </w:pPr>
      <w:r w:rsidRPr="00EF120B">
        <w:rPr>
          <w:noProof/>
        </w:rPr>
        <w:t>[41]</w:t>
      </w:r>
      <w:r w:rsidRPr="00EF120B">
        <w:rPr>
          <w:noProof/>
        </w:rPr>
        <w:tab/>
        <w:t xml:space="preserve">S. Moreno-Carbonell, E. F. Sánchez-Úbeda, and A. Muñoz, “Rethinking weather station selection for electric load forecasting using genetic algorithms,” </w:t>
      </w:r>
      <w:r w:rsidRPr="00EF120B">
        <w:rPr>
          <w:i/>
          <w:iCs/>
          <w:noProof/>
        </w:rPr>
        <w:t>Int. J. Forecast.</w:t>
      </w:r>
      <w:r w:rsidRPr="00EF120B">
        <w:rPr>
          <w:noProof/>
        </w:rPr>
        <w:t>, 2020, doi: 10.1016/j.ijforecast.2019.08.008.</w:t>
      </w:r>
    </w:p>
    <w:p w14:paraId="5F296565" w14:textId="77777777" w:rsidR="00EF120B" w:rsidRPr="00EF120B" w:rsidRDefault="00EF120B" w:rsidP="00EF120B">
      <w:pPr>
        <w:widowControl w:val="0"/>
        <w:autoSpaceDE w:val="0"/>
        <w:autoSpaceDN w:val="0"/>
        <w:adjustRightInd w:val="0"/>
        <w:ind w:left="640" w:hanging="640"/>
        <w:rPr>
          <w:noProof/>
        </w:rPr>
      </w:pPr>
      <w:r w:rsidRPr="00EF120B">
        <w:rPr>
          <w:noProof/>
        </w:rPr>
        <w:t>[42]</w:t>
      </w:r>
      <w:r w:rsidRPr="00EF120B">
        <w:rPr>
          <w:noProof/>
        </w:rPr>
        <w:tab/>
        <w:t>S. Fan, K. Methaprayoon, and W. J. Lee, “Multi-area load forecasting for system with large geographical area,” 2008, doi: 10.1109/ICPS.2008.4606287.</w:t>
      </w:r>
    </w:p>
    <w:p w14:paraId="5223CB5A" w14:textId="77777777" w:rsidR="00EF120B" w:rsidRPr="00EF120B" w:rsidRDefault="00EF120B" w:rsidP="00EF120B">
      <w:pPr>
        <w:widowControl w:val="0"/>
        <w:autoSpaceDE w:val="0"/>
        <w:autoSpaceDN w:val="0"/>
        <w:adjustRightInd w:val="0"/>
        <w:ind w:left="640" w:hanging="640"/>
        <w:rPr>
          <w:noProof/>
        </w:rPr>
      </w:pPr>
      <w:r w:rsidRPr="00EF120B">
        <w:rPr>
          <w:noProof/>
        </w:rPr>
        <w:t>[43]</w:t>
      </w:r>
      <w:r w:rsidRPr="00EF120B">
        <w:rPr>
          <w:noProof/>
        </w:rPr>
        <w:tab/>
        <w:t xml:space="preserve">M. JANICKI, “Methods of weather variables introduction into short-term electric </w:t>
      </w:r>
      <w:r w:rsidRPr="00EF120B">
        <w:rPr>
          <w:noProof/>
        </w:rPr>
        <w:lastRenderedPageBreak/>
        <w:t xml:space="preserve">load forecasting models - a review,” </w:t>
      </w:r>
      <w:r w:rsidRPr="00EF120B">
        <w:rPr>
          <w:i/>
          <w:iCs/>
          <w:noProof/>
        </w:rPr>
        <w:t>PRZEGLĄD ELEKTROTECHNICZNY</w:t>
      </w:r>
      <w:r w:rsidRPr="00EF120B">
        <w:rPr>
          <w:noProof/>
        </w:rPr>
        <w:t>, 2017, doi: 10.15199/48.2017.04.18.</w:t>
      </w:r>
    </w:p>
    <w:p w14:paraId="423D189B" w14:textId="77777777" w:rsidR="00EF120B" w:rsidRPr="00EF120B" w:rsidRDefault="00EF120B" w:rsidP="00EF120B">
      <w:pPr>
        <w:widowControl w:val="0"/>
        <w:autoSpaceDE w:val="0"/>
        <w:autoSpaceDN w:val="0"/>
        <w:adjustRightInd w:val="0"/>
        <w:ind w:left="640" w:hanging="640"/>
        <w:rPr>
          <w:noProof/>
        </w:rPr>
      </w:pPr>
      <w:r w:rsidRPr="00EF120B">
        <w:rPr>
          <w:noProof/>
        </w:rPr>
        <w:t>[44]</w:t>
      </w:r>
      <w:r w:rsidRPr="00EF120B">
        <w:rPr>
          <w:noProof/>
        </w:rPr>
        <w:tab/>
        <w:t>L. Friedrich and A. Afshari, “Short-term Forecasting of the Abu Dhabi Electricity Load Using Multiple Weather Variables,” 2015, doi: 10.1016/j.egypro.2015.07.616.</w:t>
      </w:r>
    </w:p>
    <w:p w14:paraId="3CE5D524" w14:textId="77777777" w:rsidR="00EF120B" w:rsidRPr="00EF120B" w:rsidRDefault="00EF120B" w:rsidP="00EF120B">
      <w:pPr>
        <w:widowControl w:val="0"/>
        <w:autoSpaceDE w:val="0"/>
        <w:autoSpaceDN w:val="0"/>
        <w:adjustRightInd w:val="0"/>
        <w:ind w:left="640" w:hanging="640"/>
        <w:rPr>
          <w:noProof/>
        </w:rPr>
      </w:pPr>
      <w:r w:rsidRPr="00EF120B">
        <w:rPr>
          <w:noProof/>
        </w:rPr>
        <w:t>[45]</w:t>
      </w:r>
      <w:r w:rsidRPr="00EF120B">
        <w:rPr>
          <w:noProof/>
        </w:rPr>
        <w:tab/>
        <w:t>E. L. Taylor, “Short-term Electrical Load Forecasting for an Institutional/ Industrial Power System Using an Artificial Neural Network,” University of Tennessee, 2013.</w:t>
      </w:r>
    </w:p>
    <w:p w14:paraId="582E8FF5" w14:textId="77777777" w:rsidR="00EF120B" w:rsidRPr="00EF120B" w:rsidRDefault="00EF120B" w:rsidP="00EF120B">
      <w:pPr>
        <w:widowControl w:val="0"/>
        <w:autoSpaceDE w:val="0"/>
        <w:autoSpaceDN w:val="0"/>
        <w:adjustRightInd w:val="0"/>
        <w:ind w:left="640" w:hanging="640"/>
        <w:rPr>
          <w:noProof/>
        </w:rPr>
      </w:pPr>
      <w:r w:rsidRPr="00EF120B">
        <w:rPr>
          <w:noProof/>
        </w:rPr>
        <w:t>[46]</w:t>
      </w:r>
      <w:r w:rsidRPr="00EF120B">
        <w:rPr>
          <w:noProof/>
        </w:rPr>
        <w:tab/>
        <w:t xml:space="preserve">Z. Deng, B. Wang, Y. Xu, T. Xu, C. Liu, and Z. Zhu, “Multi-scale convolutional neural network with time-cognition for multi-step short-Term load forecasting,” </w:t>
      </w:r>
      <w:r w:rsidRPr="00EF120B">
        <w:rPr>
          <w:i/>
          <w:iCs/>
          <w:noProof/>
        </w:rPr>
        <w:t>IEEE Access</w:t>
      </w:r>
      <w:r w:rsidRPr="00EF120B">
        <w:rPr>
          <w:noProof/>
        </w:rPr>
        <w:t>, vol. 7, pp. 88058–88071, 2019, doi: 10.1109/ACCESS.2019.2926137.</w:t>
      </w:r>
    </w:p>
    <w:p w14:paraId="0D558798" w14:textId="77777777" w:rsidR="00EF120B" w:rsidRPr="00EF120B" w:rsidRDefault="00EF120B" w:rsidP="00EF120B">
      <w:pPr>
        <w:widowControl w:val="0"/>
        <w:autoSpaceDE w:val="0"/>
        <w:autoSpaceDN w:val="0"/>
        <w:adjustRightInd w:val="0"/>
        <w:ind w:left="640" w:hanging="640"/>
        <w:rPr>
          <w:noProof/>
        </w:rPr>
      </w:pPr>
      <w:r w:rsidRPr="00EF120B">
        <w:rPr>
          <w:noProof/>
        </w:rPr>
        <w:t>[47]</w:t>
      </w:r>
      <w:r w:rsidRPr="00EF120B">
        <w:rPr>
          <w:noProof/>
        </w:rPr>
        <w:tab/>
        <w:t xml:space="preserve">J. Luo, T. Hong, and M. Yue, “Real-time anomaly detection for very short-term load forecasting,” </w:t>
      </w:r>
      <w:r w:rsidRPr="00EF120B">
        <w:rPr>
          <w:i/>
          <w:iCs/>
          <w:noProof/>
        </w:rPr>
        <w:t>J. Mod. Power Syst. Clean Energy</w:t>
      </w:r>
      <w:r w:rsidRPr="00EF120B">
        <w:rPr>
          <w:noProof/>
        </w:rPr>
        <w:t>, 2018, doi: 10.1007/s40565-017-0351-7.</w:t>
      </w:r>
    </w:p>
    <w:p w14:paraId="253F80AD" w14:textId="77777777" w:rsidR="00EF120B" w:rsidRPr="00EF120B" w:rsidRDefault="00EF120B" w:rsidP="00EF120B">
      <w:pPr>
        <w:widowControl w:val="0"/>
        <w:autoSpaceDE w:val="0"/>
        <w:autoSpaceDN w:val="0"/>
        <w:adjustRightInd w:val="0"/>
        <w:ind w:left="640" w:hanging="640"/>
        <w:rPr>
          <w:noProof/>
        </w:rPr>
      </w:pPr>
      <w:r w:rsidRPr="00EF120B">
        <w:rPr>
          <w:noProof/>
        </w:rPr>
        <w:t>[48]</w:t>
      </w:r>
      <w:r w:rsidRPr="00EF120B">
        <w:rPr>
          <w:noProof/>
        </w:rPr>
        <w:tab/>
        <w:t xml:space="preserve">K. Liu, “Comparison of very short-term load forecasting techniques,” </w:t>
      </w:r>
      <w:r w:rsidRPr="00EF120B">
        <w:rPr>
          <w:i/>
          <w:iCs/>
          <w:noProof/>
        </w:rPr>
        <w:t>IEEE Trans. Power Syst.</w:t>
      </w:r>
      <w:r w:rsidRPr="00EF120B">
        <w:rPr>
          <w:noProof/>
        </w:rPr>
        <w:t>, 1996, doi: 10.1109/59.496169.</w:t>
      </w:r>
    </w:p>
    <w:p w14:paraId="10383801" w14:textId="77777777" w:rsidR="00EF120B" w:rsidRPr="00EF120B" w:rsidRDefault="00EF120B" w:rsidP="00EF120B">
      <w:pPr>
        <w:widowControl w:val="0"/>
        <w:autoSpaceDE w:val="0"/>
        <w:autoSpaceDN w:val="0"/>
        <w:adjustRightInd w:val="0"/>
        <w:ind w:left="640" w:hanging="640"/>
        <w:rPr>
          <w:noProof/>
        </w:rPr>
      </w:pPr>
      <w:r w:rsidRPr="00EF120B">
        <w:rPr>
          <w:noProof/>
        </w:rPr>
        <w:t>[49]</w:t>
      </w:r>
      <w:r w:rsidRPr="00EF120B">
        <w:rPr>
          <w:noProof/>
        </w:rPr>
        <w:tab/>
        <w:t xml:space="preserve">W. Charyloniuk and M. S. Chen, “Very short-term load forecasting using artificial neural networks,” </w:t>
      </w:r>
      <w:r w:rsidRPr="00EF120B">
        <w:rPr>
          <w:i/>
          <w:iCs/>
          <w:noProof/>
        </w:rPr>
        <w:t>IEEE Trans. Power Syst.</w:t>
      </w:r>
      <w:r w:rsidRPr="00EF120B">
        <w:rPr>
          <w:noProof/>
        </w:rPr>
        <w:t>, 2000, doi: 10.1109/59.852131.</w:t>
      </w:r>
    </w:p>
    <w:p w14:paraId="57C938F5" w14:textId="77777777" w:rsidR="00EF120B" w:rsidRPr="00EF120B" w:rsidRDefault="00EF120B" w:rsidP="00EF120B">
      <w:pPr>
        <w:widowControl w:val="0"/>
        <w:autoSpaceDE w:val="0"/>
        <w:autoSpaceDN w:val="0"/>
        <w:adjustRightInd w:val="0"/>
        <w:ind w:left="640" w:hanging="640"/>
        <w:rPr>
          <w:noProof/>
        </w:rPr>
      </w:pPr>
      <w:r w:rsidRPr="00EF120B">
        <w:rPr>
          <w:noProof/>
        </w:rPr>
        <w:t>[50]</w:t>
      </w:r>
      <w:r w:rsidRPr="00EF120B">
        <w:rPr>
          <w:noProof/>
        </w:rPr>
        <w:tab/>
        <w:t xml:space="preserve">J. W. Taylor, “An evaluation of methods for very short-term load forecasting using minute-by-minute British data,” </w:t>
      </w:r>
      <w:r w:rsidRPr="00EF120B">
        <w:rPr>
          <w:i/>
          <w:iCs/>
          <w:noProof/>
        </w:rPr>
        <w:t>Int. J. Forecast.</w:t>
      </w:r>
      <w:r w:rsidRPr="00EF120B">
        <w:rPr>
          <w:noProof/>
        </w:rPr>
        <w:t>, 2008, doi: 10.1016/j.ijforecast.2008.07.007.</w:t>
      </w:r>
    </w:p>
    <w:p w14:paraId="5D9AEA7D" w14:textId="77777777" w:rsidR="00EF120B" w:rsidRPr="00EF120B" w:rsidRDefault="00EF120B" w:rsidP="00EF120B">
      <w:pPr>
        <w:widowControl w:val="0"/>
        <w:autoSpaceDE w:val="0"/>
        <w:autoSpaceDN w:val="0"/>
        <w:adjustRightInd w:val="0"/>
        <w:ind w:left="640" w:hanging="640"/>
        <w:rPr>
          <w:noProof/>
        </w:rPr>
      </w:pPr>
      <w:r w:rsidRPr="00EF120B">
        <w:rPr>
          <w:noProof/>
        </w:rPr>
        <w:t>[51]</w:t>
      </w:r>
      <w:r w:rsidRPr="00EF120B">
        <w:rPr>
          <w:noProof/>
        </w:rPr>
        <w:tab/>
        <w:t xml:space="preserve">T. Hong, J. Wilson, and J. Xie, “Long term probabilistic load forecasting and normalization with hourly information,” </w:t>
      </w:r>
      <w:r w:rsidRPr="00EF120B">
        <w:rPr>
          <w:i/>
          <w:iCs/>
          <w:noProof/>
        </w:rPr>
        <w:t>IEEE Trans. Smart Grid</w:t>
      </w:r>
      <w:r w:rsidRPr="00EF120B">
        <w:rPr>
          <w:noProof/>
        </w:rPr>
        <w:t>, vol. 5, no. 1, pp. 456–462, 2014, doi: 10.1109/TSG.2013.2274373.</w:t>
      </w:r>
    </w:p>
    <w:p w14:paraId="1B22B54C" w14:textId="77777777" w:rsidR="00EF120B" w:rsidRPr="00EF120B" w:rsidRDefault="00EF120B" w:rsidP="00EF120B">
      <w:pPr>
        <w:widowControl w:val="0"/>
        <w:autoSpaceDE w:val="0"/>
        <w:autoSpaceDN w:val="0"/>
        <w:adjustRightInd w:val="0"/>
        <w:ind w:left="640" w:hanging="640"/>
        <w:rPr>
          <w:noProof/>
        </w:rPr>
      </w:pPr>
      <w:r w:rsidRPr="00EF120B">
        <w:rPr>
          <w:noProof/>
        </w:rPr>
        <w:t>[52]</w:t>
      </w:r>
      <w:r w:rsidRPr="00EF120B">
        <w:rPr>
          <w:noProof/>
        </w:rPr>
        <w:tab/>
        <w:t xml:space="preserve">P. Mandal, T. Senjyu, N. Urasaki, and T. Funabashi, “A neural network based </w:t>
      </w:r>
      <w:r w:rsidRPr="00EF120B">
        <w:rPr>
          <w:noProof/>
        </w:rPr>
        <w:lastRenderedPageBreak/>
        <w:t xml:space="preserve">several-hour-ahead electric load forecasting using similar days approach,” </w:t>
      </w:r>
      <w:r w:rsidRPr="00EF120B">
        <w:rPr>
          <w:i/>
          <w:iCs/>
          <w:noProof/>
        </w:rPr>
        <w:t>Int. J. Electr. Power Energy Syst.</w:t>
      </w:r>
      <w:r w:rsidRPr="00EF120B">
        <w:rPr>
          <w:noProof/>
        </w:rPr>
        <w:t>, 2006, doi: 10.1016/j.ijepes.2005.12.007.</w:t>
      </w:r>
    </w:p>
    <w:p w14:paraId="1D91F011" w14:textId="77777777" w:rsidR="00EF120B" w:rsidRPr="00EF120B" w:rsidRDefault="00EF120B" w:rsidP="00EF120B">
      <w:pPr>
        <w:widowControl w:val="0"/>
        <w:autoSpaceDE w:val="0"/>
        <w:autoSpaceDN w:val="0"/>
        <w:adjustRightInd w:val="0"/>
        <w:ind w:left="640" w:hanging="640"/>
        <w:rPr>
          <w:noProof/>
        </w:rPr>
      </w:pPr>
      <w:r w:rsidRPr="00EF120B">
        <w:rPr>
          <w:noProof/>
        </w:rPr>
        <w:t>[53]</w:t>
      </w:r>
      <w:r w:rsidRPr="00EF120B">
        <w:rPr>
          <w:noProof/>
        </w:rPr>
        <w:tab/>
        <w:t xml:space="preserve">E. Kyriakides and M. Polycarpou, “Short term electric load forecasting: A tutorial,” </w:t>
      </w:r>
      <w:r w:rsidRPr="00EF120B">
        <w:rPr>
          <w:i/>
          <w:iCs/>
          <w:noProof/>
        </w:rPr>
        <w:t>Stud. Comput. Intell.</w:t>
      </w:r>
      <w:r w:rsidRPr="00EF120B">
        <w:rPr>
          <w:noProof/>
        </w:rPr>
        <w:t>, 2006, doi: 10.1007/978-3-540-36122-0_16.</w:t>
      </w:r>
    </w:p>
    <w:p w14:paraId="02B36C49" w14:textId="77777777" w:rsidR="00EF120B" w:rsidRPr="00EF120B" w:rsidRDefault="00EF120B" w:rsidP="00EF120B">
      <w:pPr>
        <w:widowControl w:val="0"/>
        <w:autoSpaceDE w:val="0"/>
        <w:autoSpaceDN w:val="0"/>
        <w:adjustRightInd w:val="0"/>
        <w:ind w:left="640" w:hanging="640"/>
        <w:rPr>
          <w:noProof/>
        </w:rPr>
      </w:pPr>
      <w:r w:rsidRPr="00EF120B">
        <w:rPr>
          <w:noProof/>
        </w:rPr>
        <w:t>[54]</w:t>
      </w:r>
      <w:r w:rsidRPr="00EF120B">
        <w:rPr>
          <w:noProof/>
        </w:rPr>
        <w:tab/>
        <w:t xml:space="preserve">Ö. Ö. Bozkurt, G. Biricik, and Z. C. Taysi, “Artificial neural network and SARIMA based models for power load forecasting in Turkish electricity market Ö,” </w:t>
      </w:r>
      <w:r w:rsidRPr="00EF120B">
        <w:rPr>
          <w:i/>
          <w:iCs/>
          <w:noProof/>
        </w:rPr>
        <w:t>PLoS One</w:t>
      </w:r>
      <w:r w:rsidRPr="00EF120B">
        <w:rPr>
          <w:noProof/>
        </w:rPr>
        <w:t>, 2017, doi: 10.1371/journal.pone.0175915.</w:t>
      </w:r>
    </w:p>
    <w:p w14:paraId="384DD129" w14:textId="77777777" w:rsidR="00EF120B" w:rsidRPr="00EF120B" w:rsidRDefault="00EF120B" w:rsidP="00EF120B">
      <w:pPr>
        <w:widowControl w:val="0"/>
        <w:autoSpaceDE w:val="0"/>
        <w:autoSpaceDN w:val="0"/>
        <w:adjustRightInd w:val="0"/>
        <w:ind w:left="640" w:hanging="640"/>
        <w:rPr>
          <w:noProof/>
        </w:rPr>
      </w:pPr>
      <w:r w:rsidRPr="00EF120B">
        <w:rPr>
          <w:noProof/>
        </w:rPr>
        <w:t>[55]</w:t>
      </w:r>
      <w:r w:rsidRPr="00EF120B">
        <w:rPr>
          <w:noProof/>
        </w:rPr>
        <w:tab/>
        <w:t>S. Dwijayanti, “Short Term Load Forecasting Using a Neural Network Based Time Series Approach,” Oklahoma State University, 2013.</w:t>
      </w:r>
    </w:p>
    <w:p w14:paraId="1C5DE4EC" w14:textId="77777777" w:rsidR="00EF120B" w:rsidRPr="00EF120B" w:rsidRDefault="00EF120B" w:rsidP="00EF120B">
      <w:pPr>
        <w:widowControl w:val="0"/>
        <w:autoSpaceDE w:val="0"/>
        <w:autoSpaceDN w:val="0"/>
        <w:adjustRightInd w:val="0"/>
        <w:ind w:left="640" w:hanging="640"/>
        <w:rPr>
          <w:noProof/>
        </w:rPr>
      </w:pPr>
      <w:r w:rsidRPr="00EF120B">
        <w:rPr>
          <w:noProof/>
        </w:rPr>
        <w:t>[56]</w:t>
      </w:r>
      <w:r w:rsidRPr="00EF120B">
        <w:rPr>
          <w:noProof/>
        </w:rPr>
        <w:tab/>
        <w:t xml:space="preserve">G. J. Tsekouras, N. D. Hatziargyriou, and E. N. Dialynas, “An optimized adaptive neural network for annual midterm energy forecasting,” </w:t>
      </w:r>
      <w:r w:rsidRPr="00EF120B">
        <w:rPr>
          <w:i/>
          <w:iCs/>
          <w:noProof/>
        </w:rPr>
        <w:t>IEEE Trans. Power Syst.</w:t>
      </w:r>
      <w:r w:rsidRPr="00EF120B">
        <w:rPr>
          <w:noProof/>
        </w:rPr>
        <w:t>, 2006, doi: 10.1109/TPWRS.2005.860926.</w:t>
      </w:r>
    </w:p>
    <w:p w14:paraId="5923DFBD" w14:textId="77777777" w:rsidR="00EF120B" w:rsidRPr="00EF120B" w:rsidRDefault="00EF120B" w:rsidP="00EF120B">
      <w:pPr>
        <w:widowControl w:val="0"/>
        <w:autoSpaceDE w:val="0"/>
        <w:autoSpaceDN w:val="0"/>
        <w:adjustRightInd w:val="0"/>
        <w:ind w:left="640" w:hanging="640"/>
        <w:rPr>
          <w:noProof/>
        </w:rPr>
      </w:pPr>
      <w:r w:rsidRPr="00EF120B">
        <w:rPr>
          <w:noProof/>
        </w:rPr>
        <w:t>[57]</w:t>
      </w:r>
      <w:r w:rsidRPr="00EF120B">
        <w:rPr>
          <w:noProof/>
        </w:rPr>
        <w:tab/>
        <w:t xml:space="preserve">E. Doveh, P. Feigin, D. Greig, and L. Hyams, “Experience with FNN models for medium term power demand predictions,” </w:t>
      </w:r>
      <w:r w:rsidRPr="00EF120B">
        <w:rPr>
          <w:i/>
          <w:iCs/>
          <w:noProof/>
        </w:rPr>
        <w:t>IEEE Trans. Power Syst.</w:t>
      </w:r>
      <w:r w:rsidRPr="00EF120B">
        <w:rPr>
          <w:noProof/>
        </w:rPr>
        <w:t>, 1999, doi: 10.1109/59.761878.</w:t>
      </w:r>
    </w:p>
    <w:p w14:paraId="504B43BB" w14:textId="77777777" w:rsidR="00EF120B" w:rsidRPr="00EF120B" w:rsidRDefault="00EF120B" w:rsidP="00EF120B">
      <w:pPr>
        <w:widowControl w:val="0"/>
        <w:autoSpaceDE w:val="0"/>
        <w:autoSpaceDN w:val="0"/>
        <w:adjustRightInd w:val="0"/>
        <w:ind w:left="640" w:hanging="640"/>
        <w:rPr>
          <w:noProof/>
        </w:rPr>
      </w:pPr>
      <w:r w:rsidRPr="00EF120B">
        <w:rPr>
          <w:noProof/>
        </w:rPr>
        <w:t>[58]</w:t>
      </w:r>
      <w:r w:rsidRPr="00EF120B">
        <w:rPr>
          <w:noProof/>
        </w:rPr>
        <w:tab/>
        <w:t xml:space="preserve">J. Reneses, E. Centeno, and J. Barquín, “Coordination between medium-term generation planning and short-term operation in electricity markets,” </w:t>
      </w:r>
      <w:r w:rsidRPr="00EF120B">
        <w:rPr>
          <w:i/>
          <w:iCs/>
          <w:noProof/>
        </w:rPr>
        <w:t>IEEE Trans. Power Syst.</w:t>
      </w:r>
      <w:r w:rsidRPr="00EF120B">
        <w:rPr>
          <w:noProof/>
        </w:rPr>
        <w:t>, 2006, doi: 10.1109/TPWRS.2005.857851.</w:t>
      </w:r>
    </w:p>
    <w:p w14:paraId="72723040" w14:textId="77777777" w:rsidR="00EF120B" w:rsidRPr="00EF120B" w:rsidRDefault="00EF120B" w:rsidP="00EF120B">
      <w:pPr>
        <w:widowControl w:val="0"/>
        <w:autoSpaceDE w:val="0"/>
        <w:autoSpaceDN w:val="0"/>
        <w:adjustRightInd w:val="0"/>
        <w:ind w:left="640" w:hanging="640"/>
        <w:rPr>
          <w:noProof/>
        </w:rPr>
      </w:pPr>
      <w:r w:rsidRPr="00EF120B">
        <w:rPr>
          <w:noProof/>
        </w:rPr>
        <w:t>[59]</w:t>
      </w:r>
      <w:r w:rsidRPr="00EF120B">
        <w:rPr>
          <w:noProof/>
        </w:rPr>
        <w:tab/>
        <w:t xml:space="preserve">M. S. Kandil, S. M. El-Debeiky, and N. E. Hasanien, “Long-term load forecasting for fast developing utility using a knowledge-based expert system,” </w:t>
      </w:r>
      <w:r w:rsidRPr="00EF120B">
        <w:rPr>
          <w:i/>
          <w:iCs/>
          <w:noProof/>
        </w:rPr>
        <w:t>IEEE Trans. Power Syst.</w:t>
      </w:r>
      <w:r w:rsidRPr="00EF120B">
        <w:rPr>
          <w:noProof/>
        </w:rPr>
        <w:t>, 2002, doi: 10.1109/TPWRS.2002.1007923.</w:t>
      </w:r>
    </w:p>
    <w:p w14:paraId="21B206DB" w14:textId="77777777" w:rsidR="00EF120B" w:rsidRPr="00EF120B" w:rsidRDefault="00EF120B" w:rsidP="00EF120B">
      <w:pPr>
        <w:widowControl w:val="0"/>
        <w:autoSpaceDE w:val="0"/>
        <w:autoSpaceDN w:val="0"/>
        <w:adjustRightInd w:val="0"/>
        <w:ind w:left="640" w:hanging="640"/>
        <w:rPr>
          <w:noProof/>
        </w:rPr>
      </w:pPr>
      <w:r w:rsidRPr="00EF120B">
        <w:rPr>
          <w:noProof/>
        </w:rPr>
        <w:t>[60]</w:t>
      </w:r>
      <w:r w:rsidRPr="00EF120B">
        <w:rPr>
          <w:noProof/>
        </w:rPr>
        <w:tab/>
        <w:t>T. Hong, P. Wang, and H. L. Willis, “A naïve multiple linear regression benchmark for short term load forecasting,” 2011, doi: 10.1109/PES.2011.6038881.</w:t>
      </w:r>
    </w:p>
    <w:p w14:paraId="45BDBFEC"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[61]</w:t>
      </w:r>
      <w:r w:rsidRPr="00EF120B">
        <w:rPr>
          <w:noProof/>
        </w:rPr>
        <w:tab/>
        <w:t xml:space="preserve">K. Methaprayoon, W. J. Lee, S. Rasmiddatta, J. R. Liao, and R. J. Ross, “Multistage artificial neural network short-term load forecasting engine with front-end weather forecast,” </w:t>
      </w:r>
      <w:r w:rsidRPr="00EF120B">
        <w:rPr>
          <w:i/>
          <w:iCs/>
          <w:noProof/>
        </w:rPr>
        <w:t>IEEE Trans. Ind. Appl.</w:t>
      </w:r>
      <w:r w:rsidRPr="00EF120B">
        <w:rPr>
          <w:noProof/>
        </w:rPr>
        <w:t>, 2007, doi: 10.1109/TIA.2007.908190.</w:t>
      </w:r>
    </w:p>
    <w:p w14:paraId="1B789BB3" w14:textId="77777777" w:rsidR="00EF120B" w:rsidRPr="00EF120B" w:rsidRDefault="00EF120B" w:rsidP="00EF120B">
      <w:pPr>
        <w:widowControl w:val="0"/>
        <w:autoSpaceDE w:val="0"/>
        <w:autoSpaceDN w:val="0"/>
        <w:adjustRightInd w:val="0"/>
        <w:ind w:left="640" w:hanging="640"/>
        <w:rPr>
          <w:noProof/>
        </w:rPr>
      </w:pPr>
      <w:r w:rsidRPr="00EF120B">
        <w:rPr>
          <w:noProof/>
        </w:rPr>
        <w:t>[62]</w:t>
      </w:r>
      <w:r w:rsidRPr="00EF120B">
        <w:rPr>
          <w:noProof/>
        </w:rPr>
        <w:tab/>
        <w:t>A. K. Singh, Ibraheem, S. Khatoon, M. Muazzam, and D. K. Chaturvedi, “Load forecasting techniques and methodologies: A review,” 2012, doi: 10.1109/ICPCES.2012.6508132.</w:t>
      </w:r>
    </w:p>
    <w:p w14:paraId="7CF9E922" w14:textId="77777777" w:rsidR="00EF120B" w:rsidRPr="00EF120B" w:rsidRDefault="00EF120B" w:rsidP="00EF120B">
      <w:pPr>
        <w:widowControl w:val="0"/>
        <w:autoSpaceDE w:val="0"/>
        <w:autoSpaceDN w:val="0"/>
        <w:adjustRightInd w:val="0"/>
        <w:ind w:left="640" w:hanging="640"/>
        <w:rPr>
          <w:noProof/>
        </w:rPr>
      </w:pPr>
      <w:r w:rsidRPr="00EF120B">
        <w:rPr>
          <w:noProof/>
        </w:rPr>
        <w:t>[63]</w:t>
      </w:r>
      <w:r w:rsidRPr="00EF120B">
        <w:rPr>
          <w:noProof/>
        </w:rPr>
        <w:tab/>
        <w:t>S. Kumar, S. Mishra, and S. Gupta, “Short term load forecasting using ANN and multiple linear regression,” 2016, doi: 10.1109/CICT.2016.44.</w:t>
      </w:r>
    </w:p>
    <w:p w14:paraId="1A71A5A8" w14:textId="77777777" w:rsidR="00EF120B" w:rsidRPr="00EF120B" w:rsidRDefault="00EF120B" w:rsidP="00EF120B">
      <w:pPr>
        <w:widowControl w:val="0"/>
        <w:autoSpaceDE w:val="0"/>
        <w:autoSpaceDN w:val="0"/>
        <w:adjustRightInd w:val="0"/>
        <w:ind w:left="640" w:hanging="640"/>
        <w:rPr>
          <w:noProof/>
        </w:rPr>
      </w:pPr>
      <w:r w:rsidRPr="00EF120B">
        <w:rPr>
          <w:noProof/>
        </w:rPr>
        <w:t>[64]</w:t>
      </w:r>
      <w:r w:rsidRPr="00EF120B">
        <w:rPr>
          <w:noProof/>
        </w:rPr>
        <w:tab/>
        <w:t xml:space="preserve">A. Y. Saber and A. K. M. R. Alam, “Short term load forecasting using multiple linear regression for big data,” </w:t>
      </w:r>
      <w:r w:rsidRPr="00EF120B">
        <w:rPr>
          <w:i/>
          <w:iCs/>
          <w:noProof/>
        </w:rPr>
        <w:t>2017 IEEE Symp. Ser. Comput. Intell. SSCI 2017 - Proc.</w:t>
      </w:r>
      <w:r w:rsidRPr="00EF120B">
        <w:rPr>
          <w:noProof/>
        </w:rPr>
        <w:t>, vol. 2018-Janua, pp. 1–6, 2018, doi: 10.1109/SSCI.2017.8285261.</w:t>
      </w:r>
    </w:p>
    <w:p w14:paraId="14ECCB84" w14:textId="77777777" w:rsidR="00EF120B" w:rsidRPr="00EF120B" w:rsidRDefault="00EF120B" w:rsidP="00EF120B">
      <w:pPr>
        <w:widowControl w:val="0"/>
        <w:autoSpaceDE w:val="0"/>
        <w:autoSpaceDN w:val="0"/>
        <w:adjustRightInd w:val="0"/>
        <w:ind w:left="640" w:hanging="640"/>
        <w:rPr>
          <w:noProof/>
        </w:rPr>
      </w:pPr>
      <w:r w:rsidRPr="00EF120B">
        <w:rPr>
          <w:noProof/>
        </w:rPr>
        <w:t>[65]</w:t>
      </w:r>
      <w:r w:rsidRPr="00EF120B">
        <w:rPr>
          <w:noProof/>
        </w:rPr>
        <w:tab/>
        <w:t>L. Tang, Y. Yi, and Y. Peng, “An ensemble deep learning model for short-term load forecasting based on ARIMA and LSTM,” 2019, doi: 10.1109/SmartGridComm.2019.8909756.</w:t>
      </w:r>
    </w:p>
    <w:p w14:paraId="5B48443E" w14:textId="77777777" w:rsidR="00EF120B" w:rsidRPr="00EF120B" w:rsidRDefault="00EF120B" w:rsidP="00EF120B">
      <w:pPr>
        <w:widowControl w:val="0"/>
        <w:autoSpaceDE w:val="0"/>
        <w:autoSpaceDN w:val="0"/>
        <w:adjustRightInd w:val="0"/>
        <w:ind w:left="640" w:hanging="640"/>
        <w:rPr>
          <w:noProof/>
        </w:rPr>
      </w:pPr>
      <w:r w:rsidRPr="00EF120B">
        <w:rPr>
          <w:noProof/>
        </w:rPr>
        <w:t>[66]</w:t>
      </w:r>
      <w:r w:rsidRPr="00EF120B">
        <w:rPr>
          <w:noProof/>
        </w:rPr>
        <w:tab/>
        <w:t xml:space="preserve">B. Nepal, M. Yamaha, A. Yokoe, and T. Yamaji, “Electricity load forecasting using clustering and ARIMA model for energy management in buildings,” </w:t>
      </w:r>
      <w:r w:rsidRPr="00EF120B">
        <w:rPr>
          <w:i/>
          <w:iCs/>
          <w:noProof/>
        </w:rPr>
        <w:t>Japan Archit. Rev.</w:t>
      </w:r>
      <w:r w:rsidRPr="00EF120B">
        <w:rPr>
          <w:noProof/>
        </w:rPr>
        <w:t>, 2020, doi: 10.1002/2475-8876.12135.</w:t>
      </w:r>
    </w:p>
    <w:p w14:paraId="7E6EEEB0" w14:textId="77777777" w:rsidR="00EF120B" w:rsidRPr="00EF120B" w:rsidRDefault="00EF120B" w:rsidP="00EF120B">
      <w:pPr>
        <w:widowControl w:val="0"/>
        <w:autoSpaceDE w:val="0"/>
        <w:autoSpaceDN w:val="0"/>
        <w:adjustRightInd w:val="0"/>
        <w:ind w:left="640" w:hanging="640"/>
        <w:rPr>
          <w:noProof/>
        </w:rPr>
      </w:pPr>
      <w:r w:rsidRPr="00EF120B">
        <w:rPr>
          <w:noProof/>
        </w:rPr>
        <w:t>[67]</w:t>
      </w:r>
      <w:r w:rsidRPr="00EF120B">
        <w:rPr>
          <w:noProof/>
        </w:rPr>
        <w:tab/>
        <w:t>A. Badri, Z. Ameli, and A. Motie Birjandi, “Application of artificial neural networks and fuzzy logic methods for short term load forecasting,” 2012, doi: 10.1016/j.egypro.2011.12.965.</w:t>
      </w:r>
    </w:p>
    <w:p w14:paraId="00C7D2EC" w14:textId="77777777" w:rsidR="00EF120B" w:rsidRPr="00EF120B" w:rsidRDefault="00EF120B" w:rsidP="00EF120B">
      <w:pPr>
        <w:widowControl w:val="0"/>
        <w:autoSpaceDE w:val="0"/>
        <w:autoSpaceDN w:val="0"/>
        <w:adjustRightInd w:val="0"/>
        <w:ind w:left="640" w:hanging="640"/>
        <w:rPr>
          <w:noProof/>
        </w:rPr>
      </w:pPr>
      <w:r w:rsidRPr="00EF120B">
        <w:rPr>
          <w:noProof/>
        </w:rPr>
        <w:t>[68]</w:t>
      </w:r>
      <w:r w:rsidRPr="00EF120B">
        <w:rPr>
          <w:noProof/>
        </w:rPr>
        <w:tab/>
        <w:t xml:space="preserve">P. H. Kuo and C. J. Huang, “A high precision artificial neural networks model for short-Term energy load forecasting,” </w:t>
      </w:r>
      <w:r w:rsidRPr="00EF120B">
        <w:rPr>
          <w:i/>
          <w:iCs/>
          <w:noProof/>
        </w:rPr>
        <w:t>Energies</w:t>
      </w:r>
      <w:r w:rsidRPr="00EF120B">
        <w:rPr>
          <w:noProof/>
        </w:rPr>
        <w:t>, 2018, doi: 10.3390/en11010213.</w:t>
      </w:r>
    </w:p>
    <w:p w14:paraId="0CF35A50" w14:textId="77777777" w:rsidR="00EF120B" w:rsidRPr="00EF120B" w:rsidRDefault="00EF120B" w:rsidP="00EF120B">
      <w:pPr>
        <w:widowControl w:val="0"/>
        <w:autoSpaceDE w:val="0"/>
        <w:autoSpaceDN w:val="0"/>
        <w:adjustRightInd w:val="0"/>
        <w:ind w:left="640" w:hanging="640"/>
        <w:rPr>
          <w:noProof/>
        </w:rPr>
      </w:pPr>
      <w:r w:rsidRPr="00EF120B">
        <w:rPr>
          <w:noProof/>
        </w:rPr>
        <w:t>[69]</w:t>
      </w:r>
      <w:r w:rsidRPr="00EF120B">
        <w:rPr>
          <w:noProof/>
        </w:rPr>
        <w:tab/>
        <w:t xml:space="preserve">S. Humeau, T. K. Wijaya, M. Vasirani, and K. Aberer, “Electricity load forecasting </w:t>
      </w:r>
      <w:r w:rsidRPr="00EF120B">
        <w:rPr>
          <w:noProof/>
        </w:rPr>
        <w:lastRenderedPageBreak/>
        <w:t>for residential customers: Exploiting aggregation and correlation between households,” 2013, doi: 10.1109/SustainIT.2013.6685208.</w:t>
      </w:r>
    </w:p>
    <w:p w14:paraId="6EDC79D7" w14:textId="77777777" w:rsidR="00EF120B" w:rsidRPr="00EF120B" w:rsidRDefault="00EF120B" w:rsidP="00EF120B">
      <w:pPr>
        <w:widowControl w:val="0"/>
        <w:autoSpaceDE w:val="0"/>
        <w:autoSpaceDN w:val="0"/>
        <w:adjustRightInd w:val="0"/>
        <w:ind w:left="640" w:hanging="640"/>
        <w:rPr>
          <w:noProof/>
        </w:rPr>
      </w:pPr>
      <w:r w:rsidRPr="00EF120B">
        <w:rPr>
          <w:noProof/>
        </w:rPr>
        <w:t>[70]</w:t>
      </w:r>
      <w:r w:rsidRPr="00EF120B">
        <w:rPr>
          <w:noProof/>
        </w:rPr>
        <w:tab/>
        <w:t xml:space="preserve">G. Dudek, “Pattern-based local linear regression models for short-term load forecasting,” </w:t>
      </w:r>
      <w:r w:rsidRPr="00EF120B">
        <w:rPr>
          <w:i/>
          <w:iCs/>
          <w:noProof/>
        </w:rPr>
        <w:t>Electr. Power Syst. Res.</w:t>
      </w:r>
      <w:r w:rsidRPr="00EF120B">
        <w:rPr>
          <w:noProof/>
        </w:rPr>
        <w:t>, 2016, doi: 10.1016/j.epsr.2015.09.001.</w:t>
      </w:r>
    </w:p>
    <w:p w14:paraId="1B3B1D17" w14:textId="77777777" w:rsidR="00EF120B" w:rsidRPr="00EF120B" w:rsidRDefault="00EF120B" w:rsidP="00EF120B">
      <w:pPr>
        <w:widowControl w:val="0"/>
        <w:autoSpaceDE w:val="0"/>
        <w:autoSpaceDN w:val="0"/>
        <w:adjustRightInd w:val="0"/>
        <w:ind w:left="640" w:hanging="640"/>
        <w:rPr>
          <w:noProof/>
        </w:rPr>
      </w:pPr>
      <w:r w:rsidRPr="00EF120B">
        <w:rPr>
          <w:noProof/>
        </w:rPr>
        <w:t>[71]</w:t>
      </w:r>
      <w:r w:rsidRPr="00EF120B">
        <w:rPr>
          <w:noProof/>
        </w:rPr>
        <w:tab/>
        <w:t xml:space="preserve">N. Amjady, “Short-term hourly load forecasting using time-series modeling with peak load estimation capability,” </w:t>
      </w:r>
      <w:r w:rsidRPr="00EF120B">
        <w:rPr>
          <w:i/>
          <w:iCs/>
          <w:noProof/>
        </w:rPr>
        <w:t>IEEE Trans. Power Syst.</w:t>
      </w:r>
      <w:r w:rsidRPr="00EF120B">
        <w:rPr>
          <w:noProof/>
        </w:rPr>
        <w:t>, vol. 16, no. 4, pp. 798–805, 2001, doi: 10.1109/59.962429.</w:t>
      </w:r>
    </w:p>
    <w:p w14:paraId="45D7AD7C" w14:textId="77777777" w:rsidR="00EF120B" w:rsidRPr="00EF120B" w:rsidRDefault="00EF120B" w:rsidP="00EF120B">
      <w:pPr>
        <w:widowControl w:val="0"/>
        <w:autoSpaceDE w:val="0"/>
        <w:autoSpaceDN w:val="0"/>
        <w:adjustRightInd w:val="0"/>
        <w:ind w:left="640" w:hanging="640"/>
        <w:rPr>
          <w:noProof/>
        </w:rPr>
      </w:pPr>
      <w:r w:rsidRPr="00EF120B">
        <w:rPr>
          <w:noProof/>
        </w:rPr>
        <w:t>[72]</w:t>
      </w:r>
      <w:r w:rsidRPr="00EF120B">
        <w:rPr>
          <w:noProof/>
        </w:rPr>
        <w:tab/>
        <w:t>A. Bracale, G. Carpinelli, P. De Falco, and T. Hong, “Short-term industrial load forecasting: A case study in an Italian factory,” 2017, doi: 10.1109/ISGTEurope.2017.8260176.</w:t>
      </w:r>
    </w:p>
    <w:p w14:paraId="7E273560" w14:textId="77777777" w:rsidR="00EF120B" w:rsidRPr="00EF120B" w:rsidRDefault="00EF120B" w:rsidP="00EF120B">
      <w:pPr>
        <w:widowControl w:val="0"/>
        <w:autoSpaceDE w:val="0"/>
        <w:autoSpaceDN w:val="0"/>
        <w:adjustRightInd w:val="0"/>
        <w:ind w:left="640" w:hanging="640"/>
        <w:rPr>
          <w:noProof/>
        </w:rPr>
      </w:pPr>
      <w:r w:rsidRPr="00EF120B">
        <w:rPr>
          <w:noProof/>
        </w:rPr>
        <w:t>[73]</w:t>
      </w:r>
      <w:r w:rsidRPr="00EF120B">
        <w:rPr>
          <w:noProof/>
        </w:rPr>
        <w:tab/>
        <w:t xml:space="preserve">P. Wang, B. Liu, and T. Hong, “Electric load forecasting with recency effect: A big data approach,” </w:t>
      </w:r>
      <w:r w:rsidRPr="00EF120B">
        <w:rPr>
          <w:i/>
          <w:iCs/>
          <w:noProof/>
        </w:rPr>
        <w:t>Int. J. Forecast.</w:t>
      </w:r>
      <w:r w:rsidRPr="00EF120B">
        <w:rPr>
          <w:noProof/>
        </w:rPr>
        <w:t>, 2016, doi: 10.1016/j.ijforecast.2015.09.006.</w:t>
      </w:r>
    </w:p>
    <w:p w14:paraId="4137A115" w14:textId="77777777" w:rsidR="00EF120B" w:rsidRPr="00EF120B" w:rsidRDefault="00EF120B" w:rsidP="00EF120B">
      <w:pPr>
        <w:widowControl w:val="0"/>
        <w:autoSpaceDE w:val="0"/>
        <w:autoSpaceDN w:val="0"/>
        <w:adjustRightInd w:val="0"/>
        <w:ind w:left="640" w:hanging="640"/>
        <w:rPr>
          <w:noProof/>
        </w:rPr>
      </w:pPr>
      <w:r w:rsidRPr="00EF120B">
        <w:rPr>
          <w:noProof/>
        </w:rPr>
        <w:t>[74]</w:t>
      </w:r>
      <w:r w:rsidRPr="00EF120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EF120B">
        <w:rPr>
          <w:i/>
          <w:iCs/>
          <w:noProof/>
        </w:rPr>
        <w:t>J. Clin. Med.</w:t>
      </w:r>
      <w:r w:rsidRPr="00EF120B">
        <w:rPr>
          <w:noProof/>
        </w:rPr>
        <w:t>, 2019, doi: 10.3390/jcm8122149.</w:t>
      </w:r>
    </w:p>
    <w:p w14:paraId="0E2B6A30" w14:textId="77777777" w:rsidR="00EF120B" w:rsidRPr="00EF120B" w:rsidRDefault="00EF120B" w:rsidP="00EF120B">
      <w:pPr>
        <w:widowControl w:val="0"/>
        <w:autoSpaceDE w:val="0"/>
        <w:autoSpaceDN w:val="0"/>
        <w:adjustRightInd w:val="0"/>
        <w:ind w:left="640" w:hanging="640"/>
        <w:rPr>
          <w:noProof/>
        </w:rPr>
      </w:pPr>
      <w:r w:rsidRPr="00EF120B">
        <w:rPr>
          <w:noProof/>
        </w:rPr>
        <w:t>[75]</w:t>
      </w:r>
      <w:r w:rsidRPr="00EF120B">
        <w:rPr>
          <w:noProof/>
        </w:rPr>
        <w:tab/>
        <w:t xml:space="preserve">Y. Wang, N. Zhang, Y. Tan, T. Hong, D. S. Kirschen, and C. Kang, “Combining Probabilistic Load Forecasts,” </w:t>
      </w:r>
      <w:r w:rsidRPr="00EF120B">
        <w:rPr>
          <w:i/>
          <w:iCs/>
          <w:noProof/>
        </w:rPr>
        <w:t>IEEE Trans. Smart Grid</w:t>
      </w:r>
      <w:r w:rsidRPr="00EF120B">
        <w:rPr>
          <w:noProof/>
        </w:rPr>
        <w:t>, vol. 10, no. 4, pp. 3664–3674, 2019, doi: 10.1109/TSG.2018.2833869.</w:t>
      </w:r>
    </w:p>
    <w:p w14:paraId="329578D2" w14:textId="77777777" w:rsidR="00EF120B" w:rsidRPr="00EF120B" w:rsidRDefault="00EF120B" w:rsidP="00EF120B">
      <w:pPr>
        <w:widowControl w:val="0"/>
        <w:autoSpaceDE w:val="0"/>
        <w:autoSpaceDN w:val="0"/>
        <w:adjustRightInd w:val="0"/>
        <w:ind w:left="640" w:hanging="640"/>
        <w:rPr>
          <w:noProof/>
        </w:rPr>
      </w:pPr>
      <w:r w:rsidRPr="00EF120B">
        <w:rPr>
          <w:noProof/>
        </w:rPr>
        <w:t>[76]</w:t>
      </w:r>
      <w:r w:rsidRPr="00EF120B">
        <w:rPr>
          <w:noProof/>
        </w:rPr>
        <w:tab/>
        <w:t xml:space="preserve">G. Papacharalampous, H. Tyralis, and D. Koutsoyiannis, “Predictability of monthly temperature and precipitation using automatic time series forecasting methods,” </w:t>
      </w:r>
      <w:r w:rsidRPr="00EF120B">
        <w:rPr>
          <w:i/>
          <w:iCs/>
          <w:noProof/>
        </w:rPr>
        <w:t>Acta Geophys.</w:t>
      </w:r>
      <w:r w:rsidRPr="00EF120B">
        <w:rPr>
          <w:noProof/>
        </w:rPr>
        <w:t>, 2018, doi: 10.1007/s11600-018-0120-7.</w:t>
      </w:r>
    </w:p>
    <w:p w14:paraId="2B48F1C6" w14:textId="77777777" w:rsidR="00EF120B" w:rsidRPr="00EF120B" w:rsidRDefault="00EF120B" w:rsidP="00EF120B">
      <w:pPr>
        <w:widowControl w:val="0"/>
        <w:autoSpaceDE w:val="0"/>
        <w:autoSpaceDN w:val="0"/>
        <w:adjustRightInd w:val="0"/>
        <w:ind w:left="640" w:hanging="640"/>
        <w:rPr>
          <w:noProof/>
        </w:rPr>
      </w:pPr>
      <w:r w:rsidRPr="00EF120B">
        <w:rPr>
          <w:noProof/>
        </w:rPr>
        <w:t>[77]</w:t>
      </w:r>
      <w:r w:rsidRPr="00EF120B">
        <w:rPr>
          <w:noProof/>
        </w:rPr>
        <w:tab/>
        <w:t xml:space="preserve">M. Rana and I. Koprinska, “Forecasting electricity load with advanced wavelet </w:t>
      </w:r>
      <w:r w:rsidRPr="00EF120B">
        <w:rPr>
          <w:noProof/>
        </w:rPr>
        <w:lastRenderedPageBreak/>
        <w:t xml:space="preserve">neural networks,” </w:t>
      </w:r>
      <w:r w:rsidRPr="00EF120B">
        <w:rPr>
          <w:i/>
          <w:iCs/>
          <w:noProof/>
        </w:rPr>
        <w:t>Neurocomputing</w:t>
      </w:r>
      <w:r w:rsidRPr="00EF120B">
        <w:rPr>
          <w:noProof/>
        </w:rPr>
        <w:t>, 2016, doi: 10.1016/j.neucom.2015.12.004.</w:t>
      </w:r>
    </w:p>
    <w:p w14:paraId="286FF878" w14:textId="77777777" w:rsidR="00EF120B" w:rsidRPr="00EF120B" w:rsidRDefault="00EF120B" w:rsidP="00EF120B">
      <w:pPr>
        <w:widowControl w:val="0"/>
        <w:autoSpaceDE w:val="0"/>
        <w:autoSpaceDN w:val="0"/>
        <w:adjustRightInd w:val="0"/>
        <w:ind w:left="640" w:hanging="640"/>
        <w:rPr>
          <w:noProof/>
        </w:rPr>
      </w:pPr>
      <w:r w:rsidRPr="00EF120B">
        <w:rPr>
          <w:noProof/>
        </w:rPr>
        <w:t>[78]</w:t>
      </w:r>
      <w:r w:rsidRPr="00EF120B">
        <w:rPr>
          <w:noProof/>
        </w:rPr>
        <w:tab/>
        <w:t xml:space="preserve">Da Liu, K. Sun, H. Huang, and P. Tang, “Monthly load forecasting based on economic data by decomposition integration theory,” </w:t>
      </w:r>
      <w:r w:rsidRPr="00EF120B">
        <w:rPr>
          <w:i/>
          <w:iCs/>
          <w:noProof/>
        </w:rPr>
        <w:t>Sustain.</w:t>
      </w:r>
      <w:r w:rsidRPr="00EF120B">
        <w:rPr>
          <w:noProof/>
        </w:rPr>
        <w:t>, 2018, doi: 10.3390/su10093282.</w:t>
      </w:r>
    </w:p>
    <w:p w14:paraId="6A9BEEA1" w14:textId="77777777" w:rsidR="00EF120B" w:rsidRPr="00EF120B" w:rsidRDefault="00EF120B" w:rsidP="00EF120B">
      <w:pPr>
        <w:widowControl w:val="0"/>
        <w:autoSpaceDE w:val="0"/>
        <w:autoSpaceDN w:val="0"/>
        <w:adjustRightInd w:val="0"/>
        <w:ind w:left="640" w:hanging="640"/>
        <w:rPr>
          <w:noProof/>
        </w:rPr>
      </w:pPr>
      <w:r w:rsidRPr="00EF120B">
        <w:rPr>
          <w:noProof/>
        </w:rPr>
        <w:t>[79]</w:t>
      </w:r>
      <w:r w:rsidRPr="00EF120B">
        <w:rPr>
          <w:noProof/>
        </w:rPr>
        <w:tab/>
        <w:t xml:space="preserve">T. Hong, M. Gui, M. E. Baran, and H. L. Willis, “Modeling and forecasting hourly electric load by multiple linear regression with interactions,” </w:t>
      </w:r>
      <w:r w:rsidRPr="00EF120B">
        <w:rPr>
          <w:i/>
          <w:iCs/>
          <w:noProof/>
        </w:rPr>
        <w:t>IEEE PES Gen. Meet. PES 2010</w:t>
      </w:r>
      <w:r w:rsidRPr="00EF120B">
        <w:rPr>
          <w:noProof/>
        </w:rPr>
        <w:t>, pp. 1–8, 2010, doi: 10.1109/PES.2010.5589959.</w:t>
      </w:r>
    </w:p>
    <w:p w14:paraId="7B1E8AEC" w14:textId="77777777" w:rsidR="00EF120B" w:rsidRPr="00EF120B" w:rsidRDefault="00EF120B" w:rsidP="00EF120B">
      <w:pPr>
        <w:widowControl w:val="0"/>
        <w:autoSpaceDE w:val="0"/>
        <w:autoSpaceDN w:val="0"/>
        <w:adjustRightInd w:val="0"/>
        <w:ind w:left="640" w:hanging="640"/>
        <w:rPr>
          <w:noProof/>
        </w:rPr>
      </w:pPr>
      <w:r w:rsidRPr="00EF120B">
        <w:rPr>
          <w:noProof/>
        </w:rPr>
        <w:t>[80]</w:t>
      </w:r>
      <w:r w:rsidRPr="00EF120B">
        <w:rPr>
          <w:noProof/>
        </w:rPr>
        <w:tab/>
        <w:t xml:space="preserve">T. Hong and P. Wang, “Fuzzy interaction regression for short term load forecasting,” </w:t>
      </w:r>
      <w:r w:rsidRPr="00EF120B">
        <w:rPr>
          <w:i/>
          <w:iCs/>
          <w:noProof/>
        </w:rPr>
        <w:t>Fuzzy Optim. Decis. Mak.</w:t>
      </w:r>
      <w:r w:rsidRPr="00EF120B">
        <w:rPr>
          <w:noProof/>
        </w:rPr>
        <w:t>, 2014, doi: 10.1007/s10700-013-9166-9.</w:t>
      </w:r>
    </w:p>
    <w:p w14:paraId="5DC48A46" w14:textId="77777777" w:rsidR="00EF120B" w:rsidRPr="00EF120B" w:rsidRDefault="00EF120B" w:rsidP="00EF120B">
      <w:pPr>
        <w:widowControl w:val="0"/>
        <w:autoSpaceDE w:val="0"/>
        <w:autoSpaceDN w:val="0"/>
        <w:adjustRightInd w:val="0"/>
        <w:ind w:left="640" w:hanging="640"/>
        <w:rPr>
          <w:noProof/>
        </w:rPr>
      </w:pPr>
      <w:r w:rsidRPr="00EF120B">
        <w:rPr>
          <w:noProof/>
        </w:rPr>
        <w:t>[81]</w:t>
      </w:r>
      <w:r w:rsidRPr="00EF120B">
        <w:rPr>
          <w:noProof/>
        </w:rPr>
        <w:tab/>
        <w:t>M. Abuella and B. Chowdhury, “Solar power probabilistic forecasting by using multiple linear regression analysis,” 2015, doi: 10.1109/SECON.2015.7132869.</w:t>
      </w:r>
    </w:p>
    <w:p w14:paraId="57F99A16" w14:textId="77777777" w:rsidR="00EF120B" w:rsidRPr="00EF120B" w:rsidRDefault="00EF120B" w:rsidP="00EF120B">
      <w:pPr>
        <w:widowControl w:val="0"/>
        <w:autoSpaceDE w:val="0"/>
        <w:autoSpaceDN w:val="0"/>
        <w:adjustRightInd w:val="0"/>
        <w:ind w:left="640" w:hanging="640"/>
        <w:rPr>
          <w:noProof/>
        </w:rPr>
      </w:pPr>
      <w:r w:rsidRPr="00EF120B">
        <w:rPr>
          <w:noProof/>
        </w:rPr>
        <w:t>[82]</w:t>
      </w:r>
      <w:r w:rsidRPr="00EF120B">
        <w:rPr>
          <w:noProof/>
        </w:rPr>
        <w:tab/>
        <w:t xml:space="preserve">K. Panklib, C. Prakasvudhisarn, and D. Khummongkol, “Electricity Consumption Forecasting in Thailand Using an Artificial Neural Network and Multiple Linear Regression,” </w:t>
      </w:r>
      <w:r w:rsidRPr="00EF120B">
        <w:rPr>
          <w:i/>
          <w:iCs/>
          <w:noProof/>
        </w:rPr>
        <w:t>Energy Sources, Part B Econ. Plan. Policy</w:t>
      </w:r>
      <w:r w:rsidRPr="00EF120B">
        <w:rPr>
          <w:noProof/>
        </w:rPr>
        <w:t>, 2015, doi: 10.1080/15567249.2011.559520.</w:t>
      </w:r>
    </w:p>
    <w:p w14:paraId="1D992519" w14:textId="77777777" w:rsidR="00EF120B" w:rsidRPr="00EF120B" w:rsidRDefault="00EF120B" w:rsidP="00EF120B">
      <w:pPr>
        <w:widowControl w:val="0"/>
        <w:autoSpaceDE w:val="0"/>
        <w:autoSpaceDN w:val="0"/>
        <w:adjustRightInd w:val="0"/>
        <w:ind w:left="640" w:hanging="640"/>
        <w:rPr>
          <w:noProof/>
        </w:rPr>
      </w:pPr>
      <w:r w:rsidRPr="00EF120B">
        <w:rPr>
          <w:noProof/>
        </w:rPr>
        <w:t>[83]</w:t>
      </w:r>
      <w:r w:rsidRPr="00EF120B">
        <w:rPr>
          <w:noProof/>
        </w:rPr>
        <w:tab/>
        <w:t>X. Sun, Z. Ouyang, and D. Yue, “Short-term load forecasting based on multivariate linear regression,” 2017, doi: 10.1109/EI2.2017.8245401.</w:t>
      </w:r>
    </w:p>
    <w:p w14:paraId="1730E12A" w14:textId="77777777" w:rsidR="00EF120B" w:rsidRPr="00EF120B" w:rsidRDefault="00EF120B" w:rsidP="00EF120B">
      <w:pPr>
        <w:widowControl w:val="0"/>
        <w:autoSpaceDE w:val="0"/>
        <w:autoSpaceDN w:val="0"/>
        <w:adjustRightInd w:val="0"/>
        <w:ind w:left="640" w:hanging="640"/>
        <w:rPr>
          <w:noProof/>
        </w:rPr>
      </w:pPr>
      <w:r w:rsidRPr="00EF120B">
        <w:rPr>
          <w:noProof/>
        </w:rPr>
        <w:t>[84]</w:t>
      </w:r>
      <w:r w:rsidRPr="00EF120B">
        <w:rPr>
          <w:noProof/>
        </w:rPr>
        <w:tab/>
        <w:t xml:space="preserve">R. Weron, </w:t>
      </w:r>
      <w:r w:rsidRPr="00EF120B">
        <w:rPr>
          <w:i/>
          <w:iCs/>
          <w:noProof/>
        </w:rPr>
        <w:t>Modeling and forecasting electricity loads and prices: A statistical approach</w:t>
      </w:r>
      <w:r w:rsidRPr="00EF120B">
        <w:rPr>
          <w:noProof/>
        </w:rPr>
        <w:t>. wiley, 2006.</w:t>
      </w:r>
    </w:p>
    <w:p w14:paraId="493ABAC2" w14:textId="77777777" w:rsidR="00EF120B" w:rsidRPr="00EF120B" w:rsidRDefault="00EF120B" w:rsidP="00EF120B">
      <w:pPr>
        <w:widowControl w:val="0"/>
        <w:autoSpaceDE w:val="0"/>
        <w:autoSpaceDN w:val="0"/>
        <w:adjustRightInd w:val="0"/>
        <w:ind w:left="640" w:hanging="640"/>
        <w:rPr>
          <w:noProof/>
        </w:rPr>
      </w:pPr>
      <w:r w:rsidRPr="00EF120B">
        <w:rPr>
          <w:noProof/>
        </w:rPr>
        <w:t>[85]</w:t>
      </w:r>
      <w:r w:rsidRPr="00EF120B">
        <w:rPr>
          <w:noProof/>
        </w:rPr>
        <w:tab/>
        <w:t>N. Amral, C. S. Özveren, and D. King, “Short term load forecasting using multiple linear regression,” 2007, doi: 10.1109/UPEC.2007.4469121.</w:t>
      </w:r>
    </w:p>
    <w:p w14:paraId="6D1B8EA6" w14:textId="77777777" w:rsidR="00EF120B" w:rsidRPr="00EF120B" w:rsidRDefault="00EF120B" w:rsidP="00EF120B">
      <w:pPr>
        <w:widowControl w:val="0"/>
        <w:autoSpaceDE w:val="0"/>
        <w:autoSpaceDN w:val="0"/>
        <w:adjustRightInd w:val="0"/>
        <w:ind w:left="640" w:hanging="640"/>
        <w:rPr>
          <w:noProof/>
        </w:rPr>
      </w:pPr>
      <w:r w:rsidRPr="00EF120B">
        <w:rPr>
          <w:noProof/>
        </w:rPr>
        <w:t>[86]</w:t>
      </w:r>
      <w:r w:rsidRPr="00EF120B">
        <w:rPr>
          <w:noProof/>
        </w:rPr>
        <w:tab/>
        <w:t>T. Hong, “Short Term Electric Load Forecasting,” North Carolina State University, 2010.</w:t>
      </w:r>
    </w:p>
    <w:p w14:paraId="553C5EE7"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[87]</w:t>
      </w:r>
      <w:r w:rsidRPr="00EF120B">
        <w:rPr>
          <w:noProof/>
        </w:rPr>
        <w:tab/>
        <w:t xml:space="preserve">A. D. Papalexopoulos and T. C. Hesterberg, “A regression-based approach to short-term system load forecasting,” </w:t>
      </w:r>
      <w:r w:rsidRPr="00EF120B">
        <w:rPr>
          <w:i/>
          <w:iCs/>
          <w:noProof/>
        </w:rPr>
        <w:t>IEEE Trans. Power Syst.</w:t>
      </w:r>
      <w:r w:rsidRPr="00EF120B">
        <w:rPr>
          <w:noProof/>
        </w:rPr>
        <w:t>, 1990, doi: 10.1109/59.99410.</w:t>
      </w:r>
    </w:p>
    <w:p w14:paraId="0811B3A4" w14:textId="77777777" w:rsidR="00EF120B" w:rsidRPr="00EF120B" w:rsidRDefault="00EF120B" w:rsidP="00EF120B">
      <w:pPr>
        <w:widowControl w:val="0"/>
        <w:autoSpaceDE w:val="0"/>
        <w:autoSpaceDN w:val="0"/>
        <w:adjustRightInd w:val="0"/>
        <w:ind w:left="640" w:hanging="640"/>
        <w:rPr>
          <w:noProof/>
        </w:rPr>
      </w:pPr>
      <w:r w:rsidRPr="00EF120B">
        <w:rPr>
          <w:noProof/>
        </w:rPr>
        <w:t>[88]</w:t>
      </w:r>
      <w:r w:rsidRPr="00EF120B">
        <w:rPr>
          <w:noProof/>
        </w:rPr>
        <w:tab/>
        <w:t xml:space="preserve">M. Cai, M. Pipattanasomporn, and S. Rahman, “Day-ahead building-level load forecasts using deep learning vs. traditional time-series techniques,” </w:t>
      </w:r>
      <w:r w:rsidRPr="00EF120B">
        <w:rPr>
          <w:i/>
          <w:iCs/>
          <w:noProof/>
        </w:rPr>
        <w:t>Appl. Energy</w:t>
      </w:r>
      <w:r w:rsidRPr="00EF120B">
        <w:rPr>
          <w:noProof/>
        </w:rPr>
        <w:t>, 2019, doi: 10.1016/j.apenergy.2018.12.042.</w:t>
      </w:r>
    </w:p>
    <w:p w14:paraId="2A254763" w14:textId="77777777" w:rsidR="00EF120B" w:rsidRPr="00EF120B" w:rsidRDefault="00EF120B" w:rsidP="00EF120B">
      <w:pPr>
        <w:widowControl w:val="0"/>
        <w:autoSpaceDE w:val="0"/>
        <w:autoSpaceDN w:val="0"/>
        <w:adjustRightInd w:val="0"/>
        <w:ind w:left="640" w:hanging="640"/>
        <w:rPr>
          <w:noProof/>
        </w:rPr>
      </w:pPr>
      <w:r w:rsidRPr="00EF120B">
        <w:rPr>
          <w:noProof/>
        </w:rPr>
        <w:t>[89]</w:t>
      </w:r>
      <w:r w:rsidRPr="00EF120B">
        <w:rPr>
          <w:noProof/>
        </w:rPr>
        <w:tab/>
        <w:t xml:space="preserve">E. Stellwagen and L. Tashman, “ARIMA : The Models of Box and Jenkins,” </w:t>
      </w:r>
      <w:r w:rsidRPr="00EF120B">
        <w:rPr>
          <w:i/>
          <w:iCs/>
          <w:noProof/>
        </w:rPr>
        <w:t>Foresight Int. J. Appl. Forecast.</w:t>
      </w:r>
      <w:r w:rsidRPr="00EF120B">
        <w:rPr>
          <w:noProof/>
        </w:rPr>
        <w:t>, 2013.</w:t>
      </w:r>
    </w:p>
    <w:p w14:paraId="73306C44" w14:textId="77777777" w:rsidR="00EF120B" w:rsidRPr="00EF120B" w:rsidRDefault="00EF120B" w:rsidP="00EF120B">
      <w:pPr>
        <w:widowControl w:val="0"/>
        <w:autoSpaceDE w:val="0"/>
        <w:autoSpaceDN w:val="0"/>
        <w:adjustRightInd w:val="0"/>
        <w:ind w:left="640" w:hanging="640"/>
        <w:rPr>
          <w:noProof/>
        </w:rPr>
      </w:pPr>
      <w:r w:rsidRPr="00EF120B">
        <w:rPr>
          <w:noProof/>
        </w:rPr>
        <w:t>[90]</w:t>
      </w:r>
      <w:r w:rsidRPr="00EF120B">
        <w:rPr>
          <w:noProof/>
        </w:rPr>
        <w:tab/>
        <w:t xml:space="preserve">K. Goswami, A. Ganguly, and A. K. Sil, “Day ahead forecasting and peak load management using multivariate auto regression technique,” </w:t>
      </w:r>
      <w:r w:rsidRPr="00EF120B">
        <w:rPr>
          <w:i/>
          <w:iCs/>
          <w:noProof/>
        </w:rPr>
        <w:t>Proc. 2018 IEEE Appl. Signal Process. Conf. ASPCON 2018</w:t>
      </w:r>
      <w:r w:rsidRPr="00EF120B">
        <w:rPr>
          <w:noProof/>
        </w:rPr>
        <w:t>, no. 1, pp. 279–282, 2018, doi: 10.1109/ASPCON.2018.8748661.</w:t>
      </w:r>
    </w:p>
    <w:p w14:paraId="23B65B99" w14:textId="77777777" w:rsidR="00EF120B" w:rsidRPr="00EF120B" w:rsidRDefault="00EF120B" w:rsidP="00EF120B">
      <w:pPr>
        <w:widowControl w:val="0"/>
        <w:autoSpaceDE w:val="0"/>
        <w:autoSpaceDN w:val="0"/>
        <w:adjustRightInd w:val="0"/>
        <w:ind w:left="640" w:hanging="640"/>
        <w:rPr>
          <w:noProof/>
        </w:rPr>
      </w:pPr>
      <w:r w:rsidRPr="00EF120B">
        <w:rPr>
          <w:noProof/>
        </w:rPr>
        <w:t>[91]</w:t>
      </w:r>
      <w:r w:rsidRPr="00EF120B">
        <w:rPr>
          <w:noProof/>
        </w:rPr>
        <w:tab/>
        <w:t xml:space="preserve">G. N. Shilpa and G. S. Sheshadri, “ARIMAX Model for Short-Term Electrical Load Forecasting,” </w:t>
      </w:r>
      <w:r w:rsidRPr="00EF120B">
        <w:rPr>
          <w:i/>
          <w:iCs/>
          <w:noProof/>
        </w:rPr>
        <w:t>Int. J. Recent Technol. Eng.</w:t>
      </w:r>
      <w:r w:rsidRPr="00EF120B">
        <w:rPr>
          <w:noProof/>
        </w:rPr>
        <w:t>, 2019, doi: 10.35940/ijrte.d7950.118419.</w:t>
      </w:r>
    </w:p>
    <w:p w14:paraId="25E4CFD4" w14:textId="77777777" w:rsidR="00EF120B" w:rsidRPr="00EF120B" w:rsidRDefault="00EF120B" w:rsidP="00EF120B">
      <w:pPr>
        <w:widowControl w:val="0"/>
        <w:autoSpaceDE w:val="0"/>
        <w:autoSpaceDN w:val="0"/>
        <w:adjustRightInd w:val="0"/>
        <w:ind w:left="640" w:hanging="640"/>
        <w:rPr>
          <w:noProof/>
        </w:rPr>
      </w:pPr>
      <w:r w:rsidRPr="00EF120B">
        <w:rPr>
          <w:noProof/>
        </w:rPr>
        <w:t>[92]</w:t>
      </w:r>
      <w:r w:rsidRPr="00EF120B">
        <w:rPr>
          <w:noProof/>
        </w:rPr>
        <w:tab/>
        <w:t xml:space="preserve">H. Cui and X. Peng, “Short-Term City Electric Load Forecasting with Considering Temperature Effects: An Improved ARIMAX Model,” </w:t>
      </w:r>
      <w:r w:rsidRPr="00EF120B">
        <w:rPr>
          <w:i/>
          <w:iCs/>
          <w:noProof/>
        </w:rPr>
        <w:t>Math. Probl. Eng.</w:t>
      </w:r>
      <w:r w:rsidRPr="00EF120B">
        <w:rPr>
          <w:noProof/>
        </w:rPr>
        <w:t>, 2015, doi: 10.1155/2015/589374.</w:t>
      </w:r>
    </w:p>
    <w:p w14:paraId="5605CA49" w14:textId="77777777" w:rsidR="00EF120B" w:rsidRPr="00EF120B" w:rsidRDefault="00EF120B" w:rsidP="00EF120B">
      <w:pPr>
        <w:widowControl w:val="0"/>
        <w:autoSpaceDE w:val="0"/>
        <w:autoSpaceDN w:val="0"/>
        <w:adjustRightInd w:val="0"/>
        <w:ind w:left="640" w:hanging="640"/>
        <w:rPr>
          <w:noProof/>
        </w:rPr>
      </w:pPr>
      <w:r w:rsidRPr="00EF120B">
        <w:rPr>
          <w:noProof/>
        </w:rPr>
        <w:t>[93]</w:t>
      </w:r>
      <w:r w:rsidRPr="00EF120B">
        <w:rPr>
          <w:noProof/>
        </w:rPr>
        <w:tab/>
        <w:t>A. Shadkam, “Using SARIMAX to forecast electricity demand and consumption in university buildings,” The University of British Columbia, 2020.</w:t>
      </w:r>
    </w:p>
    <w:p w14:paraId="372E3D4B" w14:textId="77777777" w:rsidR="00EF120B" w:rsidRPr="00EF120B" w:rsidRDefault="00EF120B" w:rsidP="00EF120B">
      <w:pPr>
        <w:widowControl w:val="0"/>
        <w:autoSpaceDE w:val="0"/>
        <w:autoSpaceDN w:val="0"/>
        <w:adjustRightInd w:val="0"/>
        <w:ind w:left="640" w:hanging="640"/>
        <w:rPr>
          <w:noProof/>
        </w:rPr>
      </w:pPr>
      <w:r w:rsidRPr="00EF120B">
        <w:rPr>
          <w:noProof/>
        </w:rPr>
        <w:t>[94]</w:t>
      </w:r>
      <w:r w:rsidRPr="00EF120B">
        <w:rPr>
          <w:noProof/>
        </w:rPr>
        <w:tab/>
        <w:t>I. Fernández, C. E. Borges, and Y. K. Penya, “Efficient building load forecasting,” 2011, doi: 10.1109/ETFA.2011.6059103.</w:t>
      </w:r>
    </w:p>
    <w:p w14:paraId="03F239DF" w14:textId="77777777" w:rsidR="00EF120B" w:rsidRPr="00EF120B" w:rsidRDefault="00EF120B" w:rsidP="00EF120B">
      <w:pPr>
        <w:widowControl w:val="0"/>
        <w:autoSpaceDE w:val="0"/>
        <w:autoSpaceDN w:val="0"/>
        <w:adjustRightInd w:val="0"/>
        <w:ind w:left="640" w:hanging="640"/>
        <w:rPr>
          <w:noProof/>
        </w:rPr>
      </w:pPr>
      <w:r w:rsidRPr="00EF120B">
        <w:rPr>
          <w:noProof/>
        </w:rPr>
        <w:t>[95]</w:t>
      </w:r>
      <w:r w:rsidRPr="00EF120B">
        <w:rPr>
          <w:noProof/>
        </w:rPr>
        <w:tab/>
        <w:t xml:space="preserve">R. Bonetto and M. Rossi, “Parallel multi-step ahead power demand forecasting through NAR neural networks,” </w:t>
      </w:r>
      <w:r w:rsidRPr="00EF120B">
        <w:rPr>
          <w:i/>
          <w:iCs/>
          <w:noProof/>
        </w:rPr>
        <w:t xml:space="preserve">2016 IEEE Int. Conf. Smart Grid Commun. </w:t>
      </w:r>
      <w:r w:rsidRPr="00EF120B">
        <w:rPr>
          <w:i/>
          <w:iCs/>
          <w:noProof/>
        </w:rPr>
        <w:lastRenderedPageBreak/>
        <w:t>SmartGridComm 2016</w:t>
      </w:r>
      <w:r w:rsidRPr="00EF120B">
        <w:rPr>
          <w:noProof/>
        </w:rPr>
        <w:t>, pp. 314–319, Dec. 2016, doi: 10.1109/SmartGridComm.2016.7778780.</w:t>
      </w:r>
    </w:p>
    <w:p w14:paraId="7EA2C865" w14:textId="77777777" w:rsidR="00EF120B" w:rsidRPr="00EF120B" w:rsidRDefault="00EF120B" w:rsidP="00EF120B">
      <w:pPr>
        <w:widowControl w:val="0"/>
        <w:autoSpaceDE w:val="0"/>
        <w:autoSpaceDN w:val="0"/>
        <w:adjustRightInd w:val="0"/>
        <w:ind w:left="640" w:hanging="640"/>
        <w:rPr>
          <w:noProof/>
        </w:rPr>
      </w:pPr>
      <w:r w:rsidRPr="00EF120B">
        <w:rPr>
          <w:noProof/>
        </w:rPr>
        <w:t>[96]</w:t>
      </w:r>
      <w:r w:rsidRPr="00EF120B">
        <w:rPr>
          <w:noProof/>
        </w:rPr>
        <w:tab/>
        <w:t xml:space="preserve">M. Cools, E. Moons, and G. Wets, “Investigating the Variability in Daily Traffic Counts through use of ARIMAX and SARIMAX Models: Assessing the Effect of Holidays on Two Site Locations,” </w:t>
      </w:r>
      <w:r w:rsidRPr="00EF120B">
        <w:rPr>
          <w:i/>
          <w:iCs/>
          <w:noProof/>
        </w:rPr>
        <w:t>https://doi.org/10.3141/2136-07</w:t>
      </w:r>
      <w:r w:rsidRPr="00EF120B">
        <w:rPr>
          <w:noProof/>
        </w:rPr>
        <w:t>, 2009.</w:t>
      </w:r>
    </w:p>
    <w:p w14:paraId="45EEC739" w14:textId="77777777" w:rsidR="00EF120B" w:rsidRPr="00EF120B" w:rsidRDefault="00EF120B" w:rsidP="00EF120B">
      <w:pPr>
        <w:widowControl w:val="0"/>
        <w:autoSpaceDE w:val="0"/>
        <w:autoSpaceDN w:val="0"/>
        <w:adjustRightInd w:val="0"/>
        <w:ind w:left="640" w:hanging="640"/>
        <w:rPr>
          <w:noProof/>
        </w:rPr>
      </w:pPr>
      <w:r w:rsidRPr="00EF120B">
        <w:rPr>
          <w:noProof/>
        </w:rPr>
        <w:t>[97]</w:t>
      </w:r>
      <w:r w:rsidRPr="00EF120B">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EF120B">
        <w:rPr>
          <w:i/>
          <w:iCs/>
          <w:noProof/>
        </w:rPr>
        <w:t>Energies</w:t>
      </w:r>
      <w:r w:rsidRPr="00EF120B">
        <w:rPr>
          <w:noProof/>
        </w:rPr>
        <w:t>, 2016, doi: 10.3390/en9080635.</w:t>
      </w:r>
    </w:p>
    <w:p w14:paraId="745DAB59" w14:textId="77777777" w:rsidR="00EF120B" w:rsidRPr="00EF120B" w:rsidRDefault="00EF120B" w:rsidP="00EF120B">
      <w:pPr>
        <w:widowControl w:val="0"/>
        <w:autoSpaceDE w:val="0"/>
        <w:autoSpaceDN w:val="0"/>
        <w:adjustRightInd w:val="0"/>
        <w:ind w:left="640" w:hanging="640"/>
        <w:rPr>
          <w:noProof/>
        </w:rPr>
      </w:pPr>
      <w:r w:rsidRPr="00EF120B">
        <w:rPr>
          <w:noProof/>
        </w:rPr>
        <w:t>[98]</w:t>
      </w:r>
      <w:r w:rsidRPr="00EF120B">
        <w:rPr>
          <w:noProof/>
        </w:rPr>
        <w:tab/>
        <w:t xml:space="preserve">M. De Felice, A. Alessandri, and P. M. Ruti, “Electricity demand forecasting over Italy: Potential benefits using numerical weather prediction models,” </w:t>
      </w:r>
      <w:r w:rsidRPr="00EF120B">
        <w:rPr>
          <w:i/>
          <w:iCs/>
          <w:noProof/>
        </w:rPr>
        <w:t>Electr. Power Syst. Res.</w:t>
      </w:r>
      <w:r w:rsidRPr="00EF120B">
        <w:rPr>
          <w:noProof/>
        </w:rPr>
        <w:t>, 2013, doi: 10.1016/j.epsr.2013.06.004.</w:t>
      </w:r>
    </w:p>
    <w:p w14:paraId="488366C6" w14:textId="77777777" w:rsidR="00EF120B" w:rsidRPr="00EF120B" w:rsidRDefault="00EF120B" w:rsidP="00EF120B">
      <w:pPr>
        <w:widowControl w:val="0"/>
        <w:autoSpaceDE w:val="0"/>
        <w:autoSpaceDN w:val="0"/>
        <w:adjustRightInd w:val="0"/>
        <w:ind w:left="640" w:hanging="640"/>
        <w:rPr>
          <w:noProof/>
        </w:rPr>
      </w:pPr>
      <w:r w:rsidRPr="00EF120B">
        <w:rPr>
          <w:noProof/>
        </w:rPr>
        <w:t>[99]</w:t>
      </w:r>
      <w:r w:rsidRPr="00EF120B">
        <w:rPr>
          <w:noProof/>
        </w:rPr>
        <w:tab/>
        <w:t xml:space="preserve">A. Khotanzad, R. C. Hwang, A. Abaye, and D. Maratukulam, “An Adaptive Modular Artificial Neural Network Hourly Load Forecaster and its Implementation at Electric Utilities,” </w:t>
      </w:r>
      <w:r w:rsidRPr="00EF120B">
        <w:rPr>
          <w:i/>
          <w:iCs/>
          <w:noProof/>
        </w:rPr>
        <w:t>IEEE Trans. Power Syst.</w:t>
      </w:r>
      <w:r w:rsidRPr="00EF120B">
        <w:rPr>
          <w:noProof/>
        </w:rPr>
        <w:t>, 1995, doi: 10.1109/59.466468.</w:t>
      </w:r>
    </w:p>
    <w:p w14:paraId="740A9411" w14:textId="77777777" w:rsidR="00EF120B" w:rsidRPr="00EF120B" w:rsidRDefault="00EF120B" w:rsidP="00EF120B">
      <w:pPr>
        <w:widowControl w:val="0"/>
        <w:autoSpaceDE w:val="0"/>
        <w:autoSpaceDN w:val="0"/>
        <w:adjustRightInd w:val="0"/>
        <w:ind w:left="640" w:hanging="640"/>
        <w:rPr>
          <w:noProof/>
        </w:rPr>
      </w:pPr>
      <w:r w:rsidRPr="00EF120B">
        <w:rPr>
          <w:noProof/>
        </w:rPr>
        <w:t>[100]</w:t>
      </w:r>
      <w:r w:rsidRPr="00EF120B">
        <w:rPr>
          <w:noProof/>
        </w:rPr>
        <w:tab/>
        <w:t xml:space="preserve">A. Khotanzad, R. Afkhami-Rohani, T. L. Lu, A. Abaye, M. Davis, and D. J. Maratukulam, “ANNSTLF - A neural-network-based electric load forecasting system,” </w:t>
      </w:r>
      <w:r w:rsidRPr="00EF120B">
        <w:rPr>
          <w:i/>
          <w:iCs/>
          <w:noProof/>
        </w:rPr>
        <w:t>IEEE Trans. Neural Networks</w:t>
      </w:r>
      <w:r w:rsidRPr="00EF120B">
        <w:rPr>
          <w:noProof/>
        </w:rPr>
        <w:t>, 1997, doi: 10.1109/72.595881.</w:t>
      </w:r>
    </w:p>
    <w:p w14:paraId="54DF3DB8" w14:textId="77777777" w:rsidR="00EF120B" w:rsidRPr="00EF120B" w:rsidRDefault="00EF120B" w:rsidP="00EF120B">
      <w:pPr>
        <w:widowControl w:val="0"/>
        <w:autoSpaceDE w:val="0"/>
        <w:autoSpaceDN w:val="0"/>
        <w:adjustRightInd w:val="0"/>
        <w:ind w:left="640" w:hanging="640"/>
        <w:rPr>
          <w:noProof/>
        </w:rPr>
      </w:pPr>
      <w:r w:rsidRPr="00EF120B">
        <w:rPr>
          <w:noProof/>
        </w:rPr>
        <w:t>[101]</w:t>
      </w:r>
      <w:r w:rsidRPr="00EF120B">
        <w:rPr>
          <w:noProof/>
        </w:rPr>
        <w:tab/>
        <w:t>“Recursive least squares filter - Wikipedia.” https://en.wikipedia.org/wiki/Recursive_least_squares_filter (accessed Oct. 08, 2021).</w:t>
      </w:r>
    </w:p>
    <w:p w14:paraId="134FAB44" w14:textId="77777777" w:rsidR="00EF120B" w:rsidRPr="00EF120B" w:rsidRDefault="00EF120B" w:rsidP="00EF120B">
      <w:pPr>
        <w:widowControl w:val="0"/>
        <w:autoSpaceDE w:val="0"/>
        <w:autoSpaceDN w:val="0"/>
        <w:adjustRightInd w:val="0"/>
        <w:ind w:left="640" w:hanging="640"/>
        <w:rPr>
          <w:noProof/>
        </w:rPr>
      </w:pPr>
      <w:r w:rsidRPr="00EF120B">
        <w:rPr>
          <w:noProof/>
        </w:rPr>
        <w:t>[102]</w:t>
      </w:r>
      <w:r w:rsidRPr="00EF120B">
        <w:rPr>
          <w:noProof/>
        </w:rPr>
        <w:tab/>
        <w:t xml:space="preserve">W. S. McCulloch and W. Pitts, “A logical calculus of the ideas immanent in nervous </w:t>
      </w:r>
      <w:r w:rsidRPr="00EF120B">
        <w:rPr>
          <w:noProof/>
        </w:rPr>
        <w:lastRenderedPageBreak/>
        <w:t xml:space="preserve">activity,” </w:t>
      </w:r>
      <w:r w:rsidRPr="00EF120B">
        <w:rPr>
          <w:i/>
          <w:iCs/>
          <w:noProof/>
        </w:rPr>
        <w:t>Bull. Math. Biophys.</w:t>
      </w:r>
      <w:r w:rsidRPr="00EF120B">
        <w:rPr>
          <w:noProof/>
        </w:rPr>
        <w:t>, 1943, doi: 10.1007/BF02478259.</w:t>
      </w:r>
    </w:p>
    <w:p w14:paraId="726A06FF" w14:textId="77777777" w:rsidR="00EF120B" w:rsidRPr="00EF120B" w:rsidRDefault="00EF120B" w:rsidP="00EF120B">
      <w:pPr>
        <w:widowControl w:val="0"/>
        <w:autoSpaceDE w:val="0"/>
        <w:autoSpaceDN w:val="0"/>
        <w:adjustRightInd w:val="0"/>
        <w:ind w:left="640" w:hanging="640"/>
        <w:rPr>
          <w:noProof/>
        </w:rPr>
      </w:pPr>
      <w:r w:rsidRPr="00EF120B">
        <w:rPr>
          <w:noProof/>
        </w:rPr>
        <w:t>[103]</w:t>
      </w:r>
      <w:r w:rsidRPr="00EF120B">
        <w:rPr>
          <w:noProof/>
        </w:rPr>
        <w:tab/>
        <w:t xml:space="preserve">D. O. Hebb, “The first stage of perception: growth of the assembly,” </w:t>
      </w:r>
      <w:r w:rsidRPr="00EF120B">
        <w:rPr>
          <w:i/>
          <w:iCs/>
          <w:noProof/>
        </w:rPr>
        <w:t>Organ. Behav.</w:t>
      </w:r>
      <w:r w:rsidRPr="00EF120B">
        <w:rPr>
          <w:noProof/>
        </w:rPr>
        <w:t>, 1949, doi: 10.1016/0301-0082(84)90021-2.</w:t>
      </w:r>
    </w:p>
    <w:p w14:paraId="689B66C9" w14:textId="77777777" w:rsidR="00EF120B" w:rsidRPr="00EF120B" w:rsidRDefault="00EF120B" w:rsidP="00EF120B">
      <w:pPr>
        <w:widowControl w:val="0"/>
        <w:autoSpaceDE w:val="0"/>
        <w:autoSpaceDN w:val="0"/>
        <w:adjustRightInd w:val="0"/>
        <w:ind w:left="640" w:hanging="640"/>
        <w:rPr>
          <w:noProof/>
        </w:rPr>
      </w:pPr>
      <w:r w:rsidRPr="00EF120B">
        <w:rPr>
          <w:noProof/>
        </w:rPr>
        <w:t>[104]</w:t>
      </w:r>
      <w:r w:rsidRPr="00EF120B">
        <w:rPr>
          <w:noProof/>
        </w:rPr>
        <w:tab/>
        <w:t xml:space="preserve">F. Rosenblatt, “The perceptron: A probabilistic model for information storage and organization in the brain,” </w:t>
      </w:r>
      <w:r w:rsidRPr="00EF120B">
        <w:rPr>
          <w:i/>
          <w:iCs/>
          <w:noProof/>
        </w:rPr>
        <w:t>Psychol. Rev.</w:t>
      </w:r>
      <w:r w:rsidRPr="00EF120B">
        <w:rPr>
          <w:noProof/>
        </w:rPr>
        <w:t>, 1958, doi: 10.1037/h0042519.</w:t>
      </w:r>
    </w:p>
    <w:p w14:paraId="2CC31A7E" w14:textId="77777777" w:rsidR="00EF120B" w:rsidRPr="00EF120B" w:rsidRDefault="00EF120B" w:rsidP="00EF120B">
      <w:pPr>
        <w:widowControl w:val="0"/>
        <w:autoSpaceDE w:val="0"/>
        <w:autoSpaceDN w:val="0"/>
        <w:adjustRightInd w:val="0"/>
        <w:ind w:left="640" w:hanging="640"/>
        <w:rPr>
          <w:noProof/>
        </w:rPr>
      </w:pPr>
      <w:r w:rsidRPr="00EF120B">
        <w:rPr>
          <w:noProof/>
        </w:rPr>
        <w:t>[105]</w:t>
      </w:r>
      <w:r w:rsidRPr="00EF120B">
        <w:rPr>
          <w:noProof/>
        </w:rPr>
        <w:tab/>
        <w:t xml:space="preserve">D. E. Rumelhart, G. E. Hinton, and R. J. Williams, “Learning representations by back-propagating errors,” </w:t>
      </w:r>
      <w:r w:rsidRPr="00EF120B">
        <w:rPr>
          <w:i/>
          <w:iCs/>
          <w:noProof/>
        </w:rPr>
        <w:t>Nature</w:t>
      </w:r>
      <w:r w:rsidRPr="00EF120B">
        <w:rPr>
          <w:noProof/>
        </w:rPr>
        <w:t>, 1986, doi: 10.1038/323533a0.</w:t>
      </w:r>
    </w:p>
    <w:p w14:paraId="53DC15B6" w14:textId="77777777" w:rsidR="00EF120B" w:rsidRPr="00EF120B" w:rsidRDefault="00EF120B" w:rsidP="00EF120B">
      <w:pPr>
        <w:widowControl w:val="0"/>
        <w:autoSpaceDE w:val="0"/>
        <w:autoSpaceDN w:val="0"/>
        <w:adjustRightInd w:val="0"/>
        <w:ind w:left="640" w:hanging="640"/>
        <w:rPr>
          <w:noProof/>
        </w:rPr>
      </w:pPr>
      <w:r w:rsidRPr="00EF120B">
        <w:rPr>
          <w:noProof/>
        </w:rPr>
        <w:t>[106]</w:t>
      </w:r>
      <w:r w:rsidRPr="00EF120B">
        <w:rPr>
          <w:noProof/>
        </w:rPr>
        <w:tab/>
        <w:t xml:space="preserve">X. H. Le, H. V. Ho, G. Lee, and S. Jung, “Application of Long Short-Term Memory (LSTM) neural network for flood forecasting,” </w:t>
      </w:r>
      <w:r w:rsidRPr="00EF120B">
        <w:rPr>
          <w:i/>
          <w:iCs/>
          <w:noProof/>
        </w:rPr>
        <w:t>Water (Switzerland)</w:t>
      </w:r>
      <w:r w:rsidRPr="00EF120B">
        <w:rPr>
          <w:noProof/>
        </w:rPr>
        <w:t>, 2019, doi: 10.3390/w11071387.</w:t>
      </w:r>
    </w:p>
    <w:p w14:paraId="3D39BAF6" w14:textId="77777777" w:rsidR="00EF120B" w:rsidRPr="00EF120B" w:rsidRDefault="00EF120B" w:rsidP="00EF120B">
      <w:pPr>
        <w:widowControl w:val="0"/>
        <w:autoSpaceDE w:val="0"/>
        <w:autoSpaceDN w:val="0"/>
        <w:adjustRightInd w:val="0"/>
        <w:ind w:left="640" w:hanging="640"/>
        <w:rPr>
          <w:noProof/>
        </w:rPr>
      </w:pPr>
      <w:r w:rsidRPr="00EF120B">
        <w:rPr>
          <w:noProof/>
        </w:rPr>
        <w:t>[107]</w:t>
      </w:r>
      <w:r w:rsidRPr="00EF120B">
        <w:rPr>
          <w:noProof/>
        </w:rPr>
        <w:tab/>
        <w:t xml:space="preserve">M. Munem, T. M. Rubaith Bashar, M. H. Roni, M. Shahriar, T. B. Shawkat, and H. Rahaman, “Electric power load forecasting based on multivariate LSTM neural network using bayesian optimization,” </w:t>
      </w:r>
      <w:r w:rsidRPr="00EF120B">
        <w:rPr>
          <w:i/>
          <w:iCs/>
          <w:noProof/>
        </w:rPr>
        <w:t>2020 IEEE Electr. Power Energy Conf. EPEC 2020</w:t>
      </w:r>
      <w:r w:rsidRPr="00EF120B">
        <w:rPr>
          <w:noProof/>
        </w:rPr>
        <w:t>, vol. 3, 2020, doi: 10.1109/EPEC48502.2020.9320123.</w:t>
      </w:r>
    </w:p>
    <w:p w14:paraId="6AC65305" w14:textId="77777777" w:rsidR="00EF120B" w:rsidRPr="00EF120B" w:rsidRDefault="00EF120B" w:rsidP="00EF120B">
      <w:pPr>
        <w:widowControl w:val="0"/>
        <w:autoSpaceDE w:val="0"/>
        <w:autoSpaceDN w:val="0"/>
        <w:adjustRightInd w:val="0"/>
        <w:ind w:left="640" w:hanging="640"/>
        <w:rPr>
          <w:noProof/>
        </w:rPr>
      </w:pPr>
      <w:r w:rsidRPr="00EF120B">
        <w:rPr>
          <w:noProof/>
        </w:rPr>
        <w:t>[108]</w:t>
      </w:r>
      <w:r w:rsidRPr="00EF120B">
        <w:rPr>
          <w:noProof/>
        </w:rPr>
        <w:tab/>
        <w:t xml:space="preserve">V. Dehalwar, A. Kalam, M. L. Kolhe, and A. Zayegh, “Electricity load forecasting for urban area using weather forecast information,” </w:t>
      </w:r>
      <w:r w:rsidRPr="00EF120B">
        <w:rPr>
          <w:i/>
          <w:iCs/>
          <w:noProof/>
        </w:rPr>
        <w:t>2016 IEEE Int. Conf. Power Renew. Energy, ICPRE 2016</w:t>
      </w:r>
      <w:r w:rsidRPr="00EF120B">
        <w:rPr>
          <w:noProof/>
        </w:rPr>
        <w:t>, pp. 355–359, 2017, doi: 10.1109/ICPRE.2016.7871231.</w:t>
      </w:r>
    </w:p>
    <w:p w14:paraId="556BD6FC" w14:textId="77777777" w:rsidR="00EF120B" w:rsidRPr="00EF120B" w:rsidRDefault="00EF120B" w:rsidP="00EF120B">
      <w:pPr>
        <w:widowControl w:val="0"/>
        <w:autoSpaceDE w:val="0"/>
        <w:autoSpaceDN w:val="0"/>
        <w:adjustRightInd w:val="0"/>
        <w:ind w:left="640" w:hanging="640"/>
        <w:rPr>
          <w:noProof/>
        </w:rPr>
      </w:pPr>
      <w:r w:rsidRPr="00EF120B">
        <w:rPr>
          <w:noProof/>
        </w:rPr>
        <w:t>[109]</w:t>
      </w:r>
      <w:r w:rsidRPr="00EF120B">
        <w:rPr>
          <w:noProof/>
        </w:rPr>
        <w:tab/>
        <w:t xml:space="preserve">A. Si. Walia, “Activation functions and it’s types-Which is better?,” </w:t>
      </w:r>
      <w:r w:rsidRPr="00EF120B">
        <w:rPr>
          <w:i/>
          <w:iCs/>
          <w:noProof/>
        </w:rPr>
        <w:t>Towards Data Science</w:t>
      </w:r>
      <w:r w:rsidRPr="00EF120B">
        <w:rPr>
          <w:noProof/>
        </w:rPr>
        <w:t>, 2017. .</w:t>
      </w:r>
    </w:p>
    <w:p w14:paraId="2523583E" w14:textId="77777777" w:rsidR="00EF120B" w:rsidRPr="00EF120B" w:rsidRDefault="00EF120B" w:rsidP="00EF120B">
      <w:pPr>
        <w:widowControl w:val="0"/>
        <w:autoSpaceDE w:val="0"/>
        <w:autoSpaceDN w:val="0"/>
        <w:adjustRightInd w:val="0"/>
        <w:ind w:left="640" w:hanging="640"/>
        <w:rPr>
          <w:noProof/>
        </w:rPr>
      </w:pPr>
      <w:r w:rsidRPr="00EF120B">
        <w:rPr>
          <w:noProof/>
        </w:rPr>
        <w:t>[110]</w:t>
      </w:r>
      <w:r w:rsidRPr="00EF120B">
        <w:rPr>
          <w:noProof/>
        </w:rPr>
        <w:tab/>
        <w:t xml:space="preserve">A. Khotanzad, E. Zhou, and H. Elragal, “A neuro-fuzzy approach to short-term load forecasting in a price-sensitive environment,” </w:t>
      </w:r>
      <w:r w:rsidRPr="00EF120B">
        <w:rPr>
          <w:i/>
          <w:iCs/>
          <w:noProof/>
        </w:rPr>
        <w:t>IEEE Trans. Power Syst.</w:t>
      </w:r>
      <w:r w:rsidRPr="00EF120B">
        <w:rPr>
          <w:noProof/>
        </w:rPr>
        <w:t>, vol. 17, no. 4, pp. 1273–1282, Nov. 2002, doi: 10.1109/TPWRS.2002.804999.</w:t>
      </w:r>
    </w:p>
    <w:p w14:paraId="57FCFC11"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[111]</w:t>
      </w:r>
      <w:r w:rsidRPr="00EF120B">
        <w:rPr>
          <w:noProof/>
        </w:rPr>
        <w:tab/>
        <w:t>P. R. J. Campbell and K. Adamson, “Methodologies for load forecasting,” 2006, doi: 10.1109/IS.2006.348523.</w:t>
      </w:r>
    </w:p>
    <w:p w14:paraId="1F5F0533" w14:textId="77777777" w:rsidR="00EF120B" w:rsidRPr="00EF120B" w:rsidRDefault="00EF120B" w:rsidP="00EF120B">
      <w:pPr>
        <w:widowControl w:val="0"/>
        <w:autoSpaceDE w:val="0"/>
        <w:autoSpaceDN w:val="0"/>
        <w:adjustRightInd w:val="0"/>
        <w:ind w:left="640" w:hanging="640"/>
        <w:rPr>
          <w:noProof/>
        </w:rPr>
      </w:pPr>
      <w:r w:rsidRPr="00EF120B">
        <w:rPr>
          <w:noProof/>
        </w:rPr>
        <w:t>[112]</w:t>
      </w:r>
      <w:r w:rsidRPr="00EF120B">
        <w:rPr>
          <w:noProof/>
        </w:rPr>
        <w:tab/>
        <w:t xml:space="preserve">M. H. Beale, M. T. Hagan, and H. B. Demuth, </w:t>
      </w:r>
      <w:r w:rsidRPr="00EF120B">
        <w:rPr>
          <w:i/>
          <w:iCs/>
          <w:noProof/>
        </w:rPr>
        <w:t xml:space="preserve">Neural Network Toolbox </w:t>
      </w:r>
      <w:r w:rsidRPr="00EF120B">
        <w:rPr>
          <w:i/>
          <w:iCs/>
          <w:noProof/>
          <w:vertAlign w:val="superscript"/>
        </w:rPr>
        <w:t>TM</w:t>
      </w:r>
      <w:r w:rsidRPr="00EF120B">
        <w:rPr>
          <w:i/>
          <w:iCs/>
          <w:noProof/>
        </w:rPr>
        <w:t xml:space="preserve"> 7 User ’ s Guide</w:t>
      </w:r>
      <w:r w:rsidRPr="00EF120B">
        <w:rPr>
          <w:noProof/>
        </w:rPr>
        <w:t>. 2010.</w:t>
      </w:r>
    </w:p>
    <w:p w14:paraId="1B573405" w14:textId="77777777" w:rsidR="00EF120B" w:rsidRPr="00EF120B" w:rsidRDefault="00EF120B" w:rsidP="00EF120B">
      <w:pPr>
        <w:widowControl w:val="0"/>
        <w:autoSpaceDE w:val="0"/>
        <w:autoSpaceDN w:val="0"/>
        <w:adjustRightInd w:val="0"/>
        <w:ind w:left="640" w:hanging="640"/>
        <w:rPr>
          <w:noProof/>
        </w:rPr>
      </w:pPr>
      <w:r w:rsidRPr="00EF120B">
        <w:rPr>
          <w:noProof/>
        </w:rPr>
        <w:t>[113]</w:t>
      </w:r>
      <w:r w:rsidRPr="00EF120B">
        <w:rPr>
          <w:noProof/>
        </w:rPr>
        <w:tab/>
        <w:t xml:space="preserve">B. F. Hobbs, “Analysis of the value for unit commitment of improved load forecasts,” </w:t>
      </w:r>
      <w:r w:rsidRPr="00EF120B">
        <w:rPr>
          <w:i/>
          <w:iCs/>
          <w:noProof/>
        </w:rPr>
        <w:t>IEEE Trans. Power Syst.</w:t>
      </w:r>
      <w:r w:rsidRPr="00EF120B">
        <w:rPr>
          <w:noProof/>
        </w:rPr>
        <w:t>, 1999, doi: 10.1109/59.801894.</w:t>
      </w:r>
    </w:p>
    <w:p w14:paraId="7B736A05" w14:textId="77777777" w:rsidR="00EF120B" w:rsidRPr="00EF120B" w:rsidRDefault="00EF120B" w:rsidP="00EF120B">
      <w:pPr>
        <w:widowControl w:val="0"/>
        <w:autoSpaceDE w:val="0"/>
        <w:autoSpaceDN w:val="0"/>
        <w:adjustRightInd w:val="0"/>
        <w:ind w:left="640" w:hanging="640"/>
        <w:rPr>
          <w:noProof/>
        </w:rPr>
      </w:pPr>
      <w:r w:rsidRPr="00EF120B">
        <w:rPr>
          <w:noProof/>
        </w:rPr>
        <w:t>[114]</w:t>
      </w:r>
      <w:r w:rsidRPr="00EF120B">
        <w:rPr>
          <w:noProof/>
        </w:rPr>
        <w:tab/>
        <w:t>M. Buhari and S. S. Adamu, “Short-term load forecasting using artificial neural network,” 2012, doi: 10.1109/icit.2000.854220.</w:t>
      </w:r>
    </w:p>
    <w:p w14:paraId="15B74997" w14:textId="77777777" w:rsidR="00EF120B" w:rsidRPr="00EF120B" w:rsidRDefault="00EF120B" w:rsidP="00EF120B">
      <w:pPr>
        <w:widowControl w:val="0"/>
        <w:autoSpaceDE w:val="0"/>
        <w:autoSpaceDN w:val="0"/>
        <w:adjustRightInd w:val="0"/>
        <w:ind w:left="640" w:hanging="640"/>
        <w:rPr>
          <w:noProof/>
        </w:rPr>
      </w:pPr>
      <w:r w:rsidRPr="00EF120B">
        <w:rPr>
          <w:noProof/>
        </w:rPr>
        <w:t>[115]</w:t>
      </w:r>
      <w:r w:rsidRPr="00EF120B">
        <w:rPr>
          <w:noProof/>
        </w:rPr>
        <w:tab/>
        <w:t xml:space="preserve">A. Khotanzad, E. Zhou, and H. Elragal, “A Neuro-Fuzzy Approach to Short-Term Load Forecasting in a Price-Sensitive Environment,” </w:t>
      </w:r>
      <w:r w:rsidRPr="00EF120B">
        <w:rPr>
          <w:i/>
          <w:iCs/>
          <w:noProof/>
        </w:rPr>
        <w:t>IEEE Power Eng. Rev.</w:t>
      </w:r>
      <w:r w:rsidRPr="00EF120B">
        <w:rPr>
          <w:noProof/>
        </w:rPr>
        <w:t>, 2008, doi: 10.1109/mper.2002.4312570.</w:t>
      </w:r>
    </w:p>
    <w:p w14:paraId="338EDE6D" w14:textId="77777777" w:rsidR="00EF120B" w:rsidRPr="00EF120B" w:rsidRDefault="00EF120B" w:rsidP="00EF120B">
      <w:pPr>
        <w:widowControl w:val="0"/>
        <w:autoSpaceDE w:val="0"/>
        <w:autoSpaceDN w:val="0"/>
        <w:adjustRightInd w:val="0"/>
        <w:ind w:left="640" w:hanging="640"/>
        <w:rPr>
          <w:noProof/>
        </w:rPr>
      </w:pPr>
      <w:r w:rsidRPr="00EF120B">
        <w:rPr>
          <w:noProof/>
        </w:rPr>
        <w:t>[116]</w:t>
      </w:r>
      <w:r w:rsidRPr="00EF120B">
        <w:rPr>
          <w:noProof/>
        </w:rPr>
        <w:tab/>
        <w:t>A. Webberley and D. W. Gao, “Study of artificial neural network based short term load forecasting,” 2013, doi: 10.1109/PESMG.2013.6673036.</w:t>
      </w:r>
    </w:p>
    <w:p w14:paraId="0AF7DAC3" w14:textId="77777777" w:rsidR="00EF120B" w:rsidRPr="00EF120B" w:rsidRDefault="00EF120B" w:rsidP="00EF120B">
      <w:pPr>
        <w:widowControl w:val="0"/>
        <w:autoSpaceDE w:val="0"/>
        <w:autoSpaceDN w:val="0"/>
        <w:adjustRightInd w:val="0"/>
        <w:ind w:left="640" w:hanging="640"/>
        <w:rPr>
          <w:noProof/>
        </w:rPr>
      </w:pPr>
      <w:r w:rsidRPr="00EF120B">
        <w:rPr>
          <w:noProof/>
        </w:rPr>
        <w:t>[117]</w:t>
      </w:r>
      <w:r w:rsidRPr="00EF120B">
        <w:rPr>
          <w:noProof/>
        </w:rPr>
        <w:tab/>
        <w:t xml:space="preserve">E. A. Feinberg and D. Genethliou, “Load Forecasting,” in </w:t>
      </w:r>
      <w:r w:rsidRPr="00EF120B">
        <w:rPr>
          <w:i/>
          <w:iCs/>
          <w:noProof/>
        </w:rPr>
        <w:t>Applied Mathematics for Restructured Electric Power Systems</w:t>
      </w:r>
      <w:r w:rsidRPr="00EF120B">
        <w:rPr>
          <w:noProof/>
        </w:rPr>
        <w:t>, 2006.</w:t>
      </w:r>
    </w:p>
    <w:p w14:paraId="6190122D" w14:textId="77777777" w:rsidR="00EF120B" w:rsidRPr="00EF120B" w:rsidRDefault="00EF120B" w:rsidP="00EF120B">
      <w:pPr>
        <w:widowControl w:val="0"/>
        <w:autoSpaceDE w:val="0"/>
        <w:autoSpaceDN w:val="0"/>
        <w:adjustRightInd w:val="0"/>
        <w:ind w:left="640" w:hanging="640"/>
        <w:rPr>
          <w:noProof/>
        </w:rPr>
      </w:pPr>
      <w:r w:rsidRPr="00EF120B">
        <w:rPr>
          <w:noProof/>
        </w:rPr>
        <w:t>[118]</w:t>
      </w:r>
      <w:r w:rsidRPr="00EF120B">
        <w:rPr>
          <w:noProof/>
        </w:rPr>
        <w:tab/>
        <w:t xml:space="preserve">D. W. Bunn, “Forecasting loads and prices in competitive power markets,” </w:t>
      </w:r>
      <w:r w:rsidRPr="00EF120B">
        <w:rPr>
          <w:i/>
          <w:iCs/>
          <w:noProof/>
        </w:rPr>
        <w:t>Proc. IEEE</w:t>
      </w:r>
      <w:r w:rsidRPr="00EF120B">
        <w:rPr>
          <w:noProof/>
        </w:rPr>
        <w:t>, 2000, doi: 10.1109/5.823996.</w:t>
      </w:r>
    </w:p>
    <w:p w14:paraId="6F16300C" w14:textId="77777777" w:rsidR="00EF120B" w:rsidRPr="00EF120B" w:rsidRDefault="00EF120B" w:rsidP="00EF120B">
      <w:pPr>
        <w:widowControl w:val="0"/>
        <w:autoSpaceDE w:val="0"/>
        <w:autoSpaceDN w:val="0"/>
        <w:adjustRightInd w:val="0"/>
        <w:ind w:left="640" w:hanging="640"/>
        <w:rPr>
          <w:noProof/>
        </w:rPr>
      </w:pPr>
      <w:r w:rsidRPr="00EF120B">
        <w:rPr>
          <w:noProof/>
        </w:rPr>
        <w:t>[119]</w:t>
      </w:r>
      <w:r w:rsidRPr="00EF120B">
        <w:rPr>
          <w:noProof/>
        </w:rPr>
        <w:tab/>
        <w:t xml:space="preserve">A. D. Papalexopoulos, S. Hao, and T. M. Peng, “An implementation of a neural network based load forecasting model for the EMS,” </w:t>
      </w:r>
      <w:r w:rsidRPr="00EF120B">
        <w:rPr>
          <w:i/>
          <w:iCs/>
          <w:noProof/>
        </w:rPr>
        <w:t>IEEE Trans. Power Syst.</w:t>
      </w:r>
      <w:r w:rsidRPr="00EF120B">
        <w:rPr>
          <w:noProof/>
        </w:rPr>
        <w:t>, 1994, doi: 10.1109/59.331456.</w:t>
      </w:r>
    </w:p>
    <w:p w14:paraId="413E252F" w14:textId="77777777" w:rsidR="00EF120B" w:rsidRPr="00EF120B" w:rsidRDefault="00EF120B" w:rsidP="00EF120B">
      <w:pPr>
        <w:widowControl w:val="0"/>
        <w:autoSpaceDE w:val="0"/>
        <w:autoSpaceDN w:val="0"/>
        <w:adjustRightInd w:val="0"/>
        <w:ind w:left="640" w:hanging="640"/>
        <w:rPr>
          <w:noProof/>
        </w:rPr>
      </w:pPr>
      <w:r w:rsidRPr="00EF120B">
        <w:rPr>
          <w:noProof/>
        </w:rPr>
        <w:t>[120]</w:t>
      </w:r>
      <w:r w:rsidRPr="00EF120B">
        <w:rPr>
          <w:noProof/>
        </w:rPr>
        <w:tab/>
        <w:t xml:space="preserve">Zhang, G., E. Patuwo, and M. Y. Hu, “Forecasting with Artificial neural networds,” </w:t>
      </w:r>
      <w:r w:rsidRPr="00EF120B">
        <w:rPr>
          <w:i/>
          <w:iCs/>
          <w:noProof/>
        </w:rPr>
        <w:t>Int. J. Forecast.</w:t>
      </w:r>
      <w:r w:rsidRPr="00EF120B">
        <w:rPr>
          <w:noProof/>
        </w:rPr>
        <w:t>, 1998.</w:t>
      </w:r>
    </w:p>
    <w:p w14:paraId="08255A6A" w14:textId="77777777" w:rsidR="00EF120B" w:rsidRPr="00EF120B" w:rsidRDefault="00EF120B" w:rsidP="00EF120B">
      <w:pPr>
        <w:widowControl w:val="0"/>
        <w:autoSpaceDE w:val="0"/>
        <w:autoSpaceDN w:val="0"/>
        <w:adjustRightInd w:val="0"/>
        <w:ind w:left="640" w:hanging="640"/>
        <w:rPr>
          <w:noProof/>
        </w:rPr>
      </w:pPr>
      <w:r w:rsidRPr="00EF120B">
        <w:rPr>
          <w:noProof/>
        </w:rPr>
        <w:t>[121]</w:t>
      </w:r>
      <w:r w:rsidRPr="00EF120B">
        <w:rPr>
          <w:noProof/>
        </w:rPr>
        <w:tab/>
        <w:t xml:space="preserve">G. H. Yann LeCun, Yoshua Bengio, “Deep learning (2015), Y. LeCun, Y. Bengio </w:t>
      </w:r>
      <w:r w:rsidRPr="00EF120B">
        <w:rPr>
          <w:noProof/>
        </w:rPr>
        <w:lastRenderedPageBreak/>
        <w:t xml:space="preserve">and G. Hinton,” </w:t>
      </w:r>
      <w:r w:rsidRPr="00EF120B">
        <w:rPr>
          <w:i/>
          <w:iCs/>
          <w:noProof/>
        </w:rPr>
        <w:t>Nature</w:t>
      </w:r>
      <w:r w:rsidRPr="00EF120B">
        <w:rPr>
          <w:noProof/>
        </w:rPr>
        <w:t>, 2015.</w:t>
      </w:r>
    </w:p>
    <w:p w14:paraId="1C0A3BEC" w14:textId="77777777" w:rsidR="00EF120B" w:rsidRPr="00EF120B" w:rsidRDefault="00EF120B" w:rsidP="00EF120B">
      <w:pPr>
        <w:widowControl w:val="0"/>
        <w:autoSpaceDE w:val="0"/>
        <w:autoSpaceDN w:val="0"/>
        <w:adjustRightInd w:val="0"/>
        <w:ind w:left="640" w:hanging="640"/>
        <w:rPr>
          <w:noProof/>
        </w:rPr>
      </w:pPr>
      <w:r w:rsidRPr="00EF120B">
        <w:rPr>
          <w:noProof/>
        </w:rPr>
        <w:t>[122]</w:t>
      </w:r>
      <w:r w:rsidRPr="00EF120B">
        <w:rPr>
          <w:noProof/>
        </w:rPr>
        <w:tab/>
        <w:t xml:space="preserve">G. E. Hinton, S. Osindero, and Y. W. Teh, “A fast learning algorithm for deep belief nets,” </w:t>
      </w:r>
      <w:r w:rsidRPr="00EF120B">
        <w:rPr>
          <w:i/>
          <w:iCs/>
          <w:noProof/>
        </w:rPr>
        <w:t>Neural Comput.</w:t>
      </w:r>
      <w:r w:rsidRPr="00EF120B">
        <w:rPr>
          <w:noProof/>
        </w:rPr>
        <w:t>, 2006, doi: 10.1162/neco.2006.18.7.1527.</w:t>
      </w:r>
    </w:p>
    <w:p w14:paraId="4FA9950A" w14:textId="77777777" w:rsidR="00EF120B" w:rsidRPr="00EF120B" w:rsidRDefault="00EF120B" w:rsidP="00EF120B">
      <w:pPr>
        <w:widowControl w:val="0"/>
        <w:autoSpaceDE w:val="0"/>
        <w:autoSpaceDN w:val="0"/>
        <w:adjustRightInd w:val="0"/>
        <w:ind w:left="640" w:hanging="640"/>
        <w:rPr>
          <w:noProof/>
        </w:rPr>
      </w:pPr>
      <w:r w:rsidRPr="00EF120B">
        <w:rPr>
          <w:noProof/>
        </w:rPr>
        <w:t>[123]</w:t>
      </w:r>
      <w:r w:rsidRPr="00EF120B">
        <w:rPr>
          <w:noProof/>
        </w:rPr>
        <w:tab/>
        <w:t>S. Suresh, “An Analysis of Short-term Load Forecasting on Residential Buildings Using Deep Learning Models,” Virginia Polytechnic Institute and State University, Blacksburg, 2020.</w:t>
      </w:r>
    </w:p>
    <w:p w14:paraId="37C78556" w14:textId="77777777" w:rsidR="00EF120B" w:rsidRPr="00EF120B" w:rsidRDefault="00EF120B" w:rsidP="00EF120B">
      <w:pPr>
        <w:widowControl w:val="0"/>
        <w:autoSpaceDE w:val="0"/>
        <w:autoSpaceDN w:val="0"/>
        <w:adjustRightInd w:val="0"/>
        <w:ind w:left="640" w:hanging="640"/>
        <w:rPr>
          <w:noProof/>
        </w:rPr>
      </w:pPr>
      <w:r w:rsidRPr="00EF120B">
        <w:rPr>
          <w:noProof/>
        </w:rPr>
        <w:t>[124]</w:t>
      </w:r>
      <w:r w:rsidRPr="00EF120B">
        <w:rPr>
          <w:noProof/>
        </w:rPr>
        <w:tab/>
        <w:t>Y. Bengio, P. Lamblin, D. Popovici, and H. Larochelle, “Greedy layer-wise training of deep networks,” 2007, doi: 10.7551/mitpress/7503.003.0024.</w:t>
      </w:r>
    </w:p>
    <w:p w14:paraId="7C5312E0" w14:textId="77777777" w:rsidR="00EF120B" w:rsidRPr="00EF120B" w:rsidRDefault="00EF120B" w:rsidP="00EF120B">
      <w:pPr>
        <w:widowControl w:val="0"/>
        <w:autoSpaceDE w:val="0"/>
        <w:autoSpaceDN w:val="0"/>
        <w:adjustRightInd w:val="0"/>
        <w:ind w:left="640" w:hanging="640"/>
        <w:rPr>
          <w:noProof/>
        </w:rPr>
      </w:pPr>
      <w:r w:rsidRPr="00EF120B">
        <w:rPr>
          <w:noProof/>
        </w:rPr>
        <w:t>[125]</w:t>
      </w:r>
      <w:r w:rsidRPr="00EF120B">
        <w:rPr>
          <w:noProof/>
        </w:rPr>
        <w:tab/>
        <w:t>I. J. Goodfellow, J. Shlens, and C. Szegedy, “Explaining and harnessing adversarial examples,” 2015.</w:t>
      </w:r>
    </w:p>
    <w:p w14:paraId="1A080507" w14:textId="77777777" w:rsidR="00EF120B" w:rsidRPr="00EF120B" w:rsidRDefault="00EF120B" w:rsidP="00EF120B">
      <w:pPr>
        <w:widowControl w:val="0"/>
        <w:autoSpaceDE w:val="0"/>
        <w:autoSpaceDN w:val="0"/>
        <w:adjustRightInd w:val="0"/>
        <w:ind w:left="640" w:hanging="640"/>
        <w:rPr>
          <w:noProof/>
        </w:rPr>
      </w:pPr>
      <w:r w:rsidRPr="00EF120B">
        <w:rPr>
          <w:noProof/>
        </w:rPr>
        <w:t>[126]</w:t>
      </w:r>
      <w:r w:rsidRPr="00EF120B">
        <w:rPr>
          <w:noProof/>
        </w:rPr>
        <w:tab/>
        <w:t>A. Graves, A. R. Mohamed, and G. Hinton, “Speech recognition with deep recurrent neural networks,” 2013, doi: 10.1109/ICASSP.2013.6638947.</w:t>
      </w:r>
    </w:p>
    <w:p w14:paraId="40B59584" w14:textId="77777777" w:rsidR="00EF120B" w:rsidRPr="00EF120B" w:rsidRDefault="00EF120B" w:rsidP="00EF120B">
      <w:pPr>
        <w:widowControl w:val="0"/>
        <w:autoSpaceDE w:val="0"/>
        <w:autoSpaceDN w:val="0"/>
        <w:adjustRightInd w:val="0"/>
        <w:ind w:left="640" w:hanging="640"/>
        <w:rPr>
          <w:noProof/>
        </w:rPr>
      </w:pPr>
      <w:r w:rsidRPr="00EF120B">
        <w:rPr>
          <w:noProof/>
        </w:rPr>
        <w:t>[127]</w:t>
      </w:r>
      <w:r w:rsidRPr="00EF120B">
        <w:rPr>
          <w:noProof/>
        </w:rPr>
        <w:tab/>
        <w:t xml:space="preserve">H. Shi, M. Xu, and R. Li, “Deep Learning for Household Load Forecasting-A Novel Pooling Deep RNN,” </w:t>
      </w:r>
      <w:r w:rsidRPr="00EF120B">
        <w:rPr>
          <w:i/>
          <w:iCs/>
          <w:noProof/>
        </w:rPr>
        <w:t>IEEE Trans. Smart Grid</w:t>
      </w:r>
      <w:r w:rsidRPr="00EF120B">
        <w:rPr>
          <w:noProof/>
        </w:rPr>
        <w:t>, 2018, doi: 10.1109/TSG.2017.2686012.</w:t>
      </w:r>
    </w:p>
    <w:p w14:paraId="1135B6BB" w14:textId="77777777" w:rsidR="00EF120B" w:rsidRPr="00EF120B" w:rsidRDefault="00EF120B" w:rsidP="00EF120B">
      <w:pPr>
        <w:widowControl w:val="0"/>
        <w:autoSpaceDE w:val="0"/>
        <w:autoSpaceDN w:val="0"/>
        <w:adjustRightInd w:val="0"/>
        <w:ind w:left="640" w:hanging="640"/>
        <w:rPr>
          <w:noProof/>
        </w:rPr>
      </w:pPr>
      <w:r w:rsidRPr="00EF120B">
        <w:rPr>
          <w:noProof/>
        </w:rPr>
        <w:t>[128]</w:t>
      </w:r>
      <w:r w:rsidRPr="00EF120B">
        <w:rPr>
          <w:noProof/>
        </w:rPr>
        <w:tab/>
        <w:t xml:space="preserve">D. Silver, J. Schrittwieser, K. Simonyan, I. A.- Nature, and U. 2017, “Mastering the game of Go without human knowledge,” </w:t>
      </w:r>
      <w:r w:rsidRPr="00EF120B">
        <w:rPr>
          <w:i/>
          <w:iCs/>
          <w:noProof/>
        </w:rPr>
        <w:t>Nature</w:t>
      </w:r>
      <w:r w:rsidRPr="00EF120B">
        <w:rPr>
          <w:noProof/>
        </w:rPr>
        <w:t>. 2016.</w:t>
      </w:r>
    </w:p>
    <w:p w14:paraId="54AFEC3D" w14:textId="77777777" w:rsidR="00EF120B" w:rsidRPr="00EF120B" w:rsidRDefault="00EF120B" w:rsidP="00EF120B">
      <w:pPr>
        <w:widowControl w:val="0"/>
        <w:autoSpaceDE w:val="0"/>
        <w:autoSpaceDN w:val="0"/>
        <w:adjustRightInd w:val="0"/>
        <w:ind w:left="640" w:hanging="640"/>
        <w:rPr>
          <w:noProof/>
        </w:rPr>
      </w:pPr>
      <w:r w:rsidRPr="00EF120B">
        <w:rPr>
          <w:noProof/>
        </w:rPr>
        <w:t>[129]</w:t>
      </w:r>
      <w:r w:rsidRPr="00EF120B">
        <w:rPr>
          <w:noProof/>
        </w:rPr>
        <w:tab/>
        <w:t xml:space="preserve">V. Mnih </w:t>
      </w:r>
      <w:r w:rsidRPr="00EF120B">
        <w:rPr>
          <w:i/>
          <w:iCs/>
          <w:noProof/>
        </w:rPr>
        <w:t>et al.</w:t>
      </w:r>
      <w:r w:rsidRPr="00EF120B">
        <w:rPr>
          <w:noProof/>
        </w:rPr>
        <w:t xml:space="preserve">, “Human-level control through deep reinforcement learning,” </w:t>
      </w:r>
      <w:r w:rsidRPr="00EF120B">
        <w:rPr>
          <w:i/>
          <w:iCs/>
          <w:noProof/>
        </w:rPr>
        <w:t>Nature</w:t>
      </w:r>
      <w:r w:rsidRPr="00EF120B">
        <w:rPr>
          <w:noProof/>
        </w:rPr>
        <w:t>, 2015, doi: 10.1038/nature14236.</w:t>
      </w:r>
    </w:p>
    <w:p w14:paraId="7C06C4DC" w14:textId="77777777" w:rsidR="00EF120B" w:rsidRPr="00EF120B" w:rsidRDefault="00EF120B" w:rsidP="00EF120B">
      <w:pPr>
        <w:widowControl w:val="0"/>
        <w:autoSpaceDE w:val="0"/>
        <w:autoSpaceDN w:val="0"/>
        <w:adjustRightInd w:val="0"/>
        <w:ind w:left="640" w:hanging="640"/>
        <w:rPr>
          <w:noProof/>
        </w:rPr>
      </w:pPr>
      <w:r w:rsidRPr="00EF120B">
        <w:rPr>
          <w:noProof/>
        </w:rPr>
        <w:t>[130]</w:t>
      </w:r>
      <w:r w:rsidRPr="00EF120B">
        <w:rPr>
          <w:noProof/>
        </w:rPr>
        <w:tab/>
        <w:t xml:space="preserve">C. J. Huang and P. H. Kuo, “Multiple-Input Deep Convolutional Neural Network Model for Short-Term Photovoltaic Power Forecasting,” </w:t>
      </w:r>
      <w:r w:rsidRPr="00EF120B">
        <w:rPr>
          <w:i/>
          <w:iCs/>
          <w:noProof/>
        </w:rPr>
        <w:t>IEEE Access</w:t>
      </w:r>
      <w:r w:rsidRPr="00EF120B">
        <w:rPr>
          <w:noProof/>
        </w:rPr>
        <w:t>, 2019, doi: 10.1109/ACCESS.2019.2921238.</w:t>
      </w:r>
    </w:p>
    <w:p w14:paraId="2ABB30EC" w14:textId="77777777" w:rsidR="00EF120B" w:rsidRPr="00EF120B" w:rsidRDefault="00EF120B" w:rsidP="00EF120B">
      <w:pPr>
        <w:widowControl w:val="0"/>
        <w:autoSpaceDE w:val="0"/>
        <w:autoSpaceDN w:val="0"/>
        <w:adjustRightInd w:val="0"/>
        <w:ind w:left="640" w:hanging="640"/>
        <w:rPr>
          <w:noProof/>
        </w:rPr>
      </w:pPr>
      <w:r w:rsidRPr="00EF120B">
        <w:rPr>
          <w:noProof/>
        </w:rPr>
        <w:t>[131]</w:t>
      </w:r>
      <w:r w:rsidRPr="00EF120B">
        <w:rPr>
          <w:noProof/>
        </w:rPr>
        <w:tab/>
        <w:t xml:space="preserve">B. Y. Goodfellow I., “Courville A-Deep learning-MIT (2016),” </w:t>
      </w:r>
      <w:r w:rsidRPr="00EF120B">
        <w:rPr>
          <w:i/>
          <w:iCs/>
          <w:noProof/>
        </w:rPr>
        <w:t>Nature</w:t>
      </w:r>
      <w:r w:rsidRPr="00EF120B">
        <w:rPr>
          <w:noProof/>
        </w:rPr>
        <w:t>, 2016.</w:t>
      </w:r>
    </w:p>
    <w:p w14:paraId="6A509118"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[132]</w:t>
      </w:r>
      <w:r w:rsidRPr="00EF120B">
        <w:rPr>
          <w:noProof/>
        </w:rPr>
        <w:tab/>
        <w:t xml:space="preserve">C. Gallicchio, A. Micheli, and L. Pedrelli, “Design of deep echo state networks,” </w:t>
      </w:r>
      <w:r w:rsidRPr="00EF120B">
        <w:rPr>
          <w:i/>
          <w:iCs/>
          <w:noProof/>
        </w:rPr>
        <w:t>Neural Networks</w:t>
      </w:r>
      <w:r w:rsidRPr="00EF120B">
        <w:rPr>
          <w:noProof/>
        </w:rPr>
        <w:t>, 2018, doi: 10.1016/j.neunet.2018.08.002.</w:t>
      </w:r>
    </w:p>
    <w:p w14:paraId="2FDB2AE0" w14:textId="77777777" w:rsidR="00EF120B" w:rsidRPr="00EF120B" w:rsidRDefault="00EF120B" w:rsidP="00EF120B">
      <w:pPr>
        <w:widowControl w:val="0"/>
        <w:autoSpaceDE w:val="0"/>
        <w:autoSpaceDN w:val="0"/>
        <w:adjustRightInd w:val="0"/>
        <w:ind w:left="640" w:hanging="640"/>
        <w:rPr>
          <w:noProof/>
        </w:rPr>
      </w:pPr>
      <w:r w:rsidRPr="00EF120B">
        <w:rPr>
          <w:noProof/>
        </w:rPr>
        <w:t>[133]</w:t>
      </w:r>
      <w:r w:rsidRPr="00EF120B">
        <w:rPr>
          <w:noProof/>
        </w:rPr>
        <w:tab/>
        <w:t>“Understanding LSTM Networks -- colah’s blog.” https://colah.github.io/posts/2015-08-Understanding-LSTMs/ (accessed Dec. 08, 2021).</w:t>
      </w:r>
    </w:p>
    <w:p w14:paraId="06088F19" w14:textId="77777777" w:rsidR="00EF120B" w:rsidRPr="00EF120B" w:rsidRDefault="00EF120B" w:rsidP="00EF120B">
      <w:pPr>
        <w:widowControl w:val="0"/>
        <w:autoSpaceDE w:val="0"/>
        <w:autoSpaceDN w:val="0"/>
        <w:adjustRightInd w:val="0"/>
        <w:ind w:left="640" w:hanging="640"/>
        <w:rPr>
          <w:noProof/>
        </w:rPr>
      </w:pPr>
      <w:r w:rsidRPr="00EF120B">
        <w:rPr>
          <w:noProof/>
        </w:rPr>
        <w:t>[134]</w:t>
      </w:r>
      <w:r w:rsidRPr="00EF120B">
        <w:rPr>
          <w:noProof/>
        </w:rPr>
        <w:tab/>
        <w:t>“Introduction to LSTM Units in RNN | Pluralsight.” https://www.pluralsight.com/guides/introduction-to-lstm-units-in-rnn (accessed Nov. 18, 2021).</w:t>
      </w:r>
    </w:p>
    <w:p w14:paraId="11665CA5" w14:textId="77777777" w:rsidR="00EF120B" w:rsidRPr="00EF120B" w:rsidRDefault="00EF120B" w:rsidP="00EF120B">
      <w:pPr>
        <w:widowControl w:val="0"/>
        <w:autoSpaceDE w:val="0"/>
        <w:autoSpaceDN w:val="0"/>
        <w:adjustRightInd w:val="0"/>
        <w:ind w:left="640" w:hanging="640"/>
        <w:rPr>
          <w:noProof/>
        </w:rPr>
      </w:pPr>
      <w:r w:rsidRPr="00EF120B">
        <w:rPr>
          <w:noProof/>
        </w:rPr>
        <w:t>[135]</w:t>
      </w:r>
      <w:r w:rsidRPr="00EF120B">
        <w:rPr>
          <w:noProof/>
        </w:rPr>
        <w:tab/>
        <w:t>P. P. Phyo, “Deep Learning for Short-term Electricity Load Forecasting,” Sirindhorn International Institute of Technology, 2018.</w:t>
      </w:r>
    </w:p>
    <w:p w14:paraId="1EFCE003" w14:textId="77777777" w:rsidR="00EF120B" w:rsidRPr="00EF120B" w:rsidRDefault="00EF120B" w:rsidP="00EF120B">
      <w:pPr>
        <w:widowControl w:val="0"/>
        <w:autoSpaceDE w:val="0"/>
        <w:autoSpaceDN w:val="0"/>
        <w:adjustRightInd w:val="0"/>
        <w:ind w:left="640" w:hanging="640"/>
        <w:rPr>
          <w:noProof/>
        </w:rPr>
      </w:pPr>
      <w:r w:rsidRPr="00EF120B">
        <w:rPr>
          <w:noProof/>
        </w:rPr>
        <w:t>[136]</w:t>
      </w:r>
      <w:r w:rsidRPr="00EF120B">
        <w:rPr>
          <w:noProof/>
        </w:rPr>
        <w:tab/>
        <w:t xml:space="preserve">C. Olah, “Understanding LSTM Networks [Blog],” </w:t>
      </w:r>
      <w:r w:rsidRPr="00EF120B">
        <w:rPr>
          <w:i/>
          <w:iCs/>
          <w:noProof/>
        </w:rPr>
        <w:t>Web Page</w:t>
      </w:r>
      <w:r w:rsidRPr="00EF120B">
        <w:rPr>
          <w:noProof/>
        </w:rPr>
        <w:t>, 2015.</w:t>
      </w:r>
    </w:p>
    <w:p w14:paraId="662AA429" w14:textId="77777777" w:rsidR="00EF120B" w:rsidRPr="00EF120B" w:rsidRDefault="00EF120B" w:rsidP="00EF120B">
      <w:pPr>
        <w:widowControl w:val="0"/>
        <w:autoSpaceDE w:val="0"/>
        <w:autoSpaceDN w:val="0"/>
        <w:adjustRightInd w:val="0"/>
        <w:ind w:left="640" w:hanging="640"/>
        <w:rPr>
          <w:noProof/>
        </w:rPr>
      </w:pPr>
      <w:r w:rsidRPr="00EF120B">
        <w:rPr>
          <w:noProof/>
        </w:rPr>
        <w:t>[137]</w:t>
      </w:r>
      <w:r w:rsidRPr="00EF120B">
        <w:rPr>
          <w:noProof/>
        </w:rPr>
        <w:tab/>
        <w:t xml:space="preserve">S. Bouktif, A. Fiaz, A. Ouni, and M. A. Serhani, “Optimal deep learning LSTM model for electric load forecasting using feature selection and genetic algorithm: Comparison with machine learning approaches,” </w:t>
      </w:r>
      <w:r w:rsidRPr="00EF120B">
        <w:rPr>
          <w:i/>
          <w:iCs/>
          <w:noProof/>
        </w:rPr>
        <w:t>Energies</w:t>
      </w:r>
      <w:r w:rsidRPr="00EF120B">
        <w:rPr>
          <w:noProof/>
        </w:rPr>
        <w:t>, 2018, doi: 10.3390/en11071636.</w:t>
      </w:r>
    </w:p>
    <w:p w14:paraId="0CE8A744" w14:textId="77777777" w:rsidR="00EF120B" w:rsidRPr="00EF120B" w:rsidRDefault="00EF120B" w:rsidP="00EF120B">
      <w:pPr>
        <w:widowControl w:val="0"/>
        <w:autoSpaceDE w:val="0"/>
        <w:autoSpaceDN w:val="0"/>
        <w:adjustRightInd w:val="0"/>
        <w:ind w:left="640" w:hanging="640"/>
        <w:rPr>
          <w:noProof/>
        </w:rPr>
      </w:pPr>
      <w:r w:rsidRPr="00EF120B">
        <w:rPr>
          <w:noProof/>
        </w:rPr>
        <w:t>[138]</w:t>
      </w:r>
      <w:r w:rsidRPr="00EF120B">
        <w:rPr>
          <w:noProof/>
        </w:rPr>
        <w:tab/>
        <w:t xml:space="preserve">H. J. Sadaei, P. C. de Lima e Silva, F. G. Guimarães, and M. H. Lee, “Short-term load forecasting by using a combined method of convolutional neural networks and fuzzy time series,” </w:t>
      </w:r>
      <w:r w:rsidRPr="00EF120B">
        <w:rPr>
          <w:i/>
          <w:iCs/>
          <w:noProof/>
        </w:rPr>
        <w:t>Energy</w:t>
      </w:r>
      <w:r w:rsidRPr="00EF120B">
        <w:rPr>
          <w:noProof/>
        </w:rPr>
        <w:t>, 2019, doi: 10.1016/j.energy.2019.03.081.</w:t>
      </w:r>
    </w:p>
    <w:p w14:paraId="5465A488" w14:textId="77777777" w:rsidR="00EF120B" w:rsidRPr="00EF120B" w:rsidRDefault="00EF120B" w:rsidP="00EF120B">
      <w:pPr>
        <w:widowControl w:val="0"/>
        <w:autoSpaceDE w:val="0"/>
        <w:autoSpaceDN w:val="0"/>
        <w:adjustRightInd w:val="0"/>
        <w:ind w:left="640" w:hanging="640"/>
        <w:rPr>
          <w:noProof/>
        </w:rPr>
      </w:pPr>
      <w:r w:rsidRPr="00EF120B">
        <w:rPr>
          <w:noProof/>
        </w:rPr>
        <w:t>[139]</w:t>
      </w:r>
      <w:r w:rsidRPr="00EF120B">
        <w:rPr>
          <w:noProof/>
        </w:rPr>
        <w:tab/>
        <w:t>I. Koprinska, D. Wu, and Z. Wang, “Convolutional Neural Networks for Energy Time Series Forecasting,” 2018, doi: 10.1109/IJCNN.2018.8489399.</w:t>
      </w:r>
    </w:p>
    <w:p w14:paraId="5A65E486" w14:textId="77777777" w:rsidR="00EF120B" w:rsidRPr="00EF120B" w:rsidRDefault="00EF120B" w:rsidP="00EF120B">
      <w:pPr>
        <w:widowControl w:val="0"/>
        <w:autoSpaceDE w:val="0"/>
        <w:autoSpaceDN w:val="0"/>
        <w:adjustRightInd w:val="0"/>
        <w:ind w:left="640" w:hanging="640"/>
        <w:rPr>
          <w:noProof/>
        </w:rPr>
      </w:pPr>
      <w:r w:rsidRPr="00EF120B">
        <w:rPr>
          <w:noProof/>
        </w:rPr>
        <w:t>[140]</w:t>
      </w:r>
      <w:r w:rsidRPr="00EF120B">
        <w:rPr>
          <w:noProof/>
        </w:rPr>
        <w:tab/>
        <w:t>N. Singh, C. Vyjayanthi, and C. Modi, “Multi-step Short-term Electric Load Forecasting using 2D Convolutional Neural Networks,” 2020, doi: 10.1109/HYDCON48903.2020.9242917.</w:t>
      </w:r>
    </w:p>
    <w:p w14:paraId="11FCD0D5"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[141]</w:t>
      </w:r>
      <w:r w:rsidRPr="00EF120B">
        <w:rPr>
          <w:noProof/>
        </w:rPr>
        <w:tab/>
        <w:t xml:space="preserve">R. Fukuoka, H. Suzuki, T. Kitajima, A. Kuwahara, and T. Yasuno, “Wind Speed Prediction Model Using LSTM and 1D-CNN,” </w:t>
      </w:r>
      <w:r w:rsidRPr="00EF120B">
        <w:rPr>
          <w:i/>
          <w:iCs/>
          <w:noProof/>
        </w:rPr>
        <w:t>J. Signal Process.</w:t>
      </w:r>
      <w:r w:rsidRPr="00EF120B">
        <w:rPr>
          <w:noProof/>
        </w:rPr>
        <w:t>, 2018, doi: 10.2299/jsp.22.207.</w:t>
      </w:r>
    </w:p>
    <w:p w14:paraId="2AE4414A" w14:textId="77777777" w:rsidR="00EF120B" w:rsidRPr="00EF120B" w:rsidRDefault="00EF120B" w:rsidP="00EF120B">
      <w:pPr>
        <w:widowControl w:val="0"/>
        <w:autoSpaceDE w:val="0"/>
        <w:autoSpaceDN w:val="0"/>
        <w:adjustRightInd w:val="0"/>
        <w:ind w:left="640" w:hanging="640"/>
        <w:rPr>
          <w:noProof/>
        </w:rPr>
      </w:pPr>
      <w:r w:rsidRPr="00EF120B">
        <w:rPr>
          <w:noProof/>
        </w:rPr>
        <w:t>[142]</w:t>
      </w:r>
      <w:r w:rsidRPr="00EF120B">
        <w:rPr>
          <w:noProof/>
        </w:rPr>
        <w:tab/>
        <w:t xml:space="preserve">A. Brunel </w:t>
      </w:r>
      <w:r w:rsidRPr="00EF120B">
        <w:rPr>
          <w:i/>
          <w:iCs/>
          <w:noProof/>
        </w:rPr>
        <w:t>et al.</w:t>
      </w:r>
      <w:r w:rsidRPr="00EF120B">
        <w:rPr>
          <w:noProof/>
        </w:rPr>
        <w:t>, “A CNN adapted to time series for the classification of Supernovae,” 2019, doi: 10.2352/ISSN.2470-1173.2019.14.COLOR-090.</w:t>
      </w:r>
    </w:p>
    <w:p w14:paraId="11A9796B" w14:textId="77777777" w:rsidR="00EF120B" w:rsidRPr="00EF120B" w:rsidRDefault="00EF120B" w:rsidP="00EF120B">
      <w:pPr>
        <w:widowControl w:val="0"/>
        <w:autoSpaceDE w:val="0"/>
        <w:autoSpaceDN w:val="0"/>
        <w:adjustRightInd w:val="0"/>
        <w:ind w:left="640" w:hanging="640"/>
        <w:rPr>
          <w:noProof/>
        </w:rPr>
      </w:pPr>
      <w:r w:rsidRPr="00EF120B">
        <w:rPr>
          <w:noProof/>
        </w:rPr>
        <w:t>[143]</w:t>
      </w:r>
      <w:r w:rsidRPr="00EF120B">
        <w:rPr>
          <w:noProof/>
        </w:rPr>
        <w:tab/>
        <w:t>M. Imani and H. Ghassemian, “Sequence to Image Transform Based Convolutional Neural Network for Load Forecasting,” 2019, doi: 10.1109/IranianCEE.2019.8786456.</w:t>
      </w:r>
    </w:p>
    <w:p w14:paraId="2DA3C6ED" w14:textId="77777777" w:rsidR="00EF120B" w:rsidRPr="00EF120B" w:rsidRDefault="00EF120B" w:rsidP="00EF120B">
      <w:pPr>
        <w:widowControl w:val="0"/>
        <w:autoSpaceDE w:val="0"/>
        <w:autoSpaceDN w:val="0"/>
        <w:adjustRightInd w:val="0"/>
        <w:ind w:left="640" w:hanging="640"/>
        <w:rPr>
          <w:noProof/>
        </w:rPr>
      </w:pPr>
      <w:r w:rsidRPr="00EF120B">
        <w:rPr>
          <w:noProof/>
        </w:rPr>
        <w:t>[144]</w:t>
      </w:r>
      <w:r w:rsidRPr="00EF120B">
        <w:rPr>
          <w:noProof/>
        </w:rPr>
        <w:tab/>
        <w:t>R. Garg, B. G. Vijay Kumar, G. Carneiro, and I. Reid, “Unsupervised CNN for single view depth estimation: Geometry to the rescue,” 2016, doi: 10.1007/978-3-319-46484-8_45.</w:t>
      </w:r>
    </w:p>
    <w:p w14:paraId="7F134FC1" w14:textId="77777777" w:rsidR="00EF120B" w:rsidRPr="00EF120B" w:rsidRDefault="00EF120B" w:rsidP="00EF120B">
      <w:pPr>
        <w:widowControl w:val="0"/>
        <w:autoSpaceDE w:val="0"/>
        <w:autoSpaceDN w:val="0"/>
        <w:adjustRightInd w:val="0"/>
        <w:ind w:left="640" w:hanging="640"/>
        <w:rPr>
          <w:noProof/>
        </w:rPr>
      </w:pPr>
      <w:r w:rsidRPr="00EF120B">
        <w:rPr>
          <w:noProof/>
        </w:rPr>
        <w:t>[145]</w:t>
      </w:r>
      <w:r w:rsidRPr="00EF120B">
        <w:rPr>
          <w:noProof/>
        </w:rPr>
        <w:tab/>
        <w:t>T. T. Um, V. Babakeshizadeh, and D. Kulic, “Exercise motion classification from large-scale wearable sensor data using convolutional neural networks,” 2017, doi: 10.1109/IROS.2017.8206051.</w:t>
      </w:r>
    </w:p>
    <w:p w14:paraId="22E7A144" w14:textId="77777777" w:rsidR="00EF120B" w:rsidRPr="00EF120B" w:rsidRDefault="00EF120B" w:rsidP="00EF120B">
      <w:pPr>
        <w:widowControl w:val="0"/>
        <w:autoSpaceDE w:val="0"/>
        <w:autoSpaceDN w:val="0"/>
        <w:adjustRightInd w:val="0"/>
        <w:ind w:left="640" w:hanging="640"/>
        <w:rPr>
          <w:noProof/>
        </w:rPr>
      </w:pPr>
      <w:r w:rsidRPr="00EF120B">
        <w:rPr>
          <w:noProof/>
        </w:rPr>
        <w:t>[146]</w:t>
      </w:r>
      <w:r w:rsidRPr="00EF120B">
        <w:rPr>
          <w:noProof/>
        </w:rPr>
        <w:tab/>
        <w:t>Y. Zhang, S. Roller, and B. C. Wallace, “MGNC-CNN: A simple approach to exploiting multiple word embeddings for sentence classification,” 2016, doi: 10.18653/v1/n16-1178.</w:t>
      </w:r>
    </w:p>
    <w:p w14:paraId="2B2274D0" w14:textId="77777777" w:rsidR="00EF120B" w:rsidRPr="00EF120B" w:rsidRDefault="00EF120B" w:rsidP="00EF120B">
      <w:pPr>
        <w:widowControl w:val="0"/>
        <w:autoSpaceDE w:val="0"/>
        <w:autoSpaceDN w:val="0"/>
        <w:adjustRightInd w:val="0"/>
        <w:ind w:left="640" w:hanging="640"/>
        <w:rPr>
          <w:noProof/>
        </w:rPr>
      </w:pPr>
      <w:r w:rsidRPr="00EF120B">
        <w:rPr>
          <w:noProof/>
        </w:rPr>
        <w:t>[147]</w:t>
      </w:r>
      <w:r w:rsidRPr="00EF120B">
        <w:rPr>
          <w:noProof/>
        </w:rPr>
        <w:tab/>
        <w:t xml:space="preserve">E. Gawehn, J. A. Hiss, and G. Schneider, “Deep Learning in Drug Discovery,” </w:t>
      </w:r>
      <w:r w:rsidRPr="00EF120B">
        <w:rPr>
          <w:i/>
          <w:iCs/>
          <w:noProof/>
        </w:rPr>
        <w:t>Molecular Informatics</w:t>
      </w:r>
      <w:r w:rsidRPr="00EF120B">
        <w:rPr>
          <w:noProof/>
        </w:rPr>
        <w:t>. 2016, doi: 10.1002/minf.201501008.</w:t>
      </w:r>
    </w:p>
    <w:p w14:paraId="63E8117F" w14:textId="77777777" w:rsidR="00EF120B" w:rsidRPr="00EF120B" w:rsidRDefault="00EF120B" w:rsidP="00EF120B">
      <w:pPr>
        <w:widowControl w:val="0"/>
        <w:autoSpaceDE w:val="0"/>
        <w:autoSpaceDN w:val="0"/>
        <w:adjustRightInd w:val="0"/>
        <w:ind w:left="640" w:hanging="640"/>
        <w:rPr>
          <w:noProof/>
        </w:rPr>
      </w:pPr>
      <w:r w:rsidRPr="00EF120B">
        <w:rPr>
          <w:noProof/>
        </w:rPr>
        <w:t>[148]</w:t>
      </w:r>
      <w:r w:rsidRPr="00EF120B">
        <w:rPr>
          <w:noProof/>
        </w:rPr>
        <w:tab/>
        <w:t>A. Gasparin, S. Lukovic, and C. Alippi, “Deep Learning for Time Series Forecasting: The Electric Load Case,” 2019, [Online]. Available: http://arxiv.org/abs/1907.09207.</w:t>
      </w:r>
    </w:p>
    <w:p w14:paraId="58F42F58" w14:textId="77777777" w:rsidR="00EF120B" w:rsidRPr="00EF120B" w:rsidRDefault="00EF120B" w:rsidP="00EF120B">
      <w:pPr>
        <w:widowControl w:val="0"/>
        <w:autoSpaceDE w:val="0"/>
        <w:autoSpaceDN w:val="0"/>
        <w:adjustRightInd w:val="0"/>
        <w:ind w:left="640" w:hanging="640"/>
        <w:rPr>
          <w:noProof/>
        </w:rPr>
      </w:pPr>
      <w:r w:rsidRPr="00EF120B">
        <w:rPr>
          <w:noProof/>
        </w:rPr>
        <w:t>[149]</w:t>
      </w:r>
      <w:r w:rsidRPr="00EF120B">
        <w:rPr>
          <w:noProof/>
        </w:rPr>
        <w:tab/>
        <w:t xml:space="preserve">S. Shajun Nisha and M. Nagoor Meeral, “Applications of deep learning in </w:t>
      </w:r>
      <w:r w:rsidRPr="00EF120B">
        <w:rPr>
          <w:noProof/>
        </w:rPr>
        <w:lastRenderedPageBreak/>
        <w:t xml:space="preserve">biomedical engineering,” </w:t>
      </w:r>
      <w:r w:rsidRPr="00EF120B">
        <w:rPr>
          <w:i/>
          <w:iCs/>
          <w:noProof/>
        </w:rPr>
        <w:t>Handb. Deep Learn. Biomed. Eng.</w:t>
      </w:r>
      <w:r w:rsidRPr="00EF120B">
        <w:rPr>
          <w:noProof/>
        </w:rPr>
        <w:t>, pp. 245–270, Jan. 2021, doi: 10.1016/B978-0-12-823014-5.00008-9.</w:t>
      </w:r>
    </w:p>
    <w:p w14:paraId="2AC926A0" w14:textId="77777777" w:rsidR="00EF120B" w:rsidRPr="00EF120B" w:rsidRDefault="00EF120B" w:rsidP="00EF120B">
      <w:pPr>
        <w:widowControl w:val="0"/>
        <w:autoSpaceDE w:val="0"/>
        <w:autoSpaceDN w:val="0"/>
        <w:adjustRightInd w:val="0"/>
        <w:ind w:left="640" w:hanging="640"/>
        <w:rPr>
          <w:noProof/>
        </w:rPr>
      </w:pPr>
      <w:r w:rsidRPr="00EF120B">
        <w:rPr>
          <w:noProof/>
        </w:rPr>
        <w:t>[150]</w:t>
      </w:r>
      <w:r w:rsidRPr="00EF120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01DB91EF" w14:textId="77777777" w:rsidR="00EF120B" w:rsidRPr="00EF120B" w:rsidRDefault="00EF120B" w:rsidP="00EF120B">
      <w:pPr>
        <w:widowControl w:val="0"/>
        <w:autoSpaceDE w:val="0"/>
        <w:autoSpaceDN w:val="0"/>
        <w:adjustRightInd w:val="0"/>
        <w:ind w:left="640" w:hanging="640"/>
        <w:rPr>
          <w:noProof/>
        </w:rPr>
      </w:pPr>
      <w:r w:rsidRPr="00EF120B">
        <w:rPr>
          <w:noProof/>
        </w:rPr>
        <w:t>[151]</w:t>
      </w:r>
      <w:r w:rsidRPr="00EF120B">
        <w:rPr>
          <w:noProof/>
        </w:rPr>
        <w:tab/>
        <w:t>“What is max pooling in convolutional neural networks? - Quora,” 2017. https://www.quora.com/What-is-max-pooling-in-convolutional-neural-networks (accessed Sep. 17, 2021).</w:t>
      </w:r>
    </w:p>
    <w:p w14:paraId="5F7A2E14" w14:textId="77777777" w:rsidR="00EF120B" w:rsidRPr="00EF120B" w:rsidRDefault="00EF120B" w:rsidP="00EF120B">
      <w:pPr>
        <w:widowControl w:val="0"/>
        <w:autoSpaceDE w:val="0"/>
        <w:autoSpaceDN w:val="0"/>
        <w:adjustRightInd w:val="0"/>
        <w:ind w:left="640" w:hanging="640"/>
        <w:rPr>
          <w:noProof/>
        </w:rPr>
      </w:pPr>
      <w:r w:rsidRPr="00EF120B">
        <w:rPr>
          <w:noProof/>
        </w:rPr>
        <w:t>[152]</w:t>
      </w:r>
      <w:r w:rsidRPr="00EF120B">
        <w:rPr>
          <w:noProof/>
        </w:rPr>
        <w:tab/>
        <w:t xml:space="preserve">C. Tian, J. Ma, C. Zhang, and P. Zhan, “A deep neural network model for short-term load forecast based on long short-term memory network and convolutional neural network,” </w:t>
      </w:r>
      <w:r w:rsidRPr="00EF120B">
        <w:rPr>
          <w:i/>
          <w:iCs/>
          <w:noProof/>
        </w:rPr>
        <w:t>Energies</w:t>
      </w:r>
      <w:r w:rsidRPr="00EF120B">
        <w:rPr>
          <w:noProof/>
        </w:rPr>
        <w:t>, 2018, doi: 10.3390/en11123493.</w:t>
      </w:r>
    </w:p>
    <w:p w14:paraId="6D468E35" w14:textId="77777777" w:rsidR="00EF120B" w:rsidRPr="00EF120B" w:rsidRDefault="00EF120B" w:rsidP="00EF120B">
      <w:pPr>
        <w:widowControl w:val="0"/>
        <w:autoSpaceDE w:val="0"/>
        <w:autoSpaceDN w:val="0"/>
        <w:adjustRightInd w:val="0"/>
        <w:ind w:left="640" w:hanging="640"/>
        <w:rPr>
          <w:noProof/>
        </w:rPr>
      </w:pPr>
      <w:r w:rsidRPr="00EF120B">
        <w:rPr>
          <w:noProof/>
        </w:rPr>
        <w:t>[153]</w:t>
      </w:r>
      <w:r w:rsidRPr="00EF120B">
        <w:rPr>
          <w:noProof/>
        </w:rPr>
        <w:tab/>
        <w:t>B. Farsi, “On Short-Term Load Forecasting Using Machine Learning Techniques,” Concordia University, 2020.</w:t>
      </w:r>
    </w:p>
    <w:p w14:paraId="46CA6909" w14:textId="77777777" w:rsidR="00EF120B" w:rsidRPr="00EF120B" w:rsidRDefault="00EF120B" w:rsidP="00EF120B">
      <w:pPr>
        <w:widowControl w:val="0"/>
        <w:autoSpaceDE w:val="0"/>
        <w:autoSpaceDN w:val="0"/>
        <w:adjustRightInd w:val="0"/>
        <w:ind w:left="640" w:hanging="640"/>
        <w:rPr>
          <w:noProof/>
        </w:rPr>
      </w:pPr>
      <w:r w:rsidRPr="00EF120B">
        <w:rPr>
          <w:noProof/>
        </w:rPr>
        <w:t>[154]</w:t>
      </w:r>
      <w:r w:rsidRPr="00EF120B">
        <w:rPr>
          <w:noProof/>
        </w:rPr>
        <w:tab/>
        <w:t xml:space="preserve">C. J. Huang, Y. Shen, Y. H. Chen, and H. C. Chen, “A novel hybrid deep neural network model for short-term electricity price forecasting,” </w:t>
      </w:r>
      <w:r w:rsidRPr="00EF120B">
        <w:rPr>
          <w:i/>
          <w:iCs/>
          <w:noProof/>
        </w:rPr>
        <w:t>Int. J. Energy Res.</w:t>
      </w:r>
      <w:r w:rsidRPr="00EF120B">
        <w:rPr>
          <w:noProof/>
        </w:rPr>
        <w:t>, 2021, doi: 10.1002/er.5945.</w:t>
      </w:r>
    </w:p>
    <w:p w14:paraId="5E2C59C1" w14:textId="77777777" w:rsidR="00EF120B" w:rsidRPr="00EF120B" w:rsidRDefault="00EF120B" w:rsidP="00EF120B">
      <w:pPr>
        <w:widowControl w:val="0"/>
        <w:autoSpaceDE w:val="0"/>
        <w:autoSpaceDN w:val="0"/>
        <w:adjustRightInd w:val="0"/>
        <w:ind w:left="640" w:hanging="640"/>
        <w:rPr>
          <w:noProof/>
        </w:rPr>
      </w:pPr>
      <w:r w:rsidRPr="00EF120B">
        <w:rPr>
          <w:noProof/>
        </w:rPr>
        <w:t>[155]</w:t>
      </w:r>
      <w:r w:rsidRPr="00EF120B">
        <w:rPr>
          <w:noProof/>
        </w:rPr>
        <w:tab/>
        <w:t>A. Krizhevsky, I. Sutskever, and G. E. Hinton, “ImageNet classification with deep convolutional neural networks,” 2012.</w:t>
      </w:r>
    </w:p>
    <w:p w14:paraId="667C38FF" w14:textId="77777777" w:rsidR="00EF120B" w:rsidRPr="00EF120B" w:rsidRDefault="00EF120B" w:rsidP="00EF120B">
      <w:pPr>
        <w:widowControl w:val="0"/>
        <w:autoSpaceDE w:val="0"/>
        <w:autoSpaceDN w:val="0"/>
        <w:adjustRightInd w:val="0"/>
        <w:ind w:left="640" w:hanging="640"/>
        <w:rPr>
          <w:noProof/>
        </w:rPr>
      </w:pPr>
      <w:r w:rsidRPr="00EF120B">
        <w:rPr>
          <w:noProof/>
        </w:rPr>
        <w:t>[156]</w:t>
      </w:r>
      <w:r w:rsidRPr="00EF120B">
        <w:rPr>
          <w:noProof/>
        </w:rPr>
        <w:tab/>
        <w:t>K. He, X. Zhang, S. Ren, and J. Sun, “Deep residual learning for image recognition,” 2016, doi: 10.1109/CVPR.2016.90.</w:t>
      </w:r>
    </w:p>
    <w:p w14:paraId="46A38074" w14:textId="77777777" w:rsidR="00EF120B" w:rsidRPr="00EF120B" w:rsidRDefault="00EF120B" w:rsidP="00EF120B">
      <w:pPr>
        <w:widowControl w:val="0"/>
        <w:autoSpaceDE w:val="0"/>
        <w:autoSpaceDN w:val="0"/>
        <w:adjustRightInd w:val="0"/>
        <w:ind w:left="640" w:hanging="640"/>
        <w:rPr>
          <w:noProof/>
        </w:rPr>
      </w:pPr>
      <w:r w:rsidRPr="00EF120B">
        <w:rPr>
          <w:noProof/>
        </w:rPr>
        <w:t>[157]</w:t>
      </w:r>
      <w:r w:rsidRPr="00EF120B">
        <w:rPr>
          <w:noProof/>
        </w:rPr>
        <w:tab/>
        <w:t>C. L. Liu, F. Yin, Q. F. Wang, and D. H. Wang, “ICDAR 2011 Chinese handwriting recognition competition,” 2011, doi: 10.1109/ICDAR.2011.291.</w:t>
      </w:r>
    </w:p>
    <w:p w14:paraId="0983B89D" w14:textId="77777777" w:rsidR="00EF120B" w:rsidRPr="00EF120B" w:rsidRDefault="00EF120B" w:rsidP="00EF120B">
      <w:pPr>
        <w:widowControl w:val="0"/>
        <w:autoSpaceDE w:val="0"/>
        <w:autoSpaceDN w:val="0"/>
        <w:adjustRightInd w:val="0"/>
        <w:ind w:left="640" w:hanging="640"/>
        <w:rPr>
          <w:noProof/>
        </w:rPr>
      </w:pPr>
      <w:r w:rsidRPr="00EF120B">
        <w:rPr>
          <w:noProof/>
        </w:rPr>
        <w:lastRenderedPageBreak/>
        <w:t>[158]</w:t>
      </w:r>
      <w:r w:rsidRPr="00EF120B">
        <w:rPr>
          <w:noProof/>
        </w:rPr>
        <w:tab/>
        <w:t>D. C. Cireşan, A. Giusti, L. M. Gambardella, and J. Schmidhuber, “Deep neural networks segment neuronal membranes in electron microscopy images,” 2012.</w:t>
      </w:r>
    </w:p>
    <w:p w14:paraId="1D4E03AD" w14:textId="77777777" w:rsidR="00EF120B" w:rsidRPr="00EF120B" w:rsidRDefault="00EF120B" w:rsidP="00EF120B">
      <w:pPr>
        <w:widowControl w:val="0"/>
        <w:autoSpaceDE w:val="0"/>
        <w:autoSpaceDN w:val="0"/>
        <w:adjustRightInd w:val="0"/>
        <w:ind w:left="640" w:hanging="640"/>
        <w:rPr>
          <w:noProof/>
        </w:rPr>
      </w:pPr>
      <w:r w:rsidRPr="00EF120B">
        <w:rPr>
          <w:noProof/>
        </w:rPr>
        <w:t>[159]</w:t>
      </w:r>
      <w:r w:rsidRPr="00EF120B">
        <w:rPr>
          <w:noProof/>
        </w:rPr>
        <w:tab/>
        <w:t>D. C. Cireşan, A. Giusti, L. M. Gambardella, and J. Schmidhuber, “Mitosis detection in breast cancer histology images with deep neural networks,” 2013, doi: 10.1007/978-3-642-40763-5_51.</w:t>
      </w:r>
    </w:p>
    <w:p w14:paraId="54EFD6DE" w14:textId="77777777" w:rsidR="00EF120B" w:rsidRPr="00EF120B" w:rsidRDefault="00EF120B" w:rsidP="00EF120B">
      <w:pPr>
        <w:widowControl w:val="0"/>
        <w:autoSpaceDE w:val="0"/>
        <w:autoSpaceDN w:val="0"/>
        <w:adjustRightInd w:val="0"/>
        <w:ind w:left="640" w:hanging="640"/>
        <w:rPr>
          <w:noProof/>
        </w:rPr>
      </w:pPr>
      <w:r w:rsidRPr="00EF120B">
        <w:rPr>
          <w:noProof/>
        </w:rPr>
        <w:t>[160]</w:t>
      </w:r>
      <w:r w:rsidRPr="00EF120B">
        <w:rPr>
          <w:noProof/>
        </w:rPr>
        <w:tab/>
        <w:t>G. E. Dahl, M. Ranzato, A. R. Mohamed, and G. Hinton, “Phone recognition with the mean-covariance restricted Boltzmann machine,” 2010.</w:t>
      </w:r>
    </w:p>
    <w:p w14:paraId="1012E662" w14:textId="77777777" w:rsidR="00EF120B" w:rsidRPr="00EF120B" w:rsidRDefault="00EF120B" w:rsidP="00EF120B">
      <w:pPr>
        <w:widowControl w:val="0"/>
        <w:autoSpaceDE w:val="0"/>
        <w:autoSpaceDN w:val="0"/>
        <w:adjustRightInd w:val="0"/>
        <w:ind w:left="640" w:hanging="640"/>
        <w:rPr>
          <w:noProof/>
        </w:rPr>
      </w:pPr>
      <w:r w:rsidRPr="00EF120B">
        <w:rPr>
          <w:noProof/>
        </w:rPr>
        <w:t>[161]</w:t>
      </w:r>
      <w:r w:rsidRPr="00EF120B">
        <w:rPr>
          <w:noProof/>
        </w:rPr>
        <w:tab/>
        <w:t>F. Seide, G. Li, and D. Yu, “Conversational speech transcription using Context-Dependent Deep Neural Networks,” 2011, doi: 10.21437/interspeech.2011-169.</w:t>
      </w:r>
    </w:p>
    <w:p w14:paraId="401CE803" w14:textId="77777777" w:rsidR="00EF120B" w:rsidRPr="00EF120B" w:rsidRDefault="00EF120B" w:rsidP="00EF120B">
      <w:pPr>
        <w:widowControl w:val="0"/>
        <w:autoSpaceDE w:val="0"/>
        <w:autoSpaceDN w:val="0"/>
        <w:adjustRightInd w:val="0"/>
        <w:ind w:left="640" w:hanging="640"/>
        <w:rPr>
          <w:noProof/>
        </w:rPr>
      </w:pPr>
      <w:r w:rsidRPr="00EF120B">
        <w:rPr>
          <w:noProof/>
        </w:rPr>
        <w:t>[162]</w:t>
      </w:r>
      <w:r w:rsidRPr="00EF120B">
        <w:rPr>
          <w:noProof/>
        </w:rPr>
        <w:tab/>
        <w:t xml:space="preserve">O. Abdel-Hamid, A. R. Mohamed, H. Jiang, L. Deng, G. Penn, and D. Yu, “Convolutional neural networks for speech recognition,” </w:t>
      </w:r>
      <w:r w:rsidRPr="00EF120B">
        <w:rPr>
          <w:i/>
          <w:iCs/>
          <w:noProof/>
        </w:rPr>
        <w:t>IEEE Trans. Audio, Speech Lang. Process.</w:t>
      </w:r>
      <w:r w:rsidRPr="00EF120B">
        <w:rPr>
          <w:noProof/>
        </w:rPr>
        <w:t>, 2014, doi: 10.1109/TASLP.2014.2339736.</w:t>
      </w:r>
    </w:p>
    <w:p w14:paraId="2FFD8D96" w14:textId="77777777" w:rsidR="00EF120B" w:rsidRPr="00EF120B" w:rsidRDefault="00EF120B" w:rsidP="00EF120B">
      <w:pPr>
        <w:widowControl w:val="0"/>
        <w:autoSpaceDE w:val="0"/>
        <w:autoSpaceDN w:val="0"/>
        <w:adjustRightInd w:val="0"/>
        <w:ind w:left="640" w:hanging="640"/>
        <w:rPr>
          <w:noProof/>
        </w:rPr>
      </w:pPr>
      <w:r w:rsidRPr="00EF120B">
        <w:rPr>
          <w:noProof/>
        </w:rPr>
        <w:t>[163]</w:t>
      </w:r>
      <w:r w:rsidRPr="00EF120B">
        <w:rPr>
          <w:noProof/>
        </w:rPr>
        <w:tab/>
        <w:t>L. Deng and J. C. Platt, “Ensemble deep learning for speech recognition,” 2014, doi: 10.21437/interspeech.2014-433.</w:t>
      </w:r>
    </w:p>
    <w:p w14:paraId="2D2D8CCF" w14:textId="77777777" w:rsidR="00EF120B" w:rsidRPr="00EF120B" w:rsidRDefault="00EF120B" w:rsidP="00EF120B">
      <w:pPr>
        <w:widowControl w:val="0"/>
        <w:autoSpaceDE w:val="0"/>
        <w:autoSpaceDN w:val="0"/>
        <w:adjustRightInd w:val="0"/>
        <w:ind w:left="640" w:hanging="640"/>
        <w:rPr>
          <w:noProof/>
        </w:rPr>
      </w:pPr>
      <w:r w:rsidRPr="00EF120B">
        <w:rPr>
          <w:noProof/>
        </w:rPr>
        <w:t>[164]</w:t>
      </w:r>
      <w:r w:rsidRPr="00EF120B">
        <w:rPr>
          <w:noProof/>
        </w:rPr>
        <w:tab/>
        <w:t>“Dispelling the Myth: How Peak Demand REALLY Occurs | Energy Sentry News.” https://energysentry.com/newsletters/dispelling-myth.php (accessed Oct. 24, 2021).</w:t>
      </w:r>
    </w:p>
    <w:p w14:paraId="477FA875" w14:textId="77777777" w:rsidR="00EF120B" w:rsidRPr="00EF120B" w:rsidRDefault="00EF120B" w:rsidP="00EF120B">
      <w:pPr>
        <w:widowControl w:val="0"/>
        <w:autoSpaceDE w:val="0"/>
        <w:autoSpaceDN w:val="0"/>
        <w:adjustRightInd w:val="0"/>
        <w:ind w:left="640" w:hanging="640"/>
        <w:rPr>
          <w:noProof/>
        </w:rPr>
      </w:pPr>
      <w:r w:rsidRPr="00EF120B">
        <w:rPr>
          <w:noProof/>
        </w:rPr>
        <w:t>[165]</w:t>
      </w:r>
      <w:r w:rsidRPr="00EF120B">
        <w:rPr>
          <w:noProof/>
        </w:rPr>
        <w:tab/>
        <w:t>“Base Load and Peak Load: understanding both concepts.” https://sinovoltaics.com/learning-center/basics/base-load-peak-load/ (accessed Oct. 24, 2021).</w:t>
      </w:r>
    </w:p>
    <w:p w14:paraId="076E6062" w14:textId="77777777" w:rsidR="00EF120B" w:rsidRPr="00EF120B" w:rsidRDefault="00EF120B" w:rsidP="00EF120B">
      <w:pPr>
        <w:widowControl w:val="0"/>
        <w:autoSpaceDE w:val="0"/>
        <w:autoSpaceDN w:val="0"/>
        <w:adjustRightInd w:val="0"/>
        <w:ind w:left="640" w:hanging="640"/>
        <w:rPr>
          <w:noProof/>
        </w:rPr>
      </w:pPr>
      <w:r w:rsidRPr="00EF120B">
        <w:rPr>
          <w:noProof/>
        </w:rPr>
        <w:t>[166]</w:t>
      </w:r>
      <w:r w:rsidRPr="00EF120B">
        <w:rPr>
          <w:noProof/>
        </w:rPr>
        <w:tab/>
        <w:t>“Peak Load &amp; Base Electricity - Understand Differences - EnergyWatch.” https://energywatch-inc.com/peak-load-base-load-electricity/ (accessed Oct. 07, 2021).</w:t>
      </w:r>
    </w:p>
    <w:p w14:paraId="307434D8" w14:textId="77777777" w:rsidR="00EF120B" w:rsidRPr="00EF120B" w:rsidRDefault="00EF120B" w:rsidP="00EF120B">
      <w:pPr>
        <w:widowControl w:val="0"/>
        <w:autoSpaceDE w:val="0"/>
        <w:autoSpaceDN w:val="0"/>
        <w:adjustRightInd w:val="0"/>
        <w:ind w:left="640" w:hanging="640"/>
        <w:rPr>
          <w:noProof/>
        </w:rPr>
      </w:pPr>
      <w:r w:rsidRPr="00EF120B">
        <w:rPr>
          <w:noProof/>
        </w:rPr>
        <w:t>[167]</w:t>
      </w:r>
      <w:r w:rsidRPr="00EF120B">
        <w:rPr>
          <w:noProof/>
        </w:rPr>
        <w:tab/>
        <w:t xml:space="preserve">“What is Peak Load? | Aquicore.” https://aquicore.com/blog/what-is-peak-load/ </w:t>
      </w:r>
      <w:r w:rsidRPr="00EF120B">
        <w:rPr>
          <w:noProof/>
        </w:rPr>
        <w:lastRenderedPageBreak/>
        <w:t>(accessed Oct. 07, 2021).</w:t>
      </w:r>
    </w:p>
    <w:p w14:paraId="751C0082" w14:textId="77777777" w:rsidR="00EF120B" w:rsidRPr="00EF120B" w:rsidRDefault="00EF120B" w:rsidP="00EF120B">
      <w:pPr>
        <w:widowControl w:val="0"/>
        <w:autoSpaceDE w:val="0"/>
        <w:autoSpaceDN w:val="0"/>
        <w:adjustRightInd w:val="0"/>
        <w:ind w:left="640" w:hanging="640"/>
        <w:rPr>
          <w:noProof/>
        </w:rPr>
      </w:pPr>
      <w:r w:rsidRPr="00EF120B">
        <w:rPr>
          <w:noProof/>
        </w:rPr>
        <w:t>[168]</w:t>
      </w:r>
      <w:r w:rsidRPr="00EF120B">
        <w:rPr>
          <w:noProof/>
        </w:rPr>
        <w:tab/>
        <w:t xml:space="preserve">A. Dedinec, S. Filiposka, A. Dedinec, and L. Kocarev, “Deep belief network based electricity load forecasting: An analysis of Macedonian case,” </w:t>
      </w:r>
      <w:r w:rsidRPr="00EF120B">
        <w:rPr>
          <w:i/>
          <w:iCs/>
          <w:noProof/>
        </w:rPr>
        <w:t>Energy</w:t>
      </w:r>
      <w:r w:rsidRPr="00EF120B">
        <w:rPr>
          <w:noProof/>
        </w:rPr>
        <w:t>, 2016, doi: 10.1016/j.energy.2016.07.090.</w:t>
      </w:r>
    </w:p>
    <w:p w14:paraId="4E4C645A" w14:textId="77777777" w:rsidR="00EF120B" w:rsidRPr="00EF120B" w:rsidRDefault="00EF120B" w:rsidP="00EF120B">
      <w:pPr>
        <w:widowControl w:val="0"/>
        <w:autoSpaceDE w:val="0"/>
        <w:autoSpaceDN w:val="0"/>
        <w:adjustRightInd w:val="0"/>
        <w:ind w:left="640" w:hanging="640"/>
        <w:rPr>
          <w:noProof/>
        </w:rPr>
      </w:pPr>
      <w:r w:rsidRPr="00EF120B">
        <w:rPr>
          <w:noProof/>
        </w:rPr>
        <w:t>[169]</w:t>
      </w:r>
      <w:r w:rsidRPr="00EF120B">
        <w:rPr>
          <w:noProof/>
        </w:rPr>
        <w:tab/>
        <w:t>S. Papadopoulos and I. Karakatsanis, “Short-term electricity load forecasting using time series and ensemble learning methods,” 2015, doi: 10.1109/PECI.2015.7064913.</w:t>
      </w:r>
    </w:p>
    <w:p w14:paraId="63B2A48A" w14:textId="77777777" w:rsidR="00EF120B" w:rsidRPr="00EF120B" w:rsidRDefault="00EF120B" w:rsidP="00EF120B">
      <w:pPr>
        <w:widowControl w:val="0"/>
        <w:autoSpaceDE w:val="0"/>
        <w:autoSpaceDN w:val="0"/>
        <w:adjustRightInd w:val="0"/>
        <w:ind w:left="640" w:hanging="640"/>
        <w:rPr>
          <w:noProof/>
        </w:rPr>
      </w:pPr>
      <w:r w:rsidRPr="00EF120B">
        <w:rPr>
          <w:noProof/>
        </w:rPr>
        <w:t>[170]</w:t>
      </w:r>
      <w:r w:rsidRPr="00EF120B">
        <w:rPr>
          <w:noProof/>
        </w:rPr>
        <w:tab/>
        <w:t xml:space="preserve">W. Kim, Y. Han, K. J. Kim, and K. W. Song, “Electricity load forecasting using advanced feature selection and optimal deep learning model for the variable refrigerant flow systems,” </w:t>
      </w:r>
      <w:r w:rsidRPr="00EF120B">
        <w:rPr>
          <w:i/>
          <w:iCs/>
          <w:noProof/>
        </w:rPr>
        <w:t>Energy Reports</w:t>
      </w:r>
      <w:r w:rsidRPr="00EF120B">
        <w:rPr>
          <w:noProof/>
        </w:rPr>
        <w:t>, 2020, doi: 10.1016/j.egyr.2020.09.019.</w:t>
      </w:r>
    </w:p>
    <w:p w14:paraId="575F25C9" w14:textId="77777777" w:rsidR="00EF120B" w:rsidRPr="00EF120B" w:rsidRDefault="00EF120B" w:rsidP="00EF120B">
      <w:pPr>
        <w:widowControl w:val="0"/>
        <w:autoSpaceDE w:val="0"/>
        <w:autoSpaceDN w:val="0"/>
        <w:adjustRightInd w:val="0"/>
        <w:ind w:left="640" w:hanging="640"/>
        <w:rPr>
          <w:noProof/>
        </w:rPr>
      </w:pPr>
      <w:r w:rsidRPr="00EF120B">
        <w:rPr>
          <w:noProof/>
        </w:rPr>
        <w:t>[171]</w:t>
      </w:r>
      <w:r w:rsidRPr="00EF120B">
        <w:rPr>
          <w:noProof/>
        </w:rPr>
        <w:tab/>
        <w:t>“Independent Electricity System Operator - Hourly Zonal Demand Report.” http://reports.ieso.ca/public/DemandZonal/ (accessed Jun. 05, 2021).</w:t>
      </w:r>
    </w:p>
    <w:p w14:paraId="7839802F" w14:textId="77777777" w:rsidR="00EF120B" w:rsidRPr="00EF120B" w:rsidRDefault="00EF120B" w:rsidP="00EF120B">
      <w:pPr>
        <w:widowControl w:val="0"/>
        <w:autoSpaceDE w:val="0"/>
        <w:autoSpaceDN w:val="0"/>
        <w:adjustRightInd w:val="0"/>
        <w:ind w:left="640" w:hanging="640"/>
        <w:rPr>
          <w:noProof/>
        </w:rPr>
      </w:pPr>
      <w:r w:rsidRPr="00EF120B">
        <w:rPr>
          <w:noProof/>
        </w:rPr>
        <w:t>[172]</w:t>
      </w:r>
      <w:r w:rsidRPr="00EF120B">
        <w:rPr>
          <w:noProof/>
        </w:rPr>
        <w:tab/>
        <w:t>“Historical Climate Data - Climate - Environment and Climate Change Canada.” https://climate.weather.gc.ca/ (accessed Jan. 05, 2021).</w:t>
      </w:r>
    </w:p>
    <w:p w14:paraId="50F7880E" w14:textId="77777777" w:rsidR="00EF120B" w:rsidRPr="00EF120B" w:rsidRDefault="00EF120B" w:rsidP="00EF120B">
      <w:pPr>
        <w:widowControl w:val="0"/>
        <w:autoSpaceDE w:val="0"/>
        <w:autoSpaceDN w:val="0"/>
        <w:adjustRightInd w:val="0"/>
        <w:ind w:left="640" w:hanging="640"/>
        <w:rPr>
          <w:noProof/>
        </w:rPr>
      </w:pPr>
      <w:r w:rsidRPr="00EF120B">
        <w:rPr>
          <w:noProof/>
        </w:rPr>
        <w:t>[173]</w:t>
      </w:r>
      <w:r w:rsidRPr="00EF120B">
        <w:rPr>
          <w:noProof/>
        </w:rPr>
        <w:tab/>
        <w:t xml:space="preserve">D. C. Wu, B. Bahrami Asl, A. Razban, and J. Chen, “Air compressor load forecasting using artificial neural network,” </w:t>
      </w:r>
      <w:r w:rsidRPr="00EF120B">
        <w:rPr>
          <w:i/>
          <w:iCs/>
          <w:noProof/>
        </w:rPr>
        <w:t>Expert Syst. Appl.</w:t>
      </w:r>
      <w:r w:rsidRPr="00EF120B">
        <w:rPr>
          <w:noProof/>
        </w:rPr>
        <w:t>, 2021, doi: 10.1016/j.eswa.2020.114209.</w:t>
      </w:r>
    </w:p>
    <w:p w14:paraId="432B5A07" w14:textId="77777777" w:rsidR="00EF120B" w:rsidRPr="00EF120B" w:rsidRDefault="00EF120B" w:rsidP="00EF120B">
      <w:pPr>
        <w:widowControl w:val="0"/>
        <w:autoSpaceDE w:val="0"/>
        <w:autoSpaceDN w:val="0"/>
        <w:adjustRightInd w:val="0"/>
        <w:ind w:left="640" w:hanging="640"/>
        <w:rPr>
          <w:noProof/>
        </w:rPr>
      </w:pPr>
      <w:r w:rsidRPr="00EF120B">
        <w:rPr>
          <w:noProof/>
        </w:rPr>
        <w:t>[174]</w:t>
      </w:r>
      <w:r w:rsidRPr="00EF120B">
        <w:rPr>
          <w:noProof/>
        </w:rPr>
        <w:tab/>
        <w:t xml:space="preserve">L. Kuan </w:t>
      </w:r>
      <w:r w:rsidRPr="00EF120B">
        <w:rPr>
          <w:i/>
          <w:iCs/>
          <w:noProof/>
        </w:rPr>
        <w:t>et al.</w:t>
      </w:r>
      <w:r w:rsidRPr="00EF120B">
        <w:rPr>
          <w:noProof/>
        </w:rPr>
        <w:t>, “Short-term electricity load forecasting method based on multilayered self-normalizing GRU network,” 2017, doi: 10.1109/EI2.2017.8245330.</w:t>
      </w:r>
    </w:p>
    <w:p w14:paraId="71298952" w14:textId="77777777" w:rsidR="00EF120B" w:rsidRPr="00EF120B" w:rsidRDefault="00EF120B" w:rsidP="00EF120B">
      <w:pPr>
        <w:widowControl w:val="0"/>
        <w:autoSpaceDE w:val="0"/>
        <w:autoSpaceDN w:val="0"/>
        <w:adjustRightInd w:val="0"/>
        <w:ind w:left="640" w:hanging="640"/>
        <w:rPr>
          <w:noProof/>
        </w:rPr>
      </w:pPr>
      <w:r w:rsidRPr="00EF120B">
        <w:rPr>
          <w:noProof/>
        </w:rPr>
        <w:t>[175]</w:t>
      </w:r>
      <w:r w:rsidRPr="00EF120B">
        <w:rPr>
          <w:noProof/>
        </w:rPr>
        <w:tab/>
        <w:t>L. Li, K. Ota, and M. Dong, “Everything is image: CNN-based short-term electrical load forecasting for smart grid,” 2017, doi: 10.1109/ISPAN-FCST-ISCC.2017.78.</w:t>
      </w:r>
    </w:p>
    <w:p w14:paraId="6185F344" w14:textId="77777777" w:rsidR="00EF120B" w:rsidRPr="00EF120B" w:rsidRDefault="00EF120B" w:rsidP="00EF120B">
      <w:pPr>
        <w:widowControl w:val="0"/>
        <w:autoSpaceDE w:val="0"/>
        <w:autoSpaceDN w:val="0"/>
        <w:adjustRightInd w:val="0"/>
        <w:ind w:left="640" w:hanging="640"/>
        <w:rPr>
          <w:noProof/>
        </w:rPr>
      </w:pPr>
      <w:r w:rsidRPr="00EF120B">
        <w:rPr>
          <w:noProof/>
        </w:rPr>
        <w:t>[176]</w:t>
      </w:r>
      <w:r w:rsidRPr="00EF120B">
        <w:rPr>
          <w:noProof/>
        </w:rPr>
        <w:tab/>
        <w:t xml:space="preserve">M. Dong and L. Grumbach, “A Hybrid Distribution Feeder Long-Term Load </w:t>
      </w:r>
      <w:r w:rsidRPr="00EF120B">
        <w:rPr>
          <w:noProof/>
        </w:rPr>
        <w:lastRenderedPageBreak/>
        <w:t xml:space="preserve">Forecasting Method Based on Sequence Prediction,” </w:t>
      </w:r>
      <w:r w:rsidRPr="00EF120B">
        <w:rPr>
          <w:i/>
          <w:iCs/>
          <w:noProof/>
        </w:rPr>
        <w:t>IEEE Trans. Smart Grid</w:t>
      </w:r>
      <w:r w:rsidRPr="00EF120B">
        <w:rPr>
          <w:noProof/>
        </w:rPr>
        <w:t>, 2020, doi: 10.1109/TSG.2019.2924183.</w:t>
      </w:r>
    </w:p>
    <w:p w14:paraId="6AD267DE" w14:textId="77777777" w:rsidR="00EF120B" w:rsidRPr="00EF120B" w:rsidRDefault="00EF120B" w:rsidP="00EF120B">
      <w:pPr>
        <w:widowControl w:val="0"/>
        <w:autoSpaceDE w:val="0"/>
        <w:autoSpaceDN w:val="0"/>
        <w:adjustRightInd w:val="0"/>
        <w:ind w:left="640" w:hanging="640"/>
        <w:rPr>
          <w:noProof/>
        </w:rPr>
      </w:pPr>
      <w:r w:rsidRPr="00EF120B">
        <w:rPr>
          <w:noProof/>
        </w:rPr>
        <w:t>[177]</w:t>
      </w:r>
      <w:r w:rsidRPr="00EF120B">
        <w:rPr>
          <w:noProof/>
        </w:rPr>
        <w:tab/>
        <w:t xml:space="preserve">L. Yin and J. Xie, “Multi-temporal-spatial-scale temporal convolution network for short-term load forecasting of power systems,” </w:t>
      </w:r>
      <w:r w:rsidRPr="00EF120B">
        <w:rPr>
          <w:i/>
          <w:iCs/>
          <w:noProof/>
        </w:rPr>
        <w:t>Appl. Energy</w:t>
      </w:r>
      <w:r w:rsidRPr="00EF120B">
        <w:rPr>
          <w:noProof/>
        </w:rPr>
        <w:t>, 2021, doi: 10.1016/j.apenergy.2020.116328.</w:t>
      </w:r>
    </w:p>
    <w:p w14:paraId="24E7ACA1" w14:textId="77777777" w:rsidR="00EF120B" w:rsidRPr="00EF120B" w:rsidRDefault="00EF120B" w:rsidP="00EF120B">
      <w:pPr>
        <w:widowControl w:val="0"/>
        <w:autoSpaceDE w:val="0"/>
        <w:autoSpaceDN w:val="0"/>
        <w:adjustRightInd w:val="0"/>
        <w:ind w:left="640" w:hanging="640"/>
        <w:rPr>
          <w:noProof/>
        </w:rPr>
      </w:pPr>
      <w:r w:rsidRPr="00EF120B">
        <w:rPr>
          <w:noProof/>
        </w:rPr>
        <w:t>[178]</w:t>
      </w:r>
      <w:r w:rsidRPr="00EF120B">
        <w:rPr>
          <w:noProof/>
        </w:rPr>
        <w:tab/>
        <w:t xml:space="preserve">S. Panigrahi, Y. Karali, and H. S. Behera, “Normalize Time Series and Forecast using Evolutionary Neural Network,” </w:t>
      </w:r>
      <w:r w:rsidRPr="00EF120B">
        <w:rPr>
          <w:i/>
          <w:iCs/>
          <w:noProof/>
        </w:rPr>
        <w:t>Int. J. Comput. Appl.</w:t>
      </w:r>
      <w:r w:rsidRPr="00EF120B">
        <w:rPr>
          <w:noProof/>
        </w:rPr>
        <w:t>, 2013.</w:t>
      </w:r>
    </w:p>
    <w:p w14:paraId="66D6756D" w14:textId="77777777" w:rsidR="00EF120B" w:rsidRPr="00EF120B" w:rsidRDefault="00EF120B" w:rsidP="00EF120B">
      <w:pPr>
        <w:widowControl w:val="0"/>
        <w:autoSpaceDE w:val="0"/>
        <w:autoSpaceDN w:val="0"/>
        <w:adjustRightInd w:val="0"/>
        <w:ind w:left="640" w:hanging="640"/>
        <w:rPr>
          <w:noProof/>
        </w:rPr>
      </w:pPr>
      <w:r w:rsidRPr="00EF120B">
        <w:rPr>
          <w:noProof/>
        </w:rPr>
        <w:t>[179]</w:t>
      </w:r>
      <w:r w:rsidRPr="00EF120B">
        <w:rPr>
          <w:noProof/>
        </w:rPr>
        <w:tab/>
        <w:t>“Fit linear regression model - MATLAB fitlm.” https://www.mathworks.com/help/stats/fitlm.html (accessed Nov. 21, 2021).</w:t>
      </w:r>
    </w:p>
    <w:p w14:paraId="4C63C7BD" w14:textId="77777777" w:rsidR="00EF120B" w:rsidRPr="00EF120B" w:rsidRDefault="00EF120B" w:rsidP="00EF120B">
      <w:pPr>
        <w:widowControl w:val="0"/>
        <w:autoSpaceDE w:val="0"/>
        <w:autoSpaceDN w:val="0"/>
        <w:adjustRightInd w:val="0"/>
        <w:ind w:left="640" w:hanging="640"/>
        <w:rPr>
          <w:noProof/>
        </w:rPr>
      </w:pPr>
      <w:r w:rsidRPr="00EF120B">
        <w:rPr>
          <w:noProof/>
        </w:rPr>
        <w:t>[180]</w:t>
      </w:r>
      <w:r w:rsidRPr="00EF120B">
        <w:rPr>
          <w:noProof/>
        </w:rPr>
        <w:tab/>
        <w:t>“Long short-term memory (LSTM) layer - MATLAB.” https://www.mathworks.com/help/deeplearning/ref/nnet.cnn.layer.lstmlayer.html (accessed Oct. 21, 2021).</w:t>
      </w:r>
    </w:p>
    <w:p w14:paraId="2AF28224" w14:textId="77777777" w:rsidR="00EF120B" w:rsidRPr="00EF120B" w:rsidRDefault="00EF120B" w:rsidP="00EF120B">
      <w:pPr>
        <w:widowControl w:val="0"/>
        <w:autoSpaceDE w:val="0"/>
        <w:autoSpaceDN w:val="0"/>
        <w:adjustRightInd w:val="0"/>
        <w:ind w:left="640" w:hanging="640"/>
        <w:rPr>
          <w:noProof/>
        </w:rPr>
      </w:pPr>
      <w:r w:rsidRPr="00EF120B">
        <w:rPr>
          <w:noProof/>
        </w:rPr>
        <w:t>[181]</w:t>
      </w:r>
      <w:r w:rsidRPr="00EF120B">
        <w:rPr>
          <w:noProof/>
        </w:rPr>
        <w:tab/>
        <w:t xml:space="preserve">I. K. M. Jais, A. R. Ismail, and S. Q. Nisa, “Adam Optimization Algorithm for Wide and Deep Neural Network,” </w:t>
      </w:r>
      <w:r w:rsidRPr="00EF120B">
        <w:rPr>
          <w:i/>
          <w:iCs/>
          <w:noProof/>
        </w:rPr>
        <w:t>Knowl. Eng. Data Sci.</w:t>
      </w:r>
      <w:r w:rsidRPr="00EF120B">
        <w:rPr>
          <w:noProof/>
        </w:rPr>
        <w:t>, 2019, doi: 10.17977/um018v2i12019p41-46.</w:t>
      </w:r>
    </w:p>
    <w:p w14:paraId="347768CF" w14:textId="77777777" w:rsidR="00EF120B" w:rsidRPr="00EF120B" w:rsidRDefault="00EF120B" w:rsidP="00EF120B">
      <w:pPr>
        <w:widowControl w:val="0"/>
        <w:autoSpaceDE w:val="0"/>
        <w:autoSpaceDN w:val="0"/>
        <w:adjustRightInd w:val="0"/>
        <w:ind w:left="640" w:hanging="640"/>
        <w:rPr>
          <w:noProof/>
        </w:rPr>
      </w:pPr>
      <w:r w:rsidRPr="00EF120B">
        <w:rPr>
          <w:noProof/>
        </w:rPr>
        <w:t>[182]</w:t>
      </w:r>
      <w:r w:rsidRPr="00EF120B">
        <w:rPr>
          <w:noProof/>
        </w:rPr>
        <w:tab/>
        <w:t xml:space="preserve">M. Barman and N. B. Dev Choudhury, “Season specific approach for short-term load forecasting based on hybrid FA-SVM and similarity concept,” </w:t>
      </w:r>
      <w:r w:rsidRPr="00EF120B">
        <w:rPr>
          <w:i/>
          <w:iCs/>
          <w:noProof/>
        </w:rPr>
        <w:t>Energy</w:t>
      </w:r>
      <w:r w:rsidRPr="00EF120B">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351" w:name="_Toc90148380"/>
      <w:r>
        <w:lastRenderedPageBreak/>
        <w:t>Appendix A</w:t>
      </w:r>
      <w:bookmarkEnd w:id="351"/>
    </w:p>
    <w:p w14:paraId="4ED0E5FB" w14:textId="54C391DF" w:rsidR="00BB1291" w:rsidRDefault="00316D15" w:rsidP="00991456">
      <w:pPr>
        <w:pStyle w:val="Heading2"/>
      </w:pPr>
      <w:bookmarkStart w:id="352" w:name="_Toc90148381"/>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352"/>
    </w:p>
    <w:p w14:paraId="46894549" w14:textId="7018F236" w:rsidR="00642386" w:rsidRDefault="00642386" w:rsidP="00642386">
      <w:pPr>
        <w:ind w:firstLine="288"/>
      </w:pPr>
      <w:r w:rsidRPr="00642386">
        <w:t>In discrete</w:t>
      </w:r>
      <w:r w:rsidR="0027573A">
        <w:t>-</w:t>
      </w:r>
      <w:r w:rsidRPr="00642386">
        <w:t xml:space="preserve">time, autocorrelation is sometimes referred to as serial correlation. It </w:t>
      </w:r>
      <w:r w:rsidR="0027573A">
        <w:t>correlates</w:t>
      </w:r>
      <w:r w:rsidRPr="00642386">
        <w:t xml:space="preserve"> a signal with a delayed copy of itself as a function of delay. Informally, it is the similarity of observations as a function of their time lag. The auto correlation function</w:t>
      </w:r>
      <w:r>
        <w:t xml:space="preserve"> (</w:t>
      </w:r>
      <w:proofErr w:type="spellStart"/>
      <w:r>
        <w:t>ACF</w:t>
      </w:r>
      <w:proofErr w:type="spellEnd"/>
      <w:r>
        <w:t>)</w:t>
      </w:r>
      <w:r w:rsidRPr="00642386">
        <w:t xml:space="preserve"> can be used to determine the most frequently occurring seasonality in a time series. Additionally, it assists us in determining the optimal number of differences required and i</w:t>
      </w:r>
      <w:r w:rsidR="0027573A">
        <w:t>dentifying</w:t>
      </w:r>
      <w:r w:rsidRPr="00642386">
        <w:t xml:space="preserve"> instances where our series may be over or under</w:t>
      </w:r>
      <w:r w:rsidR="0027573A">
        <w:t>-</w:t>
      </w:r>
      <w:r w:rsidRPr="00642386">
        <w:t>differentiated. The proper order of differencing is that which requires the least amount of differencing to produce a near-stationary series that oscillates around a defined mean</w:t>
      </w:r>
      <w:r w:rsidR="0027573A">
        <w:t>,</w:t>
      </w:r>
      <w:r w:rsidRPr="00642386">
        <w:t xml:space="preserve"> and the auto-correlation plot approaches zero rapidly. Finally, it assists us in determining the lags that may be used in our MA terms for both seasonal and non-seasonal components.</w:t>
      </w:r>
    </w:p>
    <w:p w14:paraId="0A9CF2E4" w14:textId="0DBF3B37" w:rsidR="00CF7C74" w:rsidRPr="00642386" w:rsidRDefault="00CF7C74" w:rsidP="00642386">
      <w:pPr>
        <w:ind w:firstLine="288"/>
      </w:pPr>
      <w:r w:rsidRPr="00CF7C74">
        <w:t>In time series analysis, the partial autocorrelation function (</w:t>
      </w:r>
      <w:proofErr w:type="spellStart"/>
      <w:r w:rsidRPr="00CF7C74">
        <w:t>PACF</w:t>
      </w:r>
      <w:proofErr w:type="spellEnd"/>
      <w:r w:rsidRPr="00CF7C74">
        <w:t xml:space="preserve">) calculates the partial correlation of a stationary time series with its own lagged values, regressing the time series' values at all shorter lags. The correlation between a time series and its lag after </w:t>
      </w:r>
      <w:r w:rsidR="0027573A">
        <w:t>removing intermediate lags</w:t>
      </w:r>
      <w:r w:rsidRPr="00CF7C74">
        <w:t xml:space="preserve"> is called partial autocorrelation. Thus, partial autocorrelation encapsulates the unambiguous relationship between a lag and a series. The </w:t>
      </w:r>
      <w:proofErr w:type="spellStart"/>
      <w:r w:rsidRPr="00CF7C74">
        <w:t>PACF</w:t>
      </w:r>
      <w:proofErr w:type="spellEnd"/>
      <w:r w:rsidRPr="00CF7C74">
        <w:t xml:space="preserve"> assists us in determining the lags that could be used for the seasonal and non-seasonal portions of the AR terms.</w:t>
      </w:r>
    </w:p>
    <w:p w14:paraId="74F5F6E0" w14:textId="65A5E2E0" w:rsidR="00991456" w:rsidRDefault="009B3449" w:rsidP="009B3449">
      <w:pPr>
        <w:pStyle w:val="Heading3"/>
      </w:pPr>
      <w:bookmarkStart w:id="353" w:name="_Toc90148382"/>
      <w:r>
        <w:lastRenderedPageBreak/>
        <w:t xml:space="preserve">1.1 </w:t>
      </w:r>
      <w:r w:rsidR="007659E6" w:rsidRPr="007659E6">
        <w:t>Statistical Analysis of the Toronto Dataset</w:t>
      </w:r>
      <w:bookmarkEnd w:id="353"/>
    </w:p>
    <w:p w14:paraId="7762F983" w14:textId="0BC9DEF7" w:rsidR="00EB1740" w:rsidRPr="00EB1740" w:rsidRDefault="00EB1740" w:rsidP="00EB1740">
      <w:pPr>
        <w:ind w:firstLine="288"/>
      </w:pPr>
      <w:r w:rsidRPr="00EB1740">
        <w:t xml:space="preserve">A subset of the dataset was chosen for its bit stationary characteristics, </w:t>
      </w:r>
      <w:r w:rsidR="0027573A">
        <w:t>including</w:t>
      </w:r>
      <w:r w:rsidRPr="00EB1740">
        <w:t xml:space="preserve"> the lag demand for 28 days hourly values. The portion was used to generate the model's optimal parameters. The figure below depicts a plot of the segment we used.</w:t>
      </w:r>
    </w:p>
    <w:p w14:paraId="74B8044A" w14:textId="77777777" w:rsidR="00073C10" w:rsidRDefault="00073C10" w:rsidP="00073C10">
      <w:pPr>
        <w:keepNext/>
        <w:jc w:val="center"/>
      </w:pPr>
      <w:r w:rsidRPr="00073C10">
        <w:rPr>
          <w:noProof/>
        </w:rPr>
        <w:drawing>
          <wp:inline distT="0" distB="0" distL="0" distR="0" wp14:anchorId="76E33C6E" wp14:editId="70419AC4">
            <wp:extent cx="400431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4017842" cy="3612610"/>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5866B130" w:rsidR="00073C10" w:rsidRDefault="00073C10" w:rsidP="00073C10">
      <w:pPr>
        <w:pStyle w:val="Caption"/>
        <w:jc w:val="center"/>
      </w:pPr>
      <w:bookmarkStart w:id="354" w:name="_Toc90148435"/>
      <w:r>
        <w:t xml:space="preserve">Figure </w:t>
      </w:r>
      <w:fldSimple w:instr=" SEQ Figure \* ARABIC ">
        <w:r w:rsidR="00C116BB">
          <w:rPr>
            <w:noProof/>
          </w:rPr>
          <w:t>26</w:t>
        </w:r>
      </w:fldSimple>
      <w:r>
        <w:t xml:space="preserve"> – </w:t>
      </w:r>
      <w:r w:rsidRPr="00073C10">
        <w:t xml:space="preserve">Excerpt </w:t>
      </w:r>
      <w:r w:rsidR="00EB1740" w:rsidRPr="00073C10">
        <w:t>from</w:t>
      </w:r>
      <w:r w:rsidRPr="00073C10">
        <w:t xml:space="preserve"> the Toronto Dataset</w:t>
      </w:r>
      <w:bookmarkEnd w:id="354"/>
    </w:p>
    <w:p w14:paraId="0727ECEC" w14:textId="730F617D" w:rsidR="00F8580D" w:rsidRPr="00F8580D" w:rsidRDefault="00F8580D" w:rsidP="00F8580D">
      <w:pPr>
        <w:ind w:firstLine="288"/>
      </w:pPr>
      <w:r>
        <w:fldChar w:fldCharType="begin"/>
      </w:r>
      <w:r>
        <w:instrText xml:space="preserve"> REF _Ref89896995 \h </w:instrText>
      </w:r>
      <w:r>
        <w:fldChar w:fldCharType="separate"/>
      </w:r>
      <w:r w:rsidR="00C116BB">
        <w:t xml:space="preserve">Figure </w:t>
      </w:r>
      <w:r w:rsidR="00C116BB">
        <w:rPr>
          <w:noProof/>
        </w:rPr>
        <w:t>27</w:t>
      </w:r>
      <w:r>
        <w:fldChar w:fldCharType="end"/>
      </w:r>
      <w:r w:rsidRPr="00F8580D">
        <w:t xml:space="preserve"> illustrates the autocorrelation function of the initial without any differencing. On a 24-hour basis, we can observe a high degree of seasonality; this is why we chose 24 as the seasonal difference denoted by parameter S. After seasonal differencing, we can see that the </w:t>
      </w:r>
      <w:proofErr w:type="spellStart"/>
      <w:r w:rsidRPr="00F8580D">
        <w:t>ACF</w:t>
      </w:r>
      <w:proofErr w:type="spellEnd"/>
      <w:r w:rsidRPr="00F8580D">
        <w:t xml:space="preserve"> plot approaches zero very slowly, as illustrated in </w:t>
      </w:r>
      <w:r>
        <w:fldChar w:fldCharType="begin"/>
      </w:r>
      <w:r>
        <w:instrText xml:space="preserve"> REF _Ref89897005 \h </w:instrText>
      </w:r>
      <w:r>
        <w:fldChar w:fldCharType="separate"/>
      </w:r>
      <w:r w:rsidR="00C116BB">
        <w:t xml:space="preserve">Figure </w:t>
      </w:r>
      <w:r w:rsidR="00C116BB">
        <w:rPr>
          <w:noProof/>
        </w:rPr>
        <w:t>28</w:t>
      </w:r>
      <w:r>
        <w:fldChar w:fldCharType="end"/>
      </w:r>
      <w:r w:rsidRPr="00F8580D">
        <w:t xml:space="preserve">. This implies that we would require additional differencing, which </w:t>
      </w:r>
      <w:r w:rsidR="0027573A">
        <w:t>the non-seasonal component can accomplish</w:t>
      </w:r>
      <w:r w:rsidRPr="00F8580D">
        <w:t xml:space="preserve">. As illustrated in </w:t>
      </w:r>
      <w:r>
        <w:fldChar w:fldCharType="begin"/>
      </w:r>
      <w:r>
        <w:instrText xml:space="preserve"> REF _Ref89897016 \h </w:instrText>
      </w:r>
      <w:r>
        <w:fldChar w:fldCharType="separate"/>
      </w:r>
      <w:r w:rsidR="00C116BB">
        <w:t xml:space="preserve">Figure </w:t>
      </w:r>
      <w:r w:rsidR="00C116BB">
        <w:rPr>
          <w:noProof/>
        </w:rPr>
        <w:t>29</w:t>
      </w:r>
      <w:r>
        <w:fldChar w:fldCharType="end"/>
      </w:r>
      <w:r w:rsidRPr="00F8580D">
        <w:t xml:space="preserve">, the new </w:t>
      </w:r>
      <w:proofErr w:type="spellStart"/>
      <w:r w:rsidRPr="00F8580D">
        <w:t>ACF</w:t>
      </w:r>
      <w:proofErr w:type="spellEnd"/>
      <w:r w:rsidRPr="00F8580D">
        <w:t xml:space="preserve"> plot approaches zero </w:t>
      </w:r>
      <w:r w:rsidR="0027573A">
        <w:t>reasonab</w:t>
      </w:r>
      <w:r w:rsidRPr="00F8580D">
        <w:t xml:space="preserve">ly quickly, indicating that we can set nonseasonal differencing d to 1. As we can see from the </w:t>
      </w:r>
      <w:r w:rsidR="0027573A">
        <w:lastRenderedPageBreak/>
        <w:t>exact</w:t>
      </w:r>
      <w:r w:rsidRPr="00F8580D">
        <w:t xml:space="preserve"> figure, the first and second lags are highly significant</w:t>
      </w:r>
      <w:r w:rsidR="0027573A">
        <w:t>;</w:t>
      </w:r>
      <w:r w:rsidRPr="00F8580D">
        <w:t xml:space="preserve"> we set q to 1 and 2. The values for big Q were set to 24 and 168, as these are the points with the highest auto correlation.</w:t>
      </w:r>
      <w:r w:rsidR="009512F4">
        <w:t xml:space="preserve"> </w:t>
      </w:r>
    </w:p>
    <w:p w14:paraId="25CF7DBA" w14:textId="77777777" w:rsidR="00F62EBE" w:rsidRDefault="00F62EBE" w:rsidP="00F62EBE">
      <w:pPr>
        <w:keepNext/>
        <w:jc w:val="center"/>
      </w:pPr>
      <w:r w:rsidRPr="00F62EBE">
        <w:rPr>
          <w:noProof/>
        </w:rPr>
        <w:drawing>
          <wp:inline distT="0" distB="0" distL="0" distR="0" wp14:anchorId="0BE0EDF3" wp14:editId="07D5565B">
            <wp:extent cx="3691404" cy="3057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695424" cy="3060855"/>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1F6BBF21" w:rsidR="00991456" w:rsidRDefault="00F62EBE" w:rsidP="00F62EBE">
      <w:pPr>
        <w:pStyle w:val="Caption"/>
        <w:jc w:val="center"/>
      </w:pPr>
      <w:bookmarkStart w:id="355" w:name="_Ref89896995"/>
      <w:bookmarkStart w:id="356" w:name="_Toc90148436"/>
      <w:r>
        <w:t xml:space="preserve">Figure </w:t>
      </w:r>
      <w:fldSimple w:instr=" SEQ Figure \* ARABIC ">
        <w:r w:rsidR="00C116BB">
          <w:rPr>
            <w:noProof/>
          </w:rPr>
          <w:t>27</w:t>
        </w:r>
      </w:fldSimple>
      <w:bookmarkEnd w:id="355"/>
      <w:r>
        <w:t xml:space="preserve"> – </w:t>
      </w:r>
      <w:r w:rsidRPr="00F62EBE">
        <w:t>Plot of the Initial Auto Correlation</w:t>
      </w:r>
      <w:r>
        <w:t xml:space="preserve"> – Toronto Dataset</w:t>
      </w:r>
      <w:bookmarkEnd w:id="356"/>
    </w:p>
    <w:p w14:paraId="629A7D2D" w14:textId="7669E87C" w:rsidR="0022195F" w:rsidRDefault="0094179F" w:rsidP="0022195F">
      <w:pPr>
        <w:keepNext/>
        <w:jc w:val="center"/>
      </w:pPr>
      <w:r w:rsidRPr="0094179F">
        <w:rPr>
          <w:noProof/>
        </w:rPr>
        <w:drawing>
          <wp:inline distT="0" distB="0" distL="0" distR="0" wp14:anchorId="29FAB252" wp14:editId="0336D9D5">
            <wp:extent cx="3747144" cy="31718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756968" cy="3180141"/>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4044D1EB" w:rsidR="0022195F" w:rsidRDefault="0022195F" w:rsidP="0022195F">
      <w:pPr>
        <w:pStyle w:val="Caption"/>
        <w:jc w:val="center"/>
      </w:pPr>
      <w:bookmarkStart w:id="357" w:name="_Ref89897005"/>
      <w:bookmarkStart w:id="358" w:name="_Toc90148437"/>
      <w:r>
        <w:t xml:space="preserve">Figure </w:t>
      </w:r>
      <w:fldSimple w:instr=" SEQ Figure \* ARABIC ">
        <w:r w:rsidR="00C116BB">
          <w:rPr>
            <w:noProof/>
          </w:rPr>
          <w:t>28</w:t>
        </w:r>
      </w:fldSimple>
      <w:bookmarkEnd w:id="357"/>
      <w:r>
        <w:t xml:space="preserve"> – </w:t>
      </w:r>
      <w:proofErr w:type="spellStart"/>
      <w:r w:rsidR="0094179F">
        <w:t>ACF</w:t>
      </w:r>
      <w:proofErr w:type="spellEnd"/>
      <w:r w:rsidRPr="0022195F">
        <w:t xml:space="preserve"> Plot Following Seasonal Differencing</w:t>
      </w:r>
      <w:r>
        <w:t xml:space="preserve"> – Toronto Dataset</w:t>
      </w:r>
      <w:bookmarkEnd w:id="358"/>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7D767C92" w:rsidR="0094179F" w:rsidRDefault="0094179F" w:rsidP="0094179F">
      <w:pPr>
        <w:pStyle w:val="Caption"/>
        <w:jc w:val="center"/>
      </w:pPr>
      <w:bookmarkStart w:id="359" w:name="_Ref89897016"/>
      <w:bookmarkStart w:id="360" w:name="_Toc90148438"/>
      <w:r>
        <w:t xml:space="preserve">Figure </w:t>
      </w:r>
      <w:fldSimple w:instr=" SEQ Figure \* ARABIC ">
        <w:r w:rsidR="00C116BB">
          <w:rPr>
            <w:noProof/>
          </w:rPr>
          <w:t>29</w:t>
        </w:r>
      </w:fldSimple>
      <w:bookmarkEnd w:id="359"/>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360"/>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2841807A" w:rsidR="009512F4" w:rsidRDefault="009512F4" w:rsidP="009512F4">
      <w:pPr>
        <w:pStyle w:val="Caption"/>
        <w:jc w:val="center"/>
      </w:pPr>
      <w:bookmarkStart w:id="361" w:name="_Ref89897711"/>
      <w:bookmarkStart w:id="362" w:name="_Toc90148439"/>
      <w:r>
        <w:t xml:space="preserve">Figure </w:t>
      </w:r>
      <w:fldSimple w:instr=" SEQ Figure \* ARABIC ">
        <w:r w:rsidR="00C116BB">
          <w:rPr>
            <w:noProof/>
          </w:rPr>
          <w:t>30</w:t>
        </w:r>
      </w:fldSimple>
      <w:bookmarkEnd w:id="361"/>
      <w:r>
        <w:t xml:space="preserve"> - </w:t>
      </w:r>
      <w:proofErr w:type="spellStart"/>
      <w:r>
        <w:t>P</w:t>
      </w:r>
      <w:r w:rsidRPr="00292F6A">
        <w:t>ACF</w:t>
      </w:r>
      <w:proofErr w:type="spellEnd"/>
      <w:r w:rsidRPr="00292F6A">
        <w:t xml:space="preserve"> Plot After Seasonal and Non-Seasonal Differencing </w:t>
      </w:r>
      <w:r>
        <w:t>– Toronto Dataset</w:t>
      </w:r>
      <w:bookmarkEnd w:id="362"/>
    </w:p>
    <w:p w14:paraId="78128E48" w14:textId="6797A14C" w:rsidR="009B3449" w:rsidRDefault="00425084" w:rsidP="00F137F7">
      <w:pPr>
        <w:ind w:firstLine="288"/>
      </w:pPr>
      <w:r w:rsidRPr="00425084">
        <w:lastRenderedPageBreak/>
        <w:t xml:space="preserve">We can obtain the values of our small p and large P lags from the </w:t>
      </w:r>
      <w:proofErr w:type="spellStart"/>
      <w:r w:rsidRPr="00425084">
        <w:t>PACF</w:t>
      </w:r>
      <w:proofErr w:type="spellEnd"/>
      <w:r w:rsidRPr="00425084">
        <w:t xml:space="preserve"> plot in </w:t>
      </w:r>
      <w:r w:rsidR="00A03A17">
        <w:fldChar w:fldCharType="begin"/>
      </w:r>
      <w:r w:rsidR="00A03A17">
        <w:instrText xml:space="preserve"> REF _Ref89897711 \h </w:instrText>
      </w:r>
      <w:r w:rsidR="00A03A17">
        <w:fldChar w:fldCharType="separate"/>
      </w:r>
      <w:r w:rsidR="00C116BB">
        <w:t xml:space="preserve">Figure </w:t>
      </w:r>
      <w:r w:rsidR="00C116BB">
        <w:rPr>
          <w:noProof/>
        </w:rPr>
        <w:t>30</w:t>
      </w:r>
      <w:r w:rsidR="00A03A17">
        <w:fldChar w:fldCharType="end"/>
      </w:r>
      <w:r w:rsidRPr="00425084">
        <w:t xml:space="preserve">. We can observe a significant lag at 1 that is greater than that of the subsequent ones, so we can set p to 1. </w:t>
      </w:r>
      <w:r w:rsidR="00F137F7" w:rsidRPr="00F137F7">
        <w:t>There are also significant lags at other points, including 24, 48, 72, and 168; however, to keep things simple, we chose only the points listed above to serve as Q.</w:t>
      </w:r>
    </w:p>
    <w:p w14:paraId="0F72548C" w14:textId="691A18B9" w:rsidR="009B3449" w:rsidRDefault="009B3449" w:rsidP="009B3449">
      <w:pPr>
        <w:pStyle w:val="Heading3"/>
      </w:pPr>
      <w:bookmarkStart w:id="363" w:name="_Toc90148383"/>
      <w:r>
        <w:t xml:space="preserve">1.2 </w:t>
      </w:r>
      <w:r w:rsidRPr="007659E6">
        <w:t xml:space="preserve">Statistical Analysis of the </w:t>
      </w:r>
      <w:r>
        <w:t>Ottawa</w:t>
      </w:r>
      <w:r w:rsidRPr="007659E6">
        <w:t xml:space="preserve"> Dataset</w:t>
      </w:r>
      <w:bookmarkEnd w:id="363"/>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522F4A98" w:rsidR="00AD05B1" w:rsidRDefault="00BD0371" w:rsidP="00AD05B1">
      <w:pPr>
        <w:pStyle w:val="Caption"/>
        <w:jc w:val="center"/>
      </w:pPr>
      <w:bookmarkStart w:id="364" w:name="_Toc90148440"/>
      <w:r>
        <w:t xml:space="preserve">Figure </w:t>
      </w:r>
      <w:r w:rsidR="001C7E01">
        <w:fldChar w:fldCharType="begin"/>
      </w:r>
      <w:r w:rsidR="001C7E01">
        <w:instrText xml:space="preserve"> SEQ Figure \* ARABIC </w:instrText>
      </w:r>
      <w:r w:rsidR="001C7E01">
        <w:fldChar w:fldCharType="separate"/>
      </w:r>
      <w:r w:rsidR="00C116BB">
        <w:rPr>
          <w:noProof/>
        </w:rPr>
        <w:t>31</w:t>
      </w:r>
      <w:r w:rsidR="001C7E01">
        <w:rPr>
          <w:noProof/>
        </w:rPr>
        <w:fldChar w:fldCharType="end"/>
      </w:r>
      <w:r>
        <w:t xml:space="preserve"> - </w:t>
      </w:r>
      <w:r w:rsidRPr="00073C10">
        <w:t xml:space="preserve">Excerpt from the </w:t>
      </w:r>
      <w:r w:rsidR="00997D05">
        <w:t>Ottawa</w:t>
      </w:r>
      <w:r w:rsidRPr="00073C10">
        <w:t xml:space="preserve"> Dataset</w:t>
      </w:r>
      <w:bookmarkEnd w:id="364"/>
    </w:p>
    <w:p w14:paraId="034C8FE6" w14:textId="13C813E4" w:rsidR="00E17255" w:rsidRDefault="00E17255" w:rsidP="00E17255">
      <w:pPr>
        <w:ind w:firstLine="288"/>
      </w:pPr>
      <w:r w:rsidRPr="00E17255">
        <w:t xml:space="preserve">The autocorrelation function of the initial without differencing is illustrated in </w:t>
      </w:r>
      <w:r w:rsidR="00B10F89">
        <w:fldChar w:fldCharType="begin"/>
      </w:r>
      <w:r w:rsidR="00B10F89">
        <w:instrText xml:space="preserve"> REF _Ref89950017 \h </w:instrText>
      </w:r>
      <w:r w:rsidR="00B10F89">
        <w:fldChar w:fldCharType="separate"/>
      </w:r>
      <w:r w:rsidR="00C116BB">
        <w:t xml:space="preserve">Figure </w:t>
      </w:r>
      <w:r w:rsidR="00C116BB">
        <w:rPr>
          <w:noProof/>
        </w:rPr>
        <w:t>32</w:t>
      </w:r>
      <w:r w:rsidR="00B10F89">
        <w:fldChar w:fldCharType="end"/>
      </w:r>
      <w:r w:rsidRPr="00E17255">
        <w:t xml:space="preserve">. We can observe a high degree of seasonality on a 24-hour basis, which is why we chose 24 as the seasonal difference denoted by parameter S. After seasonal differencing, as </w:t>
      </w:r>
      <w:r w:rsidRPr="00E17255">
        <w:lastRenderedPageBreak/>
        <w:t xml:space="preserve">illustrated in </w:t>
      </w:r>
      <w:r w:rsidR="00B10F89">
        <w:fldChar w:fldCharType="begin"/>
      </w:r>
      <w:r w:rsidR="00B10F89">
        <w:instrText xml:space="preserve"> REF _Ref89950025 \h </w:instrText>
      </w:r>
      <w:r w:rsidR="00B10F89">
        <w:fldChar w:fldCharType="separate"/>
      </w:r>
      <w:r w:rsidR="00C116BB">
        <w:t xml:space="preserve">Figure </w:t>
      </w:r>
      <w:r w:rsidR="00C116BB">
        <w:rPr>
          <w:noProof/>
        </w:rPr>
        <w:t>33</w:t>
      </w:r>
      <w:r w:rsidR="00B10F89">
        <w:fldChar w:fldCharType="end"/>
      </w:r>
      <w:r w:rsidRPr="00E17255">
        <w:t xml:space="preserve">, the </w:t>
      </w:r>
      <w:proofErr w:type="spellStart"/>
      <w:r w:rsidRPr="00E17255">
        <w:t>ACF</w:t>
      </w:r>
      <w:proofErr w:type="spellEnd"/>
      <w:r w:rsidRPr="00E17255">
        <w:t xml:space="preserve"> plot approaches zero very slowly. This implies </w:t>
      </w:r>
      <w:r w:rsidR="0027573A">
        <w:t>requiring</w:t>
      </w:r>
      <w:r w:rsidRPr="00E17255">
        <w:t xml:space="preserve"> </w:t>
      </w:r>
      <w:r w:rsidR="0027573A">
        <w:t>further</w:t>
      </w:r>
      <w:r w:rsidRPr="00E17255">
        <w:t xml:space="preserve"> differentiation, which the non-seasonal component can provide. As illustrated in </w:t>
      </w:r>
      <w:r w:rsidR="00B10F89">
        <w:fldChar w:fldCharType="begin"/>
      </w:r>
      <w:r w:rsidR="00B10F89">
        <w:instrText xml:space="preserve"> REF _Ref89950046 \h </w:instrText>
      </w:r>
      <w:r w:rsidR="00B10F89">
        <w:fldChar w:fldCharType="separate"/>
      </w:r>
      <w:r w:rsidR="00C116BB">
        <w:t xml:space="preserve">Figure </w:t>
      </w:r>
      <w:r w:rsidR="00C116BB">
        <w:rPr>
          <w:noProof/>
        </w:rPr>
        <w:t>34</w:t>
      </w:r>
      <w:r w:rsidR="00B10F89">
        <w:fldChar w:fldCharType="end"/>
      </w:r>
      <w:r w:rsidRPr="00E17255">
        <w:t xml:space="preserve">, the new </w:t>
      </w:r>
      <w:proofErr w:type="spellStart"/>
      <w:r w:rsidRPr="00E17255">
        <w:t>ACF</w:t>
      </w:r>
      <w:proofErr w:type="spellEnd"/>
      <w:r w:rsidRPr="00E17255">
        <w:t xml:space="preserve"> plot approaches zero relatively quickly, indicating that nonseasonal differencing d can be set to 1. As illustrated in the </w:t>
      </w:r>
      <w:r w:rsidR="0027573A">
        <w:t>exact</w:t>
      </w:r>
      <w:r w:rsidRPr="00E17255">
        <w:t xml:space="preserve"> figure, the first lag is highly significant, and thus q is set to </w:t>
      </w:r>
      <w:r>
        <w:t>1</w:t>
      </w:r>
      <w:r w:rsidRPr="00E17255">
        <w:t>. Big Q values were set to 24 and 168, as these were also the points with the highest auto correlation.</w:t>
      </w:r>
    </w:p>
    <w:p w14:paraId="7460FAFE" w14:textId="0B76DA94" w:rsidR="00B52697" w:rsidRDefault="00B52697" w:rsidP="00E17255">
      <w:pPr>
        <w:ind w:firstLine="288"/>
      </w:pPr>
      <w:r w:rsidRPr="00B52697">
        <w:t xml:space="preserve">The values of our small p and large P lags can be found in the </w:t>
      </w:r>
      <w:proofErr w:type="spellStart"/>
      <w:r w:rsidRPr="00B52697">
        <w:t>PACF</w:t>
      </w:r>
      <w:proofErr w:type="spellEnd"/>
      <w:r w:rsidRPr="00B52697">
        <w:t xml:space="preserve"> plot shown in </w:t>
      </w:r>
      <w:r w:rsidR="00487D22">
        <w:fldChar w:fldCharType="begin"/>
      </w:r>
      <w:r w:rsidR="00487D22">
        <w:instrText xml:space="preserve"> REF _Ref89950479 \h </w:instrText>
      </w:r>
      <w:r w:rsidR="00487D22">
        <w:fldChar w:fldCharType="separate"/>
      </w:r>
      <w:r w:rsidR="00C116BB">
        <w:t xml:space="preserve">Figure </w:t>
      </w:r>
      <w:r w:rsidR="00C116BB">
        <w:rPr>
          <w:noProof/>
        </w:rPr>
        <w:t>35</w:t>
      </w:r>
      <w:r w:rsidR="00487D22">
        <w:fldChar w:fldCharType="end"/>
      </w:r>
      <w:r w:rsidRPr="00B52697">
        <w:t>. We observe a significant lag at 1, which is greater than the lag at the subsequent ones, and thus set p to 1. For large P, we considered lags of 24 and 48; to keep our model simple, we included only these points, which had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7010BE78" w:rsidR="001671EB" w:rsidRDefault="00AD05B1" w:rsidP="00AD05B1">
      <w:pPr>
        <w:pStyle w:val="Caption"/>
        <w:jc w:val="center"/>
      </w:pPr>
      <w:bookmarkStart w:id="365" w:name="_Ref89950017"/>
      <w:bookmarkStart w:id="366" w:name="_Toc90148441"/>
      <w:r>
        <w:t xml:space="preserve">Figure </w:t>
      </w:r>
      <w:r w:rsidR="001C7E01">
        <w:fldChar w:fldCharType="begin"/>
      </w:r>
      <w:r w:rsidR="001C7E01">
        <w:instrText xml:space="preserve"> SEQ Figure \* ARABIC </w:instrText>
      </w:r>
      <w:r w:rsidR="001C7E01">
        <w:fldChar w:fldCharType="separate"/>
      </w:r>
      <w:r w:rsidR="00C116BB">
        <w:rPr>
          <w:noProof/>
        </w:rPr>
        <w:t>32</w:t>
      </w:r>
      <w:r w:rsidR="001C7E01">
        <w:rPr>
          <w:noProof/>
        </w:rPr>
        <w:fldChar w:fldCharType="end"/>
      </w:r>
      <w:bookmarkEnd w:id="365"/>
      <w:r>
        <w:t xml:space="preserve"> - </w:t>
      </w:r>
      <w:r w:rsidRPr="00F62EBE">
        <w:t>Plot of the Initial Auto Correlation</w:t>
      </w:r>
      <w:r>
        <w:t xml:space="preserve"> – </w:t>
      </w:r>
      <w:r w:rsidR="005B3499">
        <w:t>Ottawa</w:t>
      </w:r>
      <w:r>
        <w:t xml:space="preserve"> Dataset</w:t>
      </w:r>
      <w:bookmarkEnd w:id="366"/>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908CF6" w:rsidR="005B3499" w:rsidRDefault="005B3499" w:rsidP="005B3499">
      <w:pPr>
        <w:pStyle w:val="Caption"/>
        <w:jc w:val="center"/>
      </w:pPr>
      <w:bookmarkStart w:id="367" w:name="_Ref89950025"/>
      <w:bookmarkStart w:id="368" w:name="_Toc90148442"/>
      <w:r>
        <w:t xml:space="preserve">Figure </w:t>
      </w:r>
      <w:r w:rsidR="001C7E01">
        <w:fldChar w:fldCharType="begin"/>
      </w:r>
      <w:r w:rsidR="001C7E01">
        <w:instrText xml:space="preserve"> SEQ Figure \* ARABIC </w:instrText>
      </w:r>
      <w:r w:rsidR="001C7E01">
        <w:fldChar w:fldCharType="separate"/>
      </w:r>
      <w:r w:rsidR="00C116BB">
        <w:rPr>
          <w:noProof/>
        </w:rPr>
        <w:t>33</w:t>
      </w:r>
      <w:r w:rsidR="001C7E01">
        <w:rPr>
          <w:noProof/>
        </w:rPr>
        <w:fldChar w:fldCharType="end"/>
      </w:r>
      <w:bookmarkEnd w:id="367"/>
      <w:r>
        <w:t xml:space="preserve"> - </w:t>
      </w:r>
      <w:proofErr w:type="spellStart"/>
      <w:r>
        <w:t>ACF</w:t>
      </w:r>
      <w:proofErr w:type="spellEnd"/>
      <w:r w:rsidRPr="0022195F">
        <w:t xml:space="preserve"> Plot Following Seasonal Differencing</w:t>
      </w:r>
      <w:r>
        <w:t xml:space="preserve"> – Ottawa Dataset</w:t>
      </w:r>
      <w:bookmarkEnd w:id="368"/>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52D66AC7" w:rsidR="005B3499" w:rsidRDefault="005B3499" w:rsidP="005B3499">
      <w:pPr>
        <w:pStyle w:val="Caption"/>
        <w:jc w:val="center"/>
      </w:pPr>
      <w:bookmarkStart w:id="369" w:name="_Ref89950046"/>
      <w:bookmarkStart w:id="370" w:name="_Toc90148443"/>
      <w:r>
        <w:t xml:space="preserve">Figure </w:t>
      </w:r>
      <w:r w:rsidR="001C7E01">
        <w:fldChar w:fldCharType="begin"/>
      </w:r>
      <w:r w:rsidR="001C7E01">
        <w:instrText xml:space="preserve"> SEQ Figure \* ARABIC </w:instrText>
      </w:r>
      <w:r w:rsidR="001C7E01">
        <w:fldChar w:fldCharType="separate"/>
      </w:r>
      <w:r w:rsidR="00C116BB">
        <w:rPr>
          <w:noProof/>
        </w:rPr>
        <w:t>34</w:t>
      </w:r>
      <w:r w:rsidR="001C7E01">
        <w:rPr>
          <w:noProof/>
        </w:rPr>
        <w:fldChar w:fldCharType="end"/>
      </w:r>
      <w:bookmarkEnd w:id="369"/>
      <w:r>
        <w:t xml:space="preserve"> - </w:t>
      </w:r>
      <w:proofErr w:type="spellStart"/>
      <w:r w:rsidRPr="00292F6A">
        <w:t>ACF</w:t>
      </w:r>
      <w:proofErr w:type="spellEnd"/>
      <w:r w:rsidRPr="00292F6A">
        <w:t xml:space="preserve"> Plot After Seasonal and Non-Seasonal Differencing </w:t>
      </w:r>
      <w:r>
        <w:t>– Ottawa Dataset</w:t>
      </w:r>
      <w:bookmarkEnd w:id="370"/>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6E37ABE1" w:rsidR="00FB7F26" w:rsidRDefault="00FB7F26" w:rsidP="00FB7F26">
      <w:pPr>
        <w:pStyle w:val="Caption"/>
        <w:jc w:val="center"/>
      </w:pPr>
      <w:bookmarkStart w:id="371" w:name="_Ref89950479"/>
      <w:bookmarkStart w:id="372" w:name="_Toc90148444"/>
      <w:r>
        <w:t xml:space="preserve">Figure </w:t>
      </w:r>
      <w:r w:rsidR="001C7E01">
        <w:fldChar w:fldCharType="begin"/>
      </w:r>
      <w:r w:rsidR="001C7E01">
        <w:instrText xml:space="preserve"> SEQ Figure \* ARABIC </w:instrText>
      </w:r>
      <w:r w:rsidR="001C7E01">
        <w:fldChar w:fldCharType="separate"/>
      </w:r>
      <w:r w:rsidR="00C116BB">
        <w:rPr>
          <w:noProof/>
        </w:rPr>
        <w:t>35</w:t>
      </w:r>
      <w:r w:rsidR="001C7E01">
        <w:rPr>
          <w:noProof/>
        </w:rPr>
        <w:fldChar w:fldCharType="end"/>
      </w:r>
      <w:bookmarkEnd w:id="371"/>
      <w:r>
        <w:t xml:space="preserve"> - </w:t>
      </w:r>
      <w:proofErr w:type="spellStart"/>
      <w:r>
        <w:t>P</w:t>
      </w:r>
      <w:r w:rsidRPr="00292F6A">
        <w:t>ACF</w:t>
      </w:r>
      <w:proofErr w:type="spellEnd"/>
      <w:r w:rsidRPr="00292F6A">
        <w:t xml:space="preserve"> Plot After Seasonal and Non-Seasonal Differencing </w:t>
      </w:r>
      <w:r>
        <w:t>– Ottawa Dataset</w:t>
      </w:r>
      <w:bookmarkEnd w:id="372"/>
    </w:p>
    <w:p w14:paraId="4AFFBAC2" w14:textId="1822B609" w:rsidR="006E68AA" w:rsidRDefault="006E68AA" w:rsidP="006E68AA">
      <w:pPr>
        <w:pStyle w:val="Heading3"/>
      </w:pPr>
      <w:bookmarkStart w:id="373" w:name="_Toc90148384"/>
      <w:r>
        <w:t xml:space="preserve">1.3 </w:t>
      </w:r>
      <w:r w:rsidRPr="007659E6">
        <w:t xml:space="preserve">Statistical Analysis of the </w:t>
      </w:r>
      <w:r>
        <w:t>Saint John</w:t>
      </w:r>
      <w:r w:rsidRPr="007659E6">
        <w:t xml:space="preserve"> Dataset</w:t>
      </w:r>
      <w:bookmarkEnd w:id="373"/>
    </w:p>
    <w:p w14:paraId="6C5C9D6A" w14:textId="5928B70A" w:rsidR="00537D2A" w:rsidRDefault="00C100FB" w:rsidP="00537D2A">
      <w:pPr>
        <w:ind w:firstLine="288"/>
      </w:pPr>
      <w:r w:rsidRPr="00C100FB">
        <w:t xml:space="preserve">As was the case with the Toronto and Ottawa datasets, a subset of 28 days of hourly values was chosen to </w:t>
      </w:r>
      <w:r w:rsidR="0027573A">
        <w:t>determine</w:t>
      </w:r>
      <w:r w:rsidRPr="00C100FB">
        <w:t xml:space="preserve"> the optimal model parameters. </w:t>
      </w:r>
      <w:r>
        <w:fldChar w:fldCharType="begin"/>
      </w:r>
      <w:r>
        <w:instrText xml:space="preserve"> REF _Ref89951027 \h </w:instrText>
      </w:r>
      <w:r>
        <w:fldChar w:fldCharType="separate"/>
      </w:r>
      <w:r w:rsidR="00C116BB">
        <w:t xml:space="preserve">Figure </w:t>
      </w:r>
      <w:r w:rsidR="00C116BB">
        <w:rPr>
          <w:noProof/>
        </w:rPr>
        <w:t>36</w:t>
      </w:r>
      <w:r>
        <w:fldChar w:fldCharType="end"/>
      </w:r>
      <w:r w:rsidRPr="00C100FB">
        <w:t xml:space="preserve"> depicts the plot of the segment we used.</w:t>
      </w:r>
    </w:p>
    <w:p w14:paraId="5D6ED6F2" w14:textId="4C82379D" w:rsidR="00FA73DC" w:rsidRDefault="00FA73DC" w:rsidP="00537D2A">
      <w:pPr>
        <w:ind w:firstLine="288"/>
      </w:pPr>
      <w:r>
        <w:fldChar w:fldCharType="begin"/>
      </w:r>
      <w:r>
        <w:instrText xml:space="preserve"> REF _Ref89951518 \h </w:instrText>
      </w:r>
      <w:r>
        <w:fldChar w:fldCharType="separate"/>
      </w:r>
      <w:r w:rsidR="00C116BB">
        <w:t xml:space="preserve">Figure </w:t>
      </w:r>
      <w:r w:rsidR="00C116BB">
        <w:rPr>
          <w:noProof/>
        </w:rPr>
        <w:t>37</w:t>
      </w:r>
      <w:r>
        <w:fldChar w:fldCharType="end"/>
      </w:r>
      <w:r w:rsidRPr="00FA73DC">
        <w:t xml:space="preserve"> illustrates the autocorrelation function of the initial without differencing. On a 24-hour basis, we can observe a high level of seasonality, which is why we chose 24 as the seasonal difference denoted by parameter S. As illustrated in </w:t>
      </w:r>
      <w:r>
        <w:fldChar w:fldCharType="begin"/>
      </w:r>
      <w:r>
        <w:instrText xml:space="preserve"> REF _Ref89951526 \h </w:instrText>
      </w:r>
      <w:r>
        <w:fldChar w:fldCharType="separate"/>
      </w:r>
      <w:r w:rsidR="00C116BB">
        <w:t xml:space="preserve">Figure </w:t>
      </w:r>
      <w:r w:rsidR="00C116BB">
        <w:rPr>
          <w:noProof/>
        </w:rPr>
        <w:t>38</w:t>
      </w:r>
      <w:r>
        <w:fldChar w:fldCharType="end"/>
      </w:r>
      <w:r w:rsidRPr="00FA73DC">
        <w:t xml:space="preserve">, the </w:t>
      </w:r>
      <w:proofErr w:type="spellStart"/>
      <w:r w:rsidRPr="00FA73DC">
        <w:t>ACF</w:t>
      </w:r>
      <w:proofErr w:type="spellEnd"/>
      <w:r w:rsidRPr="00FA73DC">
        <w:t xml:space="preserve"> plot approaches zero very slowly after seasonal differencing. This implies that additional differentiation would be required, which the non-seasonal component can provide. As illustrated in </w:t>
      </w:r>
      <w:r>
        <w:fldChar w:fldCharType="begin"/>
      </w:r>
      <w:r>
        <w:instrText xml:space="preserve"> REF _Ref89951536 \h </w:instrText>
      </w:r>
      <w:r>
        <w:fldChar w:fldCharType="separate"/>
      </w:r>
      <w:r w:rsidR="00C116BB">
        <w:t xml:space="preserve">Figure </w:t>
      </w:r>
      <w:r w:rsidR="00C116BB">
        <w:rPr>
          <w:noProof/>
        </w:rPr>
        <w:t>39</w:t>
      </w:r>
      <w:r>
        <w:fldChar w:fldCharType="end"/>
      </w:r>
      <w:r w:rsidRPr="00FA73DC">
        <w:t xml:space="preserve">, the new </w:t>
      </w:r>
      <w:proofErr w:type="spellStart"/>
      <w:r w:rsidRPr="00FA73DC">
        <w:t>ACF</w:t>
      </w:r>
      <w:proofErr w:type="spellEnd"/>
      <w:r w:rsidRPr="00FA73DC">
        <w:t xml:space="preserve"> plot approaches zero relatively quickly, indicating </w:t>
      </w:r>
      <w:r w:rsidRPr="00FA73DC">
        <w:lastRenderedPageBreak/>
        <w:t xml:space="preserve">that d can be set to one for nonseasonal differencing. As illustrated in the </w:t>
      </w:r>
      <w:r w:rsidR="0027573A">
        <w:t>exact</w:t>
      </w:r>
      <w:r w:rsidRPr="00FA73DC">
        <w:t xml:space="preserve"> figure, only the first lag appears to be highly significant; consequently, q is set to one. The large Q values of 24 and 48 were chosen because these were also the points with the highest auto correlation.</w:t>
      </w:r>
    </w:p>
    <w:p w14:paraId="2D5B6828" w14:textId="5AD9A383" w:rsidR="00DE4809" w:rsidRDefault="0078007E" w:rsidP="00537D2A">
      <w:pPr>
        <w:ind w:firstLine="288"/>
      </w:pPr>
      <w:r w:rsidRPr="0078007E">
        <w:t>The values of our small p and large P lags can be found in</w:t>
      </w:r>
      <w:r>
        <w:t xml:space="preserve"> </w:t>
      </w:r>
      <w:r>
        <w:fldChar w:fldCharType="begin"/>
      </w:r>
      <w:r>
        <w:instrText xml:space="preserve"> REF _Ref89951886 \h </w:instrText>
      </w:r>
      <w:r>
        <w:fldChar w:fldCharType="separate"/>
      </w:r>
      <w:r w:rsidR="00C116BB">
        <w:t xml:space="preserve">Figure </w:t>
      </w:r>
      <w:r w:rsidR="00C116BB">
        <w:rPr>
          <w:noProof/>
        </w:rPr>
        <w:t>40</w:t>
      </w:r>
      <w:r>
        <w:fldChar w:fldCharType="end"/>
      </w:r>
      <w:r w:rsidRPr="0078007E">
        <w:t xml:space="preserve"> 's </w:t>
      </w:r>
      <w:proofErr w:type="spellStart"/>
      <w:r w:rsidRPr="0078007E">
        <w:t>PACF</w:t>
      </w:r>
      <w:proofErr w:type="spellEnd"/>
      <w:r w:rsidRPr="0078007E">
        <w:t xml:space="preserve"> plot. Because we observe a significant lag between 1 and 2, which is greater than the lag between subsequent ones, we set p to 1 and 2. We considered lags of 24 and 168 for large P; to simplify our model, we included only these two</w:t>
      </w:r>
      <w:r w:rsidR="0027573A">
        <w:t xml:space="preserve"> with</w:t>
      </w:r>
      <w:r w:rsidRPr="0078007E">
        <w:t xml:space="preserve">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5FEA7E42" w:rsidR="00105191" w:rsidRDefault="00105191" w:rsidP="00105191">
      <w:pPr>
        <w:pStyle w:val="Caption"/>
        <w:jc w:val="center"/>
      </w:pPr>
      <w:bookmarkStart w:id="374" w:name="_Ref89951027"/>
      <w:bookmarkStart w:id="375" w:name="_Toc90148445"/>
      <w:r>
        <w:t xml:space="preserve">Figure </w:t>
      </w:r>
      <w:r w:rsidR="001C7E01">
        <w:fldChar w:fldCharType="begin"/>
      </w:r>
      <w:r w:rsidR="001C7E01">
        <w:instrText xml:space="preserve"> SEQ Figure \* ARABIC </w:instrText>
      </w:r>
      <w:r w:rsidR="001C7E01">
        <w:fldChar w:fldCharType="separate"/>
      </w:r>
      <w:r w:rsidR="00C116BB">
        <w:rPr>
          <w:noProof/>
        </w:rPr>
        <w:t>36</w:t>
      </w:r>
      <w:r w:rsidR="001C7E01">
        <w:rPr>
          <w:noProof/>
        </w:rPr>
        <w:fldChar w:fldCharType="end"/>
      </w:r>
      <w:bookmarkEnd w:id="374"/>
      <w:r>
        <w:t xml:space="preserve"> - </w:t>
      </w:r>
      <w:r w:rsidRPr="00073C10">
        <w:t xml:space="preserve">Excerpt from the </w:t>
      </w:r>
      <w:r>
        <w:t>Saint John</w:t>
      </w:r>
      <w:r w:rsidRPr="00073C10">
        <w:t xml:space="preserve"> Dataset</w:t>
      </w:r>
      <w:bookmarkEnd w:id="375"/>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3FB2C8" w:rsidR="00537D2A" w:rsidRDefault="003A3905" w:rsidP="003A3905">
      <w:pPr>
        <w:pStyle w:val="Caption"/>
        <w:jc w:val="center"/>
      </w:pPr>
      <w:bookmarkStart w:id="376" w:name="_Ref89951518"/>
      <w:bookmarkStart w:id="377" w:name="_Toc90148446"/>
      <w:r>
        <w:t xml:space="preserve">Figure </w:t>
      </w:r>
      <w:r w:rsidR="001C7E01">
        <w:fldChar w:fldCharType="begin"/>
      </w:r>
      <w:r w:rsidR="001C7E01">
        <w:instrText xml:space="preserve"> SEQ Figure \* ARABIC </w:instrText>
      </w:r>
      <w:r w:rsidR="001C7E01">
        <w:fldChar w:fldCharType="separate"/>
      </w:r>
      <w:r w:rsidR="00C116BB">
        <w:rPr>
          <w:noProof/>
        </w:rPr>
        <w:t>37</w:t>
      </w:r>
      <w:r w:rsidR="001C7E01">
        <w:rPr>
          <w:noProof/>
        </w:rPr>
        <w:fldChar w:fldCharType="end"/>
      </w:r>
      <w:bookmarkEnd w:id="376"/>
      <w:r>
        <w:t xml:space="preserve"> - </w:t>
      </w:r>
      <w:r w:rsidRPr="00F62EBE">
        <w:t>Plot of the Initial Auto Correlation</w:t>
      </w:r>
      <w:r>
        <w:t xml:space="preserve"> – Saint John Dataset</w:t>
      </w:r>
      <w:bookmarkEnd w:id="377"/>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35A9116C" w:rsidR="00A74A67" w:rsidRDefault="00A74A67" w:rsidP="00A74A67">
      <w:pPr>
        <w:pStyle w:val="Caption"/>
        <w:jc w:val="center"/>
      </w:pPr>
      <w:bookmarkStart w:id="378" w:name="_Ref89951526"/>
      <w:bookmarkStart w:id="379" w:name="_Toc90148447"/>
      <w:r>
        <w:t xml:space="preserve">Figure </w:t>
      </w:r>
      <w:r w:rsidR="001C7E01">
        <w:fldChar w:fldCharType="begin"/>
      </w:r>
      <w:r w:rsidR="001C7E01">
        <w:instrText xml:space="preserve"> SEQ Figure \* ARABIC </w:instrText>
      </w:r>
      <w:r w:rsidR="001C7E01">
        <w:fldChar w:fldCharType="separate"/>
      </w:r>
      <w:r w:rsidR="00C116BB">
        <w:rPr>
          <w:noProof/>
        </w:rPr>
        <w:t>38</w:t>
      </w:r>
      <w:r w:rsidR="001C7E01">
        <w:rPr>
          <w:noProof/>
        </w:rPr>
        <w:fldChar w:fldCharType="end"/>
      </w:r>
      <w:bookmarkEnd w:id="378"/>
      <w:r>
        <w:t xml:space="preserve"> - </w:t>
      </w:r>
      <w:proofErr w:type="spellStart"/>
      <w:r>
        <w:t>ACF</w:t>
      </w:r>
      <w:proofErr w:type="spellEnd"/>
      <w:r w:rsidRPr="0022195F">
        <w:t xml:space="preserve"> Plot Following Seasonal Differencing</w:t>
      </w:r>
      <w:r>
        <w:t xml:space="preserve"> – Saint John Dataset</w:t>
      </w:r>
      <w:bookmarkEnd w:id="379"/>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C20DAC4" w:rsidR="00F87F2D" w:rsidRDefault="00F87F2D" w:rsidP="00F87F2D">
      <w:pPr>
        <w:pStyle w:val="Caption"/>
        <w:jc w:val="center"/>
      </w:pPr>
      <w:bookmarkStart w:id="380" w:name="_Ref89951536"/>
      <w:bookmarkStart w:id="381" w:name="_Toc90148448"/>
      <w:r>
        <w:t xml:space="preserve">Figure </w:t>
      </w:r>
      <w:r w:rsidR="001C7E01">
        <w:fldChar w:fldCharType="begin"/>
      </w:r>
      <w:r w:rsidR="001C7E01">
        <w:instrText xml:space="preserve"> SEQ Figure \* ARABIC </w:instrText>
      </w:r>
      <w:r w:rsidR="001C7E01">
        <w:fldChar w:fldCharType="separate"/>
      </w:r>
      <w:r w:rsidR="00C116BB">
        <w:rPr>
          <w:noProof/>
        </w:rPr>
        <w:t>39</w:t>
      </w:r>
      <w:r w:rsidR="001C7E01">
        <w:rPr>
          <w:noProof/>
        </w:rPr>
        <w:fldChar w:fldCharType="end"/>
      </w:r>
      <w:bookmarkEnd w:id="380"/>
      <w:r>
        <w:t xml:space="preserve"> - </w:t>
      </w:r>
      <w:proofErr w:type="spellStart"/>
      <w:r w:rsidRPr="00292F6A">
        <w:t>ACF</w:t>
      </w:r>
      <w:proofErr w:type="spellEnd"/>
      <w:r w:rsidRPr="00292F6A">
        <w:t xml:space="preserve"> Plot After Seasonal and Non-Seasonal Differencing </w:t>
      </w:r>
      <w:r>
        <w:t>– Saint John Dataset</w:t>
      </w:r>
      <w:bookmarkEnd w:id="381"/>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2AD0B831" w:rsidR="005D6395" w:rsidRPr="00F137F7" w:rsidRDefault="00FA73DC" w:rsidP="0074070F">
      <w:pPr>
        <w:pStyle w:val="Caption"/>
        <w:jc w:val="center"/>
      </w:pPr>
      <w:bookmarkStart w:id="382" w:name="_Ref89951886"/>
      <w:bookmarkStart w:id="383" w:name="_Toc90148449"/>
      <w:r>
        <w:t xml:space="preserve">Figure </w:t>
      </w:r>
      <w:r w:rsidR="001C7E01">
        <w:fldChar w:fldCharType="begin"/>
      </w:r>
      <w:r w:rsidR="001C7E01">
        <w:instrText xml:space="preserve"> SEQ Figure \* ARABIC </w:instrText>
      </w:r>
      <w:r w:rsidR="001C7E01">
        <w:fldChar w:fldCharType="separate"/>
      </w:r>
      <w:r w:rsidR="00C116BB">
        <w:rPr>
          <w:noProof/>
        </w:rPr>
        <w:t>40</w:t>
      </w:r>
      <w:r w:rsidR="001C7E01">
        <w:rPr>
          <w:noProof/>
        </w:rPr>
        <w:fldChar w:fldCharType="end"/>
      </w:r>
      <w:bookmarkEnd w:id="382"/>
      <w:r>
        <w:t xml:space="preserve"> - </w:t>
      </w:r>
      <w:proofErr w:type="spellStart"/>
      <w:r>
        <w:t>P</w:t>
      </w:r>
      <w:r w:rsidRPr="00292F6A">
        <w:t>ACF</w:t>
      </w:r>
      <w:proofErr w:type="spellEnd"/>
      <w:r w:rsidRPr="00292F6A">
        <w:t xml:space="preserve"> Plot After Seasonal and Non-Seasonal Differencing </w:t>
      </w:r>
      <w:r>
        <w:t>– Saint John Dataset</w:t>
      </w:r>
      <w:bookmarkEnd w:id="383"/>
      <w:r w:rsidR="009B3449">
        <w:t xml:space="preserve"> </w:t>
      </w:r>
      <w:r w:rsidR="005D6395">
        <w:br w:type="page"/>
      </w:r>
    </w:p>
    <w:p w14:paraId="00B415E6" w14:textId="2A6B2E5F" w:rsidR="00654DE3" w:rsidRDefault="00AF67B7" w:rsidP="00C92783">
      <w:pPr>
        <w:pStyle w:val="Appendix"/>
      </w:pPr>
      <w:bookmarkStart w:id="384" w:name="_Toc90148385"/>
      <w:r>
        <w:lastRenderedPageBreak/>
        <w:t>Appendix</w:t>
      </w:r>
      <w:r w:rsidR="00343447">
        <w:t xml:space="preserve"> B</w:t>
      </w:r>
      <w:bookmarkEnd w:id="384"/>
    </w:p>
    <w:p w14:paraId="6CDEAE14" w14:textId="49AFA13B" w:rsidR="00485AB3" w:rsidRPr="00485AB3" w:rsidRDefault="00485AB3" w:rsidP="00485AB3">
      <w:pPr>
        <w:pStyle w:val="Heading2"/>
      </w:pPr>
      <w:bookmarkStart w:id="385" w:name="_Toc90148386"/>
      <w:r>
        <w:t xml:space="preserve">1 </w:t>
      </w:r>
      <w:r w:rsidR="00694C40" w:rsidRPr="00694C40">
        <w:t>Metrics for Overall Accuracy</w:t>
      </w:r>
      <w:bookmarkEnd w:id="385"/>
    </w:p>
    <w:p w14:paraId="187013F8" w14:textId="3CC95327" w:rsidR="00E93B16" w:rsidRDefault="00581432" w:rsidP="00485AB3">
      <w:pPr>
        <w:pStyle w:val="Heading3"/>
      </w:pPr>
      <w:bookmarkStart w:id="386" w:name="_Toc90148387"/>
      <w:r>
        <w:t xml:space="preserve">1.1 </w:t>
      </w:r>
      <w:r w:rsidR="00B91A69" w:rsidRPr="00B91A69">
        <w:t>The Toronto Dataset's Overall Performance Metrics</w:t>
      </w:r>
      <w:bookmarkEnd w:id="3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82F27C7" w:rsidR="006143E0" w:rsidRDefault="00175B13" w:rsidP="00175B13">
      <w:pPr>
        <w:pStyle w:val="Caption"/>
        <w:jc w:val="center"/>
      </w:pPr>
      <w:bookmarkStart w:id="387" w:name="_Toc90148407"/>
      <w:r>
        <w:t xml:space="preserve">Table </w:t>
      </w:r>
      <w:fldSimple w:instr=" SEQ Table \* ARABIC ">
        <w:r w:rsidR="00C116BB">
          <w:rPr>
            <w:noProof/>
          </w:rPr>
          <w:t>13</w:t>
        </w:r>
      </w:fldSimple>
      <w:r>
        <w:t xml:space="preserve"> – The Overall Performance Metrics – Toronto Dataset</w:t>
      </w:r>
      <w:bookmarkEnd w:id="387"/>
    </w:p>
    <w:p w14:paraId="55F5D20F" w14:textId="75410B3E" w:rsidR="00175B13" w:rsidRDefault="00581432" w:rsidP="00485AB3">
      <w:pPr>
        <w:pStyle w:val="Heading3"/>
      </w:pPr>
      <w:bookmarkStart w:id="388" w:name="_Toc90148388"/>
      <w:r>
        <w:t xml:space="preserve">1.2 </w:t>
      </w:r>
      <w:r w:rsidR="006438F6" w:rsidRPr="00B91A69">
        <w:t xml:space="preserve">The </w:t>
      </w:r>
      <w:r w:rsidR="006438F6">
        <w:t>Ottawa</w:t>
      </w:r>
      <w:r w:rsidR="006438F6" w:rsidRPr="00B91A69">
        <w:t xml:space="preserve"> Dataset's Overall Performance Metrics</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3D6F425F" w:rsidR="00175B13" w:rsidRDefault="00174E49" w:rsidP="00174E49">
      <w:pPr>
        <w:pStyle w:val="Caption"/>
        <w:jc w:val="center"/>
      </w:pPr>
      <w:bookmarkStart w:id="389" w:name="_Toc90148408"/>
      <w:r>
        <w:t xml:space="preserve">Table </w:t>
      </w:r>
      <w:fldSimple w:instr=" SEQ Table \* ARABIC ">
        <w:r w:rsidR="00C116BB">
          <w:rPr>
            <w:noProof/>
          </w:rPr>
          <w:t>14</w:t>
        </w:r>
      </w:fldSimple>
      <w:r>
        <w:t xml:space="preserve"> - The Overall Performance Metrics – Ottawa Dataset</w:t>
      </w:r>
      <w:bookmarkEnd w:id="389"/>
    </w:p>
    <w:p w14:paraId="4D938477" w14:textId="40DE8F9A" w:rsidR="00033DD7" w:rsidRDefault="00033DD7" w:rsidP="00485AB3">
      <w:pPr>
        <w:pStyle w:val="Heading3"/>
      </w:pPr>
      <w:bookmarkStart w:id="390" w:name="_Toc90148389"/>
      <w:r>
        <w:t xml:space="preserve">1.3 </w:t>
      </w:r>
      <w:r w:rsidR="006438F6" w:rsidRPr="00B91A69">
        <w:t xml:space="preserve">The </w:t>
      </w:r>
      <w:r w:rsidR="006438F6">
        <w:t>Saint John</w:t>
      </w:r>
      <w:r w:rsidR="006438F6" w:rsidRPr="00B91A69">
        <w:t xml:space="preserve"> Dataset's Overall Performance Metrics</w:t>
      </w:r>
      <w:bookmarkEnd w:id="3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63C0652E" w:rsidR="00485AB3" w:rsidRDefault="003162DE" w:rsidP="00546FAC">
      <w:pPr>
        <w:pStyle w:val="Caption"/>
        <w:jc w:val="center"/>
      </w:pPr>
      <w:bookmarkStart w:id="391" w:name="_Toc90148409"/>
      <w:r>
        <w:t xml:space="preserve">Table </w:t>
      </w:r>
      <w:fldSimple w:instr=" SEQ Table \* ARABIC ">
        <w:r w:rsidR="00C116BB">
          <w:rPr>
            <w:noProof/>
          </w:rPr>
          <w:t>15</w:t>
        </w:r>
      </w:fldSimple>
      <w:r>
        <w:t xml:space="preserve"> - The Overall Performance Metrics – Saint John Dataset</w:t>
      </w:r>
      <w:bookmarkEnd w:id="391"/>
    </w:p>
    <w:p w14:paraId="1CE397B7" w14:textId="6A194AB7" w:rsidR="00485AB3" w:rsidRDefault="00485AB3" w:rsidP="00485AB3">
      <w:pPr>
        <w:pStyle w:val="Heading2"/>
      </w:pPr>
      <w:bookmarkStart w:id="392" w:name="_Toc90148390"/>
      <w:r>
        <w:lastRenderedPageBreak/>
        <w:t xml:space="preserve">2 </w:t>
      </w:r>
      <w:r w:rsidR="00694C40" w:rsidRPr="00694C40">
        <w:t>Metrics for Peak Detection Accuracy</w:t>
      </w:r>
      <w:bookmarkEnd w:id="392"/>
    </w:p>
    <w:p w14:paraId="62401494" w14:textId="26F15AD6" w:rsidR="00485AB3" w:rsidRDefault="00485AB3" w:rsidP="00485AB3">
      <w:pPr>
        <w:ind w:firstLine="288"/>
      </w:pPr>
      <w:r w:rsidRPr="00D17C49">
        <w:t>Regarding peak detection accuracy, it</w:t>
      </w:r>
      <w:r w:rsidR="0027573A">
        <w:t xml:space="preserve"> i</w:t>
      </w:r>
      <w:r w:rsidRPr="00D17C49">
        <w:t xml:space="preserve">s worth noting that daily peaks are influenced by </w:t>
      </w:r>
      <w:r w:rsidR="0027573A">
        <w:t>various</w:t>
      </w:r>
      <w:r w:rsidRPr="00D17C49">
        <w:t xml:space="preserve"> random variables, making their prediction difficult. </w:t>
      </w:r>
      <w:r w:rsidRPr="000048E7">
        <w:t>This is because random peaks can result in significantly higher peaks than regular peaks, and because we are calculating the daily maximum, we use the random peak rather than the regular peak.</w:t>
      </w:r>
      <w:r>
        <w:t xml:space="preserve"> </w:t>
      </w:r>
      <w:r w:rsidR="0027573A">
        <w:t>We mentioned only peaks because</w:t>
      </w:r>
      <w:r w:rsidRPr="00D17C49">
        <w:t xml:space="preserve"> our datasets do not contain any spikes, as they are hourly aggregated load demand. As a result, the daily maximum represents the day's actual peak.</w:t>
      </w:r>
      <w:r>
        <w:t xml:space="preserve"> </w:t>
      </w:r>
      <w:r>
        <w:fldChar w:fldCharType="begin"/>
      </w:r>
      <w:r>
        <w:instrText xml:space="preserve"> REF _Ref88493564 \h </w:instrText>
      </w:r>
      <w:r>
        <w:fldChar w:fldCharType="separate"/>
      </w:r>
      <w:r w:rsidR="00C116BB">
        <w:t xml:space="preserve">Figure </w:t>
      </w:r>
      <w:r w:rsidR="00C116BB">
        <w:rPr>
          <w:noProof/>
        </w:rPr>
        <w:t>41</w:t>
      </w:r>
      <w:r>
        <w:fldChar w:fldCharType="end"/>
      </w:r>
      <w:r>
        <w:t xml:space="preserve"> </w:t>
      </w:r>
      <w:r w:rsidRPr="005C61B6">
        <w:t>and the following paragraph summarize the preceding statements succinctly.</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22B7292C" w:rsidR="00422450" w:rsidRDefault="00422450" w:rsidP="00422450">
      <w:pPr>
        <w:pStyle w:val="Caption"/>
        <w:jc w:val="center"/>
      </w:pPr>
      <w:bookmarkStart w:id="393" w:name="_Ref88493564"/>
      <w:bookmarkStart w:id="394" w:name="_Toc90148450"/>
      <w:r>
        <w:t xml:space="preserve">Figure </w:t>
      </w:r>
      <w:r w:rsidR="001C7E01">
        <w:fldChar w:fldCharType="begin"/>
      </w:r>
      <w:r w:rsidR="001C7E01">
        <w:instrText xml:space="preserve"> SEQ Figure \* ARABIC </w:instrText>
      </w:r>
      <w:r w:rsidR="001C7E01">
        <w:fldChar w:fldCharType="separate"/>
      </w:r>
      <w:r w:rsidR="00C116BB">
        <w:rPr>
          <w:noProof/>
        </w:rPr>
        <w:t>41</w:t>
      </w:r>
      <w:r w:rsidR="001C7E01">
        <w:rPr>
          <w:noProof/>
        </w:rPr>
        <w:fldChar w:fldCharType="end"/>
      </w:r>
      <w:bookmarkEnd w:id="393"/>
      <w:r>
        <w:t xml:space="preserve"> - </w:t>
      </w:r>
      <w:r w:rsidRPr="005E08B9">
        <w:t xml:space="preserve">Load Demand on March 11, 2019, and CNN Forecast </w:t>
      </w:r>
      <w:r>
        <w:t>– Toronto Dataset</w:t>
      </w:r>
      <w:bookmarkEnd w:id="394"/>
    </w:p>
    <w:p w14:paraId="4F626E72" w14:textId="2592E110" w:rsidR="00485AB3" w:rsidRDefault="00485AB3" w:rsidP="00485AB3">
      <w:pPr>
        <w:ind w:firstLine="288"/>
      </w:pPr>
      <w:r w:rsidRPr="00C02C1C">
        <w:t>Although the Toronto dataset typically peaks between 16:00 and 21:00 in the evenings, a random peak occurred at 10:00 with a value of 6594 MW, which was greater than the second</w:t>
      </w:r>
      <w:r w:rsidR="0027573A">
        <w:t>-</w:t>
      </w:r>
      <w:r w:rsidRPr="00C02C1C">
        <w:t xml:space="preserve">highest peak at 18:00 with a value of 6590 MW. It was only 4 MW more, but because we used the daily maximum, the peak at 10:00 was used. </w:t>
      </w:r>
      <w:r>
        <w:t xml:space="preserve">Although, the </w:t>
      </w:r>
      <w:r w:rsidRPr="00C02C1C">
        <w:t>CNN</w:t>
      </w:r>
      <w:r>
        <w:t xml:space="preserve"> </w:t>
      </w:r>
      <w:r w:rsidRPr="00C02C1C">
        <w:lastRenderedPageBreak/>
        <w:t xml:space="preserve">forecasted a peak at 18:00 with a value of 6603 MW. </w:t>
      </w:r>
      <w:r w:rsidR="0027573A">
        <w:t>Nevertheless,</w:t>
      </w:r>
      <w:r>
        <w:t xml:space="preserve"> </w:t>
      </w:r>
      <w:r w:rsidR="0027573A">
        <w:t>because</w:t>
      </w:r>
      <w:r w:rsidRPr="00C02C1C">
        <w:t xml:space="preserve"> we will be comparing the predicted time to the one at 10:00, the random peak </w:t>
      </w:r>
      <w:r w:rsidR="0027573A">
        <w:t>affects</w:t>
      </w:r>
      <w:r w:rsidRPr="00C02C1C">
        <w:t xml:space="preserve"> our MAE and MBE accuracy metrics for </w:t>
      </w:r>
      <w:r w:rsidR="0027573A">
        <w:t xml:space="preserve">the </w:t>
      </w:r>
      <w:r w:rsidRPr="00C02C1C">
        <w:t xml:space="preserve">time difference. This is merely a point to consider </w:t>
      </w:r>
      <w:r w:rsidR="0027573A">
        <w:t>regarding</w:t>
      </w:r>
      <w:r w:rsidRPr="00C02C1C">
        <w:t xml:space="preserve"> the </w:t>
      </w:r>
      <w:r>
        <w:t>forecaster</w:t>
      </w:r>
      <w:r w:rsidRPr="00C02C1C">
        <w:t>s' accuracy at detecting peaks. A significantly more accurate metric for comparing time differences could be used in future work.</w:t>
      </w:r>
    </w:p>
    <w:p w14:paraId="5B2C4ABD" w14:textId="77777777" w:rsidR="00A14A23" w:rsidRDefault="004868D7" w:rsidP="004868D7">
      <w:pPr>
        <w:pStyle w:val="Heading2"/>
      </w:pPr>
      <w:bookmarkStart w:id="395" w:name="_Toc90148391"/>
      <w:r>
        <w:t xml:space="preserve">3 </w:t>
      </w:r>
      <w:r w:rsidRPr="004868D7">
        <w:t>Other Forecasters' Box Plots of the Error Distribution</w:t>
      </w:r>
      <w:bookmarkEnd w:id="395"/>
    </w:p>
    <w:p w14:paraId="0E054AB6" w14:textId="69ADC48D" w:rsidR="00A14A23" w:rsidRDefault="00A14A23" w:rsidP="00A14A23">
      <w:pPr>
        <w:pStyle w:val="Heading3"/>
      </w:pPr>
      <w:bookmarkStart w:id="396" w:name="_Toc90148392"/>
      <w:r>
        <w:t>3.1 The Toronto Dataset</w:t>
      </w:r>
      <w:bookmarkEnd w:id="396"/>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1A514180" w:rsidR="00A14A23" w:rsidRDefault="00A14A23" w:rsidP="00A14A23">
      <w:pPr>
        <w:pStyle w:val="Caption"/>
        <w:jc w:val="center"/>
      </w:pPr>
      <w:bookmarkStart w:id="397" w:name="_Ref85382700"/>
      <w:bookmarkStart w:id="398" w:name="_Toc90148451"/>
      <w:r>
        <w:t xml:space="preserve">Figure </w:t>
      </w:r>
      <w:r w:rsidR="001C7E01">
        <w:fldChar w:fldCharType="begin"/>
      </w:r>
      <w:r w:rsidR="001C7E01">
        <w:instrText xml:space="preserve"> SEQ Figure \* ARABIC </w:instrText>
      </w:r>
      <w:r w:rsidR="001C7E01">
        <w:fldChar w:fldCharType="separate"/>
      </w:r>
      <w:r w:rsidR="00C116BB">
        <w:rPr>
          <w:noProof/>
        </w:rPr>
        <w:t>42</w:t>
      </w:r>
      <w:r w:rsidR="001C7E01">
        <w:rPr>
          <w:noProof/>
        </w:rPr>
        <w:fldChar w:fldCharType="end"/>
      </w:r>
      <w:bookmarkEnd w:id="397"/>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398"/>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3B5514E9" w:rsidR="00A14A23" w:rsidRDefault="00A14A23" w:rsidP="00A14A23">
      <w:pPr>
        <w:pStyle w:val="Caption"/>
        <w:jc w:val="center"/>
      </w:pPr>
      <w:bookmarkStart w:id="399" w:name="_Ref85382703"/>
      <w:bookmarkStart w:id="400" w:name="_Toc90148452"/>
      <w:r>
        <w:t xml:space="preserve">Figure </w:t>
      </w:r>
      <w:r w:rsidR="001C7E01">
        <w:fldChar w:fldCharType="begin"/>
      </w:r>
      <w:r w:rsidR="001C7E01">
        <w:instrText xml:space="preserve"> SEQ Figure \* ARABIC </w:instrText>
      </w:r>
      <w:r w:rsidR="001C7E01">
        <w:fldChar w:fldCharType="separate"/>
      </w:r>
      <w:r w:rsidR="00C116BB">
        <w:rPr>
          <w:noProof/>
        </w:rPr>
        <w:t>43</w:t>
      </w:r>
      <w:r w:rsidR="001C7E01">
        <w:rPr>
          <w:noProof/>
        </w:rPr>
        <w:fldChar w:fldCharType="end"/>
      </w:r>
      <w:bookmarkEnd w:id="399"/>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400"/>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9D1B287" w:rsidR="00A14A23" w:rsidRDefault="00A14A23" w:rsidP="00A14A23">
      <w:pPr>
        <w:pStyle w:val="Caption"/>
        <w:jc w:val="center"/>
      </w:pPr>
      <w:bookmarkStart w:id="401" w:name="_Ref85382705"/>
      <w:bookmarkStart w:id="402" w:name="_Toc90148453"/>
      <w:r>
        <w:t xml:space="preserve">Figure </w:t>
      </w:r>
      <w:r w:rsidR="001C7E01">
        <w:fldChar w:fldCharType="begin"/>
      </w:r>
      <w:r w:rsidR="001C7E01">
        <w:instrText xml:space="preserve"> SEQ Figure \* ARABIC </w:instrText>
      </w:r>
      <w:r w:rsidR="001C7E01">
        <w:fldChar w:fldCharType="separate"/>
      </w:r>
      <w:r w:rsidR="00C116BB">
        <w:rPr>
          <w:noProof/>
        </w:rPr>
        <w:t>44</w:t>
      </w:r>
      <w:r w:rsidR="001C7E01">
        <w:rPr>
          <w:noProof/>
        </w:rPr>
        <w:fldChar w:fldCharType="end"/>
      </w:r>
      <w:bookmarkEnd w:id="401"/>
      <w:r>
        <w:t xml:space="preserve"> - </w:t>
      </w:r>
      <w:r w:rsidRPr="00DC110F">
        <w:t xml:space="preserve">Hourly Error Distribution for the </w:t>
      </w:r>
      <w:proofErr w:type="spellStart"/>
      <w:r>
        <w:t>SNF</w:t>
      </w:r>
      <w:proofErr w:type="spellEnd"/>
      <w:r w:rsidRPr="00DC110F">
        <w:t xml:space="preserve"> </w:t>
      </w:r>
      <w:r>
        <w:t>Forecaster – Toronto Dataset</w:t>
      </w:r>
      <w:bookmarkEnd w:id="402"/>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25DE1639" w:rsidR="00646B24" w:rsidRDefault="00646B24" w:rsidP="00646B24">
      <w:pPr>
        <w:pStyle w:val="Caption"/>
        <w:jc w:val="center"/>
      </w:pPr>
      <w:bookmarkStart w:id="403" w:name="_Toc90148454"/>
      <w:r>
        <w:t xml:space="preserve">Figure </w:t>
      </w:r>
      <w:r w:rsidR="001C7E01">
        <w:fldChar w:fldCharType="begin"/>
      </w:r>
      <w:r w:rsidR="001C7E01">
        <w:instrText xml:space="preserve"> SEQ Figure \* ARABIC </w:instrText>
      </w:r>
      <w:r w:rsidR="001C7E01">
        <w:fldChar w:fldCharType="separate"/>
      </w:r>
      <w:r w:rsidR="00C116BB">
        <w:rPr>
          <w:noProof/>
        </w:rPr>
        <w:t>45</w:t>
      </w:r>
      <w:r w:rsidR="001C7E01">
        <w:rPr>
          <w:noProof/>
        </w:rPr>
        <w:fldChar w:fldCharType="end"/>
      </w:r>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403"/>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606C2D37" w:rsidR="00646B24" w:rsidRDefault="00646B24" w:rsidP="00646B24">
      <w:pPr>
        <w:pStyle w:val="Caption"/>
        <w:jc w:val="center"/>
      </w:pPr>
      <w:bookmarkStart w:id="404" w:name="_Toc90148455"/>
      <w:r>
        <w:t xml:space="preserve">Figure </w:t>
      </w:r>
      <w:r w:rsidR="001C7E01">
        <w:fldChar w:fldCharType="begin"/>
      </w:r>
      <w:r w:rsidR="001C7E01">
        <w:instrText xml:space="preserve"> SEQ Figure \* ARABIC </w:instrText>
      </w:r>
      <w:r w:rsidR="001C7E01">
        <w:fldChar w:fldCharType="separate"/>
      </w:r>
      <w:r w:rsidR="00C116BB">
        <w:rPr>
          <w:noProof/>
        </w:rPr>
        <w:t>46</w:t>
      </w:r>
      <w:r w:rsidR="001C7E01">
        <w:rPr>
          <w:noProof/>
        </w:rPr>
        <w:fldChar w:fldCharType="end"/>
      </w:r>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404"/>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B85A5B6" w:rsidR="00646B24" w:rsidRDefault="00646B24" w:rsidP="00646B24">
      <w:pPr>
        <w:pStyle w:val="Caption"/>
        <w:jc w:val="center"/>
      </w:pPr>
      <w:bookmarkStart w:id="405" w:name="_Toc90148456"/>
      <w:r>
        <w:t xml:space="preserve">Figure </w:t>
      </w:r>
      <w:fldSimple w:instr=" SEQ Figure \* ARABIC ">
        <w:r w:rsidR="00C116BB">
          <w:rPr>
            <w:noProof/>
          </w:rPr>
          <w:t>47</w:t>
        </w:r>
      </w:fldSimple>
      <w:r>
        <w:t xml:space="preserve"> - </w:t>
      </w:r>
      <w:r w:rsidRPr="00646B24">
        <w:t xml:space="preserve">Daily Error Distribution for the </w:t>
      </w:r>
      <w:proofErr w:type="spellStart"/>
      <w:r w:rsidRPr="00646B24">
        <w:t>SNF</w:t>
      </w:r>
      <w:proofErr w:type="spellEnd"/>
      <w:r w:rsidRPr="00646B24">
        <w:t xml:space="preserve"> Forecaster – Toronto Dataset</w:t>
      </w:r>
      <w:bookmarkEnd w:id="405"/>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0F28265A" w:rsidR="00BA5B03" w:rsidRDefault="00BA5B03" w:rsidP="00BA5B03">
      <w:pPr>
        <w:pStyle w:val="Caption"/>
        <w:jc w:val="center"/>
      </w:pPr>
      <w:bookmarkStart w:id="406" w:name="_Toc90148457"/>
      <w:r>
        <w:t xml:space="preserve">Figure </w:t>
      </w:r>
      <w:r w:rsidR="001C7E01">
        <w:fldChar w:fldCharType="begin"/>
      </w:r>
      <w:r w:rsidR="001C7E01">
        <w:instrText xml:space="preserve"> SEQ Figure \* ARABIC </w:instrText>
      </w:r>
      <w:r w:rsidR="001C7E01">
        <w:fldChar w:fldCharType="separate"/>
      </w:r>
      <w:r w:rsidR="00C116BB">
        <w:rPr>
          <w:noProof/>
        </w:rPr>
        <w:t>48</w:t>
      </w:r>
      <w:r w:rsidR="001C7E01">
        <w:rPr>
          <w:noProof/>
        </w:rPr>
        <w:fldChar w:fldCharType="end"/>
      </w:r>
      <w:r>
        <w:t xml:space="preserve"> - </w:t>
      </w:r>
      <w:r w:rsidRPr="00D91912">
        <w:t xml:space="preserve">Monthly Error Distribution for </w:t>
      </w:r>
      <w:proofErr w:type="spellStart"/>
      <w:r>
        <w:t>MLR</w:t>
      </w:r>
      <w:proofErr w:type="spellEnd"/>
      <w:r w:rsidRPr="00D91912">
        <w:t xml:space="preserve"> </w:t>
      </w:r>
      <w:r>
        <w:t>Forecaster– Toronto Dataset</w:t>
      </w:r>
      <w:bookmarkEnd w:id="406"/>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7C5464BF" w:rsidR="00BA5B03" w:rsidRDefault="00BA5B03" w:rsidP="00BA5B03">
      <w:pPr>
        <w:pStyle w:val="Caption"/>
        <w:jc w:val="center"/>
      </w:pPr>
      <w:bookmarkStart w:id="407" w:name="_Toc90148458"/>
      <w:r>
        <w:t xml:space="preserve">Figure </w:t>
      </w:r>
      <w:r w:rsidR="001C7E01">
        <w:fldChar w:fldCharType="begin"/>
      </w:r>
      <w:r w:rsidR="001C7E01">
        <w:instrText xml:space="preserve"> SEQ Figure \* AR</w:instrText>
      </w:r>
      <w:r w:rsidR="001C7E01">
        <w:instrText xml:space="preserve">ABIC </w:instrText>
      </w:r>
      <w:r w:rsidR="001C7E01">
        <w:fldChar w:fldCharType="separate"/>
      </w:r>
      <w:r w:rsidR="00C116BB">
        <w:rPr>
          <w:noProof/>
        </w:rPr>
        <w:t>49</w:t>
      </w:r>
      <w:r w:rsidR="001C7E01">
        <w:rPr>
          <w:noProof/>
        </w:rPr>
        <w:fldChar w:fldCharType="end"/>
      </w:r>
      <w:r>
        <w:t xml:space="preserve"> - </w:t>
      </w:r>
      <w:bookmarkStart w:id="408" w:name="_Hlk85314729"/>
      <w:r w:rsidRPr="00D91912">
        <w:t xml:space="preserve">Monthly Error Distribution for </w:t>
      </w:r>
      <w:proofErr w:type="spellStart"/>
      <w:r>
        <w:t>SARIMAX</w:t>
      </w:r>
      <w:proofErr w:type="spellEnd"/>
      <w:r w:rsidRPr="00D91912">
        <w:t xml:space="preserve"> </w:t>
      </w:r>
      <w:r>
        <w:t>Forecaster– Toronto Dataset</w:t>
      </w:r>
      <w:bookmarkEnd w:id="407"/>
      <w:bookmarkEnd w:id="408"/>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31B3E1B1" w:rsidR="00BA5B03" w:rsidRDefault="00BA5B03" w:rsidP="00BA5B03">
      <w:pPr>
        <w:pStyle w:val="Caption"/>
        <w:jc w:val="center"/>
      </w:pPr>
      <w:bookmarkStart w:id="409" w:name="_Toc90148459"/>
      <w:r>
        <w:t xml:space="preserve">Figure </w:t>
      </w:r>
      <w:r w:rsidR="001C7E01">
        <w:fldChar w:fldCharType="begin"/>
      </w:r>
      <w:r w:rsidR="001C7E01">
        <w:instrText xml:space="preserve"> SEQ Figure \* ARABIC </w:instrText>
      </w:r>
      <w:r w:rsidR="001C7E01">
        <w:fldChar w:fldCharType="separate"/>
      </w:r>
      <w:r w:rsidR="00C116BB">
        <w:rPr>
          <w:noProof/>
        </w:rPr>
        <w:t>50</w:t>
      </w:r>
      <w:r w:rsidR="001C7E01">
        <w:rPr>
          <w:noProof/>
        </w:rPr>
        <w:fldChar w:fldCharType="end"/>
      </w:r>
      <w:r>
        <w:t xml:space="preserve"> - </w:t>
      </w:r>
      <w:r w:rsidRPr="002F5DEA">
        <w:t xml:space="preserve">Monthly Error Distribution for </w:t>
      </w:r>
      <w:proofErr w:type="spellStart"/>
      <w:r>
        <w:t>SNF</w:t>
      </w:r>
      <w:proofErr w:type="spellEnd"/>
      <w:r w:rsidRPr="002F5DEA">
        <w:t xml:space="preserve"> </w:t>
      </w:r>
      <w:r>
        <w:t>Forecaster– Toronto Dataset</w:t>
      </w:r>
      <w:bookmarkEnd w:id="409"/>
    </w:p>
    <w:p w14:paraId="7A2D55BE" w14:textId="6D0F4D49" w:rsidR="00F23842" w:rsidRDefault="00F23842" w:rsidP="00F23842">
      <w:pPr>
        <w:pStyle w:val="Heading3"/>
      </w:pPr>
      <w:bookmarkStart w:id="410" w:name="_Toc90148393"/>
      <w:r>
        <w:lastRenderedPageBreak/>
        <w:t>3.2 The Ottawa Dataset</w:t>
      </w:r>
      <w:bookmarkEnd w:id="410"/>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3FF61877" w:rsidR="00F23842" w:rsidRDefault="00F23842" w:rsidP="00F23842">
      <w:pPr>
        <w:pStyle w:val="Caption"/>
        <w:jc w:val="center"/>
      </w:pPr>
      <w:bookmarkStart w:id="411" w:name="_Toc90148460"/>
      <w:r>
        <w:t xml:space="preserve">Figure </w:t>
      </w:r>
      <w:r w:rsidR="001C7E01">
        <w:fldChar w:fldCharType="begin"/>
      </w:r>
      <w:r w:rsidR="001C7E01">
        <w:instrText xml:space="preserve"> SEQ Figure \* ARABIC </w:instrText>
      </w:r>
      <w:r w:rsidR="001C7E01">
        <w:fldChar w:fldCharType="separate"/>
      </w:r>
      <w:r w:rsidR="00C116BB">
        <w:rPr>
          <w:noProof/>
        </w:rPr>
        <w:t>51</w:t>
      </w:r>
      <w:r w:rsidR="001C7E01">
        <w:rPr>
          <w:noProof/>
        </w:rPr>
        <w:fldChar w:fldCharType="end"/>
      </w:r>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411"/>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B86DCBF" w:rsidR="00F23842" w:rsidRDefault="00F23842" w:rsidP="00F23842">
      <w:pPr>
        <w:pStyle w:val="Caption"/>
        <w:jc w:val="center"/>
      </w:pPr>
      <w:bookmarkStart w:id="412" w:name="_Toc90148461"/>
      <w:r>
        <w:t xml:space="preserve">Figure </w:t>
      </w:r>
      <w:r w:rsidR="001C7E01">
        <w:fldChar w:fldCharType="begin"/>
      </w:r>
      <w:r w:rsidR="001C7E01">
        <w:instrText xml:space="preserve"> SEQ Figure \* ARABIC </w:instrText>
      </w:r>
      <w:r w:rsidR="001C7E01">
        <w:fldChar w:fldCharType="separate"/>
      </w:r>
      <w:r w:rsidR="00C116BB">
        <w:rPr>
          <w:noProof/>
        </w:rPr>
        <w:t>52</w:t>
      </w:r>
      <w:r w:rsidR="001C7E01">
        <w:rPr>
          <w:noProof/>
        </w:rPr>
        <w:fldChar w:fldCharType="end"/>
      </w:r>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412"/>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3F1BE64A" w:rsidR="00F23842" w:rsidRDefault="00F23842" w:rsidP="00F23842">
      <w:pPr>
        <w:pStyle w:val="Caption"/>
        <w:jc w:val="center"/>
      </w:pPr>
      <w:bookmarkStart w:id="413" w:name="_Toc90148462"/>
      <w:r>
        <w:t xml:space="preserve">Figure </w:t>
      </w:r>
      <w:r w:rsidR="001C7E01">
        <w:fldChar w:fldCharType="begin"/>
      </w:r>
      <w:r w:rsidR="001C7E01">
        <w:instrText xml:space="preserve"> SEQ Figure \* ARABIC </w:instrText>
      </w:r>
      <w:r w:rsidR="001C7E01">
        <w:fldChar w:fldCharType="separate"/>
      </w:r>
      <w:r w:rsidR="00C116BB">
        <w:rPr>
          <w:noProof/>
        </w:rPr>
        <w:t>53</w:t>
      </w:r>
      <w:r w:rsidR="001C7E01">
        <w:rPr>
          <w:noProof/>
        </w:rPr>
        <w:fldChar w:fldCharType="end"/>
      </w:r>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413"/>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373C414F" w:rsidR="00D97E9D" w:rsidRDefault="00D97E9D" w:rsidP="00D97E9D">
      <w:pPr>
        <w:pStyle w:val="Caption"/>
        <w:jc w:val="center"/>
      </w:pPr>
      <w:bookmarkStart w:id="414" w:name="_Toc90148463"/>
      <w:r>
        <w:t xml:space="preserve">Figure </w:t>
      </w:r>
      <w:r w:rsidR="001C7E01">
        <w:fldChar w:fldCharType="begin"/>
      </w:r>
      <w:r w:rsidR="001C7E01">
        <w:instrText xml:space="preserve"> SEQ Figure \* ARABIC </w:instrText>
      </w:r>
      <w:r w:rsidR="001C7E01">
        <w:fldChar w:fldCharType="separate"/>
      </w:r>
      <w:r w:rsidR="00C116BB">
        <w:rPr>
          <w:noProof/>
        </w:rPr>
        <w:t>54</w:t>
      </w:r>
      <w:r w:rsidR="001C7E01">
        <w:rPr>
          <w:noProof/>
        </w:rPr>
        <w:fldChar w:fldCharType="end"/>
      </w:r>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414"/>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624E3FE6" w:rsidR="00D97E9D" w:rsidRDefault="00D97E9D" w:rsidP="00D97E9D">
      <w:pPr>
        <w:pStyle w:val="Caption"/>
        <w:jc w:val="center"/>
      </w:pPr>
      <w:bookmarkStart w:id="415" w:name="_Toc90148464"/>
      <w:r>
        <w:t xml:space="preserve">Figure </w:t>
      </w:r>
      <w:r w:rsidR="001C7E01">
        <w:fldChar w:fldCharType="begin"/>
      </w:r>
      <w:r w:rsidR="001C7E01">
        <w:instrText xml:space="preserve"> SEQ Figure \* ARABIC </w:instrText>
      </w:r>
      <w:r w:rsidR="001C7E01">
        <w:fldChar w:fldCharType="separate"/>
      </w:r>
      <w:r w:rsidR="00C116BB">
        <w:rPr>
          <w:noProof/>
        </w:rPr>
        <w:t>55</w:t>
      </w:r>
      <w:r w:rsidR="001C7E01">
        <w:rPr>
          <w:noProof/>
        </w:rPr>
        <w:fldChar w:fldCharType="end"/>
      </w:r>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415"/>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69A58915" w:rsidR="00D97E9D" w:rsidRDefault="00D97E9D" w:rsidP="00D97E9D">
      <w:pPr>
        <w:pStyle w:val="Caption"/>
        <w:jc w:val="center"/>
      </w:pPr>
      <w:bookmarkStart w:id="416" w:name="_Toc90148465"/>
      <w:r>
        <w:t xml:space="preserve">Figure </w:t>
      </w:r>
      <w:r w:rsidR="001C7E01">
        <w:fldChar w:fldCharType="begin"/>
      </w:r>
      <w:r w:rsidR="001C7E01">
        <w:instrText xml:space="preserve"> SEQ Figure \* ARABIC </w:instrText>
      </w:r>
      <w:r w:rsidR="001C7E01">
        <w:fldChar w:fldCharType="separate"/>
      </w:r>
      <w:r w:rsidR="00C116BB">
        <w:rPr>
          <w:noProof/>
        </w:rPr>
        <w:t>56</w:t>
      </w:r>
      <w:r w:rsidR="001C7E01">
        <w:rPr>
          <w:noProof/>
        </w:rPr>
        <w:fldChar w:fldCharType="end"/>
      </w:r>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416"/>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0BBEB642" w:rsidR="00B246C6" w:rsidRDefault="00B246C6" w:rsidP="00B246C6">
      <w:pPr>
        <w:pStyle w:val="Caption"/>
        <w:jc w:val="center"/>
      </w:pPr>
      <w:bookmarkStart w:id="417" w:name="_Toc90148466"/>
      <w:r>
        <w:t xml:space="preserve">Figure </w:t>
      </w:r>
      <w:r w:rsidR="001C7E01">
        <w:fldChar w:fldCharType="begin"/>
      </w:r>
      <w:r w:rsidR="001C7E01">
        <w:instrText xml:space="preserve"> SEQ Figure \* ARABIC </w:instrText>
      </w:r>
      <w:r w:rsidR="001C7E01">
        <w:fldChar w:fldCharType="separate"/>
      </w:r>
      <w:r w:rsidR="00C116BB">
        <w:rPr>
          <w:noProof/>
        </w:rPr>
        <w:t>57</w:t>
      </w:r>
      <w:r w:rsidR="001C7E01">
        <w:rPr>
          <w:noProof/>
        </w:rPr>
        <w:fldChar w:fldCharType="end"/>
      </w:r>
      <w:r>
        <w:t xml:space="preserve"> - </w:t>
      </w:r>
      <w:r w:rsidRPr="009A03DA">
        <w:t xml:space="preserve">Monthly Error Distribution for </w:t>
      </w:r>
      <w:proofErr w:type="spellStart"/>
      <w:r>
        <w:t>MLR</w:t>
      </w:r>
      <w:proofErr w:type="spellEnd"/>
      <w:r>
        <w:t xml:space="preserve"> Forecaster – Ottawa Dataset</w:t>
      </w:r>
      <w:bookmarkEnd w:id="417"/>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DD77D38" w:rsidR="00AE7046" w:rsidRDefault="00AE7046" w:rsidP="00AE7046">
      <w:pPr>
        <w:pStyle w:val="Caption"/>
        <w:jc w:val="center"/>
      </w:pPr>
      <w:bookmarkStart w:id="418" w:name="_Toc90148467"/>
      <w:r>
        <w:t xml:space="preserve">Figure </w:t>
      </w:r>
      <w:r w:rsidR="001C7E01">
        <w:fldChar w:fldCharType="begin"/>
      </w:r>
      <w:r w:rsidR="001C7E01">
        <w:instrText xml:space="preserve"> SEQ Figure \* ARABIC </w:instrText>
      </w:r>
      <w:r w:rsidR="001C7E01">
        <w:fldChar w:fldCharType="separate"/>
      </w:r>
      <w:r w:rsidR="00C116BB">
        <w:rPr>
          <w:noProof/>
        </w:rPr>
        <w:t>58</w:t>
      </w:r>
      <w:r w:rsidR="001C7E01">
        <w:rPr>
          <w:noProof/>
        </w:rPr>
        <w:fldChar w:fldCharType="end"/>
      </w:r>
      <w:r>
        <w:t xml:space="preserve"> - </w:t>
      </w:r>
      <w:r w:rsidRPr="009A03DA">
        <w:t xml:space="preserve">Monthly Error Distribution for </w:t>
      </w:r>
      <w:proofErr w:type="spellStart"/>
      <w:r>
        <w:t>SARIMAX</w:t>
      </w:r>
      <w:proofErr w:type="spellEnd"/>
      <w:r w:rsidRPr="009A03DA">
        <w:t xml:space="preserve"> </w:t>
      </w:r>
      <w:r>
        <w:t>Forecaster – Ottawa Dataset</w:t>
      </w:r>
      <w:bookmarkEnd w:id="418"/>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72052811" w:rsidR="00653DC6" w:rsidRDefault="00AE7046" w:rsidP="002A51EE">
      <w:pPr>
        <w:pStyle w:val="Caption"/>
        <w:jc w:val="center"/>
      </w:pPr>
      <w:bookmarkStart w:id="419" w:name="_Toc90148468"/>
      <w:r>
        <w:t xml:space="preserve">Figure </w:t>
      </w:r>
      <w:r w:rsidR="001C7E01">
        <w:fldChar w:fldCharType="begin"/>
      </w:r>
      <w:r w:rsidR="001C7E01">
        <w:instrText xml:space="preserve"> SEQ Figure \* ARABIC </w:instrText>
      </w:r>
      <w:r w:rsidR="001C7E01">
        <w:fldChar w:fldCharType="separate"/>
      </w:r>
      <w:r w:rsidR="00C116BB">
        <w:rPr>
          <w:noProof/>
        </w:rPr>
        <w:t>59</w:t>
      </w:r>
      <w:r w:rsidR="001C7E01">
        <w:rPr>
          <w:noProof/>
        </w:rPr>
        <w:fldChar w:fldCharType="end"/>
      </w:r>
      <w:r>
        <w:t xml:space="preserve"> - </w:t>
      </w:r>
      <w:r w:rsidRPr="009A03DA">
        <w:t xml:space="preserve">Monthly Error Distribution for </w:t>
      </w:r>
      <w:proofErr w:type="spellStart"/>
      <w:r>
        <w:t>SNF</w:t>
      </w:r>
      <w:proofErr w:type="spellEnd"/>
      <w:r w:rsidRPr="009A03DA">
        <w:t xml:space="preserve"> </w:t>
      </w:r>
      <w:r>
        <w:t>Forecaster – Ottawa Dataset</w:t>
      </w:r>
      <w:bookmarkEnd w:id="419"/>
    </w:p>
    <w:p w14:paraId="1EED11CF" w14:textId="0AECA0C5" w:rsidR="002A51EE" w:rsidRDefault="002A51EE" w:rsidP="002A51EE">
      <w:pPr>
        <w:pStyle w:val="Heading3"/>
      </w:pPr>
      <w:bookmarkStart w:id="420" w:name="_Toc90148394"/>
      <w:r>
        <w:t>3.</w:t>
      </w:r>
      <w:r w:rsidR="004F300A">
        <w:t>3</w:t>
      </w:r>
      <w:r>
        <w:t xml:space="preserve"> The Saint John Dataset</w:t>
      </w:r>
      <w:bookmarkEnd w:id="420"/>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01D1CC5E" w:rsidR="008B01CF" w:rsidRDefault="008B01CF" w:rsidP="008B01CF">
      <w:pPr>
        <w:pStyle w:val="Caption"/>
        <w:jc w:val="center"/>
      </w:pPr>
      <w:bookmarkStart w:id="421" w:name="_Toc90148469"/>
      <w:r>
        <w:t xml:space="preserve">Figure </w:t>
      </w:r>
      <w:fldSimple w:instr=" SEQ Figure \* ARABIC ">
        <w:r w:rsidR="00C116BB">
          <w:rPr>
            <w:noProof/>
          </w:rPr>
          <w:t>60</w:t>
        </w:r>
      </w:fldSimple>
      <w:r>
        <w:t xml:space="preserve"> - </w:t>
      </w:r>
      <w:r w:rsidRPr="00413AE5">
        <w:t xml:space="preserve">Hourly Error Distribution for the </w:t>
      </w:r>
      <w:proofErr w:type="spellStart"/>
      <w:r>
        <w:t>MLR</w:t>
      </w:r>
      <w:proofErr w:type="spellEnd"/>
      <w:r w:rsidRPr="00413AE5">
        <w:t xml:space="preserve"> </w:t>
      </w:r>
      <w:r>
        <w:t>Forecaster – Saint John Dataset</w:t>
      </w:r>
      <w:bookmarkEnd w:id="421"/>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08AFAC39" w:rsidR="008B01CF" w:rsidRDefault="008B01CF" w:rsidP="008B01CF">
      <w:pPr>
        <w:pStyle w:val="Caption"/>
        <w:jc w:val="center"/>
      </w:pPr>
      <w:bookmarkStart w:id="422" w:name="_Toc90148470"/>
      <w:r>
        <w:t xml:space="preserve">Figure </w:t>
      </w:r>
      <w:fldSimple w:instr=" SEQ Figure \* ARABIC ">
        <w:r w:rsidR="00C116BB">
          <w:rPr>
            <w:noProof/>
          </w:rPr>
          <w:t>61</w:t>
        </w:r>
      </w:fldSimple>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422"/>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25D26B3" w:rsidR="008B01CF" w:rsidRDefault="008B01CF" w:rsidP="008B01CF">
      <w:pPr>
        <w:pStyle w:val="Caption"/>
        <w:jc w:val="center"/>
      </w:pPr>
      <w:bookmarkStart w:id="423" w:name="_Toc90148471"/>
      <w:r>
        <w:t xml:space="preserve">Figure </w:t>
      </w:r>
      <w:fldSimple w:instr=" SEQ Figure \* ARABIC ">
        <w:r w:rsidR="00C116BB">
          <w:rPr>
            <w:noProof/>
          </w:rPr>
          <w:t>62</w:t>
        </w:r>
      </w:fldSimple>
      <w:r>
        <w:t xml:space="preserve"> - </w:t>
      </w:r>
      <w:r w:rsidRPr="00413AE5">
        <w:t xml:space="preserve">Hourly Error Distribution for the </w:t>
      </w:r>
      <w:proofErr w:type="spellStart"/>
      <w:r>
        <w:t>SNF</w:t>
      </w:r>
      <w:proofErr w:type="spellEnd"/>
      <w:r w:rsidRPr="00413AE5">
        <w:t xml:space="preserve"> </w:t>
      </w:r>
      <w:r>
        <w:t>Forecaster – Saint John Dataset</w:t>
      </w:r>
      <w:bookmarkEnd w:id="423"/>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6FC8533C" w:rsidR="00C6707F" w:rsidRDefault="00C6707F" w:rsidP="00C6707F">
      <w:pPr>
        <w:pStyle w:val="Caption"/>
        <w:jc w:val="center"/>
      </w:pPr>
      <w:bookmarkStart w:id="424" w:name="_Toc90148472"/>
      <w:r>
        <w:t xml:space="preserve">Figure </w:t>
      </w:r>
      <w:fldSimple w:instr=" SEQ Figure \* ARABIC ">
        <w:r w:rsidR="00C116BB">
          <w:rPr>
            <w:noProof/>
          </w:rPr>
          <w:t>63</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424"/>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E41AD82" w:rsidR="00C6707F" w:rsidRDefault="00C6707F" w:rsidP="00C6707F">
      <w:pPr>
        <w:pStyle w:val="Caption"/>
        <w:jc w:val="center"/>
      </w:pPr>
      <w:bookmarkStart w:id="425" w:name="_Toc90148473"/>
      <w:r>
        <w:t xml:space="preserve">Figure </w:t>
      </w:r>
      <w:fldSimple w:instr=" SEQ Figure \* ARABIC ">
        <w:r w:rsidR="00C116BB">
          <w:rPr>
            <w:noProof/>
          </w:rPr>
          <w:t>64</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425"/>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7">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7BC16A0E" w:rsidR="00C6707F" w:rsidRDefault="00C6707F" w:rsidP="00C6707F">
      <w:pPr>
        <w:pStyle w:val="Caption"/>
        <w:jc w:val="center"/>
      </w:pPr>
      <w:bookmarkStart w:id="426" w:name="_Toc90148474"/>
      <w:r>
        <w:t xml:space="preserve">Figure </w:t>
      </w:r>
      <w:fldSimple w:instr=" SEQ Figure \* ARABIC ">
        <w:r w:rsidR="00C116BB">
          <w:rPr>
            <w:noProof/>
          </w:rPr>
          <w:t>65</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426"/>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3BFB13C3" w:rsidR="00611460" w:rsidRDefault="00611460" w:rsidP="00611460">
      <w:pPr>
        <w:pStyle w:val="Caption"/>
        <w:jc w:val="center"/>
      </w:pPr>
      <w:bookmarkStart w:id="427" w:name="_Toc90148475"/>
      <w:r>
        <w:t xml:space="preserve">Figure </w:t>
      </w:r>
      <w:fldSimple w:instr=" SEQ Figure \* ARABIC ">
        <w:r w:rsidR="00C116BB">
          <w:rPr>
            <w:noProof/>
          </w:rPr>
          <w:t>66</w:t>
        </w:r>
      </w:fldSimple>
      <w:r>
        <w:t xml:space="preserve"> - </w:t>
      </w:r>
      <w:r w:rsidRPr="009A03DA">
        <w:t xml:space="preserve">Monthly Error Distribution for </w:t>
      </w:r>
      <w:proofErr w:type="spellStart"/>
      <w:r>
        <w:t>MLR</w:t>
      </w:r>
      <w:proofErr w:type="spellEnd"/>
      <w:r w:rsidRPr="009A03DA">
        <w:t xml:space="preserve"> </w:t>
      </w:r>
      <w:r>
        <w:t>Forecaster – Saint John Dataset</w:t>
      </w:r>
      <w:bookmarkEnd w:id="427"/>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4337BD8" w:rsidR="00611460" w:rsidRDefault="00611460" w:rsidP="00611460">
      <w:pPr>
        <w:pStyle w:val="Caption"/>
        <w:jc w:val="center"/>
      </w:pPr>
      <w:bookmarkStart w:id="428" w:name="_Toc90148476"/>
      <w:r>
        <w:t xml:space="preserve">Figure </w:t>
      </w:r>
      <w:fldSimple w:instr=" SEQ Figure \* ARABIC ">
        <w:r w:rsidR="00C116BB">
          <w:rPr>
            <w:noProof/>
          </w:rPr>
          <w:t>67</w:t>
        </w:r>
      </w:fldSimple>
      <w:r>
        <w:t xml:space="preserve"> - </w:t>
      </w:r>
      <w:r w:rsidRPr="009A03DA">
        <w:t xml:space="preserve">Monthly Error Distribution for </w:t>
      </w:r>
      <w:proofErr w:type="spellStart"/>
      <w:r>
        <w:t>SNF</w:t>
      </w:r>
      <w:proofErr w:type="spellEnd"/>
      <w:r w:rsidRPr="009A03DA">
        <w:t xml:space="preserve"> </w:t>
      </w:r>
      <w:r>
        <w:t>Forecaster – Saint John Dataset</w:t>
      </w:r>
      <w:bookmarkEnd w:id="428"/>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29" w:name="_Toc172013004"/>
      <w:r w:rsidRPr="006269F5">
        <w:rPr>
          <w:b/>
          <w:sz w:val="28"/>
        </w:rPr>
        <w:lastRenderedPageBreak/>
        <w:t>Curriculum Vitae</w:t>
      </w:r>
      <w:bookmarkEnd w:id="429"/>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0"/>
      <w:headerReference w:type="default" r:id="rId151"/>
      <w:footerReference w:type="default" r:id="rId152"/>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Dawn MacIsaac" w:date="2021-12-15T05:48:00Z" w:initials="DM">
    <w:p w14:paraId="695CD259" w14:textId="77777777" w:rsidR="00AA0FC6" w:rsidRDefault="00AA0FC6">
      <w:pPr>
        <w:pStyle w:val="CommentText"/>
      </w:pPr>
      <w:r>
        <w:rPr>
          <w:rStyle w:val="CommentReference"/>
        </w:rPr>
        <w:annotationRef/>
      </w:r>
      <w:r>
        <w:t>This is better, but we can still be more specific.</w:t>
      </w:r>
    </w:p>
    <w:p w14:paraId="4D488B5A" w14:textId="77777777" w:rsidR="00AA0FC6" w:rsidRDefault="00AA0FC6">
      <w:pPr>
        <w:pStyle w:val="CommentText"/>
      </w:pPr>
    </w:p>
    <w:p w14:paraId="60F35491" w14:textId="69FE63F6" w:rsidR="00AA0FC6" w:rsidRDefault="00AA0FC6">
      <w:pPr>
        <w:pStyle w:val="CommentText"/>
      </w:pPr>
      <w:r>
        <w:t>One useful prediction is what the peak load demand will be, and when it will occur.  Speak specifically to this use case.</w:t>
      </w:r>
    </w:p>
  </w:comment>
  <w:comment w:id="56" w:author="Dawn MacIsaac" w:date="2021-12-15T05:52:00Z" w:initials="DM">
    <w:p w14:paraId="052E1623" w14:textId="5E4315EC" w:rsidR="00C62C59" w:rsidRDefault="00C62C59">
      <w:pPr>
        <w:pStyle w:val="CommentText"/>
      </w:pPr>
      <w:r>
        <w:rPr>
          <w:rStyle w:val="CommentReference"/>
        </w:rPr>
        <w:annotationRef/>
      </w:r>
      <w:r>
        <w:t xml:space="preserve">Aren’t we closer to </w:t>
      </w:r>
      <w:proofErr w:type="spellStart"/>
      <w:r>
        <w:t>VSTLF</w:t>
      </w:r>
      <w:proofErr w:type="spellEnd"/>
      <w:r>
        <w:t xml:space="preserve"> than </w:t>
      </w:r>
      <w:proofErr w:type="spellStart"/>
      <w:r>
        <w:t>STLF</w:t>
      </w:r>
      <w:proofErr w:type="spellEnd"/>
      <w:r>
        <w:t>…our horizon is 1 day isn’t it?</w:t>
      </w:r>
    </w:p>
  </w:comment>
  <w:comment w:id="60" w:author="Dawn MacIsaac" w:date="2021-12-15T05:58:00Z" w:initials="DM">
    <w:p w14:paraId="34A32B11" w14:textId="77777777" w:rsidR="004458C8" w:rsidRDefault="004458C8">
      <w:pPr>
        <w:pStyle w:val="CommentText"/>
      </w:pPr>
      <w:r>
        <w:rPr>
          <w:rStyle w:val="CommentReference"/>
        </w:rPr>
        <w:annotationRef/>
      </w:r>
      <w:r>
        <w:t xml:space="preserve">This is confusing…you state that the papers discussed regression-based, </w:t>
      </w:r>
      <w:proofErr w:type="spellStart"/>
      <w:r>
        <w:t>MLR</w:t>
      </w:r>
      <w:proofErr w:type="spellEnd"/>
      <w:r>
        <w:t xml:space="preserve"> techniques, and ARIMA, but claim the results provide a comparison to machine and deep learning techniques?  We should discuss.</w:t>
      </w:r>
    </w:p>
    <w:p w14:paraId="67A276D1" w14:textId="77777777" w:rsidR="004458C8" w:rsidRDefault="004458C8">
      <w:pPr>
        <w:pStyle w:val="CommentText"/>
      </w:pPr>
    </w:p>
    <w:p w14:paraId="33773F9E" w14:textId="3BB27758" w:rsidR="004458C8" w:rsidRDefault="004458C8">
      <w:pPr>
        <w:pStyle w:val="CommentText"/>
      </w:pPr>
      <w:r>
        <w:t>Also – we want this to be more of a justification for choosing the benchmarks we did…we should show that they are useful.  If we can, save the statement about their deficiencies to introduce the Deep Learning section.</w:t>
      </w:r>
    </w:p>
  </w:comment>
  <w:comment w:id="86" w:author="Dawn MacIsaac" w:date="2021-12-15T06:24:00Z" w:initials="DM">
    <w:p w14:paraId="631D56F7" w14:textId="7D460418" w:rsidR="009F354B" w:rsidRDefault="009F354B">
      <w:pPr>
        <w:pStyle w:val="CommentText"/>
      </w:pPr>
      <w:r>
        <w:rPr>
          <w:rStyle w:val="CommentReference"/>
        </w:rPr>
        <w:annotationRef/>
      </w:r>
      <w:r>
        <w:t>What if you have more than 1 seasonality term?</w:t>
      </w:r>
    </w:p>
  </w:comment>
  <w:comment w:id="108" w:author="Dawn MacIsaac" w:date="2021-12-15T06:33:00Z" w:initials="DM">
    <w:p w14:paraId="3019B955" w14:textId="77D0DFFF" w:rsidR="00CE2FC2" w:rsidRDefault="00CE2FC2">
      <w:pPr>
        <w:pStyle w:val="CommentText"/>
      </w:pPr>
      <w:r>
        <w:rPr>
          <w:rStyle w:val="CommentReference"/>
        </w:rPr>
        <w:annotationRef/>
      </w:r>
      <w:r>
        <w:t>Can we be consistent…load, or load demand (see highlight above)</w:t>
      </w:r>
    </w:p>
  </w:comment>
  <w:comment w:id="110" w:author="Dawn MacIsaac" w:date="2021-12-15T06:35:00Z" w:initials="DM">
    <w:p w14:paraId="0D2AAF41" w14:textId="1AC831AA" w:rsidR="00CE2FC2" w:rsidRDefault="00CE2FC2">
      <w:pPr>
        <w:pStyle w:val="CommentText"/>
      </w:pPr>
      <w:r>
        <w:rPr>
          <w:rStyle w:val="CommentReference"/>
        </w:rPr>
        <w:annotationRef/>
      </w:r>
      <w:r>
        <w:t>Which authors…its not clear who we are referencing here.</w:t>
      </w:r>
    </w:p>
  </w:comment>
  <w:comment w:id="123" w:author="Dawn MacIsaac" w:date="2021-12-15T06:39:00Z" w:initials="DM">
    <w:p w14:paraId="6FDAAADF" w14:textId="77777777" w:rsidR="00CC6C6D" w:rsidRDefault="00CC6C6D">
      <w:pPr>
        <w:pStyle w:val="CommentText"/>
      </w:pPr>
      <w:r>
        <w:rPr>
          <w:rStyle w:val="CommentReference"/>
        </w:rPr>
        <w:annotationRef/>
      </w:r>
      <w:r>
        <w:t>This is confusing – first you claim that they outperform traditional technique, which means they MUST have been well studied…then you say they aren’t well studied – so how do we know they outperform?</w:t>
      </w:r>
    </w:p>
    <w:p w14:paraId="6D7CE81D" w14:textId="77777777" w:rsidR="00CC6C6D" w:rsidRDefault="00CC6C6D">
      <w:pPr>
        <w:pStyle w:val="CommentText"/>
      </w:pPr>
    </w:p>
    <w:p w14:paraId="77261AD8" w14:textId="77777777" w:rsidR="00CC6C6D" w:rsidRDefault="00CC6C6D">
      <w:pPr>
        <w:pStyle w:val="CommentText"/>
      </w:pPr>
      <w:r>
        <w:t>This is a common problem throughout the document and I have mentioned it a number of times before.  If th</w:t>
      </w:r>
      <w:r w:rsidR="00D212D6">
        <w:t>e techniques have already been well studied, what is the point of your work?</w:t>
      </w:r>
    </w:p>
    <w:p w14:paraId="3C78D912" w14:textId="77777777" w:rsidR="00D212D6" w:rsidRDefault="00D212D6">
      <w:pPr>
        <w:pStyle w:val="CommentText"/>
      </w:pPr>
    </w:p>
    <w:p w14:paraId="5A6C0AC8" w14:textId="4A20B923" w:rsidR="00D212D6" w:rsidRDefault="00D212D6">
      <w:pPr>
        <w:pStyle w:val="CommentText"/>
      </w:pPr>
      <w:r>
        <w:t xml:space="preserve">Could it be that the traditional techniques are well studied, and deep learning techniques have only been recently explored…preliminary work indicated that CNN and LSTM are excellent candidates?  </w:t>
      </w:r>
    </w:p>
    <w:p w14:paraId="646B4430" w14:textId="7180B662" w:rsidR="00D212D6" w:rsidRDefault="00D212D6">
      <w:pPr>
        <w:pStyle w:val="CommentText"/>
      </w:pPr>
    </w:p>
    <w:p w14:paraId="71E1B1EE" w14:textId="512750ED" w:rsidR="00D212D6" w:rsidRDefault="00D212D6">
      <w:pPr>
        <w:pStyle w:val="CommentText"/>
      </w:pPr>
      <w:r>
        <w:t>If this works, you should go back through the document and make sure this perspective is reflected, everywhere this contradiction currently exists.</w:t>
      </w:r>
    </w:p>
    <w:p w14:paraId="4784AFEE" w14:textId="77777777" w:rsidR="00D212D6" w:rsidRDefault="00D212D6">
      <w:pPr>
        <w:pStyle w:val="CommentText"/>
      </w:pPr>
    </w:p>
    <w:p w14:paraId="79B3CEC7" w14:textId="44FA7A99" w:rsidR="00D212D6" w:rsidRDefault="00D212D6">
      <w:pPr>
        <w:pStyle w:val="CommentText"/>
      </w:pPr>
      <w:r>
        <w:t>We should discuss</w:t>
      </w:r>
    </w:p>
  </w:comment>
  <w:comment w:id="124" w:author="Dawn MacIsaac" w:date="2021-12-15T11:07:00Z" w:initials="DM">
    <w:p w14:paraId="1D42957C" w14:textId="7DBFBAAF" w:rsidR="00BB3A68" w:rsidRDefault="00BB3A68">
      <w:pPr>
        <w:pStyle w:val="CommentText"/>
      </w:pPr>
      <w:r>
        <w:rPr>
          <w:rStyle w:val="CommentReference"/>
        </w:rPr>
        <w:annotationRef/>
      </w:r>
      <w:r>
        <w:t>Update:  Be more clear with the current statement that you are referring to lots of evidence but in different fields, and then add that you have also seen some encouraging results from emerging evidence in the field of load forecasting.</w:t>
      </w:r>
    </w:p>
  </w:comment>
  <w:comment w:id="131" w:author="Dawn MacIsaac" w:date="2021-12-15T06:54:00Z" w:initials="DM">
    <w:p w14:paraId="3A4B2FDB" w14:textId="2E891C08" w:rsidR="00F53E00" w:rsidRDefault="00F53E00">
      <w:pPr>
        <w:pStyle w:val="CommentText"/>
      </w:pPr>
      <w:r>
        <w:rPr>
          <w:rStyle w:val="CommentReference"/>
        </w:rPr>
        <w:annotationRef/>
      </w:r>
      <w:r>
        <w:t>Put the diagram somewhere after you refer to it.</w:t>
      </w:r>
    </w:p>
  </w:comment>
  <w:comment w:id="231" w:author="Dawn MacIsaac" w:date="2021-12-15T08:40:00Z" w:initials="DM">
    <w:p w14:paraId="3873A317" w14:textId="393C3ABE" w:rsidR="00B114A4" w:rsidRDefault="00B114A4">
      <w:pPr>
        <w:pStyle w:val="CommentText"/>
      </w:pPr>
      <w:r>
        <w:rPr>
          <w:rStyle w:val="CommentReference"/>
        </w:rPr>
        <w:annotationRef/>
      </w:r>
      <w:r>
        <w:t>Can we move this to a more appropriate location?</w:t>
      </w:r>
    </w:p>
  </w:comment>
  <w:comment w:id="249" w:author="Dawn MacIsaac" w:date="2021-12-15T09:12:00Z" w:initials="DM">
    <w:p w14:paraId="5409E32B" w14:textId="4541D168" w:rsidR="00605403" w:rsidRDefault="00605403">
      <w:pPr>
        <w:pStyle w:val="CommentText"/>
      </w:pPr>
      <w:r>
        <w:rPr>
          <w:rStyle w:val="CommentReference"/>
        </w:rPr>
        <w:annotationRef/>
      </w:r>
      <w:r>
        <w:t xml:space="preserve">Does it really – one day ahead isn’t really </w:t>
      </w:r>
    </w:p>
  </w:comment>
  <w:comment w:id="254"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255"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256" w:author="Tolulope Olugbenga" w:date="2021-12-01T20:06:00Z" w:initials="TO">
    <w:p w14:paraId="1EAA3B3E" w14:textId="7E0493A9" w:rsidR="007249C0" w:rsidRDefault="007249C0">
      <w:pPr>
        <w:pStyle w:val="CommentText"/>
      </w:pPr>
      <w:r>
        <w:rPr>
          <w:rStyle w:val="CommentReference"/>
        </w:rPr>
        <w:annotationRef/>
      </w:r>
      <w:r w:rsidR="00B80A7F" w:rsidRPr="00B80A7F">
        <w:t>I believe it is reasonable because it uses the three hours preceding and following it to determine whether or not it is an outlier.</w:t>
      </w:r>
    </w:p>
  </w:comment>
  <w:comment w:id="260"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261"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F35491" w15:done="0"/>
  <w15:commentEx w15:paraId="052E1623" w15:done="0"/>
  <w15:commentEx w15:paraId="33773F9E" w15:done="0"/>
  <w15:commentEx w15:paraId="631D56F7" w15:done="0"/>
  <w15:commentEx w15:paraId="3019B955" w15:done="0"/>
  <w15:commentEx w15:paraId="0D2AAF41" w15:done="0"/>
  <w15:commentEx w15:paraId="79B3CEC7" w15:done="0"/>
  <w15:commentEx w15:paraId="1D42957C" w15:paraIdParent="79B3CEC7" w15:done="0"/>
  <w15:commentEx w15:paraId="3A4B2FDB" w15:done="0"/>
  <w15:commentEx w15:paraId="3873A317" w15:done="0"/>
  <w15:commentEx w15:paraId="5409E32B" w15:done="0"/>
  <w15:commentEx w15:paraId="02E147CE" w15:done="1"/>
  <w15:commentEx w15:paraId="03E8F8D5" w15:done="1"/>
  <w15:commentEx w15:paraId="1EAA3B3E" w15:paraIdParent="03E8F8D5"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002D" w16cex:dateUtc="2021-12-15T09:48:00Z"/>
  <w16cex:commentExtensible w16cex:durableId="25640107" w16cex:dateUtc="2021-12-15T09:52:00Z"/>
  <w16cex:commentExtensible w16cex:durableId="2564026B" w16cex:dateUtc="2021-12-15T09:58:00Z"/>
  <w16cex:commentExtensible w16cex:durableId="25640896" w16cex:dateUtc="2021-12-15T10:24:00Z"/>
  <w16cex:commentExtensible w16cex:durableId="25640AA1" w16cex:dateUtc="2021-12-15T10:33:00Z"/>
  <w16cex:commentExtensible w16cex:durableId="25640B1C" w16cex:dateUtc="2021-12-15T10:35:00Z"/>
  <w16cex:commentExtensible w16cex:durableId="25640C1A" w16cex:dateUtc="2021-12-15T10:39:00Z"/>
  <w16cex:commentExtensible w16cex:durableId="25644AD7" w16cex:dateUtc="2021-12-15T15:07:00Z"/>
  <w16cex:commentExtensible w16cex:durableId="25640FB3" w16cex:dateUtc="2021-12-15T10:54:00Z"/>
  <w16cex:commentExtensible w16cex:durableId="25642885" w16cex:dateUtc="2021-12-15T12:40:00Z"/>
  <w16cex:commentExtensible w16cex:durableId="25642FF1" w16cex:dateUtc="2021-12-15T13:12:00Z"/>
  <w16cex:commentExtensible w16cex:durableId="255244EE" w16cex:dateUtc="2021-12-02T00:01:00Z"/>
  <w16cex:commentExtensible w16cex:durableId="2551BF34" w16cex:dateUtc="2021-12-01T13:30:00Z"/>
  <w16cex:commentExtensible w16cex:durableId="25524629" w16cex:dateUtc="2021-12-02T00:06: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F35491" w16cid:durableId="2564002D"/>
  <w16cid:commentId w16cid:paraId="052E1623" w16cid:durableId="25640107"/>
  <w16cid:commentId w16cid:paraId="33773F9E" w16cid:durableId="2564026B"/>
  <w16cid:commentId w16cid:paraId="631D56F7" w16cid:durableId="25640896"/>
  <w16cid:commentId w16cid:paraId="3019B955" w16cid:durableId="25640AA1"/>
  <w16cid:commentId w16cid:paraId="0D2AAF41" w16cid:durableId="25640B1C"/>
  <w16cid:commentId w16cid:paraId="79B3CEC7" w16cid:durableId="25640C1A"/>
  <w16cid:commentId w16cid:paraId="1D42957C" w16cid:durableId="25644AD7"/>
  <w16cid:commentId w16cid:paraId="3A4B2FDB" w16cid:durableId="25640FB3"/>
  <w16cid:commentId w16cid:paraId="3873A317" w16cid:durableId="25642885"/>
  <w16cid:commentId w16cid:paraId="5409E32B" w16cid:durableId="25642FF1"/>
  <w16cid:commentId w16cid:paraId="02E147CE" w16cid:durableId="255244EE"/>
  <w16cid:commentId w16cid:paraId="03E8F8D5" w16cid:durableId="2551BF34"/>
  <w16cid:commentId w16cid:paraId="1EAA3B3E" w16cid:durableId="25524629"/>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F2F95" w14:textId="77777777" w:rsidR="001C7E01" w:rsidRDefault="001C7E01">
      <w:r>
        <w:separator/>
      </w:r>
    </w:p>
    <w:p w14:paraId="493162E9" w14:textId="77777777" w:rsidR="001C7E01" w:rsidRDefault="001C7E01"/>
    <w:p w14:paraId="06AC612F" w14:textId="77777777" w:rsidR="001C7E01" w:rsidRDefault="001C7E01"/>
    <w:p w14:paraId="1E190811" w14:textId="77777777" w:rsidR="001C7E01" w:rsidRDefault="001C7E01"/>
    <w:p w14:paraId="41572C4C" w14:textId="77777777" w:rsidR="001C7E01" w:rsidRDefault="001C7E01"/>
    <w:p w14:paraId="484B3B52" w14:textId="77777777" w:rsidR="001C7E01" w:rsidRDefault="001C7E01"/>
    <w:p w14:paraId="092F9F38" w14:textId="77777777" w:rsidR="001C7E01" w:rsidRDefault="001C7E01"/>
    <w:p w14:paraId="02FBE670" w14:textId="77777777" w:rsidR="001C7E01" w:rsidRDefault="001C7E01"/>
    <w:p w14:paraId="14C407EB" w14:textId="77777777" w:rsidR="001C7E01" w:rsidRDefault="001C7E01"/>
  </w:endnote>
  <w:endnote w:type="continuationSeparator" w:id="0">
    <w:p w14:paraId="5A573822" w14:textId="77777777" w:rsidR="001C7E01" w:rsidRDefault="001C7E01">
      <w:r>
        <w:continuationSeparator/>
      </w:r>
    </w:p>
    <w:p w14:paraId="5F1150A2" w14:textId="77777777" w:rsidR="001C7E01" w:rsidRDefault="001C7E01"/>
    <w:p w14:paraId="364F405A" w14:textId="77777777" w:rsidR="001C7E01" w:rsidRDefault="001C7E01"/>
    <w:p w14:paraId="19648CF2" w14:textId="77777777" w:rsidR="001C7E01" w:rsidRDefault="001C7E01"/>
    <w:p w14:paraId="417FE7FF" w14:textId="77777777" w:rsidR="001C7E01" w:rsidRDefault="001C7E01"/>
    <w:p w14:paraId="62F3F16F" w14:textId="77777777" w:rsidR="001C7E01" w:rsidRDefault="001C7E01"/>
    <w:p w14:paraId="43821A52" w14:textId="77777777" w:rsidR="001C7E01" w:rsidRDefault="001C7E01"/>
    <w:p w14:paraId="7138A450" w14:textId="77777777" w:rsidR="001C7E01" w:rsidRDefault="001C7E01"/>
    <w:p w14:paraId="250479D0" w14:textId="77777777" w:rsidR="001C7E01" w:rsidRDefault="001C7E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EEFC7" w14:textId="77777777" w:rsidR="001C7E01" w:rsidRDefault="001C7E01">
      <w:r>
        <w:separator/>
      </w:r>
    </w:p>
    <w:p w14:paraId="77417CBB" w14:textId="77777777" w:rsidR="001C7E01" w:rsidRDefault="001C7E01"/>
  </w:footnote>
  <w:footnote w:type="continuationSeparator" w:id="0">
    <w:p w14:paraId="0EAE3C39" w14:textId="77777777" w:rsidR="001C7E01" w:rsidRDefault="001C7E01">
      <w:r>
        <w:continuationSeparator/>
      </w:r>
    </w:p>
    <w:p w14:paraId="4D490084" w14:textId="77777777" w:rsidR="001C7E01" w:rsidRDefault="001C7E01"/>
  </w:footnote>
  <w:footnote w:type="continuationNotice" w:id="1">
    <w:p w14:paraId="6347E2E1" w14:textId="77777777" w:rsidR="001C7E01" w:rsidRPr="00C92783" w:rsidRDefault="001C7E01" w:rsidP="00C92783">
      <w:pPr>
        <w:pStyle w:val="Footer"/>
      </w:pPr>
    </w:p>
    <w:p w14:paraId="57D7BC5C" w14:textId="77777777" w:rsidR="001C7E01" w:rsidRDefault="001C7E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4"/>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MKwFAJpOac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ABA"/>
    <w:rsid w:val="00010F51"/>
    <w:rsid w:val="00010FE6"/>
    <w:rsid w:val="00011267"/>
    <w:rsid w:val="000112BB"/>
    <w:rsid w:val="00011BFF"/>
    <w:rsid w:val="000128D3"/>
    <w:rsid w:val="00013107"/>
    <w:rsid w:val="00013ADB"/>
    <w:rsid w:val="00013B85"/>
    <w:rsid w:val="000142E6"/>
    <w:rsid w:val="00014510"/>
    <w:rsid w:val="000148F4"/>
    <w:rsid w:val="000165F7"/>
    <w:rsid w:val="00016C17"/>
    <w:rsid w:val="00016CC2"/>
    <w:rsid w:val="00017265"/>
    <w:rsid w:val="0001765A"/>
    <w:rsid w:val="00017CF1"/>
    <w:rsid w:val="00017DA8"/>
    <w:rsid w:val="000201CE"/>
    <w:rsid w:val="0002035C"/>
    <w:rsid w:val="000211D0"/>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3CB8"/>
    <w:rsid w:val="00054300"/>
    <w:rsid w:val="00054D25"/>
    <w:rsid w:val="00055946"/>
    <w:rsid w:val="000559FB"/>
    <w:rsid w:val="00056024"/>
    <w:rsid w:val="00056CED"/>
    <w:rsid w:val="0005712F"/>
    <w:rsid w:val="00057429"/>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915"/>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4110"/>
    <w:rsid w:val="000D4162"/>
    <w:rsid w:val="000D443E"/>
    <w:rsid w:val="000D4540"/>
    <w:rsid w:val="000D46B0"/>
    <w:rsid w:val="000D4AAE"/>
    <w:rsid w:val="000D5076"/>
    <w:rsid w:val="000D5A1D"/>
    <w:rsid w:val="000D63A3"/>
    <w:rsid w:val="000D662F"/>
    <w:rsid w:val="000D6756"/>
    <w:rsid w:val="000D6B2E"/>
    <w:rsid w:val="000D78E7"/>
    <w:rsid w:val="000E0567"/>
    <w:rsid w:val="000E0761"/>
    <w:rsid w:val="000E13C8"/>
    <w:rsid w:val="000E1DCC"/>
    <w:rsid w:val="000E1E7D"/>
    <w:rsid w:val="000E2104"/>
    <w:rsid w:val="000E28DA"/>
    <w:rsid w:val="000E41B9"/>
    <w:rsid w:val="000E478D"/>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899"/>
    <w:rsid w:val="00116916"/>
    <w:rsid w:val="00116AA8"/>
    <w:rsid w:val="00117679"/>
    <w:rsid w:val="001204A8"/>
    <w:rsid w:val="0012097E"/>
    <w:rsid w:val="00121315"/>
    <w:rsid w:val="00122F13"/>
    <w:rsid w:val="001240BB"/>
    <w:rsid w:val="00124333"/>
    <w:rsid w:val="00124664"/>
    <w:rsid w:val="00124BE6"/>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469D5"/>
    <w:rsid w:val="001469E8"/>
    <w:rsid w:val="00146A7B"/>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1E4C"/>
    <w:rsid w:val="0018208B"/>
    <w:rsid w:val="0018271C"/>
    <w:rsid w:val="00182828"/>
    <w:rsid w:val="00183E15"/>
    <w:rsid w:val="0018400D"/>
    <w:rsid w:val="00184570"/>
    <w:rsid w:val="0018476A"/>
    <w:rsid w:val="00184782"/>
    <w:rsid w:val="00185A6C"/>
    <w:rsid w:val="00186CA4"/>
    <w:rsid w:val="00186F3A"/>
    <w:rsid w:val="001878B4"/>
    <w:rsid w:val="00187E96"/>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5B"/>
    <w:rsid w:val="00197EE0"/>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4457"/>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3072"/>
    <w:rsid w:val="001E425A"/>
    <w:rsid w:val="001E443E"/>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32D"/>
    <w:rsid w:val="00225B54"/>
    <w:rsid w:val="002278B3"/>
    <w:rsid w:val="002301BC"/>
    <w:rsid w:val="0023093D"/>
    <w:rsid w:val="00230E48"/>
    <w:rsid w:val="00231544"/>
    <w:rsid w:val="002315A5"/>
    <w:rsid w:val="002328F7"/>
    <w:rsid w:val="00233745"/>
    <w:rsid w:val="002337EA"/>
    <w:rsid w:val="002338C3"/>
    <w:rsid w:val="00233A79"/>
    <w:rsid w:val="00234A46"/>
    <w:rsid w:val="00235B36"/>
    <w:rsid w:val="0023685D"/>
    <w:rsid w:val="00236EC7"/>
    <w:rsid w:val="0023778C"/>
    <w:rsid w:val="00237994"/>
    <w:rsid w:val="00237B33"/>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008A"/>
    <w:rsid w:val="002611DF"/>
    <w:rsid w:val="00261586"/>
    <w:rsid w:val="00261696"/>
    <w:rsid w:val="0026247C"/>
    <w:rsid w:val="002625C8"/>
    <w:rsid w:val="002629CC"/>
    <w:rsid w:val="00263132"/>
    <w:rsid w:val="0026398F"/>
    <w:rsid w:val="00263D4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6B5E"/>
    <w:rsid w:val="00276F6C"/>
    <w:rsid w:val="00280222"/>
    <w:rsid w:val="002804B8"/>
    <w:rsid w:val="00280636"/>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E03"/>
    <w:rsid w:val="00292F6A"/>
    <w:rsid w:val="002936EF"/>
    <w:rsid w:val="002936FA"/>
    <w:rsid w:val="00293FF8"/>
    <w:rsid w:val="00294512"/>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CE0"/>
    <w:rsid w:val="002E03D3"/>
    <w:rsid w:val="002E0AEC"/>
    <w:rsid w:val="002E1480"/>
    <w:rsid w:val="002E20D5"/>
    <w:rsid w:val="002E2AB4"/>
    <w:rsid w:val="002E2C93"/>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8"/>
    <w:rsid w:val="0031226F"/>
    <w:rsid w:val="00312547"/>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BEB"/>
    <w:rsid w:val="00346FB7"/>
    <w:rsid w:val="0034707F"/>
    <w:rsid w:val="0034751B"/>
    <w:rsid w:val="003475BD"/>
    <w:rsid w:val="0035051A"/>
    <w:rsid w:val="0035091F"/>
    <w:rsid w:val="00350C8C"/>
    <w:rsid w:val="003527E5"/>
    <w:rsid w:val="00353469"/>
    <w:rsid w:val="003536FD"/>
    <w:rsid w:val="00353ADF"/>
    <w:rsid w:val="00353E3C"/>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535"/>
    <w:rsid w:val="0036161B"/>
    <w:rsid w:val="003620F8"/>
    <w:rsid w:val="003623FD"/>
    <w:rsid w:val="00362A74"/>
    <w:rsid w:val="00362E32"/>
    <w:rsid w:val="00363207"/>
    <w:rsid w:val="0036322B"/>
    <w:rsid w:val="0036326B"/>
    <w:rsid w:val="003635B0"/>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5D1"/>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4FE"/>
    <w:rsid w:val="003C0F76"/>
    <w:rsid w:val="003C1202"/>
    <w:rsid w:val="003C2098"/>
    <w:rsid w:val="003C246C"/>
    <w:rsid w:val="003C3F28"/>
    <w:rsid w:val="003C4614"/>
    <w:rsid w:val="003C49D5"/>
    <w:rsid w:val="003C519C"/>
    <w:rsid w:val="003C54FF"/>
    <w:rsid w:val="003C5E94"/>
    <w:rsid w:val="003C6AAD"/>
    <w:rsid w:val="003C6BAB"/>
    <w:rsid w:val="003C6E56"/>
    <w:rsid w:val="003C7542"/>
    <w:rsid w:val="003C792A"/>
    <w:rsid w:val="003C7939"/>
    <w:rsid w:val="003D0652"/>
    <w:rsid w:val="003D0C79"/>
    <w:rsid w:val="003D11EB"/>
    <w:rsid w:val="003D1D72"/>
    <w:rsid w:val="003D23CD"/>
    <w:rsid w:val="003D349E"/>
    <w:rsid w:val="003D381C"/>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462"/>
    <w:rsid w:val="003F072B"/>
    <w:rsid w:val="003F0B0A"/>
    <w:rsid w:val="003F10CF"/>
    <w:rsid w:val="003F129E"/>
    <w:rsid w:val="003F2712"/>
    <w:rsid w:val="003F37CC"/>
    <w:rsid w:val="003F3F8D"/>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450"/>
    <w:rsid w:val="0042253E"/>
    <w:rsid w:val="00422E48"/>
    <w:rsid w:val="004233B0"/>
    <w:rsid w:val="0042377F"/>
    <w:rsid w:val="00424A6D"/>
    <w:rsid w:val="00425084"/>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284"/>
    <w:rsid w:val="004605B4"/>
    <w:rsid w:val="00460864"/>
    <w:rsid w:val="00460E1D"/>
    <w:rsid w:val="004627E3"/>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155"/>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5540"/>
    <w:rsid w:val="004E66C3"/>
    <w:rsid w:val="004E7647"/>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4D9E"/>
    <w:rsid w:val="00504F7E"/>
    <w:rsid w:val="00505464"/>
    <w:rsid w:val="00505BE5"/>
    <w:rsid w:val="00505BF3"/>
    <w:rsid w:val="00505D15"/>
    <w:rsid w:val="005061FC"/>
    <w:rsid w:val="00506452"/>
    <w:rsid w:val="00506A2F"/>
    <w:rsid w:val="005102B1"/>
    <w:rsid w:val="00510906"/>
    <w:rsid w:val="00510B38"/>
    <w:rsid w:val="00510CF2"/>
    <w:rsid w:val="005114AB"/>
    <w:rsid w:val="0051257C"/>
    <w:rsid w:val="00512E6B"/>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62E5"/>
    <w:rsid w:val="00526964"/>
    <w:rsid w:val="00527297"/>
    <w:rsid w:val="005276D2"/>
    <w:rsid w:val="005320DC"/>
    <w:rsid w:val="0053296E"/>
    <w:rsid w:val="00532DA3"/>
    <w:rsid w:val="00532EDC"/>
    <w:rsid w:val="005343B5"/>
    <w:rsid w:val="00534F05"/>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B80"/>
    <w:rsid w:val="00552709"/>
    <w:rsid w:val="00553B8C"/>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429"/>
    <w:rsid w:val="005B5575"/>
    <w:rsid w:val="005B6C66"/>
    <w:rsid w:val="005B7608"/>
    <w:rsid w:val="005C10D8"/>
    <w:rsid w:val="005C1760"/>
    <w:rsid w:val="005C2006"/>
    <w:rsid w:val="005C204C"/>
    <w:rsid w:val="005C20B1"/>
    <w:rsid w:val="005C21C3"/>
    <w:rsid w:val="005C2B64"/>
    <w:rsid w:val="005C38F6"/>
    <w:rsid w:val="005C399B"/>
    <w:rsid w:val="005C41C5"/>
    <w:rsid w:val="005C422F"/>
    <w:rsid w:val="005C442E"/>
    <w:rsid w:val="005C44FC"/>
    <w:rsid w:val="005C4F27"/>
    <w:rsid w:val="005C58EF"/>
    <w:rsid w:val="005C5901"/>
    <w:rsid w:val="005C61B6"/>
    <w:rsid w:val="005C65F9"/>
    <w:rsid w:val="005C72F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E6D"/>
    <w:rsid w:val="005E3ACC"/>
    <w:rsid w:val="005E3DBF"/>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700F"/>
    <w:rsid w:val="00607A55"/>
    <w:rsid w:val="00607C05"/>
    <w:rsid w:val="00610053"/>
    <w:rsid w:val="00610090"/>
    <w:rsid w:val="00610512"/>
    <w:rsid w:val="006112AA"/>
    <w:rsid w:val="00611460"/>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DBD"/>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2386"/>
    <w:rsid w:val="006425A4"/>
    <w:rsid w:val="006431CE"/>
    <w:rsid w:val="00643841"/>
    <w:rsid w:val="006438F6"/>
    <w:rsid w:val="00643C34"/>
    <w:rsid w:val="00644346"/>
    <w:rsid w:val="00644446"/>
    <w:rsid w:val="006448CB"/>
    <w:rsid w:val="00645A7F"/>
    <w:rsid w:val="00645ACE"/>
    <w:rsid w:val="00645ED0"/>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5F8D"/>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517"/>
    <w:rsid w:val="006818DB"/>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DFB"/>
    <w:rsid w:val="00696FD2"/>
    <w:rsid w:val="0069748C"/>
    <w:rsid w:val="00697691"/>
    <w:rsid w:val="00697789"/>
    <w:rsid w:val="00697DE6"/>
    <w:rsid w:val="006A02FE"/>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C31"/>
    <w:rsid w:val="006D0051"/>
    <w:rsid w:val="006D0920"/>
    <w:rsid w:val="006D0AFD"/>
    <w:rsid w:val="006D2B36"/>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F0354"/>
    <w:rsid w:val="006F0C14"/>
    <w:rsid w:val="006F0C4D"/>
    <w:rsid w:val="006F1115"/>
    <w:rsid w:val="006F1CC2"/>
    <w:rsid w:val="006F3967"/>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D9A"/>
    <w:rsid w:val="0072011D"/>
    <w:rsid w:val="007203DF"/>
    <w:rsid w:val="007204C4"/>
    <w:rsid w:val="00720BD7"/>
    <w:rsid w:val="00720E3C"/>
    <w:rsid w:val="00721945"/>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611"/>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501A"/>
    <w:rsid w:val="0077523D"/>
    <w:rsid w:val="007758BE"/>
    <w:rsid w:val="00775968"/>
    <w:rsid w:val="00776107"/>
    <w:rsid w:val="00776981"/>
    <w:rsid w:val="00776DBA"/>
    <w:rsid w:val="00777141"/>
    <w:rsid w:val="0078007E"/>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60F"/>
    <w:rsid w:val="0084472F"/>
    <w:rsid w:val="00845315"/>
    <w:rsid w:val="00845485"/>
    <w:rsid w:val="00845954"/>
    <w:rsid w:val="00845970"/>
    <w:rsid w:val="00845D9C"/>
    <w:rsid w:val="008464CD"/>
    <w:rsid w:val="00846E62"/>
    <w:rsid w:val="008471CD"/>
    <w:rsid w:val="00847D23"/>
    <w:rsid w:val="00847F46"/>
    <w:rsid w:val="008502DC"/>
    <w:rsid w:val="008506F4"/>
    <w:rsid w:val="00850E52"/>
    <w:rsid w:val="00850E80"/>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132F"/>
    <w:rsid w:val="0088139E"/>
    <w:rsid w:val="0088211B"/>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65C"/>
    <w:rsid w:val="008A47C4"/>
    <w:rsid w:val="008A4BC4"/>
    <w:rsid w:val="008A4BDA"/>
    <w:rsid w:val="008A4CA8"/>
    <w:rsid w:val="008A5431"/>
    <w:rsid w:val="008A58E1"/>
    <w:rsid w:val="008A5CF0"/>
    <w:rsid w:val="008A6B44"/>
    <w:rsid w:val="008A6FFF"/>
    <w:rsid w:val="008A78F6"/>
    <w:rsid w:val="008A7CBB"/>
    <w:rsid w:val="008B01CF"/>
    <w:rsid w:val="008B069F"/>
    <w:rsid w:val="008B088E"/>
    <w:rsid w:val="008B0B15"/>
    <w:rsid w:val="008B0ED6"/>
    <w:rsid w:val="008B12D7"/>
    <w:rsid w:val="008B1867"/>
    <w:rsid w:val="008B1CA8"/>
    <w:rsid w:val="008B25E5"/>
    <w:rsid w:val="008B2D21"/>
    <w:rsid w:val="008B31C4"/>
    <w:rsid w:val="008B376A"/>
    <w:rsid w:val="008B4862"/>
    <w:rsid w:val="008B51B0"/>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5106"/>
    <w:rsid w:val="00905362"/>
    <w:rsid w:val="009056A3"/>
    <w:rsid w:val="009056B8"/>
    <w:rsid w:val="009057F4"/>
    <w:rsid w:val="00905DDA"/>
    <w:rsid w:val="009066EF"/>
    <w:rsid w:val="0090672E"/>
    <w:rsid w:val="00906920"/>
    <w:rsid w:val="00906D69"/>
    <w:rsid w:val="009071BE"/>
    <w:rsid w:val="009105C6"/>
    <w:rsid w:val="00912033"/>
    <w:rsid w:val="009136A8"/>
    <w:rsid w:val="00913734"/>
    <w:rsid w:val="009138AB"/>
    <w:rsid w:val="00914772"/>
    <w:rsid w:val="0091648F"/>
    <w:rsid w:val="00917157"/>
    <w:rsid w:val="00917267"/>
    <w:rsid w:val="00917591"/>
    <w:rsid w:val="0091762B"/>
    <w:rsid w:val="009177C0"/>
    <w:rsid w:val="00920FA3"/>
    <w:rsid w:val="009216E5"/>
    <w:rsid w:val="00921FED"/>
    <w:rsid w:val="009220F2"/>
    <w:rsid w:val="0092258C"/>
    <w:rsid w:val="00922FDF"/>
    <w:rsid w:val="00923606"/>
    <w:rsid w:val="00923B27"/>
    <w:rsid w:val="009241A9"/>
    <w:rsid w:val="009256BF"/>
    <w:rsid w:val="00925984"/>
    <w:rsid w:val="00926569"/>
    <w:rsid w:val="00931F21"/>
    <w:rsid w:val="00932C39"/>
    <w:rsid w:val="00933F0E"/>
    <w:rsid w:val="009340A0"/>
    <w:rsid w:val="0093495E"/>
    <w:rsid w:val="009355FD"/>
    <w:rsid w:val="00935F7C"/>
    <w:rsid w:val="00936A02"/>
    <w:rsid w:val="0093718A"/>
    <w:rsid w:val="00937A20"/>
    <w:rsid w:val="00940339"/>
    <w:rsid w:val="009405E2"/>
    <w:rsid w:val="0094179F"/>
    <w:rsid w:val="00942014"/>
    <w:rsid w:val="009427AE"/>
    <w:rsid w:val="009428FA"/>
    <w:rsid w:val="00942BEC"/>
    <w:rsid w:val="0094317C"/>
    <w:rsid w:val="00943E59"/>
    <w:rsid w:val="009440FB"/>
    <w:rsid w:val="0094439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403F"/>
    <w:rsid w:val="00954218"/>
    <w:rsid w:val="0095550E"/>
    <w:rsid w:val="00955AB5"/>
    <w:rsid w:val="00956C61"/>
    <w:rsid w:val="00956F0B"/>
    <w:rsid w:val="00957973"/>
    <w:rsid w:val="00957C6B"/>
    <w:rsid w:val="00957D6A"/>
    <w:rsid w:val="00957E3C"/>
    <w:rsid w:val="0096054B"/>
    <w:rsid w:val="00960EEE"/>
    <w:rsid w:val="0096136E"/>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0CF"/>
    <w:rsid w:val="00984776"/>
    <w:rsid w:val="009847F8"/>
    <w:rsid w:val="00985544"/>
    <w:rsid w:val="0098561F"/>
    <w:rsid w:val="009862AF"/>
    <w:rsid w:val="00986AAC"/>
    <w:rsid w:val="00986D78"/>
    <w:rsid w:val="0099024D"/>
    <w:rsid w:val="00990A7E"/>
    <w:rsid w:val="009910B3"/>
    <w:rsid w:val="00991456"/>
    <w:rsid w:val="0099165C"/>
    <w:rsid w:val="009916F7"/>
    <w:rsid w:val="00991829"/>
    <w:rsid w:val="00992030"/>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4A23"/>
    <w:rsid w:val="00A15325"/>
    <w:rsid w:val="00A1554A"/>
    <w:rsid w:val="00A155C1"/>
    <w:rsid w:val="00A160B4"/>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53C0"/>
    <w:rsid w:val="00A26673"/>
    <w:rsid w:val="00A274B1"/>
    <w:rsid w:val="00A2752C"/>
    <w:rsid w:val="00A27CD4"/>
    <w:rsid w:val="00A27DB7"/>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D02"/>
    <w:rsid w:val="00A36254"/>
    <w:rsid w:val="00A3626E"/>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0F2F"/>
    <w:rsid w:val="00A51CFD"/>
    <w:rsid w:val="00A52156"/>
    <w:rsid w:val="00A5227C"/>
    <w:rsid w:val="00A522BA"/>
    <w:rsid w:val="00A52802"/>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3444"/>
    <w:rsid w:val="00A93AD9"/>
    <w:rsid w:val="00A93BA5"/>
    <w:rsid w:val="00A945E6"/>
    <w:rsid w:val="00A95F52"/>
    <w:rsid w:val="00A96202"/>
    <w:rsid w:val="00A9654F"/>
    <w:rsid w:val="00A9660E"/>
    <w:rsid w:val="00A96A37"/>
    <w:rsid w:val="00A9791B"/>
    <w:rsid w:val="00A97D1E"/>
    <w:rsid w:val="00AA0815"/>
    <w:rsid w:val="00AA0FC6"/>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544D"/>
    <w:rsid w:val="00AD549D"/>
    <w:rsid w:val="00AD5629"/>
    <w:rsid w:val="00AD5A67"/>
    <w:rsid w:val="00AD5D77"/>
    <w:rsid w:val="00AD5E07"/>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B4B"/>
    <w:rsid w:val="00AF0E34"/>
    <w:rsid w:val="00AF1B23"/>
    <w:rsid w:val="00AF1BCD"/>
    <w:rsid w:val="00AF1C88"/>
    <w:rsid w:val="00AF2700"/>
    <w:rsid w:val="00AF3580"/>
    <w:rsid w:val="00AF404D"/>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990"/>
    <w:rsid w:val="00B14E19"/>
    <w:rsid w:val="00B1617D"/>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697"/>
    <w:rsid w:val="00B52EDA"/>
    <w:rsid w:val="00B53179"/>
    <w:rsid w:val="00B55453"/>
    <w:rsid w:val="00B554EE"/>
    <w:rsid w:val="00B56C18"/>
    <w:rsid w:val="00B56DB6"/>
    <w:rsid w:val="00B57588"/>
    <w:rsid w:val="00B57701"/>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462"/>
    <w:rsid w:val="00B66A5C"/>
    <w:rsid w:val="00B66B3A"/>
    <w:rsid w:val="00B66F24"/>
    <w:rsid w:val="00B67475"/>
    <w:rsid w:val="00B67576"/>
    <w:rsid w:val="00B6758F"/>
    <w:rsid w:val="00B678CA"/>
    <w:rsid w:val="00B67E5A"/>
    <w:rsid w:val="00B70874"/>
    <w:rsid w:val="00B71491"/>
    <w:rsid w:val="00B71D10"/>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59A"/>
    <w:rsid w:val="00BA37C9"/>
    <w:rsid w:val="00BA3986"/>
    <w:rsid w:val="00BA3F19"/>
    <w:rsid w:val="00BA4793"/>
    <w:rsid w:val="00BA4859"/>
    <w:rsid w:val="00BA5B03"/>
    <w:rsid w:val="00BA6AF4"/>
    <w:rsid w:val="00BA6DFB"/>
    <w:rsid w:val="00BA71B3"/>
    <w:rsid w:val="00BA74F6"/>
    <w:rsid w:val="00BA778E"/>
    <w:rsid w:val="00BA7945"/>
    <w:rsid w:val="00BB11E9"/>
    <w:rsid w:val="00BB1291"/>
    <w:rsid w:val="00BB13D7"/>
    <w:rsid w:val="00BB1750"/>
    <w:rsid w:val="00BB213D"/>
    <w:rsid w:val="00BB286D"/>
    <w:rsid w:val="00BB31CB"/>
    <w:rsid w:val="00BB383F"/>
    <w:rsid w:val="00BB3A68"/>
    <w:rsid w:val="00BB3D62"/>
    <w:rsid w:val="00BB55F0"/>
    <w:rsid w:val="00BB6092"/>
    <w:rsid w:val="00BB649F"/>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3251"/>
    <w:rsid w:val="00BD32D2"/>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0FB"/>
    <w:rsid w:val="00C1078F"/>
    <w:rsid w:val="00C10871"/>
    <w:rsid w:val="00C10EF8"/>
    <w:rsid w:val="00C116BB"/>
    <w:rsid w:val="00C119A1"/>
    <w:rsid w:val="00C11A14"/>
    <w:rsid w:val="00C1245E"/>
    <w:rsid w:val="00C124F8"/>
    <w:rsid w:val="00C12576"/>
    <w:rsid w:val="00C137AA"/>
    <w:rsid w:val="00C13A0D"/>
    <w:rsid w:val="00C13DFF"/>
    <w:rsid w:val="00C145BE"/>
    <w:rsid w:val="00C14A5F"/>
    <w:rsid w:val="00C153F3"/>
    <w:rsid w:val="00C154D6"/>
    <w:rsid w:val="00C154FB"/>
    <w:rsid w:val="00C15D07"/>
    <w:rsid w:val="00C16507"/>
    <w:rsid w:val="00C167AE"/>
    <w:rsid w:val="00C2019E"/>
    <w:rsid w:val="00C20C56"/>
    <w:rsid w:val="00C212DC"/>
    <w:rsid w:val="00C21506"/>
    <w:rsid w:val="00C2242B"/>
    <w:rsid w:val="00C233D8"/>
    <w:rsid w:val="00C238AF"/>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B7D"/>
    <w:rsid w:val="00C367F3"/>
    <w:rsid w:val="00C36D63"/>
    <w:rsid w:val="00C372EA"/>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171A"/>
    <w:rsid w:val="00C524B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710F"/>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6B4"/>
    <w:rsid w:val="00CD3739"/>
    <w:rsid w:val="00CD3CAD"/>
    <w:rsid w:val="00CD4481"/>
    <w:rsid w:val="00CD505F"/>
    <w:rsid w:val="00CD5611"/>
    <w:rsid w:val="00CD5DD7"/>
    <w:rsid w:val="00CD6169"/>
    <w:rsid w:val="00CD63D3"/>
    <w:rsid w:val="00CD669A"/>
    <w:rsid w:val="00CD669D"/>
    <w:rsid w:val="00CD75C7"/>
    <w:rsid w:val="00CD7B97"/>
    <w:rsid w:val="00CE077C"/>
    <w:rsid w:val="00CE0F8E"/>
    <w:rsid w:val="00CE131A"/>
    <w:rsid w:val="00CE15FB"/>
    <w:rsid w:val="00CE18F5"/>
    <w:rsid w:val="00CE2FC2"/>
    <w:rsid w:val="00CE34D8"/>
    <w:rsid w:val="00CE3676"/>
    <w:rsid w:val="00CE36BA"/>
    <w:rsid w:val="00CE4010"/>
    <w:rsid w:val="00CE4661"/>
    <w:rsid w:val="00CE56A3"/>
    <w:rsid w:val="00CE66E2"/>
    <w:rsid w:val="00CE6E09"/>
    <w:rsid w:val="00CF0088"/>
    <w:rsid w:val="00CF04D9"/>
    <w:rsid w:val="00CF051B"/>
    <w:rsid w:val="00CF0A5E"/>
    <w:rsid w:val="00CF0D12"/>
    <w:rsid w:val="00CF11C6"/>
    <w:rsid w:val="00CF13A8"/>
    <w:rsid w:val="00CF1639"/>
    <w:rsid w:val="00CF1842"/>
    <w:rsid w:val="00CF19C9"/>
    <w:rsid w:val="00CF299A"/>
    <w:rsid w:val="00CF3C46"/>
    <w:rsid w:val="00CF3DED"/>
    <w:rsid w:val="00CF3F52"/>
    <w:rsid w:val="00CF46BE"/>
    <w:rsid w:val="00CF4A64"/>
    <w:rsid w:val="00CF4F2D"/>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8DE"/>
    <w:rsid w:val="00D23931"/>
    <w:rsid w:val="00D242E0"/>
    <w:rsid w:val="00D26067"/>
    <w:rsid w:val="00D2696F"/>
    <w:rsid w:val="00D278B4"/>
    <w:rsid w:val="00D27EC3"/>
    <w:rsid w:val="00D30C33"/>
    <w:rsid w:val="00D30DE7"/>
    <w:rsid w:val="00D31286"/>
    <w:rsid w:val="00D315A1"/>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879"/>
    <w:rsid w:val="00D76DA9"/>
    <w:rsid w:val="00D76E65"/>
    <w:rsid w:val="00D76F7F"/>
    <w:rsid w:val="00D77BAA"/>
    <w:rsid w:val="00D80507"/>
    <w:rsid w:val="00D80A00"/>
    <w:rsid w:val="00D81490"/>
    <w:rsid w:val="00D8190B"/>
    <w:rsid w:val="00D81E37"/>
    <w:rsid w:val="00D820DC"/>
    <w:rsid w:val="00D828F8"/>
    <w:rsid w:val="00D82D3E"/>
    <w:rsid w:val="00D83C9B"/>
    <w:rsid w:val="00D83D75"/>
    <w:rsid w:val="00D84312"/>
    <w:rsid w:val="00D84451"/>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3FBB"/>
    <w:rsid w:val="00DC407B"/>
    <w:rsid w:val="00DC46EE"/>
    <w:rsid w:val="00DC514B"/>
    <w:rsid w:val="00DC5311"/>
    <w:rsid w:val="00DC5B17"/>
    <w:rsid w:val="00DC6286"/>
    <w:rsid w:val="00DC7E4F"/>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D7ECA"/>
    <w:rsid w:val="00DE0998"/>
    <w:rsid w:val="00DE0A45"/>
    <w:rsid w:val="00DE1B04"/>
    <w:rsid w:val="00DE2C86"/>
    <w:rsid w:val="00DE2EC6"/>
    <w:rsid w:val="00DE39D1"/>
    <w:rsid w:val="00DE3A0A"/>
    <w:rsid w:val="00DE4668"/>
    <w:rsid w:val="00DE4809"/>
    <w:rsid w:val="00DE4A21"/>
    <w:rsid w:val="00DE57EF"/>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498F"/>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58A1"/>
    <w:rsid w:val="00E7689E"/>
    <w:rsid w:val="00E76966"/>
    <w:rsid w:val="00E769D7"/>
    <w:rsid w:val="00E77BEE"/>
    <w:rsid w:val="00E80159"/>
    <w:rsid w:val="00E80869"/>
    <w:rsid w:val="00E81453"/>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3AD9"/>
    <w:rsid w:val="00EC3AFE"/>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5005"/>
    <w:rsid w:val="00EE5CA6"/>
    <w:rsid w:val="00EE6371"/>
    <w:rsid w:val="00EE67E0"/>
    <w:rsid w:val="00EE67F2"/>
    <w:rsid w:val="00EE71F6"/>
    <w:rsid w:val="00EE7AB9"/>
    <w:rsid w:val="00EE7BB9"/>
    <w:rsid w:val="00EE7D05"/>
    <w:rsid w:val="00EF02E9"/>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2608"/>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DE"/>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6.bin"/><Relationship Id="rId128" Type="http://schemas.openxmlformats.org/officeDocument/2006/relationships/image" Target="media/image77.emf"/><Relationship Id="rId149" Type="http://schemas.openxmlformats.org/officeDocument/2006/relationships/image" Target="media/image98.emf"/><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image" Target="media/image29.wmf"/><Relationship Id="rId69" Type="http://schemas.openxmlformats.org/officeDocument/2006/relationships/oleObject" Target="embeddings/oleObject24.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29.bin"/><Relationship Id="rId85" Type="http://schemas.openxmlformats.org/officeDocument/2006/relationships/oleObject" Target="embeddings/oleObject32.bin"/><Relationship Id="rId150" Type="http://schemas.openxmlformats.org/officeDocument/2006/relationships/header" Target="header3.xml"/><Relationship Id="rId155"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image" Target="media/image32.wmf"/><Relationship Id="rId75" Type="http://schemas.openxmlformats.org/officeDocument/2006/relationships/image" Target="media/image35.w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oleObject" Target="embeddings/oleObject22.bin"/><Relationship Id="rId81" Type="http://schemas.openxmlformats.org/officeDocument/2006/relationships/image" Target="media/image38.wmf"/><Relationship Id="rId86" Type="http://schemas.openxmlformats.org/officeDocument/2006/relationships/oleObject" Target="embeddings/oleObject33.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header" Target="head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jpeg"/><Relationship Id="rId82" Type="http://schemas.openxmlformats.org/officeDocument/2006/relationships/oleObject" Target="embeddings/oleObject30.bin"/><Relationship Id="rId152" Type="http://schemas.openxmlformats.org/officeDocument/2006/relationships/footer" Target="footer4.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3.bin"/><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png"/><Relationship Id="rId83" Type="http://schemas.openxmlformats.org/officeDocument/2006/relationships/oleObject" Target="embeddings/oleObject31.bin"/><Relationship Id="rId88" Type="http://schemas.openxmlformats.org/officeDocument/2006/relationships/oleObject" Target="embeddings/oleObject35.bin"/><Relationship Id="rId111" Type="http://schemas.openxmlformats.org/officeDocument/2006/relationships/image" Target="media/image60.emf"/><Relationship Id="rId132" Type="http://schemas.openxmlformats.org/officeDocument/2006/relationships/image" Target="media/image81.emf"/><Relationship Id="rId153" Type="http://schemas.openxmlformats.org/officeDocument/2006/relationships/fontTable" Target="fontTab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1.wmf"/><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microsoft.com/office/2011/relationships/people" Target="people.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7.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14</TotalTime>
  <Pages>133</Pages>
  <Words>105864</Words>
  <Characters>603429</Characters>
  <Application>Microsoft Office Word</Application>
  <DocSecurity>0</DocSecurity>
  <Lines>5028</Lines>
  <Paragraphs>1415</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707878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2</cp:revision>
  <cp:lastPrinted>2021-12-12T02:00:00Z</cp:lastPrinted>
  <dcterms:created xsi:type="dcterms:W3CDTF">2021-12-15T15:29:00Z</dcterms:created>
  <dcterms:modified xsi:type="dcterms:W3CDTF">2021-12-15T15:29:00Z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