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68395512" w:rsidR="003819CA" w:rsidRPr="009E409F" w:rsidRDefault="009E409F">
      <w:pPr>
        <w:pStyle w:val="ThesisTitle"/>
        <w:rPr>
          <w:sz w:val="28"/>
          <w:szCs w:val="36"/>
        </w:rPr>
      </w:pPr>
      <w:r w:rsidRPr="009E409F">
        <w:rPr>
          <w:sz w:val="28"/>
          <w:szCs w:val="36"/>
        </w:rPr>
        <w:t>Deep Learning Techniques for Forecasting Electrical Loads</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7BC66A2D" w:rsidR="003819CA" w:rsidRPr="00A52D34" w:rsidRDefault="008506F4">
      <w:pPr>
        <w:pStyle w:val="PreDegree"/>
        <w:rPr>
          <w:b w:val="0"/>
        </w:rPr>
      </w:pPr>
      <w:r w:rsidRPr="008506F4">
        <w:rPr>
          <w:b w:val="0"/>
        </w:rPr>
        <w:t>BSc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0482684"/>
      <w:r>
        <w:lastRenderedPageBreak/>
        <w:t>ABSTRACT</w:t>
      </w:r>
      <w:bookmarkEnd w:id="0"/>
    </w:p>
    <w:p w14:paraId="0D4D0C58" w14:textId="39C48877" w:rsidR="00DC0405" w:rsidRPr="00FF058A" w:rsidRDefault="00322962" w:rsidP="0093718A">
      <w:pPr>
        <w:ind w:firstLine="288"/>
      </w:pPr>
      <w:r w:rsidRPr="00322962">
        <w:t xml:space="preserve">Load forecasting is critical for power system operators to maintain a safe and efficient network. By ensuring that consumers receive adequate energy, load forecasting helps maintain the supply-demand balance. Load forecasting can benefit companies such as load aggregators, power marketers, and independent system operators. Excess production and expense are a result of over-forecasting. An unexpectedly high load results in an electricity deficit. Both scenarios result in inefficient generation scheduling and technical difficulties for the operator. Developing a forecasting model for a particular power network is not straightforward. In load forecasting, statistical and machine-learning techniques have been used. Deep learning techniques have recently gained popularity due to their improved ability to interpret complex data relationships. The purpose of this study </w:t>
      </w:r>
      <w:r w:rsidR="009D1945">
        <w:t>wa</w:t>
      </w:r>
      <w:r w:rsidRPr="00322962">
        <w:t>s to compare deep learning forecasting techniques to some conventional forecasting techniques used by utilities in order to determine whether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0482685"/>
      <w:r>
        <w:t>DEDICATION</w:t>
      </w:r>
      <w:bookmarkEnd w:id="1"/>
      <w:r>
        <w:t xml:space="preserve"> </w:t>
      </w:r>
    </w:p>
    <w:p w14:paraId="66B0A80A" w14:textId="70A64B09" w:rsidR="00F03A03" w:rsidRPr="00B2438C" w:rsidRDefault="00B2438C" w:rsidP="00B2438C">
      <w:pPr>
        <w:jc w:val="center"/>
      </w:pPr>
      <w:r w:rsidRPr="00B2438C">
        <w:t xml:space="preserve">This thesis is dedicated to my future self; I want him to look back and realize that his anguish, struggle, and late nights were not in vain. </w:t>
      </w:r>
      <w:r w:rsidR="00E525F8" w:rsidRPr="00914772">
        <w:t>I adore you, and I</w:t>
      </w:r>
      <w:r w:rsidR="00E525F8">
        <w:t xml:space="preserve"> a</w:t>
      </w:r>
      <w:r w:rsidR="00E525F8" w:rsidRPr="00914772">
        <w:t>m excited to meet the man you</w:t>
      </w:r>
      <w:r w:rsidR="00E525F8">
        <w:t xml:space="preserve"> </w:t>
      </w:r>
      <w:r w:rsidR="00E956DC">
        <w:t>will</w:t>
      </w:r>
      <w:r w:rsidR="00E525F8"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0482686"/>
      <w:r>
        <w:lastRenderedPageBreak/>
        <w:t>ACKNOWLEDGEMENTS</w:t>
      </w:r>
      <w:bookmarkEnd w:id="2"/>
      <w:bookmarkEnd w:id="3"/>
      <w:r>
        <w:t xml:space="preserve"> </w:t>
      </w:r>
    </w:p>
    <w:p w14:paraId="27A66795" w14:textId="321C7710" w:rsidR="00BC16AC" w:rsidRDefault="008D75BE" w:rsidP="008D75BE">
      <w:pPr>
        <w:ind w:firstLine="288"/>
      </w:pPr>
      <w:r w:rsidRPr="008D75BE">
        <w:t>This is</w:t>
      </w:r>
      <w:r w:rsidR="00E956DC">
        <w:t>,</w:t>
      </w:r>
      <w:r w:rsidRPr="008D75BE">
        <w:t xml:space="preserve"> without a doubt</w:t>
      </w:r>
      <w:r w:rsidR="00E956DC">
        <w:t>,</w:t>
      </w:r>
      <w:r w:rsidRPr="008D75BE">
        <w:t xml:space="preserve"> one of the most </w:t>
      </w:r>
      <w:r w:rsidR="00E956DC">
        <w:t>challenging</w:t>
      </w:r>
      <w:r w:rsidRPr="008D75BE">
        <w:t xml:space="preserve"> journeys I</w:t>
      </w:r>
      <w:r w:rsidR="00E956DC">
        <w:t xml:space="preserve"> ha</w:t>
      </w:r>
      <w:r w:rsidRPr="008D75BE">
        <w:t xml:space="preserve">ve ever undertaken. It has shown me how much I </w:t>
      </w:r>
      <w:r w:rsidR="00E956DC">
        <w:t>can grow and accomplish</w:t>
      </w:r>
      <w:r w:rsidRPr="008D75BE">
        <w:t xml:space="preserve"> when I believe in myself and </w:t>
      </w:r>
      <w:r w:rsidR="00201F56">
        <w:t>put in the</w:t>
      </w:r>
      <w:r w:rsidRPr="008D75BE">
        <w:t xml:space="preserve"> effort.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195C1071" w14:textId="521B9768" w:rsidR="00B678CA" w:rsidRDefault="00B678CA" w:rsidP="00B678CA">
      <w:pPr>
        <w:ind w:firstLine="288"/>
      </w:pPr>
      <w:r w:rsidRPr="00B678CA">
        <w:t>I w</w:t>
      </w:r>
      <w:r w:rsidR="00E956DC">
        <w:t>ant</w:t>
      </w:r>
      <w:r w:rsidRPr="00B678CA">
        <w:t xml:space="preserve"> to express my gratitude to my supervisors, Dr. Dawn MacIsaac and Dr. Julian Cardenas; </w:t>
      </w:r>
      <w:r w:rsidR="00E956DC">
        <w:t>I would not have completed this program without the</w:t>
      </w:r>
      <w:r w:rsidRPr="00B678CA">
        <w:t>m. I appreciate your patience and encouraging words, which reminded me that anything is possible if I keep going. I</w:t>
      </w:r>
      <w:r w:rsidR="00BF751C">
        <w:t xml:space="preserve"> woul</w:t>
      </w:r>
      <w:r w:rsidRPr="00B678CA">
        <w:t>d also like to express my gratitude to my family for always being there and motivating me to complete this program.</w:t>
      </w:r>
    </w:p>
    <w:p w14:paraId="657F84D3" w14:textId="19C6A17B" w:rsidR="00CB319A" w:rsidRPr="00E279DB" w:rsidRDefault="00B678CA" w:rsidP="00B678CA">
      <w:pPr>
        <w:ind w:firstLine="288"/>
      </w:pPr>
      <w:r>
        <w:t xml:space="preserve">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w:t>
      </w:r>
      <w:r w:rsidR="00E956DC">
        <w:t>I would not be the man I am today without it</w:t>
      </w:r>
      <w:r>
        <w: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0482687"/>
      <w:r>
        <w:lastRenderedPageBreak/>
        <w:t>Table of Contents</w:t>
      </w:r>
      <w:bookmarkEnd w:id="4"/>
    </w:p>
    <w:p w14:paraId="0A8FFC0A" w14:textId="659FADEA" w:rsidR="00774E7F"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0482684" w:history="1">
        <w:r w:rsidR="00774E7F" w:rsidRPr="002D0539">
          <w:rPr>
            <w:rStyle w:val="Hyperlink"/>
            <w:noProof/>
          </w:rPr>
          <w:t>ABSTRACT</w:t>
        </w:r>
        <w:r w:rsidR="00774E7F">
          <w:rPr>
            <w:noProof/>
            <w:webHidden/>
          </w:rPr>
          <w:tab/>
        </w:r>
        <w:r w:rsidR="00774E7F">
          <w:rPr>
            <w:noProof/>
            <w:webHidden/>
          </w:rPr>
          <w:fldChar w:fldCharType="begin"/>
        </w:r>
        <w:r w:rsidR="00774E7F">
          <w:rPr>
            <w:noProof/>
            <w:webHidden/>
          </w:rPr>
          <w:instrText xml:space="preserve"> PAGEREF _Toc90482684 \h </w:instrText>
        </w:r>
        <w:r w:rsidR="00774E7F">
          <w:rPr>
            <w:noProof/>
            <w:webHidden/>
          </w:rPr>
        </w:r>
        <w:r w:rsidR="00774E7F">
          <w:rPr>
            <w:noProof/>
            <w:webHidden/>
          </w:rPr>
          <w:fldChar w:fldCharType="separate"/>
        </w:r>
        <w:r w:rsidR="00774E7F">
          <w:rPr>
            <w:noProof/>
            <w:webHidden/>
          </w:rPr>
          <w:t>ii</w:t>
        </w:r>
        <w:r w:rsidR="00774E7F">
          <w:rPr>
            <w:noProof/>
            <w:webHidden/>
          </w:rPr>
          <w:fldChar w:fldCharType="end"/>
        </w:r>
      </w:hyperlink>
    </w:p>
    <w:p w14:paraId="50C4CE18" w14:textId="39D6C466" w:rsidR="00774E7F" w:rsidRDefault="001F7262">
      <w:pPr>
        <w:pStyle w:val="TOC1"/>
        <w:rPr>
          <w:rFonts w:asciiTheme="minorHAnsi" w:eastAsiaTheme="minorEastAsia" w:hAnsiTheme="minorHAnsi" w:cstheme="minorBidi"/>
          <w:noProof/>
          <w:sz w:val="22"/>
          <w:szCs w:val="22"/>
          <w:lang w:eastAsia="en-CA"/>
        </w:rPr>
      </w:pPr>
      <w:hyperlink w:anchor="_Toc90482685" w:history="1">
        <w:r w:rsidR="00774E7F" w:rsidRPr="002D0539">
          <w:rPr>
            <w:rStyle w:val="Hyperlink"/>
            <w:noProof/>
          </w:rPr>
          <w:t>DEDICATION</w:t>
        </w:r>
        <w:r w:rsidR="00774E7F">
          <w:rPr>
            <w:noProof/>
            <w:webHidden/>
          </w:rPr>
          <w:tab/>
        </w:r>
        <w:r w:rsidR="00774E7F">
          <w:rPr>
            <w:noProof/>
            <w:webHidden/>
          </w:rPr>
          <w:fldChar w:fldCharType="begin"/>
        </w:r>
        <w:r w:rsidR="00774E7F">
          <w:rPr>
            <w:noProof/>
            <w:webHidden/>
          </w:rPr>
          <w:instrText xml:space="preserve"> PAGEREF _Toc90482685 \h </w:instrText>
        </w:r>
        <w:r w:rsidR="00774E7F">
          <w:rPr>
            <w:noProof/>
            <w:webHidden/>
          </w:rPr>
        </w:r>
        <w:r w:rsidR="00774E7F">
          <w:rPr>
            <w:noProof/>
            <w:webHidden/>
          </w:rPr>
          <w:fldChar w:fldCharType="separate"/>
        </w:r>
        <w:r w:rsidR="00774E7F">
          <w:rPr>
            <w:noProof/>
            <w:webHidden/>
          </w:rPr>
          <w:t>iii</w:t>
        </w:r>
        <w:r w:rsidR="00774E7F">
          <w:rPr>
            <w:noProof/>
            <w:webHidden/>
          </w:rPr>
          <w:fldChar w:fldCharType="end"/>
        </w:r>
      </w:hyperlink>
    </w:p>
    <w:p w14:paraId="29234CFB" w14:textId="44475659" w:rsidR="00774E7F" w:rsidRDefault="001F7262">
      <w:pPr>
        <w:pStyle w:val="TOC1"/>
        <w:rPr>
          <w:rFonts w:asciiTheme="minorHAnsi" w:eastAsiaTheme="minorEastAsia" w:hAnsiTheme="minorHAnsi" w:cstheme="minorBidi"/>
          <w:noProof/>
          <w:sz w:val="22"/>
          <w:szCs w:val="22"/>
          <w:lang w:eastAsia="en-CA"/>
        </w:rPr>
      </w:pPr>
      <w:hyperlink w:anchor="_Toc90482686" w:history="1">
        <w:r w:rsidR="00774E7F" w:rsidRPr="002D0539">
          <w:rPr>
            <w:rStyle w:val="Hyperlink"/>
            <w:noProof/>
          </w:rPr>
          <w:t>ACKNOWLEDGEMENTS</w:t>
        </w:r>
        <w:r w:rsidR="00774E7F">
          <w:rPr>
            <w:noProof/>
            <w:webHidden/>
          </w:rPr>
          <w:tab/>
        </w:r>
        <w:r w:rsidR="00774E7F">
          <w:rPr>
            <w:noProof/>
            <w:webHidden/>
          </w:rPr>
          <w:fldChar w:fldCharType="begin"/>
        </w:r>
        <w:r w:rsidR="00774E7F">
          <w:rPr>
            <w:noProof/>
            <w:webHidden/>
          </w:rPr>
          <w:instrText xml:space="preserve"> PAGEREF _Toc90482686 \h </w:instrText>
        </w:r>
        <w:r w:rsidR="00774E7F">
          <w:rPr>
            <w:noProof/>
            <w:webHidden/>
          </w:rPr>
        </w:r>
        <w:r w:rsidR="00774E7F">
          <w:rPr>
            <w:noProof/>
            <w:webHidden/>
          </w:rPr>
          <w:fldChar w:fldCharType="separate"/>
        </w:r>
        <w:r w:rsidR="00774E7F">
          <w:rPr>
            <w:noProof/>
            <w:webHidden/>
          </w:rPr>
          <w:t>iv</w:t>
        </w:r>
        <w:r w:rsidR="00774E7F">
          <w:rPr>
            <w:noProof/>
            <w:webHidden/>
          </w:rPr>
          <w:fldChar w:fldCharType="end"/>
        </w:r>
      </w:hyperlink>
    </w:p>
    <w:p w14:paraId="4A4CFFFE" w14:textId="773115F7" w:rsidR="00774E7F" w:rsidRDefault="001F7262">
      <w:pPr>
        <w:pStyle w:val="TOC1"/>
        <w:rPr>
          <w:rFonts w:asciiTheme="minorHAnsi" w:eastAsiaTheme="minorEastAsia" w:hAnsiTheme="minorHAnsi" w:cstheme="minorBidi"/>
          <w:noProof/>
          <w:sz w:val="22"/>
          <w:szCs w:val="22"/>
          <w:lang w:eastAsia="en-CA"/>
        </w:rPr>
      </w:pPr>
      <w:hyperlink w:anchor="_Toc90482687" w:history="1">
        <w:r w:rsidR="00774E7F" w:rsidRPr="002D0539">
          <w:rPr>
            <w:rStyle w:val="Hyperlink"/>
            <w:noProof/>
          </w:rPr>
          <w:t>Table of Contents</w:t>
        </w:r>
        <w:r w:rsidR="00774E7F">
          <w:rPr>
            <w:noProof/>
            <w:webHidden/>
          </w:rPr>
          <w:tab/>
        </w:r>
        <w:r w:rsidR="00774E7F">
          <w:rPr>
            <w:noProof/>
            <w:webHidden/>
          </w:rPr>
          <w:fldChar w:fldCharType="begin"/>
        </w:r>
        <w:r w:rsidR="00774E7F">
          <w:rPr>
            <w:noProof/>
            <w:webHidden/>
          </w:rPr>
          <w:instrText xml:space="preserve"> PAGEREF _Toc90482687 \h </w:instrText>
        </w:r>
        <w:r w:rsidR="00774E7F">
          <w:rPr>
            <w:noProof/>
            <w:webHidden/>
          </w:rPr>
        </w:r>
        <w:r w:rsidR="00774E7F">
          <w:rPr>
            <w:noProof/>
            <w:webHidden/>
          </w:rPr>
          <w:fldChar w:fldCharType="separate"/>
        </w:r>
        <w:r w:rsidR="00774E7F">
          <w:rPr>
            <w:noProof/>
            <w:webHidden/>
          </w:rPr>
          <w:t>v</w:t>
        </w:r>
        <w:r w:rsidR="00774E7F">
          <w:rPr>
            <w:noProof/>
            <w:webHidden/>
          </w:rPr>
          <w:fldChar w:fldCharType="end"/>
        </w:r>
      </w:hyperlink>
    </w:p>
    <w:p w14:paraId="07057FB4" w14:textId="76B721E5" w:rsidR="00774E7F" w:rsidRDefault="001F7262">
      <w:pPr>
        <w:pStyle w:val="TOC1"/>
        <w:rPr>
          <w:rFonts w:asciiTheme="minorHAnsi" w:eastAsiaTheme="minorEastAsia" w:hAnsiTheme="minorHAnsi" w:cstheme="minorBidi"/>
          <w:noProof/>
          <w:sz w:val="22"/>
          <w:szCs w:val="22"/>
          <w:lang w:eastAsia="en-CA"/>
        </w:rPr>
      </w:pPr>
      <w:hyperlink w:anchor="_Toc90482688" w:history="1">
        <w:r w:rsidR="00774E7F" w:rsidRPr="002D0539">
          <w:rPr>
            <w:rStyle w:val="Hyperlink"/>
            <w:noProof/>
          </w:rPr>
          <w:t>List of Tables</w:t>
        </w:r>
        <w:r w:rsidR="00774E7F">
          <w:rPr>
            <w:noProof/>
            <w:webHidden/>
          </w:rPr>
          <w:tab/>
        </w:r>
        <w:r w:rsidR="00774E7F">
          <w:rPr>
            <w:noProof/>
            <w:webHidden/>
          </w:rPr>
          <w:fldChar w:fldCharType="begin"/>
        </w:r>
        <w:r w:rsidR="00774E7F">
          <w:rPr>
            <w:noProof/>
            <w:webHidden/>
          </w:rPr>
          <w:instrText xml:space="preserve"> PAGEREF _Toc90482688 \h </w:instrText>
        </w:r>
        <w:r w:rsidR="00774E7F">
          <w:rPr>
            <w:noProof/>
            <w:webHidden/>
          </w:rPr>
        </w:r>
        <w:r w:rsidR="00774E7F">
          <w:rPr>
            <w:noProof/>
            <w:webHidden/>
          </w:rPr>
          <w:fldChar w:fldCharType="separate"/>
        </w:r>
        <w:r w:rsidR="00774E7F">
          <w:rPr>
            <w:noProof/>
            <w:webHidden/>
          </w:rPr>
          <w:t>ix</w:t>
        </w:r>
        <w:r w:rsidR="00774E7F">
          <w:rPr>
            <w:noProof/>
            <w:webHidden/>
          </w:rPr>
          <w:fldChar w:fldCharType="end"/>
        </w:r>
      </w:hyperlink>
    </w:p>
    <w:p w14:paraId="7900DA5A" w14:textId="422E9385" w:rsidR="00774E7F" w:rsidRDefault="001F7262">
      <w:pPr>
        <w:pStyle w:val="TOC1"/>
        <w:rPr>
          <w:rFonts w:asciiTheme="minorHAnsi" w:eastAsiaTheme="minorEastAsia" w:hAnsiTheme="minorHAnsi" w:cstheme="minorBidi"/>
          <w:noProof/>
          <w:sz w:val="22"/>
          <w:szCs w:val="22"/>
          <w:lang w:eastAsia="en-CA"/>
        </w:rPr>
      </w:pPr>
      <w:hyperlink w:anchor="_Toc90482689" w:history="1">
        <w:r w:rsidR="00774E7F" w:rsidRPr="002D0539">
          <w:rPr>
            <w:rStyle w:val="Hyperlink"/>
            <w:noProof/>
          </w:rPr>
          <w:t>List of Figures</w:t>
        </w:r>
        <w:r w:rsidR="00774E7F">
          <w:rPr>
            <w:noProof/>
            <w:webHidden/>
          </w:rPr>
          <w:tab/>
        </w:r>
        <w:r w:rsidR="00774E7F">
          <w:rPr>
            <w:noProof/>
            <w:webHidden/>
          </w:rPr>
          <w:fldChar w:fldCharType="begin"/>
        </w:r>
        <w:r w:rsidR="00774E7F">
          <w:rPr>
            <w:noProof/>
            <w:webHidden/>
          </w:rPr>
          <w:instrText xml:space="preserve"> PAGEREF _Toc90482689 \h </w:instrText>
        </w:r>
        <w:r w:rsidR="00774E7F">
          <w:rPr>
            <w:noProof/>
            <w:webHidden/>
          </w:rPr>
        </w:r>
        <w:r w:rsidR="00774E7F">
          <w:rPr>
            <w:noProof/>
            <w:webHidden/>
          </w:rPr>
          <w:fldChar w:fldCharType="separate"/>
        </w:r>
        <w:r w:rsidR="00774E7F">
          <w:rPr>
            <w:noProof/>
            <w:webHidden/>
          </w:rPr>
          <w:t>x</w:t>
        </w:r>
        <w:r w:rsidR="00774E7F">
          <w:rPr>
            <w:noProof/>
            <w:webHidden/>
          </w:rPr>
          <w:fldChar w:fldCharType="end"/>
        </w:r>
      </w:hyperlink>
    </w:p>
    <w:p w14:paraId="30C5B737" w14:textId="4B960B3E" w:rsidR="00774E7F" w:rsidRDefault="001F7262">
      <w:pPr>
        <w:pStyle w:val="TOC1"/>
        <w:rPr>
          <w:rFonts w:asciiTheme="minorHAnsi" w:eastAsiaTheme="minorEastAsia" w:hAnsiTheme="minorHAnsi" w:cstheme="minorBidi"/>
          <w:noProof/>
          <w:sz w:val="22"/>
          <w:szCs w:val="22"/>
          <w:lang w:eastAsia="en-CA"/>
        </w:rPr>
      </w:pPr>
      <w:hyperlink w:anchor="_Toc90482690" w:history="1">
        <w:r w:rsidR="00774E7F" w:rsidRPr="002D0539">
          <w:rPr>
            <w:rStyle w:val="Hyperlink"/>
            <w:noProof/>
          </w:rPr>
          <w:t>List of Abbreviations</w:t>
        </w:r>
        <w:r w:rsidR="00774E7F">
          <w:rPr>
            <w:noProof/>
            <w:webHidden/>
          </w:rPr>
          <w:tab/>
        </w:r>
        <w:r w:rsidR="00774E7F">
          <w:rPr>
            <w:noProof/>
            <w:webHidden/>
          </w:rPr>
          <w:fldChar w:fldCharType="begin"/>
        </w:r>
        <w:r w:rsidR="00774E7F">
          <w:rPr>
            <w:noProof/>
            <w:webHidden/>
          </w:rPr>
          <w:instrText xml:space="preserve"> PAGEREF _Toc90482690 \h </w:instrText>
        </w:r>
        <w:r w:rsidR="00774E7F">
          <w:rPr>
            <w:noProof/>
            <w:webHidden/>
          </w:rPr>
        </w:r>
        <w:r w:rsidR="00774E7F">
          <w:rPr>
            <w:noProof/>
            <w:webHidden/>
          </w:rPr>
          <w:fldChar w:fldCharType="separate"/>
        </w:r>
        <w:r w:rsidR="00774E7F">
          <w:rPr>
            <w:noProof/>
            <w:webHidden/>
          </w:rPr>
          <w:t>xiv</w:t>
        </w:r>
        <w:r w:rsidR="00774E7F">
          <w:rPr>
            <w:noProof/>
            <w:webHidden/>
          </w:rPr>
          <w:fldChar w:fldCharType="end"/>
        </w:r>
      </w:hyperlink>
    </w:p>
    <w:p w14:paraId="2C129106" w14:textId="7EDECDB6" w:rsidR="00774E7F" w:rsidRDefault="001F7262">
      <w:pPr>
        <w:pStyle w:val="TOC1"/>
        <w:rPr>
          <w:rFonts w:asciiTheme="minorHAnsi" w:eastAsiaTheme="minorEastAsia" w:hAnsiTheme="minorHAnsi" w:cstheme="minorBidi"/>
          <w:noProof/>
          <w:sz w:val="22"/>
          <w:szCs w:val="22"/>
          <w:lang w:eastAsia="en-CA"/>
        </w:rPr>
      </w:pPr>
      <w:hyperlink w:anchor="_Toc90482691" w:history="1">
        <w:r w:rsidR="00774E7F" w:rsidRPr="002D0539">
          <w:rPr>
            <w:rStyle w:val="Hyperlink"/>
            <w:noProof/>
          </w:rPr>
          <w:t>1 Introduction</w:t>
        </w:r>
        <w:r w:rsidR="00774E7F">
          <w:rPr>
            <w:noProof/>
            <w:webHidden/>
          </w:rPr>
          <w:tab/>
        </w:r>
        <w:r w:rsidR="00774E7F">
          <w:rPr>
            <w:noProof/>
            <w:webHidden/>
          </w:rPr>
          <w:fldChar w:fldCharType="begin"/>
        </w:r>
        <w:r w:rsidR="00774E7F">
          <w:rPr>
            <w:noProof/>
            <w:webHidden/>
          </w:rPr>
          <w:instrText xml:space="preserve"> PAGEREF _Toc90482691 \h </w:instrText>
        </w:r>
        <w:r w:rsidR="00774E7F">
          <w:rPr>
            <w:noProof/>
            <w:webHidden/>
          </w:rPr>
        </w:r>
        <w:r w:rsidR="00774E7F">
          <w:rPr>
            <w:noProof/>
            <w:webHidden/>
          </w:rPr>
          <w:fldChar w:fldCharType="separate"/>
        </w:r>
        <w:r w:rsidR="00774E7F">
          <w:rPr>
            <w:noProof/>
            <w:webHidden/>
          </w:rPr>
          <w:t>1</w:t>
        </w:r>
        <w:r w:rsidR="00774E7F">
          <w:rPr>
            <w:noProof/>
            <w:webHidden/>
          </w:rPr>
          <w:fldChar w:fldCharType="end"/>
        </w:r>
      </w:hyperlink>
    </w:p>
    <w:p w14:paraId="5F525710" w14:textId="1A3ACD49"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692" w:history="1">
        <w:r w:rsidR="00774E7F" w:rsidRPr="002D0539">
          <w:rPr>
            <w:rStyle w:val="Hyperlink"/>
            <w:noProof/>
          </w:rPr>
          <w:t>1.1 Objectives</w:t>
        </w:r>
        <w:r w:rsidR="00774E7F">
          <w:rPr>
            <w:noProof/>
            <w:webHidden/>
          </w:rPr>
          <w:tab/>
        </w:r>
        <w:r w:rsidR="00774E7F">
          <w:rPr>
            <w:noProof/>
            <w:webHidden/>
          </w:rPr>
          <w:fldChar w:fldCharType="begin"/>
        </w:r>
        <w:r w:rsidR="00774E7F">
          <w:rPr>
            <w:noProof/>
            <w:webHidden/>
          </w:rPr>
          <w:instrText xml:space="preserve"> PAGEREF _Toc90482692 \h </w:instrText>
        </w:r>
        <w:r w:rsidR="00774E7F">
          <w:rPr>
            <w:noProof/>
            <w:webHidden/>
          </w:rPr>
        </w:r>
        <w:r w:rsidR="00774E7F">
          <w:rPr>
            <w:noProof/>
            <w:webHidden/>
          </w:rPr>
          <w:fldChar w:fldCharType="separate"/>
        </w:r>
        <w:r w:rsidR="00774E7F">
          <w:rPr>
            <w:noProof/>
            <w:webHidden/>
          </w:rPr>
          <w:t>3</w:t>
        </w:r>
        <w:r w:rsidR="00774E7F">
          <w:rPr>
            <w:noProof/>
            <w:webHidden/>
          </w:rPr>
          <w:fldChar w:fldCharType="end"/>
        </w:r>
      </w:hyperlink>
    </w:p>
    <w:p w14:paraId="74E2F061" w14:textId="570E17C9" w:rsidR="00774E7F" w:rsidRDefault="001F7262">
      <w:pPr>
        <w:pStyle w:val="TOC1"/>
        <w:rPr>
          <w:rFonts w:asciiTheme="minorHAnsi" w:eastAsiaTheme="minorEastAsia" w:hAnsiTheme="minorHAnsi" w:cstheme="minorBidi"/>
          <w:noProof/>
          <w:sz w:val="22"/>
          <w:szCs w:val="22"/>
          <w:lang w:eastAsia="en-CA"/>
        </w:rPr>
      </w:pPr>
      <w:hyperlink w:anchor="_Toc90482693" w:history="1">
        <w:r w:rsidR="00774E7F" w:rsidRPr="002D0539">
          <w:rPr>
            <w:rStyle w:val="Hyperlink"/>
            <w:noProof/>
          </w:rPr>
          <w:t>2 Overview of Load Forecasting</w:t>
        </w:r>
        <w:r w:rsidR="00774E7F">
          <w:rPr>
            <w:noProof/>
            <w:webHidden/>
          </w:rPr>
          <w:tab/>
        </w:r>
        <w:r w:rsidR="00774E7F">
          <w:rPr>
            <w:noProof/>
            <w:webHidden/>
          </w:rPr>
          <w:fldChar w:fldCharType="begin"/>
        </w:r>
        <w:r w:rsidR="00774E7F">
          <w:rPr>
            <w:noProof/>
            <w:webHidden/>
          </w:rPr>
          <w:instrText xml:space="preserve"> PAGEREF _Toc90482693 \h </w:instrText>
        </w:r>
        <w:r w:rsidR="00774E7F">
          <w:rPr>
            <w:noProof/>
            <w:webHidden/>
          </w:rPr>
        </w:r>
        <w:r w:rsidR="00774E7F">
          <w:rPr>
            <w:noProof/>
            <w:webHidden/>
          </w:rPr>
          <w:fldChar w:fldCharType="separate"/>
        </w:r>
        <w:r w:rsidR="00774E7F">
          <w:rPr>
            <w:noProof/>
            <w:webHidden/>
          </w:rPr>
          <w:t>5</w:t>
        </w:r>
        <w:r w:rsidR="00774E7F">
          <w:rPr>
            <w:noProof/>
            <w:webHidden/>
          </w:rPr>
          <w:fldChar w:fldCharType="end"/>
        </w:r>
      </w:hyperlink>
    </w:p>
    <w:p w14:paraId="412CA4D6" w14:textId="70CF08FC"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694" w:history="1">
        <w:r w:rsidR="00774E7F" w:rsidRPr="002D0539">
          <w:rPr>
            <w:rStyle w:val="Hyperlink"/>
            <w:noProof/>
          </w:rPr>
          <w:t>2.1 Factors That Affect the Load Demand</w:t>
        </w:r>
        <w:r w:rsidR="00774E7F">
          <w:rPr>
            <w:noProof/>
            <w:webHidden/>
          </w:rPr>
          <w:tab/>
        </w:r>
        <w:r w:rsidR="00774E7F">
          <w:rPr>
            <w:noProof/>
            <w:webHidden/>
          </w:rPr>
          <w:fldChar w:fldCharType="begin"/>
        </w:r>
        <w:r w:rsidR="00774E7F">
          <w:rPr>
            <w:noProof/>
            <w:webHidden/>
          </w:rPr>
          <w:instrText xml:space="preserve"> PAGEREF _Toc90482694 \h </w:instrText>
        </w:r>
        <w:r w:rsidR="00774E7F">
          <w:rPr>
            <w:noProof/>
            <w:webHidden/>
          </w:rPr>
        </w:r>
        <w:r w:rsidR="00774E7F">
          <w:rPr>
            <w:noProof/>
            <w:webHidden/>
          </w:rPr>
          <w:fldChar w:fldCharType="separate"/>
        </w:r>
        <w:r w:rsidR="00774E7F">
          <w:rPr>
            <w:noProof/>
            <w:webHidden/>
          </w:rPr>
          <w:t>5</w:t>
        </w:r>
        <w:r w:rsidR="00774E7F">
          <w:rPr>
            <w:noProof/>
            <w:webHidden/>
          </w:rPr>
          <w:fldChar w:fldCharType="end"/>
        </w:r>
      </w:hyperlink>
    </w:p>
    <w:p w14:paraId="68BC7949" w14:textId="73C113B8"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695" w:history="1">
        <w:r w:rsidR="00774E7F" w:rsidRPr="002D0539">
          <w:rPr>
            <w:rStyle w:val="Hyperlink"/>
            <w:noProof/>
          </w:rPr>
          <w:t>2.2 Load Forecasting Horizons</w:t>
        </w:r>
        <w:r w:rsidR="00774E7F">
          <w:rPr>
            <w:noProof/>
            <w:webHidden/>
          </w:rPr>
          <w:tab/>
        </w:r>
        <w:r w:rsidR="00774E7F">
          <w:rPr>
            <w:noProof/>
            <w:webHidden/>
          </w:rPr>
          <w:fldChar w:fldCharType="begin"/>
        </w:r>
        <w:r w:rsidR="00774E7F">
          <w:rPr>
            <w:noProof/>
            <w:webHidden/>
          </w:rPr>
          <w:instrText xml:space="preserve"> PAGEREF _Toc90482695 \h </w:instrText>
        </w:r>
        <w:r w:rsidR="00774E7F">
          <w:rPr>
            <w:noProof/>
            <w:webHidden/>
          </w:rPr>
        </w:r>
        <w:r w:rsidR="00774E7F">
          <w:rPr>
            <w:noProof/>
            <w:webHidden/>
          </w:rPr>
          <w:fldChar w:fldCharType="separate"/>
        </w:r>
        <w:r w:rsidR="00774E7F">
          <w:rPr>
            <w:noProof/>
            <w:webHidden/>
          </w:rPr>
          <w:t>6</w:t>
        </w:r>
        <w:r w:rsidR="00774E7F">
          <w:rPr>
            <w:noProof/>
            <w:webHidden/>
          </w:rPr>
          <w:fldChar w:fldCharType="end"/>
        </w:r>
      </w:hyperlink>
    </w:p>
    <w:p w14:paraId="2185D3AB" w14:textId="01C915B7"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696" w:history="1">
        <w:r w:rsidR="00774E7F" w:rsidRPr="002D0539">
          <w:rPr>
            <w:rStyle w:val="Hyperlink"/>
            <w:noProof/>
          </w:rPr>
          <w:t>2.3 The Benchmark Forecasters</w:t>
        </w:r>
        <w:r w:rsidR="00774E7F">
          <w:rPr>
            <w:noProof/>
            <w:webHidden/>
          </w:rPr>
          <w:tab/>
        </w:r>
        <w:r w:rsidR="00774E7F">
          <w:rPr>
            <w:noProof/>
            <w:webHidden/>
          </w:rPr>
          <w:fldChar w:fldCharType="begin"/>
        </w:r>
        <w:r w:rsidR="00774E7F">
          <w:rPr>
            <w:noProof/>
            <w:webHidden/>
          </w:rPr>
          <w:instrText xml:space="preserve"> PAGEREF _Toc90482696 \h </w:instrText>
        </w:r>
        <w:r w:rsidR="00774E7F">
          <w:rPr>
            <w:noProof/>
            <w:webHidden/>
          </w:rPr>
        </w:r>
        <w:r w:rsidR="00774E7F">
          <w:rPr>
            <w:noProof/>
            <w:webHidden/>
          </w:rPr>
          <w:fldChar w:fldCharType="separate"/>
        </w:r>
        <w:r w:rsidR="00774E7F">
          <w:rPr>
            <w:noProof/>
            <w:webHidden/>
          </w:rPr>
          <w:t>7</w:t>
        </w:r>
        <w:r w:rsidR="00774E7F">
          <w:rPr>
            <w:noProof/>
            <w:webHidden/>
          </w:rPr>
          <w:fldChar w:fldCharType="end"/>
        </w:r>
      </w:hyperlink>
    </w:p>
    <w:p w14:paraId="2615FB0C" w14:textId="606BA709"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697" w:history="1">
        <w:r w:rsidR="00774E7F" w:rsidRPr="002D0539">
          <w:rPr>
            <w:rStyle w:val="Hyperlink"/>
            <w:noProof/>
          </w:rPr>
          <w:t>2.3.1 The Seasonal Naïve Forecaster (SNF)</w:t>
        </w:r>
        <w:r w:rsidR="00774E7F">
          <w:rPr>
            <w:noProof/>
            <w:webHidden/>
          </w:rPr>
          <w:tab/>
        </w:r>
        <w:r w:rsidR="00774E7F">
          <w:rPr>
            <w:noProof/>
            <w:webHidden/>
          </w:rPr>
          <w:fldChar w:fldCharType="begin"/>
        </w:r>
        <w:r w:rsidR="00774E7F">
          <w:rPr>
            <w:noProof/>
            <w:webHidden/>
          </w:rPr>
          <w:instrText xml:space="preserve"> PAGEREF _Toc90482697 \h </w:instrText>
        </w:r>
        <w:r w:rsidR="00774E7F">
          <w:rPr>
            <w:noProof/>
            <w:webHidden/>
          </w:rPr>
        </w:r>
        <w:r w:rsidR="00774E7F">
          <w:rPr>
            <w:noProof/>
            <w:webHidden/>
          </w:rPr>
          <w:fldChar w:fldCharType="separate"/>
        </w:r>
        <w:r w:rsidR="00774E7F">
          <w:rPr>
            <w:noProof/>
            <w:webHidden/>
          </w:rPr>
          <w:t>8</w:t>
        </w:r>
        <w:r w:rsidR="00774E7F">
          <w:rPr>
            <w:noProof/>
            <w:webHidden/>
          </w:rPr>
          <w:fldChar w:fldCharType="end"/>
        </w:r>
      </w:hyperlink>
    </w:p>
    <w:p w14:paraId="344CD07B" w14:textId="3DEC1DE2"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698" w:history="1">
        <w:r w:rsidR="00774E7F" w:rsidRPr="002D0539">
          <w:rPr>
            <w:rStyle w:val="Hyperlink"/>
            <w:noProof/>
          </w:rPr>
          <w:t>2.3.2 The Multiple Linear Regression Forecaster (MLR)</w:t>
        </w:r>
        <w:r w:rsidR="00774E7F">
          <w:rPr>
            <w:noProof/>
            <w:webHidden/>
          </w:rPr>
          <w:tab/>
        </w:r>
        <w:r w:rsidR="00774E7F">
          <w:rPr>
            <w:noProof/>
            <w:webHidden/>
          </w:rPr>
          <w:fldChar w:fldCharType="begin"/>
        </w:r>
        <w:r w:rsidR="00774E7F">
          <w:rPr>
            <w:noProof/>
            <w:webHidden/>
          </w:rPr>
          <w:instrText xml:space="preserve"> PAGEREF _Toc90482698 \h </w:instrText>
        </w:r>
        <w:r w:rsidR="00774E7F">
          <w:rPr>
            <w:noProof/>
            <w:webHidden/>
          </w:rPr>
        </w:r>
        <w:r w:rsidR="00774E7F">
          <w:rPr>
            <w:noProof/>
            <w:webHidden/>
          </w:rPr>
          <w:fldChar w:fldCharType="separate"/>
        </w:r>
        <w:r w:rsidR="00774E7F">
          <w:rPr>
            <w:noProof/>
            <w:webHidden/>
          </w:rPr>
          <w:t>9</w:t>
        </w:r>
        <w:r w:rsidR="00774E7F">
          <w:rPr>
            <w:noProof/>
            <w:webHidden/>
          </w:rPr>
          <w:fldChar w:fldCharType="end"/>
        </w:r>
      </w:hyperlink>
    </w:p>
    <w:p w14:paraId="01E6BF5A" w14:textId="1F20324E"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699" w:history="1">
        <w:r w:rsidR="00774E7F" w:rsidRPr="002D0539">
          <w:rPr>
            <w:rStyle w:val="Hyperlink"/>
            <w:noProof/>
          </w:rPr>
          <w:t>2.3.3 The Auto-Regressive Integrated Moving Average Forecaster (ARIMA)</w:t>
        </w:r>
        <w:r w:rsidR="00774E7F">
          <w:rPr>
            <w:noProof/>
            <w:webHidden/>
          </w:rPr>
          <w:tab/>
        </w:r>
        <w:r w:rsidR="00774E7F">
          <w:rPr>
            <w:noProof/>
            <w:webHidden/>
          </w:rPr>
          <w:fldChar w:fldCharType="begin"/>
        </w:r>
        <w:r w:rsidR="00774E7F">
          <w:rPr>
            <w:noProof/>
            <w:webHidden/>
          </w:rPr>
          <w:instrText xml:space="preserve"> PAGEREF _Toc90482699 \h </w:instrText>
        </w:r>
        <w:r w:rsidR="00774E7F">
          <w:rPr>
            <w:noProof/>
            <w:webHidden/>
          </w:rPr>
        </w:r>
        <w:r w:rsidR="00774E7F">
          <w:rPr>
            <w:noProof/>
            <w:webHidden/>
          </w:rPr>
          <w:fldChar w:fldCharType="separate"/>
        </w:r>
        <w:r w:rsidR="00774E7F">
          <w:rPr>
            <w:noProof/>
            <w:webHidden/>
          </w:rPr>
          <w:t>10</w:t>
        </w:r>
        <w:r w:rsidR="00774E7F">
          <w:rPr>
            <w:noProof/>
            <w:webHidden/>
          </w:rPr>
          <w:fldChar w:fldCharType="end"/>
        </w:r>
      </w:hyperlink>
    </w:p>
    <w:p w14:paraId="0C4789CF" w14:textId="2955372E"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00" w:history="1">
        <w:r w:rsidR="00774E7F" w:rsidRPr="002D0539">
          <w:rPr>
            <w:rStyle w:val="Hyperlink"/>
            <w:noProof/>
          </w:rPr>
          <w:t>2.3.4 Artificial Neural Network Short Term Load Forecaster – Generation Three (ANNSTLF-G3)</w:t>
        </w:r>
        <w:r w:rsidR="00774E7F">
          <w:rPr>
            <w:noProof/>
            <w:webHidden/>
          </w:rPr>
          <w:tab/>
        </w:r>
        <w:r w:rsidR="00774E7F">
          <w:rPr>
            <w:noProof/>
            <w:webHidden/>
          </w:rPr>
          <w:fldChar w:fldCharType="begin"/>
        </w:r>
        <w:r w:rsidR="00774E7F">
          <w:rPr>
            <w:noProof/>
            <w:webHidden/>
          </w:rPr>
          <w:instrText xml:space="preserve"> PAGEREF _Toc90482700 \h </w:instrText>
        </w:r>
        <w:r w:rsidR="00774E7F">
          <w:rPr>
            <w:noProof/>
            <w:webHidden/>
          </w:rPr>
        </w:r>
        <w:r w:rsidR="00774E7F">
          <w:rPr>
            <w:noProof/>
            <w:webHidden/>
          </w:rPr>
          <w:fldChar w:fldCharType="separate"/>
        </w:r>
        <w:r w:rsidR="00774E7F">
          <w:rPr>
            <w:noProof/>
            <w:webHidden/>
          </w:rPr>
          <w:t>12</w:t>
        </w:r>
        <w:r w:rsidR="00774E7F">
          <w:rPr>
            <w:noProof/>
            <w:webHidden/>
          </w:rPr>
          <w:fldChar w:fldCharType="end"/>
        </w:r>
      </w:hyperlink>
    </w:p>
    <w:p w14:paraId="2F7E80D3" w14:textId="71DAB5ED"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01" w:history="1">
        <w:r w:rsidR="00774E7F" w:rsidRPr="002D0539">
          <w:rPr>
            <w:rStyle w:val="Hyperlink"/>
            <w:noProof/>
          </w:rPr>
          <w:t>2.4 Deep Learning Techniques</w:t>
        </w:r>
        <w:r w:rsidR="00774E7F">
          <w:rPr>
            <w:noProof/>
            <w:webHidden/>
          </w:rPr>
          <w:tab/>
        </w:r>
        <w:r w:rsidR="00774E7F">
          <w:rPr>
            <w:noProof/>
            <w:webHidden/>
          </w:rPr>
          <w:fldChar w:fldCharType="begin"/>
        </w:r>
        <w:r w:rsidR="00774E7F">
          <w:rPr>
            <w:noProof/>
            <w:webHidden/>
          </w:rPr>
          <w:instrText xml:space="preserve"> PAGEREF _Toc90482701 \h </w:instrText>
        </w:r>
        <w:r w:rsidR="00774E7F">
          <w:rPr>
            <w:noProof/>
            <w:webHidden/>
          </w:rPr>
        </w:r>
        <w:r w:rsidR="00774E7F">
          <w:rPr>
            <w:noProof/>
            <w:webHidden/>
          </w:rPr>
          <w:fldChar w:fldCharType="separate"/>
        </w:r>
        <w:r w:rsidR="00774E7F">
          <w:rPr>
            <w:noProof/>
            <w:webHidden/>
          </w:rPr>
          <w:t>16</w:t>
        </w:r>
        <w:r w:rsidR="00774E7F">
          <w:rPr>
            <w:noProof/>
            <w:webHidden/>
          </w:rPr>
          <w:fldChar w:fldCharType="end"/>
        </w:r>
      </w:hyperlink>
    </w:p>
    <w:p w14:paraId="2320F915" w14:textId="72C5962C"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02" w:history="1">
        <w:r w:rsidR="00774E7F" w:rsidRPr="002D0539">
          <w:rPr>
            <w:rStyle w:val="Hyperlink"/>
            <w:noProof/>
          </w:rPr>
          <w:t>2.4.1 Recurrent Neural Networks and the Long Short Term Memory Forecaster</w:t>
        </w:r>
        <w:r w:rsidR="00774E7F">
          <w:rPr>
            <w:noProof/>
            <w:webHidden/>
          </w:rPr>
          <w:tab/>
        </w:r>
        <w:r w:rsidR="00774E7F">
          <w:rPr>
            <w:noProof/>
            <w:webHidden/>
          </w:rPr>
          <w:fldChar w:fldCharType="begin"/>
        </w:r>
        <w:r w:rsidR="00774E7F">
          <w:rPr>
            <w:noProof/>
            <w:webHidden/>
          </w:rPr>
          <w:instrText xml:space="preserve"> PAGEREF _Toc90482702 \h </w:instrText>
        </w:r>
        <w:r w:rsidR="00774E7F">
          <w:rPr>
            <w:noProof/>
            <w:webHidden/>
          </w:rPr>
        </w:r>
        <w:r w:rsidR="00774E7F">
          <w:rPr>
            <w:noProof/>
            <w:webHidden/>
          </w:rPr>
          <w:fldChar w:fldCharType="separate"/>
        </w:r>
        <w:r w:rsidR="00774E7F">
          <w:rPr>
            <w:noProof/>
            <w:webHidden/>
          </w:rPr>
          <w:t>17</w:t>
        </w:r>
        <w:r w:rsidR="00774E7F">
          <w:rPr>
            <w:noProof/>
            <w:webHidden/>
          </w:rPr>
          <w:fldChar w:fldCharType="end"/>
        </w:r>
      </w:hyperlink>
    </w:p>
    <w:p w14:paraId="43006E70" w14:textId="0D682AB3"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03" w:history="1">
        <w:r w:rsidR="00774E7F" w:rsidRPr="002D0539">
          <w:rPr>
            <w:rStyle w:val="Hyperlink"/>
            <w:noProof/>
          </w:rPr>
          <w:t>2.4.2 The Convolutional Neural Network Forecaster (CNN)</w:t>
        </w:r>
        <w:r w:rsidR="00774E7F">
          <w:rPr>
            <w:noProof/>
            <w:webHidden/>
          </w:rPr>
          <w:tab/>
        </w:r>
        <w:r w:rsidR="00774E7F">
          <w:rPr>
            <w:noProof/>
            <w:webHidden/>
          </w:rPr>
          <w:fldChar w:fldCharType="begin"/>
        </w:r>
        <w:r w:rsidR="00774E7F">
          <w:rPr>
            <w:noProof/>
            <w:webHidden/>
          </w:rPr>
          <w:instrText xml:space="preserve"> PAGEREF _Toc90482703 \h </w:instrText>
        </w:r>
        <w:r w:rsidR="00774E7F">
          <w:rPr>
            <w:noProof/>
            <w:webHidden/>
          </w:rPr>
        </w:r>
        <w:r w:rsidR="00774E7F">
          <w:rPr>
            <w:noProof/>
            <w:webHidden/>
          </w:rPr>
          <w:fldChar w:fldCharType="separate"/>
        </w:r>
        <w:r w:rsidR="00774E7F">
          <w:rPr>
            <w:noProof/>
            <w:webHidden/>
          </w:rPr>
          <w:t>20</w:t>
        </w:r>
        <w:r w:rsidR="00774E7F">
          <w:rPr>
            <w:noProof/>
            <w:webHidden/>
          </w:rPr>
          <w:fldChar w:fldCharType="end"/>
        </w:r>
      </w:hyperlink>
    </w:p>
    <w:p w14:paraId="02998BAE" w14:textId="4EEE2861"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04" w:history="1">
        <w:r w:rsidR="00774E7F" w:rsidRPr="002D0539">
          <w:rPr>
            <w:rStyle w:val="Hyperlink"/>
            <w:noProof/>
          </w:rPr>
          <w:t>2.4.3 A Literature Review on Deep Learning</w:t>
        </w:r>
        <w:r w:rsidR="00774E7F">
          <w:rPr>
            <w:noProof/>
            <w:webHidden/>
          </w:rPr>
          <w:tab/>
        </w:r>
        <w:r w:rsidR="00774E7F">
          <w:rPr>
            <w:noProof/>
            <w:webHidden/>
          </w:rPr>
          <w:fldChar w:fldCharType="begin"/>
        </w:r>
        <w:r w:rsidR="00774E7F">
          <w:rPr>
            <w:noProof/>
            <w:webHidden/>
          </w:rPr>
          <w:instrText xml:space="preserve"> PAGEREF _Toc90482704 \h </w:instrText>
        </w:r>
        <w:r w:rsidR="00774E7F">
          <w:rPr>
            <w:noProof/>
            <w:webHidden/>
          </w:rPr>
        </w:r>
        <w:r w:rsidR="00774E7F">
          <w:rPr>
            <w:noProof/>
            <w:webHidden/>
          </w:rPr>
          <w:fldChar w:fldCharType="separate"/>
        </w:r>
        <w:r w:rsidR="00774E7F">
          <w:rPr>
            <w:noProof/>
            <w:webHidden/>
          </w:rPr>
          <w:t>23</w:t>
        </w:r>
        <w:r w:rsidR="00774E7F">
          <w:rPr>
            <w:noProof/>
            <w:webHidden/>
          </w:rPr>
          <w:fldChar w:fldCharType="end"/>
        </w:r>
      </w:hyperlink>
    </w:p>
    <w:p w14:paraId="57904ADB" w14:textId="2A443118"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05" w:history="1">
        <w:r w:rsidR="00774E7F" w:rsidRPr="002D0539">
          <w:rPr>
            <w:rStyle w:val="Hyperlink"/>
            <w:noProof/>
          </w:rPr>
          <w:t>2.5 The Myth of Finding the One Size Fits All Technique</w:t>
        </w:r>
        <w:r w:rsidR="00774E7F">
          <w:rPr>
            <w:noProof/>
            <w:webHidden/>
          </w:rPr>
          <w:tab/>
        </w:r>
        <w:r w:rsidR="00774E7F">
          <w:rPr>
            <w:noProof/>
            <w:webHidden/>
          </w:rPr>
          <w:fldChar w:fldCharType="begin"/>
        </w:r>
        <w:r w:rsidR="00774E7F">
          <w:rPr>
            <w:noProof/>
            <w:webHidden/>
          </w:rPr>
          <w:instrText xml:space="preserve"> PAGEREF _Toc90482705 \h </w:instrText>
        </w:r>
        <w:r w:rsidR="00774E7F">
          <w:rPr>
            <w:noProof/>
            <w:webHidden/>
          </w:rPr>
        </w:r>
        <w:r w:rsidR="00774E7F">
          <w:rPr>
            <w:noProof/>
            <w:webHidden/>
          </w:rPr>
          <w:fldChar w:fldCharType="separate"/>
        </w:r>
        <w:r w:rsidR="00774E7F">
          <w:rPr>
            <w:noProof/>
            <w:webHidden/>
          </w:rPr>
          <w:t>24</w:t>
        </w:r>
        <w:r w:rsidR="00774E7F">
          <w:rPr>
            <w:noProof/>
            <w:webHidden/>
          </w:rPr>
          <w:fldChar w:fldCharType="end"/>
        </w:r>
      </w:hyperlink>
    </w:p>
    <w:p w14:paraId="559499B0" w14:textId="640A76AC"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06" w:history="1">
        <w:r w:rsidR="00774E7F" w:rsidRPr="002D0539">
          <w:rPr>
            <w:rStyle w:val="Hyperlink"/>
            <w:noProof/>
          </w:rPr>
          <w:t>2.6 Peak Load</w:t>
        </w:r>
        <w:r w:rsidR="00774E7F">
          <w:rPr>
            <w:noProof/>
            <w:webHidden/>
          </w:rPr>
          <w:tab/>
        </w:r>
        <w:r w:rsidR="00774E7F">
          <w:rPr>
            <w:noProof/>
            <w:webHidden/>
          </w:rPr>
          <w:fldChar w:fldCharType="begin"/>
        </w:r>
        <w:r w:rsidR="00774E7F">
          <w:rPr>
            <w:noProof/>
            <w:webHidden/>
          </w:rPr>
          <w:instrText xml:space="preserve"> PAGEREF _Toc90482706 \h </w:instrText>
        </w:r>
        <w:r w:rsidR="00774E7F">
          <w:rPr>
            <w:noProof/>
            <w:webHidden/>
          </w:rPr>
        </w:r>
        <w:r w:rsidR="00774E7F">
          <w:rPr>
            <w:noProof/>
            <w:webHidden/>
          </w:rPr>
          <w:fldChar w:fldCharType="separate"/>
        </w:r>
        <w:r w:rsidR="00774E7F">
          <w:rPr>
            <w:noProof/>
            <w:webHidden/>
          </w:rPr>
          <w:t>24</w:t>
        </w:r>
        <w:r w:rsidR="00774E7F">
          <w:rPr>
            <w:noProof/>
            <w:webHidden/>
          </w:rPr>
          <w:fldChar w:fldCharType="end"/>
        </w:r>
      </w:hyperlink>
    </w:p>
    <w:p w14:paraId="40D8D585" w14:textId="7764B346"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07" w:history="1">
        <w:r w:rsidR="00774E7F" w:rsidRPr="002D0539">
          <w:rPr>
            <w:rStyle w:val="Hyperlink"/>
            <w:noProof/>
          </w:rPr>
          <w:t>2.7 Performance Metrics</w:t>
        </w:r>
        <w:r w:rsidR="00774E7F">
          <w:rPr>
            <w:noProof/>
            <w:webHidden/>
          </w:rPr>
          <w:tab/>
        </w:r>
        <w:r w:rsidR="00774E7F">
          <w:rPr>
            <w:noProof/>
            <w:webHidden/>
          </w:rPr>
          <w:fldChar w:fldCharType="begin"/>
        </w:r>
        <w:r w:rsidR="00774E7F">
          <w:rPr>
            <w:noProof/>
            <w:webHidden/>
          </w:rPr>
          <w:instrText xml:space="preserve"> PAGEREF _Toc90482707 \h </w:instrText>
        </w:r>
        <w:r w:rsidR="00774E7F">
          <w:rPr>
            <w:noProof/>
            <w:webHidden/>
          </w:rPr>
        </w:r>
        <w:r w:rsidR="00774E7F">
          <w:rPr>
            <w:noProof/>
            <w:webHidden/>
          </w:rPr>
          <w:fldChar w:fldCharType="separate"/>
        </w:r>
        <w:r w:rsidR="00774E7F">
          <w:rPr>
            <w:noProof/>
            <w:webHidden/>
          </w:rPr>
          <w:t>26</w:t>
        </w:r>
        <w:r w:rsidR="00774E7F">
          <w:rPr>
            <w:noProof/>
            <w:webHidden/>
          </w:rPr>
          <w:fldChar w:fldCharType="end"/>
        </w:r>
      </w:hyperlink>
    </w:p>
    <w:p w14:paraId="59842E53" w14:textId="0C9BAEC1" w:rsidR="00774E7F" w:rsidRDefault="001F7262">
      <w:pPr>
        <w:pStyle w:val="TOC1"/>
        <w:rPr>
          <w:rFonts w:asciiTheme="minorHAnsi" w:eastAsiaTheme="minorEastAsia" w:hAnsiTheme="minorHAnsi" w:cstheme="minorBidi"/>
          <w:noProof/>
          <w:sz w:val="22"/>
          <w:szCs w:val="22"/>
          <w:lang w:eastAsia="en-CA"/>
        </w:rPr>
      </w:pPr>
      <w:hyperlink w:anchor="_Toc90482708" w:history="1">
        <w:r w:rsidR="00774E7F" w:rsidRPr="002D0539">
          <w:rPr>
            <w:rStyle w:val="Hyperlink"/>
            <w:noProof/>
          </w:rPr>
          <w:t>3 Investigation</w:t>
        </w:r>
        <w:r w:rsidR="00774E7F">
          <w:rPr>
            <w:noProof/>
            <w:webHidden/>
          </w:rPr>
          <w:tab/>
        </w:r>
        <w:r w:rsidR="00774E7F">
          <w:rPr>
            <w:noProof/>
            <w:webHidden/>
          </w:rPr>
          <w:fldChar w:fldCharType="begin"/>
        </w:r>
        <w:r w:rsidR="00774E7F">
          <w:rPr>
            <w:noProof/>
            <w:webHidden/>
          </w:rPr>
          <w:instrText xml:space="preserve"> PAGEREF _Toc90482708 \h </w:instrText>
        </w:r>
        <w:r w:rsidR="00774E7F">
          <w:rPr>
            <w:noProof/>
            <w:webHidden/>
          </w:rPr>
        </w:r>
        <w:r w:rsidR="00774E7F">
          <w:rPr>
            <w:noProof/>
            <w:webHidden/>
          </w:rPr>
          <w:fldChar w:fldCharType="separate"/>
        </w:r>
        <w:r w:rsidR="00774E7F">
          <w:rPr>
            <w:noProof/>
            <w:webHidden/>
          </w:rPr>
          <w:t>28</w:t>
        </w:r>
        <w:r w:rsidR="00774E7F">
          <w:rPr>
            <w:noProof/>
            <w:webHidden/>
          </w:rPr>
          <w:fldChar w:fldCharType="end"/>
        </w:r>
      </w:hyperlink>
    </w:p>
    <w:p w14:paraId="3EF20C48" w14:textId="40ACB885"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09" w:history="1">
        <w:r w:rsidR="00774E7F" w:rsidRPr="002D0539">
          <w:rPr>
            <w:rStyle w:val="Hyperlink"/>
            <w:noProof/>
          </w:rPr>
          <w:t>3.1 Preparation of the Datasets</w:t>
        </w:r>
        <w:r w:rsidR="00774E7F">
          <w:rPr>
            <w:noProof/>
            <w:webHidden/>
          </w:rPr>
          <w:tab/>
        </w:r>
        <w:r w:rsidR="00774E7F">
          <w:rPr>
            <w:noProof/>
            <w:webHidden/>
          </w:rPr>
          <w:fldChar w:fldCharType="begin"/>
        </w:r>
        <w:r w:rsidR="00774E7F">
          <w:rPr>
            <w:noProof/>
            <w:webHidden/>
          </w:rPr>
          <w:instrText xml:space="preserve"> PAGEREF _Toc90482709 \h </w:instrText>
        </w:r>
        <w:r w:rsidR="00774E7F">
          <w:rPr>
            <w:noProof/>
            <w:webHidden/>
          </w:rPr>
        </w:r>
        <w:r w:rsidR="00774E7F">
          <w:rPr>
            <w:noProof/>
            <w:webHidden/>
          </w:rPr>
          <w:fldChar w:fldCharType="separate"/>
        </w:r>
        <w:r w:rsidR="00774E7F">
          <w:rPr>
            <w:noProof/>
            <w:webHidden/>
          </w:rPr>
          <w:t>28</w:t>
        </w:r>
        <w:r w:rsidR="00774E7F">
          <w:rPr>
            <w:noProof/>
            <w:webHidden/>
          </w:rPr>
          <w:fldChar w:fldCharType="end"/>
        </w:r>
      </w:hyperlink>
    </w:p>
    <w:p w14:paraId="66CDEFBC" w14:textId="279712AC"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10" w:history="1">
        <w:r w:rsidR="00774E7F" w:rsidRPr="002D0539">
          <w:rPr>
            <w:rStyle w:val="Hyperlink"/>
            <w:noProof/>
          </w:rPr>
          <w:t>3.2 Implementation Specifications for Benchmark Forecasters</w:t>
        </w:r>
        <w:r w:rsidR="00774E7F">
          <w:rPr>
            <w:noProof/>
            <w:webHidden/>
          </w:rPr>
          <w:tab/>
        </w:r>
        <w:r w:rsidR="00774E7F">
          <w:rPr>
            <w:noProof/>
            <w:webHidden/>
          </w:rPr>
          <w:fldChar w:fldCharType="begin"/>
        </w:r>
        <w:r w:rsidR="00774E7F">
          <w:rPr>
            <w:noProof/>
            <w:webHidden/>
          </w:rPr>
          <w:instrText xml:space="preserve"> PAGEREF _Toc90482710 \h </w:instrText>
        </w:r>
        <w:r w:rsidR="00774E7F">
          <w:rPr>
            <w:noProof/>
            <w:webHidden/>
          </w:rPr>
        </w:r>
        <w:r w:rsidR="00774E7F">
          <w:rPr>
            <w:noProof/>
            <w:webHidden/>
          </w:rPr>
          <w:fldChar w:fldCharType="separate"/>
        </w:r>
        <w:r w:rsidR="00774E7F">
          <w:rPr>
            <w:noProof/>
            <w:webHidden/>
          </w:rPr>
          <w:t>30</w:t>
        </w:r>
        <w:r w:rsidR="00774E7F">
          <w:rPr>
            <w:noProof/>
            <w:webHidden/>
          </w:rPr>
          <w:fldChar w:fldCharType="end"/>
        </w:r>
      </w:hyperlink>
    </w:p>
    <w:p w14:paraId="0572E760" w14:textId="127A3399"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11" w:history="1">
        <w:r w:rsidR="00774E7F" w:rsidRPr="002D0539">
          <w:rPr>
            <w:rStyle w:val="Hyperlink"/>
            <w:noProof/>
          </w:rPr>
          <w:t>3.2.1 The Seasonal Naïve Forecaster (SNF)</w:t>
        </w:r>
        <w:r w:rsidR="00774E7F">
          <w:rPr>
            <w:noProof/>
            <w:webHidden/>
          </w:rPr>
          <w:tab/>
        </w:r>
        <w:r w:rsidR="00774E7F">
          <w:rPr>
            <w:noProof/>
            <w:webHidden/>
          </w:rPr>
          <w:fldChar w:fldCharType="begin"/>
        </w:r>
        <w:r w:rsidR="00774E7F">
          <w:rPr>
            <w:noProof/>
            <w:webHidden/>
          </w:rPr>
          <w:instrText xml:space="preserve"> PAGEREF _Toc90482711 \h </w:instrText>
        </w:r>
        <w:r w:rsidR="00774E7F">
          <w:rPr>
            <w:noProof/>
            <w:webHidden/>
          </w:rPr>
        </w:r>
        <w:r w:rsidR="00774E7F">
          <w:rPr>
            <w:noProof/>
            <w:webHidden/>
          </w:rPr>
          <w:fldChar w:fldCharType="separate"/>
        </w:r>
        <w:r w:rsidR="00774E7F">
          <w:rPr>
            <w:noProof/>
            <w:webHidden/>
          </w:rPr>
          <w:t>31</w:t>
        </w:r>
        <w:r w:rsidR="00774E7F">
          <w:rPr>
            <w:noProof/>
            <w:webHidden/>
          </w:rPr>
          <w:fldChar w:fldCharType="end"/>
        </w:r>
      </w:hyperlink>
    </w:p>
    <w:p w14:paraId="24230CD1" w14:textId="68EBEB7D"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12" w:history="1">
        <w:r w:rsidR="00774E7F" w:rsidRPr="002D0539">
          <w:rPr>
            <w:rStyle w:val="Hyperlink"/>
            <w:noProof/>
          </w:rPr>
          <w:t>3.2.2 The Multiple Linear Regression Forecaster (MLR)</w:t>
        </w:r>
        <w:r w:rsidR="00774E7F">
          <w:rPr>
            <w:noProof/>
            <w:webHidden/>
          </w:rPr>
          <w:tab/>
        </w:r>
        <w:r w:rsidR="00774E7F">
          <w:rPr>
            <w:noProof/>
            <w:webHidden/>
          </w:rPr>
          <w:fldChar w:fldCharType="begin"/>
        </w:r>
        <w:r w:rsidR="00774E7F">
          <w:rPr>
            <w:noProof/>
            <w:webHidden/>
          </w:rPr>
          <w:instrText xml:space="preserve"> PAGEREF _Toc90482712 \h </w:instrText>
        </w:r>
        <w:r w:rsidR="00774E7F">
          <w:rPr>
            <w:noProof/>
            <w:webHidden/>
          </w:rPr>
        </w:r>
        <w:r w:rsidR="00774E7F">
          <w:rPr>
            <w:noProof/>
            <w:webHidden/>
          </w:rPr>
          <w:fldChar w:fldCharType="separate"/>
        </w:r>
        <w:r w:rsidR="00774E7F">
          <w:rPr>
            <w:noProof/>
            <w:webHidden/>
          </w:rPr>
          <w:t>31</w:t>
        </w:r>
        <w:r w:rsidR="00774E7F">
          <w:rPr>
            <w:noProof/>
            <w:webHidden/>
          </w:rPr>
          <w:fldChar w:fldCharType="end"/>
        </w:r>
      </w:hyperlink>
    </w:p>
    <w:p w14:paraId="6FAF7794" w14:textId="3446EEA8"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13" w:history="1">
        <w:r w:rsidR="00774E7F" w:rsidRPr="002D0539">
          <w:rPr>
            <w:rStyle w:val="Hyperlink"/>
            <w:noProof/>
          </w:rPr>
          <w:t>3.2.3 The Seasonal Auto-Regressive Integrated Moving Averages with Exogenous Regressors Forecaster (SARIMAX)</w:t>
        </w:r>
        <w:r w:rsidR="00774E7F">
          <w:rPr>
            <w:noProof/>
            <w:webHidden/>
          </w:rPr>
          <w:tab/>
        </w:r>
        <w:r w:rsidR="00774E7F">
          <w:rPr>
            <w:noProof/>
            <w:webHidden/>
          </w:rPr>
          <w:fldChar w:fldCharType="begin"/>
        </w:r>
        <w:r w:rsidR="00774E7F">
          <w:rPr>
            <w:noProof/>
            <w:webHidden/>
          </w:rPr>
          <w:instrText xml:space="preserve"> PAGEREF _Toc90482713 \h </w:instrText>
        </w:r>
        <w:r w:rsidR="00774E7F">
          <w:rPr>
            <w:noProof/>
            <w:webHidden/>
          </w:rPr>
        </w:r>
        <w:r w:rsidR="00774E7F">
          <w:rPr>
            <w:noProof/>
            <w:webHidden/>
          </w:rPr>
          <w:fldChar w:fldCharType="separate"/>
        </w:r>
        <w:r w:rsidR="00774E7F">
          <w:rPr>
            <w:noProof/>
            <w:webHidden/>
          </w:rPr>
          <w:t>32</w:t>
        </w:r>
        <w:r w:rsidR="00774E7F">
          <w:rPr>
            <w:noProof/>
            <w:webHidden/>
          </w:rPr>
          <w:fldChar w:fldCharType="end"/>
        </w:r>
      </w:hyperlink>
    </w:p>
    <w:p w14:paraId="398B57CF" w14:textId="1382E02C"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14" w:history="1">
        <w:r w:rsidR="00774E7F" w:rsidRPr="002D0539">
          <w:rPr>
            <w:rStyle w:val="Hyperlink"/>
            <w:noProof/>
          </w:rPr>
          <w:t>3.2.4 The Artificial Neural Network Short Term Load Forecaster (ANNSTLF-G3)</w:t>
        </w:r>
        <w:r w:rsidR="00774E7F">
          <w:rPr>
            <w:noProof/>
            <w:webHidden/>
          </w:rPr>
          <w:tab/>
        </w:r>
        <w:r w:rsidR="00774E7F">
          <w:rPr>
            <w:noProof/>
            <w:webHidden/>
          </w:rPr>
          <w:fldChar w:fldCharType="begin"/>
        </w:r>
        <w:r w:rsidR="00774E7F">
          <w:rPr>
            <w:noProof/>
            <w:webHidden/>
          </w:rPr>
          <w:instrText xml:space="preserve"> PAGEREF _Toc90482714 \h </w:instrText>
        </w:r>
        <w:r w:rsidR="00774E7F">
          <w:rPr>
            <w:noProof/>
            <w:webHidden/>
          </w:rPr>
        </w:r>
        <w:r w:rsidR="00774E7F">
          <w:rPr>
            <w:noProof/>
            <w:webHidden/>
          </w:rPr>
          <w:fldChar w:fldCharType="separate"/>
        </w:r>
        <w:r w:rsidR="00774E7F">
          <w:rPr>
            <w:noProof/>
            <w:webHidden/>
          </w:rPr>
          <w:t>33</w:t>
        </w:r>
        <w:r w:rsidR="00774E7F">
          <w:rPr>
            <w:noProof/>
            <w:webHidden/>
          </w:rPr>
          <w:fldChar w:fldCharType="end"/>
        </w:r>
      </w:hyperlink>
    </w:p>
    <w:p w14:paraId="31B48188" w14:textId="33DFA088"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15" w:history="1">
        <w:r w:rsidR="00774E7F" w:rsidRPr="002D0539">
          <w:rPr>
            <w:rStyle w:val="Hyperlink"/>
            <w:noProof/>
          </w:rPr>
          <w:t>3.3 Implementation Specifications for the Deep Learning Forecasters</w:t>
        </w:r>
        <w:r w:rsidR="00774E7F">
          <w:rPr>
            <w:noProof/>
            <w:webHidden/>
          </w:rPr>
          <w:tab/>
        </w:r>
        <w:r w:rsidR="00774E7F">
          <w:rPr>
            <w:noProof/>
            <w:webHidden/>
          </w:rPr>
          <w:fldChar w:fldCharType="begin"/>
        </w:r>
        <w:r w:rsidR="00774E7F">
          <w:rPr>
            <w:noProof/>
            <w:webHidden/>
          </w:rPr>
          <w:instrText xml:space="preserve"> PAGEREF _Toc90482715 \h </w:instrText>
        </w:r>
        <w:r w:rsidR="00774E7F">
          <w:rPr>
            <w:noProof/>
            <w:webHidden/>
          </w:rPr>
        </w:r>
        <w:r w:rsidR="00774E7F">
          <w:rPr>
            <w:noProof/>
            <w:webHidden/>
          </w:rPr>
          <w:fldChar w:fldCharType="separate"/>
        </w:r>
        <w:r w:rsidR="00774E7F">
          <w:rPr>
            <w:noProof/>
            <w:webHidden/>
          </w:rPr>
          <w:t>35</w:t>
        </w:r>
        <w:r w:rsidR="00774E7F">
          <w:rPr>
            <w:noProof/>
            <w:webHidden/>
          </w:rPr>
          <w:fldChar w:fldCharType="end"/>
        </w:r>
      </w:hyperlink>
    </w:p>
    <w:p w14:paraId="74DA165F" w14:textId="0AED8A5B"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16" w:history="1">
        <w:r w:rsidR="00774E7F" w:rsidRPr="002D0539">
          <w:rPr>
            <w:rStyle w:val="Hyperlink"/>
            <w:noProof/>
          </w:rPr>
          <w:t>3.3.1 The Long Short Term Memory Forecaster (LSTM)</w:t>
        </w:r>
        <w:r w:rsidR="00774E7F">
          <w:rPr>
            <w:noProof/>
            <w:webHidden/>
          </w:rPr>
          <w:tab/>
        </w:r>
        <w:r w:rsidR="00774E7F">
          <w:rPr>
            <w:noProof/>
            <w:webHidden/>
          </w:rPr>
          <w:fldChar w:fldCharType="begin"/>
        </w:r>
        <w:r w:rsidR="00774E7F">
          <w:rPr>
            <w:noProof/>
            <w:webHidden/>
          </w:rPr>
          <w:instrText xml:space="preserve"> PAGEREF _Toc90482716 \h </w:instrText>
        </w:r>
        <w:r w:rsidR="00774E7F">
          <w:rPr>
            <w:noProof/>
            <w:webHidden/>
          </w:rPr>
        </w:r>
        <w:r w:rsidR="00774E7F">
          <w:rPr>
            <w:noProof/>
            <w:webHidden/>
          </w:rPr>
          <w:fldChar w:fldCharType="separate"/>
        </w:r>
        <w:r w:rsidR="00774E7F">
          <w:rPr>
            <w:noProof/>
            <w:webHidden/>
          </w:rPr>
          <w:t>35</w:t>
        </w:r>
        <w:r w:rsidR="00774E7F">
          <w:rPr>
            <w:noProof/>
            <w:webHidden/>
          </w:rPr>
          <w:fldChar w:fldCharType="end"/>
        </w:r>
      </w:hyperlink>
    </w:p>
    <w:p w14:paraId="6D991DCA" w14:textId="60AF3742"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17" w:history="1">
        <w:r w:rsidR="00774E7F" w:rsidRPr="002D0539">
          <w:rPr>
            <w:rStyle w:val="Hyperlink"/>
            <w:noProof/>
          </w:rPr>
          <w:t>3.3.2 The Convolutional Neural Network Forecaster (CNN)</w:t>
        </w:r>
        <w:r w:rsidR="00774E7F">
          <w:rPr>
            <w:noProof/>
            <w:webHidden/>
          </w:rPr>
          <w:tab/>
        </w:r>
        <w:r w:rsidR="00774E7F">
          <w:rPr>
            <w:noProof/>
            <w:webHidden/>
          </w:rPr>
          <w:fldChar w:fldCharType="begin"/>
        </w:r>
        <w:r w:rsidR="00774E7F">
          <w:rPr>
            <w:noProof/>
            <w:webHidden/>
          </w:rPr>
          <w:instrText xml:space="preserve"> PAGEREF _Toc90482717 \h </w:instrText>
        </w:r>
        <w:r w:rsidR="00774E7F">
          <w:rPr>
            <w:noProof/>
            <w:webHidden/>
          </w:rPr>
        </w:r>
        <w:r w:rsidR="00774E7F">
          <w:rPr>
            <w:noProof/>
            <w:webHidden/>
          </w:rPr>
          <w:fldChar w:fldCharType="separate"/>
        </w:r>
        <w:r w:rsidR="00774E7F">
          <w:rPr>
            <w:noProof/>
            <w:webHidden/>
          </w:rPr>
          <w:t>35</w:t>
        </w:r>
        <w:r w:rsidR="00774E7F">
          <w:rPr>
            <w:noProof/>
            <w:webHidden/>
          </w:rPr>
          <w:fldChar w:fldCharType="end"/>
        </w:r>
      </w:hyperlink>
    </w:p>
    <w:p w14:paraId="2618C226" w14:textId="6C726BD2"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18" w:history="1">
        <w:r w:rsidR="00774E7F" w:rsidRPr="002D0539">
          <w:rPr>
            <w:rStyle w:val="Hyperlink"/>
            <w:noProof/>
          </w:rPr>
          <w:t>3.4 Method Analysis</w:t>
        </w:r>
        <w:r w:rsidR="00774E7F">
          <w:rPr>
            <w:noProof/>
            <w:webHidden/>
          </w:rPr>
          <w:tab/>
        </w:r>
        <w:r w:rsidR="00774E7F">
          <w:rPr>
            <w:noProof/>
            <w:webHidden/>
          </w:rPr>
          <w:fldChar w:fldCharType="begin"/>
        </w:r>
        <w:r w:rsidR="00774E7F">
          <w:rPr>
            <w:noProof/>
            <w:webHidden/>
          </w:rPr>
          <w:instrText xml:space="preserve"> PAGEREF _Toc90482718 \h </w:instrText>
        </w:r>
        <w:r w:rsidR="00774E7F">
          <w:rPr>
            <w:noProof/>
            <w:webHidden/>
          </w:rPr>
        </w:r>
        <w:r w:rsidR="00774E7F">
          <w:rPr>
            <w:noProof/>
            <w:webHidden/>
          </w:rPr>
          <w:fldChar w:fldCharType="separate"/>
        </w:r>
        <w:r w:rsidR="00774E7F">
          <w:rPr>
            <w:noProof/>
            <w:webHidden/>
          </w:rPr>
          <w:t>36</w:t>
        </w:r>
        <w:r w:rsidR="00774E7F">
          <w:rPr>
            <w:noProof/>
            <w:webHidden/>
          </w:rPr>
          <w:fldChar w:fldCharType="end"/>
        </w:r>
      </w:hyperlink>
    </w:p>
    <w:p w14:paraId="1EDCF7B6" w14:textId="06B0D280"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19" w:history="1">
        <w:r w:rsidR="00774E7F" w:rsidRPr="002D0539">
          <w:rPr>
            <w:rStyle w:val="Hyperlink"/>
            <w:noProof/>
          </w:rPr>
          <w:t>3.5 The Performance of Forecasters on the Toronto Dataset</w:t>
        </w:r>
        <w:r w:rsidR="00774E7F">
          <w:rPr>
            <w:noProof/>
            <w:webHidden/>
          </w:rPr>
          <w:tab/>
        </w:r>
        <w:r w:rsidR="00774E7F">
          <w:rPr>
            <w:noProof/>
            <w:webHidden/>
          </w:rPr>
          <w:fldChar w:fldCharType="begin"/>
        </w:r>
        <w:r w:rsidR="00774E7F">
          <w:rPr>
            <w:noProof/>
            <w:webHidden/>
          </w:rPr>
          <w:instrText xml:space="preserve"> PAGEREF _Toc90482719 \h </w:instrText>
        </w:r>
        <w:r w:rsidR="00774E7F">
          <w:rPr>
            <w:noProof/>
            <w:webHidden/>
          </w:rPr>
        </w:r>
        <w:r w:rsidR="00774E7F">
          <w:rPr>
            <w:noProof/>
            <w:webHidden/>
          </w:rPr>
          <w:fldChar w:fldCharType="separate"/>
        </w:r>
        <w:r w:rsidR="00774E7F">
          <w:rPr>
            <w:noProof/>
            <w:webHidden/>
          </w:rPr>
          <w:t>37</w:t>
        </w:r>
        <w:r w:rsidR="00774E7F">
          <w:rPr>
            <w:noProof/>
            <w:webHidden/>
          </w:rPr>
          <w:fldChar w:fldCharType="end"/>
        </w:r>
      </w:hyperlink>
    </w:p>
    <w:p w14:paraId="1E17B4AC" w14:textId="5EBF11D5"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20" w:history="1">
        <w:r w:rsidR="00774E7F" w:rsidRPr="002D0539">
          <w:rPr>
            <w:rStyle w:val="Hyperlink"/>
            <w:noProof/>
          </w:rPr>
          <w:t>3.5.1 Discussion of the Toronto Dataset's Overall Performance</w:t>
        </w:r>
        <w:r w:rsidR="00774E7F">
          <w:rPr>
            <w:noProof/>
            <w:webHidden/>
          </w:rPr>
          <w:tab/>
        </w:r>
        <w:r w:rsidR="00774E7F">
          <w:rPr>
            <w:noProof/>
            <w:webHidden/>
          </w:rPr>
          <w:fldChar w:fldCharType="begin"/>
        </w:r>
        <w:r w:rsidR="00774E7F">
          <w:rPr>
            <w:noProof/>
            <w:webHidden/>
          </w:rPr>
          <w:instrText xml:space="preserve"> PAGEREF _Toc90482720 \h </w:instrText>
        </w:r>
        <w:r w:rsidR="00774E7F">
          <w:rPr>
            <w:noProof/>
            <w:webHidden/>
          </w:rPr>
        </w:r>
        <w:r w:rsidR="00774E7F">
          <w:rPr>
            <w:noProof/>
            <w:webHidden/>
          </w:rPr>
          <w:fldChar w:fldCharType="separate"/>
        </w:r>
        <w:r w:rsidR="00774E7F">
          <w:rPr>
            <w:noProof/>
            <w:webHidden/>
          </w:rPr>
          <w:t>38</w:t>
        </w:r>
        <w:r w:rsidR="00774E7F">
          <w:rPr>
            <w:noProof/>
            <w:webHidden/>
          </w:rPr>
          <w:fldChar w:fldCharType="end"/>
        </w:r>
      </w:hyperlink>
    </w:p>
    <w:p w14:paraId="0E7ADCC4" w14:textId="297521BF"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21" w:history="1">
        <w:r w:rsidR="00774E7F" w:rsidRPr="002D0539">
          <w:rPr>
            <w:rStyle w:val="Hyperlink"/>
            <w:noProof/>
          </w:rPr>
          <w:t>3.6 The Performance of Forecasters on the Ottawa Dataset</w:t>
        </w:r>
        <w:r w:rsidR="00774E7F">
          <w:rPr>
            <w:noProof/>
            <w:webHidden/>
          </w:rPr>
          <w:tab/>
        </w:r>
        <w:r w:rsidR="00774E7F">
          <w:rPr>
            <w:noProof/>
            <w:webHidden/>
          </w:rPr>
          <w:fldChar w:fldCharType="begin"/>
        </w:r>
        <w:r w:rsidR="00774E7F">
          <w:rPr>
            <w:noProof/>
            <w:webHidden/>
          </w:rPr>
          <w:instrText xml:space="preserve"> PAGEREF _Toc90482721 \h </w:instrText>
        </w:r>
        <w:r w:rsidR="00774E7F">
          <w:rPr>
            <w:noProof/>
            <w:webHidden/>
          </w:rPr>
        </w:r>
        <w:r w:rsidR="00774E7F">
          <w:rPr>
            <w:noProof/>
            <w:webHidden/>
          </w:rPr>
          <w:fldChar w:fldCharType="separate"/>
        </w:r>
        <w:r w:rsidR="00774E7F">
          <w:rPr>
            <w:noProof/>
            <w:webHidden/>
          </w:rPr>
          <w:t>38</w:t>
        </w:r>
        <w:r w:rsidR="00774E7F">
          <w:rPr>
            <w:noProof/>
            <w:webHidden/>
          </w:rPr>
          <w:fldChar w:fldCharType="end"/>
        </w:r>
      </w:hyperlink>
    </w:p>
    <w:p w14:paraId="1A73FA1C" w14:textId="16B4AC2C"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22" w:history="1">
        <w:r w:rsidR="00774E7F" w:rsidRPr="002D0539">
          <w:rPr>
            <w:rStyle w:val="Hyperlink"/>
            <w:noProof/>
          </w:rPr>
          <w:t>3.6.1 Discussion of the Ottawa Dataset's Overall Performance</w:t>
        </w:r>
        <w:r w:rsidR="00774E7F">
          <w:rPr>
            <w:noProof/>
            <w:webHidden/>
          </w:rPr>
          <w:tab/>
        </w:r>
        <w:r w:rsidR="00774E7F">
          <w:rPr>
            <w:noProof/>
            <w:webHidden/>
          </w:rPr>
          <w:fldChar w:fldCharType="begin"/>
        </w:r>
        <w:r w:rsidR="00774E7F">
          <w:rPr>
            <w:noProof/>
            <w:webHidden/>
          </w:rPr>
          <w:instrText xml:space="preserve"> PAGEREF _Toc90482722 \h </w:instrText>
        </w:r>
        <w:r w:rsidR="00774E7F">
          <w:rPr>
            <w:noProof/>
            <w:webHidden/>
          </w:rPr>
        </w:r>
        <w:r w:rsidR="00774E7F">
          <w:rPr>
            <w:noProof/>
            <w:webHidden/>
          </w:rPr>
          <w:fldChar w:fldCharType="separate"/>
        </w:r>
        <w:r w:rsidR="00774E7F">
          <w:rPr>
            <w:noProof/>
            <w:webHidden/>
          </w:rPr>
          <w:t>39</w:t>
        </w:r>
        <w:r w:rsidR="00774E7F">
          <w:rPr>
            <w:noProof/>
            <w:webHidden/>
          </w:rPr>
          <w:fldChar w:fldCharType="end"/>
        </w:r>
      </w:hyperlink>
    </w:p>
    <w:p w14:paraId="6E4ED2C5" w14:textId="78981174"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23" w:history="1">
        <w:r w:rsidR="00774E7F" w:rsidRPr="002D0539">
          <w:rPr>
            <w:rStyle w:val="Hyperlink"/>
            <w:noProof/>
          </w:rPr>
          <w:t>3.7 The Performance of Forecasters on the Saint John Dataset</w:t>
        </w:r>
        <w:r w:rsidR="00774E7F">
          <w:rPr>
            <w:noProof/>
            <w:webHidden/>
          </w:rPr>
          <w:tab/>
        </w:r>
        <w:r w:rsidR="00774E7F">
          <w:rPr>
            <w:noProof/>
            <w:webHidden/>
          </w:rPr>
          <w:fldChar w:fldCharType="begin"/>
        </w:r>
        <w:r w:rsidR="00774E7F">
          <w:rPr>
            <w:noProof/>
            <w:webHidden/>
          </w:rPr>
          <w:instrText xml:space="preserve"> PAGEREF _Toc90482723 \h </w:instrText>
        </w:r>
        <w:r w:rsidR="00774E7F">
          <w:rPr>
            <w:noProof/>
            <w:webHidden/>
          </w:rPr>
        </w:r>
        <w:r w:rsidR="00774E7F">
          <w:rPr>
            <w:noProof/>
            <w:webHidden/>
          </w:rPr>
          <w:fldChar w:fldCharType="separate"/>
        </w:r>
        <w:r w:rsidR="00774E7F">
          <w:rPr>
            <w:noProof/>
            <w:webHidden/>
          </w:rPr>
          <w:t>40</w:t>
        </w:r>
        <w:r w:rsidR="00774E7F">
          <w:rPr>
            <w:noProof/>
            <w:webHidden/>
          </w:rPr>
          <w:fldChar w:fldCharType="end"/>
        </w:r>
      </w:hyperlink>
    </w:p>
    <w:p w14:paraId="60F8BE29" w14:textId="19B9D447"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24" w:history="1">
        <w:r w:rsidR="00774E7F" w:rsidRPr="002D0539">
          <w:rPr>
            <w:rStyle w:val="Hyperlink"/>
            <w:noProof/>
          </w:rPr>
          <w:t>3.7.1 Discussion of the Saint John Dataset's Overall Performance</w:t>
        </w:r>
        <w:r w:rsidR="00774E7F">
          <w:rPr>
            <w:noProof/>
            <w:webHidden/>
          </w:rPr>
          <w:tab/>
        </w:r>
        <w:r w:rsidR="00774E7F">
          <w:rPr>
            <w:noProof/>
            <w:webHidden/>
          </w:rPr>
          <w:fldChar w:fldCharType="begin"/>
        </w:r>
        <w:r w:rsidR="00774E7F">
          <w:rPr>
            <w:noProof/>
            <w:webHidden/>
          </w:rPr>
          <w:instrText xml:space="preserve"> PAGEREF _Toc90482724 \h </w:instrText>
        </w:r>
        <w:r w:rsidR="00774E7F">
          <w:rPr>
            <w:noProof/>
            <w:webHidden/>
          </w:rPr>
        </w:r>
        <w:r w:rsidR="00774E7F">
          <w:rPr>
            <w:noProof/>
            <w:webHidden/>
          </w:rPr>
          <w:fldChar w:fldCharType="separate"/>
        </w:r>
        <w:r w:rsidR="00774E7F">
          <w:rPr>
            <w:noProof/>
            <w:webHidden/>
          </w:rPr>
          <w:t>41</w:t>
        </w:r>
        <w:r w:rsidR="00774E7F">
          <w:rPr>
            <w:noProof/>
            <w:webHidden/>
          </w:rPr>
          <w:fldChar w:fldCharType="end"/>
        </w:r>
      </w:hyperlink>
    </w:p>
    <w:p w14:paraId="41A408A1" w14:textId="27ED9547"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25" w:history="1">
        <w:r w:rsidR="00774E7F" w:rsidRPr="002D0539">
          <w:rPr>
            <w:rStyle w:val="Hyperlink"/>
            <w:noProof/>
          </w:rPr>
          <w:t>3.8 Conclusion</w:t>
        </w:r>
        <w:r w:rsidR="00774E7F">
          <w:rPr>
            <w:noProof/>
            <w:webHidden/>
          </w:rPr>
          <w:tab/>
        </w:r>
        <w:r w:rsidR="00774E7F">
          <w:rPr>
            <w:noProof/>
            <w:webHidden/>
          </w:rPr>
          <w:fldChar w:fldCharType="begin"/>
        </w:r>
        <w:r w:rsidR="00774E7F">
          <w:rPr>
            <w:noProof/>
            <w:webHidden/>
          </w:rPr>
          <w:instrText xml:space="preserve"> PAGEREF _Toc90482725 \h </w:instrText>
        </w:r>
        <w:r w:rsidR="00774E7F">
          <w:rPr>
            <w:noProof/>
            <w:webHidden/>
          </w:rPr>
        </w:r>
        <w:r w:rsidR="00774E7F">
          <w:rPr>
            <w:noProof/>
            <w:webHidden/>
          </w:rPr>
          <w:fldChar w:fldCharType="separate"/>
        </w:r>
        <w:r w:rsidR="00774E7F">
          <w:rPr>
            <w:noProof/>
            <w:webHidden/>
          </w:rPr>
          <w:t>41</w:t>
        </w:r>
        <w:r w:rsidR="00774E7F">
          <w:rPr>
            <w:noProof/>
            <w:webHidden/>
          </w:rPr>
          <w:fldChar w:fldCharType="end"/>
        </w:r>
      </w:hyperlink>
    </w:p>
    <w:p w14:paraId="4CEBEB3E" w14:textId="79972F51" w:rsidR="00774E7F" w:rsidRDefault="001F7262">
      <w:pPr>
        <w:pStyle w:val="TOC1"/>
        <w:rPr>
          <w:rFonts w:asciiTheme="minorHAnsi" w:eastAsiaTheme="minorEastAsia" w:hAnsiTheme="minorHAnsi" w:cstheme="minorBidi"/>
          <w:noProof/>
          <w:sz w:val="22"/>
          <w:szCs w:val="22"/>
          <w:lang w:eastAsia="en-CA"/>
        </w:rPr>
      </w:pPr>
      <w:hyperlink w:anchor="_Toc90482726" w:history="1">
        <w:r w:rsidR="00774E7F" w:rsidRPr="002D0539">
          <w:rPr>
            <w:rStyle w:val="Hyperlink"/>
            <w:noProof/>
          </w:rPr>
          <w:t>4 Comprehensive Evaluation of Our Forecasters' Performance</w:t>
        </w:r>
        <w:r w:rsidR="00774E7F">
          <w:rPr>
            <w:noProof/>
            <w:webHidden/>
          </w:rPr>
          <w:tab/>
        </w:r>
        <w:r w:rsidR="00774E7F">
          <w:rPr>
            <w:noProof/>
            <w:webHidden/>
          </w:rPr>
          <w:fldChar w:fldCharType="begin"/>
        </w:r>
        <w:r w:rsidR="00774E7F">
          <w:rPr>
            <w:noProof/>
            <w:webHidden/>
          </w:rPr>
          <w:instrText xml:space="preserve"> PAGEREF _Toc90482726 \h </w:instrText>
        </w:r>
        <w:r w:rsidR="00774E7F">
          <w:rPr>
            <w:noProof/>
            <w:webHidden/>
          </w:rPr>
        </w:r>
        <w:r w:rsidR="00774E7F">
          <w:rPr>
            <w:noProof/>
            <w:webHidden/>
          </w:rPr>
          <w:fldChar w:fldCharType="separate"/>
        </w:r>
        <w:r w:rsidR="00774E7F">
          <w:rPr>
            <w:noProof/>
            <w:webHidden/>
          </w:rPr>
          <w:t>43</w:t>
        </w:r>
        <w:r w:rsidR="00774E7F">
          <w:rPr>
            <w:noProof/>
            <w:webHidden/>
          </w:rPr>
          <w:fldChar w:fldCharType="end"/>
        </w:r>
      </w:hyperlink>
    </w:p>
    <w:p w14:paraId="11AC92CD" w14:textId="1FF2814A"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27" w:history="1">
        <w:r w:rsidR="00774E7F" w:rsidRPr="002D0539">
          <w:rPr>
            <w:rStyle w:val="Hyperlink"/>
            <w:noProof/>
          </w:rPr>
          <w:t>4.1 The Toronto Dataset</w:t>
        </w:r>
        <w:r w:rsidR="00774E7F">
          <w:rPr>
            <w:noProof/>
            <w:webHidden/>
          </w:rPr>
          <w:tab/>
        </w:r>
        <w:r w:rsidR="00774E7F">
          <w:rPr>
            <w:noProof/>
            <w:webHidden/>
          </w:rPr>
          <w:fldChar w:fldCharType="begin"/>
        </w:r>
        <w:r w:rsidR="00774E7F">
          <w:rPr>
            <w:noProof/>
            <w:webHidden/>
          </w:rPr>
          <w:instrText xml:space="preserve"> PAGEREF _Toc90482727 \h </w:instrText>
        </w:r>
        <w:r w:rsidR="00774E7F">
          <w:rPr>
            <w:noProof/>
            <w:webHidden/>
          </w:rPr>
        </w:r>
        <w:r w:rsidR="00774E7F">
          <w:rPr>
            <w:noProof/>
            <w:webHidden/>
          </w:rPr>
          <w:fldChar w:fldCharType="separate"/>
        </w:r>
        <w:r w:rsidR="00774E7F">
          <w:rPr>
            <w:noProof/>
            <w:webHidden/>
          </w:rPr>
          <w:t>43</w:t>
        </w:r>
        <w:r w:rsidR="00774E7F">
          <w:rPr>
            <w:noProof/>
            <w:webHidden/>
          </w:rPr>
          <w:fldChar w:fldCharType="end"/>
        </w:r>
      </w:hyperlink>
    </w:p>
    <w:p w14:paraId="24887DD1" w14:textId="668DF90A"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28" w:history="1">
        <w:r w:rsidR="00774E7F" w:rsidRPr="002D0539">
          <w:rPr>
            <w:rStyle w:val="Hyperlink"/>
            <w:noProof/>
          </w:rPr>
          <w:t>4.1.1 The Hourly Performance</w:t>
        </w:r>
        <w:r w:rsidR="00774E7F">
          <w:rPr>
            <w:noProof/>
            <w:webHidden/>
          </w:rPr>
          <w:tab/>
        </w:r>
        <w:r w:rsidR="00774E7F">
          <w:rPr>
            <w:noProof/>
            <w:webHidden/>
          </w:rPr>
          <w:fldChar w:fldCharType="begin"/>
        </w:r>
        <w:r w:rsidR="00774E7F">
          <w:rPr>
            <w:noProof/>
            <w:webHidden/>
          </w:rPr>
          <w:instrText xml:space="preserve"> PAGEREF _Toc90482728 \h </w:instrText>
        </w:r>
        <w:r w:rsidR="00774E7F">
          <w:rPr>
            <w:noProof/>
            <w:webHidden/>
          </w:rPr>
        </w:r>
        <w:r w:rsidR="00774E7F">
          <w:rPr>
            <w:noProof/>
            <w:webHidden/>
          </w:rPr>
          <w:fldChar w:fldCharType="separate"/>
        </w:r>
        <w:r w:rsidR="00774E7F">
          <w:rPr>
            <w:noProof/>
            <w:webHidden/>
          </w:rPr>
          <w:t>44</w:t>
        </w:r>
        <w:r w:rsidR="00774E7F">
          <w:rPr>
            <w:noProof/>
            <w:webHidden/>
          </w:rPr>
          <w:fldChar w:fldCharType="end"/>
        </w:r>
      </w:hyperlink>
    </w:p>
    <w:p w14:paraId="234F8F5F" w14:textId="76CE3B67"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29" w:history="1">
        <w:r w:rsidR="00774E7F" w:rsidRPr="002D0539">
          <w:rPr>
            <w:rStyle w:val="Hyperlink"/>
            <w:noProof/>
          </w:rPr>
          <w:t>4.1.2 The Daily Performance</w:t>
        </w:r>
        <w:r w:rsidR="00774E7F">
          <w:rPr>
            <w:noProof/>
            <w:webHidden/>
          </w:rPr>
          <w:tab/>
        </w:r>
        <w:r w:rsidR="00774E7F">
          <w:rPr>
            <w:noProof/>
            <w:webHidden/>
          </w:rPr>
          <w:fldChar w:fldCharType="begin"/>
        </w:r>
        <w:r w:rsidR="00774E7F">
          <w:rPr>
            <w:noProof/>
            <w:webHidden/>
          </w:rPr>
          <w:instrText xml:space="preserve"> PAGEREF _Toc90482729 \h </w:instrText>
        </w:r>
        <w:r w:rsidR="00774E7F">
          <w:rPr>
            <w:noProof/>
            <w:webHidden/>
          </w:rPr>
        </w:r>
        <w:r w:rsidR="00774E7F">
          <w:rPr>
            <w:noProof/>
            <w:webHidden/>
          </w:rPr>
          <w:fldChar w:fldCharType="separate"/>
        </w:r>
        <w:r w:rsidR="00774E7F">
          <w:rPr>
            <w:noProof/>
            <w:webHidden/>
          </w:rPr>
          <w:t>45</w:t>
        </w:r>
        <w:r w:rsidR="00774E7F">
          <w:rPr>
            <w:noProof/>
            <w:webHidden/>
          </w:rPr>
          <w:fldChar w:fldCharType="end"/>
        </w:r>
      </w:hyperlink>
    </w:p>
    <w:p w14:paraId="3E3BFE30" w14:textId="6D9DA3EC"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0" w:history="1">
        <w:r w:rsidR="00774E7F" w:rsidRPr="002D0539">
          <w:rPr>
            <w:rStyle w:val="Hyperlink"/>
            <w:noProof/>
          </w:rPr>
          <w:t>4.1.4 Performance During the Seasons</w:t>
        </w:r>
        <w:r w:rsidR="00774E7F">
          <w:rPr>
            <w:noProof/>
            <w:webHidden/>
          </w:rPr>
          <w:tab/>
        </w:r>
        <w:r w:rsidR="00774E7F">
          <w:rPr>
            <w:noProof/>
            <w:webHidden/>
          </w:rPr>
          <w:fldChar w:fldCharType="begin"/>
        </w:r>
        <w:r w:rsidR="00774E7F">
          <w:rPr>
            <w:noProof/>
            <w:webHidden/>
          </w:rPr>
          <w:instrText xml:space="preserve"> PAGEREF _Toc90482730 \h </w:instrText>
        </w:r>
        <w:r w:rsidR="00774E7F">
          <w:rPr>
            <w:noProof/>
            <w:webHidden/>
          </w:rPr>
        </w:r>
        <w:r w:rsidR="00774E7F">
          <w:rPr>
            <w:noProof/>
            <w:webHidden/>
          </w:rPr>
          <w:fldChar w:fldCharType="separate"/>
        </w:r>
        <w:r w:rsidR="00774E7F">
          <w:rPr>
            <w:noProof/>
            <w:webHidden/>
          </w:rPr>
          <w:t>48</w:t>
        </w:r>
        <w:r w:rsidR="00774E7F">
          <w:rPr>
            <w:noProof/>
            <w:webHidden/>
          </w:rPr>
          <w:fldChar w:fldCharType="end"/>
        </w:r>
      </w:hyperlink>
    </w:p>
    <w:p w14:paraId="1E9346A4" w14:textId="1949B925"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1" w:history="1">
        <w:r w:rsidR="00774E7F" w:rsidRPr="002D0539">
          <w:rPr>
            <w:rStyle w:val="Hyperlink"/>
            <w:noProof/>
          </w:rPr>
          <w:t>4.1.5 Comprehensive Analysis Discussion</w:t>
        </w:r>
        <w:r w:rsidR="00774E7F">
          <w:rPr>
            <w:noProof/>
            <w:webHidden/>
          </w:rPr>
          <w:tab/>
        </w:r>
        <w:r w:rsidR="00774E7F">
          <w:rPr>
            <w:noProof/>
            <w:webHidden/>
          </w:rPr>
          <w:fldChar w:fldCharType="begin"/>
        </w:r>
        <w:r w:rsidR="00774E7F">
          <w:rPr>
            <w:noProof/>
            <w:webHidden/>
          </w:rPr>
          <w:instrText xml:space="preserve"> PAGEREF _Toc90482731 \h </w:instrText>
        </w:r>
        <w:r w:rsidR="00774E7F">
          <w:rPr>
            <w:noProof/>
            <w:webHidden/>
          </w:rPr>
        </w:r>
        <w:r w:rsidR="00774E7F">
          <w:rPr>
            <w:noProof/>
            <w:webHidden/>
          </w:rPr>
          <w:fldChar w:fldCharType="separate"/>
        </w:r>
        <w:r w:rsidR="00774E7F">
          <w:rPr>
            <w:noProof/>
            <w:webHidden/>
          </w:rPr>
          <w:t>49</w:t>
        </w:r>
        <w:r w:rsidR="00774E7F">
          <w:rPr>
            <w:noProof/>
            <w:webHidden/>
          </w:rPr>
          <w:fldChar w:fldCharType="end"/>
        </w:r>
      </w:hyperlink>
    </w:p>
    <w:p w14:paraId="1309B4D5" w14:textId="47E09CF9"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32" w:history="1">
        <w:r w:rsidR="00774E7F" w:rsidRPr="002D0539">
          <w:rPr>
            <w:rStyle w:val="Hyperlink"/>
            <w:noProof/>
          </w:rPr>
          <w:t>4.2 The Ottawa Dataset</w:t>
        </w:r>
        <w:r w:rsidR="00774E7F">
          <w:rPr>
            <w:noProof/>
            <w:webHidden/>
          </w:rPr>
          <w:tab/>
        </w:r>
        <w:r w:rsidR="00774E7F">
          <w:rPr>
            <w:noProof/>
            <w:webHidden/>
          </w:rPr>
          <w:fldChar w:fldCharType="begin"/>
        </w:r>
        <w:r w:rsidR="00774E7F">
          <w:rPr>
            <w:noProof/>
            <w:webHidden/>
          </w:rPr>
          <w:instrText xml:space="preserve"> PAGEREF _Toc90482732 \h </w:instrText>
        </w:r>
        <w:r w:rsidR="00774E7F">
          <w:rPr>
            <w:noProof/>
            <w:webHidden/>
          </w:rPr>
        </w:r>
        <w:r w:rsidR="00774E7F">
          <w:rPr>
            <w:noProof/>
            <w:webHidden/>
          </w:rPr>
          <w:fldChar w:fldCharType="separate"/>
        </w:r>
        <w:r w:rsidR="00774E7F">
          <w:rPr>
            <w:noProof/>
            <w:webHidden/>
          </w:rPr>
          <w:t>50</w:t>
        </w:r>
        <w:r w:rsidR="00774E7F">
          <w:rPr>
            <w:noProof/>
            <w:webHidden/>
          </w:rPr>
          <w:fldChar w:fldCharType="end"/>
        </w:r>
      </w:hyperlink>
    </w:p>
    <w:p w14:paraId="766B0C25" w14:textId="45F6188B"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3" w:history="1">
        <w:r w:rsidR="00774E7F" w:rsidRPr="002D0539">
          <w:rPr>
            <w:rStyle w:val="Hyperlink"/>
            <w:noProof/>
          </w:rPr>
          <w:t>4.2.1 The Hourly Performance</w:t>
        </w:r>
        <w:r w:rsidR="00774E7F">
          <w:rPr>
            <w:noProof/>
            <w:webHidden/>
          </w:rPr>
          <w:tab/>
        </w:r>
        <w:r w:rsidR="00774E7F">
          <w:rPr>
            <w:noProof/>
            <w:webHidden/>
          </w:rPr>
          <w:fldChar w:fldCharType="begin"/>
        </w:r>
        <w:r w:rsidR="00774E7F">
          <w:rPr>
            <w:noProof/>
            <w:webHidden/>
          </w:rPr>
          <w:instrText xml:space="preserve"> PAGEREF _Toc90482733 \h </w:instrText>
        </w:r>
        <w:r w:rsidR="00774E7F">
          <w:rPr>
            <w:noProof/>
            <w:webHidden/>
          </w:rPr>
        </w:r>
        <w:r w:rsidR="00774E7F">
          <w:rPr>
            <w:noProof/>
            <w:webHidden/>
          </w:rPr>
          <w:fldChar w:fldCharType="separate"/>
        </w:r>
        <w:r w:rsidR="00774E7F">
          <w:rPr>
            <w:noProof/>
            <w:webHidden/>
          </w:rPr>
          <w:t>50</w:t>
        </w:r>
        <w:r w:rsidR="00774E7F">
          <w:rPr>
            <w:noProof/>
            <w:webHidden/>
          </w:rPr>
          <w:fldChar w:fldCharType="end"/>
        </w:r>
      </w:hyperlink>
    </w:p>
    <w:p w14:paraId="03BDCD33" w14:textId="07E9D6F2"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4" w:history="1">
        <w:r w:rsidR="00774E7F" w:rsidRPr="002D0539">
          <w:rPr>
            <w:rStyle w:val="Hyperlink"/>
            <w:noProof/>
          </w:rPr>
          <w:t>4.2.2 The Daily Performance</w:t>
        </w:r>
        <w:r w:rsidR="00774E7F">
          <w:rPr>
            <w:noProof/>
            <w:webHidden/>
          </w:rPr>
          <w:tab/>
        </w:r>
        <w:r w:rsidR="00774E7F">
          <w:rPr>
            <w:noProof/>
            <w:webHidden/>
          </w:rPr>
          <w:fldChar w:fldCharType="begin"/>
        </w:r>
        <w:r w:rsidR="00774E7F">
          <w:rPr>
            <w:noProof/>
            <w:webHidden/>
          </w:rPr>
          <w:instrText xml:space="preserve"> PAGEREF _Toc90482734 \h </w:instrText>
        </w:r>
        <w:r w:rsidR="00774E7F">
          <w:rPr>
            <w:noProof/>
            <w:webHidden/>
          </w:rPr>
        </w:r>
        <w:r w:rsidR="00774E7F">
          <w:rPr>
            <w:noProof/>
            <w:webHidden/>
          </w:rPr>
          <w:fldChar w:fldCharType="separate"/>
        </w:r>
        <w:r w:rsidR="00774E7F">
          <w:rPr>
            <w:noProof/>
            <w:webHidden/>
          </w:rPr>
          <w:t>52</w:t>
        </w:r>
        <w:r w:rsidR="00774E7F">
          <w:rPr>
            <w:noProof/>
            <w:webHidden/>
          </w:rPr>
          <w:fldChar w:fldCharType="end"/>
        </w:r>
      </w:hyperlink>
    </w:p>
    <w:p w14:paraId="2375C46B" w14:textId="37521FB7"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5" w:history="1">
        <w:r w:rsidR="00774E7F" w:rsidRPr="002D0539">
          <w:rPr>
            <w:rStyle w:val="Hyperlink"/>
            <w:noProof/>
          </w:rPr>
          <w:t>4.2.3 The Monthly Performance</w:t>
        </w:r>
        <w:r w:rsidR="00774E7F">
          <w:rPr>
            <w:noProof/>
            <w:webHidden/>
          </w:rPr>
          <w:tab/>
        </w:r>
        <w:r w:rsidR="00774E7F">
          <w:rPr>
            <w:noProof/>
            <w:webHidden/>
          </w:rPr>
          <w:fldChar w:fldCharType="begin"/>
        </w:r>
        <w:r w:rsidR="00774E7F">
          <w:rPr>
            <w:noProof/>
            <w:webHidden/>
          </w:rPr>
          <w:instrText xml:space="preserve"> PAGEREF _Toc90482735 \h </w:instrText>
        </w:r>
        <w:r w:rsidR="00774E7F">
          <w:rPr>
            <w:noProof/>
            <w:webHidden/>
          </w:rPr>
        </w:r>
        <w:r w:rsidR="00774E7F">
          <w:rPr>
            <w:noProof/>
            <w:webHidden/>
          </w:rPr>
          <w:fldChar w:fldCharType="separate"/>
        </w:r>
        <w:r w:rsidR="00774E7F">
          <w:rPr>
            <w:noProof/>
            <w:webHidden/>
          </w:rPr>
          <w:t>53</w:t>
        </w:r>
        <w:r w:rsidR="00774E7F">
          <w:rPr>
            <w:noProof/>
            <w:webHidden/>
          </w:rPr>
          <w:fldChar w:fldCharType="end"/>
        </w:r>
      </w:hyperlink>
    </w:p>
    <w:p w14:paraId="77FCFAC2" w14:textId="4E8C57F2"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6" w:history="1">
        <w:r w:rsidR="00774E7F" w:rsidRPr="002D0539">
          <w:rPr>
            <w:rStyle w:val="Hyperlink"/>
            <w:noProof/>
          </w:rPr>
          <w:t>4.2.4 Performance During the Seasons</w:t>
        </w:r>
        <w:r w:rsidR="00774E7F">
          <w:rPr>
            <w:noProof/>
            <w:webHidden/>
          </w:rPr>
          <w:tab/>
        </w:r>
        <w:r w:rsidR="00774E7F">
          <w:rPr>
            <w:noProof/>
            <w:webHidden/>
          </w:rPr>
          <w:fldChar w:fldCharType="begin"/>
        </w:r>
        <w:r w:rsidR="00774E7F">
          <w:rPr>
            <w:noProof/>
            <w:webHidden/>
          </w:rPr>
          <w:instrText xml:space="preserve"> PAGEREF _Toc90482736 \h </w:instrText>
        </w:r>
        <w:r w:rsidR="00774E7F">
          <w:rPr>
            <w:noProof/>
            <w:webHidden/>
          </w:rPr>
        </w:r>
        <w:r w:rsidR="00774E7F">
          <w:rPr>
            <w:noProof/>
            <w:webHidden/>
          </w:rPr>
          <w:fldChar w:fldCharType="separate"/>
        </w:r>
        <w:r w:rsidR="00774E7F">
          <w:rPr>
            <w:noProof/>
            <w:webHidden/>
          </w:rPr>
          <w:t>55</w:t>
        </w:r>
        <w:r w:rsidR="00774E7F">
          <w:rPr>
            <w:noProof/>
            <w:webHidden/>
          </w:rPr>
          <w:fldChar w:fldCharType="end"/>
        </w:r>
      </w:hyperlink>
    </w:p>
    <w:p w14:paraId="3F2CE607" w14:textId="17A8AFDE"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7" w:history="1">
        <w:r w:rsidR="00774E7F" w:rsidRPr="002D0539">
          <w:rPr>
            <w:rStyle w:val="Hyperlink"/>
            <w:noProof/>
          </w:rPr>
          <w:t>4.2.5 Comprehensive Analysis Discussion</w:t>
        </w:r>
        <w:r w:rsidR="00774E7F">
          <w:rPr>
            <w:noProof/>
            <w:webHidden/>
          </w:rPr>
          <w:tab/>
        </w:r>
        <w:r w:rsidR="00774E7F">
          <w:rPr>
            <w:noProof/>
            <w:webHidden/>
          </w:rPr>
          <w:fldChar w:fldCharType="begin"/>
        </w:r>
        <w:r w:rsidR="00774E7F">
          <w:rPr>
            <w:noProof/>
            <w:webHidden/>
          </w:rPr>
          <w:instrText xml:space="preserve"> PAGEREF _Toc90482737 \h </w:instrText>
        </w:r>
        <w:r w:rsidR="00774E7F">
          <w:rPr>
            <w:noProof/>
            <w:webHidden/>
          </w:rPr>
        </w:r>
        <w:r w:rsidR="00774E7F">
          <w:rPr>
            <w:noProof/>
            <w:webHidden/>
          </w:rPr>
          <w:fldChar w:fldCharType="separate"/>
        </w:r>
        <w:r w:rsidR="00774E7F">
          <w:rPr>
            <w:noProof/>
            <w:webHidden/>
          </w:rPr>
          <w:t>56</w:t>
        </w:r>
        <w:r w:rsidR="00774E7F">
          <w:rPr>
            <w:noProof/>
            <w:webHidden/>
          </w:rPr>
          <w:fldChar w:fldCharType="end"/>
        </w:r>
      </w:hyperlink>
    </w:p>
    <w:p w14:paraId="388176A1" w14:textId="1E433A80"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38" w:history="1">
        <w:r w:rsidR="00774E7F" w:rsidRPr="002D0539">
          <w:rPr>
            <w:rStyle w:val="Hyperlink"/>
            <w:noProof/>
          </w:rPr>
          <w:t>4.3 The Saint John Dataset</w:t>
        </w:r>
        <w:r w:rsidR="00774E7F">
          <w:rPr>
            <w:noProof/>
            <w:webHidden/>
          </w:rPr>
          <w:tab/>
        </w:r>
        <w:r w:rsidR="00774E7F">
          <w:rPr>
            <w:noProof/>
            <w:webHidden/>
          </w:rPr>
          <w:fldChar w:fldCharType="begin"/>
        </w:r>
        <w:r w:rsidR="00774E7F">
          <w:rPr>
            <w:noProof/>
            <w:webHidden/>
          </w:rPr>
          <w:instrText xml:space="preserve"> PAGEREF _Toc90482738 \h </w:instrText>
        </w:r>
        <w:r w:rsidR="00774E7F">
          <w:rPr>
            <w:noProof/>
            <w:webHidden/>
          </w:rPr>
        </w:r>
        <w:r w:rsidR="00774E7F">
          <w:rPr>
            <w:noProof/>
            <w:webHidden/>
          </w:rPr>
          <w:fldChar w:fldCharType="separate"/>
        </w:r>
        <w:r w:rsidR="00774E7F">
          <w:rPr>
            <w:noProof/>
            <w:webHidden/>
          </w:rPr>
          <w:t>57</w:t>
        </w:r>
        <w:r w:rsidR="00774E7F">
          <w:rPr>
            <w:noProof/>
            <w:webHidden/>
          </w:rPr>
          <w:fldChar w:fldCharType="end"/>
        </w:r>
      </w:hyperlink>
    </w:p>
    <w:p w14:paraId="59B0E164" w14:textId="153DAA9B"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39" w:history="1">
        <w:r w:rsidR="00774E7F" w:rsidRPr="002D0539">
          <w:rPr>
            <w:rStyle w:val="Hyperlink"/>
            <w:noProof/>
          </w:rPr>
          <w:t>4.3.1 The Hourly Performance</w:t>
        </w:r>
        <w:r w:rsidR="00774E7F">
          <w:rPr>
            <w:noProof/>
            <w:webHidden/>
          </w:rPr>
          <w:tab/>
        </w:r>
        <w:r w:rsidR="00774E7F">
          <w:rPr>
            <w:noProof/>
            <w:webHidden/>
          </w:rPr>
          <w:fldChar w:fldCharType="begin"/>
        </w:r>
        <w:r w:rsidR="00774E7F">
          <w:rPr>
            <w:noProof/>
            <w:webHidden/>
          </w:rPr>
          <w:instrText xml:space="preserve"> PAGEREF _Toc90482739 \h </w:instrText>
        </w:r>
        <w:r w:rsidR="00774E7F">
          <w:rPr>
            <w:noProof/>
            <w:webHidden/>
          </w:rPr>
        </w:r>
        <w:r w:rsidR="00774E7F">
          <w:rPr>
            <w:noProof/>
            <w:webHidden/>
          </w:rPr>
          <w:fldChar w:fldCharType="separate"/>
        </w:r>
        <w:r w:rsidR="00774E7F">
          <w:rPr>
            <w:noProof/>
            <w:webHidden/>
          </w:rPr>
          <w:t>58</w:t>
        </w:r>
        <w:r w:rsidR="00774E7F">
          <w:rPr>
            <w:noProof/>
            <w:webHidden/>
          </w:rPr>
          <w:fldChar w:fldCharType="end"/>
        </w:r>
      </w:hyperlink>
    </w:p>
    <w:p w14:paraId="71C3B089" w14:textId="0D99F6CA"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40" w:history="1">
        <w:r w:rsidR="00774E7F" w:rsidRPr="002D0539">
          <w:rPr>
            <w:rStyle w:val="Hyperlink"/>
            <w:noProof/>
          </w:rPr>
          <w:t>4.3.2 The Daily Performance</w:t>
        </w:r>
        <w:r w:rsidR="00774E7F">
          <w:rPr>
            <w:noProof/>
            <w:webHidden/>
          </w:rPr>
          <w:tab/>
        </w:r>
        <w:r w:rsidR="00774E7F">
          <w:rPr>
            <w:noProof/>
            <w:webHidden/>
          </w:rPr>
          <w:fldChar w:fldCharType="begin"/>
        </w:r>
        <w:r w:rsidR="00774E7F">
          <w:rPr>
            <w:noProof/>
            <w:webHidden/>
          </w:rPr>
          <w:instrText xml:space="preserve"> PAGEREF _Toc90482740 \h </w:instrText>
        </w:r>
        <w:r w:rsidR="00774E7F">
          <w:rPr>
            <w:noProof/>
            <w:webHidden/>
          </w:rPr>
        </w:r>
        <w:r w:rsidR="00774E7F">
          <w:rPr>
            <w:noProof/>
            <w:webHidden/>
          </w:rPr>
          <w:fldChar w:fldCharType="separate"/>
        </w:r>
        <w:r w:rsidR="00774E7F">
          <w:rPr>
            <w:noProof/>
            <w:webHidden/>
          </w:rPr>
          <w:t>59</w:t>
        </w:r>
        <w:r w:rsidR="00774E7F">
          <w:rPr>
            <w:noProof/>
            <w:webHidden/>
          </w:rPr>
          <w:fldChar w:fldCharType="end"/>
        </w:r>
      </w:hyperlink>
    </w:p>
    <w:p w14:paraId="7B587798" w14:textId="07669B69"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41" w:history="1">
        <w:r w:rsidR="00774E7F" w:rsidRPr="002D0539">
          <w:rPr>
            <w:rStyle w:val="Hyperlink"/>
            <w:noProof/>
          </w:rPr>
          <w:t>4.3.3 The Monthly Performance</w:t>
        </w:r>
        <w:r w:rsidR="00774E7F">
          <w:rPr>
            <w:noProof/>
            <w:webHidden/>
          </w:rPr>
          <w:tab/>
        </w:r>
        <w:r w:rsidR="00774E7F">
          <w:rPr>
            <w:noProof/>
            <w:webHidden/>
          </w:rPr>
          <w:fldChar w:fldCharType="begin"/>
        </w:r>
        <w:r w:rsidR="00774E7F">
          <w:rPr>
            <w:noProof/>
            <w:webHidden/>
          </w:rPr>
          <w:instrText xml:space="preserve"> PAGEREF _Toc90482741 \h </w:instrText>
        </w:r>
        <w:r w:rsidR="00774E7F">
          <w:rPr>
            <w:noProof/>
            <w:webHidden/>
          </w:rPr>
        </w:r>
        <w:r w:rsidR="00774E7F">
          <w:rPr>
            <w:noProof/>
            <w:webHidden/>
          </w:rPr>
          <w:fldChar w:fldCharType="separate"/>
        </w:r>
        <w:r w:rsidR="00774E7F">
          <w:rPr>
            <w:noProof/>
            <w:webHidden/>
          </w:rPr>
          <w:t>60</w:t>
        </w:r>
        <w:r w:rsidR="00774E7F">
          <w:rPr>
            <w:noProof/>
            <w:webHidden/>
          </w:rPr>
          <w:fldChar w:fldCharType="end"/>
        </w:r>
      </w:hyperlink>
    </w:p>
    <w:p w14:paraId="0BF0FDEE" w14:textId="0F1C7E8F"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42" w:history="1">
        <w:r w:rsidR="00774E7F" w:rsidRPr="002D0539">
          <w:rPr>
            <w:rStyle w:val="Hyperlink"/>
            <w:noProof/>
          </w:rPr>
          <w:t>4.3.4 Performance During the Seasons</w:t>
        </w:r>
        <w:r w:rsidR="00774E7F">
          <w:rPr>
            <w:noProof/>
            <w:webHidden/>
          </w:rPr>
          <w:tab/>
        </w:r>
        <w:r w:rsidR="00774E7F">
          <w:rPr>
            <w:noProof/>
            <w:webHidden/>
          </w:rPr>
          <w:fldChar w:fldCharType="begin"/>
        </w:r>
        <w:r w:rsidR="00774E7F">
          <w:rPr>
            <w:noProof/>
            <w:webHidden/>
          </w:rPr>
          <w:instrText xml:space="preserve"> PAGEREF _Toc90482742 \h </w:instrText>
        </w:r>
        <w:r w:rsidR="00774E7F">
          <w:rPr>
            <w:noProof/>
            <w:webHidden/>
          </w:rPr>
        </w:r>
        <w:r w:rsidR="00774E7F">
          <w:rPr>
            <w:noProof/>
            <w:webHidden/>
          </w:rPr>
          <w:fldChar w:fldCharType="separate"/>
        </w:r>
        <w:r w:rsidR="00774E7F">
          <w:rPr>
            <w:noProof/>
            <w:webHidden/>
          </w:rPr>
          <w:t>63</w:t>
        </w:r>
        <w:r w:rsidR="00774E7F">
          <w:rPr>
            <w:noProof/>
            <w:webHidden/>
          </w:rPr>
          <w:fldChar w:fldCharType="end"/>
        </w:r>
      </w:hyperlink>
    </w:p>
    <w:p w14:paraId="374A42BE" w14:textId="4045A948"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43" w:history="1">
        <w:r w:rsidR="00774E7F" w:rsidRPr="002D0539">
          <w:rPr>
            <w:rStyle w:val="Hyperlink"/>
            <w:noProof/>
          </w:rPr>
          <w:t>4.3.5 Comprehensive Analysis Discussion</w:t>
        </w:r>
        <w:r w:rsidR="00774E7F">
          <w:rPr>
            <w:noProof/>
            <w:webHidden/>
          </w:rPr>
          <w:tab/>
        </w:r>
        <w:r w:rsidR="00774E7F">
          <w:rPr>
            <w:noProof/>
            <w:webHidden/>
          </w:rPr>
          <w:fldChar w:fldCharType="begin"/>
        </w:r>
        <w:r w:rsidR="00774E7F">
          <w:rPr>
            <w:noProof/>
            <w:webHidden/>
          </w:rPr>
          <w:instrText xml:space="preserve"> PAGEREF _Toc90482743 \h </w:instrText>
        </w:r>
        <w:r w:rsidR="00774E7F">
          <w:rPr>
            <w:noProof/>
            <w:webHidden/>
          </w:rPr>
        </w:r>
        <w:r w:rsidR="00774E7F">
          <w:rPr>
            <w:noProof/>
            <w:webHidden/>
          </w:rPr>
          <w:fldChar w:fldCharType="separate"/>
        </w:r>
        <w:r w:rsidR="00774E7F">
          <w:rPr>
            <w:noProof/>
            <w:webHidden/>
          </w:rPr>
          <w:t>63</w:t>
        </w:r>
        <w:r w:rsidR="00774E7F">
          <w:rPr>
            <w:noProof/>
            <w:webHidden/>
          </w:rPr>
          <w:fldChar w:fldCharType="end"/>
        </w:r>
      </w:hyperlink>
    </w:p>
    <w:p w14:paraId="36EF3E1A" w14:textId="15868DAE" w:rsidR="00774E7F" w:rsidRDefault="001F7262">
      <w:pPr>
        <w:pStyle w:val="TOC1"/>
        <w:rPr>
          <w:rFonts w:asciiTheme="minorHAnsi" w:eastAsiaTheme="minorEastAsia" w:hAnsiTheme="minorHAnsi" w:cstheme="minorBidi"/>
          <w:noProof/>
          <w:sz w:val="22"/>
          <w:szCs w:val="22"/>
          <w:lang w:eastAsia="en-CA"/>
        </w:rPr>
      </w:pPr>
      <w:hyperlink w:anchor="_Toc90482744" w:history="1">
        <w:r w:rsidR="00774E7F" w:rsidRPr="002D0539">
          <w:rPr>
            <w:rStyle w:val="Hyperlink"/>
            <w:noProof/>
          </w:rPr>
          <w:t>5 Conclusion</w:t>
        </w:r>
        <w:r w:rsidR="00774E7F">
          <w:rPr>
            <w:noProof/>
            <w:webHidden/>
          </w:rPr>
          <w:tab/>
        </w:r>
        <w:r w:rsidR="00774E7F">
          <w:rPr>
            <w:noProof/>
            <w:webHidden/>
          </w:rPr>
          <w:fldChar w:fldCharType="begin"/>
        </w:r>
        <w:r w:rsidR="00774E7F">
          <w:rPr>
            <w:noProof/>
            <w:webHidden/>
          </w:rPr>
          <w:instrText xml:space="preserve"> PAGEREF _Toc90482744 \h </w:instrText>
        </w:r>
        <w:r w:rsidR="00774E7F">
          <w:rPr>
            <w:noProof/>
            <w:webHidden/>
          </w:rPr>
        </w:r>
        <w:r w:rsidR="00774E7F">
          <w:rPr>
            <w:noProof/>
            <w:webHidden/>
          </w:rPr>
          <w:fldChar w:fldCharType="separate"/>
        </w:r>
        <w:r w:rsidR="00774E7F">
          <w:rPr>
            <w:noProof/>
            <w:webHidden/>
          </w:rPr>
          <w:t>66</w:t>
        </w:r>
        <w:r w:rsidR="00774E7F">
          <w:rPr>
            <w:noProof/>
            <w:webHidden/>
          </w:rPr>
          <w:fldChar w:fldCharType="end"/>
        </w:r>
      </w:hyperlink>
    </w:p>
    <w:p w14:paraId="132E4570" w14:textId="23AD0304"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45" w:history="1">
        <w:r w:rsidR="00774E7F" w:rsidRPr="002D0539">
          <w:rPr>
            <w:rStyle w:val="Hyperlink"/>
            <w:noProof/>
          </w:rPr>
          <w:t>5.1 Summary</w:t>
        </w:r>
        <w:r w:rsidR="00774E7F">
          <w:rPr>
            <w:noProof/>
            <w:webHidden/>
          </w:rPr>
          <w:tab/>
        </w:r>
        <w:r w:rsidR="00774E7F">
          <w:rPr>
            <w:noProof/>
            <w:webHidden/>
          </w:rPr>
          <w:fldChar w:fldCharType="begin"/>
        </w:r>
        <w:r w:rsidR="00774E7F">
          <w:rPr>
            <w:noProof/>
            <w:webHidden/>
          </w:rPr>
          <w:instrText xml:space="preserve"> PAGEREF _Toc90482745 \h </w:instrText>
        </w:r>
        <w:r w:rsidR="00774E7F">
          <w:rPr>
            <w:noProof/>
            <w:webHidden/>
          </w:rPr>
        </w:r>
        <w:r w:rsidR="00774E7F">
          <w:rPr>
            <w:noProof/>
            <w:webHidden/>
          </w:rPr>
          <w:fldChar w:fldCharType="separate"/>
        </w:r>
        <w:r w:rsidR="00774E7F">
          <w:rPr>
            <w:noProof/>
            <w:webHidden/>
          </w:rPr>
          <w:t>66</w:t>
        </w:r>
        <w:r w:rsidR="00774E7F">
          <w:rPr>
            <w:noProof/>
            <w:webHidden/>
          </w:rPr>
          <w:fldChar w:fldCharType="end"/>
        </w:r>
      </w:hyperlink>
    </w:p>
    <w:p w14:paraId="712A92EE" w14:textId="500F2D58"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46" w:history="1">
        <w:r w:rsidR="00774E7F" w:rsidRPr="002D0539">
          <w:rPr>
            <w:rStyle w:val="Hyperlink"/>
            <w:noProof/>
          </w:rPr>
          <w:t>5.2 Contributions</w:t>
        </w:r>
        <w:r w:rsidR="00774E7F">
          <w:rPr>
            <w:noProof/>
            <w:webHidden/>
          </w:rPr>
          <w:tab/>
        </w:r>
        <w:r w:rsidR="00774E7F">
          <w:rPr>
            <w:noProof/>
            <w:webHidden/>
          </w:rPr>
          <w:fldChar w:fldCharType="begin"/>
        </w:r>
        <w:r w:rsidR="00774E7F">
          <w:rPr>
            <w:noProof/>
            <w:webHidden/>
          </w:rPr>
          <w:instrText xml:space="preserve"> PAGEREF _Toc90482746 \h </w:instrText>
        </w:r>
        <w:r w:rsidR="00774E7F">
          <w:rPr>
            <w:noProof/>
            <w:webHidden/>
          </w:rPr>
        </w:r>
        <w:r w:rsidR="00774E7F">
          <w:rPr>
            <w:noProof/>
            <w:webHidden/>
          </w:rPr>
          <w:fldChar w:fldCharType="separate"/>
        </w:r>
        <w:r w:rsidR="00774E7F">
          <w:rPr>
            <w:noProof/>
            <w:webHidden/>
          </w:rPr>
          <w:t>67</w:t>
        </w:r>
        <w:r w:rsidR="00774E7F">
          <w:rPr>
            <w:noProof/>
            <w:webHidden/>
          </w:rPr>
          <w:fldChar w:fldCharType="end"/>
        </w:r>
      </w:hyperlink>
    </w:p>
    <w:p w14:paraId="0953ABFA" w14:textId="6524B8E7"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47" w:history="1">
        <w:r w:rsidR="00774E7F" w:rsidRPr="002D0539">
          <w:rPr>
            <w:rStyle w:val="Hyperlink"/>
            <w:noProof/>
          </w:rPr>
          <w:t>5.3 Future Work</w:t>
        </w:r>
        <w:r w:rsidR="00774E7F">
          <w:rPr>
            <w:noProof/>
            <w:webHidden/>
          </w:rPr>
          <w:tab/>
        </w:r>
        <w:r w:rsidR="00774E7F">
          <w:rPr>
            <w:noProof/>
            <w:webHidden/>
          </w:rPr>
          <w:fldChar w:fldCharType="begin"/>
        </w:r>
        <w:r w:rsidR="00774E7F">
          <w:rPr>
            <w:noProof/>
            <w:webHidden/>
          </w:rPr>
          <w:instrText xml:space="preserve"> PAGEREF _Toc90482747 \h </w:instrText>
        </w:r>
        <w:r w:rsidR="00774E7F">
          <w:rPr>
            <w:noProof/>
            <w:webHidden/>
          </w:rPr>
        </w:r>
        <w:r w:rsidR="00774E7F">
          <w:rPr>
            <w:noProof/>
            <w:webHidden/>
          </w:rPr>
          <w:fldChar w:fldCharType="separate"/>
        </w:r>
        <w:r w:rsidR="00774E7F">
          <w:rPr>
            <w:noProof/>
            <w:webHidden/>
          </w:rPr>
          <w:t>67</w:t>
        </w:r>
        <w:r w:rsidR="00774E7F">
          <w:rPr>
            <w:noProof/>
            <w:webHidden/>
          </w:rPr>
          <w:fldChar w:fldCharType="end"/>
        </w:r>
      </w:hyperlink>
    </w:p>
    <w:p w14:paraId="69F93E81" w14:textId="2204E05A" w:rsidR="00774E7F" w:rsidRDefault="001F7262">
      <w:pPr>
        <w:pStyle w:val="TOC1"/>
        <w:rPr>
          <w:rFonts w:asciiTheme="minorHAnsi" w:eastAsiaTheme="minorEastAsia" w:hAnsiTheme="minorHAnsi" w:cstheme="minorBidi"/>
          <w:noProof/>
          <w:sz w:val="22"/>
          <w:szCs w:val="22"/>
          <w:lang w:eastAsia="en-CA"/>
        </w:rPr>
      </w:pPr>
      <w:hyperlink w:anchor="_Toc90482748" w:history="1">
        <w:r w:rsidR="00774E7F" w:rsidRPr="002D0539">
          <w:rPr>
            <w:rStyle w:val="Hyperlink"/>
            <w:noProof/>
          </w:rPr>
          <w:t>Bibliography</w:t>
        </w:r>
        <w:r w:rsidR="00774E7F">
          <w:rPr>
            <w:noProof/>
            <w:webHidden/>
          </w:rPr>
          <w:tab/>
        </w:r>
        <w:r w:rsidR="00774E7F">
          <w:rPr>
            <w:noProof/>
            <w:webHidden/>
          </w:rPr>
          <w:fldChar w:fldCharType="begin"/>
        </w:r>
        <w:r w:rsidR="00774E7F">
          <w:rPr>
            <w:noProof/>
            <w:webHidden/>
          </w:rPr>
          <w:instrText xml:space="preserve"> PAGEREF _Toc90482748 \h </w:instrText>
        </w:r>
        <w:r w:rsidR="00774E7F">
          <w:rPr>
            <w:noProof/>
            <w:webHidden/>
          </w:rPr>
        </w:r>
        <w:r w:rsidR="00774E7F">
          <w:rPr>
            <w:noProof/>
            <w:webHidden/>
          </w:rPr>
          <w:fldChar w:fldCharType="separate"/>
        </w:r>
        <w:r w:rsidR="00774E7F">
          <w:rPr>
            <w:noProof/>
            <w:webHidden/>
          </w:rPr>
          <w:t>69</w:t>
        </w:r>
        <w:r w:rsidR="00774E7F">
          <w:rPr>
            <w:noProof/>
            <w:webHidden/>
          </w:rPr>
          <w:fldChar w:fldCharType="end"/>
        </w:r>
      </w:hyperlink>
    </w:p>
    <w:p w14:paraId="19DFCCE8" w14:textId="616F86FF" w:rsidR="00774E7F" w:rsidRDefault="001F7262">
      <w:pPr>
        <w:pStyle w:val="TOC1"/>
        <w:rPr>
          <w:rFonts w:asciiTheme="minorHAnsi" w:eastAsiaTheme="minorEastAsia" w:hAnsiTheme="minorHAnsi" w:cstheme="minorBidi"/>
          <w:noProof/>
          <w:sz w:val="22"/>
          <w:szCs w:val="22"/>
          <w:lang w:eastAsia="en-CA"/>
        </w:rPr>
      </w:pPr>
      <w:hyperlink w:anchor="_Toc90482749" w:history="1">
        <w:r w:rsidR="00774E7F" w:rsidRPr="002D0539">
          <w:rPr>
            <w:rStyle w:val="Hyperlink"/>
            <w:noProof/>
          </w:rPr>
          <w:t>Appendix A</w:t>
        </w:r>
        <w:r w:rsidR="00774E7F">
          <w:rPr>
            <w:noProof/>
            <w:webHidden/>
          </w:rPr>
          <w:tab/>
        </w:r>
        <w:r w:rsidR="00774E7F">
          <w:rPr>
            <w:noProof/>
            <w:webHidden/>
          </w:rPr>
          <w:fldChar w:fldCharType="begin"/>
        </w:r>
        <w:r w:rsidR="00774E7F">
          <w:rPr>
            <w:noProof/>
            <w:webHidden/>
          </w:rPr>
          <w:instrText xml:space="preserve"> PAGEREF _Toc90482749 \h </w:instrText>
        </w:r>
        <w:r w:rsidR="00774E7F">
          <w:rPr>
            <w:noProof/>
            <w:webHidden/>
          </w:rPr>
        </w:r>
        <w:r w:rsidR="00774E7F">
          <w:rPr>
            <w:noProof/>
            <w:webHidden/>
          </w:rPr>
          <w:fldChar w:fldCharType="separate"/>
        </w:r>
        <w:r w:rsidR="00774E7F">
          <w:rPr>
            <w:noProof/>
            <w:webHidden/>
          </w:rPr>
          <w:t>90</w:t>
        </w:r>
        <w:r w:rsidR="00774E7F">
          <w:rPr>
            <w:noProof/>
            <w:webHidden/>
          </w:rPr>
          <w:fldChar w:fldCharType="end"/>
        </w:r>
      </w:hyperlink>
    </w:p>
    <w:p w14:paraId="39C4A54A" w14:textId="4CDF48A7"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50" w:history="1">
        <w:r w:rsidR="00774E7F" w:rsidRPr="002D0539">
          <w:rPr>
            <w:rStyle w:val="Hyperlink"/>
            <w:noProof/>
          </w:rPr>
          <w:t>1 Determining the SARIMAX Model's Optimal Parameters</w:t>
        </w:r>
        <w:r w:rsidR="00774E7F">
          <w:rPr>
            <w:noProof/>
            <w:webHidden/>
          </w:rPr>
          <w:tab/>
        </w:r>
        <w:r w:rsidR="00774E7F">
          <w:rPr>
            <w:noProof/>
            <w:webHidden/>
          </w:rPr>
          <w:fldChar w:fldCharType="begin"/>
        </w:r>
        <w:r w:rsidR="00774E7F">
          <w:rPr>
            <w:noProof/>
            <w:webHidden/>
          </w:rPr>
          <w:instrText xml:space="preserve"> PAGEREF _Toc90482750 \h </w:instrText>
        </w:r>
        <w:r w:rsidR="00774E7F">
          <w:rPr>
            <w:noProof/>
            <w:webHidden/>
          </w:rPr>
        </w:r>
        <w:r w:rsidR="00774E7F">
          <w:rPr>
            <w:noProof/>
            <w:webHidden/>
          </w:rPr>
          <w:fldChar w:fldCharType="separate"/>
        </w:r>
        <w:r w:rsidR="00774E7F">
          <w:rPr>
            <w:noProof/>
            <w:webHidden/>
          </w:rPr>
          <w:t>90</w:t>
        </w:r>
        <w:r w:rsidR="00774E7F">
          <w:rPr>
            <w:noProof/>
            <w:webHidden/>
          </w:rPr>
          <w:fldChar w:fldCharType="end"/>
        </w:r>
      </w:hyperlink>
    </w:p>
    <w:p w14:paraId="4805ECE3" w14:textId="5C561E26"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51" w:history="1">
        <w:r w:rsidR="00774E7F" w:rsidRPr="002D0539">
          <w:rPr>
            <w:rStyle w:val="Hyperlink"/>
            <w:noProof/>
          </w:rPr>
          <w:t>1.1 Statistical Analysis of the Toronto Dataset</w:t>
        </w:r>
        <w:r w:rsidR="00774E7F">
          <w:rPr>
            <w:noProof/>
            <w:webHidden/>
          </w:rPr>
          <w:tab/>
        </w:r>
        <w:r w:rsidR="00774E7F">
          <w:rPr>
            <w:noProof/>
            <w:webHidden/>
          </w:rPr>
          <w:fldChar w:fldCharType="begin"/>
        </w:r>
        <w:r w:rsidR="00774E7F">
          <w:rPr>
            <w:noProof/>
            <w:webHidden/>
          </w:rPr>
          <w:instrText xml:space="preserve"> PAGEREF _Toc90482751 \h </w:instrText>
        </w:r>
        <w:r w:rsidR="00774E7F">
          <w:rPr>
            <w:noProof/>
            <w:webHidden/>
          </w:rPr>
        </w:r>
        <w:r w:rsidR="00774E7F">
          <w:rPr>
            <w:noProof/>
            <w:webHidden/>
          </w:rPr>
          <w:fldChar w:fldCharType="separate"/>
        </w:r>
        <w:r w:rsidR="00774E7F">
          <w:rPr>
            <w:noProof/>
            <w:webHidden/>
          </w:rPr>
          <w:t>91</w:t>
        </w:r>
        <w:r w:rsidR="00774E7F">
          <w:rPr>
            <w:noProof/>
            <w:webHidden/>
          </w:rPr>
          <w:fldChar w:fldCharType="end"/>
        </w:r>
      </w:hyperlink>
    </w:p>
    <w:p w14:paraId="265D949C" w14:textId="459ABB28"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52" w:history="1">
        <w:r w:rsidR="00774E7F" w:rsidRPr="002D0539">
          <w:rPr>
            <w:rStyle w:val="Hyperlink"/>
            <w:noProof/>
          </w:rPr>
          <w:t>1.2 Statistical Analysis of the Ottawa Dataset</w:t>
        </w:r>
        <w:r w:rsidR="00774E7F">
          <w:rPr>
            <w:noProof/>
            <w:webHidden/>
          </w:rPr>
          <w:tab/>
        </w:r>
        <w:r w:rsidR="00774E7F">
          <w:rPr>
            <w:noProof/>
            <w:webHidden/>
          </w:rPr>
          <w:fldChar w:fldCharType="begin"/>
        </w:r>
        <w:r w:rsidR="00774E7F">
          <w:rPr>
            <w:noProof/>
            <w:webHidden/>
          </w:rPr>
          <w:instrText xml:space="preserve"> PAGEREF _Toc90482752 \h </w:instrText>
        </w:r>
        <w:r w:rsidR="00774E7F">
          <w:rPr>
            <w:noProof/>
            <w:webHidden/>
          </w:rPr>
        </w:r>
        <w:r w:rsidR="00774E7F">
          <w:rPr>
            <w:noProof/>
            <w:webHidden/>
          </w:rPr>
          <w:fldChar w:fldCharType="separate"/>
        </w:r>
        <w:r w:rsidR="00774E7F">
          <w:rPr>
            <w:noProof/>
            <w:webHidden/>
          </w:rPr>
          <w:t>94</w:t>
        </w:r>
        <w:r w:rsidR="00774E7F">
          <w:rPr>
            <w:noProof/>
            <w:webHidden/>
          </w:rPr>
          <w:fldChar w:fldCharType="end"/>
        </w:r>
      </w:hyperlink>
    </w:p>
    <w:p w14:paraId="6F1AFDD6" w14:textId="64D3E78A"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53" w:history="1">
        <w:r w:rsidR="00774E7F" w:rsidRPr="002D0539">
          <w:rPr>
            <w:rStyle w:val="Hyperlink"/>
            <w:noProof/>
          </w:rPr>
          <w:t>1.3 Statistical Analysis of the Saint John Dataset</w:t>
        </w:r>
        <w:r w:rsidR="00774E7F">
          <w:rPr>
            <w:noProof/>
            <w:webHidden/>
          </w:rPr>
          <w:tab/>
        </w:r>
        <w:r w:rsidR="00774E7F">
          <w:rPr>
            <w:noProof/>
            <w:webHidden/>
          </w:rPr>
          <w:fldChar w:fldCharType="begin"/>
        </w:r>
        <w:r w:rsidR="00774E7F">
          <w:rPr>
            <w:noProof/>
            <w:webHidden/>
          </w:rPr>
          <w:instrText xml:space="preserve"> PAGEREF _Toc90482753 \h </w:instrText>
        </w:r>
        <w:r w:rsidR="00774E7F">
          <w:rPr>
            <w:noProof/>
            <w:webHidden/>
          </w:rPr>
        </w:r>
        <w:r w:rsidR="00774E7F">
          <w:rPr>
            <w:noProof/>
            <w:webHidden/>
          </w:rPr>
          <w:fldChar w:fldCharType="separate"/>
        </w:r>
        <w:r w:rsidR="00774E7F">
          <w:rPr>
            <w:noProof/>
            <w:webHidden/>
          </w:rPr>
          <w:t>97</w:t>
        </w:r>
        <w:r w:rsidR="00774E7F">
          <w:rPr>
            <w:noProof/>
            <w:webHidden/>
          </w:rPr>
          <w:fldChar w:fldCharType="end"/>
        </w:r>
      </w:hyperlink>
    </w:p>
    <w:p w14:paraId="7988DA6C" w14:textId="018E3415" w:rsidR="00774E7F" w:rsidRDefault="001F7262">
      <w:pPr>
        <w:pStyle w:val="TOC1"/>
        <w:rPr>
          <w:rFonts w:asciiTheme="minorHAnsi" w:eastAsiaTheme="minorEastAsia" w:hAnsiTheme="minorHAnsi" w:cstheme="minorBidi"/>
          <w:noProof/>
          <w:sz w:val="22"/>
          <w:szCs w:val="22"/>
          <w:lang w:eastAsia="en-CA"/>
        </w:rPr>
      </w:pPr>
      <w:hyperlink w:anchor="_Toc90482754" w:history="1">
        <w:r w:rsidR="00774E7F" w:rsidRPr="002D0539">
          <w:rPr>
            <w:rStyle w:val="Hyperlink"/>
            <w:noProof/>
          </w:rPr>
          <w:t>Appendix B</w:t>
        </w:r>
        <w:r w:rsidR="00774E7F">
          <w:rPr>
            <w:noProof/>
            <w:webHidden/>
          </w:rPr>
          <w:tab/>
        </w:r>
        <w:r w:rsidR="00774E7F">
          <w:rPr>
            <w:noProof/>
            <w:webHidden/>
          </w:rPr>
          <w:fldChar w:fldCharType="begin"/>
        </w:r>
        <w:r w:rsidR="00774E7F">
          <w:rPr>
            <w:noProof/>
            <w:webHidden/>
          </w:rPr>
          <w:instrText xml:space="preserve"> PAGEREF _Toc90482754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12305FCB" w14:textId="19107B08"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55" w:history="1">
        <w:r w:rsidR="00774E7F" w:rsidRPr="002D0539">
          <w:rPr>
            <w:rStyle w:val="Hyperlink"/>
            <w:noProof/>
          </w:rPr>
          <w:t>1 Metrics for Overall Accuracy</w:t>
        </w:r>
        <w:r w:rsidR="00774E7F">
          <w:rPr>
            <w:noProof/>
            <w:webHidden/>
          </w:rPr>
          <w:tab/>
        </w:r>
        <w:r w:rsidR="00774E7F">
          <w:rPr>
            <w:noProof/>
            <w:webHidden/>
          </w:rPr>
          <w:fldChar w:fldCharType="begin"/>
        </w:r>
        <w:r w:rsidR="00774E7F">
          <w:rPr>
            <w:noProof/>
            <w:webHidden/>
          </w:rPr>
          <w:instrText xml:space="preserve"> PAGEREF _Toc90482755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64D79A47" w14:textId="6AF97E3E"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56" w:history="1">
        <w:r w:rsidR="00774E7F" w:rsidRPr="002D0539">
          <w:rPr>
            <w:rStyle w:val="Hyperlink"/>
            <w:noProof/>
          </w:rPr>
          <w:t>1.1 The Toronto Dataset's Overall Performance Metrics</w:t>
        </w:r>
        <w:r w:rsidR="00774E7F">
          <w:rPr>
            <w:noProof/>
            <w:webHidden/>
          </w:rPr>
          <w:tab/>
        </w:r>
        <w:r w:rsidR="00774E7F">
          <w:rPr>
            <w:noProof/>
            <w:webHidden/>
          </w:rPr>
          <w:fldChar w:fldCharType="begin"/>
        </w:r>
        <w:r w:rsidR="00774E7F">
          <w:rPr>
            <w:noProof/>
            <w:webHidden/>
          </w:rPr>
          <w:instrText xml:space="preserve"> PAGEREF _Toc90482756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3E468416" w14:textId="2034E336"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57" w:history="1">
        <w:r w:rsidR="00774E7F" w:rsidRPr="002D0539">
          <w:rPr>
            <w:rStyle w:val="Hyperlink"/>
            <w:noProof/>
          </w:rPr>
          <w:t>1.2 The Ottawa Dataset's Overall Performance Metrics</w:t>
        </w:r>
        <w:r w:rsidR="00774E7F">
          <w:rPr>
            <w:noProof/>
            <w:webHidden/>
          </w:rPr>
          <w:tab/>
        </w:r>
        <w:r w:rsidR="00774E7F">
          <w:rPr>
            <w:noProof/>
            <w:webHidden/>
          </w:rPr>
          <w:fldChar w:fldCharType="begin"/>
        </w:r>
        <w:r w:rsidR="00774E7F">
          <w:rPr>
            <w:noProof/>
            <w:webHidden/>
          </w:rPr>
          <w:instrText xml:space="preserve"> PAGEREF _Toc90482757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32462838" w14:textId="0E590CB3"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58" w:history="1">
        <w:r w:rsidR="00774E7F" w:rsidRPr="002D0539">
          <w:rPr>
            <w:rStyle w:val="Hyperlink"/>
            <w:noProof/>
          </w:rPr>
          <w:t>1.3 The Saint John Dataset's Overall Performance Metrics</w:t>
        </w:r>
        <w:r w:rsidR="00774E7F">
          <w:rPr>
            <w:noProof/>
            <w:webHidden/>
          </w:rPr>
          <w:tab/>
        </w:r>
        <w:r w:rsidR="00774E7F">
          <w:rPr>
            <w:noProof/>
            <w:webHidden/>
          </w:rPr>
          <w:fldChar w:fldCharType="begin"/>
        </w:r>
        <w:r w:rsidR="00774E7F">
          <w:rPr>
            <w:noProof/>
            <w:webHidden/>
          </w:rPr>
          <w:instrText xml:space="preserve"> PAGEREF _Toc90482758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4881B938" w14:textId="30BB1609"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59" w:history="1">
        <w:r w:rsidR="00774E7F" w:rsidRPr="002D0539">
          <w:rPr>
            <w:rStyle w:val="Hyperlink"/>
            <w:noProof/>
          </w:rPr>
          <w:t>2 Metrics for Peak Detection Accuracy</w:t>
        </w:r>
        <w:r w:rsidR="00774E7F">
          <w:rPr>
            <w:noProof/>
            <w:webHidden/>
          </w:rPr>
          <w:tab/>
        </w:r>
        <w:r w:rsidR="00774E7F">
          <w:rPr>
            <w:noProof/>
            <w:webHidden/>
          </w:rPr>
          <w:fldChar w:fldCharType="begin"/>
        </w:r>
        <w:r w:rsidR="00774E7F">
          <w:rPr>
            <w:noProof/>
            <w:webHidden/>
          </w:rPr>
          <w:instrText xml:space="preserve"> PAGEREF _Toc90482759 \h </w:instrText>
        </w:r>
        <w:r w:rsidR="00774E7F">
          <w:rPr>
            <w:noProof/>
            <w:webHidden/>
          </w:rPr>
        </w:r>
        <w:r w:rsidR="00774E7F">
          <w:rPr>
            <w:noProof/>
            <w:webHidden/>
          </w:rPr>
          <w:fldChar w:fldCharType="separate"/>
        </w:r>
        <w:r w:rsidR="00774E7F">
          <w:rPr>
            <w:noProof/>
            <w:webHidden/>
          </w:rPr>
          <w:t>102</w:t>
        </w:r>
        <w:r w:rsidR="00774E7F">
          <w:rPr>
            <w:noProof/>
            <w:webHidden/>
          </w:rPr>
          <w:fldChar w:fldCharType="end"/>
        </w:r>
      </w:hyperlink>
    </w:p>
    <w:p w14:paraId="33AB811F" w14:textId="1ACA5492" w:rsidR="00774E7F" w:rsidRDefault="001F7262">
      <w:pPr>
        <w:pStyle w:val="TOC2"/>
        <w:tabs>
          <w:tab w:val="right" w:leader="dot" w:pos="8630"/>
        </w:tabs>
        <w:rPr>
          <w:rFonts w:asciiTheme="minorHAnsi" w:eastAsiaTheme="minorEastAsia" w:hAnsiTheme="minorHAnsi" w:cstheme="minorBidi"/>
          <w:noProof/>
          <w:sz w:val="22"/>
          <w:szCs w:val="22"/>
          <w:lang w:eastAsia="en-CA"/>
        </w:rPr>
      </w:pPr>
      <w:hyperlink w:anchor="_Toc90482760" w:history="1">
        <w:r w:rsidR="00774E7F" w:rsidRPr="002D0539">
          <w:rPr>
            <w:rStyle w:val="Hyperlink"/>
            <w:noProof/>
          </w:rPr>
          <w:t>3 Other Forecasters' Box Plots of the Error Distribution</w:t>
        </w:r>
        <w:r w:rsidR="00774E7F">
          <w:rPr>
            <w:noProof/>
            <w:webHidden/>
          </w:rPr>
          <w:tab/>
        </w:r>
        <w:r w:rsidR="00774E7F">
          <w:rPr>
            <w:noProof/>
            <w:webHidden/>
          </w:rPr>
          <w:fldChar w:fldCharType="begin"/>
        </w:r>
        <w:r w:rsidR="00774E7F">
          <w:rPr>
            <w:noProof/>
            <w:webHidden/>
          </w:rPr>
          <w:instrText xml:space="preserve"> PAGEREF _Toc90482760 \h </w:instrText>
        </w:r>
        <w:r w:rsidR="00774E7F">
          <w:rPr>
            <w:noProof/>
            <w:webHidden/>
          </w:rPr>
        </w:r>
        <w:r w:rsidR="00774E7F">
          <w:rPr>
            <w:noProof/>
            <w:webHidden/>
          </w:rPr>
          <w:fldChar w:fldCharType="separate"/>
        </w:r>
        <w:r w:rsidR="00774E7F">
          <w:rPr>
            <w:noProof/>
            <w:webHidden/>
          </w:rPr>
          <w:t>103</w:t>
        </w:r>
        <w:r w:rsidR="00774E7F">
          <w:rPr>
            <w:noProof/>
            <w:webHidden/>
          </w:rPr>
          <w:fldChar w:fldCharType="end"/>
        </w:r>
      </w:hyperlink>
    </w:p>
    <w:p w14:paraId="55854BB1" w14:textId="2FF9BF7B"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61" w:history="1">
        <w:r w:rsidR="00774E7F" w:rsidRPr="002D0539">
          <w:rPr>
            <w:rStyle w:val="Hyperlink"/>
            <w:noProof/>
          </w:rPr>
          <w:t>3.1 The Toronto Dataset</w:t>
        </w:r>
        <w:r w:rsidR="00774E7F">
          <w:rPr>
            <w:noProof/>
            <w:webHidden/>
          </w:rPr>
          <w:tab/>
        </w:r>
        <w:r w:rsidR="00774E7F">
          <w:rPr>
            <w:noProof/>
            <w:webHidden/>
          </w:rPr>
          <w:fldChar w:fldCharType="begin"/>
        </w:r>
        <w:r w:rsidR="00774E7F">
          <w:rPr>
            <w:noProof/>
            <w:webHidden/>
          </w:rPr>
          <w:instrText xml:space="preserve"> PAGEREF _Toc90482761 \h </w:instrText>
        </w:r>
        <w:r w:rsidR="00774E7F">
          <w:rPr>
            <w:noProof/>
            <w:webHidden/>
          </w:rPr>
        </w:r>
        <w:r w:rsidR="00774E7F">
          <w:rPr>
            <w:noProof/>
            <w:webHidden/>
          </w:rPr>
          <w:fldChar w:fldCharType="separate"/>
        </w:r>
        <w:r w:rsidR="00774E7F">
          <w:rPr>
            <w:noProof/>
            <w:webHidden/>
          </w:rPr>
          <w:t>103</w:t>
        </w:r>
        <w:r w:rsidR="00774E7F">
          <w:rPr>
            <w:noProof/>
            <w:webHidden/>
          </w:rPr>
          <w:fldChar w:fldCharType="end"/>
        </w:r>
      </w:hyperlink>
    </w:p>
    <w:p w14:paraId="75B59F70" w14:textId="7C0670F6"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62" w:history="1">
        <w:r w:rsidR="00774E7F" w:rsidRPr="002D0539">
          <w:rPr>
            <w:rStyle w:val="Hyperlink"/>
            <w:noProof/>
          </w:rPr>
          <w:t>3.2 The Ottawa Dataset</w:t>
        </w:r>
        <w:r w:rsidR="00774E7F">
          <w:rPr>
            <w:noProof/>
            <w:webHidden/>
          </w:rPr>
          <w:tab/>
        </w:r>
        <w:r w:rsidR="00774E7F">
          <w:rPr>
            <w:noProof/>
            <w:webHidden/>
          </w:rPr>
          <w:fldChar w:fldCharType="begin"/>
        </w:r>
        <w:r w:rsidR="00774E7F">
          <w:rPr>
            <w:noProof/>
            <w:webHidden/>
          </w:rPr>
          <w:instrText xml:space="preserve"> PAGEREF _Toc90482762 \h </w:instrText>
        </w:r>
        <w:r w:rsidR="00774E7F">
          <w:rPr>
            <w:noProof/>
            <w:webHidden/>
          </w:rPr>
        </w:r>
        <w:r w:rsidR="00774E7F">
          <w:rPr>
            <w:noProof/>
            <w:webHidden/>
          </w:rPr>
          <w:fldChar w:fldCharType="separate"/>
        </w:r>
        <w:r w:rsidR="00774E7F">
          <w:rPr>
            <w:noProof/>
            <w:webHidden/>
          </w:rPr>
          <w:t>108</w:t>
        </w:r>
        <w:r w:rsidR="00774E7F">
          <w:rPr>
            <w:noProof/>
            <w:webHidden/>
          </w:rPr>
          <w:fldChar w:fldCharType="end"/>
        </w:r>
      </w:hyperlink>
    </w:p>
    <w:p w14:paraId="53B2793B" w14:textId="179DB049" w:rsidR="00774E7F" w:rsidRDefault="001F7262">
      <w:pPr>
        <w:pStyle w:val="TOC3"/>
        <w:tabs>
          <w:tab w:val="right" w:leader="dot" w:pos="8630"/>
        </w:tabs>
        <w:rPr>
          <w:rFonts w:asciiTheme="minorHAnsi" w:eastAsiaTheme="minorEastAsia" w:hAnsiTheme="minorHAnsi" w:cstheme="minorBidi"/>
          <w:noProof/>
          <w:sz w:val="22"/>
          <w:szCs w:val="22"/>
          <w:lang w:eastAsia="en-CA"/>
        </w:rPr>
      </w:pPr>
      <w:hyperlink w:anchor="_Toc90482763" w:history="1">
        <w:r w:rsidR="00774E7F" w:rsidRPr="002D0539">
          <w:rPr>
            <w:rStyle w:val="Hyperlink"/>
            <w:noProof/>
          </w:rPr>
          <w:t>3.3 The Saint John Dataset</w:t>
        </w:r>
        <w:r w:rsidR="00774E7F">
          <w:rPr>
            <w:noProof/>
            <w:webHidden/>
          </w:rPr>
          <w:tab/>
        </w:r>
        <w:r w:rsidR="00774E7F">
          <w:rPr>
            <w:noProof/>
            <w:webHidden/>
          </w:rPr>
          <w:fldChar w:fldCharType="begin"/>
        </w:r>
        <w:r w:rsidR="00774E7F">
          <w:rPr>
            <w:noProof/>
            <w:webHidden/>
          </w:rPr>
          <w:instrText xml:space="preserve"> PAGEREF _Toc90482763 \h </w:instrText>
        </w:r>
        <w:r w:rsidR="00774E7F">
          <w:rPr>
            <w:noProof/>
            <w:webHidden/>
          </w:rPr>
        </w:r>
        <w:r w:rsidR="00774E7F">
          <w:rPr>
            <w:noProof/>
            <w:webHidden/>
          </w:rPr>
          <w:fldChar w:fldCharType="separate"/>
        </w:r>
        <w:r w:rsidR="00774E7F">
          <w:rPr>
            <w:noProof/>
            <w:webHidden/>
          </w:rPr>
          <w:t>112</w:t>
        </w:r>
        <w:r w:rsidR="00774E7F">
          <w:rPr>
            <w:noProof/>
            <w:webHidden/>
          </w:rPr>
          <w:fldChar w:fldCharType="end"/>
        </w:r>
      </w:hyperlink>
    </w:p>
    <w:p w14:paraId="709A5F3D" w14:textId="00E1BBDB"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0482688"/>
      <w:r>
        <w:lastRenderedPageBreak/>
        <w:t>List of Tables</w:t>
      </w:r>
      <w:bookmarkEnd w:id="5"/>
      <w:r>
        <w:t xml:space="preserve"> </w:t>
      </w:r>
    </w:p>
    <w:p w14:paraId="5AEB3EFE" w14:textId="53C88035" w:rsidR="00774E7F"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0482764" w:history="1">
        <w:r w:rsidR="00774E7F" w:rsidRPr="003740AE">
          <w:rPr>
            <w:rStyle w:val="Hyperlink"/>
            <w:noProof/>
          </w:rPr>
          <w:t>Table 1 - Formulas for Several Frequently Used Performance Metrics</w:t>
        </w:r>
        <w:r w:rsidR="00774E7F">
          <w:rPr>
            <w:noProof/>
            <w:webHidden/>
          </w:rPr>
          <w:tab/>
        </w:r>
        <w:r w:rsidR="00774E7F">
          <w:rPr>
            <w:noProof/>
            <w:webHidden/>
          </w:rPr>
          <w:fldChar w:fldCharType="begin"/>
        </w:r>
        <w:r w:rsidR="00774E7F">
          <w:rPr>
            <w:noProof/>
            <w:webHidden/>
          </w:rPr>
          <w:instrText xml:space="preserve"> PAGEREF _Toc90482764 \h </w:instrText>
        </w:r>
        <w:r w:rsidR="00774E7F">
          <w:rPr>
            <w:noProof/>
            <w:webHidden/>
          </w:rPr>
        </w:r>
        <w:r w:rsidR="00774E7F">
          <w:rPr>
            <w:noProof/>
            <w:webHidden/>
          </w:rPr>
          <w:fldChar w:fldCharType="separate"/>
        </w:r>
        <w:r w:rsidR="00774E7F">
          <w:rPr>
            <w:noProof/>
            <w:webHidden/>
          </w:rPr>
          <w:t>26</w:t>
        </w:r>
        <w:r w:rsidR="00774E7F">
          <w:rPr>
            <w:noProof/>
            <w:webHidden/>
          </w:rPr>
          <w:fldChar w:fldCharType="end"/>
        </w:r>
      </w:hyperlink>
    </w:p>
    <w:p w14:paraId="0DDC7CC7" w14:textId="26A821A3"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65" w:history="1">
        <w:r w:rsidR="00774E7F" w:rsidRPr="003740AE">
          <w:rPr>
            <w:rStyle w:val="Hyperlink"/>
            <w:noProof/>
          </w:rPr>
          <w:t>Table 2 - The MLR Forecaster's Independent Variables</w:t>
        </w:r>
        <w:r w:rsidR="00774E7F">
          <w:rPr>
            <w:noProof/>
            <w:webHidden/>
          </w:rPr>
          <w:tab/>
        </w:r>
        <w:r w:rsidR="00774E7F">
          <w:rPr>
            <w:noProof/>
            <w:webHidden/>
          </w:rPr>
          <w:fldChar w:fldCharType="begin"/>
        </w:r>
        <w:r w:rsidR="00774E7F">
          <w:rPr>
            <w:noProof/>
            <w:webHidden/>
          </w:rPr>
          <w:instrText xml:space="preserve"> PAGEREF _Toc90482765 \h </w:instrText>
        </w:r>
        <w:r w:rsidR="00774E7F">
          <w:rPr>
            <w:noProof/>
            <w:webHidden/>
          </w:rPr>
        </w:r>
        <w:r w:rsidR="00774E7F">
          <w:rPr>
            <w:noProof/>
            <w:webHidden/>
          </w:rPr>
          <w:fldChar w:fldCharType="separate"/>
        </w:r>
        <w:r w:rsidR="00774E7F">
          <w:rPr>
            <w:noProof/>
            <w:webHidden/>
          </w:rPr>
          <w:t>32</w:t>
        </w:r>
        <w:r w:rsidR="00774E7F">
          <w:rPr>
            <w:noProof/>
            <w:webHidden/>
          </w:rPr>
          <w:fldChar w:fldCharType="end"/>
        </w:r>
      </w:hyperlink>
    </w:p>
    <w:p w14:paraId="5EABA459" w14:textId="198926A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66" w:history="1">
        <w:r w:rsidR="00774E7F" w:rsidRPr="003740AE">
          <w:rPr>
            <w:rStyle w:val="Hyperlink"/>
            <w:noProof/>
          </w:rPr>
          <w:t>Table 3 - The SARIMAX hyperparameters that were used across all datasets</w:t>
        </w:r>
        <w:r w:rsidR="00774E7F">
          <w:rPr>
            <w:noProof/>
            <w:webHidden/>
          </w:rPr>
          <w:tab/>
        </w:r>
        <w:r w:rsidR="00774E7F">
          <w:rPr>
            <w:noProof/>
            <w:webHidden/>
          </w:rPr>
          <w:fldChar w:fldCharType="begin"/>
        </w:r>
        <w:r w:rsidR="00774E7F">
          <w:rPr>
            <w:noProof/>
            <w:webHidden/>
          </w:rPr>
          <w:instrText xml:space="preserve"> PAGEREF _Toc90482766 \h </w:instrText>
        </w:r>
        <w:r w:rsidR="00774E7F">
          <w:rPr>
            <w:noProof/>
            <w:webHidden/>
          </w:rPr>
        </w:r>
        <w:r w:rsidR="00774E7F">
          <w:rPr>
            <w:noProof/>
            <w:webHidden/>
          </w:rPr>
          <w:fldChar w:fldCharType="separate"/>
        </w:r>
        <w:r w:rsidR="00774E7F">
          <w:rPr>
            <w:noProof/>
            <w:webHidden/>
          </w:rPr>
          <w:t>32</w:t>
        </w:r>
        <w:r w:rsidR="00774E7F">
          <w:rPr>
            <w:noProof/>
            <w:webHidden/>
          </w:rPr>
          <w:fldChar w:fldCharType="end"/>
        </w:r>
      </w:hyperlink>
    </w:p>
    <w:p w14:paraId="79CCE42A" w14:textId="59258093"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67" w:history="1">
        <w:r w:rsidR="00774E7F" w:rsidRPr="003740AE">
          <w:rPr>
            <w:rStyle w:val="Hyperlink"/>
            <w:noProof/>
          </w:rPr>
          <w:t>Table 4 - Overall MAPE and RMSE for Each Forecaster – Toronto Dataset</w:t>
        </w:r>
        <w:r w:rsidR="00774E7F">
          <w:rPr>
            <w:noProof/>
            <w:webHidden/>
          </w:rPr>
          <w:tab/>
        </w:r>
        <w:r w:rsidR="00774E7F">
          <w:rPr>
            <w:noProof/>
            <w:webHidden/>
          </w:rPr>
          <w:fldChar w:fldCharType="begin"/>
        </w:r>
        <w:r w:rsidR="00774E7F">
          <w:rPr>
            <w:noProof/>
            <w:webHidden/>
          </w:rPr>
          <w:instrText xml:space="preserve"> PAGEREF _Toc90482767 \h </w:instrText>
        </w:r>
        <w:r w:rsidR="00774E7F">
          <w:rPr>
            <w:noProof/>
            <w:webHidden/>
          </w:rPr>
        </w:r>
        <w:r w:rsidR="00774E7F">
          <w:rPr>
            <w:noProof/>
            <w:webHidden/>
          </w:rPr>
          <w:fldChar w:fldCharType="separate"/>
        </w:r>
        <w:r w:rsidR="00774E7F">
          <w:rPr>
            <w:noProof/>
            <w:webHidden/>
          </w:rPr>
          <w:t>37</w:t>
        </w:r>
        <w:r w:rsidR="00774E7F">
          <w:rPr>
            <w:noProof/>
            <w:webHidden/>
          </w:rPr>
          <w:fldChar w:fldCharType="end"/>
        </w:r>
      </w:hyperlink>
    </w:p>
    <w:p w14:paraId="445A066F" w14:textId="6818AE0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68" w:history="1">
        <w:r w:rsidR="00774E7F" w:rsidRPr="003740AE">
          <w:rPr>
            <w:rStyle w:val="Hyperlink"/>
            <w:noProof/>
          </w:rPr>
          <w:t>Table 5 - Matrix Analysis of Peak Values and Time Difference – Toronto Dataset</w:t>
        </w:r>
        <w:r w:rsidR="00774E7F">
          <w:rPr>
            <w:noProof/>
            <w:webHidden/>
          </w:rPr>
          <w:tab/>
        </w:r>
        <w:r w:rsidR="00774E7F">
          <w:rPr>
            <w:noProof/>
            <w:webHidden/>
          </w:rPr>
          <w:fldChar w:fldCharType="begin"/>
        </w:r>
        <w:r w:rsidR="00774E7F">
          <w:rPr>
            <w:noProof/>
            <w:webHidden/>
          </w:rPr>
          <w:instrText xml:space="preserve"> PAGEREF _Toc90482768 \h </w:instrText>
        </w:r>
        <w:r w:rsidR="00774E7F">
          <w:rPr>
            <w:noProof/>
            <w:webHidden/>
          </w:rPr>
        </w:r>
        <w:r w:rsidR="00774E7F">
          <w:rPr>
            <w:noProof/>
            <w:webHidden/>
          </w:rPr>
          <w:fldChar w:fldCharType="separate"/>
        </w:r>
        <w:r w:rsidR="00774E7F">
          <w:rPr>
            <w:noProof/>
            <w:webHidden/>
          </w:rPr>
          <w:t>37</w:t>
        </w:r>
        <w:r w:rsidR="00774E7F">
          <w:rPr>
            <w:noProof/>
            <w:webHidden/>
          </w:rPr>
          <w:fldChar w:fldCharType="end"/>
        </w:r>
      </w:hyperlink>
    </w:p>
    <w:p w14:paraId="4CB5AECF" w14:textId="29F1838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69" w:history="1">
        <w:r w:rsidR="00774E7F" w:rsidRPr="003740AE">
          <w:rPr>
            <w:rStyle w:val="Hyperlink"/>
            <w:noProof/>
          </w:rPr>
          <w:t>Table 6 - Overall MAPE and RMSE for Each Forecaster – Ottawa Dataset</w:t>
        </w:r>
        <w:r w:rsidR="00774E7F">
          <w:rPr>
            <w:noProof/>
            <w:webHidden/>
          </w:rPr>
          <w:tab/>
        </w:r>
        <w:r w:rsidR="00774E7F">
          <w:rPr>
            <w:noProof/>
            <w:webHidden/>
          </w:rPr>
          <w:fldChar w:fldCharType="begin"/>
        </w:r>
        <w:r w:rsidR="00774E7F">
          <w:rPr>
            <w:noProof/>
            <w:webHidden/>
          </w:rPr>
          <w:instrText xml:space="preserve"> PAGEREF _Toc90482769 \h </w:instrText>
        </w:r>
        <w:r w:rsidR="00774E7F">
          <w:rPr>
            <w:noProof/>
            <w:webHidden/>
          </w:rPr>
        </w:r>
        <w:r w:rsidR="00774E7F">
          <w:rPr>
            <w:noProof/>
            <w:webHidden/>
          </w:rPr>
          <w:fldChar w:fldCharType="separate"/>
        </w:r>
        <w:r w:rsidR="00774E7F">
          <w:rPr>
            <w:noProof/>
            <w:webHidden/>
          </w:rPr>
          <w:t>38</w:t>
        </w:r>
        <w:r w:rsidR="00774E7F">
          <w:rPr>
            <w:noProof/>
            <w:webHidden/>
          </w:rPr>
          <w:fldChar w:fldCharType="end"/>
        </w:r>
      </w:hyperlink>
    </w:p>
    <w:p w14:paraId="710016E9" w14:textId="51348E6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0" w:history="1">
        <w:r w:rsidR="00774E7F" w:rsidRPr="003740AE">
          <w:rPr>
            <w:rStyle w:val="Hyperlink"/>
            <w:noProof/>
          </w:rPr>
          <w:t>Table 7 - Matrix Analysis of Peak Values and Time Difference – Ottawa Dataset</w:t>
        </w:r>
        <w:r w:rsidR="00774E7F">
          <w:rPr>
            <w:noProof/>
            <w:webHidden/>
          </w:rPr>
          <w:tab/>
        </w:r>
        <w:r w:rsidR="00774E7F">
          <w:rPr>
            <w:noProof/>
            <w:webHidden/>
          </w:rPr>
          <w:fldChar w:fldCharType="begin"/>
        </w:r>
        <w:r w:rsidR="00774E7F">
          <w:rPr>
            <w:noProof/>
            <w:webHidden/>
          </w:rPr>
          <w:instrText xml:space="preserve"> PAGEREF _Toc90482770 \h </w:instrText>
        </w:r>
        <w:r w:rsidR="00774E7F">
          <w:rPr>
            <w:noProof/>
            <w:webHidden/>
          </w:rPr>
        </w:r>
        <w:r w:rsidR="00774E7F">
          <w:rPr>
            <w:noProof/>
            <w:webHidden/>
          </w:rPr>
          <w:fldChar w:fldCharType="separate"/>
        </w:r>
        <w:r w:rsidR="00774E7F">
          <w:rPr>
            <w:noProof/>
            <w:webHidden/>
          </w:rPr>
          <w:t>39</w:t>
        </w:r>
        <w:r w:rsidR="00774E7F">
          <w:rPr>
            <w:noProof/>
            <w:webHidden/>
          </w:rPr>
          <w:fldChar w:fldCharType="end"/>
        </w:r>
      </w:hyperlink>
    </w:p>
    <w:p w14:paraId="2B7BCF13" w14:textId="1E30CCD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1" w:history="1">
        <w:r w:rsidR="00774E7F" w:rsidRPr="003740AE">
          <w:rPr>
            <w:rStyle w:val="Hyperlink"/>
            <w:noProof/>
          </w:rPr>
          <w:t>Table 8 - Overall MAPE and RMSE for Each Forecaster – Saint John Dataset</w:t>
        </w:r>
        <w:r w:rsidR="00774E7F">
          <w:rPr>
            <w:noProof/>
            <w:webHidden/>
          </w:rPr>
          <w:tab/>
        </w:r>
        <w:r w:rsidR="00774E7F">
          <w:rPr>
            <w:noProof/>
            <w:webHidden/>
          </w:rPr>
          <w:fldChar w:fldCharType="begin"/>
        </w:r>
        <w:r w:rsidR="00774E7F">
          <w:rPr>
            <w:noProof/>
            <w:webHidden/>
          </w:rPr>
          <w:instrText xml:space="preserve"> PAGEREF _Toc90482771 \h </w:instrText>
        </w:r>
        <w:r w:rsidR="00774E7F">
          <w:rPr>
            <w:noProof/>
            <w:webHidden/>
          </w:rPr>
        </w:r>
        <w:r w:rsidR="00774E7F">
          <w:rPr>
            <w:noProof/>
            <w:webHidden/>
          </w:rPr>
          <w:fldChar w:fldCharType="separate"/>
        </w:r>
        <w:r w:rsidR="00774E7F">
          <w:rPr>
            <w:noProof/>
            <w:webHidden/>
          </w:rPr>
          <w:t>40</w:t>
        </w:r>
        <w:r w:rsidR="00774E7F">
          <w:rPr>
            <w:noProof/>
            <w:webHidden/>
          </w:rPr>
          <w:fldChar w:fldCharType="end"/>
        </w:r>
      </w:hyperlink>
    </w:p>
    <w:p w14:paraId="47C3CB11" w14:textId="3D8CA58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2" w:history="1">
        <w:r w:rsidR="00774E7F" w:rsidRPr="003740AE">
          <w:rPr>
            <w:rStyle w:val="Hyperlink"/>
            <w:noProof/>
          </w:rPr>
          <w:t>Table 9 - Matrix Analysis of Peak Values and Time Difference – Saint John Dataset</w:t>
        </w:r>
        <w:r w:rsidR="00774E7F">
          <w:rPr>
            <w:noProof/>
            <w:webHidden/>
          </w:rPr>
          <w:tab/>
        </w:r>
        <w:r w:rsidR="00774E7F">
          <w:rPr>
            <w:noProof/>
            <w:webHidden/>
          </w:rPr>
          <w:fldChar w:fldCharType="begin"/>
        </w:r>
        <w:r w:rsidR="00774E7F">
          <w:rPr>
            <w:noProof/>
            <w:webHidden/>
          </w:rPr>
          <w:instrText xml:space="preserve"> PAGEREF _Toc90482772 \h </w:instrText>
        </w:r>
        <w:r w:rsidR="00774E7F">
          <w:rPr>
            <w:noProof/>
            <w:webHidden/>
          </w:rPr>
        </w:r>
        <w:r w:rsidR="00774E7F">
          <w:rPr>
            <w:noProof/>
            <w:webHidden/>
          </w:rPr>
          <w:fldChar w:fldCharType="separate"/>
        </w:r>
        <w:r w:rsidR="00774E7F">
          <w:rPr>
            <w:noProof/>
            <w:webHidden/>
          </w:rPr>
          <w:t>40</w:t>
        </w:r>
        <w:r w:rsidR="00774E7F">
          <w:rPr>
            <w:noProof/>
            <w:webHidden/>
          </w:rPr>
          <w:fldChar w:fldCharType="end"/>
        </w:r>
      </w:hyperlink>
    </w:p>
    <w:p w14:paraId="3D5229BC" w14:textId="1A90C417"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3" w:history="1">
        <w:r w:rsidR="00774E7F" w:rsidRPr="003740AE">
          <w:rPr>
            <w:rStyle w:val="Hyperlink"/>
            <w:noProof/>
          </w:rPr>
          <w:t>Table 10 - Seasonal MAPE and RMSE for the Toronto Dataset</w:t>
        </w:r>
        <w:r w:rsidR="00774E7F">
          <w:rPr>
            <w:noProof/>
            <w:webHidden/>
          </w:rPr>
          <w:tab/>
        </w:r>
        <w:r w:rsidR="00774E7F">
          <w:rPr>
            <w:noProof/>
            <w:webHidden/>
          </w:rPr>
          <w:fldChar w:fldCharType="begin"/>
        </w:r>
        <w:r w:rsidR="00774E7F">
          <w:rPr>
            <w:noProof/>
            <w:webHidden/>
          </w:rPr>
          <w:instrText xml:space="preserve"> PAGEREF _Toc90482773 \h </w:instrText>
        </w:r>
        <w:r w:rsidR="00774E7F">
          <w:rPr>
            <w:noProof/>
            <w:webHidden/>
          </w:rPr>
        </w:r>
        <w:r w:rsidR="00774E7F">
          <w:rPr>
            <w:noProof/>
            <w:webHidden/>
          </w:rPr>
          <w:fldChar w:fldCharType="separate"/>
        </w:r>
        <w:r w:rsidR="00774E7F">
          <w:rPr>
            <w:noProof/>
            <w:webHidden/>
          </w:rPr>
          <w:t>48</w:t>
        </w:r>
        <w:r w:rsidR="00774E7F">
          <w:rPr>
            <w:noProof/>
            <w:webHidden/>
          </w:rPr>
          <w:fldChar w:fldCharType="end"/>
        </w:r>
      </w:hyperlink>
    </w:p>
    <w:p w14:paraId="1417F3FB" w14:textId="323C188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4" w:history="1">
        <w:r w:rsidR="00774E7F" w:rsidRPr="003740AE">
          <w:rPr>
            <w:rStyle w:val="Hyperlink"/>
            <w:noProof/>
          </w:rPr>
          <w:t>Table 11 - Seasonal MAPE and RMSE for the Ottawa Dataset</w:t>
        </w:r>
        <w:r w:rsidR="00774E7F">
          <w:rPr>
            <w:noProof/>
            <w:webHidden/>
          </w:rPr>
          <w:tab/>
        </w:r>
        <w:r w:rsidR="00774E7F">
          <w:rPr>
            <w:noProof/>
            <w:webHidden/>
          </w:rPr>
          <w:fldChar w:fldCharType="begin"/>
        </w:r>
        <w:r w:rsidR="00774E7F">
          <w:rPr>
            <w:noProof/>
            <w:webHidden/>
          </w:rPr>
          <w:instrText xml:space="preserve"> PAGEREF _Toc90482774 \h </w:instrText>
        </w:r>
        <w:r w:rsidR="00774E7F">
          <w:rPr>
            <w:noProof/>
            <w:webHidden/>
          </w:rPr>
        </w:r>
        <w:r w:rsidR="00774E7F">
          <w:rPr>
            <w:noProof/>
            <w:webHidden/>
          </w:rPr>
          <w:fldChar w:fldCharType="separate"/>
        </w:r>
        <w:r w:rsidR="00774E7F">
          <w:rPr>
            <w:noProof/>
            <w:webHidden/>
          </w:rPr>
          <w:t>56</w:t>
        </w:r>
        <w:r w:rsidR="00774E7F">
          <w:rPr>
            <w:noProof/>
            <w:webHidden/>
          </w:rPr>
          <w:fldChar w:fldCharType="end"/>
        </w:r>
      </w:hyperlink>
    </w:p>
    <w:p w14:paraId="75F7A020" w14:textId="59B62841"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5" w:history="1">
        <w:r w:rsidR="00774E7F" w:rsidRPr="003740AE">
          <w:rPr>
            <w:rStyle w:val="Hyperlink"/>
            <w:noProof/>
          </w:rPr>
          <w:t>Table 12 - Seasonal MAPE and RMSE for the Saint John Dataset</w:t>
        </w:r>
        <w:r w:rsidR="00774E7F">
          <w:rPr>
            <w:noProof/>
            <w:webHidden/>
          </w:rPr>
          <w:tab/>
        </w:r>
        <w:r w:rsidR="00774E7F">
          <w:rPr>
            <w:noProof/>
            <w:webHidden/>
          </w:rPr>
          <w:fldChar w:fldCharType="begin"/>
        </w:r>
        <w:r w:rsidR="00774E7F">
          <w:rPr>
            <w:noProof/>
            <w:webHidden/>
          </w:rPr>
          <w:instrText xml:space="preserve"> PAGEREF _Toc90482775 \h </w:instrText>
        </w:r>
        <w:r w:rsidR="00774E7F">
          <w:rPr>
            <w:noProof/>
            <w:webHidden/>
          </w:rPr>
        </w:r>
        <w:r w:rsidR="00774E7F">
          <w:rPr>
            <w:noProof/>
            <w:webHidden/>
          </w:rPr>
          <w:fldChar w:fldCharType="separate"/>
        </w:r>
        <w:r w:rsidR="00774E7F">
          <w:rPr>
            <w:noProof/>
            <w:webHidden/>
          </w:rPr>
          <w:t>63</w:t>
        </w:r>
        <w:r w:rsidR="00774E7F">
          <w:rPr>
            <w:noProof/>
            <w:webHidden/>
          </w:rPr>
          <w:fldChar w:fldCharType="end"/>
        </w:r>
      </w:hyperlink>
    </w:p>
    <w:p w14:paraId="37C6D174" w14:textId="6AF987BF"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6" w:history="1">
        <w:r w:rsidR="00774E7F" w:rsidRPr="003740AE">
          <w:rPr>
            <w:rStyle w:val="Hyperlink"/>
            <w:noProof/>
          </w:rPr>
          <w:t>Table 13 – The Overall Performance Metrics – Toronto Dataset</w:t>
        </w:r>
        <w:r w:rsidR="00774E7F">
          <w:rPr>
            <w:noProof/>
            <w:webHidden/>
          </w:rPr>
          <w:tab/>
        </w:r>
        <w:r w:rsidR="00774E7F">
          <w:rPr>
            <w:noProof/>
            <w:webHidden/>
          </w:rPr>
          <w:fldChar w:fldCharType="begin"/>
        </w:r>
        <w:r w:rsidR="00774E7F">
          <w:rPr>
            <w:noProof/>
            <w:webHidden/>
          </w:rPr>
          <w:instrText xml:space="preserve"> PAGEREF _Toc90482776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615E2349" w14:textId="0AB7CB3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7" w:history="1">
        <w:r w:rsidR="00774E7F" w:rsidRPr="003740AE">
          <w:rPr>
            <w:rStyle w:val="Hyperlink"/>
            <w:noProof/>
          </w:rPr>
          <w:t>Table 14 - The Overall Performance Metrics – Ottawa Dataset</w:t>
        </w:r>
        <w:r w:rsidR="00774E7F">
          <w:rPr>
            <w:noProof/>
            <w:webHidden/>
          </w:rPr>
          <w:tab/>
        </w:r>
        <w:r w:rsidR="00774E7F">
          <w:rPr>
            <w:noProof/>
            <w:webHidden/>
          </w:rPr>
          <w:fldChar w:fldCharType="begin"/>
        </w:r>
        <w:r w:rsidR="00774E7F">
          <w:rPr>
            <w:noProof/>
            <w:webHidden/>
          </w:rPr>
          <w:instrText xml:space="preserve"> PAGEREF _Toc90482777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737C80AE" w14:textId="6506EEC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78" w:history="1">
        <w:r w:rsidR="00774E7F" w:rsidRPr="003740AE">
          <w:rPr>
            <w:rStyle w:val="Hyperlink"/>
            <w:noProof/>
          </w:rPr>
          <w:t>Table 15 - The Overall Performance Metrics – Saint John Dataset</w:t>
        </w:r>
        <w:r w:rsidR="00774E7F">
          <w:rPr>
            <w:noProof/>
            <w:webHidden/>
          </w:rPr>
          <w:tab/>
        </w:r>
        <w:r w:rsidR="00774E7F">
          <w:rPr>
            <w:noProof/>
            <w:webHidden/>
          </w:rPr>
          <w:fldChar w:fldCharType="begin"/>
        </w:r>
        <w:r w:rsidR="00774E7F">
          <w:rPr>
            <w:noProof/>
            <w:webHidden/>
          </w:rPr>
          <w:instrText xml:space="preserve"> PAGEREF _Toc90482778 \h </w:instrText>
        </w:r>
        <w:r w:rsidR="00774E7F">
          <w:rPr>
            <w:noProof/>
            <w:webHidden/>
          </w:rPr>
        </w:r>
        <w:r w:rsidR="00774E7F">
          <w:rPr>
            <w:noProof/>
            <w:webHidden/>
          </w:rPr>
          <w:fldChar w:fldCharType="separate"/>
        </w:r>
        <w:r w:rsidR="00774E7F">
          <w:rPr>
            <w:noProof/>
            <w:webHidden/>
          </w:rPr>
          <w:t>101</w:t>
        </w:r>
        <w:r w:rsidR="00774E7F">
          <w:rPr>
            <w:noProof/>
            <w:webHidden/>
          </w:rPr>
          <w:fldChar w:fldCharType="end"/>
        </w:r>
      </w:hyperlink>
    </w:p>
    <w:p w14:paraId="41310AC4" w14:textId="0A619943"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0482689"/>
      <w:r>
        <w:lastRenderedPageBreak/>
        <w:t>List of Figures</w:t>
      </w:r>
      <w:bookmarkEnd w:id="6"/>
      <w:r>
        <w:t xml:space="preserve"> </w:t>
      </w:r>
    </w:p>
    <w:p w14:paraId="61AC4251" w14:textId="1B08388E" w:rsidR="00774E7F"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0482779" w:history="1">
        <w:r w:rsidR="00774E7F" w:rsidRPr="001A7667">
          <w:rPr>
            <w:rStyle w:val="Hyperlink"/>
            <w:noProof/>
          </w:rPr>
          <w:t>Figure 1 - The Block Diagram of the Third Generation ANNSTLF [38]</w:t>
        </w:r>
        <w:r w:rsidR="00774E7F">
          <w:rPr>
            <w:noProof/>
            <w:webHidden/>
          </w:rPr>
          <w:tab/>
        </w:r>
        <w:r w:rsidR="00774E7F">
          <w:rPr>
            <w:noProof/>
            <w:webHidden/>
          </w:rPr>
          <w:fldChar w:fldCharType="begin"/>
        </w:r>
        <w:r w:rsidR="00774E7F">
          <w:rPr>
            <w:noProof/>
            <w:webHidden/>
          </w:rPr>
          <w:instrText xml:space="preserve"> PAGEREF _Toc90482779 \h </w:instrText>
        </w:r>
        <w:r w:rsidR="00774E7F">
          <w:rPr>
            <w:noProof/>
            <w:webHidden/>
          </w:rPr>
        </w:r>
        <w:r w:rsidR="00774E7F">
          <w:rPr>
            <w:noProof/>
            <w:webHidden/>
          </w:rPr>
          <w:fldChar w:fldCharType="separate"/>
        </w:r>
        <w:r w:rsidR="00774E7F">
          <w:rPr>
            <w:noProof/>
            <w:webHidden/>
          </w:rPr>
          <w:t>13</w:t>
        </w:r>
        <w:r w:rsidR="00774E7F">
          <w:rPr>
            <w:noProof/>
            <w:webHidden/>
          </w:rPr>
          <w:fldChar w:fldCharType="end"/>
        </w:r>
      </w:hyperlink>
    </w:p>
    <w:p w14:paraId="28791517" w14:textId="36D9E87F"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0" w:history="1">
        <w:r w:rsidR="00774E7F" w:rsidRPr="001A7667">
          <w:rPr>
            <w:rStyle w:val="Hyperlink"/>
            <w:noProof/>
          </w:rPr>
          <w:t>Figure 2 - The Structure of a Simple Feed-forward ANN</w:t>
        </w:r>
        <w:r w:rsidR="00774E7F">
          <w:rPr>
            <w:noProof/>
            <w:webHidden/>
          </w:rPr>
          <w:tab/>
        </w:r>
        <w:r w:rsidR="00774E7F">
          <w:rPr>
            <w:noProof/>
            <w:webHidden/>
          </w:rPr>
          <w:fldChar w:fldCharType="begin"/>
        </w:r>
        <w:r w:rsidR="00774E7F">
          <w:rPr>
            <w:noProof/>
            <w:webHidden/>
          </w:rPr>
          <w:instrText xml:space="preserve"> PAGEREF _Toc90482780 \h </w:instrText>
        </w:r>
        <w:r w:rsidR="00774E7F">
          <w:rPr>
            <w:noProof/>
            <w:webHidden/>
          </w:rPr>
        </w:r>
        <w:r w:rsidR="00774E7F">
          <w:rPr>
            <w:noProof/>
            <w:webHidden/>
          </w:rPr>
          <w:fldChar w:fldCharType="separate"/>
        </w:r>
        <w:r w:rsidR="00774E7F">
          <w:rPr>
            <w:noProof/>
            <w:webHidden/>
          </w:rPr>
          <w:t>14</w:t>
        </w:r>
        <w:r w:rsidR="00774E7F">
          <w:rPr>
            <w:noProof/>
            <w:webHidden/>
          </w:rPr>
          <w:fldChar w:fldCharType="end"/>
        </w:r>
      </w:hyperlink>
    </w:p>
    <w:p w14:paraId="482AC9E7" w14:textId="27A00F6A"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1" w:history="1">
        <w:r w:rsidR="00774E7F" w:rsidRPr="001A7667">
          <w:rPr>
            <w:rStyle w:val="Hyperlink"/>
            <w:noProof/>
          </w:rPr>
          <w:t>Figure 3 - Unrolled Recurrent Neural Network (RNN) [133]</w:t>
        </w:r>
        <w:r w:rsidR="00774E7F">
          <w:rPr>
            <w:noProof/>
            <w:webHidden/>
          </w:rPr>
          <w:tab/>
        </w:r>
        <w:r w:rsidR="00774E7F">
          <w:rPr>
            <w:noProof/>
            <w:webHidden/>
          </w:rPr>
          <w:fldChar w:fldCharType="begin"/>
        </w:r>
        <w:r w:rsidR="00774E7F">
          <w:rPr>
            <w:noProof/>
            <w:webHidden/>
          </w:rPr>
          <w:instrText xml:space="preserve"> PAGEREF _Toc90482781 \h </w:instrText>
        </w:r>
        <w:r w:rsidR="00774E7F">
          <w:rPr>
            <w:noProof/>
            <w:webHidden/>
          </w:rPr>
        </w:r>
        <w:r w:rsidR="00774E7F">
          <w:rPr>
            <w:noProof/>
            <w:webHidden/>
          </w:rPr>
          <w:fldChar w:fldCharType="separate"/>
        </w:r>
        <w:r w:rsidR="00774E7F">
          <w:rPr>
            <w:noProof/>
            <w:webHidden/>
          </w:rPr>
          <w:t>18</w:t>
        </w:r>
        <w:r w:rsidR="00774E7F">
          <w:rPr>
            <w:noProof/>
            <w:webHidden/>
          </w:rPr>
          <w:fldChar w:fldCharType="end"/>
        </w:r>
      </w:hyperlink>
    </w:p>
    <w:p w14:paraId="2C9085C0" w14:textId="5CD3E15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2" w:history="1">
        <w:r w:rsidR="00774E7F" w:rsidRPr="001A7667">
          <w:rPr>
            <w:rStyle w:val="Hyperlink"/>
            <w:noProof/>
          </w:rPr>
          <w:t>Figure 4 - The Block of Long-Term Short-Term Memory [134]</w:t>
        </w:r>
        <w:r w:rsidR="00774E7F">
          <w:rPr>
            <w:noProof/>
            <w:webHidden/>
          </w:rPr>
          <w:tab/>
        </w:r>
        <w:r w:rsidR="00774E7F">
          <w:rPr>
            <w:noProof/>
            <w:webHidden/>
          </w:rPr>
          <w:fldChar w:fldCharType="begin"/>
        </w:r>
        <w:r w:rsidR="00774E7F">
          <w:rPr>
            <w:noProof/>
            <w:webHidden/>
          </w:rPr>
          <w:instrText xml:space="preserve"> PAGEREF _Toc90482782 \h </w:instrText>
        </w:r>
        <w:r w:rsidR="00774E7F">
          <w:rPr>
            <w:noProof/>
            <w:webHidden/>
          </w:rPr>
        </w:r>
        <w:r w:rsidR="00774E7F">
          <w:rPr>
            <w:noProof/>
            <w:webHidden/>
          </w:rPr>
          <w:fldChar w:fldCharType="separate"/>
        </w:r>
        <w:r w:rsidR="00774E7F">
          <w:rPr>
            <w:noProof/>
            <w:webHidden/>
          </w:rPr>
          <w:t>19</w:t>
        </w:r>
        <w:r w:rsidR="00774E7F">
          <w:rPr>
            <w:noProof/>
            <w:webHidden/>
          </w:rPr>
          <w:fldChar w:fldCharType="end"/>
        </w:r>
      </w:hyperlink>
    </w:p>
    <w:p w14:paraId="3F67E0A1" w14:textId="64A652CF"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3" w:history="1">
        <w:r w:rsidR="00774E7F" w:rsidRPr="001A7667">
          <w:rPr>
            <w:rStyle w:val="Hyperlink"/>
            <w:noProof/>
          </w:rPr>
          <w:t xml:space="preserve">Figure 5 - </w:t>
        </w:r>
        <w:r w:rsidR="00774E7F" w:rsidRPr="001A7667">
          <w:rPr>
            <w:rStyle w:val="Hyperlink"/>
            <w:rFonts w:cstheme="minorHAnsi"/>
            <w:noProof/>
          </w:rPr>
          <w:t>An Illustration of a Typical CNN Network's Workflow [149]</w:t>
        </w:r>
        <w:r w:rsidR="00774E7F">
          <w:rPr>
            <w:noProof/>
            <w:webHidden/>
          </w:rPr>
          <w:tab/>
        </w:r>
        <w:r w:rsidR="00774E7F">
          <w:rPr>
            <w:noProof/>
            <w:webHidden/>
          </w:rPr>
          <w:fldChar w:fldCharType="begin"/>
        </w:r>
        <w:r w:rsidR="00774E7F">
          <w:rPr>
            <w:noProof/>
            <w:webHidden/>
          </w:rPr>
          <w:instrText xml:space="preserve"> PAGEREF _Toc90482783 \h </w:instrText>
        </w:r>
        <w:r w:rsidR="00774E7F">
          <w:rPr>
            <w:noProof/>
            <w:webHidden/>
          </w:rPr>
        </w:r>
        <w:r w:rsidR="00774E7F">
          <w:rPr>
            <w:noProof/>
            <w:webHidden/>
          </w:rPr>
          <w:fldChar w:fldCharType="separate"/>
        </w:r>
        <w:r w:rsidR="00774E7F">
          <w:rPr>
            <w:noProof/>
            <w:webHidden/>
          </w:rPr>
          <w:t>21</w:t>
        </w:r>
        <w:r w:rsidR="00774E7F">
          <w:rPr>
            <w:noProof/>
            <w:webHidden/>
          </w:rPr>
          <w:fldChar w:fldCharType="end"/>
        </w:r>
      </w:hyperlink>
    </w:p>
    <w:p w14:paraId="0F215E14" w14:textId="078EAC22"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4" w:history="1">
        <w:r w:rsidR="00774E7F" w:rsidRPr="001A7667">
          <w:rPr>
            <w:rStyle w:val="Hyperlink"/>
            <w:noProof/>
          </w:rPr>
          <w:t>Figure 6 – The Activation Function for Rectified Linear Units [150], and Examples of Max and Average Pooling [151].</w:t>
        </w:r>
        <w:r w:rsidR="00774E7F">
          <w:rPr>
            <w:noProof/>
            <w:webHidden/>
          </w:rPr>
          <w:tab/>
        </w:r>
        <w:r w:rsidR="00774E7F">
          <w:rPr>
            <w:noProof/>
            <w:webHidden/>
          </w:rPr>
          <w:fldChar w:fldCharType="begin"/>
        </w:r>
        <w:r w:rsidR="00774E7F">
          <w:rPr>
            <w:noProof/>
            <w:webHidden/>
          </w:rPr>
          <w:instrText xml:space="preserve"> PAGEREF _Toc90482784 \h </w:instrText>
        </w:r>
        <w:r w:rsidR="00774E7F">
          <w:rPr>
            <w:noProof/>
            <w:webHidden/>
          </w:rPr>
        </w:r>
        <w:r w:rsidR="00774E7F">
          <w:rPr>
            <w:noProof/>
            <w:webHidden/>
          </w:rPr>
          <w:fldChar w:fldCharType="separate"/>
        </w:r>
        <w:r w:rsidR="00774E7F">
          <w:rPr>
            <w:noProof/>
            <w:webHidden/>
          </w:rPr>
          <w:t>22</w:t>
        </w:r>
        <w:r w:rsidR="00774E7F">
          <w:rPr>
            <w:noProof/>
            <w:webHidden/>
          </w:rPr>
          <w:fldChar w:fldCharType="end"/>
        </w:r>
      </w:hyperlink>
    </w:p>
    <w:p w14:paraId="0E22D3B9" w14:textId="4CF3FA39"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5" w:history="1">
        <w:r w:rsidR="00774E7F" w:rsidRPr="001A7667">
          <w:rPr>
            <w:rStyle w:val="Hyperlink"/>
            <w:noProof/>
          </w:rPr>
          <w:t>Figure 7 – Peak Load vs Base Load [165]</w:t>
        </w:r>
        <w:r w:rsidR="00774E7F">
          <w:rPr>
            <w:noProof/>
            <w:webHidden/>
          </w:rPr>
          <w:tab/>
        </w:r>
        <w:r w:rsidR="00774E7F">
          <w:rPr>
            <w:noProof/>
            <w:webHidden/>
          </w:rPr>
          <w:fldChar w:fldCharType="begin"/>
        </w:r>
        <w:r w:rsidR="00774E7F">
          <w:rPr>
            <w:noProof/>
            <w:webHidden/>
          </w:rPr>
          <w:instrText xml:space="preserve"> PAGEREF _Toc90482785 \h </w:instrText>
        </w:r>
        <w:r w:rsidR="00774E7F">
          <w:rPr>
            <w:noProof/>
            <w:webHidden/>
          </w:rPr>
        </w:r>
        <w:r w:rsidR="00774E7F">
          <w:rPr>
            <w:noProof/>
            <w:webHidden/>
          </w:rPr>
          <w:fldChar w:fldCharType="separate"/>
        </w:r>
        <w:r w:rsidR="00774E7F">
          <w:rPr>
            <w:noProof/>
            <w:webHidden/>
          </w:rPr>
          <w:t>25</w:t>
        </w:r>
        <w:r w:rsidR="00774E7F">
          <w:rPr>
            <w:noProof/>
            <w:webHidden/>
          </w:rPr>
          <w:fldChar w:fldCharType="end"/>
        </w:r>
      </w:hyperlink>
    </w:p>
    <w:p w14:paraId="69212B5C" w14:textId="30623DEC"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6" w:history="1">
        <w:r w:rsidR="00774E7F" w:rsidRPr="001A7667">
          <w:rPr>
            <w:rStyle w:val="Hyperlink"/>
            <w:noProof/>
          </w:rPr>
          <w:t>Figure 8 – 2019 Average Daily Demand for Loads Across All Datasets</w:t>
        </w:r>
        <w:r w:rsidR="00774E7F">
          <w:rPr>
            <w:noProof/>
            <w:webHidden/>
          </w:rPr>
          <w:tab/>
        </w:r>
        <w:r w:rsidR="00774E7F">
          <w:rPr>
            <w:noProof/>
            <w:webHidden/>
          </w:rPr>
          <w:fldChar w:fldCharType="begin"/>
        </w:r>
        <w:r w:rsidR="00774E7F">
          <w:rPr>
            <w:noProof/>
            <w:webHidden/>
          </w:rPr>
          <w:instrText xml:space="preserve"> PAGEREF _Toc90482786 \h </w:instrText>
        </w:r>
        <w:r w:rsidR="00774E7F">
          <w:rPr>
            <w:noProof/>
            <w:webHidden/>
          </w:rPr>
        </w:r>
        <w:r w:rsidR="00774E7F">
          <w:rPr>
            <w:noProof/>
            <w:webHidden/>
          </w:rPr>
          <w:fldChar w:fldCharType="separate"/>
        </w:r>
        <w:r w:rsidR="00774E7F">
          <w:rPr>
            <w:noProof/>
            <w:webHidden/>
          </w:rPr>
          <w:t>29</w:t>
        </w:r>
        <w:r w:rsidR="00774E7F">
          <w:rPr>
            <w:noProof/>
            <w:webHidden/>
          </w:rPr>
          <w:fldChar w:fldCharType="end"/>
        </w:r>
      </w:hyperlink>
    </w:p>
    <w:p w14:paraId="38894961" w14:textId="3AFBB02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7" w:history="1">
        <w:r w:rsidR="00774E7F" w:rsidRPr="001A7667">
          <w:rPr>
            <w:rStyle w:val="Hyperlink"/>
            <w:noProof/>
          </w:rPr>
          <w:t>Figure 9 – The Structure of the BLF and CLF Network</w:t>
        </w:r>
        <w:r w:rsidR="00774E7F">
          <w:rPr>
            <w:noProof/>
            <w:webHidden/>
          </w:rPr>
          <w:tab/>
        </w:r>
        <w:r w:rsidR="00774E7F">
          <w:rPr>
            <w:noProof/>
            <w:webHidden/>
          </w:rPr>
          <w:fldChar w:fldCharType="begin"/>
        </w:r>
        <w:r w:rsidR="00774E7F">
          <w:rPr>
            <w:noProof/>
            <w:webHidden/>
          </w:rPr>
          <w:instrText xml:space="preserve"> PAGEREF _Toc90482787 \h </w:instrText>
        </w:r>
        <w:r w:rsidR="00774E7F">
          <w:rPr>
            <w:noProof/>
            <w:webHidden/>
          </w:rPr>
        </w:r>
        <w:r w:rsidR="00774E7F">
          <w:rPr>
            <w:noProof/>
            <w:webHidden/>
          </w:rPr>
          <w:fldChar w:fldCharType="separate"/>
        </w:r>
        <w:r w:rsidR="00774E7F">
          <w:rPr>
            <w:noProof/>
            <w:webHidden/>
          </w:rPr>
          <w:t>34</w:t>
        </w:r>
        <w:r w:rsidR="00774E7F">
          <w:rPr>
            <w:noProof/>
            <w:webHidden/>
          </w:rPr>
          <w:fldChar w:fldCharType="end"/>
        </w:r>
      </w:hyperlink>
    </w:p>
    <w:p w14:paraId="05D0E9BB" w14:textId="22DD5490"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8" w:history="1">
        <w:r w:rsidR="00774E7F" w:rsidRPr="001A7667">
          <w:rPr>
            <w:rStyle w:val="Hyperlink"/>
            <w:noProof/>
          </w:rPr>
          <w:t>Figure 10 - Actual and Forecasted Load Demand for July 17</w:t>
        </w:r>
        <w:r w:rsidR="00774E7F" w:rsidRPr="001A7667">
          <w:rPr>
            <w:rStyle w:val="Hyperlink"/>
            <w:noProof/>
            <w:vertAlign w:val="superscript"/>
          </w:rPr>
          <w:t>th</w:t>
        </w:r>
        <w:r w:rsidR="00774E7F" w:rsidRPr="001A7667">
          <w:rPr>
            <w:rStyle w:val="Hyperlink"/>
            <w:noProof/>
          </w:rPr>
          <w:t xml:space="preserve"> - 21</w:t>
        </w:r>
        <w:r w:rsidR="00774E7F" w:rsidRPr="001A7667">
          <w:rPr>
            <w:rStyle w:val="Hyperlink"/>
            <w:noProof/>
            <w:vertAlign w:val="superscript"/>
          </w:rPr>
          <w:t>st</w:t>
        </w:r>
        <w:r w:rsidR="00774E7F" w:rsidRPr="001A7667">
          <w:rPr>
            <w:rStyle w:val="Hyperlink"/>
            <w:noProof/>
          </w:rPr>
          <w:t>, and the Overall Error Distribution for All Forecasters   - Toronto Dataset</w:t>
        </w:r>
        <w:r w:rsidR="00774E7F">
          <w:rPr>
            <w:noProof/>
            <w:webHidden/>
          </w:rPr>
          <w:tab/>
        </w:r>
        <w:r w:rsidR="00774E7F">
          <w:rPr>
            <w:noProof/>
            <w:webHidden/>
          </w:rPr>
          <w:fldChar w:fldCharType="begin"/>
        </w:r>
        <w:r w:rsidR="00774E7F">
          <w:rPr>
            <w:noProof/>
            <w:webHidden/>
          </w:rPr>
          <w:instrText xml:space="preserve"> PAGEREF _Toc90482788 \h </w:instrText>
        </w:r>
        <w:r w:rsidR="00774E7F">
          <w:rPr>
            <w:noProof/>
            <w:webHidden/>
          </w:rPr>
        </w:r>
        <w:r w:rsidR="00774E7F">
          <w:rPr>
            <w:noProof/>
            <w:webHidden/>
          </w:rPr>
          <w:fldChar w:fldCharType="separate"/>
        </w:r>
        <w:r w:rsidR="00774E7F">
          <w:rPr>
            <w:noProof/>
            <w:webHidden/>
          </w:rPr>
          <w:t>38</w:t>
        </w:r>
        <w:r w:rsidR="00774E7F">
          <w:rPr>
            <w:noProof/>
            <w:webHidden/>
          </w:rPr>
          <w:fldChar w:fldCharType="end"/>
        </w:r>
      </w:hyperlink>
    </w:p>
    <w:p w14:paraId="3AA35618" w14:textId="61308EB8"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89" w:history="1">
        <w:r w:rsidR="00774E7F" w:rsidRPr="001A7667">
          <w:rPr>
            <w:rStyle w:val="Hyperlink"/>
            <w:noProof/>
          </w:rPr>
          <w:t>Figure 11 - Actual and Forecasted Load Demand for July 17</w:t>
        </w:r>
        <w:r w:rsidR="00774E7F" w:rsidRPr="001A7667">
          <w:rPr>
            <w:rStyle w:val="Hyperlink"/>
            <w:noProof/>
            <w:vertAlign w:val="superscript"/>
          </w:rPr>
          <w:t>th</w:t>
        </w:r>
        <w:r w:rsidR="00774E7F" w:rsidRPr="001A7667">
          <w:rPr>
            <w:rStyle w:val="Hyperlink"/>
            <w:noProof/>
          </w:rPr>
          <w:t xml:space="preserve"> - 21</w:t>
        </w:r>
        <w:r w:rsidR="00774E7F" w:rsidRPr="001A7667">
          <w:rPr>
            <w:rStyle w:val="Hyperlink"/>
            <w:noProof/>
            <w:vertAlign w:val="superscript"/>
          </w:rPr>
          <w:t>st</w:t>
        </w:r>
        <w:r w:rsidR="00774E7F" w:rsidRPr="001A7667">
          <w:rPr>
            <w:rStyle w:val="Hyperlink"/>
            <w:noProof/>
          </w:rPr>
          <w:t>, and Overall Error Distribution for All Forecasters - Ottawa Dataset</w:t>
        </w:r>
        <w:r w:rsidR="00774E7F">
          <w:rPr>
            <w:noProof/>
            <w:webHidden/>
          </w:rPr>
          <w:tab/>
        </w:r>
        <w:r w:rsidR="00774E7F">
          <w:rPr>
            <w:noProof/>
            <w:webHidden/>
          </w:rPr>
          <w:fldChar w:fldCharType="begin"/>
        </w:r>
        <w:r w:rsidR="00774E7F">
          <w:rPr>
            <w:noProof/>
            <w:webHidden/>
          </w:rPr>
          <w:instrText xml:space="preserve"> PAGEREF _Toc90482789 \h </w:instrText>
        </w:r>
        <w:r w:rsidR="00774E7F">
          <w:rPr>
            <w:noProof/>
            <w:webHidden/>
          </w:rPr>
        </w:r>
        <w:r w:rsidR="00774E7F">
          <w:rPr>
            <w:noProof/>
            <w:webHidden/>
          </w:rPr>
          <w:fldChar w:fldCharType="separate"/>
        </w:r>
        <w:r w:rsidR="00774E7F">
          <w:rPr>
            <w:noProof/>
            <w:webHidden/>
          </w:rPr>
          <w:t>39</w:t>
        </w:r>
        <w:r w:rsidR="00774E7F">
          <w:rPr>
            <w:noProof/>
            <w:webHidden/>
          </w:rPr>
          <w:fldChar w:fldCharType="end"/>
        </w:r>
      </w:hyperlink>
    </w:p>
    <w:p w14:paraId="272AA22C" w14:textId="270FDCDA"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0" w:history="1">
        <w:r w:rsidR="00774E7F" w:rsidRPr="001A7667">
          <w:rPr>
            <w:rStyle w:val="Hyperlink"/>
            <w:noProof/>
          </w:rPr>
          <w:t>Figure 12 - Actual and Forecasted Load Demand for December 17</w:t>
        </w:r>
        <w:r w:rsidR="00774E7F" w:rsidRPr="001A7667">
          <w:rPr>
            <w:rStyle w:val="Hyperlink"/>
            <w:noProof/>
            <w:vertAlign w:val="superscript"/>
          </w:rPr>
          <w:t>th</w:t>
        </w:r>
        <w:r w:rsidR="00774E7F" w:rsidRPr="001A7667">
          <w:rPr>
            <w:rStyle w:val="Hyperlink"/>
            <w:noProof/>
          </w:rPr>
          <w:t xml:space="preserve"> - 21</w:t>
        </w:r>
        <w:r w:rsidR="00774E7F" w:rsidRPr="001A7667">
          <w:rPr>
            <w:rStyle w:val="Hyperlink"/>
            <w:noProof/>
            <w:vertAlign w:val="superscript"/>
          </w:rPr>
          <w:t>st</w:t>
        </w:r>
        <w:r w:rsidR="00774E7F" w:rsidRPr="001A7667">
          <w:rPr>
            <w:rStyle w:val="Hyperlink"/>
            <w:noProof/>
          </w:rPr>
          <w:t>, and Overall Error Distribution for All Forecasters - Saint John Dataset</w:t>
        </w:r>
        <w:r w:rsidR="00774E7F">
          <w:rPr>
            <w:noProof/>
            <w:webHidden/>
          </w:rPr>
          <w:tab/>
        </w:r>
        <w:r w:rsidR="00774E7F">
          <w:rPr>
            <w:noProof/>
            <w:webHidden/>
          </w:rPr>
          <w:fldChar w:fldCharType="begin"/>
        </w:r>
        <w:r w:rsidR="00774E7F">
          <w:rPr>
            <w:noProof/>
            <w:webHidden/>
          </w:rPr>
          <w:instrText xml:space="preserve"> PAGEREF _Toc90482790 \h </w:instrText>
        </w:r>
        <w:r w:rsidR="00774E7F">
          <w:rPr>
            <w:noProof/>
            <w:webHidden/>
          </w:rPr>
        </w:r>
        <w:r w:rsidR="00774E7F">
          <w:rPr>
            <w:noProof/>
            <w:webHidden/>
          </w:rPr>
          <w:fldChar w:fldCharType="separate"/>
        </w:r>
        <w:r w:rsidR="00774E7F">
          <w:rPr>
            <w:noProof/>
            <w:webHidden/>
          </w:rPr>
          <w:t>40</w:t>
        </w:r>
        <w:r w:rsidR="00774E7F">
          <w:rPr>
            <w:noProof/>
            <w:webHidden/>
          </w:rPr>
          <w:fldChar w:fldCharType="end"/>
        </w:r>
      </w:hyperlink>
    </w:p>
    <w:p w14:paraId="299C4874" w14:textId="29E4652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1" w:history="1">
        <w:r w:rsidR="00774E7F" w:rsidRPr="001A7667">
          <w:rPr>
            <w:rStyle w:val="Hyperlink"/>
            <w:noProof/>
          </w:rPr>
          <w:t>Figure 13 - Hourly MAPE and Hourly Error Distributions for CNN, LSTM, and ANN Forecasters – Toronto Dataset</w:t>
        </w:r>
        <w:r w:rsidR="00774E7F">
          <w:rPr>
            <w:noProof/>
            <w:webHidden/>
          </w:rPr>
          <w:tab/>
        </w:r>
        <w:r w:rsidR="00774E7F">
          <w:rPr>
            <w:noProof/>
            <w:webHidden/>
          </w:rPr>
          <w:fldChar w:fldCharType="begin"/>
        </w:r>
        <w:r w:rsidR="00774E7F">
          <w:rPr>
            <w:noProof/>
            <w:webHidden/>
          </w:rPr>
          <w:instrText xml:space="preserve"> PAGEREF _Toc90482791 \h </w:instrText>
        </w:r>
        <w:r w:rsidR="00774E7F">
          <w:rPr>
            <w:noProof/>
            <w:webHidden/>
          </w:rPr>
        </w:r>
        <w:r w:rsidR="00774E7F">
          <w:rPr>
            <w:noProof/>
            <w:webHidden/>
          </w:rPr>
          <w:fldChar w:fldCharType="separate"/>
        </w:r>
        <w:r w:rsidR="00774E7F">
          <w:rPr>
            <w:noProof/>
            <w:webHidden/>
          </w:rPr>
          <w:t>44</w:t>
        </w:r>
        <w:r w:rsidR="00774E7F">
          <w:rPr>
            <w:noProof/>
            <w:webHidden/>
          </w:rPr>
          <w:fldChar w:fldCharType="end"/>
        </w:r>
      </w:hyperlink>
    </w:p>
    <w:p w14:paraId="6B945524" w14:textId="43C5CBD3"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2" w:history="1">
        <w:r w:rsidR="00774E7F" w:rsidRPr="001A7667">
          <w:rPr>
            <w:rStyle w:val="Hyperlink"/>
            <w:noProof/>
          </w:rPr>
          <w:t>Figure 14 – Daily MAPE and Daily Error Distributions for CNN, LSTM, and ANN Forecasters – Toronto Dataset</w:t>
        </w:r>
        <w:r w:rsidR="00774E7F">
          <w:rPr>
            <w:noProof/>
            <w:webHidden/>
          </w:rPr>
          <w:tab/>
        </w:r>
        <w:r w:rsidR="00774E7F">
          <w:rPr>
            <w:noProof/>
            <w:webHidden/>
          </w:rPr>
          <w:fldChar w:fldCharType="begin"/>
        </w:r>
        <w:r w:rsidR="00774E7F">
          <w:rPr>
            <w:noProof/>
            <w:webHidden/>
          </w:rPr>
          <w:instrText xml:space="preserve"> PAGEREF _Toc90482792 \h </w:instrText>
        </w:r>
        <w:r w:rsidR="00774E7F">
          <w:rPr>
            <w:noProof/>
            <w:webHidden/>
          </w:rPr>
        </w:r>
        <w:r w:rsidR="00774E7F">
          <w:rPr>
            <w:noProof/>
            <w:webHidden/>
          </w:rPr>
          <w:fldChar w:fldCharType="separate"/>
        </w:r>
        <w:r w:rsidR="00774E7F">
          <w:rPr>
            <w:noProof/>
            <w:webHidden/>
          </w:rPr>
          <w:t>46</w:t>
        </w:r>
        <w:r w:rsidR="00774E7F">
          <w:rPr>
            <w:noProof/>
            <w:webHidden/>
          </w:rPr>
          <w:fldChar w:fldCharType="end"/>
        </w:r>
      </w:hyperlink>
    </w:p>
    <w:p w14:paraId="34933F77" w14:textId="1DA86AF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3" w:history="1">
        <w:r w:rsidR="00774E7F" w:rsidRPr="001A7667">
          <w:rPr>
            <w:rStyle w:val="Hyperlink"/>
            <w:noProof/>
          </w:rPr>
          <w:t>Figure 15 - Monthly MAPE and Monthly Error Distributions for CNN, LSTM, and ANN Forecasters – Toronto Dataset</w:t>
        </w:r>
        <w:r w:rsidR="00774E7F">
          <w:rPr>
            <w:noProof/>
            <w:webHidden/>
          </w:rPr>
          <w:tab/>
        </w:r>
        <w:r w:rsidR="00774E7F">
          <w:rPr>
            <w:noProof/>
            <w:webHidden/>
          </w:rPr>
          <w:fldChar w:fldCharType="begin"/>
        </w:r>
        <w:r w:rsidR="00774E7F">
          <w:rPr>
            <w:noProof/>
            <w:webHidden/>
          </w:rPr>
          <w:instrText xml:space="preserve"> PAGEREF _Toc90482793 \h </w:instrText>
        </w:r>
        <w:r w:rsidR="00774E7F">
          <w:rPr>
            <w:noProof/>
            <w:webHidden/>
          </w:rPr>
        </w:r>
        <w:r w:rsidR="00774E7F">
          <w:rPr>
            <w:noProof/>
            <w:webHidden/>
          </w:rPr>
          <w:fldChar w:fldCharType="separate"/>
        </w:r>
        <w:r w:rsidR="00774E7F">
          <w:rPr>
            <w:noProof/>
            <w:webHidden/>
          </w:rPr>
          <w:t>47</w:t>
        </w:r>
        <w:r w:rsidR="00774E7F">
          <w:rPr>
            <w:noProof/>
            <w:webHidden/>
          </w:rPr>
          <w:fldChar w:fldCharType="end"/>
        </w:r>
      </w:hyperlink>
    </w:p>
    <w:p w14:paraId="0FF6759A" w14:textId="386D2663"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4" w:history="1">
        <w:r w:rsidR="00774E7F" w:rsidRPr="001A7667">
          <w:rPr>
            <w:rStyle w:val="Hyperlink"/>
            <w:noProof/>
          </w:rPr>
          <w:t>Figure 16 - Scatter Plot of Load Demand versus Temperature – Toronto Dataset</w:t>
        </w:r>
        <w:r w:rsidR="00774E7F">
          <w:rPr>
            <w:noProof/>
            <w:webHidden/>
          </w:rPr>
          <w:tab/>
        </w:r>
        <w:r w:rsidR="00774E7F">
          <w:rPr>
            <w:noProof/>
            <w:webHidden/>
          </w:rPr>
          <w:fldChar w:fldCharType="begin"/>
        </w:r>
        <w:r w:rsidR="00774E7F">
          <w:rPr>
            <w:noProof/>
            <w:webHidden/>
          </w:rPr>
          <w:instrText xml:space="preserve"> PAGEREF _Toc90482794 \h </w:instrText>
        </w:r>
        <w:r w:rsidR="00774E7F">
          <w:rPr>
            <w:noProof/>
            <w:webHidden/>
          </w:rPr>
        </w:r>
        <w:r w:rsidR="00774E7F">
          <w:rPr>
            <w:noProof/>
            <w:webHidden/>
          </w:rPr>
          <w:fldChar w:fldCharType="separate"/>
        </w:r>
        <w:r w:rsidR="00774E7F">
          <w:rPr>
            <w:noProof/>
            <w:webHidden/>
          </w:rPr>
          <w:t>49</w:t>
        </w:r>
        <w:r w:rsidR="00774E7F">
          <w:rPr>
            <w:noProof/>
            <w:webHidden/>
          </w:rPr>
          <w:fldChar w:fldCharType="end"/>
        </w:r>
      </w:hyperlink>
    </w:p>
    <w:p w14:paraId="7D0A3F5A" w14:textId="400D3327"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5" w:history="1">
        <w:r w:rsidR="00774E7F" w:rsidRPr="001A7667">
          <w:rPr>
            <w:rStyle w:val="Hyperlink"/>
            <w:noProof/>
          </w:rPr>
          <w:t>Figure 17 - Hourly MAPE and Hourly Error Distributions for CNN, LSTM, and ANN Forecasters – Ottawa Dataset</w:t>
        </w:r>
        <w:r w:rsidR="00774E7F">
          <w:rPr>
            <w:noProof/>
            <w:webHidden/>
          </w:rPr>
          <w:tab/>
        </w:r>
        <w:r w:rsidR="00774E7F">
          <w:rPr>
            <w:noProof/>
            <w:webHidden/>
          </w:rPr>
          <w:fldChar w:fldCharType="begin"/>
        </w:r>
        <w:r w:rsidR="00774E7F">
          <w:rPr>
            <w:noProof/>
            <w:webHidden/>
          </w:rPr>
          <w:instrText xml:space="preserve"> PAGEREF _Toc90482795 \h </w:instrText>
        </w:r>
        <w:r w:rsidR="00774E7F">
          <w:rPr>
            <w:noProof/>
            <w:webHidden/>
          </w:rPr>
        </w:r>
        <w:r w:rsidR="00774E7F">
          <w:rPr>
            <w:noProof/>
            <w:webHidden/>
          </w:rPr>
          <w:fldChar w:fldCharType="separate"/>
        </w:r>
        <w:r w:rsidR="00774E7F">
          <w:rPr>
            <w:noProof/>
            <w:webHidden/>
          </w:rPr>
          <w:t>51</w:t>
        </w:r>
        <w:r w:rsidR="00774E7F">
          <w:rPr>
            <w:noProof/>
            <w:webHidden/>
          </w:rPr>
          <w:fldChar w:fldCharType="end"/>
        </w:r>
      </w:hyperlink>
    </w:p>
    <w:p w14:paraId="0D2D588F" w14:textId="4B6A955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6" w:history="1">
        <w:r w:rsidR="00774E7F" w:rsidRPr="001A7667">
          <w:rPr>
            <w:rStyle w:val="Hyperlink"/>
            <w:noProof/>
          </w:rPr>
          <w:t>Figure 18 - Daily MAPE and Daily Error Distributions for CNN, LSTM, and ANN Forecasters – Ottawa Dataset</w:t>
        </w:r>
        <w:r w:rsidR="00774E7F">
          <w:rPr>
            <w:noProof/>
            <w:webHidden/>
          </w:rPr>
          <w:tab/>
        </w:r>
        <w:r w:rsidR="00774E7F">
          <w:rPr>
            <w:noProof/>
            <w:webHidden/>
          </w:rPr>
          <w:fldChar w:fldCharType="begin"/>
        </w:r>
        <w:r w:rsidR="00774E7F">
          <w:rPr>
            <w:noProof/>
            <w:webHidden/>
          </w:rPr>
          <w:instrText xml:space="preserve"> PAGEREF _Toc90482796 \h </w:instrText>
        </w:r>
        <w:r w:rsidR="00774E7F">
          <w:rPr>
            <w:noProof/>
            <w:webHidden/>
          </w:rPr>
        </w:r>
        <w:r w:rsidR="00774E7F">
          <w:rPr>
            <w:noProof/>
            <w:webHidden/>
          </w:rPr>
          <w:fldChar w:fldCharType="separate"/>
        </w:r>
        <w:r w:rsidR="00774E7F">
          <w:rPr>
            <w:noProof/>
            <w:webHidden/>
          </w:rPr>
          <w:t>53</w:t>
        </w:r>
        <w:r w:rsidR="00774E7F">
          <w:rPr>
            <w:noProof/>
            <w:webHidden/>
          </w:rPr>
          <w:fldChar w:fldCharType="end"/>
        </w:r>
      </w:hyperlink>
    </w:p>
    <w:p w14:paraId="1FAB18FA" w14:textId="718169EA"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7" w:history="1">
        <w:r w:rsidR="00774E7F" w:rsidRPr="001A7667">
          <w:rPr>
            <w:rStyle w:val="Hyperlink"/>
            <w:noProof/>
          </w:rPr>
          <w:t>Figure 19 - Monthly MAPE and Monthly Error Distributions for CNN, LSTM, and ANN Forecasters – Ottawa Dataset</w:t>
        </w:r>
        <w:r w:rsidR="00774E7F">
          <w:rPr>
            <w:noProof/>
            <w:webHidden/>
          </w:rPr>
          <w:tab/>
        </w:r>
        <w:r w:rsidR="00774E7F">
          <w:rPr>
            <w:noProof/>
            <w:webHidden/>
          </w:rPr>
          <w:fldChar w:fldCharType="begin"/>
        </w:r>
        <w:r w:rsidR="00774E7F">
          <w:rPr>
            <w:noProof/>
            <w:webHidden/>
          </w:rPr>
          <w:instrText xml:space="preserve"> PAGEREF _Toc90482797 \h </w:instrText>
        </w:r>
        <w:r w:rsidR="00774E7F">
          <w:rPr>
            <w:noProof/>
            <w:webHidden/>
          </w:rPr>
        </w:r>
        <w:r w:rsidR="00774E7F">
          <w:rPr>
            <w:noProof/>
            <w:webHidden/>
          </w:rPr>
          <w:fldChar w:fldCharType="separate"/>
        </w:r>
        <w:r w:rsidR="00774E7F">
          <w:rPr>
            <w:noProof/>
            <w:webHidden/>
          </w:rPr>
          <w:t>54</w:t>
        </w:r>
        <w:r w:rsidR="00774E7F">
          <w:rPr>
            <w:noProof/>
            <w:webHidden/>
          </w:rPr>
          <w:fldChar w:fldCharType="end"/>
        </w:r>
      </w:hyperlink>
    </w:p>
    <w:p w14:paraId="01E9FD0D" w14:textId="38171B4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8" w:history="1">
        <w:r w:rsidR="00774E7F" w:rsidRPr="001A7667">
          <w:rPr>
            <w:rStyle w:val="Hyperlink"/>
            <w:noProof/>
          </w:rPr>
          <w:t>Figure 20 - Scatter Plot of Load Demand versus Temperature – Ottawa Dataset</w:t>
        </w:r>
        <w:r w:rsidR="00774E7F">
          <w:rPr>
            <w:noProof/>
            <w:webHidden/>
          </w:rPr>
          <w:tab/>
        </w:r>
        <w:r w:rsidR="00774E7F">
          <w:rPr>
            <w:noProof/>
            <w:webHidden/>
          </w:rPr>
          <w:fldChar w:fldCharType="begin"/>
        </w:r>
        <w:r w:rsidR="00774E7F">
          <w:rPr>
            <w:noProof/>
            <w:webHidden/>
          </w:rPr>
          <w:instrText xml:space="preserve"> PAGEREF _Toc90482798 \h </w:instrText>
        </w:r>
        <w:r w:rsidR="00774E7F">
          <w:rPr>
            <w:noProof/>
            <w:webHidden/>
          </w:rPr>
        </w:r>
        <w:r w:rsidR="00774E7F">
          <w:rPr>
            <w:noProof/>
            <w:webHidden/>
          </w:rPr>
          <w:fldChar w:fldCharType="separate"/>
        </w:r>
        <w:r w:rsidR="00774E7F">
          <w:rPr>
            <w:noProof/>
            <w:webHidden/>
          </w:rPr>
          <w:t>56</w:t>
        </w:r>
        <w:r w:rsidR="00774E7F">
          <w:rPr>
            <w:noProof/>
            <w:webHidden/>
          </w:rPr>
          <w:fldChar w:fldCharType="end"/>
        </w:r>
      </w:hyperlink>
    </w:p>
    <w:p w14:paraId="089D811E" w14:textId="7B6EDE31"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799" w:history="1">
        <w:r w:rsidR="00774E7F" w:rsidRPr="001A7667">
          <w:rPr>
            <w:rStyle w:val="Hyperlink"/>
            <w:noProof/>
          </w:rPr>
          <w:t>Figure 21 - Hourly MAPE and Hourly Error Distributions for CNN, LSTM, and ANN Forecasters – Saint John Dataset</w:t>
        </w:r>
        <w:r w:rsidR="00774E7F">
          <w:rPr>
            <w:noProof/>
            <w:webHidden/>
          </w:rPr>
          <w:tab/>
        </w:r>
        <w:r w:rsidR="00774E7F">
          <w:rPr>
            <w:noProof/>
            <w:webHidden/>
          </w:rPr>
          <w:fldChar w:fldCharType="begin"/>
        </w:r>
        <w:r w:rsidR="00774E7F">
          <w:rPr>
            <w:noProof/>
            <w:webHidden/>
          </w:rPr>
          <w:instrText xml:space="preserve"> PAGEREF _Toc90482799 \h </w:instrText>
        </w:r>
        <w:r w:rsidR="00774E7F">
          <w:rPr>
            <w:noProof/>
            <w:webHidden/>
          </w:rPr>
        </w:r>
        <w:r w:rsidR="00774E7F">
          <w:rPr>
            <w:noProof/>
            <w:webHidden/>
          </w:rPr>
          <w:fldChar w:fldCharType="separate"/>
        </w:r>
        <w:r w:rsidR="00774E7F">
          <w:rPr>
            <w:noProof/>
            <w:webHidden/>
          </w:rPr>
          <w:t>58</w:t>
        </w:r>
        <w:r w:rsidR="00774E7F">
          <w:rPr>
            <w:noProof/>
            <w:webHidden/>
          </w:rPr>
          <w:fldChar w:fldCharType="end"/>
        </w:r>
      </w:hyperlink>
    </w:p>
    <w:p w14:paraId="1D6F0184" w14:textId="2ADF2B12"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0" w:history="1">
        <w:r w:rsidR="00774E7F" w:rsidRPr="001A7667">
          <w:rPr>
            <w:rStyle w:val="Hyperlink"/>
            <w:noProof/>
          </w:rPr>
          <w:t>Figure 22 - Daily MAPE and Daily Error Distributions for CNN, LSTM, and ANN Forecasters – Saint John Dataset</w:t>
        </w:r>
        <w:r w:rsidR="00774E7F">
          <w:rPr>
            <w:noProof/>
            <w:webHidden/>
          </w:rPr>
          <w:tab/>
        </w:r>
        <w:r w:rsidR="00774E7F">
          <w:rPr>
            <w:noProof/>
            <w:webHidden/>
          </w:rPr>
          <w:fldChar w:fldCharType="begin"/>
        </w:r>
        <w:r w:rsidR="00774E7F">
          <w:rPr>
            <w:noProof/>
            <w:webHidden/>
          </w:rPr>
          <w:instrText xml:space="preserve"> PAGEREF _Toc90482800 \h </w:instrText>
        </w:r>
        <w:r w:rsidR="00774E7F">
          <w:rPr>
            <w:noProof/>
            <w:webHidden/>
          </w:rPr>
        </w:r>
        <w:r w:rsidR="00774E7F">
          <w:rPr>
            <w:noProof/>
            <w:webHidden/>
          </w:rPr>
          <w:fldChar w:fldCharType="separate"/>
        </w:r>
        <w:r w:rsidR="00774E7F">
          <w:rPr>
            <w:noProof/>
            <w:webHidden/>
          </w:rPr>
          <w:t>60</w:t>
        </w:r>
        <w:r w:rsidR="00774E7F">
          <w:rPr>
            <w:noProof/>
            <w:webHidden/>
          </w:rPr>
          <w:fldChar w:fldCharType="end"/>
        </w:r>
      </w:hyperlink>
    </w:p>
    <w:p w14:paraId="4699F677" w14:textId="6BD9D851"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1" w:history="1">
        <w:r w:rsidR="00774E7F" w:rsidRPr="001A7667">
          <w:rPr>
            <w:rStyle w:val="Hyperlink"/>
            <w:noProof/>
          </w:rPr>
          <w:t>Figure 23 - Monthly MAPE for Each Forecaster – Saint John Dataset</w:t>
        </w:r>
        <w:r w:rsidR="00774E7F">
          <w:rPr>
            <w:noProof/>
            <w:webHidden/>
          </w:rPr>
          <w:tab/>
        </w:r>
        <w:r w:rsidR="00774E7F">
          <w:rPr>
            <w:noProof/>
            <w:webHidden/>
          </w:rPr>
          <w:fldChar w:fldCharType="begin"/>
        </w:r>
        <w:r w:rsidR="00774E7F">
          <w:rPr>
            <w:noProof/>
            <w:webHidden/>
          </w:rPr>
          <w:instrText xml:space="preserve"> PAGEREF _Toc90482801 \h </w:instrText>
        </w:r>
        <w:r w:rsidR="00774E7F">
          <w:rPr>
            <w:noProof/>
            <w:webHidden/>
          </w:rPr>
        </w:r>
        <w:r w:rsidR="00774E7F">
          <w:rPr>
            <w:noProof/>
            <w:webHidden/>
          </w:rPr>
          <w:fldChar w:fldCharType="separate"/>
        </w:r>
        <w:r w:rsidR="00774E7F">
          <w:rPr>
            <w:noProof/>
            <w:webHidden/>
          </w:rPr>
          <w:t>61</w:t>
        </w:r>
        <w:r w:rsidR="00774E7F">
          <w:rPr>
            <w:noProof/>
            <w:webHidden/>
          </w:rPr>
          <w:fldChar w:fldCharType="end"/>
        </w:r>
      </w:hyperlink>
    </w:p>
    <w:p w14:paraId="1B9115CD" w14:textId="323A5127"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2" w:history="1">
        <w:r w:rsidR="00774E7F" w:rsidRPr="001A7667">
          <w:rPr>
            <w:rStyle w:val="Hyperlink"/>
            <w:noProof/>
          </w:rPr>
          <w:t>Figure 24 - Monthly Error Distribution for CNN, LSTM, ANN, and SARIMAX Forecasters – Saint John Dataset</w:t>
        </w:r>
        <w:r w:rsidR="00774E7F">
          <w:rPr>
            <w:noProof/>
            <w:webHidden/>
          </w:rPr>
          <w:tab/>
        </w:r>
        <w:r w:rsidR="00774E7F">
          <w:rPr>
            <w:noProof/>
            <w:webHidden/>
          </w:rPr>
          <w:fldChar w:fldCharType="begin"/>
        </w:r>
        <w:r w:rsidR="00774E7F">
          <w:rPr>
            <w:noProof/>
            <w:webHidden/>
          </w:rPr>
          <w:instrText xml:space="preserve"> PAGEREF _Toc90482802 \h </w:instrText>
        </w:r>
        <w:r w:rsidR="00774E7F">
          <w:rPr>
            <w:noProof/>
            <w:webHidden/>
          </w:rPr>
        </w:r>
        <w:r w:rsidR="00774E7F">
          <w:rPr>
            <w:noProof/>
            <w:webHidden/>
          </w:rPr>
          <w:fldChar w:fldCharType="separate"/>
        </w:r>
        <w:r w:rsidR="00774E7F">
          <w:rPr>
            <w:noProof/>
            <w:webHidden/>
          </w:rPr>
          <w:t>62</w:t>
        </w:r>
        <w:r w:rsidR="00774E7F">
          <w:rPr>
            <w:noProof/>
            <w:webHidden/>
          </w:rPr>
          <w:fldChar w:fldCharType="end"/>
        </w:r>
      </w:hyperlink>
    </w:p>
    <w:p w14:paraId="27FE1E1C" w14:textId="0F2C4DD7"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3" w:history="1">
        <w:r w:rsidR="00774E7F" w:rsidRPr="001A7667">
          <w:rPr>
            <w:rStyle w:val="Hyperlink"/>
            <w:noProof/>
          </w:rPr>
          <w:t>Figure 25 - Scatter Plot of Load Demand versus Temperature – Saint John Dataset</w:t>
        </w:r>
        <w:r w:rsidR="00774E7F">
          <w:rPr>
            <w:noProof/>
            <w:webHidden/>
          </w:rPr>
          <w:tab/>
        </w:r>
        <w:r w:rsidR="00774E7F">
          <w:rPr>
            <w:noProof/>
            <w:webHidden/>
          </w:rPr>
          <w:fldChar w:fldCharType="begin"/>
        </w:r>
        <w:r w:rsidR="00774E7F">
          <w:rPr>
            <w:noProof/>
            <w:webHidden/>
          </w:rPr>
          <w:instrText xml:space="preserve"> PAGEREF _Toc90482803 \h </w:instrText>
        </w:r>
        <w:r w:rsidR="00774E7F">
          <w:rPr>
            <w:noProof/>
            <w:webHidden/>
          </w:rPr>
        </w:r>
        <w:r w:rsidR="00774E7F">
          <w:rPr>
            <w:noProof/>
            <w:webHidden/>
          </w:rPr>
          <w:fldChar w:fldCharType="separate"/>
        </w:r>
        <w:r w:rsidR="00774E7F">
          <w:rPr>
            <w:noProof/>
            <w:webHidden/>
          </w:rPr>
          <w:t>64</w:t>
        </w:r>
        <w:r w:rsidR="00774E7F">
          <w:rPr>
            <w:noProof/>
            <w:webHidden/>
          </w:rPr>
          <w:fldChar w:fldCharType="end"/>
        </w:r>
      </w:hyperlink>
    </w:p>
    <w:p w14:paraId="5AD5DA55" w14:textId="3441291F"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4" w:history="1">
        <w:r w:rsidR="00774E7F" w:rsidRPr="001A7667">
          <w:rPr>
            <w:rStyle w:val="Hyperlink"/>
            <w:noProof/>
          </w:rPr>
          <w:t>Figure 26 – Excerpt from the Toronto Dataset</w:t>
        </w:r>
        <w:r w:rsidR="00774E7F">
          <w:rPr>
            <w:noProof/>
            <w:webHidden/>
          </w:rPr>
          <w:tab/>
        </w:r>
        <w:r w:rsidR="00774E7F">
          <w:rPr>
            <w:noProof/>
            <w:webHidden/>
          </w:rPr>
          <w:fldChar w:fldCharType="begin"/>
        </w:r>
        <w:r w:rsidR="00774E7F">
          <w:rPr>
            <w:noProof/>
            <w:webHidden/>
          </w:rPr>
          <w:instrText xml:space="preserve"> PAGEREF _Toc90482804 \h </w:instrText>
        </w:r>
        <w:r w:rsidR="00774E7F">
          <w:rPr>
            <w:noProof/>
            <w:webHidden/>
          </w:rPr>
        </w:r>
        <w:r w:rsidR="00774E7F">
          <w:rPr>
            <w:noProof/>
            <w:webHidden/>
          </w:rPr>
          <w:fldChar w:fldCharType="separate"/>
        </w:r>
        <w:r w:rsidR="00774E7F">
          <w:rPr>
            <w:noProof/>
            <w:webHidden/>
          </w:rPr>
          <w:t>91</w:t>
        </w:r>
        <w:r w:rsidR="00774E7F">
          <w:rPr>
            <w:noProof/>
            <w:webHidden/>
          </w:rPr>
          <w:fldChar w:fldCharType="end"/>
        </w:r>
      </w:hyperlink>
    </w:p>
    <w:p w14:paraId="5925D7A1" w14:textId="4A6ECE72"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5" w:history="1">
        <w:r w:rsidR="00774E7F" w:rsidRPr="001A7667">
          <w:rPr>
            <w:rStyle w:val="Hyperlink"/>
            <w:noProof/>
          </w:rPr>
          <w:t>Figure 27 – Plot of the Initial Auto Correlation – Toronto Dataset</w:t>
        </w:r>
        <w:r w:rsidR="00774E7F">
          <w:rPr>
            <w:noProof/>
            <w:webHidden/>
          </w:rPr>
          <w:tab/>
        </w:r>
        <w:r w:rsidR="00774E7F">
          <w:rPr>
            <w:noProof/>
            <w:webHidden/>
          </w:rPr>
          <w:fldChar w:fldCharType="begin"/>
        </w:r>
        <w:r w:rsidR="00774E7F">
          <w:rPr>
            <w:noProof/>
            <w:webHidden/>
          </w:rPr>
          <w:instrText xml:space="preserve"> PAGEREF _Toc90482805 \h </w:instrText>
        </w:r>
        <w:r w:rsidR="00774E7F">
          <w:rPr>
            <w:noProof/>
            <w:webHidden/>
          </w:rPr>
        </w:r>
        <w:r w:rsidR="00774E7F">
          <w:rPr>
            <w:noProof/>
            <w:webHidden/>
          </w:rPr>
          <w:fldChar w:fldCharType="separate"/>
        </w:r>
        <w:r w:rsidR="00774E7F">
          <w:rPr>
            <w:noProof/>
            <w:webHidden/>
          </w:rPr>
          <w:t>92</w:t>
        </w:r>
        <w:r w:rsidR="00774E7F">
          <w:rPr>
            <w:noProof/>
            <w:webHidden/>
          </w:rPr>
          <w:fldChar w:fldCharType="end"/>
        </w:r>
      </w:hyperlink>
    </w:p>
    <w:p w14:paraId="1BCE12C8" w14:textId="3C661691"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6" w:history="1">
        <w:r w:rsidR="00774E7F" w:rsidRPr="001A7667">
          <w:rPr>
            <w:rStyle w:val="Hyperlink"/>
            <w:noProof/>
          </w:rPr>
          <w:t>Figure 28 – ACF Plot Following Seasonal Differencing – Toronto Dataset</w:t>
        </w:r>
        <w:r w:rsidR="00774E7F">
          <w:rPr>
            <w:noProof/>
            <w:webHidden/>
          </w:rPr>
          <w:tab/>
        </w:r>
        <w:r w:rsidR="00774E7F">
          <w:rPr>
            <w:noProof/>
            <w:webHidden/>
          </w:rPr>
          <w:fldChar w:fldCharType="begin"/>
        </w:r>
        <w:r w:rsidR="00774E7F">
          <w:rPr>
            <w:noProof/>
            <w:webHidden/>
          </w:rPr>
          <w:instrText xml:space="preserve"> PAGEREF _Toc90482806 \h </w:instrText>
        </w:r>
        <w:r w:rsidR="00774E7F">
          <w:rPr>
            <w:noProof/>
            <w:webHidden/>
          </w:rPr>
        </w:r>
        <w:r w:rsidR="00774E7F">
          <w:rPr>
            <w:noProof/>
            <w:webHidden/>
          </w:rPr>
          <w:fldChar w:fldCharType="separate"/>
        </w:r>
        <w:r w:rsidR="00774E7F">
          <w:rPr>
            <w:noProof/>
            <w:webHidden/>
          </w:rPr>
          <w:t>92</w:t>
        </w:r>
        <w:r w:rsidR="00774E7F">
          <w:rPr>
            <w:noProof/>
            <w:webHidden/>
          </w:rPr>
          <w:fldChar w:fldCharType="end"/>
        </w:r>
      </w:hyperlink>
    </w:p>
    <w:p w14:paraId="4BB34D96" w14:textId="27EAE490"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7" w:history="1">
        <w:r w:rsidR="00774E7F" w:rsidRPr="001A7667">
          <w:rPr>
            <w:rStyle w:val="Hyperlink"/>
            <w:noProof/>
          </w:rPr>
          <w:t>Figure 29 – ACF Plot After Seasonal and Non-Seasonal Differencing – Toronto Dataset</w:t>
        </w:r>
        <w:r w:rsidR="00774E7F">
          <w:rPr>
            <w:noProof/>
            <w:webHidden/>
          </w:rPr>
          <w:tab/>
        </w:r>
        <w:r w:rsidR="00774E7F">
          <w:rPr>
            <w:noProof/>
            <w:webHidden/>
          </w:rPr>
          <w:fldChar w:fldCharType="begin"/>
        </w:r>
        <w:r w:rsidR="00774E7F">
          <w:rPr>
            <w:noProof/>
            <w:webHidden/>
          </w:rPr>
          <w:instrText xml:space="preserve"> PAGEREF _Toc90482807 \h </w:instrText>
        </w:r>
        <w:r w:rsidR="00774E7F">
          <w:rPr>
            <w:noProof/>
            <w:webHidden/>
          </w:rPr>
        </w:r>
        <w:r w:rsidR="00774E7F">
          <w:rPr>
            <w:noProof/>
            <w:webHidden/>
          </w:rPr>
          <w:fldChar w:fldCharType="separate"/>
        </w:r>
        <w:r w:rsidR="00774E7F">
          <w:rPr>
            <w:noProof/>
            <w:webHidden/>
          </w:rPr>
          <w:t>93</w:t>
        </w:r>
        <w:r w:rsidR="00774E7F">
          <w:rPr>
            <w:noProof/>
            <w:webHidden/>
          </w:rPr>
          <w:fldChar w:fldCharType="end"/>
        </w:r>
      </w:hyperlink>
    </w:p>
    <w:p w14:paraId="38B43F8C" w14:textId="4F70B44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8" w:history="1">
        <w:r w:rsidR="00774E7F" w:rsidRPr="001A7667">
          <w:rPr>
            <w:rStyle w:val="Hyperlink"/>
            <w:noProof/>
          </w:rPr>
          <w:t>Figure 30 - PACF Plot After Seasonal and Non-Seasonal Differencing – Toronto Dataset</w:t>
        </w:r>
        <w:r w:rsidR="00774E7F">
          <w:rPr>
            <w:noProof/>
            <w:webHidden/>
          </w:rPr>
          <w:tab/>
        </w:r>
        <w:r w:rsidR="00774E7F">
          <w:rPr>
            <w:noProof/>
            <w:webHidden/>
          </w:rPr>
          <w:fldChar w:fldCharType="begin"/>
        </w:r>
        <w:r w:rsidR="00774E7F">
          <w:rPr>
            <w:noProof/>
            <w:webHidden/>
          </w:rPr>
          <w:instrText xml:space="preserve"> PAGEREF _Toc90482808 \h </w:instrText>
        </w:r>
        <w:r w:rsidR="00774E7F">
          <w:rPr>
            <w:noProof/>
            <w:webHidden/>
          </w:rPr>
        </w:r>
        <w:r w:rsidR="00774E7F">
          <w:rPr>
            <w:noProof/>
            <w:webHidden/>
          </w:rPr>
          <w:fldChar w:fldCharType="separate"/>
        </w:r>
        <w:r w:rsidR="00774E7F">
          <w:rPr>
            <w:noProof/>
            <w:webHidden/>
          </w:rPr>
          <w:t>93</w:t>
        </w:r>
        <w:r w:rsidR="00774E7F">
          <w:rPr>
            <w:noProof/>
            <w:webHidden/>
          </w:rPr>
          <w:fldChar w:fldCharType="end"/>
        </w:r>
      </w:hyperlink>
    </w:p>
    <w:p w14:paraId="75F69F58" w14:textId="3F17DF7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09" w:history="1">
        <w:r w:rsidR="00774E7F" w:rsidRPr="001A7667">
          <w:rPr>
            <w:rStyle w:val="Hyperlink"/>
            <w:noProof/>
          </w:rPr>
          <w:t>Figure 31 - Excerpt from the Ottawa Dataset</w:t>
        </w:r>
        <w:r w:rsidR="00774E7F">
          <w:rPr>
            <w:noProof/>
            <w:webHidden/>
          </w:rPr>
          <w:tab/>
        </w:r>
        <w:r w:rsidR="00774E7F">
          <w:rPr>
            <w:noProof/>
            <w:webHidden/>
          </w:rPr>
          <w:fldChar w:fldCharType="begin"/>
        </w:r>
        <w:r w:rsidR="00774E7F">
          <w:rPr>
            <w:noProof/>
            <w:webHidden/>
          </w:rPr>
          <w:instrText xml:space="preserve"> PAGEREF _Toc90482809 \h </w:instrText>
        </w:r>
        <w:r w:rsidR="00774E7F">
          <w:rPr>
            <w:noProof/>
            <w:webHidden/>
          </w:rPr>
        </w:r>
        <w:r w:rsidR="00774E7F">
          <w:rPr>
            <w:noProof/>
            <w:webHidden/>
          </w:rPr>
          <w:fldChar w:fldCharType="separate"/>
        </w:r>
        <w:r w:rsidR="00774E7F">
          <w:rPr>
            <w:noProof/>
            <w:webHidden/>
          </w:rPr>
          <w:t>94</w:t>
        </w:r>
        <w:r w:rsidR="00774E7F">
          <w:rPr>
            <w:noProof/>
            <w:webHidden/>
          </w:rPr>
          <w:fldChar w:fldCharType="end"/>
        </w:r>
      </w:hyperlink>
    </w:p>
    <w:p w14:paraId="114BE9BC" w14:textId="25FAC5D1"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0" w:history="1">
        <w:r w:rsidR="00774E7F" w:rsidRPr="001A7667">
          <w:rPr>
            <w:rStyle w:val="Hyperlink"/>
            <w:noProof/>
          </w:rPr>
          <w:t>Figure 32 - Plot of the Initial Auto Correlation – Ottawa Dataset</w:t>
        </w:r>
        <w:r w:rsidR="00774E7F">
          <w:rPr>
            <w:noProof/>
            <w:webHidden/>
          </w:rPr>
          <w:tab/>
        </w:r>
        <w:r w:rsidR="00774E7F">
          <w:rPr>
            <w:noProof/>
            <w:webHidden/>
          </w:rPr>
          <w:fldChar w:fldCharType="begin"/>
        </w:r>
        <w:r w:rsidR="00774E7F">
          <w:rPr>
            <w:noProof/>
            <w:webHidden/>
          </w:rPr>
          <w:instrText xml:space="preserve"> PAGEREF _Toc90482810 \h </w:instrText>
        </w:r>
        <w:r w:rsidR="00774E7F">
          <w:rPr>
            <w:noProof/>
            <w:webHidden/>
          </w:rPr>
        </w:r>
        <w:r w:rsidR="00774E7F">
          <w:rPr>
            <w:noProof/>
            <w:webHidden/>
          </w:rPr>
          <w:fldChar w:fldCharType="separate"/>
        </w:r>
        <w:r w:rsidR="00774E7F">
          <w:rPr>
            <w:noProof/>
            <w:webHidden/>
          </w:rPr>
          <w:t>95</w:t>
        </w:r>
        <w:r w:rsidR="00774E7F">
          <w:rPr>
            <w:noProof/>
            <w:webHidden/>
          </w:rPr>
          <w:fldChar w:fldCharType="end"/>
        </w:r>
      </w:hyperlink>
    </w:p>
    <w:p w14:paraId="28528107" w14:textId="18B8DD4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1" w:history="1">
        <w:r w:rsidR="00774E7F" w:rsidRPr="001A7667">
          <w:rPr>
            <w:rStyle w:val="Hyperlink"/>
            <w:noProof/>
          </w:rPr>
          <w:t>Figure 33 - ACF Plot Following Seasonal Differencing – Ottawa Dataset</w:t>
        </w:r>
        <w:r w:rsidR="00774E7F">
          <w:rPr>
            <w:noProof/>
            <w:webHidden/>
          </w:rPr>
          <w:tab/>
        </w:r>
        <w:r w:rsidR="00774E7F">
          <w:rPr>
            <w:noProof/>
            <w:webHidden/>
          </w:rPr>
          <w:fldChar w:fldCharType="begin"/>
        </w:r>
        <w:r w:rsidR="00774E7F">
          <w:rPr>
            <w:noProof/>
            <w:webHidden/>
          </w:rPr>
          <w:instrText xml:space="preserve"> PAGEREF _Toc90482811 \h </w:instrText>
        </w:r>
        <w:r w:rsidR="00774E7F">
          <w:rPr>
            <w:noProof/>
            <w:webHidden/>
          </w:rPr>
        </w:r>
        <w:r w:rsidR="00774E7F">
          <w:rPr>
            <w:noProof/>
            <w:webHidden/>
          </w:rPr>
          <w:fldChar w:fldCharType="separate"/>
        </w:r>
        <w:r w:rsidR="00774E7F">
          <w:rPr>
            <w:noProof/>
            <w:webHidden/>
          </w:rPr>
          <w:t>96</w:t>
        </w:r>
        <w:r w:rsidR="00774E7F">
          <w:rPr>
            <w:noProof/>
            <w:webHidden/>
          </w:rPr>
          <w:fldChar w:fldCharType="end"/>
        </w:r>
      </w:hyperlink>
    </w:p>
    <w:p w14:paraId="002CB812" w14:textId="0A1DDF6C"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2" w:history="1">
        <w:r w:rsidR="00774E7F" w:rsidRPr="001A7667">
          <w:rPr>
            <w:rStyle w:val="Hyperlink"/>
            <w:noProof/>
          </w:rPr>
          <w:t>Figure 34 - ACF Plot After Seasonal and Non-Seasonal Differencing – Ottawa Dataset</w:t>
        </w:r>
        <w:r w:rsidR="00774E7F">
          <w:rPr>
            <w:noProof/>
            <w:webHidden/>
          </w:rPr>
          <w:tab/>
        </w:r>
        <w:r w:rsidR="00774E7F">
          <w:rPr>
            <w:noProof/>
            <w:webHidden/>
          </w:rPr>
          <w:fldChar w:fldCharType="begin"/>
        </w:r>
        <w:r w:rsidR="00774E7F">
          <w:rPr>
            <w:noProof/>
            <w:webHidden/>
          </w:rPr>
          <w:instrText xml:space="preserve"> PAGEREF _Toc90482812 \h </w:instrText>
        </w:r>
        <w:r w:rsidR="00774E7F">
          <w:rPr>
            <w:noProof/>
            <w:webHidden/>
          </w:rPr>
        </w:r>
        <w:r w:rsidR="00774E7F">
          <w:rPr>
            <w:noProof/>
            <w:webHidden/>
          </w:rPr>
          <w:fldChar w:fldCharType="separate"/>
        </w:r>
        <w:r w:rsidR="00774E7F">
          <w:rPr>
            <w:noProof/>
            <w:webHidden/>
          </w:rPr>
          <w:t>96</w:t>
        </w:r>
        <w:r w:rsidR="00774E7F">
          <w:rPr>
            <w:noProof/>
            <w:webHidden/>
          </w:rPr>
          <w:fldChar w:fldCharType="end"/>
        </w:r>
      </w:hyperlink>
    </w:p>
    <w:p w14:paraId="4E9E4BCD" w14:textId="2971E5E9"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3" w:history="1">
        <w:r w:rsidR="00774E7F" w:rsidRPr="001A7667">
          <w:rPr>
            <w:rStyle w:val="Hyperlink"/>
            <w:noProof/>
          </w:rPr>
          <w:t>Figure 35 - PACF Plot After Seasonal and Non-Seasonal Differencing – Ottawa Dataset</w:t>
        </w:r>
        <w:r w:rsidR="00774E7F">
          <w:rPr>
            <w:noProof/>
            <w:webHidden/>
          </w:rPr>
          <w:tab/>
        </w:r>
        <w:r w:rsidR="00774E7F">
          <w:rPr>
            <w:noProof/>
            <w:webHidden/>
          </w:rPr>
          <w:fldChar w:fldCharType="begin"/>
        </w:r>
        <w:r w:rsidR="00774E7F">
          <w:rPr>
            <w:noProof/>
            <w:webHidden/>
          </w:rPr>
          <w:instrText xml:space="preserve"> PAGEREF _Toc90482813 \h </w:instrText>
        </w:r>
        <w:r w:rsidR="00774E7F">
          <w:rPr>
            <w:noProof/>
            <w:webHidden/>
          </w:rPr>
        </w:r>
        <w:r w:rsidR="00774E7F">
          <w:rPr>
            <w:noProof/>
            <w:webHidden/>
          </w:rPr>
          <w:fldChar w:fldCharType="separate"/>
        </w:r>
        <w:r w:rsidR="00774E7F">
          <w:rPr>
            <w:noProof/>
            <w:webHidden/>
          </w:rPr>
          <w:t>97</w:t>
        </w:r>
        <w:r w:rsidR="00774E7F">
          <w:rPr>
            <w:noProof/>
            <w:webHidden/>
          </w:rPr>
          <w:fldChar w:fldCharType="end"/>
        </w:r>
      </w:hyperlink>
    </w:p>
    <w:p w14:paraId="29CED955" w14:textId="6757DA26"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4" w:history="1">
        <w:r w:rsidR="00774E7F" w:rsidRPr="001A7667">
          <w:rPr>
            <w:rStyle w:val="Hyperlink"/>
            <w:noProof/>
          </w:rPr>
          <w:t>Figure 36 - Excerpt from the Saint John Dataset</w:t>
        </w:r>
        <w:r w:rsidR="00774E7F">
          <w:rPr>
            <w:noProof/>
            <w:webHidden/>
          </w:rPr>
          <w:tab/>
        </w:r>
        <w:r w:rsidR="00774E7F">
          <w:rPr>
            <w:noProof/>
            <w:webHidden/>
          </w:rPr>
          <w:fldChar w:fldCharType="begin"/>
        </w:r>
        <w:r w:rsidR="00774E7F">
          <w:rPr>
            <w:noProof/>
            <w:webHidden/>
          </w:rPr>
          <w:instrText xml:space="preserve"> PAGEREF _Toc90482814 \h </w:instrText>
        </w:r>
        <w:r w:rsidR="00774E7F">
          <w:rPr>
            <w:noProof/>
            <w:webHidden/>
          </w:rPr>
        </w:r>
        <w:r w:rsidR="00774E7F">
          <w:rPr>
            <w:noProof/>
            <w:webHidden/>
          </w:rPr>
          <w:fldChar w:fldCharType="separate"/>
        </w:r>
        <w:r w:rsidR="00774E7F">
          <w:rPr>
            <w:noProof/>
            <w:webHidden/>
          </w:rPr>
          <w:t>98</w:t>
        </w:r>
        <w:r w:rsidR="00774E7F">
          <w:rPr>
            <w:noProof/>
            <w:webHidden/>
          </w:rPr>
          <w:fldChar w:fldCharType="end"/>
        </w:r>
      </w:hyperlink>
    </w:p>
    <w:p w14:paraId="7F745C47" w14:textId="14134E4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5" w:history="1">
        <w:r w:rsidR="00774E7F" w:rsidRPr="001A7667">
          <w:rPr>
            <w:rStyle w:val="Hyperlink"/>
            <w:noProof/>
          </w:rPr>
          <w:t>Figure 37 - Plot of the Initial Auto Correlation – Saint John Dataset</w:t>
        </w:r>
        <w:r w:rsidR="00774E7F">
          <w:rPr>
            <w:noProof/>
            <w:webHidden/>
          </w:rPr>
          <w:tab/>
        </w:r>
        <w:r w:rsidR="00774E7F">
          <w:rPr>
            <w:noProof/>
            <w:webHidden/>
          </w:rPr>
          <w:fldChar w:fldCharType="begin"/>
        </w:r>
        <w:r w:rsidR="00774E7F">
          <w:rPr>
            <w:noProof/>
            <w:webHidden/>
          </w:rPr>
          <w:instrText xml:space="preserve"> PAGEREF _Toc90482815 \h </w:instrText>
        </w:r>
        <w:r w:rsidR="00774E7F">
          <w:rPr>
            <w:noProof/>
            <w:webHidden/>
          </w:rPr>
        </w:r>
        <w:r w:rsidR="00774E7F">
          <w:rPr>
            <w:noProof/>
            <w:webHidden/>
          </w:rPr>
          <w:fldChar w:fldCharType="separate"/>
        </w:r>
        <w:r w:rsidR="00774E7F">
          <w:rPr>
            <w:noProof/>
            <w:webHidden/>
          </w:rPr>
          <w:t>99</w:t>
        </w:r>
        <w:r w:rsidR="00774E7F">
          <w:rPr>
            <w:noProof/>
            <w:webHidden/>
          </w:rPr>
          <w:fldChar w:fldCharType="end"/>
        </w:r>
      </w:hyperlink>
    </w:p>
    <w:p w14:paraId="2E051E28" w14:textId="548C528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6" w:history="1">
        <w:r w:rsidR="00774E7F" w:rsidRPr="001A7667">
          <w:rPr>
            <w:rStyle w:val="Hyperlink"/>
            <w:noProof/>
          </w:rPr>
          <w:t>Figure 38 - ACF Plot Following Seasonal Differencing – Saint John Dataset</w:t>
        </w:r>
        <w:r w:rsidR="00774E7F">
          <w:rPr>
            <w:noProof/>
            <w:webHidden/>
          </w:rPr>
          <w:tab/>
        </w:r>
        <w:r w:rsidR="00774E7F">
          <w:rPr>
            <w:noProof/>
            <w:webHidden/>
          </w:rPr>
          <w:fldChar w:fldCharType="begin"/>
        </w:r>
        <w:r w:rsidR="00774E7F">
          <w:rPr>
            <w:noProof/>
            <w:webHidden/>
          </w:rPr>
          <w:instrText xml:space="preserve"> PAGEREF _Toc90482816 \h </w:instrText>
        </w:r>
        <w:r w:rsidR="00774E7F">
          <w:rPr>
            <w:noProof/>
            <w:webHidden/>
          </w:rPr>
        </w:r>
        <w:r w:rsidR="00774E7F">
          <w:rPr>
            <w:noProof/>
            <w:webHidden/>
          </w:rPr>
          <w:fldChar w:fldCharType="separate"/>
        </w:r>
        <w:r w:rsidR="00774E7F">
          <w:rPr>
            <w:noProof/>
            <w:webHidden/>
          </w:rPr>
          <w:t>99</w:t>
        </w:r>
        <w:r w:rsidR="00774E7F">
          <w:rPr>
            <w:noProof/>
            <w:webHidden/>
          </w:rPr>
          <w:fldChar w:fldCharType="end"/>
        </w:r>
      </w:hyperlink>
    </w:p>
    <w:p w14:paraId="1562C2DE" w14:textId="3DD54900"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7" w:history="1">
        <w:r w:rsidR="00774E7F" w:rsidRPr="001A7667">
          <w:rPr>
            <w:rStyle w:val="Hyperlink"/>
            <w:noProof/>
          </w:rPr>
          <w:t>Figure 39 - ACF Plot After Seasonal and Non-Seasonal Differencing – Saint John Dataset</w:t>
        </w:r>
        <w:r w:rsidR="00774E7F">
          <w:rPr>
            <w:noProof/>
            <w:webHidden/>
          </w:rPr>
          <w:tab/>
        </w:r>
        <w:r w:rsidR="00774E7F">
          <w:rPr>
            <w:noProof/>
            <w:webHidden/>
          </w:rPr>
          <w:fldChar w:fldCharType="begin"/>
        </w:r>
        <w:r w:rsidR="00774E7F">
          <w:rPr>
            <w:noProof/>
            <w:webHidden/>
          </w:rPr>
          <w:instrText xml:space="preserve"> PAGEREF _Toc90482817 \h </w:instrText>
        </w:r>
        <w:r w:rsidR="00774E7F">
          <w:rPr>
            <w:noProof/>
            <w:webHidden/>
          </w:rPr>
        </w:r>
        <w:r w:rsidR="00774E7F">
          <w:rPr>
            <w:noProof/>
            <w:webHidden/>
          </w:rPr>
          <w:fldChar w:fldCharType="separate"/>
        </w:r>
        <w:r w:rsidR="00774E7F">
          <w:rPr>
            <w:noProof/>
            <w:webHidden/>
          </w:rPr>
          <w:t>100</w:t>
        </w:r>
        <w:r w:rsidR="00774E7F">
          <w:rPr>
            <w:noProof/>
            <w:webHidden/>
          </w:rPr>
          <w:fldChar w:fldCharType="end"/>
        </w:r>
      </w:hyperlink>
    </w:p>
    <w:p w14:paraId="08DA8C6D" w14:textId="5CBEEC3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8" w:history="1">
        <w:r w:rsidR="00774E7F" w:rsidRPr="001A7667">
          <w:rPr>
            <w:rStyle w:val="Hyperlink"/>
            <w:noProof/>
          </w:rPr>
          <w:t>Figure 40 - PACF Plot After Seasonal and Non-Seasonal Differencing – Saint John Dataset</w:t>
        </w:r>
        <w:r w:rsidR="00774E7F">
          <w:rPr>
            <w:noProof/>
            <w:webHidden/>
          </w:rPr>
          <w:tab/>
        </w:r>
        <w:r w:rsidR="00774E7F">
          <w:rPr>
            <w:noProof/>
            <w:webHidden/>
          </w:rPr>
          <w:fldChar w:fldCharType="begin"/>
        </w:r>
        <w:r w:rsidR="00774E7F">
          <w:rPr>
            <w:noProof/>
            <w:webHidden/>
          </w:rPr>
          <w:instrText xml:space="preserve"> PAGEREF _Toc90482818 \h </w:instrText>
        </w:r>
        <w:r w:rsidR="00774E7F">
          <w:rPr>
            <w:noProof/>
            <w:webHidden/>
          </w:rPr>
        </w:r>
        <w:r w:rsidR="00774E7F">
          <w:rPr>
            <w:noProof/>
            <w:webHidden/>
          </w:rPr>
          <w:fldChar w:fldCharType="separate"/>
        </w:r>
        <w:r w:rsidR="00774E7F">
          <w:rPr>
            <w:noProof/>
            <w:webHidden/>
          </w:rPr>
          <w:t>100</w:t>
        </w:r>
        <w:r w:rsidR="00774E7F">
          <w:rPr>
            <w:noProof/>
            <w:webHidden/>
          </w:rPr>
          <w:fldChar w:fldCharType="end"/>
        </w:r>
      </w:hyperlink>
    </w:p>
    <w:p w14:paraId="4349F9E7" w14:textId="64CE368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19" w:history="1">
        <w:r w:rsidR="00774E7F" w:rsidRPr="001A7667">
          <w:rPr>
            <w:rStyle w:val="Hyperlink"/>
            <w:noProof/>
          </w:rPr>
          <w:t>Figure 41 - Load Demand on March 11, 2019, and CNN Forecast – Toronto Dataset</w:t>
        </w:r>
        <w:r w:rsidR="00774E7F">
          <w:rPr>
            <w:noProof/>
            <w:webHidden/>
          </w:rPr>
          <w:tab/>
        </w:r>
        <w:r w:rsidR="00774E7F">
          <w:rPr>
            <w:noProof/>
            <w:webHidden/>
          </w:rPr>
          <w:fldChar w:fldCharType="begin"/>
        </w:r>
        <w:r w:rsidR="00774E7F">
          <w:rPr>
            <w:noProof/>
            <w:webHidden/>
          </w:rPr>
          <w:instrText xml:space="preserve"> PAGEREF _Toc90482819 \h </w:instrText>
        </w:r>
        <w:r w:rsidR="00774E7F">
          <w:rPr>
            <w:noProof/>
            <w:webHidden/>
          </w:rPr>
        </w:r>
        <w:r w:rsidR="00774E7F">
          <w:rPr>
            <w:noProof/>
            <w:webHidden/>
          </w:rPr>
          <w:fldChar w:fldCharType="separate"/>
        </w:r>
        <w:r w:rsidR="00774E7F">
          <w:rPr>
            <w:noProof/>
            <w:webHidden/>
          </w:rPr>
          <w:t>102</w:t>
        </w:r>
        <w:r w:rsidR="00774E7F">
          <w:rPr>
            <w:noProof/>
            <w:webHidden/>
          </w:rPr>
          <w:fldChar w:fldCharType="end"/>
        </w:r>
      </w:hyperlink>
    </w:p>
    <w:p w14:paraId="0804F7A0" w14:textId="2A3C839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0" w:history="1">
        <w:r w:rsidR="00774E7F" w:rsidRPr="001A7667">
          <w:rPr>
            <w:rStyle w:val="Hyperlink"/>
            <w:noProof/>
          </w:rPr>
          <w:t>Figure 42 - Hourly Error Distribution for the MLR Forecaster – Toronto Dataset</w:t>
        </w:r>
        <w:r w:rsidR="00774E7F">
          <w:rPr>
            <w:noProof/>
            <w:webHidden/>
          </w:rPr>
          <w:tab/>
        </w:r>
        <w:r w:rsidR="00774E7F">
          <w:rPr>
            <w:noProof/>
            <w:webHidden/>
          </w:rPr>
          <w:fldChar w:fldCharType="begin"/>
        </w:r>
        <w:r w:rsidR="00774E7F">
          <w:rPr>
            <w:noProof/>
            <w:webHidden/>
          </w:rPr>
          <w:instrText xml:space="preserve"> PAGEREF _Toc90482820 \h </w:instrText>
        </w:r>
        <w:r w:rsidR="00774E7F">
          <w:rPr>
            <w:noProof/>
            <w:webHidden/>
          </w:rPr>
        </w:r>
        <w:r w:rsidR="00774E7F">
          <w:rPr>
            <w:noProof/>
            <w:webHidden/>
          </w:rPr>
          <w:fldChar w:fldCharType="separate"/>
        </w:r>
        <w:r w:rsidR="00774E7F">
          <w:rPr>
            <w:noProof/>
            <w:webHidden/>
          </w:rPr>
          <w:t>103</w:t>
        </w:r>
        <w:r w:rsidR="00774E7F">
          <w:rPr>
            <w:noProof/>
            <w:webHidden/>
          </w:rPr>
          <w:fldChar w:fldCharType="end"/>
        </w:r>
      </w:hyperlink>
    </w:p>
    <w:p w14:paraId="419C6D65" w14:textId="7FA9AA3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1" w:history="1">
        <w:r w:rsidR="00774E7F" w:rsidRPr="001A7667">
          <w:rPr>
            <w:rStyle w:val="Hyperlink"/>
            <w:noProof/>
          </w:rPr>
          <w:t>Figure 43 - Hourly Error Distribution for the SARIMAX Forecaster – Toronto Dataset</w:t>
        </w:r>
        <w:r w:rsidR="00774E7F">
          <w:rPr>
            <w:noProof/>
            <w:webHidden/>
          </w:rPr>
          <w:tab/>
        </w:r>
        <w:r w:rsidR="00774E7F">
          <w:rPr>
            <w:noProof/>
            <w:webHidden/>
          </w:rPr>
          <w:fldChar w:fldCharType="begin"/>
        </w:r>
        <w:r w:rsidR="00774E7F">
          <w:rPr>
            <w:noProof/>
            <w:webHidden/>
          </w:rPr>
          <w:instrText xml:space="preserve"> PAGEREF _Toc90482821 \h </w:instrText>
        </w:r>
        <w:r w:rsidR="00774E7F">
          <w:rPr>
            <w:noProof/>
            <w:webHidden/>
          </w:rPr>
        </w:r>
        <w:r w:rsidR="00774E7F">
          <w:rPr>
            <w:noProof/>
            <w:webHidden/>
          </w:rPr>
          <w:fldChar w:fldCharType="separate"/>
        </w:r>
        <w:r w:rsidR="00774E7F">
          <w:rPr>
            <w:noProof/>
            <w:webHidden/>
          </w:rPr>
          <w:t>104</w:t>
        </w:r>
        <w:r w:rsidR="00774E7F">
          <w:rPr>
            <w:noProof/>
            <w:webHidden/>
          </w:rPr>
          <w:fldChar w:fldCharType="end"/>
        </w:r>
      </w:hyperlink>
    </w:p>
    <w:p w14:paraId="291DA558" w14:textId="09022906"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2" w:history="1">
        <w:r w:rsidR="00774E7F" w:rsidRPr="001A7667">
          <w:rPr>
            <w:rStyle w:val="Hyperlink"/>
            <w:noProof/>
          </w:rPr>
          <w:t>Figure 44 - Hourly Error Distribution for the SNF Forecaster – Toronto Dataset</w:t>
        </w:r>
        <w:r w:rsidR="00774E7F">
          <w:rPr>
            <w:noProof/>
            <w:webHidden/>
          </w:rPr>
          <w:tab/>
        </w:r>
        <w:r w:rsidR="00774E7F">
          <w:rPr>
            <w:noProof/>
            <w:webHidden/>
          </w:rPr>
          <w:fldChar w:fldCharType="begin"/>
        </w:r>
        <w:r w:rsidR="00774E7F">
          <w:rPr>
            <w:noProof/>
            <w:webHidden/>
          </w:rPr>
          <w:instrText xml:space="preserve"> PAGEREF _Toc90482822 \h </w:instrText>
        </w:r>
        <w:r w:rsidR="00774E7F">
          <w:rPr>
            <w:noProof/>
            <w:webHidden/>
          </w:rPr>
        </w:r>
        <w:r w:rsidR="00774E7F">
          <w:rPr>
            <w:noProof/>
            <w:webHidden/>
          </w:rPr>
          <w:fldChar w:fldCharType="separate"/>
        </w:r>
        <w:r w:rsidR="00774E7F">
          <w:rPr>
            <w:noProof/>
            <w:webHidden/>
          </w:rPr>
          <w:t>104</w:t>
        </w:r>
        <w:r w:rsidR="00774E7F">
          <w:rPr>
            <w:noProof/>
            <w:webHidden/>
          </w:rPr>
          <w:fldChar w:fldCharType="end"/>
        </w:r>
      </w:hyperlink>
    </w:p>
    <w:p w14:paraId="715CD8CA" w14:textId="427BB70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3" w:history="1">
        <w:r w:rsidR="00774E7F" w:rsidRPr="001A7667">
          <w:rPr>
            <w:rStyle w:val="Hyperlink"/>
            <w:noProof/>
          </w:rPr>
          <w:t>Figure 45 - Daily Error Distribution for the MLR Forecaster – Toronto Dataset</w:t>
        </w:r>
        <w:r w:rsidR="00774E7F">
          <w:rPr>
            <w:noProof/>
            <w:webHidden/>
          </w:rPr>
          <w:tab/>
        </w:r>
        <w:r w:rsidR="00774E7F">
          <w:rPr>
            <w:noProof/>
            <w:webHidden/>
          </w:rPr>
          <w:fldChar w:fldCharType="begin"/>
        </w:r>
        <w:r w:rsidR="00774E7F">
          <w:rPr>
            <w:noProof/>
            <w:webHidden/>
          </w:rPr>
          <w:instrText xml:space="preserve"> PAGEREF _Toc90482823 \h </w:instrText>
        </w:r>
        <w:r w:rsidR="00774E7F">
          <w:rPr>
            <w:noProof/>
            <w:webHidden/>
          </w:rPr>
        </w:r>
        <w:r w:rsidR="00774E7F">
          <w:rPr>
            <w:noProof/>
            <w:webHidden/>
          </w:rPr>
          <w:fldChar w:fldCharType="separate"/>
        </w:r>
        <w:r w:rsidR="00774E7F">
          <w:rPr>
            <w:noProof/>
            <w:webHidden/>
          </w:rPr>
          <w:t>105</w:t>
        </w:r>
        <w:r w:rsidR="00774E7F">
          <w:rPr>
            <w:noProof/>
            <w:webHidden/>
          </w:rPr>
          <w:fldChar w:fldCharType="end"/>
        </w:r>
      </w:hyperlink>
    </w:p>
    <w:p w14:paraId="11F5A397" w14:textId="0E6B4590"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4" w:history="1">
        <w:r w:rsidR="00774E7F" w:rsidRPr="001A7667">
          <w:rPr>
            <w:rStyle w:val="Hyperlink"/>
            <w:noProof/>
          </w:rPr>
          <w:t>Figure 46 - Daily Error Distribution for the SARIMAX Forecaster – Toronto Dataset</w:t>
        </w:r>
        <w:r w:rsidR="00774E7F">
          <w:rPr>
            <w:noProof/>
            <w:webHidden/>
          </w:rPr>
          <w:tab/>
        </w:r>
        <w:r w:rsidR="00774E7F">
          <w:rPr>
            <w:noProof/>
            <w:webHidden/>
          </w:rPr>
          <w:fldChar w:fldCharType="begin"/>
        </w:r>
        <w:r w:rsidR="00774E7F">
          <w:rPr>
            <w:noProof/>
            <w:webHidden/>
          </w:rPr>
          <w:instrText xml:space="preserve"> PAGEREF _Toc90482824 \h </w:instrText>
        </w:r>
        <w:r w:rsidR="00774E7F">
          <w:rPr>
            <w:noProof/>
            <w:webHidden/>
          </w:rPr>
        </w:r>
        <w:r w:rsidR="00774E7F">
          <w:rPr>
            <w:noProof/>
            <w:webHidden/>
          </w:rPr>
          <w:fldChar w:fldCharType="separate"/>
        </w:r>
        <w:r w:rsidR="00774E7F">
          <w:rPr>
            <w:noProof/>
            <w:webHidden/>
          </w:rPr>
          <w:t>105</w:t>
        </w:r>
        <w:r w:rsidR="00774E7F">
          <w:rPr>
            <w:noProof/>
            <w:webHidden/>
          </w:rPr>
          <w:fldChar w:fldCharType="end"/>
        </w:r>
      </w:hyperlink>
    </w:p>
    <w:p w14:paraId="1791820B" w14:textId="3F8A9C34"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5" w:history="1">
        <w:r w:rsidR="00774E7F" w:rsidRPr="001A7667">
          <w:rPr>
            <w:rStyle w:val="Hyperlink"/>
            <w:noProof/>
          </w:rPr>
          <w:t>Figure 47 - Daily Error Distribution for the SNF Forecaster – Toronto Dataset</w:t>
        </w:r>
        <w:r w:rsidR="00774E7F">
          <w:rPr>
            <w:noProof/>
            <w:webHidden/>
          </w:rPr>
          <w:tab/>
        </w:r>
        <w:r w:rsidR="00774E7F">
          <w:rPr>
            <w:noProof/>
            <w:webHidden/>
          </w:rPr>
          <w:fldChar w:fldCharType="begin"/>
        </w:r>
        <w:r w:rsidR="00774E7F">
          <w:rPr>
            <w:noProof/>
            <w:webHidden/>
          </w:rPr>
          <w:instrText xml:space="preserve"> PAGEREF _Toc90482825 \h </w:instrText>
        </w:r>
        <w:r w:rsidR="00774E7F">
          <w:rPr>
            <w:noProof/>
            <w:webHidden/>
          </w:rPr>
        </w:r>
        <w:r w:rsidR="00774E7F">
          <w:rPr>
            <w:noProof/>
            <w:webHidden/>
          </w:rPr>
          <w:fldChar w:fldCharType="separate"/>
        </w:r>
        <w:r w:rsidR="00774E7F">
          <w:rPr>
            <w:noProof/>
            <w:webHidden/>
          </w:rPr>
          <w:t>106</w:t>
        </w:r>
        <w:r w:rsidR="00774E7F">
          <w:rPr>
            <w:noProof/>
            <w:webHidden/>
          </w:rPr>
          <w:fldChar w:fldCharType="end"/>
        </w:r>
      </w:hyperlink>
    </w:p>
    <w:p w14:paraId="44369D96" w14:textId="4C997B9A"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6" w:history="1">
        <w:r w:rsidR="00774E7F" w:rsidRPr="001A7667">
          <w:rPr>
            <w:rStyle w:val="Hyperlink"/>
            <w:noProof/>
          </w:rPr>
          <w:t>Figure 48 - Monthly Error Distribution for MLR Forecaster– Toronto Dataset</w:t>
        </w:r>
        <w:r w:rsidR="00774E7F">
          <w:rPr>
            <w:noProof/>
            <w:webHidden/>
          </w:rPr>
          <w:tab/>
        </w:r>
        <w:r w:rsidR="00774E7F">
          <w:rPr>
            <w:noProof/>
            <w:webHidden/>
          </w:rPr>
          <w:fldChar w:fldCharType="begin"/>
        </w:r>
        <w:r w:rsidR="00774E7F">
          <w:rPr>
            <w:noProof/>
            <w:webHidden/>
          </w:rPr>
          <w:instrText xml:space="preserve"> PAGEREF _Toc90482826 \h </w:instrText>
        </w:r>
        <w:r w:rsidR="00774E7F">
          <w:rPr>
            <w:noProof/>
            <w:webHidden/>
          </w:rPr>
        </w:r>
        <w:r w:rsidR="00774E7F">
          <w:rPr>
            <w:noProof/>
            <w:webHidden/>
          </w:rPr>
          <w:fldChar w:fldCharType="separate"/>
        </w:r>
        <w:r w:rsidR="00774E7F">
          <w:rPr>
            <w:noProof/>
            <w:webHidden/>
          </w:rPr>
          <w:t>106</w:t>
        </w:r>
        <w:r w:rsidR="00774E7F">
          <w:rPr>
            <w:noProof/>
            <w:webHidden/>
          </w:rPr>
          <w:fldChar w:fldCharType="end"/>
        </w:r>
      </w:hyperlink>
    </w:p>
    <w:p w14:paraId="7E48692B" w14:textId="62527811"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7" w:history="1">
        <w:r w:rsidR="00774E7F" w:rsidRPr="001A7667">
          <w:rPr>
            <w:rStyle w:val="Hyperlink"/>
            <w:noProof/>
          </w:rPr>
          <w:t>Figure 49 - Monthly Error Distribution for SARIMAX Forecaster– Toronto Dataset</w:t>
        </w:r>
        <w:r w:rsidR="00774E7F">
          <w:rPr>
            <w:noProof/>
            <w:webHidden/>
          </w:rPr>
          <w:tab/>
        </w:r>
        <w:r w:rsidR="00774E7F">
          <w:rPr>
            <w:noProof/>
            <w:webHidden/>
          </w:rPr>
          <w:fldChar w:fldCharType="begin"/>
        </w:r>
        <w:r w:rsidR="00774E7F">
          <w:rPr>
            <w:noProof/>
            <w:webHidden/>
          </w:rPr>
          <w:instrText xml:space="preserve"> PAGEREF _Toc90482827 \h </w:instrText>
        </w:r>
        <w:r w:rsidR="00774E7F">
          <w:rPr>
            <w:noProof/>
            <w:webHidden/>
          </w:rPr>
        </w:r>
        <w:r w:rsidR="00774E7F">
          <w:rPr>
            <w:noProof/>
            <w:webHidden/>
          </w:rPr>
          <w:fldChar w:fldCharType="separate"/>
        </w:r>
        <w:r w:rsidR="00774E7F">
          <w:rPr>
            <w:noProof/>
            <w:webHidden/>
          </w:rPr>
          <w:t>107</w:t>
        </w:r>
        <w:r w:rsidR="00774E7F">
          <w:rPr>
            <w:noProof/>
            <w:webHidden/>
          </w:rPr>
          <w:fldChar w:fldCharType="end"/>
        </w:r>
      </w:hyperlink>
    </w:p>
    <w:p w14:paraId="3AF7831E" w14:textId="0D3643B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8" w:history="1">
        <w:r w:rsidR="00774E7F" w:rsidRPr="001A7667">
          <w:rPr>
            <w:rStyle w:val="Hyperlink"/>
            <w:noProof/>
          </w:rPr>
          <w:t>Figure 50 - Monthly Error Distribution for SNF Forecaster– Toronto Dataset</w:t>
        </w:r>
        <w:r w:rsidR="00774E7F">
          <w:rPr>
            <w:noProof/>
            <w:webHidden/>
          </w:rPr>
          <w:tab/>
        </w:r>
        <w:r w:rsidR="00774E7F">
          <w:rPr>
            <w:noProof/>
            <w:webHidden/>
          </w:rPr>
          <w:fldChar w:fldCharType="begin"/>
        </w:r>
        <w:r w:rsidR="00774E7F">
          <w:rPr>
            <w:noProof/>
            <w:webHidden/>
          </w:rPr>
          <w:instrText xml:space="preserve"> PAGEREF _Toc90482828 \h </w:instrText>
        </w:r>
        <w:r w:rsidR="00774E7F">
          <w:rPr>
            <w:noProof/>
            <w:webHidden/>
          </w:rPr>
        </w:r>
        <w:r w:rsidR="00774E7F">
          <w:rPr>
            <w:noProof/>
            <w:webHidden/>
          </w:rPr>
          <w:fldChar w:fldCharType="separate"/>
        </w:r>
        <w:r w:rsidR="00774E7F">
          <w:rPr>
            <w:noProof/>
            <w:webHidden/>
          </w:rPr>
          <w:t>107</w:t>
        </w:r>
        <w:r w:rsidR="00774E7F">
          <w:rPr>
            <w:noProof/>
            <w:webHidden/>
          </w:rPr>
          <w:fldChar w:fldCharType="end"/>
        </w:r>
      </w:hyperlink>
    </w:p>
    <w:p w14:paraId="446DF056" w14:textId="2DA5DBC0"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29" w:history="1">
        <w:r w:rsidR="00774E7F" w:rsidRPr="001A7667">
          <w:rPr>
            <w:rStyle w:val="Hyperlink"/>
            <w:noProof/>
          </w:rPr>
          <w:t>Figure 51 - Hourly Error Distribution for the MLR Forecaster – Ottawa Dataset</w:t>
        </w:r>
        <w:r w:rsidR="00774E7F">
          <w:rPr>
            <w:noProof/>
            <w:webHidden/>
          </w:rPr>
          <w:tab/>
        </w:r>
        <w:r w:rsidR="00774E7F">
          <w:rPr>
            <w:noProof/>
            <w:webHidden/>
          </w:rPr>
          <w:fldChar w:fldCharType="begin"/>
        </w:r>
        <w:r w:rsidR="00774E7F">
          <w:rPr>
            <w:noProof/>
            <w:webHidden/>
          </w:rPr>
          <w:instrText xml:space="preserve"> PAGEREF _Toc90482829 \h </w:instrText>
        </w:r>
        <w:r w:rsidR="00774E7F">
          <w:rPr>
            <w:noProof/>
            <w:webHidden/>
          </w:rPr>
        </w:r>
        <w:r w:rsidR="00774E7F">
          <w:rPr>
            <w:noProof/>
            <w:webHidden/>
          </w:rPr>
          <w:fldChar w:fldCharType="separate"/>
        </w:r>
        <w:r w:rsidR="00774E7F">
          <w:rPr>
            <w:noProof/>
            <w:webHidden/>
          </w:rPr>
          <w:t>108</w:t>
        </w:r>
        <w:r w:rsidR="00774E7F">
          <w:rPr>
            <w:noProof/>
            <w:webHidden/>
          </w:rPr>
          <w:fldChar w:fldCharType="end"/>
        </w:r>
      </w:hyperlink>
    </w:p>
    <w:p w14:paraId="48A9F64C" w14:textId="77D2EE9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0" w:history="1">
        <w:r w:rsidR="00774E7F" w:rsidRPr="001A7667">
          <w:rPr>
            <w:rStyle w:val="Hyperlink"/>
            <w:noProof/>
          </w:rPr>
          <w:t>Figure 52 - Hourly Error Distribution for the SARIMAX Forecaster – Ottawa Dataset</w:t>
        </w:r>
        <w:r w:rsidR="00774E7F">
          <w:rPr>
            <w:noProof/>
            <w:webHidden/>
          </w:rPr>
          <w:tab/>
        </w:r>
        <w:r w:rsidR="00774E7F">
          <w:rPr>
            <w:noProof/>
            <w:webHidden/>
          </w:rPr>
          <w:fldChar w:fldCharType="begin"/>
        </w:r>
        <w:r w:rsidR="00774E7F">
          <w:rPr>
            <w:noProof/>
            <w:webHidden/>
          </w:rPr>
          <w:instrText xml:space="preserve"> PAGEREF _Toc90482830 \h </w:instrText>
        </w:r>
        <w:r w:rsidR="00774E7F">
          <w:rPr>
            <w:noProof/>
            <w:webHidden/>
          </w:rPr>
        </w:r>
        <w:r w:rsidR="00774E7F">
          <w:rPr>
            <w:noProof/>
            <w:webHidden/>
          </w:rPr>
          <w:fldChar w:fldCharType="separate"/>
        </w:r>
        <w:r w:rsidR="00774E7F">
          <w:rPr>
            <w:noProof/>
            <w:webHidden/>
          </w:rPr>
          <w:t>108</w:t>
        </w:r>
        <w:r w:rsidR="00774E7F">
          <w:rPr>
            <w:noProof/>
            <w:webHidden/>
          </w:rPr>
          <w:fldChar w:fldCharType="end"/>
        </w:r>
      </w:hyperlink>
    </w:p>
    <w:p w14:paraId="3B5AA065" w14:textId="56EF558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1" w:history="1">
        <w:r w:rsidR="00774E7F" w:rsidRPr="001A7667">
          <w:rPr>
            <w:rStyle w:val="Hyperlink"/>
            <w:noProof/>
          </w:rPr>
          <w:t>Figure 53 - Hourly Error Distribution for the SNF Forecaster – Ottawa Dataset</w:t>
        </w:r>
        <w:r w:rsidR="00774E7F">
          <w:rPr>
            <w:noProof/>
            <w:webHidden/>
          </w:rPr>
          <w:tab/>
        </w:r>
        <w:r w:rsidR="00774E7F">
          <w:rPr>
            <w:noProof/>
            <w:webHidden/>
          </w:rPr>
          <w:fldChar w:fldCharType="begin"/>
        </w:r>
        <w:r w:rsidR="00774E7F">
          <w:rPr>
            <w:noProof/>
            <w:webHidden/>
          </w:rPr>
          <w:instrText xml:space="preserve"> PAGEREF _Toc90482831 \h </w:instrText>
        </w:r>
        <w:r w:rsidR="00774E7F">
          <w:rPr>
            <w:noProof/>
            <w:webHidden/>
          </w:rPr>
        </w:r>
        <w:r w:rsidR="00774E7F">
          <w:rPr>
            <w:noProof/>
            <w:webHidden/>
          </w:rPr>
          <w:fldChar w:fldCharType="separate"/>
        </w:r>
        <w:r w:rsidR="00774E7F">
          <w:rPr>
            <w:noProof/>
            <w:webHidden/>
          </w:rPr>
          <w:t>109</w:t>
        </w:r>
        <w:r w:rsidR="00774E7F">
          <w:rPr>
            <w:noProof/>
            <w:webHidden/>
          </w:rPr>
          <w:fldChar w:fldCharType="end"/>
        </w:r>
      </w:hyperlink>
    </w:p>
    <w:p w14:paraId="1EC813EB" w14:textId="393E17E6"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2" w:history="1">
        <w:r w:rsidR="00774E7F" w:rsidRPr="001A7667">
          <w:rPr>
            <w:rStyle w:val="Hyperlink"/>
            <w:noProof/>
          </w:rPr>
          <w:t>Figure 54 - Daily Error Distribution for the MLR Forecaster – Ottawa Dataset</w:t>
        </w:r>
        <w:r w:rsidR="00774E7F">
          <w:rPr>
            <w:noProof/>
            <w:webHidden/>
          </w:rPr>
          <w:tab/>
        </w:r>
        <w:r w:rsidR="00774E7F">
          <w:rPr>
            <w:noProof/>
            <w:webHidden/>
          </w:rPr>
          <w:fldChar w:fldCharType="begin"/>
        </w:r>
        <w:r w:rsidR="00774E7F">
          <w:rPr>
            <w:noProof/>
            <w:webHidden/>
          </w:rPr>
          <w:instrText xml:space="preserve"> PAGEREF _Toc90482832 \h </w:instrText>
        </w:r>
        <w:r w:rsidR="00774E7F">
          <w:rPr>
            <w:noProof/>
            <w:webHidden/>
          </w:rPr>
        </w:r>
        <w:r w:rsidR="00774E7F">
          <w:rPr>
            <w:noProof/>
            <w:webHidden/>
          </w:rPr>
          <w:fldChar w:fldCharType="separate"/>
        </w:r>
        <w:r w:rsidR="00774E7F">
          <w:rPr>
            <w:noProof/>
            <w:webHidden/>
          </w:rPr>
          <w:t>109</w:t>
        </w:r>
        <w:r w:rsidR="00774E7F">
          <w:rPr>
            <w:noProof/>
            <w:webHidden/>
          </w:rPr>
          <w:fldChar w:fldCharType="end"/>
        </w:r>
      </w:hyperlink>
    </w:p>
    <w:p w14:paraId="7CB0CDF2" w14:textId="0A6A2A15"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3" w:history="1">
        <w:r w:rsidR="00774E7F" w:rsidRPr="001A7667">
          <w:rPr>
            <w:rStyle w:val="Hyperlink"/>
            <w:noProof/>
          </w:rPr>
          <w:t>Figure 55 - Daily Error Distribution for the SARIMAX Forecaster – Ottawa Dataset</w:t>
        </w:r>
        <w:r w:rsidR="00774E7F">
          <w:rPr>
            <w:noProof/>
            <w:webHidden/>
          </w:rPr>
          <w:tab/>
        </w:r>
        <w:r w:rsidR="00774E7F">
          <w:rPr>
            <w:noProof/>
            <w:webHidden/>
          </w:rPr>
          <w:fldChar w:fldCharType="begin"/>
        </w:r>
        <w:r w:rsidR="00774E7F">
          <w:rPr>
            <w:noProof/>
            <w:webHidden/>
          </w:rPr>
          <w:instrText xml:space="preserve"> PAGEREF _Toc90482833 \h </w:instrText>
        </w:r>
        <w:r w:rsidR="00774E7F">
          <w:rPr>
            <w:noProof/>
            <w:webHidden/>
          </w:rPr>
        </w:r>
        <w:r w:rsidR="00774E7F">
          <w:rPr>
            <w:noProof/>
            <w:webHidden/>
          </w:rPr>
          <w:fldChar w:fldCharType="separate"/>
        </w:r>
        <w:r w:rsidR="00774E7F">
          <w:rPr>
            <w:noProof/>
            <w:webHidden/>
          </w:rPr>
          <w:t>110</w:t>
        </w:r>
        <w:r w:rsidR="00774E7F">
          <w:rPr>
            <w:noProof/>
            <w:webHidden/>
          </w:rPr>
          <w:fldChar w:fldCharType="end"/>
        </w:r>
      </w:hyperlink>
    </w:p>
    <w:p w14:paraId="25D9CA3B" w14:textId="3F07BE69"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4" w:history="1">
        <w:r w:rsidR="00774E7F" w:rsidRPr="001A7667">
          <w:rPr>
            <w:rStyle w:val="Hyperlink"/>
            <w:noProof/>
          </w:rPr>
          <w:t>Figure 56 - Daily Error Distribution for the SNF Forecaster – Ottawa Dataset</w:t>
        </w:r>
        <w:r w:rsidR="00774E7F">
          <w:rPr>
            <w:noProof/>
            <w:webHidden/>
          </w:rPr>
          <w:tab/>
        </w:r>
        <w:r w:rsidR="00774E7F">
          <w:rPr>
            <w:noProof/>
            <w:webHidden/>
          </w:rPr>
          <w:fldChar w:fldCharType="begin"/>
        </w:r>
        <w:r w:rsidR="00774E7F">
          <w:rPr>
            <w:noProof/>
            <w:webHidden/>
          </w:rPr>
          <w:instrText xml:space="preserve"> PAGEREF _Toc90482834 \h </w:instrText>
        </w:r>
        <w:r w:rsidR="00774E7F">
          <w:rPr>
            <w:noProof/>
            <w:webHidden/>
          </w:rPr>
        </w:r>
        <w:r w:rsidR="00774E7F">
          <w:rPr>
            <w:noProof/>
            <w:webHidden/>
          </w:rPr>
          <w:fldChar w:fldCharType="separate"/>
        </w:r>
        <w:r w:rsidR="00774E7F">
          <w:rPr>
            <w:noProof/>
            <w:webHidden/>
          </w:rPr>
          <w:t>110</w:t>
        </w:r>
        <w:r w:rsidR="00774E7F">
          <w:rPr>
            <w:noProof/>
            <w:webHidden/>
          </w:rPr>
          <w:fldChar w:fldCharType="end"/>
        </w:r>
      </w:hyperlink>
    </w:p>
    <w:p w14:paraId="2F300317" w14:textId="088B3B8D"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5" w:history="1">
        <w:r w:rsidR="00774E7F" w:rsidRPr="001A7667">
          <w:rPr>
            <w:rStyle w:val="Hyperlink"/>
            <w:noProof/>
          </w:rPr>
          <w:t>Figure 57 - Monthly Error Distribution for MLR Forecaster – Ottawa Dataset</w:t>
        </w:r>
        <w:r w:rsidR="00774E7F">
          <w:rPr>
            <w:noProof/>
            <w:webHidden/>
          </w:rPr>
          <w:tab/>
        </w:r>
        <w:r w:rsidR="00774E7F">
          <w:rPr>
            <w:noProof/>
            <w:webHidden/>
          </w:rPr>
          <w:fldChar w:fldCharType="begin"/>
        </w:r>
        <w:r w:rsidR="00774E7F">
          <w:rPr>
            <w:noProof/>
            <w:webHidden/>
          </w:rPr>
          <w:instrText xml:space="preserve"> PAGEREF _Toc90482835 \h </w:instrText>
        </w:r>
        <w:r w:rsidR="00774E7F">
          <w:rPr>
            <w:noProof/>
            <w:webHidden/>
          </w:rPr>
        </w:r>
        <w:r w:rsidR="00774E7F">
          <w:rPr>
            <w:noProof/>
            <w:webHidden/>
          </w:rPr>
          <w:fldChar w:fldCharType="separate"/>
        </w:r>
        <w:r w:rsidR="00774E7F">
          <w:rPr>
            <w:noProof/>
            <w:webHidden/>
          </w:rPr>
          <w:t>111</w:t>
        </w:r>
        <w:r w:rsidR="00774E7F">
          <w:rPr>
            <w:noProof/>
            <w:webHidden/>
          </w:rPr>
          <w:fldChar w:fldCharType="end"/>
        </w:r>
      </w:hyperlink>
    </w:p>
    <w:p w14:paraId="5FF35209" w14:textId="55D16B48"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6" w:history="1">
        <w:r w:rsidR="00774E7F" w:rsidRPr="001A7667">
          <w:rPr>
            <w:rStyle w:val="Hyperlink"/>
            <w:noProof/>
          </w:rPr>
          <w:t>Figure 58 - Monthly Error Distribution for SARIMAX Forecaster – Ottawa Dataset</w:t>
        </w:r>
        <w:r w:rsidR="00774E7F">
          <w:rPr>
            <w:noProof/>
            <w:webHidden/>
          </w:rPr>
          <w:tab/>
        </w:r>
        <w:r w:rsidR="00774E7F">
          <w:rPr>
            <w:noProof/>
            <w:webHidden/>
          </w:rPr>
          <w:fldChar w:fldCharType="begin"/>
        </w:r>
        <w:r w:rsidR="00774E7F">
          <w:rPr>
            <w:noProof/>
            <w:webHidden/>
          </w:rPr>
          <w:instrText xml:space="preserve"> PAGEREF _Toc90482836 \h </w:instrText>
        </w:r>
        <w:r w:rsidR="00774E7F">
          <w:rPr>
            <w:noProof/>
            <w:webHidden/>
          </w:rPr>
        </w:r>
        <w:r w:rsidR="00774E7F">
          <w:rPr>
            <w:noProof/>
            <w:webHidden/>
          </w:rPr>
          <w:fldChar w:fldCharType="separate"/>
        </w:r>
        <w:r w:rsidR="00774E7F">
          <w:rPr>
            <w:noProof/>
            <w:webHidden/>
          </w:rPr>
          <w:t>111</w:t>
        </w:r>
        <w:r w:rsidR="00774E7F">
          <w:rPr>
            <w:noProof/>
            <w:webHidden/>
          </w:rPr>
          <w:fldChar w:fldCharType="end"/>
        </w:r>
      </w:hyperlink>
    </w:p>
    <w:p w14:paraId="149F0474" w14:textId="52A9EF0F"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7" w:history="1">
        <w:r w:rsidR="00774E7F" w:rsidRPr="001A7667">
          <w:rPr>
            <w:rStyle w:val="Hyperlink"/>
            <w:noProof/>
          </w:rPr>
          <w:t>Figure 59 - Monthly Error Distribution for SNF Forecaster – Ottawa Dataset</w:t>
        </w:r>
        <w:r w:rsidR="00774E7F">
          <w:rPr>
            <w:noProof/>
            <w:webHidden/>
          </w:rPr>
          <w:tab/>
        </w:r>
        <w:r w:rsidR="00774E7F">
          <w:rPr>
            <w:noProof/>
            <w:webHidden/>
          </w:rPr>
          <w:fldChar w:fldCharType="begin"/>
        </w:r>
        <w:r w:rsidR="00774E7F">
          <w:rPr>
            <w:noProof/>
            <w:webHidden/>
          </w:rPr>
          <w:instrText xml:space="preserve"> PAGEREF _Toc90482837 \h </w:instrText>
        </w:r>
        <w:r w:rsidR="00774E7F">
          <w:rPr>
            <w:noProof/>
            <w:webHidden/>
          </w:rPr>
        </w:r>
        <w:r w:rsidR="00774E7F">
          <w:rPr>
            <w:noProof/>
            <w:webHidden/>
          </w:rPr>
          <w:fldChar w:fldCharType="separate"/>
        </w:r>
        <w:r w:rsidR="00774E7F">
          <w:rPr>
            <w:noProof/>
            <w:webHidden/>
          </w:rPr>
          <w:t>112</w:t>
        </w:r>
        <w:r w:rsidR="00774E7F">
          <w:rPr>
            <w:noProof/>
            <w:webHidden/>
          </w:rPr>
          <w:fldChar w:fldCharType="end"/>
        </w:r>
      </w:hyperlink>
    </w:p>
    <w:p w14:paraId="337AA02C" w14:textId="1F384327"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8" w:history="1">
        <w:r w:rsidR="00774E7F" w:rsidRPr="001A7667">
          <w:rPr>
            <w:rStyle w:val="Hyperlink"/>
            <w:noProof/>
          </w:rPr>
          <w:t>Figure 60 - Hourly Error Distribution for the MLR Forecaster – Saint John Dataset</w:t>
        </w:r>
        <w:r w:rsidR="00774E7F">
          <w:rPr>
            <w:noProof/>
            <w:webHidden/>
          </w:rPr>
          <w:tab/>
        </w:r>
        <w:r w:rsidR="00774E7F">
          <w:rPr>
            <w:noProof/>
            <w:webHidden/>
          </w:rPr>
          <w:fldChar w:fldCharType="begin"/>
        </w:r>
        <w:r w:rsidR="00774E7F">
          <w:rPr>
            <w:noProof/>
            <w:webHidden/>
          </w:rPr>
          <w:instrText xml:space="preserve"> PAGEREF _Toc90482838 \h </w:instrText>
        </w:r>
        <w:r w:rsidR="00774E7F">
          <w:rPr>
            <w:noProof/>
            <w:webHidden/>
          </w:rPr>
        </w:r>
        <w:r w:rsidR="00774E7F">
          <w:rPr>
            <w:noProof/>
            <w:webHidden/>
          </w:rPr>
          <w:fldChar w:fldCharType="separate"/>
        </w:r>
        <w:r w:rsidR="00774E7F">
          <w:rPr>
            <w:noProof/>
            <w:webHidden/>
          </w:rPr>
          <w:t>112</w:t>
        </w:r>
        <w:r w:rsidR="00774E7F">
          <w:rPr>
            <w:noProof/>
            <w:webHidden/>
          </w:rPr>
          <w:fldChar w:fldCharType="end"/>
        </w:r>
      </w:hyperlink>
    </w:p>
    <w:p w14:paraId="025F7D26" w14:textId="2120CF3E"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39" w:history="1">
        <w:r w:rsidR="00774E7F" w:rsidRPr="001A7667">
          <w:rPr>
            <w:rStyle w:val="Hyperlink"/>
            <w:noProof/>
          </w:rPr>
          <w:t>Figure 61 - Hourly Error Distribution for the SARIMAX Forecaster – Saint John Dataset</w:t>
        </w:r>
        <w:r w:rsidR="00774E7F">
          <w:rPr>
            <w:noProof/>
            <w:webHidden/>
          </w:rPr>
          <w:tab/>
        </w:r>
        <w:r w:rsidR="00774E7F">
          <w:rPr>
            <w:noProof/>
            <w:webHidden/>
          </w:rPr>
          <w:fldChar w:fldCharType="begin"/>
        </w:r>
        <w:r w:rsidR="00774E7F">
          <w:rPr>
            <w:noProof/>
            <w:webHidden/>
          </w:rPr>
          <w:instrText xml:space="preserve"> PAGEREF _Toc90482839 \h </w:instrText>
        </w:r>
        <w:r w:rsidR="00774E7F">
          <w:rPr>
            <w:noProof/>
            <w:webHidden/>
          </w:rPr>
        </w:r>
        <w:r w:rsidR="00774E7F">
          <w:rPr>
            <w:noProof/>
            <w:webHidden/>
          </w:rPr>
          <w:fldChar w:fldCharType="separate"/>
        </w:r>
        <w:r w:rsidR="00774E7F">
          <w:rPr>
            <w:noProof/>
            <w:webHidden/>
          </w:rPr>
          <w:t>113</w:t>
        </w:r>
        <w:r w:rsidR="00774E7F">
          <w:rPr>
            <w:noProof/>
            <w:webHidden/>
          </w:rPr>
          <w:fldChar w:fldCharType="end"/>
        </w:r>
      </w:hyperlink>
    </w:p>
    <w:p w14:paraId="2450C105" w14:textId="1E8E0A0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40" w:history="1">
        <w:r w:rsidR="00774E7F" w:rsidRPr="001A7667">
          <w:rPr>
            <w:rStyle w:val="Hyperlink"/>
            <w:noProof/>
          </w:rPr>
          <w:t>Figure 62 - Hourly Error Distribution for the SNF Forecaster – Saint John Dataset</w:t>
        </w:r>
        <w:r w:rsidR="00774E7F">
          <w:rPr>
            <w:noProof/>
            <w:webHidden/>
          </w:rPr>
          <w:tab/>
        </w:r>
        <w:r w:rsidR="00774E7F">
          <w:rPr>
            <w:noProof/>
            <w:webHidden/>
          </w:rPr>
          <w:fldChar w:fldCharType="begin"/>
        </w:r>
        <w:r w:rsidR="00774E7F">
          <w:rPr>
            <w:noProof/>
            <w:webHidden/>
          </w:rPr>
          <w:instrText xml:space="preserve"> PAGEREF _Toc90482840 \h </w:instrText>
        </w:r>
        <w:r w:rsidR="00774E7F">
          <w:rPr>
            <w:noProof/>
            <w:webHidden/>
          </w:rPr>
        </w:r>
        <w:r w:rsidR="00774E7F">
          <w:rPr>
            <w:noProof/>
            <w:webHidden/>
          </w:rPr>
          <w:fldChar w:fldCharType="separate"/>
        </w:r>
        <w:r w:rsidR="00774E7F">
          <w:rPr>
            <w:noProof/>
            <w:webHidden/>
          </w:rPr>
          <w:t>113</w:t>
        </w:r>
        <w:r w:rsidR="00774E7F">
          <w:rPr>
            <w:noProof/>
            <w:webHidden/>
          </w:rPr>
          <w:fldChar w:fldCharType="end"/>
        </w:r>
      </w:hyperlink>
    </w:p>
    <w:p w14:paraId="4909A8B9" w14:textId="744EC220"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41" w:history="1">
        <w:r w:rsidR="00774E7F" w:rsidRPr="001A7667">
          <w:rPr>
            <w:rStyle w:val="Hyperlink"/>
            <w:noProof/>
          </w:rPr>
          <w:t>Figure 63 - Daily Error Distribution for the MLR Forecaster – Saint John Dataset</w:t>
        </w:r>
        <w:r w:rsidR="00774E7F">
          <w:rPr>
            <w:noProof/>
            <w:webHidden/>
          </w:rPr>
          <w:tab/>
        </w:r>
        <w:r w:rsidR="00774E7F">
          <w:rPr>
            <w:noProof/>
            <w:webHidden/>
          </w:rPr>
          <w:fldChar w:fldCharType="begin"/>
        </w:r>
        <w:r w:rsidR="00774E7F">
          <w:rPr>
            <w:noProof/>
            <w:webHidden/>
          </w:rPr>
          <w:instrText xml:space="preserve"> PAGEREF _Toc90482841 \h </w:instrText>
        </w:r>
        <w:r w:rsidR="00774E7F">
          <w:rPr>
            <w:noProof/>
            <w:webHidden/>
          </w:rPr>
        </w:r>
        <w:r w:rsidR="00774E7F">
          <w:rPr>
            <w:noProof/>
            <w:webHidden/>
          </w:rPr>
          <w:fldChar w:fldCharType="separate"/>
        </w:r>
        <w:r w:rsidR="00774E7F">
          <w:rPr>
            <w:noProof/>
            <w:webHidden/>
          </w:rPr>
          <w:t>114</w:t>
        </w:r>
        <w:r w:rsidR="00774E7F">
          <w:rPr>
            <w:noProof/>
            <w:webHidden/>
          </w:rPr>
          <w:fldChar w:fldCharType="end"/>
        </w:r>
      </w:hyperlink>
    </w:p>
    <w:p w14:paraId="129A8BC4" w14:textId="5342046B"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42" w:history="1">
        <w:r w:rsidR="00774E7F" w:rsidRPr="001A7667">
          <w:rPr>
            <w:rStyle w:val="Hyperlink"/>
            <w:noProof/>
          </w:rPr>
          <w:t>Figure 64 - Daily Error Distribution for the SARIMAX Forecaster – Saint John Dataset</w:t>
        </w:r>
        <w:r w:rsidR="00774E7F">
          <w:rPr>
            <w:noProof/>
            <w:webHidden/>
          </w:rPr>
          <w:tab/>
        </w:r>
        <w:r w:rsidR="00774E7F">
          <w:rPr>
            <w:noProof/>
            <w:webHidden/>
          </w:rPr>
          <w:fldChar w:fldCharType="begin"/>
        </w:r>
        <w:r w:rsidR="00774E7F">
          <w:rPr>
            <w:noProof/>
            <w:webHidden/>
          </w:rPr>
          <w:instrText xml:space="preserve"> PAGEREF _Toc90482842 \h </w:instrText>
        </w:r>
        <w:r w:rsidR="00774E7F">
          <w:rPr>
            <w:noProof/>
            <w:webHidden/>
          </w:rPr>
        </w:r>
        <w:r w:rsidR="00774E7F">
          <w:rPr>
            <w:noProof/>
            <w:webHidden/>
          </w:rPr>
          <w:fldChar w:fldCharType="separate"/>
        </w:r>
        <w:r w:rsidR="00774E7F">
          <w:rPr>
            <w:noProof/>
            <w:webHidden/>
          </w:rPr>
          <w:t>114</w:t>
        </w:r>
        <w:r w:rsidR="00774E7F">
          <w:rPr>
            <w:noProof/>
            <w:webHidden/>
          </w:rPr>
          <w:fldChar w:fldCharType="end"/>
        </w:r>
      </w:hyperlink>
    </w:p>
    <w:p w14:paraId="4DF0876A" w14:textId="6CB180E3"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43" w:history="1">
        <w:r w:rsidR="00774E7F" w:rsidRPr="001A7667">
          <w:rPr>
            <w:rStyle w:val="Hyperlink"/>
            <w:noProof/>
          </w:rPr>
          <w:t>Figure 65 - Daily Error Distribution for the SNF Forecaster – Saint John Dataset</w:t>
        </w:r>
        <w:r w:rsidR="00774E7F">
          <w:rPr>
            <w:noProof/>
            <w:webHidden/>
          </w:rPr>
          <w:tab/>
        </w:r>
        <w:r w:rsidR="00774E7F">
          <w:rPr>
            <w:noProof/>
            <w:webHidden/>
          </w:rPr>
          <w:fldChar w:fldCharType="begin"/>
        </w:r>
        <w:r w:rsidR="00774E7F">
          <w:rPr>
            <w:noProof/>
            <w:webHidden/>
          </w:rPr>
          <w:instrText xml:space="preserve"> PAGEREF _Toc90482843 \h </w:instrText>
        </w:r>
        <w:r w:rsidR="00774E7F">
          <w:rPr>
            <w:noProof/>
            <w:webHidden/>
          </w:rPr>
        </w:r>
        <w:r w:rsidR="00774E7F">
          <w:rPr>
            <w:noProof/>
            <w:webHidden/>
          </w:rPr>
          <w:fldChar w:fldCharType="separate"/>
        </w:r>
        <w:r w:rsidR="00774E7F">
          <w:rPr>
            <w:noProof/>
            <w:webHidden/>
          </w:rPr>
          <w:t>115</w:t>
        </w:r>
        <w:r w:rsidR="00774E7F">
          <w:rPr>
            <w:noProof/>
            <w:webHidden/>
          </w:rPr>
          <w:fldChar w:fldCharType="end"/>
        </w:r>
      </w:hyperlink>
    </w:p>
    <w:p w14:paraId="1F87C39A" w14:textId="0217144A"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44" w:history="1">
        <w:r w:rsidR="00774E7F" w:rsidRPr="001A7667">
          <w:rPr>
            <w:rStyle w:val="Hyperlink"/>
            <w:noProof/>
          </w:rPr>
          <w:t>Figure 66 - Monthly Error Distribution for MLR Forecaster – Saint John Dataset</w:t>
        </w:r>
        <w:r w:rsidR="00774E7F">
          <w:rPr>
            <w:noProof/>
            <w:webHidden/>
          </w:rPr>
          <w:tab/>
        </w:r>
        <w:r w:rsidR="00774E7F">
          <w:rPr>
            <w:noProof/>
            <w:webHidden/>
          </w:rPr>
          <w:fldChar w:fldCharType="begin"/>
        </w:r>
        <w:r w:rsidR="00774E7F">
          <w:rPr>
            <w:noProof/>
            <w:webHidden/>
          </w:rPr>
          <w:instrText xml:space="preserve"> PAGEREF _Toc90482844 \h </w:instrText>
        </w:r>
        <w:r w:rsidR="00774E7F">
          <w:rPr>
            <w:noProof/>
            <w:webHidden/>
          </w:rPr>
        </w:r>
        <w:r w:rsidR="00774E7F">
          <w:rPr>
            <w:noProof/>
            <w:webHidden/>
          </w:rPr>
          <w:fldChar w:fldCharType="separate"/>
        </w:r>
        <w:r w:rsidR="00774E7F">
          <w:rPr>
            <w:noProof/>
            <w:webHidden/>
          </w:rPr>
          <w:t>115</w:t>
        </w:r>
        <w:r w:rsidR="00774E7F">
          <w:rPr>
            <w:noProof/>
            <w:webHidden/>
          </w:rPr>
          <w:fldChar w:fldCharType="end"/>
        </w:r>
      </w:hyperlink>
    </w:p>
    <w:p w14:paraId="3667B979" w14:textId="1BA79A12" w:rsidR="00774E7F" w:rsidRDefault="001F7262">
      <w:pPr>
        <w:pStyle w:val="TableofFigures"/>
        <w:tabs>
          <w:tab w:val="right" w:leader="dot" w:pos="8630"/>
        </w:tabs>
        <w:rPr>
          <w:rFonts w:asciiTheme="minorHAnsi" w:eastAsiaTheme="minorEastAsia" w:hAnsiTheme="minorHAnsi" w:cstheme="minorBidi"/>
          <w:noProof/>
          <w:sz w:val="22"/>
          <w:szCs w:val="22"/>
          <w:lang w:eastAsia="en-CA"/>
        </w:rPr>
      </w:pPr>
      <w:hyperlink w:anchor="_Toc90482845" w:history="1">
        <w:r w:rsidR="00774E7F" w:rsidRPr="001A7667">
          <w:rPr>
            <w:rStyle w:val="Hyperlink"/>
            <w:noProof/>
          </w:rPr>
          <w:t>Figure 67 - Monthly Error Distribution for SNF Forecaster – Saint John Dataset</w:t>
        </w:r>
        <w:r w:rsidR="00774E7F">
          <w:rPr>
            <w:noProof/>
            <w:webHidden/>
          </w:rPr>
          <w:tab/>
        </w:r>
        <w:r w:rsidR="00774E7F">
          <w:rPr>
            <w:noProof/>
            <w:webHidden/>
          </w:rPr>
          <w:fldChar w:fldCharType="begin"/>
        </w:r>
        <w:r w:rsidR="00774E7F">
          <w:rPr>
            <w:noProof/>
            <w:webHidden/>
          </w:rPr>
          <w:instrText xml:space="preserve"> PAGEREF _Toc90482845 \h </w:instrText>
        </w:r>
        <w:r w:rsidR="00774E7F">
          <w:rPr>
            <w:noProof/>
            <w:webHidden/>
          </w:rPr>
        </w:r>
        <w:r w:rsidR="00774E7F">
          <w:rPr>
            <w:noProof/>
            <w:webHidden/>
          </w:rPr>
          <w:fldChar w:fldCharType="separate"/>
        </w:r>
        <w:r w:rsidR="00774E7F">
          <w:rPr>
            <w:noProof/>
            <w:webHidden/>
          </w:rPr>
          <w:t>116</w:t>
        </w:r>
        <w:r w:rsidR="00774E7F">
          <w:rPr>
            <w:noProof/>
            <w:webHidden/>
          </w:rPr>
          <w:fldChar w:fldCharType="end"/>
        </w:r>
      </w:hyperlink>
    </w:p>
    <w:p w14:paraId="4B85F338" w14:textId="44431838"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0482690"/>
      <w:r>
        <w:rPr>
          <w:noProof/>
        </w:rPr>
        <w:lastRenderedPageBreak/>
        <w:t>List of Abbreviations</w:t>
      </w:r>
      <w:bookmarkEnd w:id="7"/>
      <w:bookmarkEnd w:id="8"/>
      <w:r>
        <w:rPr>
          <w:noProof/>
        </w:rPr>
        <w:t xml:space="preserve"> </w:t>
      </w:r>
    </w:p>
    <w:p w14:paraId="42467025" w14:textId="1BE0EA87" w:rsidR="009C29D6" w:rsidRDefault="009C29D6" w:rsidP="00D12A58">
      <w:r>
        <w:t>ANN – Artificial Neural Networks</w:t>
      </w:r>
      <w:r>
        <w:tab/>
      </w:r>
    </w:p>
    <w:p w14:paraId="5F8851E1" w14:textId="251BAFAF" w:rsidR="00F5402D" w:rsidRDefault="00F5402D" w:rsidP="009C29D6">
      <w:proofErr w:type="spellStart"/>
      <w:r>
        <w:t>ANNSTLF</w:t>
      </w:r>
      <w:proofErr w:type="spellEnd"/>
      <w:r>
        <w:t xml:space="preserve"> – Artificial Neural Networks Short Term Load Forecaster</w:t>
      </w:r>
    </w:p>
    <w:p w14:paraId="234915E2" w14:textId="51FDC91B" w:rsidR="009C29D6" w:rsidRDefault="009C29D6" w:rsidP="009C29D6">
      <w:r>
        <w:t>ARIMA – Auto-Regressive Integrated Moving Average</w:t>
      </w:r>
      <w:r>
        <w:tab/>
      </w:r>
    </w:p>
    <w:p w14:paraId="1018E807" w14:textId="3CF0C1BA" w:rsidR="00811406" w:rsidRDefault="00811406" w:rsidP="009C29D6">
      <w:proofErr w:type="spellStart"/>
      <w:r>
        <w:t>ACF</w:t>
      </w:r>
      <w:proofErr w:type="spellEnd"/>
      <w:r>
        <w:t xml:space="preserve"> – Auto Correlation Function</w:t>
      </w:r>
    </w:p>
    <w:p w14:paraId="45D93BCB" w14:textId="77777777" w:rsidR="009C29D6" w:rsidRDefault="009C29D6" w:rsidP="009C29D6">
      <w:r>
        <w:t>BLF – Base Load Forecaster</w:t>
      </w:r>
      <w:r>
        <w:tab/>
      </w:r>
    </w:p>
    <w:p w14:paraId="39D7B988" w14:textId="77777777" w:rsidR="009C29D6" w:rsidRDefault="009C29D6" w:rsidP="009C29D6">
      <w:r>
        <w:t>CLF – Change in Load Forecaster</w:t>
      </w:r>
      <w:r>
        <w:tab/>
      </w:r>
    </w:p>
    <w:p w14:paraId="23F567A1" w14:textId="4A0077AD" w:rsidR="009C29D6" w:rsidRDefault="009C29D6" w:rsidP="009C29D6">
      <w:r>
        <w:t>CNN – Convolutional Neural Networks</w:t>
      </w:r>
      <w:r>
        <w:tab/>
      </w:r>
    </w:p>
    <w:p w14:paraId="0EFC0A4F" w14:textId="44731E48" w:rsidR="00071E30" w:rsidRDefault="00071E30" w:rsidP="009C29D6">
      <w:r>
        <w:t>DL – Deep Learning</w:t>
      </w:r>
    </w:p>
    <w:p w14:paraId="1895616F" w14:textId="1D0D5BCD" w:rsidR="009C29D6" w:rsidRDefault="009C29D6" w:rsidP="009C29D6">
      <w:r>
        <w:t>GRU – Gated Neural Networks</w:t>
      </w:r>
      <w:r>
        <w:tab/>
      </w:r>
    </w:p>
    <w:p w14:paraId="24877E8C" w14:textId="1A42463B" w:rsidR="00451254" w:rsidRDefault="00451254" w:rsidP="009C29D6">
      <w:proofErr w:type="spellStart"/>
      <w:r>
        <w:t>ICDAR</w:t>
      </w:r>
      <w:proofErr w:type="spellEnd"/>
      <w:r>
        <w:t xml:space="preserve"> - </w:t>
      </w:r>
      <w:r w:rsidRPr="00451254">
        <w:t>International Conference on Document Analysis and Recognition</w:t>
      </w:r>
    </w:p>
    <w:p w14:paraId="35C79FEA" w14:textId="77777777" w:rsidR="009C29D6" w:rsidRDefault="009C29D6" w:rsidP="009C29D6">
      <w:proofErr w:type="spellStart"/>
      <w:r>
        <w:t>ILSVRC</w:t>
      </w:r>
      <w:proofErr w:type="spellEnd"/>
      <w:r>
        <w:t xml:space="preserve"> - ImageNet Large Scale Visual Recognition Challenge</w:t>
      </w:r>
    </w:p>
    <w:p w14:paraId="464E9D83" w14:textId="77777777" w:rsidR="009C29D6" w:rsidRDefault="009C29D6" w:rsidP="009C29D6">
      <w:proofErr w:type="spellStart"/>
      <w:r>
        <w:t>ISBI</w:t>
      </w:r>
      <w:proofErr w:type="spellEnd"/>
      <w:r>
        <w:t xml:space="preserve"> - International Symposium on Biomedical Imaging</w:t>
      </w:r>
    </w:p>
    <w:p w14:paraId="50FD8BB2" w14:textId="77777777" w:rsidR="009C29D6" w:rsidRDefault="009C29D6" w:rsidP="009C29D6">
      <w:r>
        <w:t>LSTM – Long Short-Term Memory networks</w:t>
      </w:r>
      <w:r>
        <w:tab/>
      </w:r>
    </w:p>
    <w:p w14:paraId="29E51517" w14:textId="77777777" w:rsidR="009C29D6" w:rsidRDefault="009C29D6" w:rsidP="009C29D6">
      <w:proofErr w:type="spellStart"/>
      <w:r>
        <w:t>LTLF</w:t>
      </w:r>
      <w:proofErr w:type="spellEnd"/>
      <w:r>
        <w:t xml:space="preserve"> – Long Term Load Forecasting</w:t>
      </w:r>
      <w:r>
        <w:tab/>
      </w:r>
    </w:p>
    <w:p w14:paraId="5466DCA2" w14:textId="77777777" w:rsidR="009C29D6" w:rsidRDefault="009C29D6" w:rsidP="009C29D6">
      <w:r>
        <w:t>MAE – Mean Absolute Error</w:t>
      </w:r>
    </w:p>
    <w:p w14:paraId="092B256C" w14:textId="3B6DE656" w:rsidR="009C29D6" w:rsidRDefault="009C29D6" w:rsidP="009C29D6">
      <w:proofErr w:type="spellStart"/>
      <w:r>
        <w:t>MAPE</w:t>
      </w:r>
      <w:proofErr w:type="spellEnd"/>
      <w:r>
        <w:t xml:space="preserve"> – Mean Absolute Percentage Error</w:t>
      </w:r>
    </w:p>
    <w:p w14:paraId="5747494B" w14:textId="77777777" w:rsidR="009C29D6" w:rsidRDefault="009C29D6" w:rsidP="009C29D6">
      <w:r>
        <w:t>MATLAB – Matrix Laboratory</w:t>
      </w:r>
    </w:p>
    <w:p w14:paraId="64D3B0C3" w14:textId="77777777" w:rsidR="009C29D6" w:rsidRDefault="009C29D6" w:rsidP="009C29D6">
      <w:r>
        <w:t>MBE – Mean Biased Error</w:t>
      </w:r>
    </w:p>
    <w:p w14:paraId="283125F9" w14:textId="18DD4FED" w:rsidR="009C29D6" w:rsidRDefault="009C29D6" w:rsidP="009C29D6">
      <w:proofErr w:type="spellStart"/>
      <w:r>
        <w:t>MICCAI</w:t>
      </w:r>
      <w:proofErr w:type="spellEnd"/>
      <w:r>
        <w:t xml:space="preserve"> – Medical Image Computing and Computer</w:t>
      </w:r>
      <w:r w:rsidR="00E956DC">
        <w:t>-</w:t>
      </w:r>
      <w:r>
        <w:t>Assisted Intervention Society</w:t>
      </w:r>
    </w:p>
    <w:p w14:paraId="008A81F9" w14:textId="77777777" w:rsidR="009C29D6" w:rsidRDefault="009C29D6" w:rsidP="009C29D6">
      <w:r>
        <w:t>ML - Machine Learning</w:t>
      </w:r>
      <w:r>
        <w:tab/>
      </w:r>
    </w:p>
    <w:p w14:paraId="5CA8EFFE" w14:textId="77777777" w:rsidR="009C29D6" w:rsidRDefault="009C29D6" w:rsidP="009C29D6">
      <w:proofErr w:type="spellStart"/>
      <w:r>
        <w:t>MLP</w:t>
      </w:r>
      <w:proofErr w:type="spellEnd"/>
      <w:r>
        <w:t xml:space="preserve"> – Multilayer Perceptron</w:t>
      </w:r>
      <w:r>
        <w:tab/>
      </w:r>
    </w:p>
    <w:p w14:paraId="5717CB03" w14:textId="77777777" w:rsidR="009C29D6" w:rsidRDefault="009C29D6" w:rsidP="009C29D6">
      <w:proofErr w:type="spellStart"/>
      <w:r>
        <w:t>MLR</w:t>
      </w:r>
      <w:proofErr w:type="spellEnd"/>
      <w:r>
        <w:t xml:space="preserve"> – Multiple Linear Regression</w:t>
      </w:r>
      <w:r>
        <w:tab/>
      </w:r>
    </w:p>
    <w:p w14:paraId="46D41D3D" w14:textId="77777777" w:rsidR="009C29D6" w:rsidRDefault="009C29D6" w:rsidP="009C29D6">
      <w:proofErr w:type="spellStart"/>
      <w:r>
        <w:lastRenderedPageBreak/>
        <w:t>MSE</w:t>
      </w:r>
      <w:proofErr w:type="spellEnd"/>
      <w:r>
        <w:t xml:space="preserve"> – Mean Squared Error</w:t>
      </w:r>
    </w:p>
    <w:p w14:paraId="52727D42" w14:textId="77777777" w:rsidR="009C29D6" w:rsidRDefault="009C29D6" w:rsidP="009C29D6">
      <w:proofErr w:type="spellStart"/>
      <w:r>
        <w:t>MTLF</w:t>
      </w:r>
      <w:proofErr w:type="spellEnd"/>
      <w:r>
        <w:t xml:space="preserve"> – Medium-Term Load Forecasting</w:t>
      </w:r>
      <w:r>
        <w:tab/>
      </w:r>
    </w:p>
    <w:p w14:paraId="0D3C2D7D" w14:textId="3EAE413A" w:rsidR="009C29D6" w:rsidRDefault="009C29D6" w:rsidP="009C29D6">
      <w:r>
        <w:t>MW – Mega-Watt</w:t>
      </w:r>
    </w:p>
    <w:p w14:paraId="3E092643" w14:textId="25811340" w:rsidR="000559FB" w:rsidRDefault="000559FB" w:rsidP="009C29D6">
      <w:proofErr w:type="spellStart"/>
      <w:r>
        <w:t>PACF</w:t>
      </w:r>
      <w:proofErr w:type="spellEnd"/>
      <w:r>
        <w:t xml:space="preserve"> – Partial Auto Correlation Function</w:t>
      </w:r>
    </w:p>
    <w:p w14:paraId="58A9C616" w14:textId="77777777" w:rsidR="009C29D6" w:rsidRDefault="009C29D6" w:rsidP="009C29D6">
      <w:proofErr w:type="spellStart"/>
      <w:r>
        <w:t>ReLU</w:t>
      </w:r>
      <w:proofErr w:type="spellEnd"/>
      <w:r>
        <w:t xml:space="preserve"> – Rectified Linear Unit</w:t>
      </w:r>
      <w:r>
        <w:tab/>
      </w:r>
    </w:p>
    <w:p w14:paraId="0421243F" w14:textId="77777777" w:rsidR="009C29D6" w:rsidRDefault="009C29D6" w:rsidP="009C29D6">
      <w:proofErr w:type="spellStart"/>
      <w:r>
        <w:t>RLS</w:t>
      </w:r>
      <w:proofErr w:type="spellEnd"/>
      <w:r>
        <w:t xml:space="preserve"> – Recursive Least Squares </w:t>
      </w:r>
      <w:r>
        <w:tab/>
      </w:r>
    </w:p>
    <w:p w14:paraId="067827BB" w14:textId="77777777" w:rsidR="009C29D6" w:rsidRDefault="009C29D6" w:rsidP="009C29D6">
      <w:proofErr w:type="spellStart"/>
      <w:r>
        <w:t>RMSE</w:t>
      </w:r>
      <w:proofErr w:type="spellEnd"/>
      <w:r>
        <w:t xml:space="preserve"> – Root Mean Square Error</w:t>
      </w:r>
    </w:p>
    <w:p w14:paraId="4A98F62B" w14:textId="50DBA790" w:rsidR="009C29D6" w:rsidRDefault="009C29D6" w:rsidP="009C29D6">
      <w:proofErr w:type="spellStart"/>
      <w:r>
        <w:t>RNN</w:t>
      </w:r>
      <w:proofErr w:type="spellEnd"/>
      <w:r>
        <w:t xml:space="preserve"> – Recurrent Neural Networks</w:t>
      </w:r>
      <w:r>
        <w:tab/>
      </w:r>
    </w:p>
    <w:p w14:paraId="0B9E64C8" w14:textId="003140B2" w:rsidR="00C675BC" w:rsidRDefault="00D57F92" w:rsidP="00C675BC">
      <w:proofErr w:type="spellStart"/>
      <w:r>
        <w:t>SARIMAX</w:t>
      </w:r>
      <w:proofErr w:type="spellEnd"/>
      <w:r>
        <w:t xml:space="preserve"> -</w:t>
      </w:r>
      <w:r w:rsidRPr="00D57F92">
        <w:t xml:space="preserve"> </w:t>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2FC0C065" w:rsidR="009C29D6" w:rsidRDefault="009C29D6" w:rsidP="009C29D6">
      <w:proofErr w:type="spellStart"/>
      <w:r>
        <w:t>SNF</w:t>
      </w:r>
      <w:proofErr w:type="spellEnd"/>
      <w:r>
        <w:t xml:space="preserve"> – Seasonal Naïve Forecaster</w:t>
      </w:r>
      <w:r>
        <w:tab/>
      </w:r>
    </w:p>
    <w:p w14:paraId="10A1AA2D" w14:textId="6C1D56D5" w:rsidR="00514BA4" w:rsidRDefault="00514BA4" w:rsidP="009C29D6">
      <w:r>
        <w:t>STD – Standard Deviation</w:t>
      </w:r>
    </w:p>
    <w:p w14:paraId="79CCF9B4" w14:textId="77777777" w:rsidR="009C29D6" w:rsidRDefault="009C29D6" w:rsidP="009C29D6">
      <w:proofErr w:type="spellStart"/>
      <w:r>
        <w:t>STLF</w:t>
      </w:r>
      <w:proofErr w:type="spellEnd"/>
      <w:r>
        <w:t xml:space="preserve"> – Short Term Load Forecasting</w:t>
      </w:r>
      <w:r>
        <w:tab/>
      </w:r>
    </w:p>
    <w:p w14:paraId="479469DF" w14:textId="77777777" w:rsidR="009C29D6" w:rsidRDefault="009C29D6" w:rsidP="009C29D6">
      <w:proofErr w:type="spellStart"/>
      <w:r>
        <w:t>SVM</w:t>
      </w:r>
      <w:proofErr w:type="spellEnd"/>
      <w:r>
        <w:t xml:space="preserve"> – Support Vector Machine</w:t>
      </w:r>
    </w:p>
    <w:p w14:paraId="23AE770A" w14:textId="77777777" w:rsidR="009C29D6" w:rsidRDefault="009C29D6" w:rsidP="009C29D6">
      <w:r>
        <w:t>UNB – University of New Brunswick</w:t>
      </w:r>
    </w:p>
    <w:p w14:paraId="2036A644" w14:textId="571A3037" w:rsidR="009C29D6" w:rsidRDefault="009C29D6" w:rsidP="00451254">
      <w:proofErr w:type="spellStart"/>
      <w:r>
        <w:t>VMD</w:t>
      </w:r>
      <w:proofErr w:type="spellEnd"/>
      <w:r>
        <w:t xml:space="preserve"> - Variational Mode Decomposition</w:t>
      </w:r>
      <w:r>
        <w:tab/>
      </w:r>
    </w:p>
    <w:p w14:paraId="6226D987" w14:textId="4A1E0DBB"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roofErr w:type="spellStart"/>
      <w:r>
        <w:t>VSTLF</w:t>
      </w:r>
      <w:proofErr w:type="spellEnd"/>
      <w:r>
        <w:t xml:space="preserve"> – Very </w:t>
      </w:r>
      <w:r w:rsidR="0059387D">
        <w:t>Short-Term</w:t>
      </w:r>
      <w:r>
        <w:t xml:space="preserve"> Load Forecasting</w:t>
      </w:r>
    </w:p>
    <w:p w14:paraId="115B70B3" w14:textId="200339FA" w:rsidR="00FF1E34" w:rsidRDefault="006052A7" w:rsidP="00CF19C9">
      <w:pPr>
        <w:pStyle w:val="Heading1"/>
      </w:pPr>
      <w:bookmarkStart w:id="9" w:name="_Toc90482691"/>
      <w:r>
        <w:lastRenderedPageBreak/>
        <w:t xml:space="preserve">1 </w:t>
      </w:r>
      <w:r w:rsidR="0056500B" w:rsidRPr="00CF19C9">
        <w:t>Introduction</w:t>
      </w:r>
      <w:bookmarkEnd w:id="9"/>
    </w:p>
    <w:p w14:paraId="6D7E2E65" w14:textId="79E84185" w:rsidR="00BA3F19" w:rsidRDefault="00BA3F19" w:rsidP="00BA3F19">
      <w:pPr>
        <w:ind w:firstLine="288"/>
      </w:pPr>
      <w:r w:rsidRPr="0096205B">
        <w:t xml:space="preserve">Load forecasting is a critical component of </w:t>
      </w:r>
      <w:r>
        <w:t xml:space="preserve">electric utility design, planning, and operation; it has played a vital role in the power industry for over a century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00381D4E" w:rsidRPr="00381D4E">
        <w:rPr>
          <w:noProof/>
        </w:rPr>
        <w:t>[1]–[8]</w:t>
      </w:r>
      <w:r>
        <w:fldChar w:fldCharType="end"/>
      </w:r>
      <w:r>
        <w:t xml:space="preserve">. </w:t>
      </w:r>
      <w:r w:rsidR="00C12576" w:rsidRPr="00C12576">
        <w:t xml:space="preserve">Load forecasting is a critical building component for power system operators to ensure the network is </w:t>
      </w:r>
      <w:r w:rsidR="00830B80">
        <w:t>continuously</w:t>
      </w:r>
      <w:r w:rsidR="00185A6C" w:rsidRPr="00C12576">
        <w:t xml:space="preserve"> </w:t>
      </w:r>
      <w:r w:rsidR="001A1B12" w:rsidRPr="00C12576">
        <w:t>operat</w:t>
      </w:r>
      <w:r w:rsidR="001A1B12">
        <w:t>ing</w:t>
      </w:r>
      <w:r w:rsidR="001A1B12" w:rsidRPr="00C12576">
        <w:t xml:space="preserve"> </w:t>
      </w:r>
      <w:r w:rsidR="00185A6C" w:rsidRPr="00C12576">
        <w:t>and manage</w:t>
      </w:r>
      <w:r w:rsidR="00E956DC">
        <w:t>d</w:t>
      </w:r>
      <w:r w:rsidR="00185A6C" w:rsidRPr="00C12576">
        <w:t xml:space="preserve"> safely and efficiently</w:t>
      </w:r>
      <w:r w:rsidR="00C12576" w:rsidRPr="00C12576">
        <w:t>. A</w:t>
      </w:r>
      <w:r w:rsidR="00185A6C">
        <w:t>n</w:t>
      </w:r>
      <w:r w:rsidR="00C12576" w:rsidRPr="00C12576">
        <w:t xml:space="preserve"> </w:t>
      </w:r>
      <w:r w:rsidR="00E956DC">
        <w:t>essential</w:t>
      </w:r>
      <w:r w:rsidR="00C12576" w:rsidRPr="00C12576">
        <w:t xml:space="preserve"> objective </w:t>
      </w:r>
      <w:r w:rsidR="001A1B12">
        <w:t xml:space="preserve">for load forecasting </w:t>
      </w:r>
      <w:r w:rsidR="00C12576" w:rsidRPr="00C12576">
        <w:t xml:space="preserve">is </w:t>
      </w:r>
      <w:r w:rsidR="00B920CE" w:rsidRPr="00C12576">
        <w:t xml:space="preserve">to maintain the balance of supply and demand </w:t>
      </w:r>
      <w:r w:rsidR="00B920CE">
        <w:t xml:space="preserve">so </w:t>
      </w:r>
      <w:r w:rsidR="00C12576" w:rsidRPr="00C12576">
        <w:t>that consumers have an adequate</w:t>
      </w:r>
      <w:r w:rsidR="00B920CE">
        <w:t xml:space="preserve"> and cost-effective</w:t>
      </w:r>
      <w:r w:rsidR="00C12576" w:rsidRPr="00C12576">
        <w:t xml:space="preserve"> </w:t>
      </w:r>
      <w:r w:rsidR="00830B80">
        <w:t>energy suppl</w:t>
      </w:r>
      <w:r w:rsidR="00C12576" w:rsidRPr="00C12576">
        <w:t>y</w:t>
      </w:r>
      <w:r w:rsidR="00B920CE">
        <w:t>.</w:t>
      </w:r>
      <w:r w:rsidR="00C12576" w:rsidRPr="00C12576">
        <w:t xml:space="preserve"> </w:t>
      </w:r>
      <w:r>
        <w:t xml:space="preserve">However, load forecasting can also be helpful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rsidR="009F2D5B">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00381D4E" w:rsidRPr="00381D4E">
        <w:rPr>
          <w:noProof/>
        </w:rPr>
        <w:t>[1], [9]</w:t>
      </w:r>
      <w:r>
        <w:fldChar w:fldCharType="end"/>
      </w:r>
      <w:r>
        <w:t xml:space="preserve">. These organizations use load forecasting in power systems planning/operations, revenue projection, rate design, energy trading, and other activities </w:t>
      </w:r>
      <w:r>
        <w:fldChar w:fldCharType="begin" w:fldLock="1"/>
      </w:r>
      <w:r w:rsidR="009F2D5B">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00381D4E" w:rsidRPr="00381D4E">
        <w:rPr>
          <w:noProof/>
        </w:rPr>
        <w:t>[2], [3], [10]</w:t>
      </w:r>
      <w:r>
        <w:fldChar w:fldCharType="end"/>
      </w:r>
      <w:r>
        <w:t xml:space="preserve">. </w:t>
      </w:r>
    </w:p>
    <w:p w14:paraId="46C3700D" w14:textId="45AA9E24" w:rsidR="00F70BD6" w:rsidRDefault="005C72F2" w:rsidP="001B14FB">
      <w:pPr>
        <w:ind w:firstLine="288"/>
      </w:pPr>
      <w:r w:rsidRPr="005C72F2">
        <w:t>Over the last decade, there has been a surge in the adoption of renewable energy and distributed generation sources</w:t>
      </w:r>
      <w:r w:rsidR="00830B80">
        <w:t xml:space="preserve"> and </w:t>
      </w:r>
      <w:r w:rsidR="00E956DC">
        <w:t>the advancement and implementation of smart grids and buildings to meet growing energy demands effectively</w:t>
      </w:r>
      <w:r w:rsidR="00BA3F19" w:rsidRPr="00AD1DC4">
        <w:t xml:space="preserve">. </w:t>
      </w:r>
      <w:r w:rsidR="00655E04" w:rsidRPr="00655E04">
        <w:t>To integrate th</w:t>
      </w:r>
      <w:r w:rsidR="00DA784A">
        <w:t>ese developments</w:t>
      </w:r>
      <w:r w:rsidR="00655E04" w:rsidRPr="00655E04">
        <w:t xml:space="preserve"> without causing system disruptions, it is necessary to have reliable load forecasting across multiple time horizons</w:t>
      </w:r>
      <w:r w:rsidR="00655E04">
        <w:t xml:space="preserve"> </w:t>
      </w:r>
      <w:r w:rsidR="00BA3F19">
        <w:fldChar w:fldCharType="begin" w:fldLock="1"/>
      </w:r>
      <w:r w:rsidR="009F2D5B">
        <w:instrText xml:space="preserve">ADDIN CSL_CITATION {"citationItems":[{"id":"ITEM-1","itemData":{"DOI":"10.1016/j.apenergy.2017.12.051","ISSN":"03062619","abstract":"This paper presents a recurrent neural network model to make medium-to-long term predictions, i.e. time horizon of </w:instrText>
      </w:r>
      <w:r w:rsidR="009F2D5B">
        <w:rPr>
          <w:rFonts w:ascii="Cambria Math" w:hAnsi="Cambria Math" w:cs="Cambria Math"/>
        </w:rPr>
        <w:instrText>⩾</w:instrText>
      </w:r>
      <w:r w:rsidR="009F2D5B">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rsidR="00BA3F19">
        <w:fldChar w:fldCharType="separate"/>
      </w:r>
      <w:r w:rsidR="00381D4E" w:rsidRPr="00381D4E">
        <w:rPr>
          <w:noProof/>
        </w:rPr>
        <w:t>[11]</w:t>
      </w:r>
      <w:r w:rsidR="00BA3F19">
        <w:fldChar w:fldCharType="end"/>
      </w:r>
      <w:r w:rsidR="00BA3F19" w:rsidRPr="00AD1DC4">
        <w:t>.</w:t>
      </w:r>
      <w:r w:rsidR="00BA3F19">
        <w:t xml:space="preserve"> Electric load forecasting is well studied </w:t>
      </w:r>
      <w:r w:rsidR="00BA3F19">
        <w:fldChar w:fldCharType="begin" w:fldLock="1"/>
      </w:r>
      <w:r w:rsidR="00217A9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rsidR="00BA3F19">
        <w:fldChar w:fldCharType="separate"/>
      </w:r>
      <w:r w:rsidR="00217A94" w:rsidRPr="00217A94">
        <w:rPr>
          <w:noProof/>
        </w:rPr>
        <w:t>[1], [7], [12], [13]</w:t>
      </w:r>
      <w:r w:rsidR="00BA3F19">
        <w:fldChar w:fldCharType="end"/>
      </w:r>
      <w:r w:rsidR="00BA3F19">
        <w:t xml:space="preserve">, and most current research focuses on developing more accurate forecasts. The demand patterns used to drive </w:t>
      </w:r>
      <w:r w:rsidR="001A1B12">
        <w:t xml:space="preserve">modern </w:t>
      </w:r>
      <w:r w:rsidR="00BA3F19">
        <w:t xml:space="preserve">technologies are complex due to the deregulation of energy markets and </w:t>
      </w:r>
      <w:r>
        <w:t>several</w:t>
      </w:r>
      <w:r w:rsidR="0078166C">
        <w:t xml:space="preserve"> random factors</w:t>
      </w:r>
      <w:r w:rsidR="00BA3F19">
        <w:t>, often governed by human behavio</w:t>
      </w:r>
      <w:r w:rsidR="000D2A41">
        <w:t>u</w:t>
      </w:r>
      <w:r w:rsidR="00BA3F19">
        <w:t xml:space="preserve">r, which </w:t>
      </w:r>
      <w:r w:rsidR="000D2A41">
        <w:t>must</w:t>
      </w:r>
      <w:r w:rsidR="00BA3F19">
        <w:t xml:space="preserve"> be considered to predict future electricity demand. </w:t>
      </w:r>
      <w:r>
        <w:t>Therefore, d</w:t>
      </w:r>
      <w:r w:rsidR="00BA3F19" w:rsidRPr="00D60826">
        <w:t>eveloping a forecasting model appropriate for a particular power network is not a simple task</w:t>
      </w:r>
      <w:r w:rsidR="00BA3F19">
        <w:t xml:space="preserve"> </w:t>
      </w:r>
      <w:r w:rsidR="00BA3F19">
        <w:fldChar w:fldCharType="begin" w:fldLock="1"/>
      </w:r>
      <w:r w:rsidR="009F2D5B">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rsidR="00BA3F19">
        <w:fldChar w:fldCharType="separate"/>
      </w:r>
      <w:r w:rsidR="00381D4E" w:rsidRPr="00381D4E">
        <w:rPr>
          <w:noProof/>
        </w:rPr>
        <w:t>[3], [10], [14]</w:t>
      </w:r>
      <w:r w:rsidR="00BA3F19">
        <w:fldChar w:fldCharType="end"/>
      </w:r>
      <w:r w:rsidR="00BA3F19">
        <w:t xml:space="preserve">. </w:t>
      </w:r>
      <w:r w:rsidR="00D96D8D" w:rsidRPr="00D96D8D">
        <w:t xml:space="preserve">From a </w:t>
      </w:r>
      <w:r w:rsidR="00D96D8D" w:rsidRPr="00D96D8D">
        <w:lastRenderedPageBreak/>
        <w:t xml:space="preserve">financial standpoint, over-forecasting, or forecasting more power than </w:t>
      </w:r>
      <w:r w:rsidR="000D2A41">
        <w:t xml:space="preserve">required, results in the </w:t>
      </w:r>
      <w:r w:rsidR="003665B8">
        <w:t>start-up</w:t>
      </w:r>
      <w:r w:rsidR="000D2A41">
        <w:t xml:space="preserve"> of an excessive number of generating units, resulting in over-</w:t>
      </w:r>
      <w:r w:rsidR="00D96D8D" w:rsidRPr="00D96D8D">
        <w:t xml:space="preserve">production and unnecessary expense. </w:t>
      </w:r>
      <w:r w:rsidR="001A1B12">
        <w:t>Conversely, u</w:t>
      </w:r>
      <w:r w:rsidR="001A1B12" w:rsidRPr="00D96D8D">
        <w:t>nderestimating</w:t>
      </w:r>
      <w:r w:rsidR="001A1B12">
        <w:t xml:space="preserve"> </w:t>
      </w:r>
      <w:r w:rsidR="004C52EE">
        <w:t>the</w:t>
      </w:r>
      <w:r w:rsidR="00D96D8D" w:rsidRPr="00D96D8D">
        <w:t xml:space="preserve"> required demand </w:t>
      </w:r>
      <w:r w:rsidR="00DA784A">
        <w:t xml:space="preserve">because of </w:t>
      </w:r>
      <w:r w:rsidR="00532DA3" w:rsidRPr="00D96D8D">
        <w:t>higher-than-expected</w:t>
      </w:r>
      <w:r w:rsidR="00DA784A">
        <w:t xml:space="preserve"> </w:t>
      </w:r>
      <w:r w:rsidR="00D96D8D" w:rsidRPr="00D96D8D">
        <w:t>load</w:t>
      </w:r>
      <w:r w:rsidR="00DA784A">
        <w:t>s</w:t>
      </w:r>
      <w:r w:rsidR="00D96D8D" w:rsidRPr="00D96D8D">
        <w:t xml:space="preserve"> </w:t>
      </w:r>
      <w:r w:rsidR="00E956DC">
        <w:t>creates</w:t>
      </w:r>
      <w:r w:rsidR="001A1B12">
        <w:t xml:space="preserve"> </w:t>
      </w:r>
      <w:r w:rsidR="00E956DC">
        <w:t xml:space="preserve">an </w:t>
      </w:r>
      <w:r w:rsidR="00D96D8D" w:rsidRPr="00D96D8D">
        <w:t xml:space="preserve">electricity deficit. When this occurs, the system operator is forced to purchase potentially pricey peaking power to cover the difference significantly higher than the market price. </w:t>
      </w:r>
      <w:r w:rsidR="00046639" w:rsidRPr="00D96D8D">
        <w:t>Both</w:t>
      </w:r>
      <w:r w:rsidR="00D96D8D" w:rsidRPr="00D96D8D">
        <w:t xml:space="preserve"> situations result in suboptimal generation scheduling and present technical challenges to the operator.</w:t>
      </w:r>
    </w:p>
    <w:p w14:paraId="44D38A71" w14:textId="01ECAA2E" w:rsidR="00D1555D" w:rsidRDefault="00E719C9" w:rsidP="00FE1556">
      <w:pPr>
        <w:ind w:firstLine="288"/>
      </w:pPr>
      <w:r w:rsidRPr="00E719C9">
        <w:t>In February 2008, the Texas Electric Reliability Council documented a power system incident that prompted them to respond to a faster-than-expected evening load ramp-up to maintain the load/generation balance</w:t>
      </w:r>
      <w:r>
        <w:t xml:space="preserve"> </w:t>
      </w:r>
      <w:r w:rsidR="001A1B12">
        <w:fldChar w:fldCharType="begin" w:fldLock="1"/>
      </w:r>
      <w:r w:rsidR="009F2D5B">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rsidR="001A1B12">
        <w:fldChar w:fldCharType="separate"/>
      </w:r>
      <w:r w:rsidR="00381D4E" w:rsidRPr="00381D4E">
        <w:rPr>
          <w:noProof/>
        </w:rPr>
        <w:t>[15]</w:t>
      </w:r>
      <w:r w:rsidR="001A1B12">
        <w:fldChar w:fldCharType="end"/>
      </w:r>
      <w:r w:rsidR="00D1555D" w:rsidRPr="00D1555D">
        <w:t xml:space="preserve">. </w:t>
      </w:r>
      <w:r w:rsidR="00ED4A0F" w:rsidRPr="00ED4A0F">
        <w:t>They drew on reserve power and al</w:t>
      </w:r>
      <w:r w:rsidR="00E956DC">
        <w:t>leviated demand by relying on willing power consumers to act as temporary curtailment loads</w:t>
      </w:r>
      <w:r w:rsidR="00ED4A0F" w:rsidRPr="00ED4A0F">
        <w:t>.</w:t>
      </w:r>
      <w:r w:rsidR="00ED4A0F">
        <w:t xml:space="preserve"> </w:t>
      </w:r>
      <w:r w:rsidR="001A1B12">
        <w:t>After-incident</w:t>
      </w:r>
      <w:r w:rsidR="001A1B12" w:rsidRPr="00D1555D">
        <w:t xml:space="preserve"> </w:t>
      </w:r>
      <w:r w:rsidR="00D1555D" w:rsidRPr="00D1555D">
        <w:t>analysis indicate</w:t>
      </w:r>
      <w:r w:rsidR="00B920CE">
        <w:t>d</w:t>
      </w:r>
      <w:r w:rsidR="00D1555D" w:rsidRPr="00D1555D">
        <w:t xml:space="preserve"> that more precise forecasting of generation and demand may easily have averted the need for an emergency reaction. In September 2011, a heatwave in South Korea increased </w:t>
      </w:r>
      <w:r w:rsidR="000D2A41">
        <w:t>the electricity demand</w:t>
      </w:r>
      <w:r w:rsidR="00D1555D" w:rsidRPr="00D1555D">
        <w:t xml:space="preserve"> significantly. Due to a lack of available energy to satisfy the uptick caused by the heatwave, South Korea's power supply was disrupted for nearly 1.5 million people </w:t>
      </w:r>
      <w:r w:rsidR="00FD43F2">
        <w:fldChar w:fldCharType="begin" w:fldLock="1"/>
      </w:r>
      <w:r w:rsidR="009F2D5B">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rsidR="00FD43F2">
        <w:fldChar w:fldCharType="separate"/>
      </w:r>
      <w:r w:rsidR="00381D4E" w:rsidRPr="00381D4E">
        <w:rPr>
          <w:noProof/>
        </w:rPr>
        <w:t>[16]</w:t>
      </w:r>
      <w:r w:rsidR="00FD43F2">
        <w:fldChar w:fldCharType="end"/>
      </w:r>
      <w:r w:rsidR="00D1555D" w:rsidRPr="00D1555D">
        <w:t xml:space="preserve">. Although </w:t>
      </w:r>
      <w:r w:rsidR="002013C6">
        <w:t>these</w:t>
      </w:r>
      <w:r w:rsidR="00D1555D" w:rsidRPr="00D1555D">
        <w:t xml:space="preserve"> scenarios are uncommon, they provide extreme </w:t>
      </w:r>
      <w:r w:rsidR="00DA784A">
        <w:t>examples</w:t>
      </w:r>
      <w:r w:rsidR="00DA784A" w:rsidRPr="00D1555D">
        <w:t xml:space="preserve"> </w:t>
      </w:r>
      <w:r w:rsidR="00D1555D" w:rsidRPr="00D1555D">
        <w:t xml:space="preserve">of the potential repercussions of imbalance and, hence, the significant importance of </w:t>
      </w:r>
      <w:r w:rsidR="00ED0C8A">
        <w:t>accurate</w:t>
      </w:r>
      <w:r w:rsidR="00D1555D" w:rsidRPr="00D1555D">
        <w:t xml:space="preserve"> load forecasting.</w:t>
      </w:r>
    </w:p>
    <w:p w14:paraId="29A9C3C8" w14:textId="15EAFF94" w:rsidR="00A40875" w:rsidRDefault="00A40875" w:rsidP="00A40875">
      <w:pPr>
        <w:ind w:firstLine="288"/>
      </w:pPr>
      <w:r w:rsidRPr="00A40875">
        <w:t xml:space="preserve">Statistical techniques and machine learning (ML) have both been used to forecast load, and with the widespread adoption of data science, the distinction between these two </w:t>
      </w:r>
      <w:r w:rsidR="00772C52">
        <w:t>techniqu</w:t>
      </w:r>
      <w:r w:rsidRPr="00A40875">
        <w:t xml:space="preserve">es is becoming increasingly blurred </w:t>
      </w:r>
      <w:r w:rsidR="0092258C">
        <w:fldChar w:fldCharType="begin" w:fldLock="1"/>
      </w:r>
      <w:r w:rsidR="0092258C">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2258C">
        <w:fldChar w:fldCharType="separate"/>
      </w:r>
      <w:r w:rsidR="0092258C" w:rsidRPr="00527687">
        <w:rPr>
          <w:noProof/>
        </w:rPr>
        <w:t>[1]</w:t>
      </w:r>
      <w:r w:rsidR="0092258C">
        <w:fldChar w:fldCharType="end"/>
      </w:r>
      <w:r w:rsidR="0092258C">
        <w:t>.</w:t>
      </w:r>
      <w:r w:rsidRPr="00A40875">
        <w:t xml:space="preserve"> </w:t>
      </w:r>
      <w:r w:rsidR="00E956DC">
        <w:t>Compared</w:t>
      </w:r>
      <w:r w:rsidRPr="00A40875">
        <w:t xml:space="preserve"> to statistical techniques, machine learning </w:t>
      </w:r>
      <w:r w:rsidR="00BC6BC0">
        <w:t>techniques</w:t>
      </w:r>
      <w:r w:rsidRPr="00A40875">
        <w:t xml:space="preserve"> are more intelligent and capable of forecasting load more accurately. While both statistical and machine learning techniques have been extensively </w:t>
      </w:r>
      <w:r w:rsidR="00FC7D78">
        <w:lastRenderedPageBreak/>
        <w:t>reported</w:t>
      </w:r>
      <w:r w:rsidRPr="00A40875">
        <w:t xml:space="preserve"> </w:t>
      </w:r>
      <w:r w:rsidR="00FC7D78">
        <w:t xml:space="preserve">in </w:t>
      </w:r>
      <w:r w:rsidR="00E956DC">
        <w:t xml:space="preserve">the </w:t>
      </w:r>
      <w:r w:rsidRPr="00A40875">
        <w:t xml:space="preserve">load forecasting literature, deep learning techniques have only recently gained popularity due to their ability to interpret complex relationships more accurately in data </w:t>
      </w:r>
      <w:r w:rsidR="0092258C">
        <w:fldChar w:fldCharType="begin" w:fldLock="1"/>
      </w:r>
      <w:r w:rsidR="0092258C">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rsidR="0092258C">
        <w:fldChar w:fldCharType="separate"/>
      </w:r>
      <w:r w:rsidR="0092258C" w:rsidRPr="00381D4E">
        <w:rPr>
          <w:noProof/>
        </w:rPr>
        <w:t>[2], [17]</w:t>
      </w:r>
      <w:r w:rsidR="0092258C">
        <w:fldChar w:fldCharType="end"/>
      </w:r>
      <w:r w:rsidRPr="00A40875">
        <w:t xml:space="preserve">. </w:t>
      </w:r>
      <w:r w:rsidR="00C728EC" w:rsidRPr="00C728EC">
        <w:t>Deep learning techniques have shown remarkable success in dealing with complex sequential data</w:t>
      </w:r>
      <w:r w:rsidR="00C728EC">
        <w:t xml:space="preserve"> </w:t>
      </w:r>
      <w:r w:rsidR="0092258C">
        <w:fldChar w:fldCharType="begin" w:fldLock="1"/>
      </w:r>
      <w:r w:rsidR="00DB560F">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sidR="00DB560F">
        <w:rPr>
          <w:rFonts w:ascii="MS Mincho" w:eastAsia="MS Mincho" w:hAnsi="MS Mincho" w:cs="MS Mincho" w:hint="eastAsia"/>
        </w:rPr>
        <w:instrText>（</w:instrText>
      </w:r>
      <w:r w:rsidR="00DB560F">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rsidR="0092258C">
        <w:fldChar w:fldCharType="separate"/>
      </w:r>
      <w:r w:rsidR="00B42AB6" w:rsidRPr="00B42AB6">
        <w:rPr>
          <w:noProof/>
        </w:rPr>
        <w:t>[18], [19]</w:t>
      </w:r>
      <w:r w:rsidR="0092258C">
        <w:fldChar w:fldCharType="end"/>
      </w:r>
      <w:r w:rsidR="0092258C" w:rsidRPr="008E5AE5">
        <w:t>.</w:t>
      </w:r>
      <w:r w:rsidR="0092258C">
        <w:t xml:space="preserve"> </w:t>
      </w:r>
      <w:r w:rsidR="00C728EC" w:rsidRPr="00C728EC">
        <w:t xml:space="preserve">As a result, deep learning techniques have been successfully implemented to load forecasting applications, outperforming a variety of benchmark models, including simple Artificial Neural Networks (ANN) and more traditional statistical time series </w:t>
      </w:r>
      <w:r w:rsidR="00190EAC">
        <w:t>forecaster</w:t>
      </w:r>
      <w:r w:rsidR="00C728EC" w:rsidRPr="00C728EC">
        <w:t>s, such as the Auto-regressive Integrated Moving Average (ARIMA)</w:t>
      </w:r>
      <w:r w:rsidR="00C728EC">
        <w:t xml:space="preserve"> </w:t>
      </w:r>
      <w:r w:rsidR="0092258C">
        <w:fldChar w:fldCharType="begin" w:fldLock="1"/>
      </w:r>
      <w:r w:rsidR="00DB560F">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rsidR="0092258C">
        <w:fldChar w:fldCharType="separate"/>
      </w:r>
      <w:r w:rsidR="00B42AB6" w:rsidRPr="00B42AB6">
        <w:rPr>
          <w:noProof/>
        </w:rPr>
        <w:t>[20]</w:t>
      </w:r>
      <w:r w:rsidR="0092258C">
        <w:fldChar w:fldCharType="end"/>
      </w:r>
      <w:r w:rsidRPr="00A40875">
        <w:t>.</w:t>
      </w:r>
    </w:p>
    <w:p w14:paraId="14ECBB5F" w14:textId="793E68D0" w:rsidR="009451EE" w:rsidRDefault="0092258C" w:rsidP="002A5AD4">
      <w:pPr>
        <w:ind w:firstLine="288"/>
        <w:rPr>
          <w:rFonts w:cs="Arial"/>
          <w:b/>
          <w:bCs/>
          <w:iCs/>
          <w:szCs w:val="28"/>
        </w:rPr>
      </w:pPr>
      <w:r w:rsidRPr="0092258C">
        <w:t>Convolutional Neural Networks (CNN) and Long Short-Term Memory (LSTM)</w:t>
      </w:r>
      <w:r w:rsidR="004A59E0">
        <w:t xml:space="preserve"> techniques</w:t>
      </w:r>
      <w:r w:rsidRPr="0092258C">
        <w:t xml:space="preserve"> are two of the most widely used deep learning techniques, forming the basis for the majority of recent load forecasting research.</w:t>
      </w:r>
      <w:r w:rsidR="00FB1EE8">
        <w:t xml:space="preserve"> </w:t>
      </w:r>
      <w:r w:rsidR="00FB1EE8" w:rsidRPr="00FB1EE8">
        <w:t xml:space="preserve">The purpose of this study was to compare these deep learning forecasting techniques to some conventional forecasting techniques </w:t>
      </w:r>
      <w:r w:rsidR="00E956DC">
        <w:t>used by various utilities</w:t>
      </w:r>
      <w:r w:rsidR="00FB1EE8" w:rsidRPr="00FB1EE8">
        <w:t xml:space="preserve"> to determine whether deep learning can meet their needs more effectively.</w:t>
      </w:r>
      <w:r w:rsidR="00AA1757">
        <w:t xml:space="preserve"> </w:t>
      </w:r>
      <w:r w:rsidR="00FC7D78" w:rsidRPr="00EA7281">
        <w:t>Th</w:t>
      </w:r>
      <w:r w:rsidR="00FC7D78">
        <w:t>e</w:t>
      </w:r>
      <w:r w:rsidR="00FC7D78" w:rsidRPr="00EA7281">
        <w:t xml:space="preserve"> </w:t>
      </w:r>
      <w:r w:rsidR="00EA7281" w:rsidRPr="00EA7281">
        <w:t xml:space="preserve">work </w:t>
      </w:r>
      <w:r w:rsidR="00FC7D78">
        <w:t xml:space="preserve">aims specifically to </w:t>
      </w:r>
      <w:r w:rsidR="00EA7281" w:rsidRPr="00EA7281">
        <w:t>benefit Saint John Energy, a municipally</w:t>
      </w:r>
      <w:r w:rsidR="00E956DC">
        <w:t>-</w:t>
      </w:r>
      <w:r w:rsidR="00EA7281" w:rsidRPr="00EA7281">
        <w:t xml:space="preserve">owned utility reseller that collaborates with </w:t>
      </w:r>
      <w:proofErr w:type="spellStart"/>
      <w:r w:rsidR="00EA7281" w:rsidRPr="00EA7281">
        <w:t>UNB's</w:t>
      </w:r>
      <w:proofErr w:type="spellEnd"/>
      <w:r w:rsidR="00EA7281" w:rsidRPr="00EA7281">
        <w:t xml:space="preserve"> Smart Grid Technologies team. They are looking for better ways to improve their forecasting performance, </w:t>
      </w:r>
      <w:r w:rsidR="00FC7D78">
        <w:t>including</w:t>
      </w:r>
      <w:r w:rsidR="00EA7281" w:rsidRPr="00EA7281">
        <w:t xml:space="preserve"> </w:t>
      </w:r>
      <w:r w:rsidR="00E956DC">
        <w:t xml:space="preserve">the </w:t>
      </w:r>
      <w:r w:rsidR="00EA7281" w:rsidRPr="00EA7281">
        <w:t>predict</w:t>
      </w:r>
      <w:r w:rsidR="00FC7D78">
        <w:t>ion of</w:t>
      </w:r>
      <w:r w:rsidR="00EA7281" w:rsidRPr="00EA7281">
        <w:t xml:space="preserve"> load demand peaks more accurately.</w:t>
      </w:r>
    </w:p>
    <w:p w14:paraId="4E731670" w14:textId="56264332" w:rsidR="00706BBA" w:rsidRDefault="009451EE" w:rsidP="009451EE">
      <w:pPr>
        <w:pStyle w:val="Heading2"/>
      </w:pPr>
      <w:bookmarkStart w:id="10" w:name="_Toc90482692"/>
      <w:r>
        <w:t xml:space="preserve">1.1 </w:t>
      </w:r>
      <w:r w:rsidR="00706BBA">
        <w:t>Objectives</w:t>
      </w:r>
      <w:bookmarkEnd w:id="10"/>
    </w:p>
    <w:p w14:paraId="34EF9CE8" w14:textId="4FC1619A" w:rsidR="00E81453" w:rsidRDefault="00667CEF" w:rsidP="00E81453">
      <w:r w:rsidRPr="00667CEF">
        <w:t>The following objectives were established to meet the purpose of this work:</w:t>
      </w:r>
    </w:p>
    <w:p w14:paraId="67786591" w14:textId="797B80E1" w:rsidR="00425998" w:rsidRDefault="00425998" w:rsidP="005D1394">
      <w:pPr>
        <w:pStyle w:val="ListParagraph"/>
        <w:numPr>
          <w:ilvl w:val="0"/>
          <w:numId w:val="3"/>
        </w:numPr>
      </w:pPr>
      <w:r w:rsidRPr="00425998">
        <w:t xml:space="preserve">Identification and implementation of </w:t>
      </w:r>
      <w:r>
        <w:t>benchmark</w:t>
      </w:r>
      <w:r w:rsidRPr="00425998">
        <w:t xml:space="preserve"> forecasters</w:t>
      </w:r>
      <w:ins w:id="11" w:author="Dawn MacIsaac" w:date="2021-12-16T06:40:00Z">
        <w:r w:rsidR="000142FD">
          <w:t xml:space="preserve"> </w:t>
        </w:r>
      </w:ins>
      <w:r w:rsidR="00E578A9">
        <w:t xml:space="preserve">- </w:t>
      </w:r>
      <w:r w:rsidRPr="00425998">
        <w:t xml:space="preserve">Forecasters were chosen </w:t>
      </w:r>
      <w:r w:rsidR="00475B02">
        <w:t>to</w:t>
      </w:r>
      <w:r w:rsidRPr="00425998">
        <w:t xml:space="preserve"> represent </w:t>
      </w:r>
      <w:r w:rsidR="00E578A9">
        <w:t xml:space="preserve">both </w:t>
      </w:r>
      <w:r w:rsidRPr="00425998">
        <w:t>statistical and machine learning techniques</w:t>
      </w:r>
      <w:r w:rsidR="00E578A9">
        <w:t>,</w:t>
      </w:r>
      <w:r w:rsidRPr="00425998">
        <w:t xml:space="preserve"> </w:t>
      </w:r>
      <w:r w:rsidR="005C204C">
        <w:t>and</w:t>
      </w:r>
      <w:r w:rsidRPr="00425998">
        <w:t xml:space="preserve"> the most widely used techniques among researchers and utilities. The selection criteria were </w:t>
      </w:r>
      <w:r w:rsidRPr="00425998">
        <w:lastRenderedPageBreak/>
        <w:t xml:space="preserve">narrowed to well-documented forecasters, which aided in the reproducibility of this work. </w:t>
      </w:r>
      <w:r w:rsidRPr="000C1535">
        <w:t>Chapter 2</w:t>
      </w:r>
      <w:r w:rsidRPr="00425998">
        <w:t xml:space="preserve"> describes the techniques in detail, while </w:t>
      </w:r>
      <w:r w:rsidRPr="000C1535">
        <w:t>Chapter 3</w:t>
      </w:r>
      <w:r w:rsidRPr="00425998">
        <w:t xml:space="preserve"> details the implementation.</w:t>
      </w:r>
    </w:p>
    <w:p w14:paraId="7E412209" w14:textId="19637E9E" w:rsidR="00425998" w:rsidRDefault="00425998" w:rsidP="005D1394">
      <w:pPr>
        <w:pStyle w:val="ListParagraph"/>
        <w:numPr>
          <w:ilvl w:val="0"/>
          <w:numId w:val="3"/>
        </w:numPr>
      </w:pPr>
      <w:r w:rsidRPr="00425998">
        <w:t>Identification and implementation of two deep learning forecasters</w:t>
      </w:r>
      <w:r w:rsidR="00E578A9">
        <w:t xml:space="preserve"> - Forecasters</w:t>
      </w:r>
      <w:r w:rsidR="00E578A9" w:rsidRPr="00425998">
        <w:t xml:space="preserve"> </w:t>
      </w:r>
      <w:r w:rsidR="00E578A9">
        <w:t xml:space="preserve">were chosen to represent those </w:t>
      </w:r>
      <w:r w:rsidRPr="00425998">
        <w:t xml:space="preserve">recently </w:t>
      </w:r>
      <w:r w:rsidR="00E578A9" w:rsidRPr="00425998">
        <w:t>demonstrat</w:t>
      </w:r>
      <w:r w:rsidR="00E578A9">
        <w:t>ing</w:t>
      </w:r>
      <w:r w:rsidR="00E578A9" w:rsidRPr="00425998">
        <w:t xml:space="preserve"> </w:t>
      </w:r>
      <w:r w:rsidRPr="00425998">
        <w:t xml:space="preserve">promising results in the literature on load forecasting. The </w:t>
      </w:r>
      <w:r w:rsidR="004F3420">
        <w:t>forecasters</w:t>
      </w:r>
      <w:r w:rsidRPr="00425998">
        <w:t xml:space="preserve"> are described in Chapter 2, and the details of their implementation are described in Chapter 3.</w:t>
      </w:r>
    </w:p>
    <w:p w14:paraId="752432B4" w14:textId="2FE38FA9" w:rsidR="0039248D" w:rsidRDefault="005C204C" w:rsidP="005D1394">
      <w:pPr>
        <w:pStyle w:val="ListParagraph"/>
        <w:numPr>
          <w:ilvl w:val="0"/>
          <w:numId w:val="3"/>
        </w:numPr>
      </w:pPr>
      <w:r>
        <w:t>C</w:t>
      </w:r>
      <w:r w:rsidR="0039248D" w:rsidRPr="0039248D">
        <w:t>ompar</w:t>
      </w:r>
      <w:r>
        <w:t>ison</w:t>
      </w:r>
      <w:r w:rsidR="0039248D" w:rsidRPr="0039248D">
        <w:t xml:space="preserve"> </w:t>
      </w:r>
      <w:r>
        <w:t xml:space="preserve">of </w:t>
      </w:r>
      <w:r w:rsidR="0039248D" w:rsidRPr="0039248D">
        <w:t>forecaster performance</w:t>
      </w:r>
      <w:ins w:id="12" w:author="Dawn MacIsaac" w:date="2021-12-16T06:40:00Z">
        <w:r w:rsidR="000142FD">
          <w:t xml:space="preserve"> </w:t>
        </w:r>
      </w:ins>
      <w:r w:rsidR="00E578A9">
        <w:t xml:space="preserve">- </w:t>
      </w:r>
      <w:r>
        <w:t>O</w:t>
      </w:r>
      <w:r w:rsidR="0039248D" w:rsidRPr="0039248D">
        <w:t>verall accuracy and daily load demand peak prediction</w:t>
      </w:r>
      <w:r>
        <w:t xml:space="preserve"> were used as performance metrics</w:t>
      </w:r>
      <w:r w:rsidR="0039248D" w:rsidRPr="0039248D">
        <w:t>. Chapter 3 discusses the results of the overall comparison.</w:t>
      </w:r>
    </w:p>
    <w:p w14:paraId="61E50C90" w14:textId="6E9D0FD3" w:rsidR="008C4D99" w:rsidRDefault="005C204C" w:rsidP="005D1394">
      <w:pPr>
        <w:pStyle w:val="ListParagraph"/>
        <w:numPr>
          <w:ilvl w:val="0"/>
          <w:numId w:val="3"/>
        </w:numPr>
      </w:pPr>
      <w:r>
        <w:t>I</w:t>
      </w:r>
      <w:r w:rsidRPr="008C4D99">
        <w:t>n</w:t>
      </w:r>
      <w:r w:rsidR="008C4D99" w:rsidRPr="008C4D99">
        <w:t>-depth analysis of performance</w:t>
      </w:r>
      <w:r w:rsidR="007F6DAC">
        <w:t xml:space="preserve"> - Analysis </w:t>
      </w:r>
      <w:del w:id="13" w:author="Dawn MacIsaac" w:date="2021-12-16T06:42:00Z">
        <w:r w:rsidR="008C4D99" w:rsidRPr="008C4D99" w:rsidDel="000142FD">
          <w:delText xml:space="preserve">across hours, days, months, and seasons </w:delText>
        </w:r>
      </w:del>
      <w:r w:rsidR="008C4D99" w:rsidRPr="008C4D99">
        <w:t xml:space="preserve">was </w:t>
      </w:r>
      <w:r w:rsidR="007F6DAC">
        <w:t xml:space="preserve">completed </w:t>
      </w:r>
      <w:r w:rsidR="008C4D99" w:rsidRPr="008C4D99">
        <w:t xml:space="preserve">to </w:t>
      </w:r>
      <w:r>
        <w:t>determine</w:t>
      </w:r>
      <w:r w:rsidRPr="008C4D99">
        <w:t xml:space="preserve"> </w:t>
      </w:r>
      <w:r w:rsidR="008C4D99" w:rsidRPr="008C4D99">
        <w:t xml:space="preserve">if certain </w:t>
      </w:r>
      <w:r w:rsidR="00B911F1">
        <w:t>forecaster</w:t>
      </w:r>
      <w:r w:rsidR="008C4D99" w:rsidRPr="008C4D99">
        <w:t>s performed better or worse at different times of day, days of the week, months of the year, or seasons. The results of this in-depth analysis are presented in Chapter 4.</w:t>
      </w:r>
    </w:p>
    <w:p w14:paraId="4D2EE70C" w14:textId="0817E843" w:rsidR="00970FB8" w:rsidRPr="00B50682" w:rsidRDefault="00C54F67" w:rsidP="00B4717C">
      <w:pPr>
        <w:ind w:firstLine="288"/>
      </w:pPr>
      <w:r w:rsidRPr="00C54F67">
        <w:t xml:space="preserve">In 2021, Saint John Energy </w:t>
      </w:r>
      <w:r w:rsidR="007F6DAC">
        <w:t xml:space="preserve">recruited </w:t>
      </w:r>
      <w:proofErr w:type="spellStart"/>
      <w:r w:rsidR="004C6DF3" w:rsidRPr="004C6DF3">
        <w:t>UNB's</w:t>
      </w:r>
      <w:proofErr w:type="spellEnd"/>
      <w:r w:rsidR="004C6DF3" w:rsidRPr="004C6DF3">
        <w:t xml:space="preserve"> smart grid team to forecast the day and time</w:t>
      </w:r>
      <w:r w:rsidR="007F6DAC">
        <w:t xml:space="preserve"> of peak loads.</w:t>
      </w:r>
      <w:r w:rsidR="004C6DF3" w:rsidRPr="004C6DF3">
        <w:t xml:space="preserve"> </w:t>
      </w:r>
      <w:r w:rsidR="007F6DAC">
        <w:t>No</w:t>
      </w:r>
      <w:r w:rsidR="007F6DAC" w:rsidRPr="004C6DF3">
        <w:t xml:space="preserve">ne </w:t>
      </w:r>
      <w:r w:rsidR="004C6DF3" w:rsidRPr="004C6DF3">
        <w:t xml:space="preserve">of the statistical or machine learning forecasters </w:t>
      </w:r>
      <w:r w:rsidR="001545BB">
        <w:t xml:space="preserve">in use </w:t>
      </w:r>
      <w:r w:rsidR="00E956DC">
        <w:t>could</w:t>
      </w:r>
      <w:r w:rsidR="004C6DF3" w:rsidRPr="004C6DF3">
        <w:t xml:space="preserve"> accurately predict </w:t>
      </w:r>
      <w:r w:rsidR="001545BB">
        <w:t>this information</w:t>
      </w:r>
      <w:r w:rsidR="004C6DF3" w:rsidRPr="004C6DF3">
        <w:t>. This is a</w:t>
      </w:r>
      <w:r w:rsidR="001545BB">
        <w:t xml:space="preserve"> primary </w:t>
      </w:r>
      <w:r w:rsidR="004C6DF3" w:rsidRPr="004C6DF3">
        <w:t xml:space="preserve">reason for our interest in </w:t>
      </w:r>
      <w:r w:rsidR="001545BB">
        <w:t xml:space="preserve">researching </w:t>
      </w:r>
      <w:r w:rsidR="004C6DF3" w:rsidRPr="004C6DF3">
        <w:t>deep learning techniques.</w:t>
      </w:r>
      <w:r w:rsidR="004C6DF3">
        <w:t xml:space="preserve"> </w:t>
      </w:r>
      <w:r w:rsidR="001545BB">
        <w:t>T</w:t>
      </w:r>
      <w:r w:rsidRPr="00C54F67">
        <w:t xml:space="preserve">his work contributes to the maturation of deep learning </w:t>
      </w:r>
      <w:r w:rsidR="002A1213">
        <w:t>techniques</w:t>
      </w:r>
      <w:r w:rsidRPr="00C54F67">
        <w:t xml:space="preserve">' integration into load forecasting. </w:t>
      </w:r>
      <w:r w:rsidR="008F526A" w:rsidRPr="008F526A">
        <w:t>Our comparison demonstrates that forecasters trained with deep learning can outperform established benchmark forecasters.</w:t>
      </w:r>
      <w:r w:rsidRPr="00C54F67">
        <w:t xml:space="preserve"> This work is intended to be reproducible and serve</w:t>
      </w:r>
      <w:r w:rsidR="00E956DC">
        <w:t>s</w:t>
      </w:r>
      <w:r w:rsidRPr="00C54F67">
        <w:t xml:space="preserve"> as a model for future research conducted by our smart-grid team and others.</w:t>
      </w:r>
    </w:p>
    <w:p w14:paraId="53981F3B" w14:textId="05B5E54C" w:rsidR="00DE6AC4" w:rsidRDefault="00CC7F1A" w:rsidP="00DE6AC4">
      <w:pPr>
        <w:pStyle w:val="Heading1"/>
      </w:pPr>
      <w:bookmarkStart w:id="14" w:name="_Toc90482693"/>
      <w:r>
        <w:lastRenderedPageBreak/>
        <w:t xml:space="preserve">2 </w:t>
      </w:r>
      <w:r w:rsidRPr="00CC7F1A">
        <w:t>Overview of Load Forecasting</w:t>
      </w:r>
      <w:bookmarkEnd w:id="14"/>
    </w:p>
    <w:p w14:paraId="0A95C13F" w14:textId="27721DAC" w:rsidR="00C74566" w:rsidRDefault="00EA6F42" w:rsidP="003C6ABA">
      <w:pPr>
        <w:ind w:firstLine="288"/>
      </w:pPr>
      <w:r w:rsidRPr="00EA6F42">
        <w:t xml:space="preserve">This </w:t>
      </w:r>
      <w:r w:rsidR="009F156F">
        <w:t>chapter</w:t>
      </w:r>
      <w:r w:rsidR="009F156F" w:rsidRPr="00EA6F42">
        <w:t xml:space="preserve"> </w:t>
      </w:r>
      <w:r w:rsidRPr="00EA6F42">
        <w:t>d</w:t>
      </w:r>
      <w:r w:rsidR="009F156F">
        <w:t>escribes</w:t>
      </w:r>
      <w:r w:rsidRPr="00EA6F42">
        <w:t xml:space="preserve"> load forecasting in general terms. It discusses the various factors that affect electricity demand</w:t>
      </w:r>
      <w:r w:rsidR="004737B0" w:rsidRPr="00EA6F42">
        <w:t>,</w:t>
      </w:r>
      <w:r w:rsidRPr="00EA6F42">
        <w:t xml:space="preserve"> the various forecasting horizons, the benchmark and deep learning techniques, </w:t>
      </w:r>
      <w:r w:rsidR="009F156F" w:rsidRPr="00EA6F42">
        <w:t>the definition of peak load</w:t>
      </w:r>
      <w:r w:rsidR="009F156F">
        <w:t>,</w:t>
      </w:r>
      <w:r w:rsidR="009F156F" w:rsidRPr="00EA6F42">
        <w:t xml:space="preserve"> </w:t>
      </w:r>
      <w:r w:rsidRPr="00EA6F42">
        <w:t xml:space="preserve">and the performance metrics used in </w:t>
      </w:r>
      <w:r w:rsidR="0088132F">
        <w:t>this</w:t>
      </w:r>
      <w:r w:rsidR="0088132F" w:rsidRPr="00EA6F42">
        <w:t xml:space="preserve"> </w:t>
      </w:r>
      <w:r w:rsidR="0088132F">
        <w:t>work</w:t>
      </w:r>
      <w:r w:rsidRPr="00EA6F42">
        <w:t>.</w:t>
      </w:r>
      <w:r w:rsidR="00002A22">
        <w:t xml:space="preserve"> </w:t>
      </w:r>
      <w:r w:rsidR="003C6ABA" w:rsidRPr="003C6ABA">
        <w:t xml:space="preserve">A power company's primary objective is to ensure a constant supply of electricity in order to avoid blackouts. They do so in part by forecasting peak loads </w:t>
      </w:r>
      <w:commentRangeStart w:id="15"/>
      <w:r w:rsidR="003C6ABA" w:rsidRPr="003C6ABA">
        <w:t>based on</w:t>
      </w:r>
      <w:commentRangeEnd w:id="15"/>
      <w:r w:rsidR="005F2160">
        <w:rPr>
          <w:rStyle w:val="CommentReference"/>
        </w:rPr>
        <w:commentReference w:id="15"/>
      </w:r>
      <w:r w:rsidR="003C6ABA" w:rsidRPr="003C6ABA">
        <w:t xml:space="preserve"> their magnitude and occurrence time. Load forecasting assists them in the preparation of </w:t>
      </w:r>
      <w:commentRangeStart w:id="16"/>
      <w:r w:rsidR="003C6ABA" w:rsidRPr="003C6ABA">
        <w:t xml:space="preserve">reverse </w:t>
      </w:r>
      <w:commentRangeEnd w:id="16"/>
      <w:r w:rsidR="005F2160">
        <w:rPr>
          <w:rStyle w:val="CommentReference"/>
        </w:rPr>
        <w:commentReference w:id="16"/>
      </w:r>
      <w:r w:rsidR="003C6ABA" w:rsidRPr="003C6ABA">
        <w:t xml:space="preserve">power or demand response strategies to </w:t>
      </w:r>
      <w:commentRangeStart w:id="17"/>
      <w:r w:rsidR="003C6ABA" w:rsidRPr="003C6ABA">
        <w:t xml:space="preserve">shave or reduce the peak around the time </w:t>
      </w:r>
      <w:commentRangeEnd w:id="17"/>
      <w:r w:rsidR="005F2160">
        <w:rPr>
          <w:rStyle w:val="CommentReference"/>
        </w:rPr>
        <w:commentReference w:id="17"/>
      </w:r>
      <w:r w:rsidR="003C6ABA" w:rsidRPr="003C6ABA">
        <w:t>it is predicted to occur. However, because load forecasting and peak load prediction are complex, the power system operator must consider a plethora of factors and variables that will be used as inputs for load forecasting, as well as the length of their forecasting samples or forecasting horizon</w:t>
      </w:r>
      <w:r w:rsidR="003C6ABA">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4DF819B5" w:rsidR="00295109" w:rsidRPr="00DE6AC4" w:rsidRDefault="00295109" w:rsidP="00295109">
      <w:pPr>
        <w:pStyle w:val="Heading2"/>
      </w:pPr>
      <w:bookmarkStart w:id="18" w:name="_Toc90482694"/>
      <w:r>
        <w:t>2.</w:t>
      </w:r>
      <w:r w:rsidR="00FF2743">
        <w:t>1</w:t>
      </w:r>
      <w:r>
        <w:t xml:space="preserve"> </w:t>
      </w:r>
      <w:r w:rsidRPr="003E1694">
        <w:t>Factors That Affect the Load Demand</w:t>
      </w:r>
      <w:bookmarkEnd w:id="18"/>
    </w:p>
    <w:p w14:paraId="3D3E9BE1" w14:textId="6BA717BD" w:rsidR="008F7E25" w:rsidRDefault="00295109" w:rsidP="008F7E25">
      <w:pPr>
        <w:ind w:firstLine="288"/>
      </w:pPr>
      <w:r>
        <w:t>Different factors can affect load demand, such as the region in question, the type of customers in the region, weather factors (e.g., temperature), the time of the day, day of the week, and other unpredictable factors (i.e., coronavirus outbreak)</w:t>
      </w:r>
      <w:r w:rsidR="003C7542">
        <w:t xml:space="preserve">. </w:t>
      </w:r>
      <w:r w:rsidRPr="00DE6AC4">
        <w:t>The</w:t>
      </w:r>
      <w:r>
        <w:t>se factors</w:t>
      </w:r>
      <w:r w:rsidRPr="00DE6AC4">
        <w:t xml:space="preserve"> can be classified into </w:t>
      </w:r>
      <w:r w:rsidR="009C5ADF">
        <w:t>four</w:t>
      </w:r>
      <w:r w:rsidRPr="00DE6AC4">
        <w:t xml:space="preserve"> distinct categories: economic, chronological, meteorological, and random.</w:t>
      </w:r>
      <w:r w:rsidR="004F7657">
        <w:t xml:space="preserve"> </w:t>
      </w:r>
      <w:r w:rsidR="002208FB" w:rsidRPr="002208FB">
        <w:t>Economic factors include investment in a facility's infrastructure, such as new buildings, laboratories, and power plants, which increases the load on the electric grid</w:t>
      </w:r>
      <w:r w:rsidR="002208FB">
        <w:t xml:space="preserve"> </w:t>
      </w:r>
      <w:r w:rsidR="00F70207">
        <w:fldChar w:fldCharType="begin" w:fldLock="1"/>
      </w:r>
      <w:r w:rsidR="00CF0D12">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F70207">
        <w:fldChar w:fldCharType="separate"/>
      </w:r>
      <w:r w:rsidR="00B56C18" w:rsidRPr="00B56C18">
        <w:rPr>
          <w:noProof/>
        </w:rPr>
        <w:t>[27]</w:t>
      </w:r>
      <w:r w:rsidR="00F70207">
        <w:fldChar w:fldCharType="end"/>
      </w:r>
      <w:r w:rsidR="0079383C" w:rsidRPr="0079383C">
        <w:t xml:space="preserve">. Economic factors have little impact on short-term load forecasting because they typically affect consumption patterns over a </w:t>
      </w:r>
      <w:r w:rsidR="002440BB">
        <w:t>more extended</w:t>
      </w:r>
      <w:r w:rsidR="0079383C" w:rsidRPr="0079383C">
        <w:t xml:space="preserve"> period</w:t>
      </w:r>
      <w:r w:rsidR="00F70207">
        <w:t xml:space="preserve"> </w:t>
      </w:r>
      <w:r w:rsidR="00F70207">
        <w:fldChar w:fldCharType="begin" w:fldLock="1"/>
      </w:r>
      <w:r w:rsidR="00F70207">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F70207">
        <w:fldChar w:fldCharType="separate"/>
      </w:r>
      <w:r w:rsidR="00F70207" w:rsidRPr="009D397C">
        <w:rPr>
          <w:noProof/>
        </w:rPr>
        <w:t>[1]</w:t>
      </w:r>
      <w:r w:rsidR="00F70207">
        <w:fldChar w:fldCharType="end"/>
      </w:r>
      <w:r w:rsidR="0079383C" w:rsidRPr="0079383C">
        <w:t>.</w:t>
      </w:r>
    </w:p>
    <w:p w14:paraId="5933CBAA" w14:textId="76598F1E" w:rsidR="00EB6227" w:rsidRDefault="002440BB" w:rsidP="008F7E25">
      <w:pPr>
        <w:ind w:firstLine="288"/>
      </w:pPr>
      <w:r>
        <w:lastRenderedPageBreak/>
        <w:t>The l</w:t>
      </w:r>
      <w:r w:rsidR="00EB6227" w:rsidRPr="00EB6227">
        <w:t>oad can be affected by seasonal, weekly, and daily cycles</w:t>
      </w:r>
      <w:r>
        <w:t xml:space="preserve"> and</w:t>
      </w:r>
      <w:r w:rsidR="00EB6227" w:rsidRPr="00EB6227">
        <w:t xml:space="preserve"> holidays</w:t>
      </w:r>
      <w:r w:rsidR="00CF4A64">
        <w:t xml:space="preserve">. </w:t>
      </w:r>
      <w:r w:rsidR="00CF4A64" w:rsidRPr="00CF4A64">
        <w:t>Weekends are comparable to public holidays, and weekdays are distinct from weekends, with a lighter workload on weekends.</w:t>
      </w:r>
      <w:r w:rsidR="00CF4A64">
        <w:t xml:space="preserve"> </w:t>
      </w:r>
      <w:r w:rsidR="00EB6227" w:rsidRPr="00EB6227">
        <w:t xml:space="preserve">Because time has an effect on how electricity is used, calendar data is </w:t>
      </w:r>
      <w:r w:rsidR="00127DF8">
        <w:t>useful</w:t>
      </w:r>
      <w:r w:rsidR="00EB6227" w:rsidRPr="00EB6227">
        <w:t xml:space="preserve"> </w:t>
      </w:r>
      <w:r w:rsidR="00127DF8">
        <w:t xml:space="preserve">to </w:t>
      </w:r>
      <w:r w:rsidR="00EB6227" w:rsidRPr="00EB6227">
        <w:t xml:space="preserve">incorporate into load forecast models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527CA4A0" w14:textId="47F4D78D" w:rsidR="001C575F" w:rsidRDefault="001C575F" w:rsidP="00EB6227">
      <w:pPr>
        <w:ind w:firstLine="288"/>
      </w:pPr>
      <w:r w:rsidRPr="001C575F">
        <w:t>Temperature is the most significant weather variable</w:t>
      </w:r>
      <w:r w:rsidR="00C349BF">
        <w:t xml:space="preserve">, and </w:t>
      </w:r>
      <w:r w:rsidR="00BD062F">
        <w:t>it’s</w:t>
      </w:r>
      <w:r w:rsidR="00C349BF">
        <w:t xml:space="preserve"> frequently used as a variable in forecast models</w:t>
      </w:r>
      <w:r w:rsidRPr="001C575F">
        <w:t xml:space="preserve"> </w:t>
      </w:r>
      <w:r>
        <w:fldChar w:fldCharType="begin" w:fldLock="1"/>
      </w:r>
      <w:r w:rsidR="009B5D0E">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001469E8" w:rsidRPr="001469E8">
        <w:rPr>
          <w:noProof/>
        </w:rPr>
        <w:t>[21], [23], [26], [27], [32], [33]</w:t>
      </w:r>
      <w:r>
        <w:fldChar w:fldCharType="end"/>
      </w:r>
      <w:r w:rsidRPr="001C575F">
        <w:t xml:space="preserve">. According to Hong and </w:t>
      </w:r>
      <w:proofErr w:type="spellStart"/>
      <w:r w:rsidRPr="001C575F">
        <w:t>Shahidehpour</w:t>
      </w:r>
      <w:proofErr w:type="spellEnd"/>
      <w:r w:rsidRPr="001C575F">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1C575F">
        <w:t xml:space="preserve">, temperature factors can account for over 70% of load variability. Temperature and load have a non-linear relationship. This nonlinear relationship helps explain why nonlinear techniques for load forecasting are so widely used </w:t>
      </w:r>
      <w:r>
        <w:fldChar w:fldCharType="begin" w:fldLock="1"/>
      </w:r>
      <w:r w:rsidR="009B5D0E">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001469E8" w:rsidRPr="001469E8">
        <w:rPr>
          <w:noProof/>
        </w:rPr>
        <w:t>[1], [21]</w:t>
      </w:r>
      <w:r>
        <w:fldChar w:fldCharType="end"/>
      </w:r>
      <w:r w:rsidRPr="001C575F">
        <w:t xml:space="preserve">. Other weather variables that may affect the electric hourly load profile include humidity, solar irradiance, wind speed, and precipitation </w:t>
      </w:r>
      <w:r>
        <w:fldChar w:fldCharType="begin" w:fldLock="1"/>
      </w:r>
      <w:r w:rsidR="0012605F">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[27], [35]–[42]","plainTextFormattedCitation":"[9], [23], [27], [35]–[42]","previouslyFormattedCitation":"[9], [23], [42], [27], [35]–[41]"},"properties":{"noteIndex":0},"schema":"https://github.com/citation-style-language/schema/raw/master/csl-citation.json"}</w:instrText>
      </w:r>
      <w:r>
        <w:fldChar w:fldCharType="separate"/>
      </w:r>
      <w:r w:rsidR="0012605F" w:rsidRPr="0012605F">
        <w:rPr>
          <w:noProof/>
        </w:rPr>
        <w:t>[9], [23], [27], [35]–[42]</w:t>
      </w:r>
      <w:r>
        <w:fldChar w:fldCharType="end"/>
      </w:r>
      <w:r w:rsidRPr="001C575F">
        <w:t xml:space="preserve">. Janicki describes </w:t>
      </w:r>
      <w:r w:rsidR="002440BB">
        <w:t>the numerous meteorological variables</w:t>
      </w:r>
      <w:r w:rsidRPr="001C575F">
        <w:t xml:space="preserve"> used in load forecasting </w:t>
      </w:r>
      <w:r>
        <w:fldChar w:fldCharType="begin" w:fldLock="1"/>
      </w:r>
      <w:r w:rsidR="00BD5192">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w:t>
      </w:r>
    </w:p>
    <w:p w14:paraId="7A2E3E33" w14:textId="7EA17219" w:rsidR="00CD505F" w:rsidRDefault="00EB0EBD" w:rsidP="00EB6227">
      <w:pPr>
        <w:ind w:firstLine="288"/>
      </w:pPr>
      <w:r w:rsidRPr="00EB0EBD">
        <w:t xml:space="preserve">Random factors affecting the electrical load profile are any additional random disturbances in the load pattern that cannot be explained by the preceding factors </w:t>
      </w:r>
      <w:r w:rsidR="00CD505F">
        <w:fldChar w:fldCharType="begin" w:fldLock="1"/>
      </w:r>
      <w:r w:rsidR="00CD505F">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rsidR="00CD505F">
        <w:fldChar w:fldCharType="separate"/>
      </w:r>
      <w:r w:rsidR="00CD505F" w:rsidRPr="00CD505F">
        <w:rPr>
          <w:noProof/>
        </w:rPr>
        <w:t>[27], [45]</w:t>
      </w:r>
      <w:r w:rsidR="00CD505F">
        <w:fldChar w:fldCharType="end"/>
      </w:r>
      <w:r w:rsidRPr="00EB0EBD">
        <w:t>.</w:t>
      </w:r>
      <w:r w:rsidR="00CD505F">
        <w:t xml:space="preserve"> </w:t>
      </w:r>
      <w:r w:rsidR="00CD505F" w:rsidRPr="00CD505F">
        <w:t>Predictions will never be perfect, as unexpected events such as coronavirus outbreaks and planned or unplanned power system outages can significantly alter the demand load profile.</w:t>
      </w:r>
    </w:p>
    <w:p w14:paraId="5860BA2E" w14:textId="74D82FFB" w:rsidR="00F83023" w:rsidRDefault="00F83023" w:rsidP="00F83023">
      <w:pPr>
        <w:pStyle w:val="Heading2"/>
      </w:pPr>
      <w:bookmarkStart w:id="19" w:name="_Toc90482695"/>
      <w:r>
        <w:t>2.</w:t>
      </w:r>
      <w:r w:rsidR="00443401">
        <w:t>2</w:t>
      </w:r>
      <w:r>
        <w:t xml:space="preserve"> Load Forecasting Horizons</w:t>
      </w:r>
      <w:bookmarkEnd w:id="19"/>
    </w:p>
    <w:p w14:paraId="11D35679" w14:textId="013744EC" w:rsidR="00F83023" w:rsidRDefault="007B05A3" w:rsidP="00F83023">
      <w:pPr>
        <w:ind w:firstLine="288"/>
      </w:pPr>
      <w:r>
        <w:t xml:space="preserve">Load </w:t>
      </w:r>
      <w:r w:rsidR="00F83023">
        <w:t xml:space="preserve">demand can be assessed periodically - hourly, daily, weekly, monthly, or yearly and forecasting can be applied to various horizons: </w:t>
      </w:r>
      <w:commentRangeStart w:id="20"/>
      <w:r w:rsidR="00F83023">
        <w:t>very short-term load forecasting (</w:t>
      </w:r>
      <w:proofErr w:type="spellStart"/>
      <w:r w:rsidR="00F83023">
        <w:t>VSTLF</w:t>
      </w:r>
      <w:proofErr w:type="spellEnd"/>
      <w:r w:rsidR="00F83023">
        <w:t xml:space="preserve">, &lt;1-day), </w:t>
      </w:r>
      <w:commentRangeEnd w:id="20"/>
      <w:r w:rsidR="00C62C59">
        <w:rPr>
          <w:rStyle w:val="CommentReference"/>
        </w:rPr>
        <w:commentReference w:id="20"/>
      </w:r>
      <w:r w:rsidR="00F83023">
        <w:t>short-term load forecasting (</w:t>
      </w:r>
      <w:proofErr w:type="spellStart"/>
      <w:r w:rsidR="00F83023">
        <w:t>STLF</w:t>
      </w:r>
      <w:proofErr w:type="spellEnd"/>
      <w:r w:rsidR="00F83023">
        <w:t>, &lt;2-weeks), medium-term load forecasting (</w:t>
      </w:r>
      <w:proofErr w:type="spellStart"/>
      <w:r w:rsidR="00F83023">
        <w:t>MTLF</w:t>
      </w:r>
      <w:proofErr w:type="spellEnd"/>
      <w:r w:rsidR="00F83023">
        <w:t xml:space="preserve"> &lt;3-years), and long-term load forecasting (</w:t>
      </w:r>
      <w:proofErr w:type="spellStart"/>
      <w:r w:rsidR="00F83023">
        <w:t>LTLF</w:t>
      </w:r>
      <w:proofErr w:type="spellEnd"/>
      <w:r w:rsidR="00F83023">
        <w:t xml:space="preserve"> &gt;</w:t>
      </w:r>
      <w:proofErr w:type="spellStart"/>
      <w:r w:rsidR="00F83023">
        <w:t>3years</w:t>
      </w:r>
      <w:proofErr w:type="spellEnd"/>
      <w:r w:rsidR="00F83023">
        <w:t xml:space="preserve">) </w:t>
      </w:r>
      <w:r w:rsidR="00F83023">
        <w:fldChar w:fldCharType="begin" w:fldLock="1"/>
      </w:r>
      <w:r w:rsidR="00A55D41">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rsidR="00F83023">
        <w:fldChar w:fldCharType="separate"/>
      </w:r>
      <w:r w:rsidR="001A7F97" w:rsidRPr="001A7F97">
        <w:rPr>
          <w:noProof/>
        </w:rPr>
        <w:t>[46]</w:t>
      </w:r>
      <w:r w:rsidR="00F83023">
        <w:fldChar w:fldCharType="end"/>
      </w:r>
      <w:r w:rsidR="00F83023">
        <w:t xml:space="preserve">. </w:t>
      </w:r>
      <w:r w:rsidR="00F83023">
        <w:lastRenderedPageBreak/>
        <w:t>D</w:t>
      </w:r>
      <w:r w:rsidR="00F83023" w:rsidRPr="001D0821">
        <w:t>isparities in time horizon</w:t>
      </w:r>
      <w:r w:rsidR="00F83023">
        <w:t>s</w:t>
      </w:r>
      <w:r w:rsidR="00F83023" w:rsidRPr="001D0821">
        <w:t xml:space="preserve"> have implications for the models and methodologies used</w:t>
      </w:r>
      <w:r w:rsidR="00F83023">
        <w:t xml:space="preserve"> in forecasting</w:t>
      </w:r>
      <w:r w:rsidR="002440BB">
        <w:t xml:space="preserve"> and</w:t>
      </w:r>
      <w:r w:rsidR="00F83023">
        <w:t xml:space="preserve"> what is available and selected for </w:t>
      </w:r>
      <w:r w:rsidR="00F83023" w:rsidRPr="001D0821">
        <w:t>input data.</w:t>
      </w:r>
    </w:p>
    <w:p w14:paraId="1C5D6BD9" w14:textId="1B6FFCE1" w:rsidR="00447EDF" w:rsidRDefault="001273F8" w:rsidP="00447EDF">
      <w:pPr>
        <w:ind w:firstLine="288"/>
      </w:pPr>
      <w:proofErr w:type="spellStart"/>
      <w:r>
        <w:t>VSTLF</w:t>
      </w:r>
      <w:proofErr w:type="spellEnd"/>
      <w:r w:rsidR="00B21BEF">
        <w:t xml:space="preserve"> </w:t>
      </w:r>
      <w:r w:rsidR="00221CE4" w:rsidRPr="00221CE4">
        <w:t xml:space="preserve">generates forecasts for loads up to one day in the future. </w:t>
      </w:r>
      <w:proofErr w:type="spellStart"/>
      <w:r w:rsidR="002B0A5A" w:rsidRPr="002B0A5A">
        <w:t>VSTLF</w:t>
      </w:r>
      <w:proofErr w:type="spellEnd"/>
      <w:r w:rsidR="002B0A5A" w:rsidRPr="002B0A5A">
        <w:t xml:space="preserve"> helps </w:t>
      </w:r>
      <w:r w:rsidR="002440BB">
        <w:t>maintain an immediate supply and demand balance</w:t>
      </w:r>
      <w:r w:rsidR="002B0A5A">
        <w:t xml:space="preserve"> </w:t>
      </w:r>
      <w:r w:rsidR="00BD5192">
        <w:fldChar w:fldCharType="begin" w:fldLock="1"/>
      </w:r>
      <w:r w:rsidR="003A4542">
        <w:instrText>ADDIN CSL_CITATION {"citationItems":[{"id":"ITEM-1","itemData":{"DOI":"10.1007/s40565-017-0351-7","ISSN":"21965420","abstract":"Although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Energy","id":"ITEM-1","issued":{"date-parts":[["2018"]]},"title":"Real-time anomaly detection for very short-term load forecasting","type":"article-journal"},"uris":["http://www.mendeley.com/documents/?uuid=e54a2b48-0ffc-4006-aa70-af677991a1c8"]},{"id":"ITEM-2","itemData":{"DOI":"10.1109/59.496169","ISSN":"08858950","abstract":"Three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Systems","id":"ITEM-2","issued":{"date-parts":[["1996"]]},"title":"Comparison of very short-term load forecasting techniques","type":"article-journal"},"uris":["http://www.mendeley.com/documents/?uuid=d42fe7b3-b612-4fed-ab35-20684c41bb13"]},{"id":"ITEM-3","itemData":{"DOI":"10.1109/59.852131","ISSN":"08858950","abstract":"In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Systems","id":"ITEM-3","issued":{"date-parts":[["2000"]]},"title":"Very short-term load forecasting using artificial neural networks","type":"article-journal"},"uris":["http://www.mendeley.com/documents/?uuid=d170de19-5cf5-47a5-a488-bd31a1320651"]},{"id":"ITEM-4","itemData":{"DOI":"10.1016/j.ijforecast.2008.07.007","ISSN":"01692070","abstract":"This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Forecasting","id":"ITEM-4","issued":{"date-parts":[["2008"]]},"title":"An evaluation of methods for very short-term load forecasting using minute-by-minute British data","type":"article-journal"},"uris":["http://www.mendeley.com/documents/?uuid=bf7906ed-c3f3-410b-9b48-f2cea52afb00"]}],"mendeley":{"formattedCitation":"[47]–[50]","plainTextFormattedCitation":"[47]–[50]","previouslyFormattedCitation":"[47]–[50]"},"properties":{"noteIndex":0},"schema":"https://github.com/citation-style-language/schema/raw/master/csl-citation.json"}</w:instrText>
      </w:r>
      <w:r w:rsidR="00BD5192">
        <w:fldChar w:fldCharType="separate"/>
      </w:r>
      <w:r w:rsidR="002B0A5A" w:rsidRPr="002B0A5A">
        <w:rPr>
          <w:noProof/>
        </w:rPr>
        <w:t>[47]–[50]</w:t>
      </w:r>
      <w:r w:rsidR="00BD5192">
        <w:fldChar w:fldCharType="end"/>
      </w:r>
      <w:r w:rsidR="00BD5192">
        <w:t>.</w:t>
      </w:r>
      <w:r w:rsidR="003A4542">
        <w:t xml:space="preserve"> </w:t>
      </w:r>
      <w:proofErr w:type="spellStart"/>
      <w:r>
        <w:t>STLF</w:t>
      </w:r>
      <w:proofErr w:type="spellEnd"/>
      <w:r>
        <w:t xml:space="preserve"> </w:t>
      </w:r>
      <w:r w:rsidR="003A4542" w:rsidRPr="003A4542">
        <w:t>has been the focus of most recent research, focusing on horizons of less than two weeks</w:t>
      </w:r>
      <w:r w:rsidR="00427BF0">
        <w:t>.</w:t>
      </w:r>
      <w:r w:rsidR="003A4542" w:rsidRPr="003A4542">
        <w:t xml:space="preserve"> </w:t>
      </w:r>
      <w:r w:rsidR="00427BF0">
        <w:t>This horizon</w:t>
      </w:r>
      <w:r w:rsidR="00427BF0" w:rsidRPr="003A4542">
        <w:t xml:space="preserve"> </w:t>
      </w:r>
      <w:r w:rsidR="003A4542" w:rsidRPr="003A4542">
        <w:t xml:space="preserve">is critical </w:t>
      </w:r>
      <w:r w:rsidR="00427BF0">
        <w:t>for</w:t>
      </w:r>
      <w:r w:rsidR="003A4542" w:rsidRPr="003A4542">
        <w:t xml:space="preserve"> planning, contingency analysis, load flow assessment, and power system </w:t>
      </w:r>
      <w:r w:rsidR="00826364">
        <w:t>operation</w:t>
      </w:r>
      <w:r w:rsidR="00826364" w:rsidRPr="003A4542">
        <w:t xml:space="preserve"> </w:t>
      </w:r>
      <w:r w:rsidR="003A4542" w:rsidRPr="003A4542">
        <w:t xml:space="preserve">and maintenance </w:t>
      </w:r>
      <w:r w:rsidR="003A4542">
        <w:fldChar w:fldCharType="begin" w:fldLock="1"/>
      </w:r>
      <w:r w:rsidR="0041051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approach","type":"article-journal"},"uris":["http://www.mendeley.com/documents/?uuid=a524ef33-0b2f-4770-9624-8d21490db803"]}],"mendeley":{"formattedCitation":"[1], [46], [51], [52]","plainTextFormattedCitation":"[1], [46], [51], [52]","previouslyFormattedCitation":"[1], [46], [51], [52]"},"properties":{"noteIndex":0},"schema":"https://github.com/citation-style-language/schema/raw/master/csl-citation.json"}</w:instrText>
      </w:r>
      <w:r w:rsidR="003A4542">
        <w:fldChar w:fldCharType="separate"/>
      </w:r>
      <w:r w:rsidR="003A4542" w:rsidRPr="003A4542">
        <w:rPr>
          <w:noProof/>
        </w:rPr>
        <w:t>[1], [46], [51], [52]</w:t>
      </w:r>
      <w:r w:rsidR="003A4542">
        <w:fldChar w:fldCharType="end"/>
      </w:r>
      <w:r w:rsidR="003A4542" w:rsidRPr="003A4542">
        <w:t xml:space="preserve">. </w:t>
      </w:r>
      <w:proofErr w:type="spellStart"/>
      <w:r w:rsidR="003D1D72">
        <w:t>STLF</w:t>
      </w:r>
      <w:proofErr w:type="spellEnd"/>
      <w:r w:rsidR="003A4542" w:rsidRPr="003A4542">
        <w:t xml:space="preserve"> is a multifaceted process that is influenced by a variety of variables, including economic conditions, time of day, season, weather, and human activity </w:t>
      </w:r>
      <w:r w:rsidR="003A4542">
        <w:fldChar w:fldCharType="begin" w:fldLock="1"/>
      </w:r>
      <w:r w:rsidR="009B5D0E">
        <w:instrText>ADDIN CSL_CITATION {"citationItems":[{"id":"ITEM-1","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Intelligence","id":"ITEM-1","issued":{"date-parts":[["2006"]]},"title":"Short term electric load forecasting: A tutorial","type":"article-journal"},"uris":["http://www.mendeley.com/documents/?uuid=28cdcecf-e3bf-4e68-bb4d-6416dfb9b129"]},{"id":"ITEM-2","itemData":{"DOI":"10.1109/59.910780","ISSN":"08858950","abstract":"Load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ONE","id":"ITEM-3","issued":{"date-parts":[["2017"]]},"title":"Artificial neural network and SARIMA based models for power load forecasting in Turkish electricity market Ö","type":"article-journal"},"uris":["http://www.mendeley.com/documents/?uuid=82b1325b-8e83-4465-a571-9f6aea1b4dc1"]}],"mendeley":{"formattedCitation":"[21], [53], [54]","plainTextFormattedCitation":"[21], [53], [54]","previouslyFormattedCitation":"[21], [53], [54]"},"properties":{"noteIndex":0},"schema":"https://github.com/citation-style-language/schema/raw/master/csl-citation.json"}</w:instrText>
      </w:r>
      <w:r w:rsidR="003A4542">
        <w:fldChar w:fldCharType="separate"/>
      </w:r>
      <w:r w:rsidR="001469E8" w:rsidRPr="001469E8">
        <w:rPr>
          <w:noProof/>
        </w:rPr>
        <w:t>[21], [53], [54]</w:t>
      </w:r>
      <w:r w:rsidR="003A4542">
        <w:fldChar w:fldCharType="end"/>
      </w:r>
      <w:r w:rsidR="003A4542">
        <w:t>.</w:t>
      </w:r>
      <w:r w:rsidR="00447EDF">
        <w:t xml:space="preserve"> </w:t>
      </w:r>
    </w:p>
    <w:p w14:paraId="6CC675EC" w14:textId="1D4DCDD1" w:rsidR="0041051A" w:rsidRDefault="00802DE9" w:rsidP="00447EDF">
      <w:pPr>
        <w:ind w:firstLine="288"/>
      </w:pPr>
      <w:proofErr w:type="spellStart"/>
      <w:r>
        <w:t>MTLF</w:t>
      </w:r>
      <w:proofErr w:type="spellEnd"/>
      <w:r w:rsidR="0041051A" w:rsidRPr="0041051A">
        <w:t xml:space="preserve"> operates on a longer time horizon, typically between two and three years. </w:t>
      </w:r>
      <w:r w:rsidR="002440BB">
        <w:t xml:space="preserve">Demographic and economic factors influence </w:t>
      </w:r>
      <w:proofErr w:type="spellStart"/>
      <w:r w:rsidR="002440BB">
        <w:t>MTLF</w:t>
      </w:r>
      <w:proofErr w:type="spellEnd"/>
      <w:r w:rsidR="0041051A" w:rsidRPr="0041051A">
        <w:t xml:space="preserve">. </w:t>
      </w:r>
      <w:proofErr w:type="spellStart"/>
      <w:r w:rsidR="0041051A" w:rsidRPr="0041051A">
        <w:t>MTLF</w:t>
      </w:r>
      <w:proofErr w:type="spellEnd"/>
      <w:r w:rsidR="0041051A" w:rsidRPr="0041051A">
        <w:t xml:space="preserve"> and </w:t>
      </w:r>
      <w:proofErr w:type="spellStart"/>
      <w:r w:rsidR="0041051A" w:rsidRPr="0041051A">
        <w:t>STLF</w:t>
      </w:r>
      <w:proofErr w:type="spellEnd"/>
      <w:r w:rsidR="0041051A" w:rsidRPr="0041051A">
        <w:t xml:space="preserve"> are inextricably linked; long-term planning must be integrated into short-term planning </w:t>
      </w:r>
      <w:r w:rsidR="0041051A">
        <w:fldChar w:fldCharType="begin" w:fldLock="1"/>
      </w:r>
      <w:r w:rsidR="00B56C18">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rsidR="0041051A">
        <w:fldChar w:fldCharType="separate"/>
      </w:r>
      <w:r w:rsidR="0041051A" w:rsidRPr="0041051A">
        <w:rPr>
          <w:noProof/>
        </w:rPr>
        <w:t>[55]–[58]</w:t>
      </w:r>
      <w:r w:rsidR="0041051A">
        <w:fldChar w:fldCharType="end"/>
      </w:r>
      <w:r w:rsidR="0041051A">
        <w:t>.</w:t>
      </w:r>
      <w:r w:rsidR="001273F8" w:rsidRPr="001273F8">
        <w:t xml:space="preserve"> </w:t>
      </w:r>
      <w:proofErr w:type="spellStart"/>
      <w:r w:rsidR="001273F8" w:rsidRPr="001273F8">
        <w:t>LTLF</w:t>
      </w:r>
      <w:proofErr w:type="spellEnd"/>
      <w:r w:rsidR="001273F8" w:rsidRPr="001273F8">
        <w:t xml:space="preserve"> </w:t>
      </w:r>
      <w:r w:rsidR="00FA15F1">
        <w:t xml:space="preserve">considers </w:t>
      </w:r>
      <w:r w:rsidR="00FA15F1" w:rsidRPr="001273F8">
        <w:t>periods</w:t>
      </w:r>
      <w:r w:rsidR="001273F8" w:rsidRPr="001273F8">
        <w:t xml:space="preserve"> </w:t>
      </w:r>
      <w:r w:rsidR="006C5B46">
        <w:t>beyond</w:t>
      </w:r>
      <w:r w:rsidR="001273F8" w:rsidRPr="001273F8">
        <w:t xml:space="preserve"> three years. </w:t>
      </w:r>
      <w:proofErr w:type="spellStart"/>
      <w:r w:rsidR="001273F8" w:rsidRPr="001273F8">
        <w:t>LTLF</w:t>
      </w:r>
      <w:proofErr w:type="spellEnd"/>
      <w:r w:rsidR="001273F8" w:rsidRPr="001273F8">
        <w:t xml:space="preserve"> is </w:t>
      </w:r>
      <w:r w:rsidR="006C5B46">
        <w:t xml:space="preserve">also </w:t>
      </w:r>
      <w:r w:rsidR="001273F8" w:rsidRPr="001273F8">
        <w:t xml:space="preserve">required for planning purposes, including the construction of new power plants, the expansion of the transmission system, and the expansion of electric utilities </w:t>
      </w:r>
      <w:r w:rsidR="001273F8">
        <w:t xml:space="preserve"> </w:t>
      </w:r>
      <w:r w:rsidR="001273F8">
        <w:fldChar w:fldCharType="begin" w:fldLock="1"/>
      </w:r>
      <w:r w:rsidR="001273F8">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rsidR="001273F8">
        <w:fldChar w:fldCharType="separate"/>
      </w:r>
      <w:r w:rsidR="001273F8" w:rsidRPr="001A7F97">
        <w:rPr>
          <w:noProof/>
        </w:rPr>
        <w:t>[59]</w:t>
      </w:r>
      <w:r w:rsidR="001273F8">
        <w:fldChar w:fldCharType="end"/>
      </w:r>
      <w:r w:rsidR="001273F8">
        <w:t>.</w:t>
      </w:r>
    </w:p>
    <w:p w14:paraId="35638620" w14:textId="04CFBDFB" w:rsidR="00540C3A" w:rsidRDefault="001A2209" w:rsidP="00540C3A">
      <w:pPr>
        <w:pStyle w:val="Heading2"/>
      </w:pPr>
      <w:bookmarkStart w:id="21" w:name="_Toc90482696"/>
      <w:r>
        <w:t>2</w:t>
      </w:r>
      <w:r w:rsidR="00F83023">
        <w:t>.</w:t>
      </w:r>
      <w:r w:rsidR="00443401">
        <w:t>3</w:t>
      </w:r>
      <w:r>
        <w:t xml:space="preserve"> </w:t>
      </w:r>
      <w:r w:rsidR="00722795">
        <w:t xml:space="preserve">The Benchmark </w:t>
      </w:r>
      <w:r w:rsidR="00076604">
        <w:t>Forecasters</w:t>
      </w:r>
      <w:bookmarkEnd w:id="21"/>
    </w:p>
    <w:p w14:paraId="52FE2BE5" w14:textId="4B8673C3" w:rsidR="004A0DB7" w:rsidRDefault="00B37FDB" w:rsidP="004A0DB7">
      <w:pPr>
        <w:ind w:firstLine="288"/>
      </w:pPr>
      <w:r>
        <w:t xml:space="preserve">Many publications lack detailed information about their experimental set-ups, making direct comparisons with reported results challenging. </w:t>
      </w:r>
      <w:r w:rsidRPr="00886D25">
        <w:t xml:space="preserve">The benchmark </w:t>
      </w:r>
      <w:r w:rsidR="00092A88">
        <w:t>forecasters</w:t>
      </w:r>
      <w:r w:rsidR="00092A88" w:rsidRPr="00886D25">
        <w:t xml:space="preserve"> </w:t>
      </w:r>
      <w:r w:rsidRPr="00886D25">
        <w:t xml:space="preserve">proposed in this work were chosen for their relevance and reproducibility; they have been available for many years and have been implemented and used by </w:t>
      </w:r>
      <w:r w:rsidR="00426B79">
        <w:t xml:space="preserve">both </w:t>
      </w:r>
      <w:r w:rsidRPr="00886D25">
        <w:t>researchers and utilities</w:t>
      </w:r>
      <w:r>
        <w:t xml:space="preserve"> </w:t>
      </w:r>
      <w:r>
        <w:fldChar w:fldCharType="begin" w:fldLock="1"/>
      </w:r>
      <w:r w:rsidR="00A55D41">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001A7F97" w:rsidRPr="001A7F97">
        <w:rPr>
          <w:noProof/>
        </w:rPr>
        <w:t>[1], [3], [10], [14], [60]–[62]</w:t>
      </w:r>
      <w:r>
        <w:fldChar w:fldCharType="end"/>
      </w:r>
      <w:r>
        <w:t xml:space="preserve">. </w:t>
      </w:r>
      <w:r w:rsidR="00F22622">
        <w:t xml:space="preserve"> </w:t>
      </w:r>
      <w:r w:rsidR="00E85C8C" w:rsidRPr="00E85C8C">
        <w:t xml:space="preserve">Each benchmark forecaster is classified into </w:t>
      </w:r>
      <w:r w:rsidR="00C62C59">
        <w:t xml:space="preserve">one of </w:t>
      </w:r>
      <w:r w:rsidR="00E85C8C" w:rsidRPr="00E85C8C">
        <w:t xml:space="preserve">two categories based on the forecast model's construction technique: statistical techniques or </w:t>
      </w:r>
      <w:r w:rsidR="00E85C8C" w:rsidRPr="00E85C8C">
        <w:lastRenderedPageBreak/>
        <w:t>machine learning techniques</w:t>
      </w:r>
      <w:r w:rsidR="00B42AB6" w:rsidRPr="00B42AB6">
        <w:t>. Multiple linear regression</w:t>
      </w:r>
      <w:r w:rsidR="00AF5657">
        <w:t xml:space="preserve"> (</w:t>
      </w:r>
      <w:proofErr w:type="spellStart"/>
      <w:r w:rsidR="00AF5657">
        <w:t>MLR</w:t>
      </w:r>
      <w:proofErr w:type="spellEnd"/>
      <w:r w:rsidR="00AF5657">
        <w:t>)</w:t>
      </w:r>
      <w:r w:rsidR="00B42AB6" w:rsidRPr="00B42AB6">
        <w:t xml:space="preserve"> analysis </w:t>
      </w:r>
      <w:r w:rsidR="00B42AB6">
        <w:fldChar w:fldCharType="begin" w:fldLock="1"/>
      </w:r>
      <w:r w:rsidR="00A55D41">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rsidR="00B42AB6">
        <w:fldChar w:fldCharType="separate"/>
      </w:r>
      <w:r w:rsidR="001A7F97" w:rsidRPr="001A7F97">
        <w:rPr>
          <w:noProof/>
        </w:rPr>
        <w:t>[63], [64]</w:t>
      </w:r>
      <w:r w:rsidR="00B42AB6">
        <w:fldChar w:fldCharType="end"/>
      </w:r>
      <w:r w:rsidR="00B42AB6" w:rsidRPr="00B42AB6">
        <w:t xml:space="preserve">, and auto-regressive integrated moving average (ARIMA) modelling </w:t>
      </w:r>
      <w:r w:rsidR="00B42AB6">
        <w:fldChar w:fldCharType="begin" w:fldLock="1"/>
      </w:r>
      <w:r w:rsidR="00CF0D12">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rsidR="00B42AB6">
        <w:fldChar w:fldCharType="separate"/>
      </w:r>
      <w:r w:rsidR="00B56C18" w:rsidRPr="00B56C18">
        <w:rPr>
          <w:noProof/>
        </w:rPr>
        <w:t>[65], [66]</w:t>
      </w:r>
      <w:r w:rsidR="00B42AB6">
        <w:fldChar w:fldCharType="end"/>
      </w:r>
      <w:r w:rsidR="00B42AB6">
        <w:t xml:space="preserve"> </w:t>
      </w:r>
      <w:r w:rsidR="00B42AB6" w:rsidRPr="00B42AB6">
        <w:t>are examples of statistical techniques</w:t>
      </w:r>
      <w:r w:rsidR="00B42AB6">
        <w:t xml:space="preserve">. </w:t>
      </w:r>
      <w:r w:rsidR="00646349" w:rsidRPr="00646349">
        <w:t>Artificial Neural Networks (</w:t>
      </w:r>
      <w:proofErr w:type="spellStart"/>
      <w:r w:rsidR="00646349" w:rsidRPr="00646349">
        <w:t>ANNs</w:t>
      </w:r>
      <w:proofErr w:type="spellEnd"/>
      <w:r w:rsidR="00646349" w:rsidRPr="00646349">
        <w:t>)</w:t>
      </w:r>
      <w:r w:rsidR="00646349">
        <w:t xml:space="preserve"> </w:t>
      </w:r>
      <w:r w:rsidR="00646349">
        <w:fldChar w:fldCharType="begin" w:fldLock="1"/>
      </w:r>
      <w:r w:rsidR="00CF0D12">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rsidR="00646349">
        <w:fldChar w:fldCharType="separate"/>
      </w:r>
      <w:r w:rsidR="00B56C18" w:rsidRPr="00B56C18">
        <w:rPr>
          <w:noProof/>
        </w:rPr>
        <w:t>[67], [68]</w:t>
      </w:r>
      <w:r w:rsidR="00646349">
        <w:fldChar w:fldCharType="end"/>
      </w:r>
      <w:r w:rsidR="00646349" w:rsidRPr="00646349">
        <w:t xml:space="preserve"> are a type of machine learning technique [69], [70].</w:t>
      </w:r>
    </w:p>
    <w:p w14:paraId="0B4D6C85" w14:textId="6815B4EF" w:rsidR="00250904" w:rsidRDefault="002050C4" w:rsidP="00250904">
      <w:pPr>
        <w:ind w:firstLine="288"/>
      </w:pPr>
      <w:r w:rsidRPr="002050C4">
        <w:t xml:space="preserve">One limitation of statistical techniques such as ARIMA and </w:t>
      </w:r>
      <w:proofErr w:type="spellStart"/>
      <w:r w:rsidRPr="002050C4">
        <w:t>MLR</w:t>
      </w:r>
      <w:proofErr w:type="spellEnd"/>
      <w:r w:rsidRPr="002050C4">
        <w:t xml:space="preserve"> is their inability to discover non-linear relationships in data without </w:t>
      </w:r>
      <w:r w:rsidR="00C54EA8">
        <w:t xml:space="preserve">including inputs </w:t>
      </w:r>
      <w:r w:rsidR="002440BB">
        <w:t>that</w:t>
      </w:r>
      <w:r w:rsidR="00C54EA8">
        <w:t xml:space="preserve"> </w:t>
      </w:r>
      <w:r w:rsidRPr="002050C4">
        <w:t>explicit</w:t>
      </w:r>
      <w:r w:rsidR="00C54EA8">
        <w:t>ly</w:t>
      </w:r>
      <w:r w:rsidRPr="002050C4">
        <w:t xml:space="preserve"> </w:t>
      </w:r>
      <w:r w:rsidR="00C54EA8">
        <w:t>represent them</w:t>
      </w:r>
      <w:r w:rsidR="004A0DB7">
        <w:t xml:space="preserve"> </w:t>
      </w:r>
      <w:r w:rsidR="004A0DB7">
        <w:fldChar w:fldCharType="begin" w:fldLock="1"/>
      </w:r>
      <w:r w:rsidR="0012605F">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4A0DB7">
        <w:fldChar w:fldCharType="separate"/>
      </w:r>
      <w:r w:rsidR="004A0DB7" w:rsidRPr="004A0DB7">
        <w:rPr>
          <w:noProof/>
        </w:rPr>
        <w:t>[12], [69]–[71]</w:t>
      </w:r>
      <w:r w:rsidR="004A0DB7">
        <w:fldChar w:fldCharType="end"/>
      </w:r>
      <w:r w:rsidRPr="002050C4">
        <w:t xml:space="preserve">. </w:t>
      </w:r>
      <w:r w:rsidR="006B3EC2" w:rsidRPr="006B3EC2">
        <w:t xml:space="preserve">Additionally, they are incapable of intelligently learning and adapting to data changes caused by newer factors, such as temperature swings that result in extreme weather conditions or a plague, such as </w:t>
      </w:r>
      <w:r w:rsidR="002440BB">
        <w:t>a</w:t>
      </w:r>
      <w:r w:rsidR="006B3EC2" w:rsidRPr="006B3EC2">
        <w:t xml:space="preserve"> coronavirus outbreak that occurred in </w:t>
      </w:r>
      <w:r w:rsidR="0072267D">
        <w:t xml:space="preserve">the year </w:t>
      </w:r>
      <w:r w:rsidR="006B3EC2" w:rsidRPr="006B3EC2">
        <w:t>2020, resulting in the global shutdown of numerous operations</w:t>
      </w:r>
      <w:r w:rsidR="006B3EC2">
        <w:t xml:space="preserve"> </w:t>
      </w:r>
      <w:r w:rsidR="00250904">
        <w:fldChar w:fldCharType="begin" w:fldLock="1"/>
      </w:r>
      <w:r w:rsidR="00E1791D">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[51], [72]–[75]","plainTextFormattedCitation":"[32], [51], [72]–[75]","previouslyFormattedCitation":"[32], [51], [72]–[75]"},"properties":{"noteIndex":0},"schema":"https://github.com/citation-style-language/schema/raw/master/csl-citation.json"}</w:instrText>
      </w:r>
      <w:r w:rsidR="00250904">
        <w:fldChar w:fldCharType="separate"/>
      </w:r>
      <w:r w:rsidR="00CF0D12" w:rsidRPr="00CF0D12">
        <w:rPr>
          <w:noProof/>
        </w:rPr>
        <w:t>[32], [51], [72]–[75]</w:t>
      </w:r>
      <w:r w:rsidR="00250904">
        <w:fldChar w:fldCharType="end"/>
      </w:r>
      <w:r w:rsidR="00250904">
        <w:t>.</w:t>
      </w:r>
    </w:p>
    <w:p w14:paraId="4ECA79C4" w14:textId="7C7753AE" w:rsidR="004A1D66" w:rsidRDefault="004A1D66" w:rsidP="004A1D66">
      <w:pPr>
        <w:pStyle w:val="Heading3"/>
      </w:pPr>
      <w:bookmarkStart w:id="22" w:name="_Toc90482697"/>
      <w:r>
        <w:t>2.</w:t>
      </w:r>
      <w:r w:rsidR="00443401">
        <w:t>3</w:t>
      </w:r>
      <w:r>
        <w:t>.1 The Seasonal Naïve Forecaster (</w:t>
      </w:r>
      <w:proofErr w:type="spellStart"/>
      <w:r>
        <w:t>SNF</w:t>
      </w:r>
      <w:proofErr w:type="spellEnd"/>
      <w:r>
        <w:t>)</w:t>
      </w:r>
      <w:bookmarkEnd w:id="22"/>
    </w:p>
    <w:p w14:paraId="4B214770" w14:textId="4597C90D" w:rsidR="001F2627" w:rsidRDefault="001469E8" w:rsidP="001F2627">
      <w:pPr>
        <w:ind w:firstLine="288"/>
      </w:pPr>
      <w:r w:rsidRPr="001469E8">
        <w:t>A naive forecaster is a simple forecaster that is frequently used as a starting point for the development of more sophisticated forecasters</w:t>
      </w:r>
      <w:r>
        <w:t xml:space="preserve"> </w:t>
      </w:r>
      <w:r>
        <w:fldChar w:fldCharType="begin" w:fldLock="1"/>
      </w:r>
      <w:r w:rsidR="009B5D0E">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rsidR="004A1D66">
        <w:t xml:space="preserve">.   </w:t>
      </w:r>
      <w:r w:rsidR="001424D0">
        <w:t xml:space="preserve">They are </w:t>
      </w:r>
      <w:r w:rsidR="004A1D66">
        <w:t>used to demonstrate how much value is added by forecasters under comparison – when a naïve forecaster outperforms a more complex forecasting model, we know that the complex model offers little value</w:t>
      </w:r>
      <w:r w:rsidR="00A33B32">
        <w:t xml:space="preserve">. </w:t>
      </w:r>
      <w:r w:rsidR="001424D0">
        <w:t xml:space="preserve">Historical or more recent means can be used as </w:t>
      </w:r>
      <w:r w:rsidR="00A60EEA">
        <w:t>naïve</w:t>
      </w:r>
      <w:r w:rsidR="001424D0">
        <w:t xml:space="preserve"> forecasters, but </w:t>
      </w:r>
      <w:proofErr w:type="spellStart"/>
      <w:r w:rsidR="004A1D66">
        <w:t>Bracale</w:t>
      </w:r>
      <w:proofErr w:type="spellEnd"/>
      <w:r w:rsidR="004A1D66">
        <w:t xml:space="preserve"> </w:t>
      </w:r>
      <w:r w:rsidR="004A1D66">
        <w:fldChar w:fldCharType="begin" w:fldLock="1"/>
      </w:r>
      <w:r w:rsidR="00E1791D">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rsidR="004A1D66">
        <w:fldChar w:fldCharType="separate"/>
      </w:r>
      <w:r w:rsidR="00CF0D12" w:rsidRPr="00CF0D12">
        <w:rPr>
          <w:noProof/>
        </w:rPr>
        <w:t>[72]</w:t>
      </w:r>
      <w:r w:rsidR="004A1D66">
        <w:fldChar w:fldCharType="end"/>
      </w:r>
      <w:r w:rsidR="004A1D66">
        <w:t xml:space="preserve"> et al. point out that;</w:t>
      </w:r>
      <w:r w:rsidR="004A1D66" w:rsidRPr="009E7574">
        <w:t xml:space="preserve"> </w:t>
      </w:r>
      <w:r w:rsidR="004A1D66">
        <w:t>“</w:t>
      </w:r>
      <w:r w:rsidR="004A1D66" w:rsidRPr="009E7574">
        <w:t>The simplest method to anticipate the next value in a time series is to assume it will have the same values as the current value.</w:t>
      </w:r>
      <w:r w:rsidR="004A1D66">
        <w:t>”</w:t>
      </w:r>
      <w:r w:rsidR="004A1D66" w:rsidRPr="009E7574">
        <w:t xml:space="preserve"> </w:t>
      </w:r>
      <w:r w:rsidR="004A1D66">
        <w:t xml:space="preserve">which forms the basis of </w:t>
      </w:r>
      <w:r w:rsidR="00B7796A">
        <w:t>the most common</w:t>
      </w:r>
      <w:r w:rsidR="00B7796A" w:rsidRPr="009E7574">
        <w:t xml:space="preserve"> </w:t>
      </w:r>
      <w:r w:rsidR="004A1D66" w:rsidRPr="009E7574">
        <w:t>naive forecaster.</w:t>
      </w:r>
      <w:r w:rsidR="004A1D66">
        <w:t xml:space="preserve">  The Seasonal Naïve Forecaster (</w:t>
      </w:r>
      <w:proofErr w:type="spellStart"/>
      <w:r w:rsidR="004A1D66">
        <w:t>SNF</w:t>
      </w:r>
      <w:proofErr w:type="spellEnd"/>
      <w:r w:rsidR="004A1D66">
        <w:t xml:space="preserve">) improves the naïve forecaster by considering seasonal trends </w:t>
      </w:r>
      <w:r w:rsidR="004A1D66">
        <w:fldChar w:fldCharType="begin" w:fldLock="1"/>
      </w:r>
      <w:r w:rsidR="00E1791D">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rsidR="004A1D66">
        <w:fldChar w:fldCharType="separate"/>
      </w:r>
      <w:r w:rsidR="00CF0D12" w:rsidRPr="00CF0D12">
        <w:rPr>
          <w:noProof/>
        </w:rPr>
        <w:t>[78]</w:t>
      </w:r>
      <w:r w:rsidR="004A1D66">
        <w:fldChar w:fldCharType="end"/>
      </w:r>
      <w:r w:rsidR="004A1D66">
        <w:t xml:space="preserve">.  </w:t>
      </w:r>
      <w:r w:rsidR="004A1D66" w:rsidRPr="009E6D1D">
        <w:t xml:space="preserve">The </w:t>
      </w:r>
      <w:proofErr w:type="spellStart"/>
      <w:r w:rsidR="004A1D66" w:rsidRPr="009E6D1D">
        <w:t>SNF</w:t>
      </w:r>
      <w:proofErr w:type="spellEnd"/>
      <w:r w:rsidR="004A1D66" w:rsidRPr="009E6D1D">
        <w:t xml:space="preserve"> can be expressed by the simple mathematical relationship shown </w:t>
      </w:r>
      <w:r w:rsidR="004A1D66">
        <w:t>in (1):</w:t>
      </w:r>
    </w:p>
    <w:p w14:paraId="4A93958F" w14:textId="409C68C9"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18.25pt" o:ole="">
            <v:imagedata r:id="rId15" o:title=""/>
          </v:shape>
          <o:OLEObject Type="Embed" ProgID="Equation.DSMT4" ShapeID="_x0000_i1025" DrawAspect="Content" ObjectID="_1701159763" r:id="rId16"/>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F7262">
        <w:fldChar w:fldCharType="begin"/>
      </w:r>
      <w:r w:rsidR="001F7262">
        <w:instrText xml:space="preserve"> SEQ MTEqn \c \* Arabic \* MERGEFORMAT </w:instrText>
      </w:r>
      <w:r w:rsidR="001F7262">
        <w:fldChar w:fldCharType="separate"/>
      </w:r>
      <w:r w:rsidR="00774E7F">
        <w:rPr>
          <w:noProof/>
        </w:rPr>
        <w:instrText>1</w:instrText>
      </w:r>
      <w:r w:rsidR="001F7262">
        <w:rPr>
          <w:noProof/>
        </w:rPr>
        <w:fldChar w:fldCharType="end"/>
      </w:r>
      <w:r>
        <w:instrText>)</w:instrText>
      </w:r>
      <w:r>
        <w:fldChar w:fldCharType="end"/>
      </w:r>
    </w:p>
    <w:p w14:paraId="46FC9602" w14:textId="4C4DF3A1" w:rsidR="004A1D66" w:rsidRDefault="004A1D66" w:rsidP="004A1D66">
      <w:r>
        <w:lastRenderedPageBreak/>
        <w:t xml:space="preserve">where </w:t>
      </w:r>
      <w:r w:rsidR="00497036" w:rsidRPr="00497036">
        <w:rPr>
          <w:noProof/>
          <w:position w:val="-6"/>
        </w:rPr>
        <w:object w:dxaOrig="200" w:dyaOrig="220" w14:anchorId="280E75A4">
          <v:shape id="_x0000_i1026" type="#_x0000_t75" style="width:10.45pt;height:10.45pt" o:ole="">
            <v:imagedata r:id="rId17" o:title=""/>
          </v:shape>
          <o:OLEObject Type="Embed" ProgID="Equation.DSMT4" ShapeID="_x0000_i1026" DrawAspect="Content" ObjectID="_1701159764" r:id="rId18"/>
        </w:object>
      </w:r>
      <w:r>
        <w:t xml:space="preserve"> is the time series</w:t>
      </w:r>
      <w:r w:rsidR="000930A5">
        <w:t xml:space="preserve">, </w:t>
      </w:r>
      <w:r w:rsidR="000930A5" w:rsidRPr="000930A5">
        <w:rPr>
          <w:position w:val="-10"/>
        </w:rPr>
        <w:object w:dxaOrig="220" w:dyaOrig="320" w14:anchorId="7D419F0D">
          <v:shape id="_x0000_i1027" type="#_x0000_t75" style="width:11.5pt;height:15.65pt" o:ole="">
            <v:imagedata r:id="rId19" o:title=""/>
          </v:shape>
          <o:OLEObject Type="Embed" ProgID="Equation.DSMT4" ShapeID="_x0000_i1027" DrawAspect="Content" ObjectID="_1701159765" r:id="rId20"/>
        </w:object>
      </w:r>
      <w:r w:rsidR="000930A5">
        <w:t>is the forecasted value</w:t>
      </w:r>
      <w:r w:rsidR="009F688E">
        <w:t xml:space="preserve">, </w:t>
      </w:r>
      <w:r w:rsidR="009F688E" w:rsidRPr="009F688E">
        <w:rPr>
          <w:position w:val="-6"/>
        </w:rPr>
        <w:object w:dxaOrig="139" w:dyaOrig="240" w14:anchorId="57E37128">
          <v:shape id="_x0000_i1028" type="#_x0000_t75" style="width:6.8pt;height:12pt" o:ole="">
            <v:imagedata r:id="rId21" o:title=""/>
          </v:shape>
          <o:OLEObject Type="Embed" ProgID="Equation.DSMT4" ShapeID="_x0000_i1028" DrawAspect="Content" ObjectID="_1701159766" r:id="rId22"/>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The </w:t>
      </w:r>
      <w:r>
        <w:t xml:space="preserve">naive formula takes the last observed value as the future value, while the seasonal naive formula takes the value from the previous season. The </w:t>
      </w:r>
      <w:proofErr w:type="spellStart"/>
      <w:r>
        <w:t>SNF</w:t>
      </w:r>
      <w:proofErr w:type="spellEnd"/>
      <w:r w:rsidRPr="004F7388">
        <w:t xml:space="preserve"> forecaster is excellent for making short-term forecasts of </w:t>
      </w:r>
      <w:r w:rsidR="002440BB">
        <w:t>generally stable or consistent variables</w:t>
      </w:r>
      <w:r>
        <w:t>.</w:t>
      </w:r>
      <w:r w:rsidR="00F311FC">
        <w:t xml:space="preserve"> </w:t>
      </w:r>
      <w:r w:rsidR="006F6BFD" w:rsidRPr="006F6BFD">
        <w:t>It is, however, ineffective at forecasting time series data that fluctuate significantly or are prone to irregular elements such as temperature</w:t>
      </w:r>
      <w:r w:rsidR="006F6BFD">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4966CFFC" w:rsidR="004A1D66" w:rsidRDefault="004A1D66" w:rsidP="004A1D66">
      <w:pPr>
        <w:pStyle w:val="Heading3"/>
      </w:pPr>
      <w:bookmarkStart w:id="23" w:name="_Toc90482698"/>
      <w:r>
        <w:t>2.</w:t>
      </w:r>
      <w:r w:rsidR="00443401">
        <w:t>3</w:t>
      </w:r>
      <w:r>
        <w:t>.2 The Multiple Linear Regression Forecaster (</w:t>
      </w:r>
      <w:proofErr w:type="spellStart"/>
      <w:r>
        <w:t>MLR</w:t>
      </w:r>
      <w:proofErr w:type="spellEnd"/>
      <w:r>
        <w:t>)</w:t>
      </w:r>
      <w:bookmarkEnd w:id="23"/>
    </w:p>
    <w:p w14:paraId="05D366E0" w14:textId="5054D5BF" w:rsidR="004A1D66" w:rsidRDefault="00160D76" w:rsidP="004A1D66">
      <w:pPr>
        <w:ind w:firstLine="288"/>
      </w:pPr>
      <w:r w:rsidRPr="00160D76">
        <w:t>Multiple linear regression (</w:t>
      </w:r>
      <w:proofErr w:type="spellStart"/>
      <w:r w:rsidRPr="00160D76">
        <w:t>MLR</w:t>
      </w:r>
      <w:proofErr w:type="spellEnd"/>
      <w:r w:rsidRPr="00160D76">
        <w:t xml:space="preserve">) is a widely used statistical technique for forecasting load that has been extensively studied in the literature </w:t>
      </w:r>
      <w:r w:rsidR="004A1D66">
        <w:fldChar w:fldCharType="begin" w:fldLock="1"/>
      </w:r>
      <w:r w:rsidR="00E1791D">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information","type":"article-journal","volume":"5"},"uris":["http://www.mendeley.com/documents/?uuid=3d2f3b02-12fc-417c-a746-0bb1d4ba5f98"]}],"mendeley":{"formattedCitation":"[51], [60], [64], [70], [79]–[84]","plainTextFormattedCitation":"[51], [60], [64], [70], [79]–[84]","previouslyFormattedCitation":"[51], [60], [64], [70], [79]–[84]"},"properties":{"noteIndex":0},"schema":"https://github.com/citation-style-language/schema/raw/master/csl-citation.json"}</w:instrText>
      </w:r>
      <w:r w:rsidR="004A1D66">
        <w:fldChar w:fldCharType="separate"/>
      </w:r>
      <w:r w:rsidR="00CF0D12" w:rsidRPr="00CF0D12">
        <w:rPr>
          <w:noProof/>
        </w:rPr>
        <w:t>[51], [60], [64], [70], [79]–[84]</w:t>
      </w:r>
      <w:r w:rsidR="004A1D66">
        <w:fldChar w:fldCharType="end"/>
      </w:r>
      <w:r w:rsidR="004A1D66">
        <w:t xml:space="preserve">. </w:t>
      </w:r>
      <w:proofErr w:type="spellStart"/>
      <w:r w:rsidR="004A1D66">
        <w:t>MLR</w:t>
      </w:r>
      <w:proofErr w:type="spellEnd"/>
      <w:r w:rsidR="004A1D66">
        <w:t xml:space="preserve"> forecasters model the relationships between a continuous dependent variable and one or more independent variables. </w:t>
      </w:r>
      <w:r w:rsidR="004A1D66" w:rsidRPr="00D701C8">
        <w:t xml:space="preserve">An </w:t>
      </w:r>
      <w:proofErr w:type="spellStart"/>
      <w:r w:rsidR="004A1D66" w:rsidRPr="00D701C8">
        <w:t>MLR</w:t>
      </w:r>
      <w:proofErr w:type="spellEnd"/>
      <w:r w:rsidR="004A1D66" w:rsidRPr="00D701C8">
        <w:t xml:space="preserve"> with two independent variables </w:t>
      </w:r>
      <w:r w:rsidR="004A1D66">
        <w:t>can be expressed mathematically as:</w:t>
      </w:r>
    </w:p>
    <w:p w14:paraId="7AF346B3" w14:textId="3629AAAA" w:rsidR="009B1240" w:rsidRDefault="009B1240" w:rsidP="009B1240">
      <w:pPr>
        <w:pStyle w:val="MTDisplayEquation"/>
        <w:jc w:val="center"/>
      </w:pPr>
      <w:r w:rsidRPr="009B1240">
        <w:rPr>
          <w:position w:val="-12"/>
        </w:rPr>
        <w:object w:dxaOrig="2260" w:dyaOrig="360" w14:anchorId="6585A027">
          <v:shape id="_x0000_i1029" type="#_x0000_t75" style="width:113.2pt;height:18.25pt" o:ole="">
            <v:imagedata r:id="rId23" o:title=""/>
          </v:shape>
          <o:OLEObject Type="Embed" ProgID="Equation.DSMT4" ShapeID="_x0000_i1029" DrawAspect="Content" ObjectID="_1701159767"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F7262">
        <w:fldChar w:fldCharType="begin"/>
      </w:r>
      <w:r w:rsidR="001F7262">
        <w:instrText xml:space="preserve"> SEQ MTEqn \c \* Arabic \* MERGEFORMAT </w:instrText>
      </w:r>
      <w:r w:rsidR="001F7262">
        <w:fldChar w:fldCharType="separate"/>
      </w:r>
      <w:r w:rsidR="00774E7F">
        <w:rPr>
          <w:noProof/>
        </w:rPr>
        <w:instrText>2</w:instrText>
      </w:r>
      <w:r w:rsidR="001F7262">
        <w:rPr>
          <w:noProof/>
        </w:rPr>
        <w:fldChar w:fldCharType="end"/>
      </w:r>
      <w:r>
        <w:instrText>)</w:instrText>
      </w:r>
      <w:r>
        <w:fldChar w:fldCharType="end"/>
      </w:r>
    </w:p>
    <w:p w14:paraId="7A2EAA9B" w14:textId="700B672F"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5pt;height:15.65pt" o:ole="">
            <v:imagedata r:id="rId25" o:title=""/>
          </v:shape>
          <o:OLEObject Type="Embed" ProgID="Equation.DSMT4" ShapeID="_x0000_i1030" DrawAspect="Content" ObjectID="_1701159768" r:id="rId26"/>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pt;height:18.8pt" o:ole="">
            <v:imagedata r:id="rId27" o:title=""/>
          </v:shape>
          <o:OLEObject Type="Embed" ProgID="Equation.DSMT4" ShapeID="_x0000_i1031" DrawAspect="Content" ObjectID="_1701159769" r:id="rId28"/>
        </w:object>
      </w:r>
      <w:r>
        <w:t xml:space="preserve">and </w:t>
      </w:r>
      <w:r w:rsidRPr="006143C7">
        <w:rPr>
          <w:noProof/>
          <w:position w:val="-12"/>
        </w:rPr>
        <w:object w:dxaOrig="260" w:dyaOrig="360" w14:anchorId="7BA4FD4F">
          <v:shape id="_x0000_i1032" type="#_x0000_t75" style="width:12.5pt;height:18.8pt" o:ole="">
            <v:imagedata r:id="rId29" o:title=""/>
          </v:shape>
          <o:OLEObject Type="Embed" ProgID="Equation.DSMT4" ShapeID="_x0000_i1032" DrawAspect="Content" ObjectID="_1701159770" r:id="rId30"/>
        </w:object>
      </w:r>
      <w:r>
        <w:t xml:space="preserve"> are independent variables such as temperature and time-of-day, </w:t>
      </w:r>
      <w:r w:rsidRPr="00A40178">
        <w:rPr>
          <w:noProof/>
          <w:position w:val="-10"/>
        </w:rPr>
        <w:object w:dxaOrig="240" w:dyaOrig="320" w14:anchorId="0396C347">
          <v:shape id="_x0000_i1033" type="#_x0000_t75" style="width:12pt;height:16.7pt" o:ole="">
            <v:imagedata r:id="rId31" o:title=""/>
          </v:shape>
          <o:OLEObject Type="Embed" ProgID="Equation.DSMT4" ShapeID="_x0000_i1033" DrawAspect="Content" ObjectID="_1701159771" r:id="rId32"/>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9pt;height:11.5pt" o:ole="">
            <v:imagedata r:id="rId33" o:title=""/>
          </v:shape>
          <o:OLEObject Type="Embed" ProgID="Equation.DSMT4" ShapeID="_x0000_i1034" DrawAspect="Content" ObjectID="_1701159772" r:id="rId34"/>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t>MLR</w:t>
      </w:r>
      <w:proofErr w:type="spellEnd"/>
      <w:r>
        <w:t xml:space="preserve"> models are fitted such that the sum-of-squares of differences of actual and forecasted values are minimized. </w:t>
      </w:r>
      <w:proofErr w:type="spellStart"/>
      <w:r w:rsidRPr="00C561A9">
        <w:t>MLRs</w:t>
      </w:r>
      <w:proofErr w:type="spellEnd"/>
      <w:r>
        <w:t>’</w:t>
      </w:r>
      <w:r w:rsidRPr="00C561A9">
        <w:t xml:space="preserve"> accuracy is </w:t>
      </w:r>
      <w:r>
        <w:t>determined mainly</w:t>
      </w:r>
      <w:r w:rsidRPr="00C561A9">
        <w:t xml:space="preserve"> by the relationships between the data and the independent variables included</w:t>
      </w:r>
      <w:r>
        <w:t>.</w:t>
      </w:r>
      <w:r w:rsidR="00F67621">
        <w:t xml:space="preserve"> </w:t>
      </w:r>
      <w:proofErr w:type="spellStart"/>
      <w:r w:rsidR="00CF0D12" w:rsidRPr="00CF0D12">
        <w:t>MLRs</w:t>
      </w:r>
      <w:proofErr w:type="spellEnd"/>
      <w:r w:rsidR="00CF0D12" w:rsidRPr="00CF0D12">
        <w:t xml:space="preserve"> can simulate non-linear relationships, but only when explicit </w:t>
      </w:r>
      <w:r w:rsidR="00B7796A">
        <w:t>independent variable</w:t>
      </w:r>
      <w:r w:rsidR="00B7796A" w:rsidRPr="00CF0D12">
        <w:t xml:space="preserve"> </w:t>
      </w:r>
      <w:r w:rsidR="00CF0D12" w:rsidRPr="00CF0D12">
        <w:t>specifications are provided</w:t>
      </w:r>
      <w:r w:rsidR="00597B6F">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551A3C07" w:rsidR="004A1D66" w:rsidRDefault="004A1D66" w:rsidP="004A1D66">
      <w:pPr>
        <w:pStyle w:val="Heading3"/>
      </w:pPr>
      <w:bookmarkStart w:id="24" w:name="_Toc90482699"/>
      <w:r>
        <w:lastRenderedPageBreak/>
        <w:t>2.</w:t>
      </w:r>
      <w:r w:rsidR="00443401">
        <w:t>3</w:t>
      </w:r>
      <w:r>
        <w:t xml:space="preserve">.3 </w:t>
      </w:r>
      <w:r w:rsidR="0056711B">
        <w:t>The Auto-Regressive Integrated Moving Average Forecaster (ARIMA)</w:t>
      </w:r>
      <w:bookmarkEnd w:id="24"/>
    </w:p>
    <w:p w14:paraId="78F62893" w14:textId="4681D7D0" w:rsidR="008F54CB" w:rsidRDefault="0056711B" w:rsidP="0056711B">
      <w:pPr>
        <w:ind w:firstLine="288"/>
      </w:pPr>
      <w:r>
        <w:t xml:space="preserve">ARIMA </w:t>
      </w:r>
      <w:r w:rsidR="0072011D" w:rsidRPr="0072011D">
        <w:t>is arguably one of the most popular statistical forecasting techniques, with extensive use in the load forecasting literature</w:t>
      </w:r>
      <w:r w:rsidR="0072011D">
        <w:t xml:space="preserve"> </w:t>
      </w:r>
      <w:r w:rsidR="008F54CB">
        <w:fldChar w:fldCharType="begin" w:fldLock="1"/>
      </w:r>
      <w:r w:rsidR="001A607F">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rsidR="008F54CB">
        <w:fldChar w:fldCharType="separate"/>
      </w:r>
      <w:r w:rsidR="008F54CB" w:rsidRPr="008F54CB">
        <w:rPr>
          <w:noProof/>
        </w:rPr>
        <w:t>[3], [87]–[94]</w:t>
      </w:r>
      <w:r w:rsidR="008F54CB">
        <w:fldChar w:fldCharType="end"/>
      </w:r>
      <w:r w:rsidR="004A1D66" w:rsidRPr="00037907">
        <w:t>.</w:t>
      </w:r>
      <w:r w:rsidR="004A1D66">
        <w:t xml:space="preserve"> </w:t>
      </w:r>
      <w:r w:rsidR="000142E6" w:rsidRPr="000142E6">
        <w:t xml:space="preserve">The ARIMA model </w:t>
      </w:r>
      <w:r w:rsidR="002440BB">
        <w:t>explains</w:t>
      </w:r>
      <w:r w:rsidR="000142E6" w:rsidRPr="000142E6">
        <w:t xml:space="preserve"> data by using time-series data from previous values and making linear regression predictions. It enables the application of regression techniques to non-stationary data</w:t>
      </w:r>
      <w:r w:rsidR="0027431D">
        <w:t xml:space="preserve"> by coercing the time-series into stationarity through differencing, which is represented by the integrated “I” component of ARIMA</w:t>
      </w:r>
      <w:r w:rsidR="000142E6" w:rsidRPr="000142E6">
        <w:t xml:space="preserve">. </w:t>
      </w:r>
      <w:r w:rsidR="0027431D" w:rsidRPr="00D46B1D">
        <w:t xml:space="preserve">Differencing is necessary because linear regression models perform better on stationary signals </w:t>
      </w:r>
      <w:r w:rsidR="0027431D">
        <w:fldChar w:fldCharType="begin" w:fldLock="1"/>
      </w:r>
      <w:r w:rsidR="0027431D">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rsidR="0027431D">
        <w:fldChar w:fldCharType="separate"/>
      </w:r>
      <w:r w:rsidR="0027431D" w:rsidRPr="008F54CB">
        <w:rPr>
          <w:noProof/>
        </w:rPr>
        <w:t>[84], [95]</w:t>
      </w:r>
      <w:r w:rsidR="0027431D">
        <w:fldChar w:fldCharType="end"/>
      </w:r>
      <w:r w:rsidR="0027431D" w:rsidRPr="002609B6">
        <w:t>.</w:t>
      </w:r>
      <w:r w:rsidR="0027431D">
        <w:t xml:space="preserve">   </w:t>
      </w:r>
      <w:r w:rsidR="004A5412" w:rsidRPr="004A5412">
        <w:t xml:space="preserve"> </w:t>
      </w:r>
    </w:p>
    <w:p w14:paraId="60761BC9" w14:textId="02880B5D" w:rsidR="005F7315" w:rsidRDefault="004A5412" w:rsidP="005F7315">
      <w:pPr>
        <w:ind w:firstLine="288"/>
      </w:pPr>
      <w:r w:rsidRPr="004A5412">
        <w:t xml:space="preserve">Lags are critical components of time series analysis used to uncover relationships between historical and future values. The "AR" </w:t>
      </w:r>
      <w:r w:rsidR="0027431D">
        <w:t xml:space="preserve">or </w:t>
      </w:r>
      <w:r w:rsidR="009F354B">
        <w:t xml:space="preserve">autoregression component </w:t>
      </w:r>
      <w:r w:rsidR="00BD4172">
        <w:t xml:space="preserve">in ARIMA </w:t>
      </w:r>
      <w:r w:rsidRPr="004A5412">
        <w:t>denotes that the model is dependent on the relationship between the current and previous values of the data (lagged values).</w:t>
      </w:r>
      <w:r w:rsidR="009F354B">
        <w:t xml:space="preserve"> </w:t>
      </w:r>
      <w:r w:rsidRPr="004A5412">
        <w:t xml:space="preserve">The "MA" </w:t>
      </w:r>
      <w:r w:rsidR="009F354B">
        <w:t xml:space="preserve">or moving average </w:t>
      </w:r>
      <w:r w:rsidRPr="004A5412">
        <w:t>component models the forecast as a function of previous forecast errors (lagged forecast errors).</w:t>
      </w:r>
      <w:r w:rsidR="005F7315">
        <w:t xml:space="preserve"> </w:t>
      </w:r>
    </w:p>
    <w:p w14:paraId="3A8CE60C" w14:textId="0B5C5B5E" w:rsidR="00A01B34" w:rsidRDefault="004E1280" w:rsidP="005F7315">
      <w:pPr>
        <w:ind w:firstLine="288"/>
      </w:pPr>
      <w:r w:rsidRPr="004E1280">
        <w:t xml:space="preserve">Seasonality in data </w:t>
      </w:r>
      <w:r w:rsidR="00BD4172">
        <w:t xml:space="preserve">can be handled </w:t>
      </w:r>
      <w:r w:rsidRPr="004E1280">
        <w:t xml:space="preserve">using a </w:t>
      </w:r>
      <w:r w:rsidR="00BD4172">
        <w:t>more complex</w:t>
      </w:r>
      <w:r w:rsidR="00BD4172" w:rsidRPr="004E1280">
        <w:t xml:space="preserve"> </w:t>
      </w:r>
      <w:r w:rsidRPr="004E1280">
        <w:t>form of the ARIMA model called the Seasonal ARIMA (</w:t>
      </w:r>
      <w:proofErr w:type="spellStart"/>
      <w:r w:rsidRPr="004E1280">
        <w:t>SARIMA</w:t>
      </w:r>
      <w:proofErr w:type="spellEnd"/>
      <w:r w:rsidRPr="004E1280">
        <w:t xml:space="preserve">). </w:t>
      </w:r>
      <w:r w:rsidR="002440BB">
        <w:t xml:space="preserve">This class of ARIMA models explicitly addresses seasonality in data by including </w:t>
      </w:r>
      <w:r w:rsidR="002440BB" w:rsidRPr="002E308F">
        <w:rPr>
          <w:i/>
          <w:iCs/>
        </w:rPr>
        <w:t>seasonal</w:t>
      </w:r>
      <w:r w:rsidR="002440BB">
        <w:t xml:space="preserve"> AR, MA, and differencing terms in the model</w:t>
      </w:r>
      <w:r w:rsidRPr="004E1280">
        <w:t xml:space="preserve">. Additionally, external variables can be included in the model via an exogenous regressor term. </w:t>
      </w:r>
      <w:proofErr w:type="spellStart"/>
      <w:r w:rsidRPr="004E1280">
        <w:t>SARIMAX</w:t>
      </w:r>
      <w:proofErr w:type="spellEnd"/>
      <w:r w:rsidRPr="004E1280">
        <w:t xml:space="preserve"> (seasonal ARIMA with exogenous regressors) allows the user to incorporate the effects of external variables into the model. Exogenous variables affect a model but are not affected by it. In the context of electric</w:t>
      </w:r>
      <w:r w:rsidR="002440BB">
        <w:t>al</w:t>
      </w:r>
      <w:r w:rsidRPr="004E1280">
        <w:t xml:space="preserve"> load demand, </w:t>
      </w:r>
      <w:r w:rsidR="002440BB">
        <w:t xml:space="preserve">the </w:t>
      </w:r>
      <w:r w:rsidRPr="004E1280">
        <w:t>temperature is considered an exogenous variable</w:t>
      </w:r>
      <w:r>
        <w:t xml:space="preserve"> </w:t>
      </w:r>
      <w:r>
        <w:fldChar w:fldCharType="begin" w:fldLock="1"/>
      </w:r>
      <w:r w:rsidR="00FC605D">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00001008" w:rsidRPr="00001008">
        <w:rPr>
          <w:noProof/>
        </w:rPr>
        <w:t>[93]</w:t>
      </w:r>
      <w:r>
        <w:fldChar w:fldCharType="end"/>
      </w:r>
      <w:r w:rsidRPr="004E1280">
        <w:t>.</w:t>
      </w:r>
      <w:r w:rsidR="00FC605D">
        <w:t xml:space="preserve"> </w:t>
      </w:r>
      <w:r w:rsidR="008F54CB" w:rsidRPr="008F54CB">
        <w:t xml:space="preserve">By explicitly accounting for seasonality in the data and external variables, the </w:t>
      </w:r>
      <w:proofErr w:type="spellStart"/>
      <w:r w:rsidR="008F54CB" w:rsidRPr="008F54CB">
        <w:t>SARIMAX</w:t>
      </w:r>
      <w:proofErr w:type="spellEnd"/>
      <w:r w:rsidR="008F54CB" w:rsidRPr="008F54CB">
        <w:t xml:space="preserve"> forecaster improves on traditional time series </w:t>
      </w:r>
      <w:r w:rsidR="008F54CB" w:rsidRPr="008F54CB">
        <w:lastRenderedPageBreak/>
        <w:t xml:space="preserve">methods </w:t>
      </w:r>
      <w:r w:rsidR="008F54CB">
        <w:fldChar w:fldCharType="begin" w:fldLock="1"/>
      </w:r>
      <w:r w:rsidR="008F54CB">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rsidR="008F54CB">
        <w:fldChar w:fldCharType="separate"/>
      </w:r>
      <w:r w:rsidR="008F54CB" w:rsidRPr="008F54CB">
        <w:rPr>
          <w:noProof/>
        </w:rPr>
        <w:t>[96]</w:t>
      </w:r>
      <w:r w:rsidR="008F54CB">
        <w:fldChar w:fldCharType="end"/>
      </w:r>
      <w:r w:rsidR="008F54CB" w:rsidRPr="008F54CB">
        <w:t xml:space="preserve">. These characteristics of </w:t>
      </w:r>
      <w:proofErr w:type="spellStart"/>
      <w:r w:rsidR="008F54CB" w:rsidRPr="008F54CB">
        <w:t>SARIMAX</w:t>
      </w:r>
      <w:proofErr w:type="spellEnd"/>
      <w:r w:rsidR="008F54CB" w:rsidRPr="008F54CB">
        <w:t xml:space="preserve"> make it an ideal class of models for use with time</w:t>
      </w:r>
      <w:r w:rsidR="002440BB">
        <w:t>-</w:t>
      </w:r>
      <w:r w:rsidR="008F54CB" w:rsidRPr="008F54CB">
        <w:t>series data on electricity load demand.</w:t>
      </w:r>
    </w:p>
    <w:p w14:paraId="61CA1E1B" w14:textId="2A85C535" w:rsidR="00493BC5" w:rsidRDefault="00B0205E" w:rsidP="00B0205E">
      <w:pPr>
        <w:ind w:firstLine="288"/>
      </w:pPr>
      <w:commentRangeStart w:id="25"/>
      <w:proofErr w:type="spellStart"/>
      <w:r w:rsidRPr="00B0205E">
        <w:t>SARIMAX</w:t>
      </w:r>
      <w:proofErr w:type="spellEnd"/>
      <w:r w:rsidRPr="00B0205E">
        <w:t xml:space="preserve"> (p, d, q)</w:t>
      </w:r>
      <w:r w:rsidR="005B341B">
        <w:t xml:space="preserve"> x </w:t>
      </w:r>
      <w:r w:rsidRPr="00B0205E">
        <w:t>(P, D, Q</w:t>
      </w:r>
      <w:r w:rsidR="005B341B">
        <w:t>, S</w:t>
      </w:r>
      <w:r w:rsidRPr="00B0205E">
        <w:t>)</w:t>
      </w:r>
      <w:r w:rsidR="005B341B">
        <w:t xml:space="preserve"> </w:t>
      </w:r>
      <w:r w:rsidRPr="00B0205E">
        <w:t xml:space="preserve">is the general form of the </w:t>
      </w:r>
      <w:proofErr w:type="spellStart"/>
      <w:r w:rsidRPr="00B0205E">
        <w:t>SARIMAX</w:t>
      </w:r>
      <w:proofErr w:type="spellEnd"/>
      <w:r w:rsidRPr="00B0205E">
        <w:t xml:space="preserve"> model. The </w:t>
      </w:r>
      <w:commentRangeEnd w:id="25"/>
      <w:r w:rsidR="009F354B">
        <w:rPr>
          <w:rStyle w:val="CommentReference"/>
        </w:rPr>
        <w:commentReference w:id="25"/>
      </w:r>
      <w:r w:rsidRPr="00B0205E">
        <w:t xml:space="preserve">order of the AR term is indicated by </w:t>
      </w:r>
      <w:r w:rsidR="00F47641">
        <w:t>“</w:t>
      </w:r>
      <w:r w:rsidRPr="00B0205E">
        <w:t>p</w:t>
      </w:r>
      <w:r w:rsidR="002440BB">
        <w:t>.”</w:t>
      </w:r>
      <w:r w:rsidRPr="00B0205E">
        <w:t xml:space="preserve"> The order of differencing required to make the data stationary is denoted by </w:t>
      </w:r>
      <w:r w:rsidR="00F47641">
        <w:t>“d</w:t>
      </w:r>
      <w:r w:rsidR="002440BB">
        <w:t>.”</w:t>
      </w:r>
      <w:r w:rsidRPr="00B0205E">
        <w:t xml:space="preserve"> The order of the MA term is denoted by </w:t>
      </w:r>
      <w:r w:rsidR="00F47641">
        <w:t>“q</w:t>
      </w:r>
      <w:r w:rsidR="002440BB">
        <w:t>.”</w:t>
      </w:r>
      <w:r w:rsidRPr="00B0205E">
        <w:t xml:space="preserve"> P</w:t>
      </w:r>
      <w:r w:rsidR="00E478C1">
        <w:t>, D and Q</w:t>
      </w:r>
      <w:r w:rsidRPr="00B0205E">
        <w:t xml:space="preserve"> denote the </w:t>
      </w:r>
      <w:r w:rsidR="00E478C1">
        <w:t xml:space="preserve">corresponding </w:t>
      </w:r>
      <w:r w:rsidRPr="00B0205E">
        <w:t>seasonal term order</w:t>
      </w:r>
      <w:r w:rsidR="00E478C1">
        <w:t>s</w:t>
      </w:r>
      <w:r w:rsidR="00102BD5">
        <w:t xml:space="preserve">. </w:t>
      </w:r>
      <w:r w:rsidR="00102BD5" w:rsidRPr="00102BD5">
        <w:t>S denotes the number of time steps in a season (S = 24 for hourly data with daily seasonality).</w:t>
      </w:r>
      <w:r w:rsidR="00102BD5">
        <w:t xml:space="preserve"> </w:t>
      </w:r>
      <w:r w:rsidRPr="00B0205E">
        <w:t xml:space="preserve">The equation below </w:t>
      </w:r>
      <w:r w:rsidR="00591E6F">
        <w:t>delineates</w:t>
      </w:r>
      <w:r w:rsidRPr="00B0205E">
        <w:t xml:space="preserve"> the mathematical representation of the </w:t>
      </w:r>
      <w:proofErr w:type="spellStart"/>
      <w:r w:rsidRPr="00B0205E">
        <w:t>SARIMAX</w:t>
      </w:r>
      <w:proofErr w:type="spellEnd"/>
      <w:r w:rsidRPr="00B0205E">
        <w:t xml:space="preserve"> model.</w:t>
      </w:r>
    </w:p>
    <w:p w14:paraId="6F49625A" w14:textId="7B91B6B2" w:rsidR="003C54FF" w:rsidRDefault="00C20C56" w:rsidP="00976D83">
      <w:pPr>
        <w:pStyle w:val="MTDisplayEquation"/>
        <w:jc w:val="center"/>
      </w:pPr>
      <w:r w:rsidRPr="000C6357">
        <w:rPr>
          <w:position w:val="-52"/>
        </w:rPr>
        <w:object w:dxaOrig="5899" w:dyaOrig="1160" w14:anchorId="06D9357D">
          <v:shape id="_x0000_i1035" type="#_x0000_t75" style="width:290.1pt;height:57.4pt" o:ole="">
            <v:imagedata r:id="rId35" o:title=""/>
          </v:shape>
          <o:OLEObject Type="Embed" ProgID="Equation.DSMT4" ShapeID="_x0000_i1035" DrawAspect="Content" ObjectID="_1701159773" r:id="rId36"/>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1F7262">
        <w:fldChar w:fldCharType="begin"/>
      </w:r>
      <w:r w:rsidR="001F7262">
        <w:instrText xml:space="preserve"> SEQ MTEqn \c \* Arabic \* MERGEFORMAT </w:instrText>
      </w:r>
      <w:r w:rsidR="001F7262">
        <w:fldChar w:fldCharType="separate"/>
      </w:r>
      <w:r w:rsidR="00774E7F">
        <w:rPr>
          <w:noProof/>
        </w:rPr>
        <w:instrText>3</w:instrText>
      </w:r>
      <w:r w:rsidR="001F7262">
        <w:rPr>
          <w:noProof/>
        </w:rPr>
        <w:fldChar w:fldCharType="end"/>
      </w:r>
      <w:r w:rsidR="00493BC5">
        <w:instrText>)</w:instrText>
      </w:r>
      <w:r w:rsidR="00493BC5">
        <w:fldChar w:fldCharType="end"/>
      </w:r>
    </w:p>
    <w:p w14:paraId="132E1BF3" w14:textId="19C87A77"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5pt;height:17.75pt" o:ole="">
            <v:imagedata r:id="rId37" o:title=""/>
          </v:shape>
          <o:OLEObject Type="Embed" ProgID="Equation.DSMT4" ShapeID="_x0000_i1036" DrawAspect="Content" ObjectID="_1701159774" r:id="rId38"/>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9pt;height:18.8pt" o:ole="">
            <v:imagedata r:id="rId39" o:title=""/>
          </v:shape>
          <o:OLEObject Type="Embed" ProgID="Equation.DSMT4" ShapeID="_x0000_i1037" DrawAspect="Content" ObjectID="_1701159775" r:id="rId40"/>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5pt;height:17.75pt" o:ole="">
            <v:imagedata r:id="rId41" o:title=""/>
          </v:shape>
          <o:OLEObject Type="Embed" ProgID="Equation.DSMT4" ShapeID="_x0000_i1038" DrawAspect="Content" ObjectID="_1701159776" r:id="rId42"/>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5pt;height:18.8pt" o:ole="">
            <v:imagedata r:id="rId43" o:title=""/>
          </v:shape>
          <o:OLEObject Type="Embed" ProgID="Equation.DSMT4" ShapeID="_x0000_i1039" DrawAspect="Content" ObjectID="_1701159777" r:id="rId44"/>
        </w:object>
      </w:r>
      <w:r w:rsidR="00473371">
        <w:t xml:space="preserve">. </w:t>
      </w:r>
      <w:r w:rsidR="00976D83" w:rsidRPr="00B276BF">
        <w:rPr>
          <w:position w:val="-12"/>
        </w:rPr>
        <w:object w:dxaOrig="1160" w:dyaOrig="360" w14:anchorId="77CF9169">
          <v:shape id="_x0000_i1040" type="#_x0000_t75" style="width:57.4pt;height:17.75pt" o:ole="">
            <v:imagedata r:id="rId45" o:title=""/>
          </v:shape>
          <o:OLEObject Type="Embed" ProgID="Equation.DSMT4" ShapeID="_x0000_i1040" DrawAspect="Content" ObjectID="_1701159778" r:id="rId46"/>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5pt;height:18.8pt" o:ole="">
            <v:imagedata r:id="rId47" o:title=""/>
          </v:shape>
          <o:OLEObject Type="Embed" ProgID="Equation.DSMT4" ShapeID="_x0000_i1041" DrawAspect="Content" ObjectID="_1701159779" r:id="rId48"/>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5pt;height:18.8pt" o:ole="">
            <v:imagedata r:id="rId49" o:title=""/>
          </v:shape>
          <o:OLEObject Type="Embed" ProgID="Equation.DSMT4" ShapeID="_x0000_i1042" DrawAspect="Content" ObjectID="_1701159780" r:id="rId50"/>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5.15pt;height:15.15pt" o:ole="">
            <v:imagedata r:id="rId51" o:title=""/>
          </v:shape>
          <o:OLEObject Type="Embed" ProgID="Equation.DSMT4" ShapeID="_x0000_i1043" DrawAspect="Content" ObjectID="_1701159781" r:id="rId52"/>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25pt;height:18.8pt" o:ole="">
            <v:imagedata r:id="rId53" o:title=""/>
          </v:shape>
          <o:OLEObject Type="Embed" ProgID="Equation.DSMT4" ShapeID="_x0000_i1044" DrawAspect="Content" ObjectID="_1701159782" r:id="rId54"/>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5pt;height:17.75pt" o:ole="">
            <v:imagedata r:id="rId55" o:title=""/>
          </v:shape>
          <o:OLEObject Type="Embed" ProgID="Equation.DSMT4" ShapeID="_x0000_i1045" DrawAspect="Content" ObjectID="_1701159783" r:id="rId56"/>
        </w:object>
      </w:r>
      <w:r>
        <w:t>.</w:t>
      </w:r>
    </w:p>
    <w:p w14:paraId="03CF2D80" w14:textId="0777AC1E" w:rsidR="00C27915" w:rsidRDefault="00381871" w:rsidP="00C5171A">
      <w:pPr>
        <w:ind w:firstLine="288"/>
      </w:pPr>
      <w:proofErr w:type="spellStart"/>
      <w:r w:rsidRPr="00381871">
        <w:t>Papaioannou</w:t>
      </w:r>
      <w:proofErr w:type="spellEnd"/>
      <w:r w:rsidRPr="00381871">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t xml:space="preserve"> </w:t>
      </w:r>
      <w:r w:rsidRPr="00381871">
        <w:t xml:space="preserve">forecasted national daily electricity demand in Greece using time series data from 2004 to 2014. They used the </w:t>
      </w:r>
      <w:proofErr w:type="spellStart"/>
      <w:r w:rsidRPr="00381871">
        <w:t>SARIMAX</w:t>
      </w:r>
      <w:proofErr w:type="spellEnd"/>
      <w:r w:rsidRPr="00381871">
        <w:t xml:space="preserve"> method with weekday and temperature as external variables</w:t>
      </w:r>
      <w:r w:rsidR="00C27915" w:rsidRPr="00C27915">
        <w:t xml:space="preserve">. The </w:t>
      </w:r>
      <w:proofErr w:type="spellStart"/>
      <w:r w:rsidR="00C27915" w:rsidRPr="00C27915">
        <w:t>SARIMAX</w:t>
      </w:r>
      <w:proofErr w:type="spellEnd"/>
      <w:r w:rsidR="00C27915" w:rsidRPr="00C27915">
        <w:t xml:space="preserve"> method performed admirably well in forecasting unexpected increases in demand.</w:t>
      </w:r>
      <w:r w:rsidR="00562A13">
        <w:t xml:space="preserve"> </w:t>
      </w:r>
      <w:r w:rsidR="00562A13" w:rsidRPr="00562A13">
        <w:t>Felice et al.</w:t>
      </w:r>
      <w:r w:rsidR="00562A13">
        <w:t xml:space="preserve"> </w:t>
      </w:r>
      <w:r w:rsidR="00562A13">
        <w:fldChar w:fldCharType="begin" w:fldLock="1"/>
      </w:r>
      <w:r w:rsidR="00562A13">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rsidR="00562A13">
        <w:fldChar w:fldCharType="separate"/>
      </w:r>
      <w:r w:rsidR="00562A13" w:rsidRPr="008F54CB">
        <w:rPr>
          <w:noProof/>
        </w:rPr>
        <w:t>[98]</w:t>
      </w:r>
      <w:r w:rsidR="00562A13">
        <w:fldChar w:fldCharType="end"/>
      </w:r>
      <w:r w:rsidR="00562A13" w:rsidRPr="00562A13">
        <w:t xml:space="preserve"> forecasted electricity demand in Italy at the national and regional levels using data from 2003 to 2009.</w:t>
      </w:r>
      <w:r w:rsidR="00562A13">
        <w:t xml:space="preserve"> </w:t>
      </w:r>
      <w:r w:rsidR="00650362" w:rsidRPr="00650362">
        <w:t xml:space="preserve">They concluded </w:t>
      </w:r>
      <w:r w:rsidR="00650362" w:rsidRPr="00650362">
        <w:lastRenderedPageBreak/>
        <w:t xml:space="preserve">that by including temperature as an exogenous variable in the </w:t>
      </w:r>
      <w:proofErr w:type="spellStart"/>
      <w:r w:rsidR="00650362" w:rsidRPr="00650362">
        <w:t>ARIMAX</w:t>
      </w:r>
      <w:proofErr w:type="spellEnd"/>
      <w:r w:rsidR="00650362" w:rsidRPr="00650362">
        <w:t xml:space="preserve"> model, they improved forecasting performance relative to </w:t>
      </w:r>
      <w:proofErr w:type="spellStart"/>
      <w:r w:rsidR="00650362" w:rsidRPr="00650362">
        <w:t>SNF</w:t>
      </w:r>
      <w:proofErr w:type="spellEnd"/>
      <w:r w:rsidR="00650362" w:rsidRPr="00650362">
        <w:t xml:space="preserve"> and ARIMA.</w:t>
      </w:r>
      <w:r w:rsidR="00C5171A">
        <w:t xml:space="preserve">  </w:t>
      </w:r>
      <w:r w:rsidR="00B06099" w:rsidRPr="00B06099">
        <w:t xml:space="preserve">While </w:t>
      </w:r>
      <w:proofErr w:type="spellStart"/>
      <w:r w:rsidR="00C5171A">
        <w:t>SARIMAX</w:t>
      </w:r>
      <w:proofErr w:type="spellEnd"/>
      <w:r w:rsidR="00C5171A" w:rsidRPr="00B06099">
        <w:t xml:space="preserve"> </w:t>
      </w:r>
      <w:r w:rsidR="00B06099" w:rsidRPr="00B06099">
        <w:t>model</w:t>
      </w:r>
      <w:r w:rsidR="00C5171A">
        <w:t>s</w:t>
      </w:r>
      <w:r w:rsidR="00B06099" w:rsidRPr="00B06099">
        <w:t xml:space="preserve"> </w:t>
      </w:r>
      <w:r w:rsidR="002440BB">
        <w:t>can be</w:t>
      </w:r>
      <w:r w:rsidR="00B06099" w:rsidRPr="00B06099">
        <w:t xml:space="preserve"> accurate and dependable in the right circumstances, one of its primary disadvantages is that the parameters are typically tuned manually, which can be a time-consuming process.</w:t>
      </w:r>
    </w:p>
    <w:p w14:paraId="4A2927C1" w14:textId="2D1C971F" w:rsidR="00BE7973" w:rsidRDefault="004A1D66" w:rsidP="002C1B91">
      <w:pPr>
        <w:pStyle w:val="Heading3"/>
      </w:pPr>
      <w:bookmarkStart w:id="26" w:name="_Toc90482700"/>
      <w:bookmarkStart w:id="27" w:name="_Toc69470498"/>
      <w:bookmarkStart w:id="28" w:name="_Toc69470953"/>
      <w:bookmarkStart w:id="29" w:name="_Toc80892975"/>
      <w:r>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26"/>
    </w:p>
    <w:p w14:paraId="2D85A3D8" w14:textId="6387FA44" w:rsidR="007D03D9" w:rsidRDefault="001771D2" w:rsidP="007D03D9">
      <w:pPr>
        <w:ind w:firstLine="288"/>
      </w:pPr>
      <w:r w:rsidRPr="00E769D7">
        <w:t xml:space="preserve">The </w:t>
      </w:r>
      <w:proofErr w:type="spellStart"/>
      <w:r w:rsidRPr="00E769D7">
        <w:t>ANNSTLF</w:t>
      </w:r>
      <w:proofErr w:type="spellEnd"/>
      <w:r w:rsidRPr="00E769D7">
        <w:t xml:space="preserve"> is one of the most popular machine</w:t>
      </w:r>
      <w:r w:rsidR="002440BB">
        <w:t>-</w:t>
      </w:r>
      <w:r w:rsidRPr="00E769D7">
        <w:t>learning-based load forecasters</w:t>
      </w:r>
      <w:r>
        <w:t xml:space="preserve"> </w:t>
      </w:r>
      <w:r>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00CF0D12" w:rsidRPr="00CF0D12">
        <w:rPr>
          <w:noProof/>
        </w:rPr>
        <w:t>[1], [61], [84]</w:t>
      </w:r>
      <w:r>
        <w:fldChar w:fldCharType="end"/>
      </w:r>
      <w:r>
        <w:t>.</w:t>
      </w:r>
      <w:r w:rsidR="0034751B">
        <w:t xml:space="preserve"> The configuration of this load forecaster has undergone a few revisions since it was first proposed </w:t>
      </w:r>
      <w:r w:rsidR="0034751B">
        <w:fldChar w:fldCharType="begin" w:fldLock="1"/>
      </w:r>
      <w:r w:rsidR="008F54CB">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rsidR="0034751B">
        <w:fldChar w:fldCharType="separate"/>
      </w:r>
      <w:r w:rsidR="008F54CB" w:rsidRPr="008F54CB">
        <w:rPr>
          <w:noProof/>
        </w:rPr>
        <w:t>[99], [100]</w:t>
      </w:r>
      <w:r w:rsidR="0034751B">
        <w:fldChar w:fldCharType="end"/>
      </w:r>
      <w:r w:rsidR="0034751B">
        <w:t>, and the focus for this work was the third-generation design (</w:t>
      </w:r>
      <w:proofErr w:type="spellStart"/>
      <w:r w:rsidR="0034751B">
        <w:t>G3</w:t>
      </w:r>
      <w:proofErr w:type="spellEnd"/>
      <w:r w:rsidR="0034751B">
        <w:t xml:space="preserve">) </w:t>
      </w:r>
      <w:r w:rsidR="0034751B">
        <w:fldChar w:fldCharType="begin" w:fldLock="1"/>
      </w:r>
      <w:r w:rsidR="0012605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rsidR="0034751B">
        <w:fldChar w:fldCharType="separate"/>
      </w:r>
      <w:r w:rsidR="0012605F" w:rsidRPr="0012605F">
        <w:rPr>
          <w:noProof/>
        </w:rPr>
        <w:t>[38]</w:t>
      </w:r>
      <w:r w:rsidR="0034751B">
        <w:fldChar w:fldCharType="end"/>
      </w:r>
      <w:r w:rsidR="0034751B">
        <w:t xml:space="preserve">,  which uses two shallow multi-layer feed-forward </w:t>
      </w:r>
      <w:r w:rsidR="00064CC3">
        <w:t>a</w:t>
      </w:r>
      <w:r w:rsidR="00D17173">
        <w:t xml:space="preserve">rtificial </w:t>
      </w:r>
      <w:r w:rsidR="00064CC3">
        <w:t>n</w:t>
      </w:r>
      <w:r w:rsidR="00D17173">
        <w:t xml:space="preserve">eural </w:t>
      </w:r>
      <w:r w:rsidR="00064CC3">
        <w:t>n</w:t>
      </w:r>
      <w:r w:rsidR="00D17173">
        <w:t>etworks (</w:t>
      </w:r>
      <w:proofErr w:type="spellStart"/>
      <w:r w:rsidR="0034751B">
        <w:t>ANN</w:t>
      </w:r>
      <w:r w:rsidR="003733DA">
        <w:t>s</w:t>
      </w:r>
      <w:proofErr w:type="spellEnd"/>
      <w:r w:rsidR="00D17173">
        <w:t>)</w:t>
      </w:r>
      <w:r w:rsidR="0034751B">
        <w:t xml:space="preserve"> together with a recursive least squares (</w:t>
      </w:r>
      <w:proofErr w:type="spellStart"/>
      <w:r w:rsidR="0034751B">
        <w:t>RLS</w:t>
      </w:r>
      <w:proofErr w:type="spellEnd"/>
      <w:r w:rsidR="0034751B">
        <w:t xml:space="preserve">) combiner to predict short-term load. </w:t>
      </w:r>
      <w:r w:rsidR="007D03D9">
        <w:t>The figure below shows the block diagram of the system</w:t>
      </w:r>
      <w:r w:rsidR="00F325C9">
        <w:t>:</w:t>
      </w:r>
    </w:p>
    <w:p w14:paraId="287371A8" w14:textId="67E4EFD7" w:rsidR="006D72D3" w:rsidRPr="006D72D3" w:rsidRDefault="006D72D3" w:rsidP="006D72D3">
      <w:pPr>
        <w:ind w:firstLine="288"/>
      </w:pPr>
      <w:r>
        <w:t xml:space="preserve">The </w:t>
      </w:r>
      <w:proofErr w:type="spellStart"/>
      <w:r w:rsidRPr="00854971">
        <w:t>RLS</w:t>
      </w:r>
      <w:proofErr w:type="spellEnd"/>
      <w:r w:rsidRPr="00854971">
        <w:t xml:space="preserve"> is an adaptive filter algorithm that finds the coefficients that minimize a weighted linear least squares</w:t>
      </w:r>
      <w:r>
        <w:t xml:space="preserve"> error</w:t>
      </w:r>
      <w:r w:rsidRPr="00854971">
        <w:t xml:space="preserve"> cost function relating to the input signals recursively.</w:t>
      </w:r>
      <w:r>
        <w:t xml:space="preserve"> </w:t>
      </w:r>
      <w:r w:rsidRPr="00217A94">
        <w:t xml:space="preserve">Additional information about the </w:t>
      </w:r>
      <w:proofErr w:type="spellStart"/>
      <w:r w:rsidRPr="00217A94">
        <w:t>RLS</w:t>
      </w:r>
      <w:proofErr w:type="spellEnd"/>
      <w:r w:rsidRPr="00217A94">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6B8840C9" w14:textId="77777777" w:rsidR="002D46A2" w:rsidRDefault="002D46A2" w:rsidP="002D46A2">
      <w:pPr>
        <w:pStyle w:val="BodyText"/>
        <w:keepNext/>
        <w:spacing w:line="240" w:lineRule="auto"/>
        <w:jc w:val="center"/>
      </w:pPr>
      <w:r>
        <w:rPr>
          <w:noProof/>
        </w:rPr>
        <w:lastRenderedPageBreak/>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15291296" w:rsidR="002D46A2" w:rsidRDefault="002D46A2" w:rsidP="002D46A2">
      <w:pPr>
        <w:pStyle w:val="Caption"/>
        <w:ind w:firstLine="288"/>
        <w:jc w:val="center"/>
      </w:pPr>
      <w:bookmarkStart w:id="30" w:name="_Ref89269510"/>
      <w:bookmarkStart w:id="31" w:name="_Toc90482779"/>
      <w:bookmarkStart w:id="32" w:name="_Toc88746136"/>
      <w:r>
        <w:t xml:space="preserve">Figure </w:t>
      </w:r>
      <w:r w:rsidR="001F7262">
        <w:fldChar w:fldCharType="begin"/>
      </w:r>
      <w:r w:rsidR="001F7262">
        <w:instrText xml:space="preserve"> SEQ Figure \* ARABIC </w:instrText>
      </w:r>
      <w:r w:rsidR="001F7262">
        <w:fldChar w:fldCharType="separate"/>
      </w:r>
      <w:r w:rsidR="00774E7F">
        <w:rPr>
          <w:noProof/>
        </w:rPr>
        <w:t>1</w:t>
      </w:r>
      <w:r w:rsidR="001F7262">
        <w:rPr>
          <w:noProof/>
        </w:rPr>
        <w:fldChar w:fldCharType="end"/>
      </w:r>
      <w:bookmarkEnd w:id="30"/>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rsidR="0012605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eviouslyFormattedCitation":"[37]"},"properties":{"noteIndex":0},"schema":"https://github.com/citation-style-language/schema/raw/master/csl-citation.json"}</w:instrText>
      </w:r>
      <w:r>
        <w:fldChar w:fldCharType="separate"/>
      </w:r>
      <w:bookmarkEnd w:id="32"/>
      <w:r w:rsidR="0012605F" w:rsidRPr="0012605F">
        <w:rPr>
          <w:b w:val="0"/>
          <w:noProof/>
        </w:rPr>
        <w:t>[38]</w:t>
      </w:r>
      <w:bookmarkEnd w:id="31"/>
      <w:r>
        <w:fldChar w:fldCharType="end"/>
      </w:r>
    </w:p>
    <w:p w14:paraId="5AF57081" w14:textId="4F31565E" w:rsidR="00DB242E" w:rsidRDefault="00A51CFD" w:rsidP="001A7F97">
      <w:pPr>
        <w:ind w:firstLine="288"/>
      </w:pPr>
      <w:proofErr w:type="spellStart"/>
      <w:r w:rsidRPr="00A51CFD">
        <w:t>ANNs</w:t>
      </w:r>
      <w:proofErr w:type="spellEnd"/>
      <w:r w:rsidRPr="00A51CFD">
        <w:t xml:space="preserve"> are neural networks that combine weighted inputs to predict output</w:t>
      </w:r>
      <w:r w:rsidR="00FF21E7">
        <w:t>s</w:t>
      </w:r>
      <w:r w:rsidRPr="00A51CFD">
        <w:t xml:space="preserve">. The popularity of neural networks is due to their ability to unearth complex and non-linear correlations in historical data, which is exceedingly difficult to do using statistical techniques </w:t>
      </w:r>
      <w:r w:rsidR="00A55D41">
        <w:fldChar w:fldCharType="begin" w:fldLock="1"/>
      </w:r>
      <w:r w:rsidR="008F54CB">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rsidR="00A55D41">
        <w:fldChar w:fldCharType="separate"/>
      </w:r>
      <w:r w:rsidR="008F54CB" w:rsidRPr="008F54CB">
        <w:rPr>
          <w:noProof/>
        </w:rPr>
        <w:t>[14], [102]–[109]</w:t>
      </w:r>
      <w:r w:rsidR="00A55D41">
        <w:fldChar w:fldCharType="end"/>
      </w:r>
      <w:r w:rsidRPr="00A51CFD">
        <w:t xml:space="preserve">. </w:t>
      </w:r>
      <w:proofErr w:type="spellStart"/>
      <w:r w:rsidRPr="00A51CFD">
        <w:t>ANNs</w:t>
      </w:r>
      <w:proofErr w:type="spellEnd"/>
      <w:r w:rsidRPr="00A51CFD">
        <w:t xml:space="preserve"> work by updating weights in response to training inputs and labe</w:t>
      </w:r>
      <w:r w:rsidR="002440BB">
        <w:t>l</w:t>
      </w:r>
      <w:r w:rsidRPr="00A51CFD">
        <w:t xml:space="preserve">led outputs using a learning algorithm. Once trained, the network </w:t>
      </w:r>
      <w:r w:rsidR="00F82E21">
        <w:t>represents</w:t>
      </w:r>
      <w:r w:rsidR="00F82E21" w:rsidRPr="00A51CFD">
        <w:t xml:space="preserve"> </w:t>
      </w:r>
      <w:r w:rsidR="00F82E21">
        <w:t xml:space="preserve">a </w:t>
      </w:r>
      <w:r w:rsidRPr="00A51CFD">
        <w:t>prediction model that can be used with new inputs.</w:t>
      </w:r>
    </w:p>
    <w:p w14:paraId="07DE20EE" w14:textId="79F8CE71" w:rsidR="006D72D3" w:rsidRDefault="006D72D3" w:rsidP="001A7F97">
      <w:pPr>
        <w:ind w:firstLine="288"/>
      </w:pPr>
      <w:r>
        <w:fldChar w:fldCharType="begin"/>
      </w:r>
      <w:r>
        <w:instrText xml:space="preserve"> REF _Ref89269386 \h </w:instrText>
      </w:r>
      <w:r>
        <w:fldChar w:fldCharType="separate"/>
      </w:r>
      <w:r w:rsidR="00774E7F">
        <w:t xml:space="preserve">Figure </w:t>
      </w:r>
      <w:r w:rsidR="00774E7F">
        <w:rPr>
          <w:noProof/>
        </w:rPr>
        <w:t>2</w:t>
      </w:r>
      <w:r>
        <w:fldChar w:fldCharType="end"/>
      </w:r>
      <w:r>
        <w:t xml:space="preserve"> depicts an example of a simple feed-forward ANN with </w:t>
      </w:r>
      <w:r w:rsidR="002440BB">
        <w:t>three</w:t>
      </w:r>
      <w:r>
        <w:t xml:space="preserve"> inputs and </w:t>
      </w:r>
      <w:r w:rsidR="002440BB">
        <w:t>three</w:t>
      </w:r>
      <w:r>
        <w:t xml:space="preserve"> outputs.</w:t>
      </w:r>
      <w:r w:rsidRPr="007A0F16">
        <w:t xml:space="preserve"> </w:t>
      </w:r>
      <w:r>
        <w:t xml:space="preserve">As exemplified, an </w:t>
      </w:r>
      <w:proofErr w:type="spellStart"/>
      <w:r w:rsidRPr="007A0F16">
        <w:t>ANN's</w:t>
      </w:r>
      <w:proofErr w:type="spellEnd"/>
      <w:r w:rsidRPr="007A0F16">
        <w:t xml:space="preserve"> neurons can be classified into three layers: input, hidden, and output. </w:t>
      </w:r>
      <w:r>
        <w:t>In the example, e</w:t>
      </w:r>
      <w:r w:rsidRPr="007A0F16">
        <w:t xml:space="preserve">ach of the </w:t>
      </w:r>
      <w:r>
        <w:t>network’s</w:t>
      </w:r>
      <w:r w:rsidRPr="007A0F16">
        <w:t xml:space="preserve"> layers contains three neurons</w:t>
      </w:r>
      <w:r>
        <w:t>, and the network is fully connected, which means that each input is connected to each neuron. It</w:t>
      </w:r>
      <w:r w:rsidR="002440BB">
        <w:t xml:space="preserve"> i</w:t>
      </w:r>
      <w:r>
        <w:t xml:space="preserve">s considered a feed-forward network because the outputs of a layer are only presented to layers that come after it. </w:t>
      </w:r>
      <w:r w:rsidR="00380B78" w:rsidRPr="00380B78">
        <w:t>Each neuron's output is the weighted sum of its inputs transformed by an activation function.</w:t>
      </w:r>
    </w:p>
    <w:p w14:paraId="22FF4AF7" w14:textId="0B2E3EAA" w:rsidR="00354929" w:rsidRDefault="00354929" w:rsidP="00354929">
      <w:pPr>
        <w:ind w:firstLine="288"/>
        <w:jc w:val="center"/>
      </w:pPr>
      <w:r>
        <w:rPr>
          <w:noProof/>
        </w:rPr>
        <w:lastRenderedPageBreak/>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7299143C" w:rsidR="00CC7592" w:rsidRDefault="00CC7592" w:rsidP="00CC7592">
      <w:pPr>
        <w:pStyle w:val="Caption"/>
        <w:jc w:val="center"/>
      </w:pPr>
      <w:bookmarkStart w:id="33" w:name="_Ref89269386"/>
      <w:bookmarkStart w:id="34" w:name="_Toc90482780"/>
      <w:r>
        <w:t xml:space="preserve">Figure </w:t>
      </w:r>
      <w:r w:rsidR="001F7262">
        <w:fldChar w:fldCharType="begin"/>
      </w:r>
      <w:r w:rsidR="001F7262">
        <w:instrText xml:space="preserve"> SEQ Figure \* ARABIC </w:instrText>
      </w:r>
      <w:r w:rsidR="001F7262">
        <w:fldChar w:fldCharType="separate"/>
      </w:r>
      <w:r w:rsidR="00774E7F">
        <w:rPr>
          <w:noProof/>
        </w:rPr>
        <w:t>2</w:t>
      </w:r>
      <w:r w:rsidR="001F7262">
        <w:rPr>
          <w:noProof/>
        </w:rPr>
        <w:fldChar w:fldCharType="end"/>
      </w:r>
      <w:bookmarkEnd w:id="33"/>
      <w:r>
        <w:t xml:space="preserve"> - </w:t>
      </w:r>
      <w:r w:rsidRPr="009C510B">
        <w:t>The Structure of a Simple Feed-forward</w:t>
      </w:r>
      <w:r>
        <w:t xml:space="preserve"> ANN</w:t>
      </w:r>
      <w:bookmarkEnd w:id="34"/>
    </w:p>
    <w:p w14:paraId="10F0E96C" w14:textId="07A476F7" w:rsidR="00CF299A" w:rsidRDefault="004C3A9B" w:rsidP="00CF299A">
      <w:pPr>
        <w:ind w:firstLine="288"/>
      </w:pPr>
      <w:r w:rsidRPr="004C3A9B">
        <w:t xml:space="preserve">Typically, linear </w:t>
      </w:r>
      <w:r w:rsidR="00CE2FC2">
        <w:t>activation</w:t>
      </w:r>
      <w:r w:rsidR="00CE2FC2" w:rsidRPr="004C3A9B">
        <w:t xml:space="preserve"> </w:t>
      </w:r>
      <w:r w:rsidRPr="004C3A9B">
        <w:t>functions are used in the output layer, while logistic sigmoid activation functions (often rescaled) are used in the hidden layer (for example, tanh(x)).</w:t>
      </w:r>
      <w:r>
        <w:t xml:space="preserve"> </w:t>
      </w:r>
      <w:r w:rsidR="00CD5611">
        <w:t>It</w:t>
      </w:r>
      <w:r w:rsidR="00402913">
        <w:t xml:space="preserve"> i</w:t>
      </w:r>
      <w:r w:rsidR="00CD5611">
        <w:t>s these transformations that provide the network’s nonlinearity</w:t>
      </w:r>
      <w:r w:rsidR="006D72D3">
        <w:t xml:space="preserve">. </w:t>
      </w:r>
      <w:r w:rsidR="00F23542" w:rsidRPr="00F23542">
        <w:t xml:space="preserve">Training occurs iteratively via backpropagation </w:t>
      </w:r>
      <w:r w:rsidR="00CE2FC2">
        <w:t>to update</w:t>
      </w:r>
      <w:r w:rsidR="00CE2FC2" w:rsidRPr="00F23542">
        <w:t xml:space="preserve"> </w:t>
      </w:r>
      <w:r w:rsidR="00F23542" w:rsidRPr="00F23542">
        <w:t>weights, ensuring that outputs eventually meet targets when presented with training inputs.</w:t>
      </w:r>
      <w:r w:rsidR="00F23542">
        <w:t xml:space="preserve"> </w:t>
      </w:r>
      <w:r w:rsidR="009A2922" w:rsidRPr="009A2922">
        <w:t>When a network is trained with two to three years of data, it can forecast future load demand when a new set of inputs is introduced.</w:t>
      </w:r>
    </w:p>
    <w:p w14:paraId="4E08C01E" w14:textId="23E11C12" w:rsidR="00AF0844" w:rsidRDefault="00CA57B5" w:rsidP="00CF299A">
      <w:pPr>
        <w:ind w:firstLine="288"/>
      </w:pPr>
      <w:r w:rsidRPr="00CA57B5">
        <w:t xml:space="preserve">Both ANN blocks </w:t>
      </w:r>
      <w:r w:rsidR="00AC1B64">
        <w:t xml:space="preserve">in the </w:t>
      </w:r>
      <w:proofErr w:type="spellStart"/>
      <w:r w:rsidR="00AC1B64">
        <w:t>ANNSTLF-G3</w:t>
      </w:r>
      <w:proofErr w:type="spellEnd"/>
      <w:r w:rsidR="00AC1B64">
        <w:t xml:space="preserve"> </w:t>
      </w:r>
      <w:r w:rsidRPr="00CA57B5">
        <w:t xml:space="preserve">train two </w:t>
      </w:r>
      <w:r w:rsidR="00AC1B64">
        <w:t xml:space="preserve">fully connected </w:t>
      </w:r>
      <w:r w:rsidRPr="00CA57B5">
        <w:t>feedforward neural networks using back-propagation.</w:t>
      </w:r>
      <w:r w:rsidR="00AF0844">
        <w:t xml:space="preserve"> </w:t>
      </w:r>
      <w:r w:rsidR="00AF0844" w:rsidRPr="00AF0844">
        <w:t xml:space="preserve">The base-load forecaster (BLF) is trained to forecast the next-day </w:t>
      </w:r>
      <w:r w:rsidR="00AF0844" w:rsidRPr="003D36E5">
        <w:t>load</w:t>
      </w:r>
      <w:r w:rsidR="00AF0844" w:rsidRPr="00AF0844">
        <w:t xml:space="preserve">, whereas the change-load forecaster (CLF) is trained to forecast </w:t>
      </w:r>
      <w:r w:rsidR="00947098">
        <w:t xml:space="preserve">the change in </w:t>
      </w:r>
      <w:r w:rsidR="00AF0844" w:rsidRPr="003D36E5">
        <w:t xml:space="preserve">load </w:t>
      </w:r>
      <w:r w:rsidR="00947098">
        <w:t>from one day to the next</w:t>
      </w:r>
      <w:r w:rsidR="00AF0844" w:rsidRPr="00AF0844">
        <w:t xml:space="preserve">. The two ANN forecasters complement each other because the BLF </w:t>
      </w:r>
      <w:r w:rsidR="002440BB">
        <w:t xml:space="preserve">emphasizes normal load </w:t>
      </w:r>
      <w:r w:rsidR="00875953">
        <w:t>patterns,</w:t>
      </w:r>
      <w:r w:rsidR="002440BB">
        <w:t xml:space="preserve"> and the CLF places a greater emphasis on short-</w:t>
      </w:r>
      <w:r w:rsidR="00947098">
        <w:t>term fluctuations</w:t>
      </w:r>
      <w:r w:rsidR="00AF0844" w:rsidRPr="00AF0844">
        <w:t xml:space="preserve">. Accuracy is increased by combining these two independent forecasts. This is particularly true in abrupt load changes caused by weather changes. The BLF tends to respond slowly to sudden changes in load. Conversely, because the CLF uses </w:t>
      </w:r>
      <w:r w:rsidR="00A30A6F">
        <w:t xml:space="preserve">the </w:t>
      </w:r>
      <w:r w:rsidR="00A30A6F">
        <w:lastRenderedPageBreak/>
        <w:t>previous day’s</w:t>
      </w:r>
      <w:r w:rsidR="00A30A6F" w:rsidRPr="00AF0844">
        <w:t xml:space="preserve"> </w:t>
      </w:r>
      <w:r w:rsidR="00AF0844" w:rsidRPr="00AF0844">
        <w:t>load as a baseline and forecasts future changes in that load, it is more responsive to changing conditions</w:t>
      </w:r>
      <w:r w:rsidR="00AF0844">
        <w:t xml:space="preserve">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31F0621F" w:rsidR="0012605F" w:rsidRDefault="007F4177" w:rsidP="0012605F">
      <w:pPr>
        <w:ind w:firstLine="288"/>
      </w:pPr>
      <w:r w:rsidRPr="007F4177">
        <w:t xml:space="preserve">Both </w:t>
      </w:r>
      <w:r w:rsidR="00BE05B1">
        <w:t>networks</w:t>
      </w:r>
      <w:r w:rsidRPr="007F4177">
        <w:t xml:space="preserve"> take 79 inputs (as illustrated in</w:t>
      </w:r>
      <w:r w:rsidR="006A7655">
        <w:t xml:space="preserve"> </w:t>
      </w:r>
      <w:r w:rsidR="006A7655">
        <w:fldChar w:fldCharType="begin"/>
      </w:r>
      <w:r w:rsidR="006A7655">
        <w:instrText xml:space="preserve"> REF _Ref89269510 \h </w:instrText>
      </w:r>
      <w:r w:rsidR="006A7655">
        <w:fldChar w:fldCharType="separate"/>
      </w:r>
      <w:r w:rsidR="00774E7F">
        <w:t xml:space="preserve">Figure </w:t>
      </w:r>
      <w:r w:rsidR="00774E7F">
        <w:rPr>
          <w:noProof/>
        </w:rPr>
        <w:t>1</w:t>
      </w:r>
      <w:r w:rsidR="006A7655">
        <w:fldChar w:fldCharType="end"/>
      </w:r>
      <w:r w:rsidRPr="007F4177">
        <w:t xml:space="preserve">) and output a </w:t>
      </w:r>
      <w:proofErr w:type="spellStart"/>
      <w:r w:rsidRPr="007F4177">
        <w:t>24x1</w:t>
      </w:r>
      <w:proofErr w:type="spellEnd"/>
      <w:r w:rsidRPr="007F4177">
        <w:t xml:space="preserve"> vector representing </w:t>
      </w:r>
      <w:r w:rsidR="002440BB">
        <w:t>one</w:t>
      </w:r>
      <w:r w:rsidR="00A30A6F">
        <w:t xml:space="preserve"> day ahead </w:t>
      </w:r>
      <w:r w:rsidR="002440BB">
        <w:t xml:space="preserve">of </w:t>
      </w:r>
      <w:r w:rsidRPr="007F4177">
        <w:t xml:space="preserve">hourly forecasts. The CLF generates its final output by adding predicted changes to the actual values from the previous day. The final forecast is based on a weighted average of the outputs of each block, with the weights determined adaptively via an </w:t>
      </w:r>
      <w:proofErr w:type="spellStart"/>
      <w:r w:rsidRPr="007F4177">
        <w:t>RLS</w:t>
      </w:r>
      <w:proofErr w:type="spellEnd"/>
      <w:r w:rsidRPr="007F4177">
        <w:t xml:space="preserve"> algorithm.</w:t>
      </w:r>
      <w:r w:rsidR="0012605F">
        <w:t xml:space="preserve"> </w:t>
      </w:r>
      <w:r w:rsidR="0012605F" w:rsidRPr="0012605F">
        <w:t xml:space="preserve">The authors of the </w:t>
      </w:r>
      <w:proofErr w:type="spellStart"/>
      <w:r w:rsidR="0012605F" w:rsidRPr="0012605F">
        <w:t>ANNSTLF-G3</w:t>
      </w:r>
      <w:proofErr w:type="spellEnd"/>
      <w:r w:rsidR="0012605F" w:rsidRPr="0012605F">
        <w:t xml:space="preserve"> forecaster state that it performs best when the hidden layer contains between 30 and 60 fully connected neurons and the model is trained using at least two to three years of dat</w:t>
      </w:r>
      <w:r w:rsidR="0012605F">
        <w:t xml:space="preserve">a </w:t>
      </w:r>
      <w:r w:rsidR="0012605F">
        <w:fldChar w:fldCharType="begin" w:fldLock="1"/>
      </w:r>
      <w:r w:rsidR="0012605F">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[38]","plainTextFormattedCitation":"[38]"},"properties":{"noteIndex":0},"schema":"https://github.com/citation-style-language/schema/raw/master/csl-citation.json"}</w:instrText>
      </w:r>
      <w:r w:rsidR="0012605F">
        <w:fldChar w:fldCharType="separate"/>
      </w:r>
      <w:r w:rsidR="0012605F" w:rsidRPr="0012605F">
        <w:rPr>
          <w:noProof/>
        </w:rPr>
        <w:t>[38]</w:t>
      </w:r>
      <w:r w:rsidR="0012605F">
        <w:fldChar w:fldCharType="end"/>
      </w:r>
      <w:r w:rsidR="0012605F" w:rsidRPr="0012605F">
        <w:t>.</w:t>
      </w:r>
    </w:p>
    <w:p w14:paraId="154B0CC3" w14:textId="3B766BBF" w:rsidR="002278B3" w:rsidRDefault="001B235C" w:rsidP="002278B3">
      <w:pPr>
        <w:ind w:firstLine="288"/>
      </w:pPr>
      <w:r w:rsidRPr="001B235C">
        <w:t xml:space="preserve">Over thirty-five utilities in the United States and Canada have benefited from the </w:t>
      </w:r>
      <w:proofErr w:type="spellStart"/>
      <w:r w:rsidRPr="001B235C">
        <w:t>ANNSTLF-G3</w:t>
      </w:r>
      <w:proofErr w:type="spellEnd"/>
      <w:r w:rsidRPr="001B235C">
        <w:t xml:space="preserve"> in terms of prediction accuracy and economic benefits; some of these utilities include BC Hydro, ISO New England, and San Diego Gas &amp; Electric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rsidRPr="001B235C">
        <w:t>. In 2016, Tao Hong</w:t>
      </w:r>
      <w:r w:rsidR="009862AF">
        <w:t xml:space="preserve"> </w:t>
      </w:r>
      <w:r w:rsidR="009862AF">
        <w:fldChar w:fldCharType="begin" w:fldLock="1"/>
      </w:r>
      <w:r w:rsidR="00986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62AF">
        <w:fldChar w:fldCharType="separate"/>
      </w:r>
      <w:r w:rsidR="009862AF" w:rsidRPr="009862AF">
        <w:rPr>
          <w:noProof/>
        </w:rPr>
        <w:t>[1]</w:t>
      </w:r>
      <w:r w:rsidR="009862AF">
        <w:fldChar w:fldCharType="end"/>
      </w:r>
      <w:r w:rsidRPr="001B235C">
        <w:t xml:space="preserve"> and several other publications </w:t>
      </w:r>
      <w:r w:rsidR="0019755B">
        <w:t xml:space="preserve">had </w:t>
      </w:r>
      <w:r w:rsidRPr="001B235C">
        <w:t xml:space="preserve">named the </w:t>
      </w:r>
      <w:proofErr w:type="spellStart"/>
      <w:r w:rsidRPr="001B235C">
        <w:t>ANNSTLF-G3</w:t>
      </w:r>
      <w:proofErr w:type="spellEnd"/>
      <w:r w:rsidRPr="001B235C">
        <w:t xml:space="preserve"> the best forecaster available for short-term load forecasting</w:t>
      </w:r>
      <w:r w:rsidR="009862AF">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97DE5A6" w14:textId="7746B784" w:rsidR="00B1617D" w:rsidRDefault="00A84AA1" w:rsidP="00211060">
      <w:pPr>
        <w:ind w:firstLine="288"/>
      </w:pPr>
      <w:r>
        <w:t xml:space="preserve">In general, </w:t>
      </w:r>
      <w:proofErr w:type="spellStart"/>
      <w:r>
        <w:t>ANNs</w:t>
      </w:r>
      <w:proofErr w:type="spellEnd"/>
      <w:r>
        <w:t xml:space="preserve"> have been well researched in application to load forecasting</w:t>
      </w:r>
      <w:r w:rsidR="009D0443">
        <w:t xml:space="preserve">. </w:t>
      </w:r>
      <w:proofErr w:type="spellStart"/>
      <w:r w:rsidRPr="008A5CF0">
        <w:t>Papalexopoulos</w:t>
      </w:r>
      <w:proofErr w:type="spellEnd"/>
      <w:r w:rsidRPr="008A5CF0">
        <w:t xml:space="preserve"> et al. developed a neural network-based and regression-based </w:t>
      </w:r>
      <w:r>
        <w:t>technique</w:t>
      </w:r>
      <w:r w:rsidRPr="008A5CF0">
        <w:t xml:space="preserve"> in </w:t>
      </w:r>
      <w:r>
        <w:fldChar w:fldCharType="begin" w:fldLock="1"/>
      </w:r>
      <w:r w:rsidR="0036161B">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0036161B"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8A5CF0">
        <w:t xml:space="preserve">. Both models were validated using 1986–1990 training data on peak and hourly loads in 1991. The ANN model </w:t>
      </w:r>
      <w:r w:rsidR="002440BB">
        <w:t>improved</w:t>
      </w:r>
      <w:r w:rsidRPr="008A5CF0">
        <w:t xml:space="preserve"> forecasting accuracy for both peak load and hourly forecasts</w:t>
      </w:r>
      <w:r w:rsidR="006A7655">
        <w:t xml:space="preserve">. </w:t>
      </w:r>
      <w:r w:rsidR="008A5CF0" w:rsidRPr="008A5CF0">
        <w:t>Zhang et al.</w:t>
      </w:r>
      <w:r w:rsidR="008A5CF0">
        <w:t xml:space="preserve"> </w:t>
      </w:r>
      <w:r w:rsidR="008A5CF0">
        <w:fldChar w:fldCharType="begin" w:fldLock="1"/>
      </w:r>
      <w:r w:rsidR="0036161B">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rsidR="008A5CF0">
        <w:fldChar w:fldCharType="separate"/>
      </w:r>
      <w:r w:rsidR="0036161B" w:rsidRPr="0036161B">
        <w:rPr>
          <w:noProof/>
        </w:rPr>
        <w:t>[120]</w:t>
      </w:r>
      <w:r w:rsidR="008A5CF0">
        <w:fldChar w:fldCharType="end"/>
      </w:r>
      <w:r w:rsidR="008A5CF0" w:rsidRPr="008A5CF0">
        <w:t xml:space="preserve"> evaluated the use of neural networks in load forecasting and demonstrated th</w:t>
      </w:r>
      <w:r>
        <w:t>eir utility</w:t>
      </w:r>
      <w:r w:rsidR="007B6394">
        <w:t>,</w:t>
      </w:r>
      <w:r w:rsidR="003A1751">
        <w:t xml:space="preserve"> but pointed out that </w:t>
      </w:r>
      <w:r w:rsidR="008A5CF0" w:rsidRPr="008A5CF0">
        <w:t>while neural networks are capable of processing large amounts of historical load data with non-linear characteristics, they are a black box technique that lacks an explicit form for explaining and analyzing the relationships between inputs and outputs.</w:t>
      </w:r>
      <w:r w:rsidR="003A1751">
        <w:t xml:space="preserve">  </w:t>
      </w:r>
    </w:p>
    <w:p w14:paraId="56484D64" w14:textId="081AC96D" w:rsidR="00DA0141" w:rsidRDefault="003A1751" w:rsidP="00211060">
      <w:pPr>
        <w:ind w:firstLine="288"/>
      </w:pPr>
      <w:r>
        <w:lastRenderedPageBreak/>
        <w:t>Finally, it is worth noting that a</w:t>
      </w:r>
      <w:r w:rsidR="00DA0141" w:rsidRPr="00DA0141">
        <w:t xml:space="preserve"> shallow ANN typically contains only one hidden </w:t>
      </w:r>
      <w:r w:rsidR="00875953" w:rsidRPr="00DA0141">
        <w:t>layer</w:t>
      </w:r>
      <w:r w:rsidR="00875953">
        <w:t xml:space="preserve"> and</w:t>
      </w:r>
      <w:r>
        <w:t xml:space="preserve"> i</w:t>
      </w:r>
      <w:r w:rsidR="00DA0141" w:rsidRPr="00DA0141">
        <w:t xml:space="preserve">ncreases in the number of neurons </w:t>
      </w:r>
      <w:r>
        <w:t xml:space="preserve">in that layer </w:t>
      </w:r>
      <w:r w:rsidR="002440BB">
        <w:t>are</w:t>
      </w:r>
      <w:r w:rsidR="00DA0141" w:rsidRPr="00DA0141">
        <w:t xml:space="preserve"> insufficient</w:t>
      </w:r>
      <w:r w:rsidR="00FA0F1F">
        <w:t xml:space="preserve"> to produce more accurate forecasts</w:t>
      </w:r>
      <w:r w:rsidR="00DA0141" w:rsidRPr="00DA0141">
        <w:t>;</w:t>
      </w:r>
      <w:r w:rsidR="00FA0F1F">
        <w:t xml:space="preserve"> </w:t>
      </w:r>
      <w:r w:rsidR="00DA0141" w:rsidRPr="00DA0141">
        <w:t>the network becomes overtrained, impairing its ability to work with new datasets. Th</w:t>
      </w:r>
      <w:r w:rsidR="00FA0F1F">
        <w:t xml:space="preserve">us, </w:t>
      </w:r>
      <w:r w:rsidR="00DA0141" w:rsidRPr="00DA0141">
        <w:t>more sophisticated neural network</w:t>
      </w:r>
      <w:r w:rsidR="00FA0F1F">
        <w:t>s</w:t>
      </w:r>
      <w:r>
        <w:t>, with deeper networks of hidden layers,</w:t>
      </w:r>
      <w:r w:rsidR="00FA0F1F">
        <w:t xml:space="preserve"> are </w:t>
      </w:r>
      <w:r>
        <w:t xml:space="preserve">attracting the attention of researchers interested in improving </w:t>
      </w:r>
      <w:r w:rsidR="002440BB">
        <w:t xml:space="preserve">the </w:t>
      </w:r>
      <w:r>
        <w:t>accuracy of load forecasters</w:t>
      </w:r>
      <w:r w:rsidR="00DA0141" w:rsidRPr="00DA0141">
        <w:t>.</w:t>
      </w:r>
    </w:p>
    <w:p w14:paraId="3C6EE4FE" w14:textId="251A1A40" w:rsidR="001A2209" w:rsidRDefault="001A2209" w:rsidP="00820427">
      <w:pPr>
        <w:pStyle w:val="Heading3"/>
      </w:pPr>
      <w:bookmarkStart w:id="35" w:name="_Toc90482701"/>
      <w:bookmarkEnd w:id="27"/>
      <w:bookmarkEnd w:id="28"/>
      <w:bookmarkEnd w:id="29"/>
      <w:commentRangeStart w:id="36"/>
      <w:r>
        <w:t>2.</w:t>
      </w:r>
      <w:r w:rsidR="00443401">
        <w:t>4</w:t>
      </w:r>
      <w:r>
        <w:t xml:space="preserve"> Deep Learning </w:t>
      </w:r>
      <w:del w:id="37" w:author="Dawn MacIsaac" w:date="2021-12-16T06:59:00Z">
        <w:r w:rsidDel="00B71E89">
          <w:delText>Techniques</w:delText>
        </w:r>
      </w:del>
      <w:bookmarkEnd w:id="35"/>
      <w:ins w:id="38" w:author="Dawn MacIsaac" w:date="2021-12-16T06:59:00Z">
        <w:r w:rsidR="00B71E89">
          <w:t>Forecasters</w:t>
        </w:r>
      </w:ins>
      <w:commentRangeEnd w:id="36"/>
      <w:ins w:id="39" w:author="Dawn MacIsaac" w:date="2021-12-16T07:15:00Z">
        <w:r w:rsidR="00BE0217">
          <w:rPr>
            <w:rStyle w:val="CommentReference"/>
            <w:rFonts w:cs="Times New Roman"/>
            <w:b w:val="0"/>
            <w:bCs w:val="0"/>
          </w:rPr>
          <w:commentReference w:id="36"/>
        </w:r>
      </w:ins>
    </w:p>
    <w:p w14:paraId="1AAE1E2C" w14:textId="6012CA81" w:rsidR="00011BFF" w:rsidRDefault="00011BFF" w:rsidP="00FA2282">
      <w:pPr>
        <w:ind w:firstLine="288"/>
      </w:pPr>
      <w:r w:rsidRPr="00011BFF">
        <w:t xml:space="preserve">Deep learning (DL) is a process that involves deepening a network by increasing the number of hidden layers in the model </w:t>
      </w:r>
      <w:r w:rsidR="008226D4">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rsidR="008226D4">
        <w:fldChar w:fldCharType="separate"/>
      </w:r>
      <w:r w:rsidR="0036161B" w:rsidRPr="0036161B">
        <w:rPr>
          <w:noProof/>
        </w:rPr>
        <w:t>[121]–[127]</w:t>
      </w:r>
      <w:r w:rsidR="008226D4">
        <w:fldChar w:fldCharType="end"/>
      </w:r>
      <w:r w:rsidRPr="00011BFF">
        <w:t xml:space="preserve">. </w:t>
      </w:r>
      <w:r w:rsidR="00A20B1E" w:rsidRPr="00A20B1E">
        <w:t>D</w:t>
      </w:r>
      <w:r w:rsidR="00A20B1E">
        <w:t>eep learning</w:t>
      </w:r>
      <w:r w:rsidR="00A20B1E" w:rsidRPr="00A20B1E">
        <w:t xml:space="preserve"> is a subset of machine learning that distinguishes itself by </w:t>
      </w:r>
      <w:r w:rsidR="002440BB">
        <w:t>how</w:t>
      </w:r>
      <w:r w:rsidR="00A20B1E" w:rsidRPr="00A20B1E">
        <w:t xml:space="preserve"> problems are solved. Machine learning requires a domain expert to identify the most frequently used features. </w:t>
      </w:r>
      <w:commentRangeStart w:id="40"/>
      <w:r w:rsidR="00A20B1E" w:rsidRPr="00A20B1E">
        <w:t xml:space="preserve">In contrast, deep learning models </w:t>
      </w:r>
      <w:r w:rsidR="00CC6C6D">
        <w:t xml:space="preserve">can </w:t>
      </w:r>
      <w:r w:rsidR="00A20B1E" w:rsidRPr="00A20B1E">
        <w:t xml:space="preserve">incrementally extract high-level features from data, obviating the need for domain expertise and lengthy feature extraction. This means that deep learning forecasters require significantly more training </w:t>
      </w:r>
      <w:r w:rsidR="00E26D57">
        <w:t xml:space="preserve">data </w:t>
      </w:r>
      <w:r w:rsidR="00A20B1E" w:rsidRPr="00A20B1E">
        <w:t xml:space="preserve">than machine learning </w:t>
      </w:r>
      <w:r w:rsidR="0034248E" w:rsidRPr="00A20B1E">
        <w:t>forecasters</w:t>
      </w:r>
      <w:r w:rsidR="0034248E">
        <w:t xml:space="preserve"> but</w:t>
      </w:r>
      <w:r w:rsidR="001F5F5C">
        <w:t xml:space="preserve"> avoid feature engineering</w:t>
      </w:r>
      <w:commentRangeEnd w:id="40"/>
      <w:r w:rsidR="0088291F">
        <w:rPr>
          <w:rStyle w:val="CommentReference"/>
        </w:rPr>
        <w:commentReference w:id="40"/>
      </w:r>
      <w:r w:rsidR="00A20B1E" w:rsidRPr="00A20B1E">
        <w:t>. While machine learning forecasters are preferred when the data set is small, deep learning is preferred when the data set is large</w:t>
      </w:r>
      <w:r w:rsidR="002440BB">
        <w:t>,</w:t>
      </w:r>
      <w:r w:rsidR="00A20B1E" w:rsidRPr="00A20B1E">
        <w:t xml:space="preserve"> </w:t>
      </w:r>
      <w:r w:rsidR="001F5F5C">
        <w:t xml:space="preserve">when </w:t>
      </w:r>
      <w:r w:rsidR="00A20B1E" w:rsidRPr="00A20B1E">
        <w:t xml:space="preserve">there is a lack of domain knowledge for feature introspection or </w:t>
      </w:r>
      <w:r w:rsidR="001F5F5C">
        <w:t xml:space="preserve">when </w:t>
      </w:r>
      <w:r w:rsidR="00A20B1E" w:rsidRPr="00A20B1E">
        <w:t>the problem is complex.</w:t>
      </w:r>
    </w:p>
    <w:p w14:paraId="5E288BA0" w14:textId="29B85012" w:rsidR="00763560" w:rsidDel="0018258D" w:rsidRDefault="00E2397B" w:rsidP="00763560">
      <w:pPr>
        <w:ind w:firstLine="288"/>
        <w:rPr>
          <w:del w:id="41" w:author="Dawn MacIsaac" w:date="2021-12-16T07:06:00Z"/>
        </w:rPr>
      </w:pPr>
      <w:r w:rsidRPr="00E2397B">
        <w:t>D</w:t>
      </w:r>
      <w:r w:rsidR="00FA2282">
        <w:t>eep learning</w:t>
      </w:r>
      <w:r w:rsidRPr="00E2397B">
        <w:t xml:space="preserve"> models have revolutionized computer vision, speech recognition, machine translation, and board game programming, producing results on par with, if not better than, expert human performance</w:t>
      </w:r>
      <w:r w:rsidR="00356832">
        <w:t xml:space="preserve"> </w:t>
      </w:r>
      <w:r w:rsidR="0045553E">
        <w:fldChar w:fldCharType="begin" w:fldLock="1"/>
      </w:r>
      <w:r w:rsidR="0036161B">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45553E">
        <w:fldChar w:fldCharType="separate"/>
      </w:r>
      <w:r w:rsidR="0036161B" w:rsidRPr="0036161B">
        <w:rPr>
          <w:noProof/>
        </w:rPr>
        <w:t>[128], [129]</w:t>
      </w:r>
      <w:r w:rsidR="0045553E">
        <w:fldChar w:fldCharType="end"/>
      </w:r>
      <w:r w:rsidRPr="00E2397B">
        <w:t xml:space="preserve">. With increased computational power, access to </w:t>
      </w:r>
      <w:del w:id="42" w:author="Dawn MacIsaac" w:date="2021-12-16T07:04:00Z">
        <w:r w:rsidRPr="00E2397B" w:rsidDel="0088291F">
          <w:delText xml:space="preserve">additional </w:delText>
        </w:r>
      </w:del>
      <w:ins w:id="43" w:author="Dawn MacIsaac" w:date="2021-12-16T07:04:00Z">
        <w:r w:rsidR="0088291F">
          <w:t>large</w:t>
        </w:r>
        <w:r w:rsidR="0088291F" w:rsidRPr="00E2397B">
          <w:t xml:space="preserve"> </w:t>
        </w:r>
      </w:ins>
      <w:r w:rsidRPr="00E2397B">
        <w:t>datasets, and the granularity of available data,</w:t>
      </w:r>
      <w:r w:rsidR="00E769D7">
        <w:t xml:space="preserve"> deep learning</w:t>
      </w:r>
      <w:r w:rsidRPr="00E2397B">
        <w:t xml:space="preserve"> models are expected to dominate the field of load forecasting.</w:t>
      </w:r>
      <w:r w:rsidR="00B23ED6">
        <w:t xml:space="preserve"> </w:t>
      </w:r>
      <w:ins w:id="44" w:author="Dawn MacIsaac" w:date="2021-12-16T07:06:00Z">
        <w:r w:rsidR="0018258D">
          <w:t xml:space="preserve">  </w:t>
        </w:r>
      </w:ins>
    </w:p>
    <w:p w14:paraId="77B60E5E" w14:textId="0E2AB657" w:rsidR="0012605F" w:rsidDel="0088291F" w:rsidRDefault="00E769D7" w:rsidP="00763560">
      <w:pPr>
        <w:ind w:firstLine="288"/>
        <w:rPr>
          <w:moveFrom w:id="45" w:author="Dawn MacIsaac" w:date="2021-12-16T07:02:00Z"/>
        </w:rPr>
      </w:pPr>
      <w:moveFromRangeStart w:id="46" w:author="Dawn MacIsaac" w:date="2021-12-16T07:02:00Z" w:name="move90530568"/>
      <w:moveFrom w:id="47" w:author="Dawn MacIsaac" w:date="2021-12-16T07:02:00Z">
        <w:r w:rsidDel="0088291F">
          <w:t>Deep learning</w:t>
        </w:r>
        <w:r w:rsidR="00B23ED6" w:rsidRPr="00B23ED6" w:rsidDel="0088291F">
          <w:t xml:space="preserve"> is a subclass of neural networks that encompasses a diverse range of architectures; the most common types of deep neural networks are convolutional neural networks (CNN) </w:t>
        </w:r>
        <w:r w:rsidR="00B23ED6" w:rsidDel="0088291F">
          <w:fldChar w:fldCharType="begin" w:fldLock="1"/>
        </w:r>
        <w:r w:rsidR="00B23ED6" w:rsidDel="0088291F">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rsidR="00B23ED6" w:rsidDel="0088291F">
          <w:fldChar w:fldCharType="separate"/>
        </w:r>
        <w:r w:rsidR="00B23ED6" w:rsidRPr="00217A94" w:rsidDel="0088291F">
          <w:rPr>
            <w:noProof/>
          </w:rPr>
          <w:t>[2], [7]</w:t>
        </w:r>
        <w:r w:rsidR="00B23ED6" w:rsidDel="0088291F">
          <w:fldChar w:fldCharType="end"/>
        </w:r>
        <w:r w:rsidR="00B23ED6" w:rsidRPr="00B23ED6" w:rsidDel="0088291F">
          <w:t xml:space="preserve">, </w:t>
        </w:r>
        <w:r w:rsidR="001F5F5C" w:rsidDel="0088291F">
          <w:t xml:space="preserve">and </w:t>
        </w:r>
        <w:r w:rsidR="00B23ED6" w:rsidRPr="00B23ED6" w:rsidDel="0088291F">
          <w:t xml:space="preserve">recurrent neural networks (RNN) </w:t>
        </w:r>
        <w:r w:rsidR="00B23ED6" w:rsidDel="0088291F">
          <w:fldChar w:fldCharType="begin" w:fldLock="1"/>
        </w:r>
        <w:r w:rsidR="00B23ED6" w:rsidDel="0088291F">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rsidR="00B23ED6" w:rsidDel="0088291F">
          <w:fldChar w:fldCharType="separate"/>
        </w:r>
        <w:r w:rsidR="00B23ED6" w:rsidRPr="00217A94" w:rsidDel="0088291F">
          <w:rPr>
            <w:noProof/>
          </w:rPr>
          <w:t>[8]</w:t>
        </w:r>
        <w:r w:rsidR="00B23ED6" w:rsidDel="0088291F">
          <w:fldChar w:fldCharType="end"/>
        </w:r>
        <w:r w:rsidR="00B751F1" w:rsidDel="0088291F">
          <w:t xml:space="preserve"> </w:t>
        </w:r>
        <w:r w:rsidR="0012605F" w:rsidDel="0088291F">
          <w:t>including</w:t>
        </w:r>
        <w:r w:rsidR="008C4A69" w:rsidDel="0088291F">
          <w:t xml:space="preserve"> </w:t>
        </w:r>
        <w:r w:rsidR="002203E5" w:rsidDel="0088291F">
          <w:t xml:space="preserve">networks </w:t>
        </w:r>
        <w:r w:rsidR="00B751F1" w:rsidDel="0088291F">
          <w:t xml:space="preserve">like </w:t>
        </w:r>
        <w:r w:rsidR="001F5F5C" w:rsidDel="0088291F">
          <w:t xml:space="preserve">the </w:t>
        </w:r>
        <w:r w:rsidR="00B23ED6" w:rsidRPr="00B23ED6" w:rsidDel="0088291F">
          <w:t xml:space="preserve">long short-term memory network (LSTM) </w:t>
        </w:r>
        <w:r w:rsidR="00B23ED6" w:rsidDel="0088291F">
          <w:fldChar w:fldCharType="begin" w:fldLock="1"/>
        </w:r>
        <w:r w:rsidR="00B23ED6" w:rsidDel="0088291F">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rsidR="00B23ED6" w:rsidDel="0088291F">
          <w:fldChar w:fldCharType="separate"/>
        </w:r>
        <w:r w:rsidR="00B23ED6" w:rsidRPr="00217A94" w:rsidDel="0088291F">
          <w:rPr>
            <w:noProof/>
          </w:rPr>
          <w:t>[5]</w:t>
        </w:r>
        <w:r w:rsidR="00B23ED6" w:rsidDel="0088291F">
          <w:fldChar w:fldCharType="end"/>
        </w:r>
        <w:r w:rsidR="00B23ED6" w:rsidRPr="00B23ED6" w:rsidDel="0088291F">
          <w:t>.</w:t>
        </w:r>
        <w:r w:rsidR="009C712E" w:rsidDel="0088291F">
          <w:t xml:space="preserve"> </w:t>
        </w:r>
        <w:r w:rsidR="00187E96" w:rsidRPr="00187E96" w:rsidDel="0088291F">
          <w:t>These deep learning techniques have attracted researchers who study load forecasting due to their ability to learn about temporal dependencies in data and rapidly adapt to sudden changes in load patterns.</w:t>
        </w:r>
      </w:moveFrom>
    </w:p>
    <w:moveFromRangeEnd w:id="46"/>
    <w:p w14:paraId="5953B9EE" w14:textId="4E165007" w:rsidR="00A55CE4" w:rsidRDefault="007516EA" w:rsidP="007516EA">
      <w:pPr>
        <w:ind w:firstLine="288"/>
        <w:rPr>
          <w:ins w:id="48" w:author="Dawn MacIsaac" w:date="2021-12-16T07:02:00Z"/>
        </w:rPr>
      </w:pPr>
      <w:del w:id="49" w:author="Dawn MacIsaac" w:date="2021-12-16T07:05:00Z">
        <w:r w:rsidRPr="007516EA" w:rsidDel="0018258D">
          <w:delText>The primary reason that deep learning models were used in this study is that they have been applied to a wide variety of fields and have demonstrated remarkable performance, often exceeding that of expert humans</w:delText>
        </w:r>
      </w:del>
      <w:ins w:id="50" w:author="Dawn MacIsaac" w:date="2021-12-16T07:05:00Z">
        <w:r w:rsidR="0018258D">
          <w:t xml:space="preserve">This is the primary reason for exploring </w:t>
        </w:r>
        <w:r w:rsidR="0018258D">
          <w:lastRenderedPageBreak/>
          <w:t>deep learning models in this work</w:t>
        </w:r>
      </w:ins>
      <w:r w:rsidRPr="007516EA">
        <w:t xml:space="preserve">. They excel at detecting highly nonlinear relationships and shared uncertainties in data, which makes them ideal candidates for load forecasting, </w:t>
      </w:r>
      <w:del w:id="51" w:author="Dawn MacIsaac" w:date="2021-12-16T07:06:00Z">
        <w:r w:rsidRPr="007516EA" w:rsidDel="0018258D">
          <w:delText>an area in which they have received little attention.</w:delText>
        </w:r>
        <w:r w:rsidR="000A09A7" w:rsidDel="0018258D">
          <w:delText xml:space="preserve"> </w:delText>
        </w:r>
      </w:del>
      <w:ins w:id="52" w:author="Dawn MacIsaac" w:date="2021-12-16T06:51:00Z">
        <w:r w:rsidR="008B5225">
          <w:t xml:space="preserve">While not </w:t>
        </w:r>
      </w:ins>
      <w:ins w:id="53" w:author="Dawn MacIsaac" w:date="2021-12-16T06:52:00Z">
        <w:r w:rsidR="008B5225">
          <w:t>comprehensively studied in the literature, there are at least a few recent studies t</w:t>
        </w:r>
      </w:ins>
      <w:ins w:id="54" w:author="Dawn MacIsaac" w:date="2021-12-16T06:53:00Z">
        <w:r w:rsidR="008B5225">
          <w:t>hat</w:t>
        </w:r>
      </w:ins>
      <w:del w:id="55" w:author="Dawn MacIsaac" w:date="2021-12-16T06:53:00Z">
        <w:r w:rsidR="000A09A7" w:rsidRPr="000A09A7" w:rsidDel="008B5225">
          <w:delText>Although they</w:delText>
        </w:r>
      </w:del>
      <w:r w:rsidR="000A09A7" w:rsidRPr="000A09A7">
        <w:t xml:space="preserve"> have demonstrated promising results </w:t>
      </w:r>
      <w:ins w:id="56" w:author="Dawn MacIsaac" w:date="2021-12-16T07:06:00Z">
        <w:r w:rsidR="0018258D">
          <w:t xml:space="preserve">of deep learning </w:t>
        </w:r>
      </w:ins>
      <w:ins w:id="57" w:author="Dawn MacIsaac" w:date="2021-12-16T07:07:00Z">
        <w:r w:rsidR="0018258D">
          <w:t xml:space="preserve">models </w:t>
        </w:r>
      </w:ins>
      <w:del w:id="58" w:author="Dawn MacIsaac" w:date="2021-12-16T06:53:00Z">
        <w:r w:rsidR="000A09A7" w:rsidRPr="000A09A7" w:rsidDel="008B5225">
          <w:delText>in recent years in the</w:delText>
        </w:r>
      </w:del>
      <w:ins w:id="59" w:author="Dawn MacIsaac" w:date="2021-12-16T06:53:00Z">
        <w:r w:rsidR="008B5225">
          <w:t>ap</w:t>
        </w:r>
      </w:ins>
      <w:ins w:id="60" w:author="Dawn MacIsaac" w:date="2021-12-16T06:54:00Z">
        <w:r w:rsidR="008B5225">
          <w:t>plied</w:t>
        </w:r>
      </w:ins>
      <w:r w:rsidR="000A09A7" w:rsidRPr="000A09A7">
        <w:t xml:space="preserve"> </w:t>
      </w:r>
      <w:ins w:id="61" w:author="Dawn MacIsaac" w:date="2021-12-16T06:54:00Z">
        <w:r w:rsidR="008B5225">
          <w:t xml:space="preserve">to </w:t>
        </w:r>
      </w:ins>
      <w:r w:rsidR="000A09A7" w:rsidRPr="000A09A7">
        <w:t>load forecasting</w:t>
      </w:r>
      <w:ins w:id="62" w:author="Dawn MacIsaac" w:date="2021-12-16T06:54:00Z">
        <w:r w:rsidR="008B5225">
          <w:t>,</w:t>
        </w:r>
      </w:ins>
      <w:r w:rsidR="000A09A7" w:rsidRPr="000A09A7">
        <w:t xml:space="preserve"> </w:t>
      </w:r>
      <w:del w:id="63" w:author="Dawn MacIsaac" w:date="2021-12-16T06:54:00Z">
        <w:r w:rsidR="000A09A7" w:rsidRPr="000A09A7" w:rsidDel="008B5225">
          <w:delText>literature, outperforming well-known conventional forecasters</w:delText>
        </w:r>
        <w:r w:rsidR="000A09A7" w:rsidDel="008B5225">
          <w:delText xml:space="preserve"> </w:delText>
        </w:r>
      </w:del>
      <w:r w:rsidR="001F28BA">
        <w:fldChar w:fldCharType="begin" w:fldLock="1"/>
      </w:r>
      <w:r w:rsidR="0036161B">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1F28BA">
        <w:fldChar w:fldCharType="separate"/>
      </w:r>
      <w:r w:rsidR="0036161B" w:rsidRPr="0036161B">
        <w:rPr>
          <w:noProof/>
        </w:rPr>
        <w:t>[74], [127], [130]</w:t>
      </w:r>
      <w:r w:rsidR="001F28BA">
        <w:fldChar w:fldCharType="end"/>
      </w:r>
      <w:r w:rsidR="001F28BA" w:rsidRPr="002A6FC6">
        <w:t>.</w:t>
      </w:r>
      <w:ins w:id="64" w:author="Dawn MacIsaac" w:date="2021-12-16T06:49:00Z">
        <w:r w:rsidR="005F2160">
          <w:t xml:space="preserve"> </w:t>
        </w:r>
      </w:ins>
    </w:p>
    <w:p w14:paraId="7A2C377C" w14:textId="1A4F1A85" w:rsidR="0018258D" w:rsidRDefault="0018258D" w:rsidP="00820427">
      <w:pPr>
        <w:pStyle w:val="Heading4"/>
        <w:rPr>
          <w:ins w:id="65" w:author="Dawn MacIsaac" w:date="2021-12-16T07:08:00Z"/>
        </w:rPr>
      </w:pPr>
      <w:ins w:id="66" w:author="Dawn MacIsaac" w:date="2021-12-16T07:08:00Z">
        <w:r>
          <w:t>2.4.1 Deep Learning Techniques</w:t>
        </w:r>
      </w:ins>
    </w:p>
    <w:p w14:paraId="25382A01" w14:textId="405154EA" w:rsidR="0088291F" w:rsidRDefault="0088291F" w:rsidP="0088291F">
      <w:pPr>
        <w:ind w:firstLine="288"/>
        <w:rPr>
          <w:moveTo w:id="67" w:author="Dawn MacIsaac" w:date="2021-12-16T07:02:00Z"/>
        </w:rPr>
      </w:pPr>
      <w:moveToRangeStart w:id="68" w:author="Dawn MacIsaac" w:date="2021-12-16T07:02:00Z" w:name="move90530568"/>
      <w:moveTo w:id="69" w:author="Dawn MacIsaac" w:date="2021-12-16T07:02:00Z">
        <w:r>
          <w:t>Deep learning</w:t>
        </w:r>
        <w:r w:rsidRPr="00B23ED6">
          <w:t xml:space="preserve"> is a subclass of neural networks that encompasses a diverse range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 xml:space="preserve">, </w:t>
        </w:r>
        <w:r>
          <w:t xml:space="preserve">and </w:t>
        </w:r>
        <w:r w:rsidRPr="00B23ED6">
          <w:t>recurrent neural networks (</w:t>
        </w:r>
        <w:proofErr w:type="spellStart"/>
        <w:r w:rsidRPr="00B23ED6">
          <w:t>RNN</w:t>
        </w:r>
        <w:proofErr w:type="spellEnd"/>
        <w:r w:rsidRPr="00B23ED6">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t xml:space="preserve"> including networks like the </w:t>
        </w:r>
        <w:r w:rsidRPr="00B23ED6">
          <w:t xml:space="preserve">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B23ED6">
          <w:t>.</w:t>
        </w:r>
        <w:r>
          <w:t xml:space="preserve"> </w:t>
        </w:r>
        <w:r w:rsidRPr="00187E96">
          <w:t>These deep learning techniques have attracted researchers who study load forecasting due to their ability to learn about temporal dependencies in data and rapidly adapt to sudden changes in load patterns.</w:t>
        </w:r>
      </w:moveTo>
    </w:p>
    <w:p w14:paraId="550C67A0" w14:textId="549EA32F" w:rsidR="00D567DD" w:rsidRPr="00820427" w:rsidRDefault="0014008E">
      <w:pPr>
        <w:pStyle w:val="Heading4"/>
        <w:pPrChange w:id="70" w:author="Dawn MacIsaac" w:date="2021-12-16T07:10:00Z">
          <w:pPr>
            <w:pStyle w:val="Heading3"/>
          </w:pPr>
        </w:pPrChange>
      </w:pPr>
      <w:bookmarkStart w:id="71" w:name="_Toc90482702"/>
      <w:moveToRangeEnd w:id="68"/>
      <w:commentRangeStart w:id="72"/>
      <w:r w:rsidRPr="00820427">
        <w:t>2.</w:t>
      </w:r>
      <w:r w:rsidR="00443401" w:rsidRPr="00820427">
        <w:t>4</w:t>
      </w:r>
      <w:r w:rsidR="00D567DD" w:rsidRPr="00820427">
        <w:t xml:space="preserve">.1 </w:t>
      </w:r>
      <w:r w:rsidR="002203E5" w:rsidRPr="00820427">
        <w:t xml:space="preserve">Recurrent Neural Networks and the </w:t>
      </w:r>
      <w:r w:rsidR="00D567DD" w:rsidRPr="00820427">
        <w:t xml:space="preserve">Long Short Term Memory </w:t>
      </w:r>
      <w:del w:id="73" w:author="Dawn MacIsaac" w:date="2021-12-16T06:56:00Z">
        <w:r w:rsidR="00D567DD" w:rsidRPr="00820427" w:rsidDel="00B71E89">
          <w:delText>Forecaster</w:delText>
        </w:r>
        <w:bookmarkEnd w:id="71"/>
        <w:r w:rsidR="00D567DD" w:rsidRPr="00820427" w:rsidDel="00B71E89">
          <w:delText xml:space="preserve"> </w:delText>
        </w:r>
      </w:del>
      <w:ins w:id="74" w:author="Dawn MacIsaac" w:date="2021-12-16T06:56:00Z">
        <w:r w:rsidR="00B71E89" w:rsidRPr="00820427">
          <w:t xml:space="preserve">Network </w:t>
        </w:r>
      </w:ins>
      <w:commentRangeEnd w:id="72"/>
      <w:ins w:id="75" w:author="Dawn MacIsaac" w:date="2021-12-16T07:14:00Z">
        <w:r w:rsidR="00820427">
          <w:rPr>
            <w:rStyle w:val="CommentReference"/>
            <w:b w:val="0"/>
            <w:bCs w:val="0"/>
          </w:rPr>
          <w:commentReference w:id="72"/>
        </w:r>
      </w:ins>
    </w:p>
    <w:p w14:paraId="3A271D35" w14:textId="50E8F214" w:rsidR="00326E08" w:rsidRPr="00326E08" w:rsidRDefault="00326E08" w:rsidP="00326E08">
      <w:pPr>
        <w:ind w:firstLine="288"/>
      </w:pPr>
      <w:r w:rsidRPr="00326E08">
        <w:t>The recurrent neural network (</w:t>
      </w:r>
      <w:proofErr w:type="spellStart"/>
      <w:r w:rsidRPr="00326E08">
        <w:t>RNN</w:t>
      </w:r>
      <w:proofErr w:type="spellEnd"/>
      <w:r w:rsidRPr="00326E08">
        <w:t xml:space="preserve">) is a neural network model first proposed in the </w:t>
      </w:r>
      <w:proofErr w:type="spellStart"/>
      <w:r w:rsidRPr="00326E08">
        <w:t>1980s</w:t>
      </w:r>
      <w:proofErr w:type="spellEnd"/>
      <w:r w:rsidRPr="00326E08">
        <w:t xml:space="preserve"> for time series mode</w:t>
      </w:r>
      <w:r w:rsidR="002440BB">
        <w:t>l</w:t>
      </w:r>
      <w:r w:rsidRPr="00326E08">
        <w:t xml:space="preserve">ling. In a conventional neural network, all inputs and outputs are </w:t>
      </w:r>
      <w:r w:rsidR="0035091F">
        <w:t xml:space="preserve">assumed to be </w:t>
      </w:r>
      <w:r>
        <w:t>independent</w:t>
      </w:r>
      <w:r w:rsidRPr="00326E08">
        <w:t xml:space="preserve">. </w:t>
      </w:r>
      <w:proofErr w:type="spellStart"/>
      <w:r w:rsidRPr="00326E08">
        <w:t>RNNs</w:t>
      </w:r>
      <w:proofErr w:type="spellEnd"/>
      <w:r w:rsidRPr="00326E08">
        <w:t xml:space="preserve"> </w:t>
      </w:r>
      <w:r w:rsidR="00CC100D">
        <w:t>do</w:t>
      </w:r>
      <w:r w:rsidR="002440BB">
        <w:t xml:space="preserve"> no</w:t>
      </w:r>
      <w:r w:rsidR="00CC100D">
        <w:t>t assume such independence</w:t>
      </w:r>
      <w:r w:rsidR="002440BB">
        <w:t xml:space="preserve"> and</w:t>
      </w:r>
      <w:r w:rsidR="00CC100D">
        <w:t xml:space="preserve"> rely on previous elements to influence current elements, making them </w:t>
      </w:r>
      <w:r w:rsidR="00C45783">
        <w:t xml:space="preserve">an </w:t>
      </w:r>
      <w:r w:rsidR="002440BB">
        <w:t>obvious</w:t>
      </w:r>
      <w:r w:rsidR="00C45783">
        <w:t xml:space="preserve"> choice</w:t>
      </w:r>
      <w:r w:rsidR="00CC100D">
        <w:t xml:space="preserve"> for processing time-series data</w:t>
      </w:r>
      <w:r w:rsidR="00BB649F">
        <w:t xml:space="preserve">. </w:t>
      </w:r>
      <w:r w:rsidR="00CC100D">
        <w:t xml:space="preserve">In effect, </w:t>
      </w:r>
      <w:proofErr w:type="spellStart"/>
      <w:r>
        <w:t>RNNs</w:t>
      </w:r>
      <w:proofErr w:type="spellEnd"/>
      <w:r w:rsidR="003C519C" w:rsidRPr="003C519C">
        <w:t xml:space="preserve"> introduce memory into neural networks, which aids in </w:t>
      </w:r>
      <w:r w:rsidR="002440BB">
        <w:t>modelling</w:t>
      </w:r>
      <w:r w:rsidR="003C519C" w:rsidRPr="003C519C">
        <w:t xml:space="preserve"> sequential data. </w:t>
      </w:r>
      <w:proofErr w:type="spellStart"/>
      <w:r w:rsidR="003C519C" w:rsidRPr="003C519C">
        <w:t>RNNs</w:t>
      </w:r>
      <w:proofErr w:type="spellEnd"/>
      <w:r w:rsidR="003C519C" w:rsidRPr="003C519C">
        <w:t xml:space="preserve"> have been used successfully in machine translation, speech synthesis, and time series prediction </w:t>
      </w:r>
      <w:r w:rsidR="00C67613">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00C67613">
        <w:fldChar w:fldCharType="separate"/>
      </w:r>
      <w:r w:rsidR="0036161B" w:rsidRPr="0036161B">
        <w:rPr>
          <w:noProof/>
        </w:rPr>
        <w:t>[131]</w:t>
      </w:r>
      <w:r w:rsidR="00C67613">
        <w:fldChar w:fldCharType="end"/>
      </w:r>
      <w:r w:rsidR="003C519C" w:rsidRPr="003C519C">
        <w:t xml:space="preserve">. </w:t>
      </w:r>
      <w:r w:rsidRPr="00326E08">
        <w:t xml:space="preserve">The authors of </w:t>
      </w:r>
      <w:r>
        <w:fldChar w:fldCharType="begin" w:fldLock="1"/>
      </w:r>
      <w:r w:rsidR="0036161B">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0036161B" w:rsidRPr="0036161B">
        <w:rPr>
          <w:noProof/>
        </w:rPr>
        <w:t>[132]</w:t>
      </w:r>
      <w:r>
        <w:fldChar w:fldCharType="end"/>
      </w:r>
      <w:r w:rsidRPr="002936FA">
        <w:t xml:space="preserve"> </w:t>
      </w:r>
      <w:r w:rsidRPr="00326E08">
        <w:t xml:space="preserve"> conducted a thorough investigation of these networks.</w:t>
      </w:r>
    </w:p>
    <w:p w14:paraId="199C9E50" w14:textId="60005DC0" w:rsidR="002203E5" w:rsidRDefault="00D82D3E" w:rsidP="00D82D3E">
      <w:pPr>
        <w:ind w:firstLine="288"/>
      </w:pPr>
      <w:proofErr w:type="spellStart"/>
      <w:r w:rsidRPr="00D82D3E">
        <w:lastRenderedPageBreak/>
        <w:t>RNNs</w:t>
      </w:r>
      <w:proofErr w:type="spellEnd"/>
      <w:r w:rsidRPr="00D82D3E">
        <w:t xml:space="preserve"> are similar to regular </w:t>
      </w:r>
      <w:proofErr w:type="spellStart"/>
      <w:r w:rsidRPr="00D82D3E">
        <w:t>ANNs</w:t>
      </w:r>
      <w:proofErr w:type="spellEnd"/>
      <w:r w:rsidRPr="00D82D3E">
        <w:t xml:space="preserve"> in that they predict outputs using a </w:t>
      </w:r>
      <w:r w:rsidR="00D212D6">
        <w:t>combination of weighted inputs, but the</w:t>
      </w:r>
      <w:r w:rsidR="002203E5">
        <w:t xml:space="preserve"> inputs are elements in a </w:t>
      </w:r>
      <w:r w:rsidR="00BD11A4">
        <w:t>data sequence</w:t>
      </w:r>
      <w:r w:rsidR="002203E5">
        <w:t xml:space="preserve"> and</w:t>
      </w:r>
      <w:r w:rsidR="00D212D6">
        <w:t xml:space="preserve"> also include a </w:t>
      </w:r>
      <w:r w:rsidR="002440BB">
        <w:t>weighted</w:t>
      </w:r>
      <w:r w:rsidRPr="00D82D3E">
        <w:t xml:space="preserve"> </w:t>
      </w:r>
      <w:r w:rsidR="00D212D6">
        <w:t xml:space="preserve">previous </w:t>
      </w:r>
      <w:r w:rsidRPr="00D82D3E">
        <w:t>state</w:t>
      </w:r>
      <w:r w:rsidR="00F53E00">
        <w:t xml:space="preserve"> as depicted in Figure 3.</w:t>
      </w:r>
      <w:r w:rsidRPr="00D82D3E">
        <w:t xml:space="preserve"> </w:t>
      </w:r>
      <w:r w:rsidR="00F53E00">
        <w:t>I</w:t>
      </w:r>
      <w:r w:rsidR="00573B8D">
        <w:t>ntroducing the previous state as an input effectively adds a hidden layer for each state.  B</w:t>
      </w:r>
      <w:r w:rsidR="00573B8D" w:rsidRPr="00D82D3E">
        <w:t xml:space="preserve">ecause </w:t>
      </w:r>
      <w:r w:rsidRPr="00D82D3E">
        <w:t>they are typically trained using back-propagation, t</w:t>
      </w:r>
      <w:r w:rsidR="00573B8D">
        <w:t xml:space="preserve">he gradient descent must traverse each layer to update the state weights, causing </w:t>
      </w:r>
      <w:proofErr w:type="spellStart"/>
      <w:r w:rsidR="00573B8D">
        <w:t>RNNs</w:t>
      </w:r>
      <w:proofErr w:type="spellEnd"/>
      <w:r w:rsidR="00573B8D">
        <w:t xml:space="preserve"> to </w:t>
      </w:r>
      <w:r w:rsidR="00A97A96">
        <w:t xml:space="preserve">suffer </w:t>
      </w:r>
      <w:r w:rsidR="00A97A96" w:rsidRPr="00D82D3E">
        <w:t>from</w:t>
      </w:r>
      <w:r w:rsidRPr="00D82D3E">
        <w:t xml:space="preserve"> vanishing gradient issues,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6BC984B8" w:rsidR="00B1775E" w:rsidRDefault="00B1775E" w:rsidP="00B1775E">
      <w:pPr>
        <w:pStyle w:val="Caption"/>
        <w:jc w:val="center"/>
      </w:pPr>
      <w:bookmarkStart w:id="76" w:name="_Ref89888397"/>
      <w:bookmarkStart w:id="77" w:name="_Toc90482781"/>
      <w:r>
        <w:t xml:space="preserve">Figure </w:t>
      </w:r>
      <w:r w:rsidR="001F7262">
        <w:fldChar w:fldCharType="begin"/>
      </w:r>
      <w:r w:rsidR="001F7262">
        <w:instrText xml:space="preserve"> SEQ Figure \* ARABIC </w:instrText>
      </w:r>
      <w:r w:rsidR="001F7262">
        <w:fldChar w:fldCharType="separate"/>
      </w:r>
      <w:r w:rsidR="00774E7F">
        <w:rPr>
          <w:noProof/>
        </w:rPr>
        <w:t>3</w:t>
      </w:r>
      <w:r w:rsidR="001F7262">
        <w:rPr>
          <w:noProof/>
        </w:rPr>
        <w:fldChar w:fldCharType="end"/>
      </w:r>
      <w:bookmarkEnd w:id="76"/>
      <w:r>
        <w:t xml:space="preserve"> - </w:t>
      </w:r>
      <w:r w:rsidRPr="008835AB">
        <w:t>Unrolled Recurrent Neural Network</w:t>
      </w:r>
      <w:r>
        <w:t xml:space="preserve"> (</w:t>
      </w:r>
      <w:proofErr w:type="spellStart"/>
      <w:r>
        <w:t>RNN</w:t>
      </w:r>
      <w:proofErr w:type="spellEnd"/>
      <w:r>
        <w:t xml:space="preserve">)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77"/>
      <w:r>
        <w:fldChar w:fldCharType="end"/>
      </w:r>
    </w:p>
    <w:p w14:paraId="4402988C" w14:textId="1704CFFD" w:rsidR="00DD7ECA" w:rsidRDefault="00D82D3E" w:rsidP="00362A74">
      <w:pPr>
        <w:ind w:firstLine="288"/>
      </w:pPr>
      <w:r w:rsidRPr="00D82D3E">
        <w:t xml:space="preserve">The </w:t>
      </w:r>
      <w:r w:rsidR="00A97A96">
        <w:t>long-term</w:t>
      </w:r>
      <w:r w:rsidR="0028799D">
        <w:t xml:space="preserve"> short memory network (LSTM)</w:t>
      </w:r>
      <w:r w:rsidRPr="00D82D3E">
        <w:t xml:space="preserve"> is </w:t>
      </w:r>
      <w:del w:id="78" w:author="Dawn MacIsaac" w:date="2021-12-16T07:22:00Z">
        <w:r w:rsidRPr="00D82D3E" w:rsidDel="002574E7">
          <w:delText xml:space="preserve">similar to the </w:delText>
        </w:r>
      </w:del>
      <w:ins w:id="79" w:author="Dawn MacIsaac" w:date="2021-12-16T07:22:00Z">
        <w:r w:rsidR="002574E7">
          <w:t xml:space="preserve">a type of  </w:t>
        </w:r>
      </w:ins>
      <w:proofErr w:type="spellStart"/>
      <w:r w:rsidRPr="00D82D3E">
        <w:t>RNN</w:t>
      </w:r>
      <w:proofErr w:type="spellEnd"/>
      <w:r w:rsidRPr="00D82D3E">
        <w:t xml:space="preserve"> </w:t>
      </w:r>
      <w:del w:id="80" w:author="Dawn MacIsaac" w:date="2021-12-16T07:22:00Z">
        <w:r w:rsidRPr="00D82D3E" w:rsidDel="002574E7">
          <w:delText xml:space="preserve">but </w:delText>
        </w:r>
      </w:del>
      <w:ins w:id="81" w:author="Dawn MacIsaac" w:date="2021-12-16T07:22:00Z">
        <w:r w:rsidR="002574E7">
          <w:t>that</w:t>
        </w:r>
        <w:r w:rsidR="002574E7" w:rsidRPr="00D82D3E">
          <w:t xml:space="preserve"> </w:t>
        </w:r>
      </w:ins>
      <w:r w:rsidRPr="00D82D3E">
        <w:t xml:space="preserve">solves the vanishing gradient problem, allowing </w:t>
      </w:r>
      <w:r w:rsidR="002203E5">
        <w:t>these networks</w:t>
      </w:r>
      <w:r w:rsidR="002203E5" w:rsidRPr="00D82D3E">
        <w:t xml:space="preserve"> </w:t>
      </w:r>
      <w:r w:rsidRPr="00D82D3E">
        <w:t xml:space="preserve">to consider states across long periods when used for prediction. </w:t>
      </w:r>
      <w:r w:rsidR="0028799D">
        <w:t>The LSTM</w:t>
      </w:r>
      <w:r w:rsidR="0028799D" w:rsidRPr="00D82D3E">
        <w:t xml:space="preserve"> </w:t>
      </w:r>
      <w:r w:rsidRPr="00D82D3E">
        <w:t xml:space="preserve">memory cell configuration is superior to that of any other deep neural network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D82D3E">
        <w:t>.</w:t>
      </w:r>
      <w:r w:rsidR="0028799D">
        <w:t xml:space="preserve">  </w:t>
      </w:r>
      <w:r w:rsidR="00DD7ECA" w:rsidRPr="004736A1">
        <w:t xml:space="preserve">The LSTM architecture </w:t>
      </w:r>
      <w:r w:rsidR="002440BB">
        <w:t>comprises</w:t>
      </w:r>
      <w:r w:rsidR="00DD7ECA" w:rsidRPr="004736A1">
        <w:t xml:space="preserve"> a series of recurrently connected subnetworks known as memory</w:t>
      </w:r>
      <w:r w:rsidR="00362A74">
        <w:t xml:space="preserve"> </w:t>
      </w:r>
      <w:r w:rsidR="00DD7ECA" w:rsidRPr="004736A1">
        <w:t>blocks</w:t>
      </w:r>
      <w:r w:rsidR="00362A74">
        <w:t xml:space="preserve"> (or cells)</w:t>
      </w:r>
      <w:r w:rsidR="00DD7ECA" w:rsidRPr="004736A1">
        <w:t>.</w:t>
      </w:r>
      <w:r w:rsidR="00362A74">
        <w:t xml:space="preserve">  </w:t>
      </w:r>
      <w:r w:rsidR="00DD7ECA" w:rsidRPr="004736A1">
        <w:t>Each memory block consists of a cell</w:t>
      </w:r>
      <w:r w:rsidR="00362A74">
        <w:t xml:space="preserve"> state</w:t>
      </w:r>
      <w:r w:rsidR="00DD7ECA" w:rsidRPr="004736A1">
        <w:t xml:space="preserve">, </w:t>
      </w:r>
      <w:r w:rsidR="00362A74" w:rsidRPr="004736A1">
        <w:t>a forget gate</w:t>
      </w:r>
      <w:r w:rsidR="00362A74">
        <w:t xml:space="preserve">, </w:t>
      </w:r>
      <w:r w:rsidR="00DD7ECA" w:rsidRPr="004736A1">
        <w:t>an input gate,</w:t>
      </w:r>
      <w:r w:rsidR="00362A74">
        <w:t xml:space="preserve"> </w:t>
      </w:r>
      <w:r w:rsidR="00DD7ECA" w:rsidRPr="004736A1">
        <w:t>and an output gate</w:t>
      </w:r>
      <w:r w:rsidR="00362A74">
        <w:t xml:space="preserve"> as depicted in Figure 4</w:t>
      </w:r>
      <w:r w:rsidR="00DD7ECA" w:rsidRPr="004736A1">
        <w:t>.</w:t>
      </w:r>
    </w:p>
    <w:p w14:paraId="4DCEC152" w14:textId="5451AD03" w:rsidR="009A363C" w:rsidRPr="003C519C" w:rsidRDefault="00250F08" w:rsidP="00480E90">
      <w:pPr>
        <w:ind w:firstLine="288"/>
        <w:jc w:val="center"/>
      </w:pPr>
      <w:r>
        <w:rPr>
          <w:noProof/>
        </w:rPr>
        <w:lastRenderedPageBreak/>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60">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76F63C14" w:rsidR="00D567DD" w:rsidRDefault="00D567DD" w:rsidP="00D567DD">
      <w:pPr>
        <w:pStyle w:val="Caption"/>
        <w:jc w:val="center"/>
      </w:pPr>
      <w:bookmarkStart w:id="82" w:name="_Ref85228496"/>
      <w:bookmarkStart w:id="83" w:name="_Toc90482782"/>
      <w:r>
        <w:t xml:space="preserve">Figure </w:t>
      </w:r>
      <w:r w:rsidR="001F7262">
        <w:fldChar w:fldCharType="begin"/>
      </w:r>
      <w:r w:rsidR="001F7262">
        <w:instrText xml:space="preserve"> SEQ Figure \* ARABIC </w:instrText>
      </w:r>
      <w:r w:rsidR="001F7262">
        <w:fldChar w:fldCharType="separate"/>
      </w:r>
      <w:r w:rsidR="00774E7F">
        <w:rPr>
          <w:noProof/>
        </w:rPr>
        <w:t>4</w:t>
      </w:r>
      <w:r w:rsidR="001F7262">
        <w:rPr>
          <w:noProof/>
        </w:rPr>
        <w:fldChar w:fldCharType="end"/>
      </w:r>
      <w:bookmarkEnd w:id="82"/>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83"/>
      <w:r w:rsidR="00480E90">
        <w:fldChar w:fldCharType="end"/>
      </w:r>
    </w:p>
    <w:p w14:paraId="1E1BE335" w14:textId="1F46F70D" w:rsidR="00E84FB7" w:rsidRDefault="007B7F90" w:rsidP="00D567DD">
      <w:pPr>
        <w:ind w:firstLine="288"/>
      </w:pPr>
      <w:r w:rsidRPr="007B7F90">
        <w:t>The cell state, denoted by the operations on the top left of the figure, is critical for LSTMs to work.</w:t>
      </w:r>
      <w:r w:rsidR="00362A74">
        <w:t xml:space="preserve">  </w:t>
      </w:r>
      <w:r w:rsidR="00B114A4">
        <w:t>T</w:t>
      </w:r>
      <w:r w:rsidR="00B114A4" w:rsidRPr="00814784">
        <w:t xml:space="preserve">he three gates protect and govern the cell state </w:t>
      </w:r>
      <w:r w:rsidR="00B114A4">
        <w:fldChar w:fldCharType="begin" w:fldLock="1"/>
      </w:r>
      <w:r w:rsidR="00B114A4">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rsidR="00B114A4">
        <w:fldChar w:fldCharType="separate"/>
      </w:r>
      <w:r w:rsidR="00B114A4" w:rsidRPr="00217A94">
        <w:rPr>
          <w:noProof/>
        </w:rPr>
        <w:t>[7]</w:t>
      </w:r>
      <w:r w:rsidR="00B114A4">
        <w:fldChar w:fldCharType="end"/>
      </w:r>
      <w:r w:rsidR="00B114A4">
        <w:t>.  G</w:t>
      </w:r>
      <w:r w:rsidR="00E84FB7" w:rsidRPr="00E84FB7">
        <w:t>ates allow information to pass through on an opt-in basis. They are built with sigmoid neural networks and pointwise multiplication. The sigmoid layer produces values ranging from 0 to 1, indicating how much of each element should be allowed to pass through.</w:t>
      </w:r>
      <w:r w:rsidR="00BD11A4">
        <w:t xml:space="preserve"> </w:t>
      </w:r>
    </w:p>
    <w:p w14:paraId="686E0453" w14:textId="056EEF77" w:rsidR="008D1C5E" w:rsidRDefault="00D64AA3" w:rsidP="00C119A1">
      <w:pPr>
        <w:ind w:firstLine="288"/>
      </w:pPr>
      <w:r w:rsidRPr="00D64AA3">
        <w:t>In LSTM, the first stage is for a sigmoid layer known as the "</w:t>
      </w:r>
      <w:r w:rsidR="0053296E">
        <w:t>F</w:t>
      </w:r>
      <w:r w:rsidR="0053296E" w:rsidRPr="00D64AA3">
        <w:t xml:space="preserve">orget </w:t>
      </w:r>
      <w:r w:rsidR="0053296E">
        <w:t>G</w:t>
      </w:r>
      <w:r w:rsidR="0053296E" w:rsidRPr="00D64AA3">
        <w:t>ate</w:t>
      </w:r>
      <w:r w:rsidRPr="00D64AA3">
        <w:t xml:space="preserve">" to decide what information should be discarded from the </w:t>
      </w:r>
      <w:r w:rsidR="00160482">
        <w:t xml:space="preserve">previous </w:t>
      </w:r>
      <w:r w:rsidRPr="00D64AA3">
        <w:t xml:space="preserve">cell state. It examines the </w:t>
      </w:r>
      <w:r w:rsidR="00160482">
        <w:t xml:space="preserve">previous state of the </w:t>
      </w:r>
      <w:r w:rsidRPr="00D64AA3">
        <w:t>hidden layer and input</w:t>
      </w:r>
      <w:r w:rsidR="00160482">
        <w:t>s to produce a multiplier</w:t>
      </w:r>
      <w:r w:rsidRPr="00D64AA3">
        <w:t xml:space="preserve"> between 0 and 1 for each </w:t>
      </w:r>
      <w:r w:rsidR="00160482">
        <w:t>value</w:t>
      </w:r>
      <w:r w:rsidR="00160482" w:rsidRPr="00D64AA3">
        <w:t xml:space="preserve"> </w:t>
      </w:r>
      <w:r w:rsidRPr="00D64AA3">
        <w:t xml:space="preserve">in the cell state. </w:t>
      </w:r>
      <w:r w:rsidR="0053296E">
        <w:t xml:space="preserve">This effectively filters the previous cell state.  </w:t>
      </w:r>
      <w:r w:rsidRPr="00D64AA3">
        <w:t xml:space="preserve">The next step is to determine what new information will be stored in the cell state by </w:t>
      </w:r>
      <w:r w:rsidR="00751611">
        <w:t>filtering outputs of a tanh layer used to update inputs</w:t>
      </w:r>
      <w:r w:rsidRPr="00D64AA3">
        <w:t>.</w:t>
      </w:r>
      <w:r w:rsidR="0053296E">
        <w:t xml:space="preserve">  This happens in the “Input Gate”.  </w:t>
      </w:r>
      <w:r w:rsidR="00751611">
        <w:t xml:space="preserve">The new information is then added to the cell state.  </w:t>
      </w:r>
      <w:r w:rsidR="008D1C5E" w:rsidRPr="008D1C5E">
        <w:t>Finally, the ne</w:t>
      </w:r>
      <w:r w:rsidR="00D83D75">
        <w:t>twork</w:t>
      </w:r>
      <w:r w:rsidR="008D1C5E" w:rsidRPr="008D1C5E">
        <w:t xml:space="preserve"> </w:t>
      </w:r>
      <w:r w:rsidR="0053296E">
        <w:t xml:space="preserve">uses the “Output Gate” to </w:t>
      </w:r>
      <w:r w:rsidR="00751611">
        <w:t>produce</w:t>
      </w:r>
      <w:r w:rsidR="008D1C5E" w:rsidRPr="008D1C5E">
        <w:t xml:space="preserve"> output</w:t>
      </w:r>
      <w:r w:rsidR="0053296E">
        <w:t>s</w:t>
      </w:r>
      <w:r w:rsidR="00751611">
        <w:t xml:space="preserve"> as </w:t>
      </w:r>
      <w:r w:rsidR="008D1C5E" w:rsidRPr="008D1C5E">
        <w:t xml:space="preserve">a filtered version of </w:t>
      </w:r>
      <w:r w:rsidR="00751611">
        <w:t xml:space="preserve">an updated </w:t>
      </w:r>
      <w:r w:rsidR="008D1C5E" w:rsidRPr="008D1C5E">
        <w:t xml:space="preserve">cell state </w:t>
      </w:r>
      <w:r w:rsidR="008D1C5E">
        <w:fldChar w:fldCharType="begin" w:fldLock="1"/>
      </w:r>
      <w:r w:rsidR="007548DA">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rsidR="008D1C5E">
        <w:fldChar w:fldCharType="separate"/>
      </w:r>
      <w:r w:rsidR="00D65546" w:rsidRPr="00D65546">
        <w:rPr>
          <w:noProof/>
        </w:rPr>
        <w:t>[135], [136]</w:t>
      </w:r>
      <w:r w:rsidR="008D1C5E">
        <w:fldChar w:fldCharType="end"/>
      </w:r>
      <w:r w:rsidR="008D1C5E" w:rsidRPr="004D2C96">
        <w:t>.</w:t>
      </w:r>
      <w:r w:rsidR="008D1C5E" w:rsidRPr="008D1C5E">
        <w:t xml:space="preserve"> </w:t>
      </w:r>
      <w:r w:rsidR="00751611">
        <w:t xml:space="preserve">  </w:t>
      </w:r>
      <w:r w:rsidR="008D1C5E" w:rsidRPr="008D1C5E">
        <w:t xml:space="preserve">The technique of forgetting and </w:t>
      </w:r>
      <w:r w:rsidR="008D1C5E" w:rsidRPr="008D1C5E">
        <w:lastRenderedPageBreak/>
        <w:t>remembering information within a cell makes LSTM ideal for sequential data.</w:t>
      </w:r>
      <w:r w:rsidR="00C119A1">
        <w:t xml:space="preserve"> </w:t>
      </w:r>
      <w:commentRangeStart w:id="84"/>
      <w:proofErr w:type="spellStart"/>
      <w:r w:rsidR="008D1C5E" w:rsidRPr="005E4605">
        <w:t>Bouktif</w:t>
      </w:r>
      <w:proofErr w:type="spellEnd"/>
      <w:r w:rsidR="008D1C5E" w:rsidRPr="005E4605">
        <w:t xml:space="preserve"> et al. </w:t>
      </w:r>
      <w:r w:rsidR="008D1C5E">
        <w:fldChar w:fldCharType="begin" w:fldLock="1"/>
      </w:r>
      <w:r w:rsidR="007548DA">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mendeley":{"formattedCitation":"[137]","plainTextFormattedCitation":"[137]","previouslyFormattedCitation":"[137]"},"properties":{"noteIndex":0},"schema":"https://github.com/citation-style-language/schema/raw/master/csl-citation.json"}</w:instrText>
      </w:r>
      <w:r w:rsidR="008D1C5E">
        <w:fldChar w:fldCharType="separate"/>
      </w:r>
      <w:r w:rsidR="00D65546" w:rsidRPr="00D65546">
        <w:rPr>
          <w:noProof/>
        </w:rPr>
        <w:t>[137]</w:t>
      </w:r>
      <w:r w:rsidR="008D1C5E">
        <w:fldChar w:fldCharType="end"/>
      </w:r>
      <w:r w:rsidR="008D1C5E">
        <w:t xml:space="preserve"> </w:t>
      </w:r>
      <w:r w:rsidR="008D1C5E" w:rsidRPr="005E4605">
        <w:t>are author</w:t>
      </w:r>
      <w:r w:rsidR="008D1C5E">
        <w:t>s</w:t>
      </w:r>
      <w:r w:rsidR="008D1C5E" w:rsidRPr="005E4605">
        <w:t xml:space="preserve"> who applied </w:t>
      </w:r>
      <w:r w:rsidR="008D1C5E">
        <w:t>the LSTM</w:t>
      </w:r>
      <w:r w:rsidR="008D1C5E" w:rsidRPr="005E4605">
        <w:t xml:space="preserve"> to load forecasting.</w:t>
      </w:r>
      <w:commentRangeEnd w:id="84"/>
      <w:r w:rsidR="00275D17">
        <w:rPr>
          <w:rStyle w:val="CommentReference"/>
        </w:rPr>
        <w:commentReference w:id="84"/>
      </w:r>
    </w:p>
    <w:p w14:paraId="0B6C073B" w14:textId="36E56A0B" w:rsidR="00D567DD" w:rsidRDefault="0014008E" w:rsidP="00AB06B3">
      <w:pPr>
        <w:pStyle w:val="Heading4"/>
        <w:pPrChange w:id="85" w:author="Dawn MacIsaac" w:date="2021-12-16T11:15:00Z">
          <w:pPr>
            <w:pStyle w:val="Heading3"/>
          </w:pPr>
        </w:pPrChange>
      </w:pPr>
      <w:bookmarkStart w:id="86" w:name="_Toc90482703"/>
      <w:commentRangeStart w:id="87"/>
      <w:commentRangeStart w:id="88"/>
      <w:commentRangeStart w:id="89"/>
      <w:r>
        <w:t>2.</w:t>
      </w:r>
      <w:r w:rsidR="00443401">
        <w:t>4</w:t>
      </w:r>
      <w:r w:rsidR="00D567DD">
        <w:t xml:space="preserve">.2 The Convolutional Neural Network </w:t>
      </w:r>
      <w:del w:id="90" w:author="Dawn MacIsaac" w:date="2021-12-16T07:25:00Z">
        <w:r w:rsidR="00D567DD" w:rsidDel="00275D17">
          <w:delText xml:space="preserve">Forecaster </w:delText>
        </w:r>
      </w:del>
      <w:r w:rsidR="00D567DD">
        <w:t>(CNN)</w:t>
      </w:r>
      <w:bookmarkEnd w:id="86"/>
      <w:commentRangeEnd w:id="87"/>
      <w:r w:rsidR="00F86110">
        <w:rPr>
          <w:rStyle w:val="CommentReference"/>
          <w:b w:val="0"/>
          <w:bCs w:val="0"/>
        </w:rPr>
        <w:commentReference w:id="87"/>
      </w:r>
      <w:commentRangeEnd w:id="88"/>
      <w:r w:rsidR="00AB06B3">
        <w:rPr>
          <w:rStyle w:val="CommentReference"/>
          <w:b w:val="0"/>
          <w:bCs w:val="0"/>
        </w:rPr>
        <w:commentReference w:id="88"/>
      </w:r>
      <w:commentRangeEnd w:id="89"/>
      <w:r w:rsidR="00617FC1">
        <w:rPr>
          <w:rStyle w:val="CommentReference"/>
          <w:b w:val="0"/>
          <w:bCs w:val="0"/>
        </w:rPr>
        <w:commentReference w:id="89"/>
      </w:r>
    </w:p>
    <w:p w14:paraId="32E3B76E" w14:textId="73DF1E8B" w:rsidR="005F5C47" w:rsidRDefault="00D567DD" w:rsidP="005F5C47">
      <w:pPr>
        <w:ind w:firstLine="288"/>
      </w:pPr>
      <w:commentRangeStart w:id="91"/>
      <w:r>
        <w:t>In recent years, Convolutional Neural Networks (</w:t>
      </w:r>
      <w:proofErr w:type="spellStart"/>
      <w:r>
        <w:t>CNNs</w:t>
      </w:r>
      <w:proofErr w:type="spellEnd"/>
      <w:r>
        <w:t xml:space="preserve">) have gained the attention of researchers studying load forecasting </w:t>
      </w:r>
      <w:r>
        <w:fldChar w:fldCharType="begin" w:fldLock="1"/>
      </w:r>
      <w:r w:rsidR="007548D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Hisyam","non-dropping-particle":"","parse-names":false,"suffix":""}],"container-title":"Energy","id":"ITEM-2","issued":{"date-parts":[["2019"]]},"title":"Short-term load forecasting by using a combined method of convolutional neural networks and fuzzy time series","type":"article-journal"},"uris":["http://www.mendeley.com/documents/?uuid=291d1144-0386-4fa9-98c8-a5cef64d5760"]},{"id":"ITEM-3","itemData":{"DOI":"10.1109/IJCNN.2018.8489399","ISBN":"9781509060146","abstract":"We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Networks","id":"ITEM-3","issued":{"date-parts":[["2018"]]},"title":"Convolutional Neural Networks for Energy Time Series Forecasting","type":"paper-conference"},"uris":["http://www.mendeley.com/documents/?uuid=216a1c44-5291-4198-8b07-8d560a959417"]},{"id":"ITEM-4","itemData":{"DOI":"10.1109/SmartGridComm.2018.8587494","ISBN":"9781538679548","abstract":"Low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2018","id":"ITEM-4","issued":{"date-parts":[["2018"]]},"title":"Residential Short-Term Load Forecasting Using Convolutional Neural Networks","type":"paper-conference"},"uris":["http://www.mendeley.com/documents/?uuid=362580c5-b345-4438-83a4-58ac5a4aaa26"]},{"id":"ITEM-5","itemData":{"DOI":"10.1016/j.procs.2017.11.374","ISSN":"18770509","abstract":"Nowadays,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Science","id":"ITEM-5","issued":{"date-parts":[["2017"]]},"title":"Load Forecasting via Deep Neural Networks","type":"paper-conference"},"uris":["http://www.mendeley.com/documents/?uuid=014fdec6-7155-40c4-b39e-f1220c791961"]}],"mendeley":{"formattedCitation":"[2], [4], [20], [138], [139]","plainTextFormattedCitation":"[2], [4], [20], [138], [139]","previouslyFormattedCitation":"[2], [4], [20], [138], [139]"},"properties":{"noteIndex":0},"schema":"https://github.com/citation-style-language/schema/raw/master/csl-citation.json"}</w:instrText>
      </w:r>
      <w:r>
        <w:fldChar w:fldCharType="separate"/>
      </w:r>
      <w:r w:rsidR="00D65546" w:rsidRPr="00D65546">
        <w:rPr>
          <w:noProof/>
        </w:rPr>
        <w:t>[2], [4], [20], [138], [139]</w:t>
      </w:r>
      <w:r>
        <w:fldChar w:fldCharType="end"/>
      </w:r>
      <w:commentRangeEnd w:id="91"/>
      <w:r w:rsidR="00275D17">
        <w:rPr>
          <w:rStyle w:val="CommentReference"/>
        </w:rPr>
        <w:commentReference w:id="91"/>
      </w:r>
      <w:r>
        <w:t xml:space="preserve">. </w:t>
      </w:r>
      <w:proofErr w:type="spellStart"/>
      <w:r>
        <w:t>CNNs</w:t>
      </w:r>
      <w:proofErr w:type="spellEnd"/>
      <w:r>
        <w:t xml:space="preserve"> are a type of deep learning network used for data processing with a grid-like topology </w:t>
      </w:r>
      <w:r>
        <w:fldChar w:fldCharType="begin" w:fldLock="1"/>
      </w:r>
      <w:r w:rsidR="007548DA">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(2016)","type":"article-journal"},"uris":["http://www.mendeley.com/documents/?uuid=a6556c71-753f-4063-b3c0-db4a9bbeeacb"]}],"mendeley":{"formattedCitation":"[2], [131], [140]","plainTextFormattedCitation":"[2], [131], [140]","previouslyFormattedCitation":"[2], [131], [140]"},"properties":{"noteIndex":0},"schema":"https://github.com/citation-style-language/schema/raw/master/csl-citation.json"}</w:instrText>
      </w:r>
      <w:r>
        <w:fldChar w:fldCharType="separate"/>
      </w:r>
      <w:r w:rsidR="00D65546" w:rsidRPr="00D65546">
        <w:rPr>
          <w:noProof/>
        </w:rPr>
        <w:t>[2], [131], [140]</w:t>
      </w:r>
      <w:r>
        <w:fldChar w:fldCharType="end"/>
      </w:r>
      <w:r>
        <w:t xml:space="preserve">. This can comprise time series and image data, which can be viewed as a one-dimensional and two-dimensional data grid, respectively </w:t>
      </w:r>
      <w:r>
        <w:fldChar w:fldCharType="begin" w:fldLock="1"/>
      </w:r>
      <w:r w:rsidR="007548DA">
        <w:instrText>ADDIN CSL_CITATION {"citationItems":[{"id":"ITEM-1","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Processing","id":"ITEM-1","issued":{"date-parts":[["2018"]]},"title":"Wind Speed Prediction Model Using LSTM and 1D-CNN","type":"article-journal"},"uris":["http://www.mendeley.com/documents/?uuid=54c0de89-5315-46e8-90c1-41d2938c3eb8"]},{"id":"ITEM-2","itemData":{"DOI":"10.2352/ISSN.2470-1173.2019.14.COLOR-090","ISSN":"24701173","abstract":"Cosmologists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Technology","id":"ITEM-2","issued":{"date-parts":[["2019"]]},"title":"A CNN adapted to time series for the classification of Supernovae","type":"paper-conference"},"uris":["http://www.mendeley.com/documents/?uuid=d77fc124-0158-4c69-a997-7c54a51eb799"]},{"id":"ITEM-3","itemData":{"DOI":"10.1109/HYDCON48903.2020.9242917","ISBN":"9781728149943","abstract":"Electric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2020","id":"ITEM-3","issued":{"date-parts":[["2020"]]},"title":"Multi-step Short-term Electric Load Forecasting using 2D Convolutional Neural Networks","type":"paper-conference"},"uris":["http://www.mendeley.com/documents/?uuid=8fc7c0f8-cf9d-43e9-b1d3-8d8a7158a8a8"]},{"id":"ITEM-4","itemData":{"DOI":"10.1109/ISIE.2017.8001465","ISBN":"9781509014125","abstract":"Smartgrids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[140]–[142]","plainTextFormattedCitation":"[2], [140]–[142]","previouslyFormattedCitation":"[2], [140]–[142]"},"properties":{"noteIndex":0},"schema":"https://github.com/citation-style-language/schema/raw/master/csl-citation.json"}</w:instrText>
      </w:r>
      <w:r>
        <w:fldChar w:fldCharType="separate"/>
      </w:r>
      <w:r w:rsidR="00D65546" w:rsidRPr="00D65546">
        <w:rPr>
          <w:noProof/>
        </w:rPr>
        <w:t>[2], [140]–[142]</w:t>
      </w:r>
      <w:r>
        <w:fldChar w:fldCharType="end"/>
      </w:r>
      <w:r>
        <w:t xml:space="preserve">. </w:t>
      </w:r>
      <w:commentRangeStart w:id="92"/>
      <w:r w:rsidRPr="00290471">
        <w:t>CNN is like the ANN in that it is a feed-forward neural network designed to mimic human neurons</w:t>
      </w:r>
      <w:r>
        <w:t xml:space="preserve"> </w:t>
      </w:r>
      <w:commentRangeEnd w:id="92"/>
      <w:r w:rsidR="00275D17">
        <w:rPr>
          <w:rStyle w:val="CommentReference"/>
        </w:rPr>
        <w:commentReference w:id="92"/>
      </w:r>
      <w:r>
        <w:fldChar w:fldCharType="begin" w:fldLock="1"/>
      </w:r>
      <w:r w:rsidR="0036161B">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forecasting","type":"paper-conference"},"uris":["http://www.mendeley.com/documents/?uuid=d2b4f58a-e173-4874-a917-8321b05ccde1"]}],"mendeley":{"formattedCitation":"[2], [121]","plainTextFormattedCitation":"[2], [121]","previouslyFormattedCitation":"[2], [121]"},"properties":{"noteIndex":0},"schema":"https://github.com/citation-style-language/schema/raw/master/csl-citation.json"}</w:instrText>
      </w:r>
      <w:r>
        <w:fldChar w:fldCharType="separate"/>
      </w:r>
      <w:r w:rsidR="0036161B" w:rsidRPr="0036161B">
        <w:rPr>
          <w:noProof/>
        </w:rPr>
        <w:t>[2], [121]</w:t>
      </w:r>
      <w:r>
        <w:fldChar w:fldCharType="end"/>
      </w:r>
      <w:r w:rsidRPr="00290471">
        <w:t>.</w:t>
      </w:r>
      <w:r>
        <w:t xml:space="preserve"> They have been successfully applied in computer vision, audio processing, activity recognition, natural language processing, drug discovery, video recognition, and time series forecasting, among other applications </w:t>
      </w:r>
      <w:r>
        <w:fldChar w:fldCharType="begin" w:fldLock="1"/>
      </w:r>
      <w:r w:rsidR="007548DA">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techniques","type":"article-journal"},"uris":["http://www.mendeley.com/documents/?uuid=7d2260e9-49b7-46ee-b807-0b97f67acd25"]}],"mendeley":{"formattedCitation":"[7], [88], [143]–[147]","plainTextFormattedCitation":"[7], [88], [143]–[147]","previouslyFormattedCitation":"[7], [88], [143]–[147]"},"properties":{"noteIndex":0},"schema":"https://github.com/citation-style-language/schema/raw/master/csl-citation.json"}</w:instrText>
      </w:r>
      <w:r>
        <w:fldChar w:fldCharType="separate"/>
      </w:r>
      <w:r w:rsidR="00D65546" w:rsidRPr="00D65546">
        <w:rPr>
          <w:noProof/>
        </w:rPr>
        <w:t>[7], [88], [143]–[147]</w:t>
      </w:r>
      <w:r>
        <w:fldChar w:fldCharType="end"/>
      </w:r>
      <w:r>
        <w:t>.</w:t>
      </w:r>
    </w:p>
    <w:p w14:paraId="0BF77253" w14:textId="3B8A3344" w:rsidR="0087045E" w:rsidRDefault="00D567DD" w:rsidP="0087045E">
      <w:pPr>
        <w:ind w:firstLine="288"/>
      </w:pPr>
      <w:commentRangeStart w:id="93"/>
      <w:r>
        <w:t xml:space="preserve">In load forecasting, </w:t>
      </w:r>
      <w:proofErr w:type="spellStart"/>
      <w:r>
        <w:t>CNNs</w:t>
      </w:r>
      <w:proofErr w:type="spellEnd"/>
      <w:r>
        <w:t xml:space="preserve"> are known to boost the power of the ANN because they have deeper layers and </w:t>
      </w:r>
      <w:commentRangeStart w:id="94"/>
      <w:r>
        <w:t>have model parameters such as a receptive field length and dilation</w:t>
      </w:r>
      <w:commentRangeEnd w:id="94"/>
      <w:r w:rsidR="00F1291C">
        <w:rPr>
          <w:rStyle w:val="CommentReference"/>
        </w:rPr>
        <w:commentReference w:id="94"/>
      </w:r>
      <w:r>
        <w:t xml:space="preserve">, which can help interpret load data better </w:t>
      </w:r>
      <w:r>
        <w:fldChar w:fldCharType="begin" w:fldLock="1"/>
      </w:r>
      <w:r w:rsidR="007548DA">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forecasting","type":"article-journal","volume":"2017-Decem"},"uris":["http://www.mendeley.com/documents/?uuid=ddd0ca11-3b9c-4e4d-bde0-b315b5d9e154"]},{"id":"ITEM-2","itemData":{"abstract":"Management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-2","issued":{"date-parts":[["2019"]]},"title":"Deep Learning for Time Series Forecasting: The Electric Load Case","type":"article-journal"},"uris":["http://www.mendeley.com/documents/?uuid=4a8c1706-d8f0-4d97-9d47-5aa499f14ccd"]}],"mendeley":{"formattedCitation":"[7], [148]","plainTextFormattedCitation":"[7], [148]","previouslyFormattedCitation":"[7], [148]"},"properties":{"noteIndex":0},"schema":"https://github.com/citation-style-language/schema/raw/master/csl-citation.json"}</w:instrText>
      </w:r>
      <w:r>
        <w:fldChar w:fldCharType="separate"/>
      </w:r>
      <w:r w:rsidR="00D65546" w:rsidRPr="00D65546">
        <w:rPr>
          <w:noProof/>
        </w:rPr>
        <w:t>[7], [148]</w:t>
      </w:r>
      <w:r>
        <w:fldChar w:fldCharType="end"/>
      </w:r>
      <w:commentRangeEnd w:id="93"/>
      <w:r w:rsidR="00275D17">
        <w:rPr>
          <w:rStyle w:val="CommentReference"/>
        </w:rPr>
        <w:commentReference w:id="93"/>
      </w:r>
      <w:r>
        <w:t xml:space="preserve">. In at least one of its layers, </w:t>
      </w:r>
      <w:commentRangeStart w:id="95"/>
      <w:r>
        <w:t>CNN employs a particular linear mathematical technique called convolution</w:t>
      </w:r>
      <w:commentRangeEnd w:id="95"/>
      <w:r w:rsidR="00F86110">
        <w:rPr>
          <w:rStyle w:val="CommentReference"/>
        </w:rPr>
        <w:commentReference w:id="95"/>
      </w:r>
      <w:r>
        <w:t xml:space="preserve"> </w:t>
      </w:r>
      <w:r>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0036161B" w:rsidRPr="0036161B">
        <w:rPr>
          <w:noProof/>
        </w:rPr>
        <w:t>[131]</w:t>
      </w:r>
      <w:r>
        <w:fldChar w:fldCharType="end"/>
      </w:r>
      <w:r>
        <w:t xml:space="preserve">. </w:t>
      </w:r>
      <w:r w:rsidR="005F5C47">
        <w:t xml:space="preserve">Convolution is performed in </w:t>
      </w:r>
      <w:proofErr w:type="spellStart"/>
      <w:r w:rsidR="005F5C47">
        <w:t>CNNs</w:t>
      </w:r>
      <w:proofErr w:type="spellEnd"/>
      <w:r w:rsidR="005F5C47">
        <w:t xml:space="preserve"> by repeatedly applying </w:t>
      </w:r>
      <w:commentRangeStart w:id="96"/>
      <w:r w:rsidR="005F5C47">
        <w:t xml:space="preserve">filters or kernels </w:t>
      </w:r>
      <w:commentRangeEnd w:id="96"/>
      <w:r w:rsidR="00123A36">
        <w:rPr>
          <w:rStyle w:val="CommentReference"/>
        </w:rPr>
        <w:commentReference w:id="96"/>
      </w:r>
      <w:r w:rsidR="005F5C47">
        <w:t xml:space="preserve">to the input data to build a feature map. </w:t>
      </w:r>
      <w:commentRangeStart w:id="97"/>
      <w:commentRangeStart w:id="98"/>
      <w:proofErr w:type="spellStart"/>
      <w:r w:rsidR="005F5C47" w:rsidRPr="00E86245">
        <w:t>CNNs</w:t>
      </w:r>
      <w:proofErr w:type="spellEnd"/>
      <w:r w:rsidR="005F5C47" w:rsidRPr="00E86245">
        <w:t xml:space="preserve"> are used to extract a large number of features</w:t>
      </w:r>
      <w:commentRangeEnd w:id="98"/>
      <w:r w:rsidR="00123A36">
        <w:rPr>
          <w:rStyle w:val="CommentReference"/>
        </w:rPr>
        <w:commentReference w:id="98"/>
      </w:r>
      <w:r w:rsidR="005F5C47" w:rsidRPr="00E86245">
        <w:t>.</w:t>
      </w:r>
      <w:commentRangeEnd w:id="97"/>
      <w:r w:rsidR="00F86110">
        <w:rPr>
          <w:rStyle w:val="CommentReference"/>
        </w:rPr>
        <w:commentReference w:id="97"/>
      </w:r>
      <w:r w:rsidR="005F5C47" w:rsidRPr="00E86245">
        <w:t xml:space="preserve"> </w:t>
      </w:r>
      <w:commentRangeStart w:id="99"/>
      <w:r w:rsidR="005F5C47" w:rsidRPr="00E86245">
        <w:t>As a result, a CNN may perform the convolution process multiple times in each network's convolution layers</w:t>
      </w:r>
      <w:commentRangeEnd w:id="99"/>
      <w:r w:rsidR="00123A36">
        <w:rPr>
          <w:rStyle w:val="CommentReference"/>
        </w:rPr>
        <w:commentReference w:id="99"/>
      </w:r>
      <w:r w:rsidR="005F5C47" w:rsidRPr="00E86245">
        <w:t xml:space="preserve">. The number of times the convolution process is performed is determined by the number of filters in the layer, which the operator can specify. </w:t>
      </w:r>
      <w:commentRangeStart w:id="100"/>
      <w:r w:rsidR="005F5C47" w:rsidRPr="00E86245">
        <w:t xml:space="preserve">Each kernel </w:t>
      </w:r>
      <w:commentRangeEnd w:id="100"/>
      <w:r w:rsidR="00123A36">
        <w:rPr>
          <w:rStyle w:val="CommentReference"/>
        </w:rPr>
        <w:commentReference w:id="100"/>
      </w:r>
      <w:r w:rsidR="005F5C47" w:rsidRPr="00E86245">
        <w:t>will focus on a distinct feature of the input data.</w:t>
      </w:r>
      <w:r w:rsidR="005F5C47">
        <w:t xml:space="preserve"> </w:t>
      </w:r>
    </w:p>
    <w:p w14:paraId="5EFADBCA" w14:textId="2EB8BD03" w:rsidR="00684746" w:rsidRDefault="00684746" w:rsidP="00AF6729">
      <w:pPr>
        <w:ind w:firstLine="288"/>
        <w:jc w:val="center"/>
      </w:pPr>
      <w:r>
        <w:rPr>
          <w:noProof/>
        </w:rPr>
        <w:lastRenderedPageBreak/>
        <w:drawing>
          <wp:inline distT="0" distB="0" distL="0" distR="0" wp14:anchorId="0FC44C43" wp14:editId="19D9DC80">
            <wp:extent cx="3962400" cy="1561652"/>
            <wp:effectExtent l="0" t="0" r="0" b="635"/>
            <wp:docPr id="11" name="Picture 11"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4" descr="Convolutional Neural Network - an overview | ScienceDirect Topic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1116" cy="1576911"/>
                    </a:xfrm>
                    <a:prstGeom prst="rect">
                      <a:avLst/>
                    </a:prstGeom>
                    <a:noFill/>
                    <a:ln>
                      <a:noFill/>
                    </a:ln>
                  </pic:spPr>
                </pic:pic>
              </a:graphicData>
            </a:graphic>
          </wp:inline>
        </w:drawing>
      </w:r>
    </w:p>
    <w:p w14:paraId="4AC71684" w14:textId="433D3465" w:rsidR="00D567DD" w:rsidRDefault="00D567DD" w:rsidP="00D567DD">
      <w:pPr>
        <w:pStyle w:val="Caption"/>
        <w:jc w:val="center"/>
        <w:rPr>
          <w:rFonts w:asciiTheme="minorHAnsi" w:hAnsiTheme="minorHAnsi" w:cstheme="minorHAnsi"/>
        </w:rPr>
      </w:pPr>
      <w:bookmarkStart w:id="101" w:name="_Toc90482783"/>
      <w:commentRangeStart w:id="102"/>
      <w:r>
        <w:t xml:space="preserve">Figure </w:t>
      </w:r>
      <w:r w:rsidR="001F7262">
        <w:fldChar w:fldCharType="begin"/>
      </w:r>
      <w:r w:rsidR="001F7262">
        <w:instrText xml:space="preserve"> SEQ Figure \* ARABIC </w:instrText>
      </w:r>
      <w:r w:rsidR="001F7262">
        <w:fldChar w:fldCharType="separate"/>
      </w:r>
      <w:r w:rsidR="00774E7F">
        <w:rPr>
          <w:noProof/>
        </w:rPr>
        <w:t>5</w:t>
      </w:r>
      <w:r w:rsidR="001F7262">
        <w:rPr>
          <w:noProof/>
        </w:rPr>
        <w:fldChar w:fldCharType="end"/>
      </w:r>
      <w:r>
        <w:t xml:space="preserve"> - </w:t>
      </w:r>
      <w:r w:rsidR="00353469" w:rsidRPr="00353469">
        <w:rPr>
          <w:rFonts w:asciiTheme="minorHAnsi" w:hAnsiTheme="minorHAnsi" w:cstheme="minorHAnsi"/>
        </w:rPr>
        <w:t>An Illustration of a Typical CNN Network's Workflow</w:t>
      </w:r>
      <w:r w:rsidR="00353469">
        <w:rPr>
          <w:rFonts w:asciiTheme="minorHAnsi" w:hAnsiTheme="minorHAnsi" w:cstheme="minorHAnsi"/>
        </w:rPr>
        <w:t xml:space="preserve"> </w:t>
      </w:r>
      <w:r w:rsidR="00353469">
        <w:rPr>
          <w:rFonts w:asciiTheme="minorHAnsi" w:hAnsiTheme="minorHAnsi" w:cstheme="minorHAnsi"/>
        </w:rPr>
        <w:fldChar w:fldCharType="begin" w:fldLock="1"/>
      </w:r>
      <w:r w:rsidR="007548DA">
        <w:rPr>
          <w:rFonts w:asciiTheme="minorHAnsi" w:hAnsiTheme="minorHAnsi" w:cstheme="minorHAnsi"/>
        </w:rPr>
        <w:instrText>ADDIN CSL_CITATION {"citationItems":[{"id":"ITEM-1","itemData":{"DOI":"10.1016/B978-0-12-823014-5.00008-9","abstract":"Biomedical engineering is the concept of applying fundamental theories and analytical practices to medicine and biology. It can be profitable in the field of healthcare from implementation of medical devices to diagnostic expert systems. These devices and expert systems produce high-dimensional and irregular data. Employing deep learning (DL) algorithms in these devices will be effective for signal analyzing and identification of diseases. DL is a subset of machine learning that employs multiple levels of neural network. It is capable of learning features automatically. The applications of DL in biomedical engineering can be categorized into four fields. They are bio and medical images analysis, brain, body, and machine interface, genomic sequencing and gene expression analysis, and public and medical health management system. This chapter discusses fundamentals of biomedical engineering and DL. It also explores applications of DL in various problems of biomedical field.","author":[{"dropping-particle":"","family":"Shajun Nisha","given":"S.","non-dropping-particle":"","parse-names":false,"suffix":""},{"dropping-particle":"","family":"Nagoor Meeral","given":"M.","non-dropping-particle":"","parse-names":false,"suffix":""}],"container-title":"Handbook of Deep Learning in Biomedical Engineering","id":"ITEM-1","issued":{"date-parts":[["2021","1","1"]]},"page":"245-270","publisher":"Academic Press","title":"Applications of deep learning in biomedical engineering","type":"article-journal"},"uris":["http://www.mendeley.com/documents/?uuid=31a58428-0033-3602-b4a9-d37832a95127"]}],"mendeley":{"formattedCitation":"[149]","plainTextFormattedCitation":"[149]","previouslyFormattedCitation":"[149]"},"properties":{"noteIndex":0},"schema":"https://github.com/citation-style-language/schema/raw/master/csl-citation.json"}</w:instrText>
      </w:r>
      <w:r w:rsidR="00353469">
        <w:rPr>
          <w:rFonts w:asciiTheme="minorHAnsi" w:hAnsiTheme="minorHAnsi" w:cstheme="minorHAnsi"/>
        </w:rPr>
        <w:fldChar w:fldCharType="separate"/>
      </w:r>
      <w:r w:rsidR="00D65546" w:rsidRPr="00D65546">
        <w:rPr>
          <w:rFonts w:asciiTheme="minorHAnsi" w:hAnsiTheme="minorHAnsi" w:cstheme="minorHAnsi"/>
          <w:b w:val="0"/>
          <w:noProof/>
        </w:rPr>
        <w:t>[149]</w:t>
      </w:r>
      <w:bookmarkEnd w:id="101"/>
      <w:r w:rsidR="00353469">
        <w:rPr>
          <w:rFonts w:asciiTheme="minorHAnsi" w:hAnsiTheme="minorHAnsi" w:cstheme="minorHAnsi"/>
        </w:rPr>
        <w:fldChar w:fldCharType="end"/>
      </w:r>
      <w:commentRangeEnd w:id="102"/>
      <w:r w:rsidR="000E4DC9">
        <w:rPr>
          <w:rStyle w:val="CommentReference"/>
          <w:b w:val="0"/>
          <w:bCs w:val="0"/>
        </w:rPr>
        <w:commentReference w:id="102"/>
      </w:r>
    </w:p>
    <w:p w14:paraId="3FB0A636" w14:textId="1F1769BD" w:rsidR="00D217C3" w:rsidRDefault="00D217C3" w:rsidP="00483B15">
      <w:pPr>
        <w:ind w:firstLine="288"/>
      </w:pPr>
      <w:r w:rsidRPr="00D217C3">
        <w:t>Th</w:t>
      </w:r>
      <w:r w:rsidR="002C32DE">
        <w:t>e convolutional layer performs three distinct functions</w:t>
      </w:r>
      <w:r w:rsidRPr="00D217C3">
        <w:t xml:space="preserve">. </w:t>
      </w:r>
      <w:commentRangeStart w:id="103"/>
      <w:r w:rsidRPr="00D217C3">
        <w:t xml:space="preserve">The feature map is created </w:t>
      </w:r>
      <w:r w:rsidR="002C32DE">
        <w:t>due to</w:t>
      </w:r>
      <w:r w:rsidRPr="00D217C3">
        <w:t xml:space="preserve"> the </w:t>
      </w:r>
      <w:r w:rsidR="002C32DE">
        <w:t>convolution mentioned above</w:t>
      </w:r>
      <w:r w:rsidRPr="00D217C3">
        <w:t xml:space="preserve"> procedure</w:t>
      </w:r>
      <w:commentRangeEnd w:id="103"/>
      <w:r w:rsidR="000E4DC9">
        <w:rPr>
          <w:rStyle w:val="CommentReference"/>
        </w:rPr>
        <w:commentReference w:id="103"/>
      </w:r>
      <w:r w:rsidRPr="00D217C3">
        <w:t xml:space="preserve">. The second stage entails activating the elements contained in the feature map using a non-linear activation function, most frequently a </w:t>
      </w:r>
      <w:commentRangeStart w:id="104"/>
      <w:r w:rsidRPr="00D217C3">
        <w:t>rectified linear unit (</w:t>
      </w:r>
      <w:proofErr w:type="spellStart"/>
      <w:r w:rsidRPr="00D217C3">
        <w:t>ReLU</w:t>
      </w:r>
      <w:proofErr w:type="spellEnd"/>
      <w:r w:rsidRPr="00D217C3">
        <w:t xml:space="preserve">). </w:t>
      </w:r>
      <w:commentRangeEnd w:id="104"/>
      <w:r w:rsidR="00F1291C">
        <w:rPr>
          <w:rStyle w:val="CommentReference"/>
        </w:rPr>
        <w:commentReference w:id="104"/>
      </w:r>
      <w:r w:rsidRPr="00D217C3">
        <w:t xml:space="preserve">Convolution is a linear process in and of itself; the non-linearity is introduced by the </w:t>
      </w:r>
      <w:proofErr w:type="spellStart"/>
      <w:r w:rsidRPr="00D217C3">
        <w:t>ReLU</w:t>
      </w:r>
      <w:proofErr w:type="spellEnd"/>
      <w:r w:rsidRPr="00D217C3">
        <w:t xml:space="preserve"> activation functions used in the convolutional layers. </w:t>
      </w:r>
      <w:proofErr w:type="spellStart"/>
      <w:r w:rsidRPr="00D217C3">
        <w:t>ReLU</w:t>
      </w:r>
      <w:proofErr w:type="spellEnd"/>
      <w:r w:rsidRPr="00D217C3">
        <w:t xml:space="preserve"> is a piecewise linear function. They are easy to create and train because they behave similarly to linear functions.</w:t>
      </w:r>
      <w:r w:rsidR="00D567DD" w:rsidRPr="009465AB">
        <w:t xml:space="preserve"> </w:t>
      </w:r>
    </w:p>
    <w:p w14:paraId="4600C864" w14:textId="574471AD" w:rsidR="005102B1" w:rsidRDefault="005102B1" w:rsidP="00483B15">
      <w:pPr>
        <w:ind w:firstLine="288"/>
      </w:pPr>
      <w:r w:rsidRPr="005102B1">
        <w:t xml:space="preserve">When non-linear activation functions are used, propagating errors through multiple layers of a network frequently results in the so-called "vanishing gradient" problem, which prevents deep networks from effectively learning. This is overcome by using an activation function that exhibits the same properties as a linear function. As with sigmoid activation functions, the </w:t>
      </w:r>
      <w:proofErr w:type="spellStart"/>
      <w:r w:rsidRPr="005102B1">
        <w:t>ReLU</w:t>
      </w:r>
      <w:proofErr w:type="spellEnd"/>
      <w:r w:rsidRPr="005102B1">
        <w:t xml:space="preserve"> activation function compresses the inputs z, clamping negative values to zero, as illustrated in </w:t>
      </w:r>
      <w:r>
        <w:fldChar w:fldCharType="begin"/>
      </w:r>
      <w:r>
        <w:instrText xml:space="preserve"> REF _Ref85228582 \h </w:instrText>
      </w:r>
      <w:r>
        <w:fldChar w:fldCharType="separate"/>
      </w:r>
      <w:r w:rsidR="00774E7F">
        <w:t xml:space="preserve">Figure </w:t>
      </w:r>
      <w:r w:rsidR="00774E7F">
        <w:rPr>
          <w:noProof/>
        </w:rPr>
        <w:t>6</w:t>
      </w:r>
      <w:r>
        <w:fldChar w:fldCharType="end"/>
      </w:r>
      <w:r w:rsidRPr="005102B1">
        <w:t>.</w:t>
      </w:r>
    </w:p>
    <w:p w14:paraId="43F7A413" w14:textId="6DB0C3F4" w:rsidR="0005010A" w:rsidRDefault="0005010A" w:rsidP="0004282F">
      <w:pPr>
        <w:ind w:firstLine="288"/>
        <w:jc w:val="center"/>
      </w:pPr>
      <w:r>
        <w:rPr>
          <w:noProof/>
        </w:rPr>
        <w:lastRenderedPageBreak/>
        <w:drawing>
          <wp:inline distT="0" distB="0" distL="0" distR="0" wp14:anchorId="4445DE10" wp14:editId="313FFFD0">
            <wp:extent cx="4645497" cy="1819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4522" cy="1826726"/>
                    </a:xfrm>
                    <a:prstGeom prst="rect">
                      <a:avLst/>
                    </a:prstGeom>
                    <a:noFill/>
                    <a:ln>
                      <a:noFill/>
                    </a:ln>
                  </pic:spPr>
                </pic:pic>
              </a:graphicData>
            </a:graphic>
          </wp:inline>
        </w:drawing>
      </w:r>
    </w:p>
    <w:p w14:paraId="540319D8" w14:textId="0C18C37A" w:rsidR="0005010A" w:rsidRDefault="00D567DD" w:rsidP="0005010A">
      <w:pPr>
        <w:pStyle w:val="Caption"/>
        <w:jc w:val="center"/>
      </w:pPr>
      <w:bookmarkStart w:id="105" w:name="_Ref85228582"/>
      <w:bookmarkStart w:id="106" w:name="_Toc90482784"/>
      <w:commentRangeStart w:id="107"/>
      <w:r>
        <w:t xml:space="preserve">Figure </w:t>
      </w:r>
      <w:r w:rsidR="001F7262">
        <w:fldChar w:fldCharType="begin"/>
      </w:r>
      <w:r w:rsidR="001F7262">
        <w:instrText xml:space="preserve"> SEQ Figure \* ARABIC </w:instrText>
      </w:r>
      <w:r w:rsidR="001F7262">
        <w:fldChar w:fldCharType="separate"/>
      </w:r>
      <w:r w:rsidR="00774E7F">
        <w:rPr>
          <w:noProof/>
        </w:rPr>
        <w:t>6</w:t>
      </w:r>
      <w:r w:rsidR="001F7262">
        <w:rPr>
          <w:noProof/>
        </w:rPr>
        <w:fldChar w:fldCharType="end"/>
      </w:r>
      <w:bookmarkEnd w:id="105"/>
      <w:r>
        <w:t xml:space="preserve"> – </w:t>
      </w:r>
      <w:r w:rsidR="0005010A" w:rsidRPr="0005010A">
        <w:t xml:space="preserve">The Activation Function for Rectified Linear Units </w:t>
      </w:r>
      <w:r w:rsidR="0005010A">
        <w:fldChar w:fldCharType="begin" w:fldLock="1"/>
      </w:r>
      <w:r w:rsidR="007548DA">
        <w:instrText>ADDIN CSL_CITATION {"citationItems":[{"id":"ITEM-1","itemData":{"URL":"https://medium.com/@kanchansarkar/relu-not-a-differentiable-function-why-used-in-gradient-based-optimization-7fef3a4cecec","accessed":{"date-parts":[["2021","9","17"]]},"id":"ITEM-1","issued":{"date-parts":[["2018"]]},"title":"ReLU : Not a Differentiable Function: Why used in Gradient Based Optimization? and Other Generalizations of ReLU. | by Kanchan Sarkar | Medium","type":"webpage"},"uris":["http://www.mendeley.com/documents/?uuid=cccb0435-e4c2-34c7-8b84-974ca83339db"]}],"mendeley":{"formattedCitation":"[150]","plainTextFormattedCitation":"[150]","previouslyFormattedCitation":"[150]"},"properties":{"noteIndex":0},"schema":"https://github.com/citation-style-language/schema/raw/master/csl-citation.json"}</w:instrText>
      </w:r>
      <w:r w:rsidR="0005010A">
        <w:fldChar w:fldCharType="separate"/>
      </w:r>
      <w:r w:rsidR="00D65546" w:rsidRPr="00D65546">
        <w:rPr>
          <w:b w:val="0"/>
          <w:noProof/>
        </w:rPr>
        <w:t>[150]</w:t>
      </w:r>
      <w:r w:rsidR="0005010A">
        <w:fldChar w:fldCharType="end"/>
      </w:r>
      <w:r w:rsidR="0005010A" w:rsidRPr="0005010A">
        <w:t xml:space="preserve">, and Examples of Max and </w:t>
      </w:r>
      <w:commentRangeEnd w:id="107"/>
      <w:r w:rsidR="00AB06B3">
        <w:rPr>
          <w:rStyle w:val="CommentReference"/>
          <w:b w:val="0"/>
          <w:bCs w:val="0"/>
        </w:rPr>
        <w:commentReference w:id="107"/>
      </w:r>
      <w:r w:rsidR="0005010A" w:rsidRPr="0005010A">
        <w:t xml:space="preserve">Average Pooling </w:t>
      </w:r>
      <w:r w:rsidR="0005010A">
        <w:fldChar w:fldCharType="begin" w:fldLock="1"/>
      </w:r>
      <w:r w:rsidR="007548DA">
        <w:instrText>ADDIN CSL_CITATION {"citationItems":[{"id":"ITEM-1","itemData":{"URL":"https://www.quora.com/What-is-max-pooling-in-convolutional-neural-networks","accessed":{"date-parts":[["2021","9","17"]]},"id":"ITEM-1","issued":{"date-parts":[["2017"]]},"title":"What is max pooling in convolutional neural networks? - Quora","type":"webpage"},"uris":["http://www.mendeley.com/documents/?uuid=b46ee512-dcf6-34fd-bc30-af1cf4f6563b"]}],"mendeley":{"formattedCitation":"[151]","plainTextFormattedCitation":"[151]","previouslyFormattedCitation":"[151]"},"properties":{"noteIndex":0},"schema":"https://github.com/citation-style-language/schema/raw/master/csl-citation.json"}</w:instrText>
      </w:r>
      <w:r w:rsidR="0005010A">
        <w:fldChar w:fldCharType="separate"/>
      </w:r>
      <w:r w:rsidR="00D65546" w:rsidRPr="00D65546">
        <w:rPr>
          <w:b w:val="0"/>
          <w:noProof/>
        </w:rPr>
        <w:t>[151]</w:t>
      </w:r>
      <w:r w:rsidR="0005010A">
        <w:fldChar w:fldCharType="end"/>
      </w:r>
      <w:r w:rsidR="0005010A">
        <w:t>.</w:t>
      </w:r>
      <w:bookmarkEnd w:id="106"/>
    </w:p>
    <w:p w14:paraId="2855BB52" w14:textId="4C6871F3" w:rsidR="0008758E" w:rsidRDefault="0008758E" w:rsidP="0008758E">
      <w:pPr>
        <w:ind w:firstLine="288"/>
      </w:pPr>
      <w:r w:rsidRPr="0008758E">
        <w:t xml:space="preserve">The third stage employs a pooling procedure to smooth and shrink the resulting feature map's dimensions. The max-pooling method is frequently used; it returns an array of the maximum output values contained within the rectangle neighbourhood of the previous layer </w:t>
      </w:r>
      <w:r w:rsidRPr="00283641">
        <w:fldChar w:fldCharType="begin" w:fldLock="1"/>
      </w:r>
      <w:r w:rsidR="0036161B">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rsidRPr="00283641">
        <w:fldChar w:fldCharType="separate"/>
      </w:r>
      <w:r w:rsidR="0036161B" w:rsidRPr="0036161B">
        <w:rPr>
          <w:noProof/>
        </w:rPr>
        <w:t>[131]</w:t>
      </w:r>
      <w:r w:rsidRPr="00283641">
        <w:fldChar w:fldCharType="end"/>
      </w:r>
      <w:r w:rsidRPr="0008758E">
        <w:t xml:space="preserve">. Pooling layers are used to reduce the size of the </w:t>
      </w:r>
      <w:r w:rsidR="002C32DE">
        <w:t>previous layer's output</w:t>
      </w:r>
      <w:r w:rsidRPr="0008758E">
        <w:t>. A single value denotes the pool constructed from the output of a specified pool of neighbo</w:t>
      </w:r>
      <w:r w:rsidR="002C32DE">
        <w:t>u</w:t>
      </w:r>
      <w:r w:rsidRPr="0008758E">
        <w:t xml:space="preserve">ring neurons in the preceding layer. In other words, the pooling layer combines the responses from multiple areas to produce a single value. As illustrated in </w:t>
      </w:r>
      <w:r w:rsidR="009C6EB4">
        <w:fldChar w:fldCharType="begin"/>
      </w:r>
      <w:r w:rsidR="009C6EB4">
        <w:instrText xml:space="preserve"> REF _Ref85228582 \h </w:instrText>
      </w:r>
      <w:r w:rsidR="009C6EB4">
        <w:fldChar w:fldCharType="separate"/>
      </w:r>
      <w:r w:rsidR="00774E7F">
        <w:t xml:space="preserve">Figure </w:t>
      </w:r>
      <w:r w:rsidR="00774E7F">
        <w:rPr>
          <w:noProof/>
        </w:rPr>
        <w:t>6</w:t>
      </w:r>
      <w:r w:rsidR="009C6EB4">
        <w:fldChar w:fldCharType="end"/>
      </w:r>
      <w:r w:rsidRPr="0008758E">
        <w:t xml:space="preserve">, a max-pooling operation maintains the highest value contained within a region as the item to pass through to the next layer. As a result, the subsequent layer processes fewer inputs, </w:t>
      </w:r>
      <w:r w:rsidR="002C32DE">
        <w:t>increasing</w:t>
      </w:r>
      <w:r w:rsidRPr="0008758E">
        <w:t xml:space="preserve"> computing efficiency.</w:t>
      </w:r>
    </w:p>
    <w:p w14:paraId="3954A4EF" w14:textId="7E7126FE" w:rsidR="004C5E63" w:rsidRDefault="004C5E63" w:rsidP="0008758E">
      <w:pPr>
        <w:ind w:firstLine="288"/>
      </w:pPr>
      <w:r w:rsidRPr="004C5E63">
        <w:t xml:space="preserve">One or more convolutional layers may be present in a CNN network. After the convolutional layers generate their outputs, </w:t>
      </w:r>
      <w:commentRangeStart w:id="108"/>
      <w:r w:rsidRPr="004C5E63">
        <w:t>the hidden or fully connected layers</w:t>
      </w:r>
      <w:commentRangeEnd w:id="108"/>
      <w:r w:rsidR="00AB06B3">
        <w:rPr>
          <w:rStyle w:val="CommentReference"/>
        </w:rPr>
        <w:commentReference w:id="108"/>
      </w:r>
      <w:r w:rsidRPr="004C5E63">
        <w:t xml:space="preserve"> receive them. The output layer is the next layer after the fully connected layer; it serves the same purpose as an output layer in a conventional neural network</w:t>
      </w:r>
      <w:commentRangeStart w:id="109"/>
      <w:r w:rsidRPr="004C5E63">
        <w:t xml:space="preserve">. </w:t>
      </w:r>
      <w:proofErr w:type="spellStart"/>
      <w:r w:rsidRPr="004C5E63">
        <w:t>Amaradinghe</w:t>
      </w:r>
      <w:proofErr w:type="spellEnd"/>
      <w:r w:rsidRPr="004C5E63">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C5E63">
        <w:t xml:space="preserve"> et al. concluded that CNN is a viable technique capable of producing accurate load forecasts </w:t>
      </w:r>
      <w:r w:rsidRPr="004C5E63">
        <w:lastRenderedPageBreak/>
        <w:t xml:space="preserve">compared to LSTM, </w:t>
      </w:r>
      <w:proofErr w:type="spellStart"/>
      <w:r w:rsidRPr="004C5E63">
        <w:t>SVM</w:t>
      </w:r>
      <w:proofErr w:type="spellEnd"/>
      <w:r w:rsidRPr="004C5E63">
        <w:t>, ANN, and other forecasters for individual building load forecasting.</w:t>
      </w:r>
      <w:commentRangeEnd w:id="109"/>
      <w:r w:rsidR="00AB06B3">
        <w:rPr>
          <w:rStyle w:val="CommentReference"/>
        </w:rPr>
        <w:commentReference w:id="109"/>
      </w:r>
    </w:p>
    <w:p w14:paraId="4D84C242" w14:textId="7F750285" w:rsidR="00DC2691" w:rsidRDefault="00DC2691" w:rsidP="00DC2691">
      <w:pPr>
        <w:pStyle w:val="Heading3"/>
      </w:pPr>
      <w:bookmarkStart w:id="110" w:name="_Toc90482704"/>
      <w:commentRangeStart w:id="111"/>
      <w:r>
        <w:t xml:space="preserve">2.4.3 </w:t>
      </w:r>
      <w:del w:id="112" w:author="Dawn MacIsaac" w:date="2021-12-16T11:15:00Z">
        <w:r w:rsidR="00B4259A" w:rsidRPr="00B4259A" w:rsidDel="00A4014B">
          <w:delText xml:space="preserve">A Literature Review on </w:delText>
        </w:r>
      </w:del>
      <w:ins w:id="113" w:author="Dawn MacIsaac" w:date="2021-12-16T11:17:00Z">
        <w:r w:rsidR="00A4014B">
          <w:t xml:space="preserve">LSTM and CNN </w:t>
        </w:r>
      </w:ins>
      <w:ins w:id="114" w:author="Dawn MacIsaac" w:date="2021-12-16T11:22:00Z">
        <w:r w:rsidR="0055508E">
          <w:t>as</w:t>
        </w:r>
      </w:ins>
      <w:ins w:id="115" w:author="Dawn MacIsaac" w:date="2021-12-16T11:17:00Z">
        <w:r w:rsidR="00A4014B">
          <w:t xml:space="preserve"> </w:t>
        </w:r>
      </w:ins>
      <w:ins w:id="116" w:author="Dawn MacIsaac" w:date="2021-12-16T11:22:00Z">
        <w:r w:rsidR="0055508E">
          <w:t xml:space="preserve">Load </w:t>
        </w:r>
      </w:ins>
      <w:del w:id="117" w:author="Dawn MacIsaac" w:date="2021-12-16T11:17:00Z">
        <w:r w:rsidR="00B4259A" w:rsidRPr="00B4259A" w:rsidDel="00A4014B">
          <w:delText>Deep Learning</w:delText>
        </w:r>
      </w:del>
      <w:bookmarkEnd w:id="110"/>
      <w:ins w:id="118" w:author="Dawn MacIsaac" w:date="2021-12-16T11:16:00Z">
        <w:r w:rsidR="00A4014B">
          <w:t>Forecasters</w:t>
        </w:r>
      </w:ins>
      <w:commentRangeEnd w:id="111"/>
      <w:ins w:id="119" w:author="Dawn MacIsaac" w:date="2021-12-16T11:18:00Z">
        <w:r w:rsidR="00A4014B">
          <w:rPr>
            <w:rStyle w:val="CommentReference"/>
            <w:rFonts w:cs="Times New Roman"/>
            <w:b w:val="0"/>
            <w:bCs w:val="0"/>
          </w:rPr>
          <w:commentReference w:id="111"/>
        </w:r>
      </w:ins>
    </w:p>
    <w:p w14:paraId="6CBDD0B4" w14:textId="38CB2AE0" w:rsidR="00DC2691" w:rsidRDefault="00DC2691" w:rsidP="000D2106">
      <w:pPr>
        <w:ind w:firstLine="288"/>
      </w:pPr>
      <w:r w:rsidRPr="002936FA">
        <w:t xml:space="preserve">The authors of </w:t>
      </w:r>
      <w:r>
        <w:fldChar w:fldCharType="begin" w:fldLock="1"/>
      </w:r>
      <w:r w:rsidR="007548DA">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[148]","plainTextFormattedCitation":"[148]","previouslyFormattedCitation":"[148]"},"properties":{"noteIndex":0},"schema":"https://github.com/citation-style-language/schema/raw/master/csl-citation.json"}</w:instrText>
      </w:r>
      <w:r>
        <w:fldChar w:fldCharType="separate"/>
      </w:r>
      <w:r w:rsidR="00D65546" w:rsidRPr="00D65546">
        <w:rPr>
          <w:noProof/>
        </w:rPr>
        <w:t>[148]</w:t>
      </w:r>
      <w:r>
        <w:fldChar w:fldCharType="end"/>
      </w:r>
      <w:r w:rsidRPr="002936FA">
        <w:t xml:space="preserve"> examined seven distinct models using three real-world data sets and demonstrated that deep learning </w:t>
      </w:r>
      <w:r>
        <w:t>technique</w:t>
      </w:r>
      <w:r w:rsidRPr="002936FA">
        <w:t xml:space="preserve">s </w:t>
      </w:r>
      <w:r>
        <w:t>could</w:t>
      </w:r>
      <w:r w:rsidRPr="002936FA">
        <w:t xml:space="preserve"> be employed in load forecasting applications in place of more traditional mathematical techniques such as ARIMA. </w:t>
      </w:r>
      <w:r>
        <w:t>The authors of</w:t>
      </w:r>
      <w:r w:rsidRPr="002936FA">
        <w:t xml:space="preserve">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rsidRPr="002936FA">
        <w:t xml:space="preserve"> offered a novel parallel model that </w:t>
      </w:r>
      <w:r w:rsidR="002C32DE">
        <w:t>combines</w:t>
      </w:r>
      <w:r w:rsidRPr="002936FA">
        <w:t xml:space="preserve"> </w:t>
      </w:r>
      <w:r w:rsidR="006C1F99">
        <w:t>CNN</w:t>
      </w:r>
      <w:r w:rsidRPr="002936FA">
        <w:t xml:space="preserve"> and</w:t>
      </w:r>
      <w:r w:rsidR="006C1F99">
        <w:t xml:space="preserve"> </w:t>
      </w:r>
      <w:proofErr w:type="spellStart"/>
      <w:r w:rsidR="006C1F99">
        <w:t>RNN</w:t>
      </w:r>
      <w:proofErr w:type="spellEnd"/>
      <w:r w:rsidRPr="002936FA">
        <w:t>.</w:t>
      </w:r>
      <w:r w:rsidR="000D2106">
        <w:t xml:space="preserve"> Similarly</w:t>
      </w:r>
      <w:r w:rsidRPr="002936FA">
        <w:t xml:space="preserve">, the authors of </w:t>
      </w:r>
      <w:r>
        <w:fldChar w:fldCharType="begin" w:fldLock="1"/>
      </w:r>
      <w:r w:rsidR="007548DA">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[152]","plainTextFormattedCitation":"[152]","previouslyFormattedCitation":"[152]"},"properties":{"noteIndex":0},"schema":"https://github.com/citation-style-language/schema/raw/master/csl-citation.json"}</w:instrText>
      </w:r>
      <w:r>
        <w:fldChar w:fldCharType="separate"/>
      </w:r>
      <w:r w:rsidR="00D65546" w:rsidRPr="00D65546">
        <w:rPr>
          <w:noProof/>
        </w:rPr>
        <w:t>[152]</w:t>
      </w:r>
      <w:r>
        <w:fldChar w:fldCharType="end"/>
      </w:r>
      <w:r w:rsidRPr="002936FA">
        <w:t xml:space="preserve"> </w:t>
      </w:r>
      <w:r>
        <w:t>incorporated</w:t>
      </w:r>
      <w:r w:rsidRPr="002936FA">
        <w:t xml:space="preserve"> a mix of long short-term memory (LSTM) and convolutional neural networks (CNN). </w:t>
      </w:r>
      <w:r w:rsidRPr="005C20B1">
        <w:t xml:space="preserve">The proposed model outperformed the individual CNN and </w:t>
      </w:r>
      <w:proofErr w:type="spellStart"/>
      <w:r w:rsidRPr="005C20B1">
        <w:t>LTSM</w:t>
      </w:r>
      <w:proofErr w:type="spellEnd"/>
      <w:r w:rsidRPr="005C20B1">
        <w:t xml:space="preserve"> models in load forecasting stability. 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rsidRPr="002936FA">
        <w:t xml:space="preserve"> </w:t>
      </w:r>
      <w:r w:rsidRPr="005C20B1">
        <w:t>proposed a new Deep-Energy model for forecasting future load data that combines a 1-D CNN with a fully connected network</w:t>
      </w:r>
      <w:r>
        <w:t xml:space="preserve"> </w:t>
      </w:r>
      <w:r>
        <w:fldChar w:fldCharType="begin" w:fldLock="1"/>
      </w:r>
      <w:r w:rsidR="007548DA">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[153]","plainTextFormattedCitation":"[153]","previouslyFormattedCitation":"[153]"},"properties":{"noteIndex":0},"schema":"https://github.com/citation-style-language/schema/raw/master/csl-citation.json"}</w:instrText>
      </w:r>
      <w:r>
        <w:fldChar w:fldCharType="separate"/>
      </w:r>
      <w:r w:rsidR="00D65546" w:rsidRPr="00D65546">
        <w:rPr>
          <w:noProof/>
        </w:rPr>
        <w:t>[153]</w:t>
      </w:r>
      <w:r>
        <w:fldChar w:fldCharType="end"/>
      </w:r>
      <w:r w:rsidRPr="002936FA">
        <w:t xml:space="preserve">. </w:t>
      </w:r>
      <w:r w:rsidRPr="006E67E5">
        <w:t>They compared the performance of the proposed model to that of five different machine learning techniques, including the LSTM and ANN</w:t>
      </w:r>
      <w:r>
        <w:t xml:space="preserve">. </w:t>
      </w:r>
      <w:r w:rsidRPr="002936FA">
        <w:t>The findings indicated that the Deep</w:t>
      </w:r>
      <w:r>
        <w:t>-</w:t>
      </w:r>
      <w:r w:rsidRPr="002936FA">
        <w:t xml:space="preserve">Energy model </w:t>
      </w:r>
      <w:r>
        <w:t>could make</w:t>
      </w:r>
      <w:r w:rsidRPr="002936FA">
        <w:t xml:space="preserve"> accurate short-term load predictions </w:t>
      </w:r>
      <w:r>
        <w:t xml:space="preserve">better </w:t>
      </w:r>
      <w:r w:rsidRPr="002936FA">
        <w:t xml:space="preserve">than </w:t>
      </w:r>
      <w:r>
        <w:t xml:space="preserve">the </w:t>
      </w:r>
      <w:r w:rsidRPr="002936FA">
        <w:t xml:space="preserve">other models. </w:t>
      </w:r>
    </w:p>
    <w:p w14:paraId="48FC7031" w14:textId="47464C16" w:rsidR="00DC2691" w:rsidRDefault="00DC2691" w:rsidP="00DC2691">
      <w:pPr>
        <w:ind w:firstLine="288"/>
      </w:pPr>
      <w:r w:rsidRPr="002936FA">
        <w:t xml:space="preserve">In another paper </w:t>
      </w:r>
      <w:r>
        <w:fldChar w:fldCharType="begin" w:fldLock="1"/>
      </w:r>
      <w:r w:rsidR="007548DA">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[154]","plainTextFormattedCitation":"[154]","previouslyFormattedCitation":"[154]"},"properties":{"noteIndex":0},"schema":"https://github.com/citation-style-language/schema/raw/master/csl-citation.json"}</w:instrText>
      </w:r>
      <w:r>
        <w:fldChar w:fldCharType="separate"/>
      </w:r>
      <w:r w:rsidR="00D65546" w:rsidRPr="00D65546">
        <w:rPr>
          <w:noProof/>
        </w:rPr>
        <w:t>[154]</w:t>
      </w:r>
      <w:r>
        <w:fldChar w:fldCharType="end"/>
      </w:r>
      <w:r w:rsidRPr="002936FA">
        <w:t xml:space="preserve">, the authors presented a new model that incorporates three </w:t>
      </w:r>
      <w:r>
        <w:t>forecaster</w:t>
      </w:r>
      <w:r w:rsidRPr="002936FA">
        <w:t>s: Variational Mode Decomposition (</w:t>
      </w:r>
      <w:proofErr w:type="spellStart"/>
      <w:r w:rsidRPr="002936FA">
        <w:t>VMD</w:t>
      </w:r>
      <w:proofErr w:type="spellEnd"/>
      <w:r w:rsidRPr="002936FA">
        <w:t xml:space="preserve">), Convolutional Neural Networks (CNN), and Gated Neural Networks (GRU), and named it </w:t>
      </w:r>
      <w:proofErr w:type="spellStart"/>
      <w:r w:rsidRPr="002936FA">
        <w:t>SEPNet</w:t>
      </w:r>
      <w:proofErr w:type="spellEnd"/>
      <w:r w:rsidRPr="002936FA">
        <w:t xml:space="preserve">. </w:t>
      </w:r>
      <w:r w:rsidR="002C32DE">
        <w:t>Compared</w:t>
      </w:r>
      <w:r w:rsidRPr="00174950">
        <w:t xml:space="preserve"> to other models such as LSTM, CNN, and </w:t>
      </w:r>
      <w:proofErr w:type="spellStart"/>
      <w:r w:rsidRPr="00174950">
        <w:t>VMD</w:t>
      </w:r>
      <w:proofErr w:type="spellEnd"/>
      <w:r w:rsidRPr="00174950">
        <w:t xml:space="preserve">-CNN, the </w:t>
      </w:r>
      <w:proofErr w:type="spellStart"/>
      <w:r w:rsidRPr="00174950">
        <w:t>SEPNet</w:t>
      </w:r>
      <w:proofErr w:type="spellEnd"/>
      <w:r w:rsidRPr="00174950">
        <w:t xml:space="preserve"> model outperformed them all, significantly improving the forecasts' overall performance.</w:t>
      </w:r>
      <w:r w:rsidRPr="002936FA">
        <w:t xml:space="preserve"> </w:t>
      </w:r>
      <w:r w:rsidR="007A1B2E" w:rsidRPr="007A1B2E">
        <w:t>The ImageNet Large Scale Visual Recognition Competition (</w:t>
      </w:r>
      <w:proofErr w:type="spellStart"/>
      <w:r w:rsidR="007A1B2E" w:rsidRPr="007A1B2E">
        <w:t>ILSVRC</w:t>
      </w:r>
      <w:proofErr w:type="spellEnd"/>
      <w:r w:rsidR="007A1B2E" w:rsidRPr="007A1B2E">
        <w:t xml:space="preserve">) is an annual international competition for computer vision. For the first time, a </w:t>
      </w:r>
      <w:r w:rsidR="003575C6">
        <w:t>CNN</w:t>
      </w:r>
      <w:r w:rsidR="007A1B2E" w:rsidRPr="007A1B2E">
        <w:t xml:space="preserve"> won this competition in 2012 </w:t>
      </w:r>
      <w:r>
        <w:fldChar w:fldCharType="begin" w:fldLock="1"/>
      </w:r>
      <w:r w:rsidR="007548DA">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[155]–[163]","plainTextFormattedCitation":"[155]–[163]","previouslyFormattedCitation":"[155]–[163]"},"properties":{"noteIndex":0},"schema":"https://github.com/citation-style-language/schema/raw/master/csl-citation.json"}</w:instrText>
      </w:r>
      <w:r>
        <w:fldChar w:fldCharType="separate"/>
      </w:r>
      <w:r w:rsidR="00D65546" w:rsidRPr="00D65546">
        <w:rPr>
          <w:noProof/>
        </w:rPr>
        <w:t>[155]–[163]</w:t>
      </w:r>
      <w:r>
        <w:fldChar w:fldCharType="end"/>
      </w:r>
      <w:r w:rsidRPr="002A6FC6">
        <w:t>.</w:t>
      </w:r>
      <w:r>
        <w:t xml:space="preserve"> </w:t>
      </w:r>
    </w:p>
    <w:p w14:paraId="1BA1160F" w14:textId="36086C67" w:rsidR="001A2209" w:rsidRDefault="001A2209" w:rsidP="00A461E3">
      <w:pPr>
        <w:pStyle w:val="Heading2"/>
      </w:pPr>
      <w:bookmarkStart w:id="120" w:name="_Toc90482705"/>
      <w:r>
        <w:lastRenderedPageBreak/>
        <w:t>2.</w:t>
      </w:r>
      <w:r w:rsidR="00443401">
        <w:t>5</w:t>
      </w:r>
      <w:r>
        <w:t xml:space="preserve"> The Myth of Finding the One Size Fits All Technique</w:t>
      </w:r>
      <w:bookmarkEnd w:id="120"/>
    </w:p>
    <w:p w14:paraId="7C338CAC" w14:textId="638456A5" w:rsidR="0008758E" w:rsidRPr="0008758E" w:rsidRDefault="0008758E" w:rsidP="0008758E">
      <w:pPr>
        <w:ind w:firstLine="288"/>
      </w:pPr>
      <w:r w:rsidRPr="0008758E">
        <w:t>Tao Hong discussed the myth of discovering the optimal technique</w:t>
      </w:r>
      <w:r>
        <w:t xml:space="preserve"> [1]</w:t>
      </w:r>
      <w:r w:rsidRPr="0008758E">
        <w:t xml:space="preserve">. He concluded that </w:t>
      </w:r>
      <w:r w:rsidR="002C32DE">
        <w:t>researchers and users must</w:t>
      </w:r>
      <w:r w:rsidRPr="0008758E">
        <w:t xml:space="preserve"> understand that there is no universally superior technique. The approach taken with load forecasting should be determined by the forecasting requirements and the dataset under analysis. One approach is unlikely to be beneficial in all load forecasting scenarios. With different datasets, different forecasters perform better or worse. Additionally, forecast errors vary significantly across utilities, utility zones, and time horizons.</w:t>
      </w:r>
    </w:p>
    <w:p w14:paraId="5513CA8B" w14:textId="6CCAF4F1" w:rsidR="004737B0" w:rsidRDefault="004737B0" w:rsidP="004737B0">
      <w:pPr>
        <w:pStyle w:val="Heading2"/>
      </w:pPr>
      <w:bookmarkStart w:id="121" w:name="_Ref86061634"/>
      <w:bookmarkStart w:id="122" w:name="_Ref86061668"/>
      <w:bookmarkStart w:id="123" w:name="_Ref86061675"/>
      <w:bookmarkStart w:id="124" w:name="_Ref86061677"/>
      <w:bookmarkStart w:id="125" w:name="_Toc90482706"/>
      <w:r>
        <w:t>2.6 Peak Load</w:t>
      </w:r>
      <w:bookmarkEnd w:id="121"/>
      <w:bookmarkEnd w:id="122"/>
      <w:bookmarkEnd w:id="123"/>
      <w:bookmarkEnd w:id="124"/>
      <w:bookmarkEnd w:id="125"/>
    </w:p>
    <w:p w14:paraId="734E0924" w14:textId="74D9BFBA" w:rsidR="004737B0" w:rsidRDefault="00DE5D87" w:rsidP="00DE5D87">
      <w:pPr>
        <w:ind w:firstLine="288"/>
      </w:pPr>
      <w:r>
        <w:t>Base</w:t>
      </w:r>
      <w:r w:rsidRPr="00604480">
        <w:t xml:space="preserve"> load refers to the bare minimum amount of electrical demand that must be met over a 24-hour period. Base load requirements are relatively constant and are also known as constant load.</w:t>
      </w:r>
      <w:r>
        <w:t xml:space="preserve"> Conversely, p</w:t>
      </w:r>
      <w:r w:rsidR="004737B0" w:rsidRPr="00604480">
        <w:t xml:space="preserve">eak load refers to the maximum amount of energy drawn from the grid by a consumer over a specified period. While </w:t>
      </w:r>
      <w:r w:rsidR="002C32DE">
        <w:t>most</w:t>
      </w:r>
      <w:r w:rsidR="004737B0" w:rsidRPr="00604480">
        <w:t xml:space="preserve"> utilities run on a 15-minute cycle, some run on 30- or 60-minute cycles </w:t>
      </w:r>
      <w:r w:rsidR="004737B0">
        <w:fldChar w:fldCharType="begin" w:fldLock="1"/>
      </w:r>
      <w:r w:rsidR="007548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[164]","plainTextFormattedCitation":"[164]","previouslyFormattedCitation":"[164]"},"properties":{"noteIndex":0},"schema":"https://github.com/citation-style-language/schema/raw/master/csl-citation.json"}</w:instrText>
      </w:r>
      <w:r w:rsidR="004737B0">
        <w:fldChar w:fldCharType="separate"/>
      </w:r>
      <w:r w:rsidR="00D65546" w:rsidRPr="00D65546">
        <w:rPr>
          <w:noProof/>
        </w:rPr>
        <w:t>[164]</w:t>
      </w:r>
      <w:r w:rsidR="004737B0">
        <w:fldChar w:fldCharType="end"/>
      </w:r>
      <w:r w:rsidR="004737B0" w:rsidRPr="00604480">
        <w:t xml:space="preserve">. </w:t>
      </w:r>
      <w:r w:rsidR="007A0182" w:rsidRPr="007A0182">
        <w:t>While there may be numerous spikes in energy demand over the time period, a peak load is defined as one that lasts at least 15 minutes; anything less than 15 minutes is considered a random spike.</w:t>
      </w:r>
      <w:r w:rsidR="007A0182">
        <w:t xml:space="preserve"> </w:t>
      </w:r>
      <w:r w:rsidR="004737B0" w:rsidRPr="00604480">
        <w:t>Demand spikes are typically caused by the activation of a</w:t>
      </w:r>
      <w:r w:rsidR="004737B0">
        <w:t>n</w:t>
      </w:r>
      <w:r w:rsidR="004737B0" w:rsidRPr="00604480">
        <w:t xml:space="preserve"> </w:t>
      </w:r>
      <w:r w:rsidR="004737B0">
        <w:t>electrical</w:t>
      </w:r>
      <w:r w:rsidR="002C32DE">
        <w:t>-</w:t>
      </w:r>
      <w:r w:rsidR="004737B0">
        <w:t>consuming device</w:t>
      </w:r>
      <w:r w:rsidR="004737B0" w:rsidRPr="00604480">
        <w:t xml:space="preserve"> and last only a few seconds. </w:t>
      </w:r>
    </w:p>
    <w:p w14:paraId="4BA459B1" w14:textId="77777777" w:rsidR="00E141D4" w:rsidRDefault="00E141D4" w:rsidP="00E141D4">
      <w:pPr>
        <w:keepNext/>
        <w:ind w:firstLine="288"/>
        <w:jc w:val="center"/>
      </w:pPr>
      <w:r>
        <w:rPr>
          <w:noProof/>
        </w:rPr>
        <w:lastRenderedPageBreak/>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564E6749" w:rsidR="00E141D4" w:rsidRDefault="00E141D4" w:rsidP="00E141D4">
      <w:pPr>
        <w:pStyle w:val="Caption"/>
        <w:jc w:val="center"/>
      </w:pPr>
      <w:bookmarkStart w:id="126" w:name="_Ref87447326"/>
      <w:bookmarkStart w:id="127" w:name="_Toc90482785"/>
      <w:r>
        <w:t xml:space="preserve">Figure </w:t>
      </w:r>
      <w:r w:rsidR="001F7262">
        <w:fldChar w:fldCharType="begin"/>
      </w:r>
      <w:r w:rsidR="001F7262">
        <w:instrText xml:space="preserve"> SEQ Figure \* ARABIC </w:instrText>
      </w:r>
      <w:r w:rsidR="001F7262">
        <w:fldChar w:fldCharType="separate"/>
      </w:r>
      <w:r w:rsidR="00774E7F">
        <w:rPr>
          <w:noProof/>
        </w:rPr>
        <w:t>7</w:t>
      </w:r>
      <w:r w:rsidR="001F7262">
        <w:rPr>
          <w:noProof/>
        </w:rPr>
        <w:fldChar w:fldCharType="end"/>
      </w:r>
      <w:bookmarkEnd w:id="126"/>
      <w:r>
        <w:t xml:space="preserve"> – Peak Load vs Base Load </w:t>
      </w:r>
      <w:r>
        <w:fldChar w:fldCharType="begin" w:fldLock="1"/>
      </w:r>
      <w:r w:rsidR="007548DA">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[165]","plainTextFormattedCitation":"[165]","previouslyFormattedCitation":"[165]"},"properties":{"noteIndex":0},"schema":"https://github.com/citation-style-language/schema/raw/master/csl-citation.json"}</w:instrText>
      </w:r>
      <w:r>
        <w:fldChar w:fldCharType="separate"/>
      </w:r>
      <w:r w:rsidR="00D65546" w:rsidRPr="00D65546">
        <w:rPr>
          <w:b w:val="0"/>
          <w:noProof/>
        </w:rPr>
        <w:t>[165]</w:t>
      </w:r>
      <w:bookmarkEnd w:id="127"/>
      <w:r>
        <w:fldChar w:fldCharType="end"/>
      </w:r>
    </w:p>
    <w:p w14:paraId="13C19155" w14:textId="749D5591" w:rsidR="004737B0" w:rsidRDefault="004737B0" w:rsidP="004737B0">
      <w:pPr>
        <w:ind w:firstLine="288"/>
      </w:pPr>
      <w:r w:rsidRPr="00604480">
        <w:t xml:space="preserve">Consider a house's electrical requirements. The base load is the amount of electricity </w:t>
      </w:r>
      <w:r w:rsidR="002C32DE">
        <w:t>constantly required from the electrical grid</w:t>
      </w:r>
      <w:r w:rsidRPr="00604480">
        <w:t>. When additional power is required, such as when an entire family is at home watching television and consuming a large amount of electricity, a peak load occurs. It is a momentary period of increased demand, as the family will soon be sleeping, turning off the television and lights, and conserving energy. The base load is more stable but also less intense, as electricity is still required for heating, cooling, and power outlets, among other things.</w:t>
      </w:r>
      <w:r>
        <w:t xml:space="preserve"> </w:t>
      </w:r>
      <w:r w:rsidRPr="00EE242E">
        <w:t>Peak load is less predictable than base load. It can surge when air conditioners are switched on or when a snowstorm hits and the heat must be turned up</w:t>
      </w:r>
      <w:r>
        <w:t xml:space="preserve"> </w:t>
      </w:r>
      <w:r>
        <w:fldChar w:fldCharType="begin" w:fldLock="1"/>
      </w:r>
      <w:r w:rsidR="007548DA">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[166]","plainTextFormattedCitation":"[166]","previouslyFormattedCitation":"[166]"},"properties":{"noteIndex":0},"schema":"https://github.com/citation-style-language/schema/raw/master/csl-citation.json"}</w:instrText>
      </w:r>
      <w:r>
        <w:fldChar w:fldCharType="separate"/>
      </w:r>
      <w:r w:rsidR="00D65546" w:rsidRPr="00D65546">
        <w:rPr>
          <w:noProof/>
        </w:rPr>
        <w:t>[166]</w:t>
      </w:r>
      <w:r>
        <w:fldChar w:fldCharType="end"/>
      </w:r>
      <w:r>
        <w:t xml:space="preserve">. </w:t>
      </w:r>
    </w:p>
    <w:p w14:paraId="5F7BEF84" w14:textId="1AA4A3EE" w:rsidR="007F544E" w:rsidRDefault="004737B0" w:rsidP="009806E4">
      <w:pPr>
        <w:ind w:firstLine="288"/>
      </w:pPr>
      <w:r>
        <w:fldChar w:fldCharType="begin"/>
      </w:r>
      <w:r>
        <w:instrText xml:space="preserve"> REF _Ref87447326 \h </w:instrText>
      </w:r>
      <w:r>
        <w:fldChar w:fldCharType="separate"/>
      </w:r>
      <w:r w:rsidR="00774E7F">
        <w:t xml:space="preserve">Figure </w:t>
      </w:r>
      <w:r w:rsidR="00774E7F">
        <w:rPr>
          <w:noProof/>
        </w:rPr>
        <w:t>7</w:t>
      </w:r>
      <w:r>
        <w:fldChar w:fldCharType="end"/>
      </w:r>
      <w:r>
        <w:t xml:space="preserve"> </w:t>
      </w:r>
      <w:r w:rsidRPr="00716CD7">
        <w:t xml:space="preserve">depicts the visual distinction between the base </w:t>
      </w:r>
      <w:r w:rsidR="002C32DE">
        <w:t>and peak loads</w:t>
      </w:r>
      <w:r w:rsidRPr="00716CD7">
        <w:t>. Peaks have three distinct characteristics: magnitude, temporal location, and width or duration.</w:t>
      </w:r>
      <w:r>
        <w:t xml:space="preserve"> </w:t>
      </w:r>
      <w:r w:rsidRPr="003E04CF">
        <w:t>The temporal location of the peak is the most critical of all the characteristics, even more so than the peak's value. Knowing the precise time</w:t>
      </w:r>
      <w:r>
        <w:t xml:space="preserve"> that </w:t>
      </w:r>
      <w:r w:rsidRPr="003E04CF">
        <w:t xml:space="preserve">a peak will occur enables utilities to plan reserve power and demand response strategies to help reduce the peak, </w:t>
      </w:r>
      <w:r w:rsidR="002C32DE">
        <w:t>resulting</w:t>
      </w:r>
      <w:r w:rsidRPr="003E04CF">
        <w:t xml:space="preserve"> in significant savings for both the utility and its customers.</w:t>
      </w:r>
      <w:r w:rsidR="009806E4">
        <w:t xml:space="preserve"> </w:t>
      </w:r>
      <w:r w:rsidR="007F544E" w:rsidRPr="007F544E">
        <w:t xml:space="preserve">Understanding peak load is critical </w:t>
      </w:r>
      <w:r w:rsidR="007F544E" w:rsidRPr="007F544E">
        <w:lastRenderedPageBreak/>
        <w:t xml:space="preserve">for any energy management strategy used by a business </w:t>
      </w:r>
      <w:r w:rsidR="007F544E">
        <w:fldChar w:fldCharType="begin" w:fldLock="1"/>
      </w:r>
      <w:r w:rsidR="007548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[167]","plainTextFormattedCitation":"[167]","previouslyFormattedCitation":"[167]"},"properties":{"noteIndex":0},"schema":"https://github.com/citation-style-language/schema/raw/master/csl-citation.json"}</w:instrText>
      </w:r>
      <w:r w:rsidR="007F544E">
        <w:fldChar w:fldCharType="separate"/>
      </w:r>
      <w:r w:rsidR="00D65546" w:rsidRPr="00D65546">
        <w:rPr>
          <w:noProof/>
        </w:rPr>
        <w:t>[167]</w:t>
      </w:r>
      <w:r w:rsidR="007F544E">
        <w:fldChar w:fldCharType="end"/>
      </w:r>
      <w:r w:rsidR="007F544E" w:rsidRPr="007F544E">
        <w:t>. Generally, electricity is more expensive during peak periods. Forecasting peak loads is critical for ensuring sufficient generation, transmission, and distribution capacity. The peak load determines the rate charged by the utility to the customer.</w:t>
      </w:r>
      <w:r w:rsidR="007F544E">
        <w:t xml:space="preserve"> </w:t>
      </w:r>
      <w:r w:rsidR="002C32DE">
        <w:t>This study evaluated forecasters</w:t>
      </w:r>
      <w:r w:rsidR="00FC51D0" w:rsidRPr="00FC51D0">
        <w:t xml:space="preserve"> based on their daily peak accuracy, </w:t>
      </w:r>
      <w:r w:rsidR="00017DA8" w:rsidRPr="00FC51D0">
        <w:t>considering</w:t>
      </w:r>
      <w:r w:rsidR="00FC51D0" w:rsidRPr="00FC51D0">
        <w:t xml:space="preserve"> the peak's value and time of occurrence.</w:t>
      </w:r>
    </w:p>
    <w:p w14:paraId="0C51DDCC" w14:textId="6AD9B1C5" w:rsidR="00F06187" w:rsidRDefault="00F06187" w:rsidP="00F06187">
      <w:pPr>
        <w:pStyle w:val="Heading2"/>
      </w:pPr>
      <w:bookmarkStart w:id="128" w:name="_Toc90482707"/>
      <w:r>
        <w:t>2.</w:t>
      </w:r>
      <w:r w:rsidR="00A461E3">
        <w:t>7</w:t>
      </w:r>
      <w:r>
        <w:t xml:space="preserve"> Performance Metrics</w:t>
      </w:r>
      <w:bookmarkEnd w:id="128"/>
    </w:p>
    <w:p w14:paraId="6B24BF6E" w14:textId="3297D66E" w:rsidR="0026008A" w:rsidRDefault="00101285" w:rsidP="00E0217B">
      <w:pPr>
        <w:ind w:firstLine="288"/>
      </w:pPr>
      <w:r w:rsidRPr="007C46C8">
        <w:t xml:space="preserve">The performance of all forecasters was compared across all datasets, considering both overall performance and performance on an hourly, daily, monthly, and seasonal basis. It aided us in identifying instances in which forecasters outperformed or underperformed expectations. </w:t>
      </w:r>
      <w:r w:rsidR="00017DA8" w:rsidRPr="00017DA8">
        <w:t xml:space="preserve">The performance was assessed </w:t>
      </w:r>
      <w:r w:rsidR="002C32DE">
        <w:t>based on</w:t>
      </w:r>
      <w:r w:rsidR="00017DA8" w:rsidRPr="00017DA8">
        <w:t xml:space="preserve"> forecast accuracy in general and accuracy in predicting daily peaks.</w:t>
      </w:r>
      <w:r w:rsidR="00017DA8">
        <w:t xml:space="preserve"> </w:t>
      </w:r>
    </w:p>
    <w:p w14:paraId="1DED7B70" w14:textId="493F4CD2" w:rsidR="006924C3" w:rsidRDefault="00F72337" w:rsidP="00E0217B">
      <w:pPr>
        <w:ind w:firstLine="288"/>
      </w:pPr>
      <w:r w:rsidRPr="00F72337">
        <w:t xml:space="preserve">While the </w:t>
      </w:r>
      <w:r>
        <w:t xml:space="preserve">mean absolute error </w:t>
      </w:r>
      <w:r w:rsidRPr="00F72337">
        <w:t xml:space="preserve">(MAE) is the simplest way to quantify forecast error [17], it </w:t>
      </w:r>
      <w:r w:rsidR="002C32DE">
        <w:t>cannot</w:t>
      </w:r>
      <w:r w:rsidRPr="00F72337">
        <w:t xml:space="preserve"> compare measurements across forecast scenarios with varying scales because it is an absolute measure. As a result, the mean absolute percent error (</w:t>
      </w:r>
      <w:proofErr w:type="spellStart"/>
      <w:r w:rsidRPr="00F72337">
        <w:t>MAPE</w:t>
      </w:r>
      <w:proofErr w:type="spellEnd"/>
      <w:r w:rsidRPr="00F72337">
        <w:t xml:space="preserve">) is frequently used because comparisons are straightforward to interpret. </w:t>
      </w:r>
      <w:proofErr w:type="spellStart"/>
      <w:r w:rsidRPr="00F72337">
        <w:t>MAPE</w:t>
      </w:r>
      <w:proofErr w:type="spellEnd"/>
      <w:r w:rsidRPr="00F72337">
        <w:t xml:space="preserve"> is also the most frequently used metric for load forecasting [1]. The following table summarizes the most frequently used methods for determining accuracy:</w:t>
      </w:r>
    </w:p>
    <w:tbl>
      <w:tblPr>
        <w:tblStyle w:val="TableGrid"/>
        <w:tblW w:w="0" w:type="auto"/>
        <w:jc w:val="center"/>
        <w:tblLook w:val="04A0" w:firstRow="1" w:lastRow="0" w:firstColumn="1" w:lastColumn="0" w:noHBand="0" w:noVBand="1"/>
      </w:tblPr>
      <w:tblGrid>
        <w:gridCol w:w="3510"/>
        <w:gridCol w:w="3924"/>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2pt;height:33.9pt" o:ole="">
                  <v:imagedata r:id="rId64" o:title=""/>
                </v:shape>
                <o:OLEObject Type="Embed" ProgID="Equation.DSMT4" ShapeID="_x0000_i1046" DrawAspect="Content" ObjectID="_1701159784"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5pt;height:33.9pt" o:ole="">
                  <v:imagedata r:id="rId66" o:title=""/>
                </v:shape>
                <o:OLEObject Type="Embed" ProgID="Equation.DSMT4" ShapeID="_x0000_i1047" DrawAspect="Content" ObjectID="_1701159785"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4.85pt;height:33.9pt" o:ole="">
                  <v:imagedata r:id="rId68" o:title=""/>
                </v:shape>
                <o:OLEObject Type="Embed" ProgID="Equation.DSMT4" ShapeID="_x0000_i1048" DrawAspect="Content" ObjectID="_1701159786"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2pt;height:38.1pt" o:ole="">
                  <v:imagedata r:id="rId70" o:title=""/>
                </v:shape>
                <o:OLEObject Type="Embed" ProgID="Equation.DSMT4" ShapeID="_x0000_i1049" DrawAspect="Content" ObjectID="_1701159787" r:id="rId71"/>
              </w:object>
            </w:r>
          </w:p>
        </w:tc>
      </w:tr>
    </w:tbl>
    <w:p w14:paraId="0430D55A" w14:textId="6288E783" w:rsidR="00F06187" w:rsidRDefault="00F06187" w:rsidP="00F06187">
      <w:pPr>
        <w:pStyle w:val="Caption"/>
        <w:jc w:val="center"/>
      </w:pPr>
      <w:bookmarkStart w:id="129" w:name="_Ref85286186"/>
      <w:bookmarkStart w:id="130" w:name="_Toc90482764"/>
      <w:r>
        <w:t xml:space="preserve">Table </w:t>
      </w:r>
      <w:r w:rsidR="001F7262">
        <w:fldChar w:fldCharType="begin"/>
      </w:r>
      <w:r w:rsidR="001F7262">
        <w:instrText xml:space="preserve"> SEQ Table \* ARABIC </w:instrText>
      </w:r>
      <w:r w:rsidR="001F7262">
        <w:fldChar w:fldCharType="separate"/>
      </w:r>
      <w:r w:rsidR="00774E7F">
        <w:rPr>
          <w:noProof/>
        </w:rPr>
        <w:t>1</w:t>
      </w:r>
      <w:r w:rsidR="001F7262">
        <w:rPr>
          <w:noProof/>
        </w:rPr>
        <w:fldChar w:fldCharType="end"/>
      </w:r>
      <w:bookmarkEnd w:id="129"/>
      <w:r>
        <w:rPr>
          <w:noProof/>
        </w:rPr>
        <w:t xml:space="preserve"> - </w:t>
      </w:r>
      <w:r w:rsidRPr="00D6300C">
        <w:rPr>
          <w:noProof/>
        </w:rPr>
        <w:t>Formulas for Several Frequently Used Performance Metrics</w:t>
      </w:r>
      <w:bookmarkEnd w:id="130"/>
    </w:p>
    <w:p w14:paraId="2D1A35B4" w14:textId="156264BE" w:rsidR="002E2AB4" w:rsidRDefault="002E2AB4" w:rsidP="00E1791D">
      <w:pPr>
        <w:ind w:firstLine="288"/>
      </w:pPr>
      <w:r w:rsidRPr="002E2AB4">
        <w:lastRenderedPageBreak/>
        <w:t xml:space="preserve">However, </w:t>
      </w:r>
      <w:proofErr w:type="spellStart"/>
      <w:r w:rsidRPr="002E2AB4">
        <w:t>MAPE</w:t>
      </w:r>
      <w:proofErr w:type="spellEnd"/>
      <w:r w:rsidRPr="002E2AB4">
        <w:t xml:space="preserve"> has limitations in that it cannot handle zero-valued actuals, it over-emphasizes high errors during periods of low demand, and it over-emphasizes overshoot errors in comparison to undershoot errors for forecasting scenarios bounded by 0 (since undershoot errors cannot exceed 100%, but overshoot errors are unbounded) </w:t>
      </w:r>
      <w:r>
        <w:fldChar w:fldCharType="begin" w:fldLock="1"/>
      </w:r>
      <w:r w:rsidR="007548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[168]","plainTextFormattedCitation":"[1], [168]","previouslyFormattedCitation":"[1], [168]"},"properties":{"noteIndex":0},"schema":"https://github.com/citation-style-language/schema/raw/master/csl-citation.json"}</w:instrText>
      </w:r>
      <w:r>
        <w:fldChar w:fldCharType="separate"/>
      </w:r>
      <w:r w:rsidR="00D65546" w:rsidRPr="00D65546">
        <w:rPr>
          <w:noProof/>
        </w:rPr>
        <w:t>[1], [168]</w:t>
      </w:r>
      <w:r>
        <w:fldChar w:fldCharType="end"/>
      </w:r>
      <w:r>
        <w:t xml:space="preserve">. </w:t>
      </w:r>
      <w:r w:rsidRPr="002E2AB4">
        <w:t xml:space="preserve">Both MAE and </w:t>
      </w:r>
      <w:proofErr w:type="spellStart"/>
      <w:r w:rsidRPr="002E2AB4">
        <w:t>MAPE</w:t>
      </w:r>
      <w:proofErr w:type="spellEnd"/>
      <w:r w:rsidRPr="002E2AB4">
        <w:t xml:space="preserve"> are insensitive to rare but significant errors, which are better captured by root mean square error (</w:t>
      </w:r>
      <w:proofErr w:type="spellStart"/>
      <w:r w:rsidRPr="002E2AB4">
        <w:t>RMSE</w:t>
      </w:r>
      <w:proofErr w:type="spellEnd"/>
      <w:r w:rsidRPr="002E2AB4">
        <w:t xml:space="preserve">) </w:t>
      </w:r>
      <w:r>
        <w:fldChar w:fldCharType="begin" w:fldLock="1"/>
      </w:r>
      <w:r w:rsidR="00672207">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2E2AB4">
        <w:t xml:space="preserve">, but </w:t>
      </w:r>
      <w:proofErr w:type="spellStart"/>
      <w:r w:rsidRPr="002E2AB4">
        <w:t>RMSE</w:t>
      </w:r>
      <w:proofErr w:type="spellEnd"/>
      <w:r w:rsidRPr="002E2AB4">
        <w:t xml:space="preserve"> is more difficult to interpret because it is not scaled to the original error. Mean Biased Error (MBE) and standard deviation (S</w:t>
      </w:r>
      <w:r w:rsidR="00B75B47">
        <w:t>T</w:t>
      </w:r>
      <w:r w:rsidRPr="002E2AB4">
        <w:t xml:space="preserve">D) can also be used to fully capture bias and precision </w:t>
      </w:r>
      <w:r>
        <w:fldChar w:fldCharType="begin" w:fldLock="1"/>
      </w:r>
      <w:r w:rsidR="007548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systems","type":"article-journal"},"uris":["http://www.mendeley.com/documents/?uuid=a93c32ae-59b8-4caf-b72a-c2f8dde4a5af"]}],"mendeley":{"formattedCitation":"[169], [170]","plainTextFormattedCitation":"[169], [170]","previouslyFormattedCitation":"[169], [170]"},"properties":{"noteIndex":0},"schema":"https://github.com/citation-style-language/schema/raw/master/csl-citation.json"}</w:instrText>
      </w:r>
      <w:r>
        <w:fldChar w:fldCharType="separate"/>
      </w:r>
      <w:r w:rsidR="00D65546" w:rsidRPr="00D65546">
        <w:rPr>
          <w:noProof/>
        </w:rPr>
        <w:t>[169], [170]</w:t>
      </w:r>
      <w:r>
        <w:fldChar w:fldCharType="end"/>
      </w:r>
      <w:r w:rsidRPr="002E2AB4">
        <w:t>. While these metrics have limitations, they are straightforward tools for assessing forecast accuracy.</w:t>
      </w:r>
    </w:p>
    <w:p w14:paraId="386AF334" w14:textId="5814E7D0" w:rsidR="00CD63D3" w:rsidRPr="009A433B" w:rsidRDefault="002C32DE" w:rsidP="009A433B">
      <w:pPr>
        <w:ind w:firstLine="288"/>
      </w:pPr>
      <w:r>
        <w:t>This study</w:t>
      </w:r>
      <w:r w:rsidR="00EC5279" w:rsidRPr="00EC5279">
        <w:t xml:space="preserve"> concentrated on the </w:t>
      </w:r>
      <w:proofErr w:type="spellStart"/>
      <w:r w:rsidR="00EC5279" w:rsidRPr="00EC5279">
        <w:t>MAPE</w:t>
      </w:r>
      <w:proofErr w:type="spellEnd"/>
      <w:r w:rsidR="00EC5279" w:rsidRPr="00EC5279">
        <w:t xml:space="preserve"> and </w:t>
      </w:r>
      <w:proofErr w:type="spellStart"/>
      <w:r w:rsidR="00EC5279" w:rsidRPr="00EC5279">
        <w:t>RMSE</w:t>
      </w:r>
      <w:proofErr w:type="spellEnd"/>
      <w:r w:rsidR="00EC5279" w:rsidRPr="00EC5279">
        <w:t xml:space="preserve"> because they are the most frequently used load forecasting metrics. Because our datasets contain no values near zero, the </w:t>
      </w:r>
      <w:proofErr w:type="spellStart"/>
      <w:r w:rsidR="00EC5279" w:rsidRPr="00EC5279">
        <w:t>MAPE's</w:t>
      </w:r>
      <w:proofErr w:type="spellEnd"/>
      <w:r w:rsidR="00EC5279" w:rsidRPr="00EC5279">
        <w:t xml:space="preserve"> limitations do not apply, and the </w:t>
      </w:r>
      <w:proofErr w:type="spellStart"/>
      <w:r w:rsidR="00EC5279" w:rsidRPr="00EC5279">
        <w:t>RMSE</w:t>
      </w:r>
      <w:proofErr w:type="spellEnd"/>
      <w:r w:rsidR="00EC5279" w:rsidRPr="00EC5279">
        <w:t xml:space="preserve"> enables us to detect </w:t>
      </w:r>
      <w:r>
        <w:t>significant</w:t>
      </w:r>
      <w:r w:rsidR="00EC5279" w:rsidRPr="00EC5279">
        <w:t xml:space="preserve"> forecast errors. </w:t>
      </w:r>
      <w:r w:rsidR="008A78F6" w:rsidRPr="008A78F6">
        <w:t xml:space="preserve">Additionally, we examined the accuracy of daily peaks using the </w:t>
      </w:r>
      <w:proofErr w:type="spellStart"/>
      <w:r w:rsidR="008A78F6" w:rsidRPr="008A78F6">
        <w:t>MAPE</w:t>
      </w:r>
      <w:proofErr w:type="spellEnd"/>
      <w:r w:rsidR="008A78F6" w:rsidRPr="008A78F6">
        <w:t>, MAE, and MBE metrics.</w:t>
      </w:r>
      <w:r w:rsidR="00EC5279" w:rsidRPr="00EC5279">
        <w:t xml:space="preserve"> Appendix B of this document contains data on the overall performance of all metrics, including those mentioned</w:t>
      </w:r>
      <w:r w:rsidR="00D522B5">
        <w:t xml:space="preserve"> above</w:t>
      </w:r>
      <w:r w:rsidR="00EC5279" w:rsidRPr="00EC5279">
        <w:t>.</w:t>
      </w:r>
      <w:r w:rsidR="00CD63D3">
        <w:br w:type="page"/>
      </w:r>
    </w:p>
    <w:p w14:paraId="4ADBC7F0" w14:textId="14E6E830" w:rsidR="00EB444C" w:rsidRPr="00CD3CAD" w:rsidRDefault="00B06A7F" w:rsidP="00EB444C">
      <w:pPr>
        <w:pStyle w:val="Heading1"/>
      </w:pPr>
      <w:bookmarkStart w:id="131" w:name="_Toc90482708"/>
      <w:r>
        <w:lastRenderedPageBreak/>
        <w:t>3</w:t>
      </w:r>
      <w:r w:rsidR="00EB444C">
        <w:t xml:space="preserve"> </w:t>
      </w:r>
      <w:r w:rsidR="00AD096F">
        <w:t>Investigation</w:t>
      </w:r>
      <w:bookmarkEnd w:id="131"/>
    </w:p>
    <w:p w14:paraId="1BFF3547" w14:textId="64FA6293" w:rsidR="00C33E87" w:rsidRDefault="00CF695C" w:rsidP="00694850">
      <w:pPr>
        <w:ind w:firstLine="288"/>
      </w:pPr>
      <w:r>
        <w:t>The purpose of this work was</w:t>
      </w:r>
      <w:r w:rsidR="00EB444C">
        <w:t xml:space="preserve"> to determine whether deep learning </w:t>
      </w:r>
      <w:r w:rsidR="00772C52">
        <w:t>techniqu</w:t>
      </w:r>
      <w:r w:rsidR="00EB444C">
        <w:t xml:space="preserve">es </w:t>
      </w:r>
      <w:r>
        <w:t xml:space="preserve">could </w:t>
      </w:r>
      <w:r w:rsidR="00EB444C">
        <w:t xml:space="preserve">improve forecasting accuracy for </w:t>
      </w:r>
      <w:r>
        <w:t xml:space="preserve">specific </w:t>
      </w:r>
      <w:r w:rsidR="00C33E87">
        <w:t>utilities</w:t>
      </w:r>
      <w:r w:rsidR="00EB444C">
        <w:t xml:space="preserve"> by comparing the accuracy of deep learning forecasters to some of the current forecasters used by utilities.</w:t>
      </w:r>
      <w:r w:rsidR="00C33E87">
        <w:t xml:space="preserve"> </w:t>
      </w:r>
      <w:r w:rsidR="009E6F4F" w:rsidRPr="009E6F4F">
        <w:t xml:space="preserve">This work focused on </w:t>
      </w:r>
      <w:commentRangeStart w:id="132"/>
      <w:proofErr w:type="spellStart"/>
      <w:r w:rsidR="009E6F4F" w:rsidRPr="009E6F4F">
        <w:t>STLF</w:t>
      </w:r>
      <w:proofErr w:type="spellEnd"/>
      <w:r w:rsidR="009E6F4F" w:rsidRPr="009E6F4F">
        <w:t xml:space="preserve"> horizons </w:t>
      </w:r>
      <w:commentRangeEnd w:id="132"/>
      <w:r w:rsidR="00605403">
        <w:rPr>
          <w:rStyle w:val="CommentReference"/>
        </w:rPr>
        <w:commentReference w:id="132"/>
      </w:r>
      <w:r w:rsidR="009E6F4F" w:rsidRPr="009E6F4F">
        <w:t>because they are a critical component of a utility system's day-to-day operations and planning.</w:t>
      </w:r>
      <w:r w:rsidR="006C6E4D">
        <w:t xml:space="preserve"> </w:t>
      </w:r>
      <w:r w:rsidR="006C6E4D" w:rsidRPr="006C6E4D">
        <w:t xml:space="preserve">To accomplish this, </w:t>
      </w:r>
      <w:r w:rsidR="00AE0891">
        <w:t xml:space="preserve">a CNN forecaster and an LSTM forecaster were compared </w:t>
      </w:r>
      <w:r w:rsidR="00FC5249">
        <w:t>against</w:t>
      </w:r>
      <w:r w:rsidR="00AE0891">
        <w:t xml:space="preserve"> </w:t>
      </w:r>
      <w:r w:rsidR="002C32DE">
        <w:t>four</w:t>
      </w:r>
      <w:r w:rsidR="00AE0891">
        <w:t xml:space="preserve"> benchmark forecasters</w:t>
      </w:r>
      <w:r w:rsidR="006C6E4D" w:rsidRPr="006C6E4D">
        <w:t>: a Seasonal Naive forecaster, a Multiple Linear Regression (</w:t>
      </w:r>
      <w:proofErr w:type="spellStart"/>
      <w:r w:rsidR="006C6E4D" w:rsidRPr="006C6E4D">
        <w:t>MLR</w:t>
      </w:r>
      <w:proofErr w:type="spellEnd"/>
      <w:r w:rsidR="006C6E4D" w:rsidRPr="006C6E4D">
        <w:t xml:space="preserve">) forecaster, </w:t>
      </w:r>
      <w:r w:rsidR="00694850" w:rsidRPr="006C6E4D">
        <w:t>a</w:t>
      </w:r>
      <w:r w:rsidR="006C6E4D" w:rsidRPr="006C6E4D">
        <w:t xml:space="preserve"> </w:t>
      </w:r>
      <w:r w:rsidR="00694850">
        <w:t>Seasonal Auto</w:t>
      </w:r>
      <w:r w:rsidR="002C32DE">
        <w:t>-</w:t>
      </w:r>
      <w:r w:rsidR="00694850">
        <w:t>Regressive Integrated Moving Averages with Exogenous regressors (</w:t>
      </w:r>
      <w:proofErr w:type="spellStart"/>
      <w:r w:rsidR="00694850">
        <w:t>SARIMAX</w:t>
      </w:r>
      <w:proofErr w:type="spellEnd"/>
      <w:r w:rsidR="00694850">
        <w:t>) forecaster</w:t>
      </w:r>
      <w:r w:rsidR="006C6E4D" w:rsidRPr="006C6E4D">
        <w:t>, and a shallow Artificial Neural Network forecaster (ANN).</w:t>
      </w:r>
      <w:r w:rsidR="008502DC">
        <w:t xml:space="preserve"> </w:t>
      </w:r>
      <w:r w:rsidR="00BC1FF0" w:rsidRPr="00BC1FF0">
        <w:t>The forecasting accuracy of the regular load and daily peaks was compared.</w:t>
      </w:r>
    </w:p>
    <w:p w14:paraId="426C8625" w14:textId="2C7F970D" w:rsidR="006C6E4D" w:rsidRDefault="006C6E4D" w:rsidP="006C6E4D">
      <w:pPr>
        <w:pStyle w:val="Heading2"/>
      </w:pPr>
      <w:bookmarkStart w:id="133" w:name="_Toc90482709"/>
      <w:r>
        <w:t xml:space="preserve">3.1 </w:t>
      </w:r>
      <w:r w:rsidR="006C12C8" w:rsidRPr="0066112A">
        <w:t>Preparation of the Datasets</w:t>
      </w:r>
      <w:bookmarkEnd w:id="133"/>
    </w:p>
    <w:p w14:paraId="31E57717" w14:textId="6FCAC9A6" w:rsidR="00177B9E" w:rsidRDefault="003D707E" w:rsidP="00085C58">
      <w:pPr>
        <w:ind w:firstLine="288"/>
      </w:pPr>
      <w:r w:rsidRPr="003D707E">
        <w:t>This study was conducted using three distinct datasets.</w:t>
      </w:r>
      <w:r w:rsidR="00085C58">
        <w:t xml:space="preserve"> </w:t>
      </w:r>
      <w:r w:rsidR="00085C58">
        <w:fldChar w:fldCharType="begin"/>
      </w:r>
      <w:r w:rsidR="00085C58">
        <w:instrText xml:space="preserve"> REF _Ref88212193 \h </w:instrText>
      </w:r>
      <w:r w:rsidR="00085C58">
        <w:fldChar w:fldCharType="separate"/>
      </w:r>
      <w:r w:rsidR="00774E7F">
        <w:t xml:space="preserve">Figure </w:t>
      </w:r>
      <w:r w:rsidR="00774E7F">
        <w:rPr>
          <w:noProof/>
        </w:rPr>
        <w:t>8</w:t>
      </w:r>
      <w:r w:rsidR="00085C58">
        <w:fldChar w:fldCharType="end"/>
      </w:r>
      <w:r w:rsidR="00085C58" w:rsidRPr="00085C58">
        <w:t xml:space="preserve"> illustrates the daily mean for each </w:t>
      </w:r>
      <w:r w:rsidR="002C32DE">
        <w:t>data set</w:t>
      </w:r>
      <w:r w:rsidR="00085C58" w:rsidRPr="00085C58">
        <w:t xml:space="preserve"> </w:t>
      </w:r>
      <w:r w:rsidR="002C32DE">
        <w:t>for</w:t>
      </w:r>
      <w:r w:rsidR="00085C58" w:rsidRPr="00085C58">
        <w:t xml:space="preserve"> the year 2019.</w:t>
      </w:r>
      <w:r w:rsidR="00085C58">
        <w:t xml:space="preserve"> </w:t>
      </w:r>
      <w:r w:rsidR="00EB444C">
        <w:t>Two sets c</w:t>
      </w:r>
      <w:r w:rsidR="00A5406A">
        <w:t>ame</w:t>
      </w:r>
      <w:r w:rsidR="00EB444C">
        <w:t xml:space="preserve"> from an Independent Electrical System Operator in Ontario and </w:t>
      </w:r>
      <w:r w:rsidR="0015352E">
        <w:t>were</w:t>
      </w:r>
      <w:r w:rsidR="00EB444C">
        <w:t xml:space="preserve"> included because the data</w:t>
      </w:r>
      <w:r w:rsidR="0015352E">
        <w:t xml:space="preserve"> sets</w:t>
      </w:r>
      <w:r w:rsidR="00EB444C">
        <w:t xml:space="preserve"> </w:t>
      </w:r>
      <w:r w:rsidR="0015352E">
        <w:t xml:space="preserve">are </w:t>
      </w:r>
      <w:r w:rsidR="00EB444C">
        <w:t>publicly available, which helps with the reproducibility of this work.</w:t>
      </w:r>
      <w:r w:rsidR="00512E6B">
        <w:t xml:space="preserve"> </w:t>
      </w:r>
      <w:r w:rsidR="00EB444C">
        <w:t xml:space="preserve">One set is from Ottawa </w:t>
      </w:r>
      <w:r w:rsidR="00EB444C">
        <w:fldChar w:fldCharType="begin" w:fldLock="1"/>
      </w:r>
      <w:r w:rsidR="007548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EB444C">
        <w:fldChar w:fldCharType="separate"/>
      </w:r>
      <w:r w:rsidR="00D65546" w:rsidRPr="00D65546">
        <w:rPr>
          <w:noProof/>
        </w:rPr>
        <w:t>[171]</w:t>
      </w:r>
      <w:r w:rsidR="00EB444C">
        <w:fldChar w:fldCharType="end"/>
      </w:r>
      <w:r w:rsidR="00EB444C">
        <w:t xml:space="preserve">, and the other is from Toronto </w:t>
      </w:r>
      <w:r w:rsidR="00EB444C">
        <w:fldChar w:fldCharType="begin" w:fldLock="1"/>
      </w:r>
      <w:r w:rsidR="007548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[171]","plainTextFormattedCitation":"[171]","previouslyFormattedCitation":"[171]"},"properties":{"noteIndex":0},"schema":"https://github.com/citation-style-language/schema/raw/master/csl-citation.json"}</w:instrText>
      </w:r>
      <w:r w:rsidR="00EB444C">
        <w:fldChar w:fldCharType="separate"/>
      </w:r>
      <w:r w:rsidR="00D65546" w:rsidRPr="00D65546">
        <w:rPr>
          <w:noProof/>
        </w:rPr>
        <w:t>[171]</w:t>
      </w:r>
      <w:r w:rsidR="00EB444C">
        <w:fldChar w:fldCharType="end"/>
      </w:r>
      <w:r w:rsidR="00EB444C">
        <w:t>, and they both consist of city-wide load aggregation measurements taken hourly, spanning ten years from 2010-2019</w:t>
      </w:r>
      <w:r w:rsidR="00177B9E">
        <w:t>.</w:t>
      </w:r>
      <w:r w:rsidR="0015352E">
        <w:t xml:space="preserve"> </w:t>
      </w:r>
    </w:p>
    <w:p w14:paraId="775C5C18" w14:textId="0A333CBC" w:rsidR="006D7C11" w:rsidRDefault="00177B9E" w:rsidP="006D7C11">
      <w:pPr>
        <w:ind w:firstLine="288"/>
      </w:pPr>
      <w:r>
        <w:t xml:space="preserve">The third set comes from Saint </w:t>
      </w:r>
      <w:r w:rsidR="0015352E">
        <w:t>J</w:t>
      </w:r>
      <w:r>
        <w:t xml:space="preserve">ohn Energy, a municipally-owned utility reseller. </w:t>
      </w:r>
      <w:r w:rsidR="00CA0D51" w:rsidRPr="00CA0D51">
        <w:t>This data set was included because the proposed work contributes to a larger Smart Grid Technologies project conducted at UNB in collaboration with this utility reseller.</w:t>
      </w:r>
      <w:r w:rsidR="00CA0D51">
        <w:t xml:space="preserve"> </w:t>
      </w:r>
      <w:r w:rsidRPr="00BC46C7">
        <w:t xml:space="preserve">Saint John Energy's data set is smaller than the others, spanning approximately 3.75 years from </w:t>
      </w:r>
      <w:r w:rsidRPr="00BC46C7">
        <w:lastRenderedPageBreak/>
        <w:t>2018 to October 20, 2021, but otherwise corresponds to hourly measurements of Saint John's load aggregates.</w:t>
      </w:r>
      <w:r>
        <w:t xml:space="preserve"> </w:t>
      </w:r>
      <w:r w:rsidRPr="0061391E">
        <w:t>All load demand variables are expressed in megawatts</w:t>
      </w:r>
      <w:r>
        <w:t xml:space="preserve"> (MW)</w:t>
      </w:r>
      <w:r w:rsidRPr="0061391E">
        <w:t xml:space="preserve"> for all datasets.</w:t>
      </w:r>
    </w:p>
    <w:p w14:paraId="57FC9DF3" w14:textId="1957B538" w:rsidR="00085109" w:rsidRDefault="0013197E" w:rsidP="006D7C11">
      <w:pPr>
        <w:ind w:firstLine="288"/>
      </w:pPr>
      <w:r w:rsidRPr="00F07159">
        <w:t xml:space="preserve">Temperature data from Environment Canada </w:t>
      </w:r>
      <w:r>
        <w:fldChar w:fldCharType="begin" w:fldLock="1"/>
      </w:r>
      <w:r w:rsidR="007548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[172]","plainTextFormattedCitation":"[172]","previouslyFormattedCitation":"[172]"},"properties":{"noteIndex":0},"schema":"https://github.com/citation-style-language/schema/raw/master/csl-citation.json"}</w:instrText>
      </w:r>
      <w:r>
        <w:fldChar w:fldCharType="separate"/>
      </w:r>
      <w:r w:rsidR="00D65546" w:rsidRPr="00D65546">
        <w:rPr>
          <w:noProof/>
        </w:rPr>
        <w:t>[172]</w:t>
      </w:r>
      <w:r>
        <w:fldChar w:fldCharType="end"/>
      </w:r>
      <w:r w:rsidRPr="00701964">
        <w:t xml:space="preserve"> </w:t>
      </w:r>
      <w:r w:rsidRPr="00F07159">
        <w:t xml:space="preserve">were also incorporated to supplement the time series data. </w:t>
      </w:r>
      <w:r w:rsidR="0015352E">
        <w:t>H</w:t>
      </w:r>
      <w:r w:rsidR="0015352E" w:rsidRPr="00F07159">
        <w:t xml:space="preserve">ourly </w:t>
      </w:r>
      <w:r w:rsidRPr="00F07159">
        <w:t>average temperature</w:t>
      </w:r>
      <w:r w:rsidR="002C32DE">
        <w:t>s</w:t>
      </w:r>
      <w:r w:rsidRPr="00F07159">
        <w:t xml:space="preserve"> for each city, expressed in degrees </w:t>
      </w:r>
      <w:r w:rsidR="0015352E">
        <w:t>Celsius</w:t>
      </w:r>
      <w:r w:rsidR="002C32DE">
        <w:t>,</w:t>
      </w:r>
      <w:r w:rsidR="0015352E">
        <w:t xml:space="preserve"> were included</w:t>
      </w:r>
      <w:r w:rsidRPr="00F07159">
        <w:t>.</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71BE6F0" w:rsidR="00582E6B" w:rsidRDefault="00582E6B" w:rsidP="00582E6B">
      <w:pPr>
        <w:pStyle w:val="Caption"/>
        <w:jc w:val="center"/>
      </w:pPr>
      <w:bookmarkStart w:id="134" w:name="_Ref88212193"/>
      <w:bookmarkStart w:id="135" w:name="_Ref88212185"/>
      <w:bookmarkStart w:id="136" w:name="_Toc90482786"/>
      <w:commentRangeStart w:id="137"/>
      <w:r>
        <w:t xml:space="preserve">Figure </w:t>
      </w:r>
      <w:r w:rsidR="001F7262">
        <w:fldChar w:fldCharType="begin"/>
      </w:r>
      <w:r w:rsidR="001F7262">
        <w:instrText xml:space="preserve"> SEQ Figure \* ARABIC </w:instrText>
      </w:r>
      <w:r w:rsidR="001F7262">
        <w:fldChar w:fldCharType="separate"/>
      </w:r>
      <w:r w:rsidR="00774E7F">
        <w:rPr>
          <w:noProof/>
        </w:rPr>
        <w:t>8</w:t>
      </w:r>
      <w:r w:rsidR="001F7262">
        <w:rPr>
          <w:noProof/>
        </w:rPr>
        <w:fldChar w:fldCharType="end"/>
      </w:r>
      <w:bookmarkEnd w:id="134"/>
      <w:r>
        <w:t xml:space="preserve"> </w:t>
      </w:r>
      <w:r w:rsidR="00DE66A1">
        <w:t>–</w:t>
      </w:r>
      <w:r>
        <w:t xml:space="preserve"> </w:t>
      </w:r>
      <w:bookmarkEnd w:id="135"/>
      <w:r w:rsidR="00D43BC9" w:rsidRPr="00D43BC9">
        <w:t>2019 Average Daily Demand for Loads Across All Datasets</w:t>
      </w:r>
      <w:commentRangeEnd w:id="137"/>
      <w:r w:rsidR="00085C58">
        <w:rPr>
          <w:rStyle w:val="CommentReference"/>
          <w:b w:val="0"/>
          <w:bCs w:val="0"/>
        </w:rPr>
        <w:commentReference w:id="137"/>
      </w:r>
      <w:bookmarkEnd w:id="136"/>
    </w:p>
    <w:p w14:paraId="0F08DF6B" w14:textId="7767EF69" w:rsidR="00BF3A29" w:rsidRDefault="006C51DA" w:rsidP="00BE46B7">
      <w:pPr>
        <w:ind w:firstLine="288"/>
      </w:pPr>
      <w:r w:rsidRPr="006C51DA">
        <w:t>For both the load and temperature variables, a Hampel filter was used to locate and replace outliers in the datasets</w:t>
      </w:r>
      <w:r w:rsidR="00C40CEF">
        <w:t xml:space="preserve"> </w:t>
      </w:r>
      <w:r>
        <w:fldChar w:fldCharType="begin" w:fldLock="1"/>
      </w:r>
      <w:r w:rsidR="007548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[173]","plainTextFormattedCitation":"[173]","previouslyFormattedCitation":"[173]"},"properties":{"noteIndex":0},"schema":"https://github.com/citation-style-language/schema/raw/master/csl-citation.json"}</w:instrText>
      </w:r>
      <w:r>
        <w:fldChar w:fldCharType="separate"/>
      </w:r>
      <w:r w:rsidR="00D65546" w:rsidRPr="00D65546">
        <w:rPr>
          <w:noProof/>
        </w:rPr>
        <w:t>[173]</w:t>
      </w:r>
      <w:r>
        <w:fldChar w:fldCharType="end"/>
      </w:r>
      <w:r w:rsidRPr="006C51DA">
        <w:t xml:space="preserve">. </w:t>
      </w:r>
      <w:commentRangeStart w:id="138"/>
      <w:commentRangeStart w:id="139"/>
      <w:r w:rsidRPr="006C51DA">
        <w:t xml:space="preserve">A seven-sample window </w:t>
      </w:r>
      <w:commentRangeEnd w:id="138"/>
      <w:r w:rsidR="001E425A">
        <w:rPr>
          <w:rStyle w:val="CommentReference"/>
        </w:rPr>
        <w:commentReference w:id="138"/>
      </w:r>
      <w:commentRangeEnd w:id="139"/>
      <w:r w:rsidR="007249C0">
        <w:rPr>
          <w:rStyle w:val="CommentReference"/>
        </w:rPr>
        <w:commentReference w:id="139"/>
      </w:r>
      <w:r w:rsidR="007249C0">
        <w:t>(</w:t>
      </w:r>
      <w:r w:rsidR="00B80A7F">
        <w:t>length</w:t>
      </w:r>
      <w:r w:rsidR="007249C0">
        <w:t xml:space="preserve"> = 7 hours) </w:t>
      </w:r>
      <w:r w:rsidRPr="006C51DA">
        <w:t>centred on the sample under test was used</w:t>
      </w:r>
      <w:r w:rsidR="00C40CEF" w:rsidRPr="006C51DA">
        <w:t>.</w:t>
      </w:r>
      <w:r w:rsidR="00C40CEF">
        <w:t xml:space="preserve"> </w:t>
      </w:r>
      <w:r w:rsidR="00D93A74">
        <w:t xml:space="preserve">Test samples values </w:t>
      </w:r>
      <w:r w:rsidR="002C32DE">
        <w:t xml:space="preserve">of </w:t>
      </w:r>
      <w:r w:rsidR="00D93A74">
        <w:t xml:space="preserve">more than </w:t>
      </w:r>
      <w:r w:rsidR="002C32DE">
        <w:t>three</w:t>
      </w:r>
      <w:r w:rsidR="00D93A74">
        <w:t xml:space="preserve"> standard deviations from the median were discarded as outliers</w:t>
      </w:r>
      <w:r w:rsidR="00C40CEF">
        <w:t>.</w:t>
      </w:r>
    </w:p>
    <w:p w14:paraId="7579FC2D" w14:textId="605128F5" w:rsidR="006C51DA" w:rsidRDefault="000F4984" w:rsidP="00BE46B7">
      <w:pPr>
        <w:ind w:firstLine="288"/>
      </w:pPr>
      <w:r w:rsidRPr="000F4984">
        <w:lastRenderedPageBreak/>
        <w:t xml:space="preserve">All data (load and temperature) were normalized using the Min-Max method, which scales values between zero and one using the time </w:t>
      </w:r>
      <w:r w:rsidR="00660934" w:rsidRPr="000F4984">
        <w:t>series’</w:t>
      </w:r>
      <w:r w:rsidRPr="000F4984">
        <w:t xml:space="preserve"> minimum and maximum values, as specified in</w:t>
      </w:r>
      <w:r>
        <w:t>:</w:t>
      </w:r>
    </w:p>
    <w:p w14:paraId="249D2AD4" w14:textId="663A04A5" w:rsidR="008D2386" w:rsidRDefault="008D2386" w:rsidP="008D2386">
      <w:pPr>
        <w:pStyle w:val="MTDisplayEquation"/>
        <w:jc w:val="center"/>
      </w:pPr>
      <w:r w:rsidRPr="008D2386">
        <w:rPr>
          <w:position w:val="-24"/>
        </w:rPr>
        <w:object w:dxaOrig="5560" w:dyaOrig="620" w14:anchorId="27B69F5B">
          <v:shape id="_x0000_i1050" type="#_x0000_t75" style="width:278.1pt;height:30.8pt" o:ole="">
            <v:imagedata r:id="rId73" o:title=""/>
          </v:shape>
          <o:OLEObject Type="Embed" ProgID="Equation.DSMT4" ShapeID="_x0000_i1050" DrawAspect="Content" ObjectID="_1701159788"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F7262">
        <w:fldChar w:fldCharType="begin"/>
      </w:r>
      <w:r w:rsidR="001F7262">
        <w:instrText xml:space="preserve"> SEQ MTEqn \c \* Arabic \* MERGEFORMAT </w:instrText>
      </w:r>
      <w:r w:rsidR="001F7262">
        <w:fldChar w:fldCharType="separate"/>
      </w:r>
      <w:r w:rsidR="00774E7F">
        <w:rPr>
          <w:noProof/>
        </w:rPr>
        <w:instrText>4</w:instrText>
      </w:r>
      <w:r w:rsidR="001F7262">
        <w:rPr>
          <w:noProof/>
        </w:rPr>
        <w:fldChar w:fldCharType="end"/>
      </w:r>
      <w:r>
        <w:instrText>)</w:instrText>
      </w:r>
      <w:r>
        <w:fldChar w:fldCharType="end"/>
      </w:r>
    </w:p>
    <w:p w14:paraId="1D3A2563" w14:textId="052CBEE8" w:rsidR="009E3A02" w:rsidRDefault="00284D7D" w:rsidP="00C57A60">
      <w:r>
        <w:t>T</w:t>
      </w:r>
      <w:r w:rsidR="003B723E" w:rsidRPr="003B723E">
        <w:t xml:space="preserve">he minimum and maximum values were stored </w:t>
      </w:r>
      <w:r w:rsidR="002C32DE">
        <w:t>to</w:t>
      </w:r>
      <w:r>
        <w:t xml:space="preserve"> </w:t>
      </w:r>
      <w:r w:rsidR="007C4780">
        <w:t xml:space="preserve">be </w:t>
      </w:r>
      <w:r w:rsidR="007C4780" w:rsidRPr="003B723E">
        <w:t>used</w:t>
      </w:r>
      <w:r w:rsidR="003B723E" w:rsidRPr="003B723E">
        <w:t xml:space="preserve"> to de-normalize the final forecasts</w:t>
      </w:r>
      <w:r>
        <w:t xml:space="preserve"> b</w:t>
      </w:r>
      <w:r w:rsidRPr="003B723E">
        <w:t>efore any performance metrics were calculated</w:t>
      </w:r>
      <w:r w:rsidR="003B723E" w:rsidRPr="003B723E">
        <w:t>. Numerous researchers have used this technique of normalization in the field of load forecasting</w:t>
      </w:r>
      <w:r w:rsidR="003B723E">
        <w:t xml:space="preserve"> </w:t>
      </w:r>
      <w:r w:rsidR="00BA6DFB">
        <w:fldChar w:fldCharType="begin" w:fldLock="1"/>
      </w:r>
      <w:r w:rsidR="007548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[174]–[178]","plainTextFormattedCitation":"[25], [174]–[178]","previouslyFormattedCitation":"[25], [174]–[178]"},"properties":{"noteIndex":0},"schema":"https://github.com/citation-style-language/schema/raw/master/csl-citation.json"}</w:instrText>
      </w:r>
      <w:r w:rsidR="00BA6DFB">
        <w:fldChar w:fldCharType="separate"/>
      </w:r>
      <w:r w:rsidR="00D65546" w:rsidRPr="00D65546">
        <w:rPr>
          <w:noProof/>
        </w:rPr>
        <w:t>[25], [174]–[178]</w:t>
      </w:r>
      <w:r w:rsidR="00BA6DFB">
        <w:fldChar w:fldCharType="end"/>
      </w:r>
      <w:r w:rsidR="009E3A02">
        <w:t>.</w:t>
      </w:r>
    </w:p>
    <w:p w14:paraId="29CC911E" w14:textId="3626CA78" w:rsidR="00184782" w:rsidRDefault="00284D7D" w:rsidP="004233B0">
      <w:pPr>
        <w:ind w:firstLine="288"/>
      </w:pPr>
      <w:r>
        <w:t>T</w:t>
      </w:r>
      <w:r w:rsidR="00237B33" w:rsidRPr="00237B33">
        <w:t>raining and test</w:t>
      </w:r>
      <w:r>
        <w:t xml:space="preserve"> sets were extracted from the data sets</w:t>
      </w:r>
      <w:r w:rsidR="00237B33" w:rsidRPr="00237B33">
        <w:t xml:space="preserve">. The training period for both the Toronto and Ottawa datasets was January 2010–December 2018, and the testing period was January 2019–December 2019. The Saint John dataset was trained between January 1st, </w:t>
      </w:r>
      <w:r w:rsidR="006B0D1C" w:rsidRPr="00237B33">
        <w:t>2018,</w:t>
      </w:r>
      <w:r w:rsidR="00237B33" w:rsidRPr="00237B33">
        <w:t xml:space="preserve"> and October 20th, 2020, and tested between October 21st, </w:t>
      </w:r>
      <w:r w:rsidR="00E952C6" w:rsidRPr="00237B33">
        <w:t>2020,</w:t>
      </w:r>
      <w:r w:rsidR="00237B33" w:rsidRPr="00237B33">
        <w:t xml:space="preserve"> and October 20th, 2021.</w:t>
      </w:r>
    </w:p>
    <w:p w14:paraId="0C429212" w14:textId="0B6ED2DD" w:rsidR="00054D25" w:rsidRDefault="00BC3B4F" w:rsidP="001077B2">
      <w:pPr>
        <w:pStyle w:val="Heading2"/>
      </w:pPr>
      <w:bookmarkStart w:id="140" w:name="_Toc90482710"/>
      <w:r>
        <w:t>3.</w:t>
      </w:r>
      <w:r w:rsidR="008F44DD">
        <w:t>2</w:t>
      </w:r>
      <w:r>
        <w:t xml:space="preserve"> </w:t>
      </w:r>
      <w:r w:rsidR="002A6B03" w:rsidRPr="002A6B03">
        <w:t xml:space="preserve">Implementation Specifications for </w:t>
      </w:r>
      <w:r w:rsidR="001A2C58">
        <w:t>Benchmark Forecasters</w:t>
      </w:r>
      <w:bookmarkEnd w:id="140"/>
    </w:p>
    <w:p w14:paraId="359C111F" w14:textId="64284E3D" w:rsidR="0062728E" w:rsidRPr="0062728E" w:rsidRDefault="00126B31" w:rsidP="0062728E">
      <w:pPr>
        <w:ind w:firstLine="288"/>
      </w:pPr>
      <w:r w:rsidRPr="00661EA3">
        <w:t xml:space="preserve">All </w:t>
      </w:r>
      <w:r>
        <w:t>forecaster</w:t>
      </w:r>
      <w:r w:rsidRPr="00661EA3">
        <w:t>s were used to forecast the upcoming day</w:t>
      </w:r>
      <w:r w:rsidR="00284D7D">
        <w:t xml:space="preserve"> based on the previous day’s data</w:t>
      </w:r>
      <w:r>
        <w:t>.</w:t>
      </w:r>
      <w:r w:rsidR="0062728E" w:rsidRPr="0062728E">
        <w:t xml:space="preserve"> Forecasts were generated day by day, using actual historical values. The </w:t>
      </w:r>
      <w:r>
        <w:t>forecasters</w:t>
      </w:r>
      <w:r w:rsidR="0062728E" w:rsidRPr="0062728E">
        <w:t xml:space="preserve"> were implemented using a recursive multi-step forecasting technique that forecasts one day at a time. </w:t>
      </w:r>
      <w:r w:rsidR="00B57F4F" w:rsidRPr="00B57F4F">
        <w:t>In other words, we shifted our starting sample after the next day had passed, and now we have the actual demand for the day that just passed.</w:t>
      </w:r>
      <w:r w:rsidR="0062728E" w:rsidRPr="0062728E">
        <w:t xml:space="preserve"> </w:t>
      </w:r>
      <w:r w:rsidR="00B57F4F" w:rsidRPr="00B57F4F">
        <w:t xml:space="preserve">We now employ </w:t>
      </w:r>
      <w:r w:rsidR="002C32DE">
        <w:t>inputs that forecast</w:t>
      </w:r>
      <w:r w:rsidR="00B57F4F" w:rsidRPr="00B57F4F">
        <w:t xml:space="preserve"> the following day based on the previous day's actuals.</w:t>
      </w:r>
      <w:r w:rsidR="00B57F4F">
        <w:t xml:space="preserve"> </w:t>
      </w:r>
      <w:r w:rsidR="0062728E" w:rsidRPr="0062728E">
        <w:t>For the duration of our test datasets, this procedure was repeated daily.</w:t>
      </w:r>
    </w:p>
    <w:p w14:paraId="2C704394" w14:textId="521BD1F2" w:rsidR="00096339" w:rsidRDefault="00096339" w:rsidP="001A3FAF">
      <w:pPr>
        <w:pStyle w:val="Heading3"/>
      </w:pPr>
      <w:bookmarkStart w:id="141" w:name="_Toc90482711"/>
      <w:r>
        <w:lastRenderedPageBreak/>
        <w:t>3.</w:t>
      </w:r>
      <w:r w:rsidR="001077B2">
        <w:t>2</w:t>
      </w:r>
      <w:r>
        <w:t>.1 The Seasonal Naïve Forecaster (</w:t>
      </w:r>
      <w:proofErr w:type="spellStart"/>
      <w:r>
        <w:t>SNF</w:t>
      </w:r>
      <w:proofErr w:type="spellEnd"/>
      <w:r>
        <w:t>)</w:t>
      </w:r>
      <w:bookmarkEnd w:id="141"/>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5pt;height:17.75pt" o:ole="">
            <v:imagedata r:id="rId75" o:title=""/>
          </v:shape>
          <o:OLEObject Type="Embed" ProgID="Equation.DSMT4" ShapeID="_x0000_i1051" DrawAspect="Content" ObjectID="_1701159789" r:id="rId76"/>
        </w:object>
      </w:r>
      <w:r w:rsidRPr="00BC1549">
        <w:t xml:space="preserve"> was calculated using an actual load lag value </w:t>
      </w:r>
      <w:r w:rsidR="00997CEA" w:rsidRPr="00BC1549">
        <w:rPr>
          <w:position w:val="-12"/>
        </w:rPr>
        <w:object w:dxaOrig="380" w:dyaOrig="360" w14:anchorId="102E1C44">
          <v:shape id="_x0000_i1052" type="#_x0000_t75" style="width:18.8pt;height:17.75pt" o:ole="">
            <v:imagedata r:id="rId77" o:title=""/>
          </v:shape>
          <o:OLEObject Type="Embed" ProgID="Equation.DSMT4" ShapeID="_x0000_i1052" DrawAspect="Content" ObjectID="_1701159790" r:id="rId78"/>
        </w:object>
      </w:r>
      <w:r w:rsidRPr="00BC1549">
        <w:t xml:space="preserve"> for lag </w:t>
      </w:r>
      <w:r w:rsidR="00F0284A">
        <w:t>l</w:t>
      </w:r>
      <w:r w:rsidRPr="00BC1549">
        <w:t xml:space="preserve"> = 168 hours (1 week):</w:t>
      </w:r>
    </w:p>
    <w:p w14:paraId="39D66F9D" w14:textId="60D5BA29" w:rsidR="00A27CD4" w:rsidRDefault="00A27CD4" w:rsidP="00A27CD4">
      <w:pPr>
        <w:pStyle w:val="MTDisplayEquation"/>
        <w:jc w:val="center"/>
      </w:pPr>
      <w:r w:rsidRPr="00A27CD4">
        <w:rPr>
          <w:position w:val="-14"/>
        </w:rPr>
        <w:object w:dxaOrig="1260" w:dyaOrig="380" w14:anchorId="142BE0DF">
          <v:shape id="_x0000_i1053" type="#_x0000_t75" style="width:64.15pt;height:18.8pt" o:ole="">
            <v:imagedata r:id="rId79" o:title=""/>
          </v:shape>
          <o:OLEObject Type="Embed" ProgID="Equation.DSMT4" ShapeID="_x0000_i1053" DrawAspect="Content" ObjectID="_1701159791"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F7262">
        <w:fldChar w:fldCharType="begin"/>
      </w:r>
      <w:r w:rsidR="001F7262">
        <w:instrText xml:space="preserve"> SEQ MTEqn \c \* Arabic \* MERGEFORMAT </w:instrText>
      </w:r>
      <w:r w:rsidR="001F7262">
        <w:fldChar w:fldCharType="separate"/>
      </w:r>
      <w:r w:rsidR="00774E7F">
        <w:rPr>
          <w:noProof/>
        </w:rPr>
        <w:instrText>5</w:instrText>
      </w:r>
      <w:r w:rsidR="001F7262">
        <w:rPr>
          <w:noProof/>
        </w:rPr>
        <w:fldChar w:fldCharType="end"/>
      </w:r>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142" w:name="_Toc90482712"/>
      <w:r>
        <w:t>3.</w:t>
      </w:r>
      <w:r w:rsidR="006305CB">
        <w:t>2</w:t>
      </w:r>
      <w:r>
        <w:t>.2 The Multiple Linear Regression Forecaster (</w:t>
      </w:r>
      <w:proofErr w:type="spellStart"/>
      <w:r>
        <w:t>MLR</w:t>
      </w:r>
      <w:proofErr w:type="spellEnd"/>
      <w:r>
        <w:t>)</w:t>
      </w:r>
      <w:bookmarkEnd w:id="142"/>
    </w:p>
    <w:p w14:paraId="402D326C" w14:textId="0E1C7810" w:rsidR="009216E5" w:rsidRDefault="00BB55F0" w:rsidP="004E7647">
      <w:pPr>
        <w:ind w:firstLine="288"/>
      </w:pPr>
      <w:r w:rsidRPr="00BB55F0">
        <w:t xml:space="preserve">The </w:t>
      </w:r>
      <w:proofErr w:type="spellStart"/>
      <w:r w:rsidRPr="00BB55F0">
        <w:t>MLR</w:t>
      </w:r>
      <w:proofErr w:type="spellEnd"/>
      <w:r w:rsidRPr="00BB55F0">
        <w:t xml:space="preserve"> forecaster was implemented using ten independent variables (inputs) </w:t>
      </w:r>
      <w:r w:rsidR="00CD6169">
        <w:t>as listed in Table 2</w:t>
      </w:r>
      <w:r w:rsidR="009B3B84">
        <w:t xml:space="preserve">. </w:t>
      </w:r>
      <w:r w:rsidR="006A10E4" w:rsidRPr="006A10E4">
        <w:t>The model estimated a total of 56 coefficients, which included an intercept, a linear term for each independent variable, and products of distinct independent variable pairs (no squared terms)</w:t>
      </w:r>
      <w:r w:rsidR="00765AF7">
        <w:t xml:space="preserve"> as delineated in Equation 6:</w:t>
      </w:r>
    </w:p>
    <w:commentRangeStart w:id="143"/>
    <w:commentRangeStart w:id="144"/>
    <w:p w14:paraId="79F80B24" w14:textId="724958F1" w:rsidR="00A74DF2" w:rsidRDefault="009177C0" w:rsidP="008D2935">
      <w:pPr>
        <w:pStyle w:val="MTDisplayEquation"/>
        <w:ind w:firstLine="0"/>
        <w:jc w:val="center"/>
      </w:pPr>
      <w:r w:rsidRPr="00A74DF2">
        <w:rPr>
          <w:position w:val="-12"/>
        </w:rPr>
        <w:object w:dxaOrig="8080" w:dyaOrig="360" w14:anchorId="1E0817F0">
          <v:shape id="_x0000_i1054" type="#_x0000_t75" style="width:404.35pt;height:17.75pt" o:ole="">
            <v:imagedata r:id="rId81" o:title=""/>
          </v:shape>
          <o:OLEObject Type="Embed" ProgID="Equation.DSMT4" ShapeID="_x0000_i1054" DrawAspect="Content" ObjectID="_1701159792"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1F7262">
        <w:fldChar w:fldCharType="begin"/>
      </w:r>
      <w:r w:rsidR="001F7262">
        <w:instrText xml:space="preserve"> SEQ MTEqn \c \* Arabic \* MERGEFORMAT </w:instrText>
      </w:r>
      <w:r w:rsidR="001F7262">
        <w:fldChar w:fldCharType="separate"/>
      </w:r>
      <w:r w:rsidR="00774E7F">
        <w:rPr>
          <w:noProof/>
        </w:rPr>
        <w:instrText>6</w:instrText>
      </w:r>
      <w:r w:rsidR="001F7262">
        <w:rPr>
          <w:noProof/>
        </w:rPr>
        <w:fldChar w:fldCharType="end"/>
      </w:r>
      <w:r w:rsidR="008D2935">
        <w:instrText>)</w:instrText>
      </w:r>
      <w:r w:rsidR="008D2935">
        <w:fldChar w:fldCharType="end"/>
      </w:r>
      <w:commentRangeEnd w:id="143"/>
      <w:r w:rsidR="00765AF7">
        <w:rPr>
          <w:rStyle w:val="CommentReference"/>
          <w:rFonts w:eastAsia="Times New Roman"/>
        </w:rPr>
        <w:commentReference w:id="143"/>
      </w:r>
      <w:commentRangeEnd w:id="144"/>
      <w:r w:rsidR="009B3B84">
        <w:rPr>
          <w:rStyle w:val="CommentReference"/>
          <w:rFonts w:eastAsia="Times New Roman"/>
        </w:rPr>
        <w:commentReference w:id="144"/>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1.5pt;height:15.65pt" o:ole="">
            <v:imagedata r:id="rId25" o:title=""/>
          </v:shape>
          <o:OLEObject Type="Embed" ProgID="Equation.DSMT4" ShapeID="_x0000_i1055" DrawAspect="Content" ObjectID="_1701159793" r:id="rId83"/>
        </w:object>
      </w:r>
      <w:r>
        <w:t xml:space="preserve"> is the predicted load, </w:t>
      </w:r>
      <w:r w:rsidRPr="00B10539">
        <w:rPr>
          <w:noProof/>
          <w:position w:val="-6"/>
        </w:rPr>
        <w:object w:dxaOrig="200" w:dyaOrig="220" w14:anchorId="36D15315">
          <v:shape id="_x0000_i1056" type="#_x0000_t75" style="width:10.45pt;height:11.5pt" o:ole="">
            <v:imagedata r:id="rId84" o:title=""/>
          </v:shape>
          <o:OLEObject Type="Embed" ProgID="Equation.DSMT4" ShapeID="_x0000_i1056" DrawAspect="Content" ObjectID="_1701159794" r:id="rId85"/>
        </w:object>
      </w:r>
      <w:r>
        <w:t xml:space="preserve">are the variables, </w:t>
      </w:r>
      <w:r w:rsidRPr="00A40178">
        <w:rPr>
          <w:noProof/>
          <w:position w:val="-10"/>
        </w:rPr>
        <w:object w:dxaOrig="240" w:dyaOrig="320" w14:anchorId="4D70090C">
          <v:shape id="_x0000_i1057" type="#_x0000_t75" style="width:12pt;height:16.7pt" o:ole="">
            <v:imagedata r:id="rId31" o:title=""/>
          </v:shape>
          <o:OLEObject Type="Embed" ProgID="Equation.DSMT4" ShapeID="_x0000_i1057" DrawAspect="Content" ObjectID="_1701159795" r:id="rId86"/>
        </w:object>
      </w:r>
      <w:r>
        <w:t xml:space="preserve"> are coefficients estimated by the model, and </w:t>
      </w:r>
      <w:r w:rsidRPr="00A40178">
        <w:rPr>
          <w:noProof/>
          <w:position w:val="-6"/>
        </w:rPr>
        <w:object w:dxaOrig="180" w:dyaOrig="220" w14:anchorId="5E17EBCC">
          <v:shape id="_x0000_i1058" type="#_x0000_t75" style="width:9.9pt;height:11.5pt" o:ole="">
            <v:imagedata r:id="rId33" o:title=""/>
          </v:shape>
          <o:OLEObject Type="Embed" ProgID="Equation.DSMT4" ShapeID="_x0000_i1058" DrawAspect="Content" ObjectID="_1701159796" r:id="rId87"/>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w:t>
            </w:r>
            <w:proofErr w:type="spellStart"/>
            <w:r w:rsidR="00D55118" w:rsidRPr="00486539">
              <w:rPr>
                <w:color w:val="000000"/>
                <w:sz w:val="20"/>
                <w:szCs w:val="20"/>
                <w:lang w:eastAsia="en-CA"/>
              </w:rPr>
              <w:t>x</w:t>
            </w:r>
            <w:r w:rsidR="00D55118" w:rsidRPr="00486539">
              <w:rPr>
                <w:color w:val="000000"/>
                <w:sz w:val="20"/>
                <w:szCs w:val="20"/>
                <w:vertAlign w:val="subscript"/>
                <w:lang w:eastAsia="en-CA"/>
              </w:rPr>
              <w:t>3</w:t>
            </w:r>
            <w:proofErr w:type="spellEnd"/>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557D9E92" w:rsidR="004466DF" w:rsidRDefault="00C27247" w:rsidP="0090048A">
      <w:pPr>
        <w:pStyle w:val="Caption"/>
        <w:jc w:val="center"/>
      </w:pPr>
      <w:bookmarkStart w:id="145" w:name="_Toc90482765"/>
      <w:r>
        <w:lastRenderedPageBreak/>
        <w:t xml:space="preserve">Table </w:t>
      </w:r>
      <w:r w:rsidR="001F7262">
        <w:fldChar w:fldCharType="begin"/>
      </w:r>
      <w:r w:rsidR="001F7262">
        <w:instrText xml:space="preserve"> SEQ Table \* ARABIC </w:instrText>
      </w:r>
      <w:r w:rsidR="001F7262">
        <w:fldChar w:fldCharType="separate"/>
      </w:r>
      <w:r w:rsidR="00774E7F">
        <w:rPr>
          <w:noProof/>
        </w:rPr>
        <w:t>2</w:t>
      </w:r>
      <w:r w:rsidR="001F7262">
        <w:rPr>
          <w:noProof/>
        </w:rPr>
        <w:fldChar w:fldCharType="end"/>
      </w:r>
      <w:r>
        <w:t xml:space="preserve"> - </w:t>
      </w:r>
      <w:r w:rsidRPr="00D0365A">
        <w:t xml:space="preserve">The </w:t>
      </w:r>
      <w:proofErr w:type="spellStart"/>
      <w:r w:rsidRPr="00D0365A">
        <w:t>MLR</w:t>
      </w:r>
      <w:proofErr w:type="spellEnd"/>
      <w:r w:rsidRPr="00D0365A">
        <w:t xml:space="preserve"> Forecaster's Independent Variables</w:t>
      </w:r>
      <w:bookmarkEnd w:id="145"/>
    </w:p>
    <w:p w14:paraId="6679505B" w14:textId="538485FB" w:rsidR="007B1B42" w:rsidRDefault="007B1B42" w:rsidP="00371DF5">
      <w:pPr>
        <w:ind w:firstLine="288"/>
      </w:pPr>
      <w:r w:rsidRPr="007B1B42">
        <w:t>Fitting the model to the training data was performed using the ordinary least squares algorithm</w:t>
      </w:r>
      <w:r w:rsidR="00371DF5">
        <w:t xml:space="preserve"> </w:t>
      </w:r>
      <w:r w:rsidR="00371DF5">
        <w:fldChar w:fldCharType="begin" w:fldLock="1"/>
      </w:r>
      <w:r w:rsidR="007548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[179]","plainTextFormattedCitation":"[179]","previouslyFormattedCitation":"[179]"},"properties":{"noteIndex":0},"schema":"https://github.com/citation-style-language/schema/raw/master/csl-citation.json"}</w:instrText>
      </w:r>
      <w:r w:rsidR="00371DF5">
        <w:fldChar w:fldCharType="separate"/>
      </w:r>
      <w:r w:rsidR="00D65546" w:rsidRPr="00D65546">
        <w:rPr>
          <w:noProof/>
        </w:rPr>
        <w:t>[179]</w:t>
      </w:r>
      <w:r w:rsidR="00371DF5">
        <w:fldChar w:fldCharType="end"/>
      </w:r>
      <w:r w:rsidRPr="007B1B42">
        <w:t xml:space="preserve">. </w:t>
      </w:r>
      <w:r w:rsidR="009C1241">
        <w:t>Once the model was fully specified</w:t>
      </w:r>
      <w:r w:rsidRPr="007B1B42">
        <w:t xml:space="preserve">, it was used to forecast </w:t>
      </w:r>
      <w:r w:rsidR="009C1241">
        <w:t xml:space="preserve">a </w:t>
      </w:r>
      <w:r w:rsidRPr="007B1B42">
        <w:t xml:space="preserve">value for </w:t>
      </w:r>
      <w:r w:rsidR="009C1241">
        <w:t>every</w:t>
      </w:r>
      <w:r w:rsidR="009C1241" w:rsidRPr="007B1B42">
        <w:t xml:space="preserve"> </w:t>
      </w:r>
      <w:r w:rsidRPr="007B1B42">
        <w:t xml:space="preserve">hour </w:t>
      </w:r>
      <w:r w:rsidR="009C1241">
        <w:t xml:space="preserve">in </w:t>
      </w:r>
      <w:r w:rsidRPr="007B1B42">
        <w:t>the test set.</w:t>
      </w:r>
    </w:p>
    <w:p w14:paraId="531756C0" w14:textId="3556301E" w:rsidR="00096339" w:rsidRDefault="00F407B3" w:rsidP="0080228C">
      <w:pPr>
        <w:pStyle w:val="Heading3"/>
      </w:pPr>
      <w:bookmarkStart w:id="146" w:name="_Toc90482713"/>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146"/>
    </w:p>
    <w:p w14:paraId="27EDDD04" w14:textId="5431DCE3" w:rsidR="001F7134" w:rsidRDefault="001F7134" w:rsidP="001F7134">
      <w:pPr>
        <w:ind w:firstLine="288"/>
      </w:pPr>
      <w:r w:rsidRPr="001F7134">
        <w:t xml:space="preserve">This study used the </w:t>
      </w:r>
      <w:proofErr w:type="spellStart"/>
      <w:r w:rsidRPr="001F7134">
        <w:t>SARIMAX</w:t>
      </w:r>
      <w:proofErr w:type="spellEnd"/>
      <w:r w:rsidRPr="001F7134">
        <w:t xml:space="preserve"> model, a modified version of the ARIMA model that </w:t>
      </w:r>
      <w:r w:rsidR="002C32DE">
        <w:t>considers seasonality</w:t>
      </w:r>
      <w:r w:rsidRPr="001F7134">
        <w:t xml:space="preserve"> and includes temperature as an exogenous variable. The equation below represents the </w:t>
      </w:r>
      <w:proofErr w:type="spellStart"/>
      <w:r w:rsidRPr="001F7134">
        <w:t>SARIMAX</w:t>
      </w:r>
      <w:proofErr w:type="spellEnd"/>
      <w:r w:rsidRPr="001F7134">
        <w:t xml:space="preserve"> model mathematically; it is repeated here for context.</w:t>
      </w:r>
    </w:p>
    <w:p w14:paraId="6B449F98" w14:textId="1C063248" w:rsidR="001F7134" w:rsidRDefault="001F7134" w:rsidP="001F7134">
      <w:pPr>
        <w:pStyle w:val="MTDisplayEquation"/>
        <w:jc w:val="center"/>
      </w:pPr>
      <w:r w:rsidRPr="000C6357">
        <w:rPr>
          <w:position w:val="-52"/>
        </w:rPr>
        <w:object w:dxaOrig="5899" w:dyaOrig="1160" w14:anchorId="51BF0349">
          <v:shape id="_x0000_i1059" type="#_x0000_t75" style="width:290.1pt;height:57.4pt" o:ole="">
            <v:imagedata r:id="rId35" o:title=""/>
          </v:shape>
          <o:OLEObject Type="Embed" ProgID="Equation.DSMT4" ShapeID="_x0000_i1059" DrawAspect="Content" ObjectID="_1701159797" r:id="rId8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774E7F">
          <w:rPr>
            <w:noProof/>
          </w:rPr>
          <w:instrText>7</w:instrText>
        </w:r>
      </w:fldSimple>
      <w:r>
        <w:instrText>)</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4283"/>
      </w:tblGrid>
      <w:tr w:rsidR="009C1551" w:rsidRPr="009C1551" w14:paraId="2E43FA6C" w14:textId="77777777" w:rsidTr="009C1551">
        <w:trPr>
          <w:trHeight w:val="315"/>
          <w:jc w:val="center"/>
        </w:trPr>
        <w:tc>
          <w:tcPr>
            <w:tcW w:w="0" w:type="auto"/>
            <w:shd w:val="clear" w:color="auto" w:fill="auto"/>
            <w:noWrap/>
            <w:vAlign w:val="bottom"/>
            <w:hideMark/>
          </w:tcPr>
          <w:p w14:paraId="01FDCFC7"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Dataset</w:t>
            </w:r>
          </w:p>
        </w:tc>
        <w:tc>
          <w:tcPr>
            <w:tcW w:w="0" w:type="auto"/>
            <w:shd w:val="clear" w:color="auto" w:fill="auto"/>
            <w:noWrap/>
            <w:vAlign w:val="bottom"/>
            <w:hideMark/>
          </w:tcPr>
          <w:p w14:paraId="0118C4D6"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(p, d, q) x (P, D, Q, S)</w:t>
            </w:r>
          </w:p>
        </w:tc>
      </w:tr>
      <w:tr w:rsidR="009C1551" w:rsidRPr="009C1551" w14:paraId="4BF4ACA1" w14:textId="77777777" w:rsidTr="009C1551">
        <w:trPr>
          <w:trHeight w:val="375"/>
          <w:jc w:val="center"/>
        </w:trPr>
        <w:tc>
          <w:tcPr>
            <w:tcW w:w="0" w:type="auto"/>
            <w:shd w:val="clear" w:color="auto" w:fill="auto"/>
            <w:noWrap/>
            <w:vAlign w:val="bottom"/>
            <w:hideMark/>
          </w:tcPr>
          <w:p w14:paraId="00EABFF3"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Toronto</w:t>
            </w:r>
          </w:p>
        </w:tc>
        <w:tc>
          <w:tcPr>
            <w:tcW w:w="0" w:type="auto"/>
            <w:shd w:val="clear" w:color="auto" w:fill="auto"/>
            <w:noWrap/>
            <w:vAlign w:val="bottom"/>
            <w:hideMark/>
          </w:tcPr>
          <w:p w14:paraId="48D26EE2"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2]) x ([24, 48, 72, 168], 24, [24, 168], 24)</w:t>
            </w:r>
          </w:p>
        </w:tc>
      </w:tr>
      <w:tr w:rsidR="009C1551" w:rsidRPr="009C1551" w14:paraId="48FCEBFA" w14:textId="77777777" w:rsidTr="009C1551">
        <w:trPr>
          <w:trHeight w:val="375"/>
          <w:jc w:val="center"/>
        </w:trPr>
        <w:tc>
          <w:tcPr>
            <w:tcW w:w="0" w:type="auto"/>
            <w:shd w:val="clear" w:color="auto" w:fill="auto"/>
            <w:noWrap/>
            <w:vAlign w:val="bottom"/>
            <w:hideMark/>
          </w:tcPr>
          <w:p w14:paraId="048F85FE"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Ottawa</w:t>
            </w:r>
          </w:p>
        </w:tc>
        <w:tc>
          <w:tcPr>
            <w:tcW w:w="0" w:type="auto"/>
            <w:shd w:val="clear" w:color="auto" w:fill="auto"/>
            <w:noWrap/>
            <w:vAlign w:val="bottom"/>
            <w:hideMark/>
          </w:tcPr>
          <w:p w14:paraId="11140B29"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x ([24, 48], 24, [24, 168], 24)</w:t>
            </w:r>
          </w:p>
        </w:tc>
      </w:tr>
      <w:tr w:rsidR="009C1551" w:rsidRPr="009C1551" w14:paraId="4DA6D037" w14:textId="77777777" w:rsidTr="009C1551">
        <w:trPr>
          <w:trHeight w:val="375"/>
          <w:jc w:val="center"/>
        </w:trPr>
        <w:tc>
          <w:tcPr>
            <w:tcW w:w="0" w:type="auto"/>
            <w:shd w:val="clear" w:color="auto" w:fill="auto"/>
            <w:noWrap/>
            <w:vAlign w:val="bottom"/>
            <w:hideMark/>
          </w:tcPr>
          <w:p w14:paraId="29F5A59F"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Saint John</w:t>
            </w:r>
          </w:p>
        </w:tc>
        <w:tc>
          <w:tcPr>
            <w:tcW w:w="0" w:type="auto"/>
            <w:shd w:val="clear" w:color="auto" w:fill="auto"/>
            <w:noWrap/>
            <w:vAlign w:val="bottom"/>
            <w:hideMark/>
          </w:tcPr>
          <w:p w14:paraId="4FDF8965"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2], 1, 1) x ([24, 168], 24, [24, 48], 24)</w:t>
            </w:r>
          </w:p>
        </w:tc>
      </w:tr>
    </w:tbl>
    <w:p w14:paraId="588044A8" w14:textId="66BB8750" w:rsidR="009E660D" w:rsidRDefault="009E660D" w:rsidP="009E660D">
      <w:pPr>
        <w:pStyle w:val="Caption"/>
        <w:jc w:val="center"/>
      </w:pPr>
      <w:bookmarkStart w:id="147" w:name="_Ref88403604"/>
      <w:bookmarkStart w:id="148" w:name="_Toc90482766"/>
      <w:r>
        <w:t xml:space="preserve">Table </w:t>
      </w:r>
      <w:fldSimple w:instr=" SEQ Table \* ARABIC ">
        <w:r w:rsidR="00774E7F">
          <w:rPr>
            <w:noProof/>
          </w:rPr>
          <w:t>3</w:t>
        </w:r>
      </w:fldSimple>
      <w:bookmarkEnd w:id="147"/>
      <w:r>
        <w:t xml:space="preserve"> - </w:t>
      </w:r>
      <w:r w:rsidRPr="00AF02BC">
        <w:t xml:space="preserve">The </w:t>
      </w:r>
      <w:proofErr w:type="spellStart"/>
      <w:r w:rsidR="009C1551">
        <w:t>S</w:t>
      </w:r>
      <w:r w:rsidRPr="00AF02BC">
        <w:t>ARIMA</w:t>
      </w:r>
      <w:r w:rsidR="009C1551">
        <w:t>X</w:t>
      </w:r>
      <w:proofErr w:type="spellEnd"/>
      <w:r w:rsidRPr="00AF02BC">
        <w:t xml:space="preserve"> hyperparameters that were used across all datasets</w:t>
      </w:r>
      <w:bookmarkEnd w:id="148"/>
    </w:p>
    <w:p w14:paraId="37FB4D37" w14:textId="282455D8" w:rsidR="00AF02BC" w:rsidRDefault="009E660D" w:rsidP="002338C3">
      <w:pPr>
        <w:ind w:firstLine="288"/>
      </w:pPr>
      <w:r w:rsidRPr="009E660D">
        <w:t xml:space="preserve">To specify the hyperparameters of the </w:t>
      </w:r>
      <w:proofErr w:type="spellStart"/>
      <w:r w:rsidR="009C1551">
        <w:t>S</w:t>
      </w:r>
      <w:r w:rsidRPr="009E660D">
        <w:t>ARIMA</w:t>
      </w:r>
      <w:r w:rsidR="009C1551">
        <w:t>X</w:t>
      </w:r>
      <w:proofErr w:type="spellEnd"/>
      <w:r w:rsidRPr="009E660D">
        <w:t xml:space="preserve"> forecaster, we used a trial-and-error approach guided by autocorrelation (AC) and partial autocorrelation (PAC) plots. The parameters of each data set are denoted by </w:t>
      </w:r>
      <w:proofErr w:type="spellStart"/>
      <w:r w:rsidRPr="009E660D">
        <w:t>SARIMAX</w:t>
      </w:r>
      <w:proofErr w:type="spellEnd"/>
      <w:r w:rsidRPr="009E660D">
        <w:t xml:space="preserve"> (p, d, q) x (P, D, Q, S), where p, d, and q denote the nonseasonal component of the AR part's lag vector, the degree of differentiation, and the MA part's lag vector, respectively. S denotes seasonality in hours, while P, D, and Q denote seasonal parameters similar to non-seasonal parameters.</w:t>
      </w:r>
      <w:r w:rsidR="002338C3">
        <w:t xml:space="preserve"> </w:t>
      </w:r>
      <w:r w:rsidR="002338C3">
        <w:fldChar w:fldCharType="begin"/>
      </w:r>
      <w:r w:rsidR="002338C3">
        <w:instrText xml:space="preserve"> REF _Ref88403604 \h </w:instrText>
      </w:r>
      <w:r w:rsidR="002338C3">
        <w:fldChar w:fldCharType="separate"/>
      </w:r>
      <w:r w:rsidR="00774E7F">
        <w:t xml:space="preserve">Table </w:t>
      </w:r>
      <w:r w:rsidR="00774E7F">
        <w:rPr>
          <w:noProof/>
        </w:rPr>
        <w:t>3</w:t>
      </w:r>
      <w:r w:rsidR="002338C3">
        <w:fldChar w:fldCharType="end"/>
      </w:r>
      <w:r w:rsidR="002338C3" w:rsidRPr="002338C3">
        <w:t xml:space="preserve"> </w:t>
      </w:r>
      <w:r w:rsidR="002338C3" w:rsidRPr="002338C3">
        <w:lastRenderedPageBreak/>
        <w:t>summarizes the parameters for each dataset; the numbers indicate the precise lags used.</w:t>
      </w:r>
      <w:r w:rsidR="002338C3">
        <w:t xml:space="preserve"> </w:t>
      </w:r>
      <w:r w:rsidR="00601152" w:rsidRPr="00601152">
        <w:t>Appendix A contains the AC and PAC plots used to justify these choices.</w:t>
      </w:r>
    </w:p>
    <w:p w14:paraId="1581F990" w14:textId="7D23B556" w:rsidR="00553B8C" w:rsidRDefault="00E0678A" w:rsidP="00E0678A">
      <w:pPr>
        <w:ind w:firstLine="288"/>
      </w:pPr>
      <w:r w:rsidRPr="00E0678A">
        <w:t>The model was fitted for each forecasted day using the previous 28 days' demand and temperature values, resulting in a unique model generated for each day.</w:t>
      </w:r>
      <w:r>
        <w:t xml:space="preserve"> </w:t>
      </w:r>
      <w:r w:rsidR="00553B8C" w:rsidRPr="00553B8C">
        <w:t>The model was fitted using the parameters listed above; a constant term was also included. Following that, the model was used to estimate the coefficients. The model was fitted using the expectation-maximization algorithm. For innovation, we used the student's t conditional probability distribution. Additionally, we discovered that employing this distribution rather than the Gaussian distribution improved performance. After developing the model, it was used to forecast hourly values for the following day, with the upcoming day's temperature used as an exogenous variable.</w:t>
      </w:r>
    </w:p>
    <w:p w14:paraId="30C35DB9" w14:textId="54993CBA" w:rsidR="00F75072" w:rsidRDefault="00F75072" w:rsidP="001A3FAF">
      <w:pPr>
        <w:pStyle w:val="Heading3"/>
      </w:pPr>
      <w:bookmarkStart w:id="149" w:name="_Toc90482714"/>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149"/>
    </w:p>
    <w:p w14:paraId="07E282C5" w14:textId="5B31FF00" w:rsidR="005E3ACC" w:rsidRDefault="00E2651A" w:rsidP="00BE4366">
      <w:pPr>
        <w:ind w:firstLine="288"/>
      </w:pPr>
      <w:r>
        <w:fldChar w:fldCharType="begin"/>
      </w:r>
      <w:r>
        <w:instrText xml:space="preserve"> REF _Ref90043953 \h </w:instrText>
      </w:r>
      <w:r>
        <w:fldChar w:fldCharType="separate"/>
      </w:r>
      <w:r w:rsidR="00774E7F">
        <w:t xml:space="preserve">Figure </w:t>
      </w:r>
      <w:r w:rsidR="00774E7F">
        <w:rPr>
          <w:noProof/>
        </w:rPr>
        <w:t>9</w:t>
      </w:r>
      <w:r>
        <w:fldChar w:fldCharType="end"/>
      </w:r>
      <w:r w:rsidR="009C6987">
        <w:t xml:space="preserve"> depicts the architecture for both </w:t>
      </w:r>
      <w:r w:rsidR="006D605F">
        <w:t xml:space="preserve">the BLF and CLF used in the </w:t>
      </w:r>
      <w:proofErr w:type="spellStart"/>
      <w:r w:rsidR="006D605F">
        <w:t>ANNSTLF-G3</w:t>
      </w:r>
      <w:proofErr w:type="spellEnd"/>
      <w:r w:rsidR="006D605F">
        <w:t xml:space="preserve"> implementation</w:t>
      </w:r>
      <w:r w:rsidR="00D315A1">
        <w:t xml:space="preserve">. </w:t>
      </w:r>
      <w:r w:rsidR="000D443E" w:rsidRPr="000D443E">
        <w:t xml:space="preserve">Both </w:t>
      </w:r>
      <w:proofErr w:type="spellStart"/>
      <w:r w:rsidR="000D443E" w:rsidRPr="000D443E">
        <w:t>ANNs</w:t>
      </w:r>
      <w:proofErr w:type="spellEnd"/>
      <w:r w:rsidR="000D443E" w:rsidRPr="000D443E">
        <w:t xml:space="preserve"> </w:t>
      </w:r>
      <w:r w:rsidR="009C6987">
        <w:t>were</w:t>
      </w:r>
      <w:r w:rsidR="009C6987" w:rsidRPr="000D443E">
        <w:t xml:space="preserve"> </w:t>
      </w:r>
      <w:r w:rsidR="000D443E" w:rsidRPr="000D443E">
        <w:t>fully connected across all layers</w:t>
      </w:r>
      <w:r w:rsidR="002C32DE">
        <w:t>; t</w:t>
      </w:r>
      <w:r w:rsidR="000D443E" w:rsidRPr="000D443E">
        <w:t xml:space="preserve">he hidden layer </w:t>
      </w:r>
      <w:r w:rsidR="009C6987">
        <w:t>comprised</w:t>
      </w:r>
      <w:r w:rsidR="000D443E" w:rsidRPr="000D443E">
        <w:t xml:space="preserve"> sixty neurons. </w:t>
      </w:r>
      <w:r w:rsidR="002C32DE">
        <w:t>The activation function was a hyperbolic tangent sigmoid transfer function in both the hidden and output layers</w:t>
      </w:r>
      <w:r w:rsidR="000D443E" w:rsidRPr="000D443E">
        <w:t>.</w:t>
      </w:r>
      <w:r w:rsidR="00BE4366">
        <w:t xml:space="preserve"> Eighty percent</w:t>
      </w:r>
      <w:r w:rsidR="00BE4366" w:rsidRPr="00BE4366">
        <w:t xml:space="preserve"> of the training data was used to train the </w:t>
      </w:r>
      <w:proofErr w:type="spellStart"/>
      <w:r w:rsidR="00BE4366" w:rsidRPr="00BE4366">
        <w:t>ANNs</w:t>
      </w:r>
      <w:proofErr w:type="spellEnd"/>
      <w:r w:rsidR="00BE4366" w:rsidRPr="00BE4366">
        <w:t>, while</w:t>
      </w:r>
      <w:r w:rsidR="00BE4366">
        <w:t xml:space="preserve"> twenty percent</w:t>
      </w:r>
      <w:r w:rsidR="00BE4366" w:rsidRPr="00BE4366">
        <w:t xml:space="preserve"> was used for validation to avoid overtraining. We divided the data randomly, </w:t>
      </w:r>
      <w:r w:rsidR="002C32DE">
        <w:t>using</w:t>
      </w:r>
      <w:r w:rsidR="00BE4366" w:rsidRPr="00BE4366">
        <w:t xml:space="preserve"> randomly generated indices for the training and validation sets. The </w:t>
      </w:r>
      <w:proofErr w:type="spellStart"/>
      <w:r w:rsidR="00BE4366" w:rsidRPr="00BE4366">
        <w:t>ANNs</w:t>
      </w:r>
      <w:proofErr w:type="spellEnd"/>
      <w:r w:rsidR="00BE4366" w:rsidRPr="00BE4366">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4E79B246" w:rsidR="000A1E8F" w:rsidRDefault="000A1E8F" w:rsidP="000A1E8F">
      <w:pPr>
        <w:pStyle w:val="Caption"/>
        <w:jc w:val="center"/>
      </w:pPr>
      <w:bookmarkStart w:id="150" w:name="_Ref90043953"/>
      <w:bookmarkStart w:id="151" w:name="_Toc90482787"/>
      <w:r>
        <w:t xml:space="preserve">Figure </w:t>
      </w:r>
      <w:r w:rsidR="001F7262">
        <w:fldChar w:fldCharType="begin"/>
      </w:r>
      <w:r w:rsidR="001F7262">
        <w:instrText xml:space="preserve"> SEQ Figure \* ARABIC </w:instrText>
      </w:r>
      <w:r w:rsidR="001F7262">
        <w:fldChar w:fldCharType="separate"/>
      </w:r>
      <w:r w:rsidR="00774E7F">
        <w:rPr>
          <w:noProof/>
        </w:rPr>
        <w:t>9</w:t>
      </w:r>
      <w:r w:rsidR="001F7262">
        <w:rPr>
          <w:noProof/>
        </w:rPr>
        <w:fldChar w:fldCharType="end"/>
      </w:r>
      <w:bookmarkEnd w:id="150"/>
      <w:r>
        <w:t xml:space="preserve"> – </w:t>
      </w:r>
      <w:r w:rsidRPr="008914C4">
        <w:t>The Structure of the B</w:t>
      </w:r>
      <w:r>
        <w:t>LF</w:t>
      </w:r>
      <w:r w:rsidRPr="008914C4">
        <w:t xml:space="preserve"> and C</w:t>
      </w:r>
      <w:r>
        <w:t>LF</w:t>
      </w:r>
      <w:r w:rsidRPr="008914C4">
        <w:t xml:space="preserve"> Network</w:t>
      </w:r>
      <w:bookmarkEnd w:id="151"/>
    </w:p>
    <w:p w14:paraId="4730F8E2" w14:textId="5B5E9D96" w:rsidR="00CA2C60" w:rsidRDefault="00CA2C60" w:rsidP="00EC3AD9">
      <w:pPr>
        <w:ind w:firstLine="288"/>
      </w:pPr>
      <w:r w:rsidRPr="00CA2C60">
        <w:t xml:space="preserve">Each of the BLF and CLF required 79 inputs. The inputs to both </w:t>
      </w:r>
      <w:proofErr w:type="spellStart"/>
      <w:r w:rsidRPr="00CA2C60">
        <w:t>ANNs</w:t>
      </w:r>
      <w:proofErr w:type="spellEnd"/>
      <w:r w:rsidRPr="00CA2C60">
        <w:t xml:space="preserve"> were identical and are depicted in the figure above, where </w:t>
      </w:r>
      <w:proofErr w:type="spellStart"/>
      <w:r w:rsidRPr="00CA2C60">
        <w:t>k+1</w:t>
      </w:r>
      <w:proofErr w:type="spellEnd"/>
      <w:r w:rsidRPr="00CA2C60">
        <w:t xml:space="preserve"> represents the day to be predicted</w:t>
      </w:r>
      <w:r w:rsidR="002C32DE">
        <w:t>,</w:t>
      </w:r>
      <w:r w:rsidRPr="00CA2C60">
        <w:t xml:space="preserve"> and k represents the previous day. The BLF was trained to output load demands for each hour of day </w:t>
      </w:r>
      <w:proofErr w:type="spellStart"/>
      <w:r w:rsidRPr="00CA2C60">
        <w:t>k+1</w:t>
      </w:r>
      <w:proofErr w:type="spellEnd"/>
      <w:r w:rsidRPr="00CA2C60">
        <w:t xml:space="preserve">, while the CLF was trained to output hourly changes in load demand from day k to day </w:t>
      </w:r>
      <w:proofErr w:type="spellStart"/>
      <w:r w:rsidRPr="00CA2C60">
        <w:t>k+1</w:t>
      </w:r>
      <w:proofErr w:type="spellEnd"/>
      <w:r w:rsidRPr="00CA2C60">
        <w:t xml:space="preserve">. During training, the BLF was presented with actual load demand for day </w:t>
      </w:r>
      <w:proofErr w:type="spellStart"/>
      <w:r w:rsidRPr="00CA2C60">
        <w:t>k+1</w:t>
      </w:r>
      <w:proofErr w:type="spellEnd"/>
      <w:r w:rsidRPr="00CA2C60">
        <w:t xml:space="preserve">, whereas the CLF was presented with the difference in actual loads from day </w:t>
      </w:r>
      <w:proofErr w:type="spellStart"/>
      <w:r w:rsidRPr="00CA2C60">
        <w:t>k+1</w:t>
      </w:r>
      <w:proofErr w:type="spellEnd"/>
      <w:r w:rsidRPr="00CA2C60">
        <w:t xml:space="preserve"> to day k. Both the BLF and CLF networks were trained using the back-propagation algorithm.</w:t>
      </w:r>
    </w:p>
    <w:p w14:paraId="71683C9F" w14:textId="73AC9C92" w:rsidR="00FE6699" w:rsidRDefault="000F28AD" w:rsidP="00542D54">
      <w:pPr>
        <w:ind w:firstLine="288"/>
      </w:pPr>
      <w:r w:rsidRPr="000F28AD">
        <w:t xml:space="preserve">Each </w:t>
      </w:r>
      <w:proofErr w:type="spellStart"/>
      <w:r w:rsidRPr="000F28AD">
        <w:t>ANN's</w:t>
      </w:r>
      <w:proofErr w:type="spellEnd"/>
      <w:r w:rsidRPr="000F28AD">
        <w:t xml:space="preserve"> output was fed into the </w:t>
      </w:r>
      <w:proofErr w:type="spellStart"/>
      <w:r w:rsidRPr="000F28AD">
        <w:t>RLS</w:t>
      </w:r>
      <w:proofErr w:type="spellEnd"/>
      <w:r w:rsidRPr="000F28AD">
        <w:t xml:space="preserve"> combiner, </w:t>
      </w:r>
      <w:r w:rsidR="002C32DE">
        <w:t>producing a fine-tuned hourly load prediction</w:t>
      </w:r>
      <w:r w:rsidRPr="000F28AD">
        <w:t>. Prior to presenting the CLF outputs, they were supplemented with actual loads from day k to reflect a load prediction rather than a change in load.</w:t>
      </w:r>
      <w:r>
        <w:t xml:space="preserve"> </w:t>
      </w:r>
      <w:r w:rsidR="00947ABE">
        <w:t xml:space="preserve">The </w:t>
      </w:r>
      <w:proofErr w:type="spellStart"/>
      <w:r w:rsidR="00947ABE">
        <w:t>RLS</w:t>
      </w:r>
      <w:proofErr w:type="spellEnd"/>
      <w:r w:rsidR="00947ABE">
        <w:t xml:space="preserve"> combiner was </w:t>
      </w:r>
      <w:r w:rsidR="006D605F">
        <w:t xml:space="preserve">initialized </w:t>
      </w:r>
      <w:r w:rsidR="00C07BE7">
        <w:t xml:space="preserve">to </w:t>
      </w:r>
      <w:r w:rsidR="002C32DE">
        <w:t xml:space="preserve">equally combine outputs from both </w:t>
      </w:r>
      <w:proofErr w:type="spellStart"/>
      <w:r w:rsidR="002C32DE">
        <w:t>ANNs</w:t>
      </w:r>
      <w:proofErr w:type="spellEnd"/>
      <w:r w:rsidR="00C07BE7">
        <w:t xml:space="preserve"> (</w:t>
      </w:r>
      <w:r w:rsidR="00D315A1">
        <w:t>i.e.,</w:t>
      </w:r>
      <w:r w:rsidR="006D605F">
        <w:t xml:space="preserve"> </w:t>
      </w:r>
      <w:r w:rsidR="008A6B44" w:rsidRPr="008A6B44">
        <w:t>weight</w:t>
      </w:r>
      <w:r w:rsidR="00C07BE7">
        <w:t>s</w:t>
      </w:r>
      <w:r w:rsidR="003F5968">
        <w:t xml:space="preserve"> </w:t>
      </w:r>
      <w:r w:rsidR="00C07BE7">
        <w:t xml:space="preserve">were set to </w:t>
      </w:r>
      <w:r w:rsidR="008A6B44" w:rsidRPr="008A6B44">
        <w:t>0.5</w:t>
      </w:r>
      <w:r w:rsidR="00C07BE7">
        <w:t>)</w:t>
      </w:r>
      <w:r w:rsidR="00D315A1">
        <w:t xml:space="preserve">. </w:t>
      </w:r>
      <w:r w:rsidR="003F5968">
        <w:t>A</w:t>
      </w:r>
      <w:r w:rsidR="003F5968" w:rsidRPr="008A6B44">
        <w:t xml:space="preserve">fter </w:t>
      </w:r>
      <w:r w:rsidR="008A6B44" w:rsidRPr="008A6B44">
        <w:t xml:space="preserve">each iteration, the weights for each hour </w:t>
      </w:r>
      <w:r w:rsidR="00947ABE">
        <w:t>were</w:t>
      </w:r>
      <w:r w:rsidR="00947ABE" w:rsidRPr="008A6B44">
        <w:t xml:space="preserve"> </w:t>
      </w:r>
      <w:r w:rsidR="008A6B44" w:rsidRPr="008A6B44">
        <w:t xml:space="preserve">updated </w:t>
      </w:r>
      <w:r w:rsidR="00947ABE">
        <w:t>using a least</w:t>
      </w:r>
      <w:r w:rsidR="002C32DE">
        <w:t>-</w:t>
      </w:r>
      <w:r w:rsidR="00947ABE">
        <w:t>squares algorithm</w:t>
      </w:r>
      <w:r w:rsidR="008A6B44" w:rsidRPr="008A6B44">
        <w:t>.</w:t>
      </w:r>
      <w:r w:rsidR="00474DF6">
        <w:t xml:space="preserve"> </w:t>
      </w:r>
    </w:p>
    <w:p w14:paraId="65E9D872" w14:textId="4A89AD4E" w:rsidR="000A1E8F" w:rsidRDefault="00AF505E" w:rsidP="00542D54">
      <w:pPr>
        <w:ind w:firstLine="288"/>
      </w:pPr>
      <w:r w:rsidRPr="00AF505E">
        <w:t xml:space="preserve">When we switched between resilient and Levenberg-Marquardt back-propagation, we observed that resilient back-propagation outperformed Levenberg-Marquardt back-propagation. </w:t>
      </w:r>
      <w:r w:rsidR="00DF00F6">
        <w:t xml:space="preserve">We </w:t>
      </w:r>
      <w:r w:rsidRPr="00AF505E">
        <w:t>observed a</w:t>
      </w:r>
      <w:r w:rsidR="002C32DE">
        <w:t xml:space="preserve"> performance improvement</w:t>
      </w:r>
      <w:r w:rsidRPr="00AF505E">
        <w:t xml:space="preserve"> when we changed the activation function of the output layer from linear to tangent sigmoid.</w:t>
      </w:r>
      <w:r w:rsidR="000A1E8F" w:rsidRPr="00F7571F">
        <w:t xml:space="preserve"> </w:t>
      </w:r>
      <w:r w:rsidR="00406B9E" w:rsidRPr="00406B9E">
        <w:t xml:space="preserve">We also </w:t>
      </w:r>
      <w:r w:rsidR="00652FC0">
        <w:t>observed</w:t>
      </w:r>
      <w:r w:rsidR="00406B9E" w:rsidRPr="00406B9E">
        <w:t xml:space="preserve"> better forecasting performance when we divided the data using random indices rather than blocks.</w:t>
      </w:r>
    </w:p>
    <w:p w14:paraId="7FA51A99" w14:textId="719149C3" w:rsidR="002E0AEC" w:rsidRPr="0079016F" w:rsidRDefault="002E0AEC" w:rsidP="00E141F5">
      <w:pPr>
        <w:pStyle w:val="Heading2"/>
      </w:pPr>
      <w:bookmarkStart w:id="152" w:name="_Toc90482715"/>
      <w:r>
        <w:lastRenderedPageBreak/>
        <w:t>3.</w:t>
      </w:r>
      <w:r w:rsidR="00E141F5">
        <w:t>3</w:t>
      </w:r>
      <w:r>
        <w:t xml:space="preserve"> </w:t>
      </w:r>
      <w:r w:rsidR="001A3FAF" w:rsidRPr="002A6B03">
        <w:t>Implementation Specifications for</w:t>
      </w:r>
      <w:r w:rsidR="001A3FAF">
        <w:t xml:space="preserve"> t</w:t>
      </w:r>
      <w:r>
        <w:t>he Deep Learning Forecasters</w:t>
      </w:r>
      <w:bookmarkEnd w:id="152"/>
    </w:p>
    <w:p w14:paraId="1669F607" w14:textId="77777777" w:rsidR="00F15766" w:rsidRDefault="00D16944" w:rsidP="00F15766">
      <w:pPr>
        <w:pStyle w:val="Heading3"/>
      </w:pPr>
      <w:bookmarkStart w:id="153" w:name="_Toc90482716"/>
      <w:r>
        <w:t>3.</w:t>
      </w:r>
      <w:r w:rsidR="00D77BAA">
        <w:t>3</w:t>
      </w:r>
      <w:r w:rsidR="00B93EB2">
        <w:t>.1</w:t>
      </w:r>
      <w:r>
        <w:t xml:space="preserve"> </w:t>
      </w:r>
      <w:r w:rsidR="00F15766">
        <w:t>The Long Short Term Memory Forecaster (LSTM)</w:t>
      </w:r>
      <w:bookmarkEnd w:id="153"/>
    </w:p>
    <w:p w14:paraId="75C69DCB" w14:textId="1456E8E8" w:rsidR="006D7C11" w:rsidRDefault="009635BD" w:rsidP="006D7C11">
      <w:pPr>
        <w:ind w:firstLine="288"/>
      </w:pPr>
      <w:r w:rsidRPr="008A13AD">
        <w:t xml:space="preserve">Another researcher from </w:t>
      </w:r>
      <w:proofErr w:type="spellStart"/>
      <w:r w:rsidRPr="008A13AD">
        <w:t>UNB's</w:t>
      </w:r>
      <w:proofErr w:type="spellEnd"/>
      <w:r w:rsidRPr="008A13AD">
        <w:t xml:space="preserve"> smart-grid team forecasted load using the LSTM </w:t>
      </w:r>
      <w:r w:rsidR="00A039C8">
        <w:t>forecaster</w:t>
      </w:r>
      <w:r w:rsidRPr="008A13AD">
        <w:t xml:space="preserve">, but only on the Saint John dataset. </w:t>
      </w:r>
      <w:r w:rsidRPr="009635BD">
        <w:t xml:space="preserve">We modified his implementation to include all of our datasets and feature sets. We trained the LSTM models using the </w:t>
      </w:r>
      <w:proofErr w:type="spellStart"/>
      <w:r w:rsidRPr="009635BD">
        <w:t>adam</w:t>
      </w:r>
      <w:proofErr w:type="spellEnd"/>
      <w:r w:rsidRPr="009635BD">
        <w:t xml:space="preserve"> optimization training algorithm. The LSTM network was composed of four layers: a sequence input layer with 79 inputs, a</w:t>
      </w:r>
      <w:r w:rsidR="008C1743">
        <w:t>n</w:t>
      </w:r>
      <w:r w:rsidRPr="009635BD">
        <w:t xml:space="preserve"> </w:t>
      </w:r>
      <w:r w:rsidR="002C32DE">
        <w:t>LSTM</w:t>
      </w:r>
      <w:r w:rsidRPr="009635BD">
        <w:t xml:space="preserve"> layer with 100 hidden units, a fully connected layer with 24 outputs, and a regression layer. </w:t>
      </w:r>
      <w:r w:rsidR="00EF45AD" w:rsidRPr="00EF45AD">
        <w:t>Between time steps, the amount of data retained is proportional to the number of hidden units (the hidden state); this was the optimal value for all datasets examined</w:t>
      </w:r>
      <w:r w:rsidR="00EF45AD">
        <w:t xml:space="preserve"> </w:t>
      </w:r>
      <w:r>
        <w:fldChar w:fldCharType="begin" w:fldLock="1"/>
      </w:r>
      <w:r w:rsidR="007548DA">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[180]","plainTextFormattedCitation":"[180]","previouslyFormattedCitation":"[180]"},"properties":{"noteIndex":0},"schema":"https://github.com/citation-style-language/schema/raw/master/csl-citation.json"}</w:instrText>
      </w:r>
      <w:r>
        <w:fldChar w:fldCharType="separate"/>
      </w:r>
      <w:r w:rsidR="00D65546" w:rsidRPr="00D65546">
        <w:rPr>
          <w:noProof/>
        </w:rPr>
        <w:t>[180]</w:t>
      </w:r>
      <w:r>
        <w:fldChar w:fldCharType="end"/>
      </w:r>
      <w:r>
        <w:t>.</w:t>
      </w:r>
    </w:p>
    <w:p w14:paraId="2AAB5AF8" w14:textId="0D937EC9" w:rsidR="008A13AD" w:rsidRPr="008A13AD" w:rsidRDefault="008A13AD" w:rsidP="006D7C11">
      <w:pPr>
        <w:ind w:firstLine="288"/>
      </w:pPr>
      <w:r w:rsidRPr="008A13AD">
        <w:t xml:space="preserve">Additionally, because the </w:t>
      </w:r>
      <w:proofErr w:type="spellStart"/>
      <w:r w:rsidRPr="008A13AD">
        <w:t>ANNSTLF</w:t>
      </w:r>
      <w:proofErr w:type="spellEnd"/>
      <w:r w:rsidRPr="008A13AD">
        <w:t xml:space="preserve"> structure was identified as the best forecaster for short-term load forecasting </w:t>
      </w:r>
      <w:r w:rsidR="00541EAD">
        <w:fldChar w:fldCharType="begin" w:fldLock="1"/>
      </w:r>
      <w:r w:rsidR="00E1791D">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rsidR="00541EAD">
        <w:fldChar w:fldCharType="separate"/>
      </w:r>
      <w:r w:rsidR="00CF0D12" w:rsidRPr="00CF0D12">
        <w:rPr>
          <w:noProof/>
        </w:rPr>
        <w:t>[1], [84]</w:t>
      </w:r>
      <w:r w:rsidR="00541EAD">
        <w:fldChar w:fldCharType="end"/>
      </w:r>
      <w:r w:rsidR="00541EAD">
        <w:t xml:space="preserve">, </w:t>
      </w:r>
      <w:r w:rsidRPr="008A13AD">
        <w:t xml:space="preserve">we emulated the </w:t>
      </w:r>
      <w:proofErr w:type="spellStart"/>
      <w:r w:rsidRPr="008A13AD">
        <w:t>ANNSTLF</w:t>
      </w:r>
      <w:proofErr w:type="spellEnd"/>
      <w:r w:rsidRPr="008A13AD">
        <w:t xml:space="preserve"> structure by developing a Base Load Forecaster</w:t>
      </w:r>
      <w:r w:rsidR="00E40458">
        <w:t xml:space="preserve"> (BLF)</w:t>
      </w:r>
      <w:r w:rsidRPr="008A13AD">
        <w:t>, a Change in Load Forecaster</w:t>
      </w:r>
      <w:r w:rsidR="00E40458">
        <w:t xml:space="preserve"> (CLF)</w:t>
      </w:r>
      <w:r w:rsidRPr="008A13AD">
        <w:t xml:space="preserve">, and an </w:t>
      </w:r>
      <w:proofErr w:type="spellStart"/>
      <w:r w:rsidRPr="008A13AD">
        <w:t>RLS</w:t>
      </w:r>
      <w:proofErr w:type="spellEnd"/>
      <w:r w:rsidRPr="008A13AD">
        <w:t xml:space="preserve"> combiner using the LSTM </w:t>
      </w:r>
      <w:r w:rsidR="00A039C8">
        <w:t>forecaster</w:t>
      </w:r>
      <w:r w:rsidRPr="008A13AD">
        <w:t xml:space="preserve"> rather than the ANN. The inputs and structure of the architecture were identical to those of the </w:t>
      </w:r>
      <w:proofErr w:type="spellStart"/>
      <w:r w:rsidRPr="008A13AD">
        <w:t>ANNSTLF</w:t>
      </w:r>
      <w:proofErr w:type="spellEnd"/>
      <w:r w:rsidRPr="008A13AD">
        <w:t xml:space="preserve">, but the BLF and CLF </w:t>
      </w:r>
      <w:r w:rsidR="00A039C8">
        <w:t>forecaster</w:t>
      </w:r>
      <w:r w:rsidRPr="008A13AD">
        <w:t xml:space="preserve">s were trained using LSTMs. </w:t>
      </w:r>
      <w:r w:rsidR="00FC656C" w:rsidRPr="00FC656C">
        <w:t>Utilizing the architecture resulted in superior results overall and across multiple timeframes.</w:t>
      </w:r>
    </w:p>
    <w:p w14:paraId="1B1076B1" w14:textId="2CB4450C" w:rsidR="00AE21E5" w:rsidRDefault="00143A19" w:rsidP="00AE21E5">
      <w:pPr>
        <w:pStyle w:val="Heading3"/>
      </w:pPr>
      <w:bookmarkStart w:id="154" w:name="_Toc90482717"/>
      <w:r>
        <w:t>3.</w:t>
      </w:r>
      <w:r w:rsidR="008F086A">
        <w:t>3.2</w:t>
      </w:r>
      <w:r>
        <w:t xml:space="preserve"> </w:t>
      </w:r>
      <w:r w:rsidR="00AE21E5">
        <w:t>The Convolutional Neural Network Forecaster (CNN)</w:t>
      </w:r>
      <w:bookmarkEnd w:id="154"/>
    </w:p>
    <w:p w14:paraId="1AC99F60" w14:textId="0905EDDF" w:rsidR="00377CF2" w:rsidRPr="00377CF2" w:rsidRDefault="00377CF2" w:rsidP="00377CF2">
      <w:pPr>
        <w:ind w:firstLine="288"/>
      </w:pPr>
      <w:r w:rsidRPr="00377CF2">
        <w:t xml:space="preserve">The </w:t>
      </w:r>
      <w:proofErr w:type="spellStart"/>
      <w:r w:rsidRPr="00377CF2">
        <w:t>CNNs</w:t>
      </w:r>
      <w:proofErr w:type="spellEnd"/>
      <w:r w:rsidRPr="00377CF2">
        <w:t xml:space="preserve"> in this study consist of six layers: an input layer with 79 </w:t>
      </w:r>
      <w:r>
        <w:t xml:space="preserve">input </w:t>
      </w:r>
      <w:r w:rsidRPr="00377CF2">
        <w:t>features, a convolutional layer with a filter size of 6 pixels in height, 5 pixels in width, and 15 filters in total, a rectified linear unit activation layer (</w:t>
      </w:r>
      <w:proofErr w:type="spellStart"/>
      <w:r w:rsidRPr="00377CF2">
        <w:t>ReLU</w:t>
      </w:r>
      <w:proofErr w:type="spellEnd"/>
      <w:r w:rsidRPr="00377CF2">
        <w:t xml:space="preserve">), a max-pooling layer with a pool size </w:t>
      </w:r>
      <w:r w:rsidRPr="00377CF2">
        <w:lastRenderedPageBreak/>
        <w:t xml:space="preserve">of 2 pixels in height and 1 </w:t>
      </w:r>
      <w:r w:rsidR="009066EF" w:rsidRPr="00377CF2">
        <w:t>pixel</w:t>
      </w:r>
      <w:r w:rsidRPr="00377CF2">
        <w:t xml:space="preserve"> in width, a fully connected layer with 24 </w:t>
      </w:r>
      <w:r w:rsidR="002F1313">
        <w:t>responses</w:t>
      </w:r>
      <w:r w:rsidRPr="00377CF2">
        <w:t>, and a regression output layer.</w:t>
      </w:r>
    </w:p>
    <w:p w14:paraId="0B611BB7" w14:textId="0BC1C1F7" w:rsidR="001746BC" w:rsidRDefault="001570D1" w:rsidP="001746BC">
      <w:pPr>
        <w:ind w:firstLine="288"/>
      </w:pPr>
      <w:r w:rsidRPr="001746BC">
        <w:t xml:space="preserve">As with the LSTM models, the CNN models were trained using the </w:t>
      </w:r>
      <w:proofErr w:type="spellStart"/>
      <w:r w:rsidRPr="001746BC">
        <w:t>adam</w:t>
      </w:r>
      <w:proofErr w:type="spellEnd"/>
      <w:r w:rsidRPr="001746BC">
        <w:t xml:space="preserve"> optimization training algorithm. Additional information about this algorithm can be found in </w:t>
      </w:r>
      <w:r>
        <w:fldChar w:fldCharType="begin" w:fldLock="1"/>
      </w:r>
      <w:r>
        <w:instrText>ADDIN CSL_CITATION {"citationItems":[{"id":"ITEM-1","itemData":{"DOI":"10.17977/um018v2i12019p41-46","ISSN":"2597-4602","abstract":"The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Science","id":"ITEM-1","issued":{"date-parts":[["2019"]]},"title":"Adam Optimization Algorithm for Wide and Deep Neural Network","type":"article-journal"},"uris":["http://www.mendeley.com/documents/?uuid=b42b59b4-4b8d-45d0-b1c7-2a25a6f2ffa2"]}],"mendeley":{"formattedCitation":"[181]","plainTextFormattedCitation":"[181]","previouslyFormattedCitation":"[181]"},"properties":{"noteIndex":0},"schema":"https://github.com/citation-style-language/schema/raw/master/csl-citation.json"}</w:instrText>
      </w:r>
      <w:r>
        <w:fldChar w:fldCharType="separate"/>
      </w:r>
      <w:r w:rsidRPr="00D65546">
        <w:rPr>
          <w:noProof/>
        </w:rPr>
        <w:t>[181]</w:t>
      </w:r>
      <w:r>
        <w:fldChar w:fldCharType="end"/>
      </w:r>
      <w:r>
        <w:t xml:space="preserve">. </w:t>
      </w:r>
      <w:r w:rsidR="001746BC" w:rsidRPr="001746BC">
        <w:t xml:space="preserve">We implemented the CNN </w:t>
      </w:r>
      <w:r w:rsidR="00A039C8">
        <w:t>forecaster</w:t>
      </w:r>
      <w:r w:rsidR="001746BC" w:rsidRPr="001746BC">
        <w:t xml:space="preserve"> similarly to the LSTM </w:t>
      </w:r>
      <w:r w:rsidR="00A039C8">
        <w:t>forecaster</w:t>
      </w:r>
      <w:r w:rsidR="001746BC" w:rsidRPr="001746BC">
        <w:t xml:space="preserve"> using the </w:t>
      </w:r>
      <w:proofErr w:type="spellStart"/>
      <w:r w:rsidR="001746BC" w:rsidRPr="001746BC">
        <w:t>ANNSTLF</w:t>
      </w:r>
      <w:proofErr w:type="spellEnd"/>
      <w:r w:rsidR="001746BC" w:rsidRPr="001746BC">
        <w:t xml:space="preserve"> structure, and as a result of using this architecture, we observed improved results overall and across all timeframes.</w:t>
      </w:r>
    </w:p>
    <w:p w14:paraId="75644D12" w14:textId="5635AA61" w:rsidR="008F44DD" w:rsidRDefault="008F44DD" w:rsidP="008F44DD">
      <w:pPr>
        <w:pStyle w:val="Heading2"/>
      </w:pPr>
      <w:bookmarkStart w:id="155" w:name="_Toc90482718"/>
      <w:r>
        <w:t>3.</w:t>
      </w:r>
      <w:r w:rsidR="005C5901">
        <w:t>4</w:t>
      </w:r>
      <w:r>
        <w:t xml:space="preserve"> Method Analysis</w:t>
      </w:r>
      <w:bookmarkEnd w:id="155"/>
    </w:p>
    <w:p w14:paraId="7C18C093" w14:textId="3B591DBE" w:rsidR="00654B3E" w:rsidRDefault="00C32C31" w:rsidP="00641A48">
      <w:pPr>
        <w:ind w:firstLine="288"/>
      </w:pPr>
      <w:r>
        <w:t xml:space="preserve">MATLAB version </w:t>
      </w:r>
      <w:proofErr w:type="spellStart"/>
      <w:r>
        <w:t>R2021b</w:t>
      </w:r>
      <w:proofErr w:type="spellEnd"/>
      <w:r>
        <w:t xml:space="preserve"> was used to implement all forecasters. Our goal </w:t>
      </w:r>
      <w:r w:rsidR="00FB59E2">
        <w:t>was</w:t>
      </w:r>
      <w:r>
        <w:t xml:space="preserve"> to forecast the following day's load and identify daily peaks. For the overall regular load forecasts, we calculated the </w:t>
      </w:r>
      <w:proofErr w:type="spellStart"/>
      <w:r w:rsidR="00647D51">
        <w:t>MAPE</w:t>
      </w:r>
      <w:proofErr w:type="spellEnd"/>
      <w:r>
        <w:t xml:space="preserve"> and the </w:t>
      </w:r>
      <w:proofErr w:type="spellStart"/>
      <w:r w:rsidR="00647D51">
        <w:t>RMSE</w:t>
      </w:r>
      <w:proofErr w:type="spellEnd"/>
      <w:r>
        <w:t>.</w:t>
      </w:r>
      <w:r w:rsidR="00B1295A">
        <w:t xml:space="preserve"> </w:t>
      </w:r>
      <w:r w:rsidR="00EF7766" w:rsidRPr="00EF7766">
        <w:t xml:space="preserve">A word about forecasters, which combine the outputs of two distinct models, the BLF and the CLF, using an </w:t>
      </w:r>
      <w:proofErr w:type="spellStart"/>
      <w:r w:rsidR="00EF7766" w:rsidRPr="00EF7766">
        <w:t>RLS</w:t>
      </w:r>
      <w:proofErr w:type="spellEnd"/>
      <w:r w:rsidR="00EF7766" w:rsidRPr="00EF7766">
        <w:t xml:space="preserve"> combiner.</w:t>
      </w:r>
      <w:r w:rsidR="00BA359A">
        <w:t xml:space="preserve"> </w:t>
      </w:r>
      <w:r w:rsidR="00EF7766" w:rsidRPr="00EF7766">
        <w:t xml:space="preserve">The </w:t>
      </w:r>
      <w:proofErr w:type="spellStart"/>
      <w:r w:rsidR="00EF7766" w:rsidRPr="00EF7766">
        <w:t>RLS</w:t>
      </w:r>
      <w:proofErr w:type="spellEnd"/>
      <w:r w:rsidR="00EF7766" w:rsidRPr="00EF7766">
        <w:t xml:space="preserve"> combiner results were used; the forecasters in question are CNN, LSTM, and ANN.</w:t>
      </w:r>
    </w:p>
    <w:p w14:paraId="0B91D9FC" w14:textId="20C929F4" w:rsidR="008F44DD" w:rsidRDefault="00B1295A" w:rsidP="001746BC">
      <w:pPr>
        <w:ind w:firstLine="288"/>
      </w:pPr>
      <w:r w:rsidRPr="00B1295A">
        <w:t>To determine daily peak accuracy, we used the mean absolute percent error (</w:t>
      </w:r>
      <w:proofErr w:type="spellStart"/>
      <w:r w:rsidRPr="00B1295A">
        <w:t>MAPE</w:t>
      </w:r>
      <w:proofErr w:type="spellEnd"/>
      <w:r w:rsidRPr="00B1295A">
        <w:t xml:space="preserve">), the mean absolute error (MAE), and the mean biased error (MBE). We used the </w:t>
      </w:r>
      <w:proofErr w:type="spellStart"/>
      <w:r w:rsidRPr="00B1295A">
        <w:t>MAPE</w:t>
      </w:r>
      <w:proofErr w:type="spellEnd"/>
      <w:r w:rsidRPr="00B1295A">
        <w:t xml:space="preserve"> metric to determine the magnitude difference between the actual and forecasted peak values. The MBE and MAE metrics were used to calculate the time difference between the highest load aggregation occurrences in an hour. We included both the MAE and the MBE because the MBE can result in skewed results when positive and negative time differences cancel out. </w:t>
      </w:r>
      <w:r w:rsidR="00080973" w:rsidRPr="00080973">
        <w:t xml:space="preserve">The MAE would be used to determine the accuracy of the time difference, whereas the MBE would be used to determine the models' bias in general, whether they </w:t>
      </w:r>
      <w:r w:rsidR="00080973" w:rsidRPr="00080973">
        <w:lastRenderedPageBreak/>
        <w:t>over or under forecast based on the time of occurrence.</w:t>
      </w:r>
      <w:r w:rsidR="00080973">
        <w:t xml:space="preserve"> </w:t>
      </w:r>
      <w:r w:rsidR="00080973" w:rsidRPr="00B1295A">
        <w:t>It</w:t>
      </w:r>
      <w:r w:rsidR="00BA359A">
        <w:t xml:space="preserve"> i</w:t>
      </w:r>
      <w:r w:rsidR="00080973" w:rsidRPr="00B1295A">
        <w:t xml:space="preserve">s worth noting that the </w:t>
      </w:r>
      <w:proofErr w:type="spellStart"/>
      <w:r w:rsidR="00080973" w:rsidRPr="00B1295A">
        <w:t>MAEs</w:t>
      </w:r>
      <w:proofErr w:type="spellEnd"/>
      <w:r w:rsidR="00080973" w:rsidRPr="00B1295A">
        <w:t xml:space="preserve"> and MBEs of the time difference are denoted in the tables by minutes.</w:t>
      </w:r>
      <w:r w:rsidR="00485AB3">
        <w:t xml:space="preserve"> </w:t>
      </w:r>
      <w:r w:rsidR="00485AB3" w:rsidRPr="00485AB3">
        <w:t>Appendix B contains a brief note regarding our peak detection accuracy metrics.</w:t>
      </w:r>
    </w:p>
    <w:p w14:paraId="022BBD4E" w14:textId="09D49FEE" w:rsidR="00116916" w:rsidRDefault="00116916" w:rsidP="008223C2">
      <w:pPr>
        <w:pStyle w:val="Heading2"/>
      </w:pPr>
      <w:bookmarkStart w:id="156" w:name="_Toc90482719"/>
      <w:r>
        <w:t>3.</w:t>
      </w:r>
      <w:r w:rsidR="00DF586D">
        <w:t>5</w:t>
      </w:r>
      <w:r w:rsidR="008223C2" w:rsidRPr="008223C2">
        <w:t xml:space="preserve"> The Performance of </w:t>
      </w:r>
      <w:r w:rsidR="00A039C8">
        <w:t>Forecaster</w:t>
      </w:r>
      <w:r w:rsidR="008223C2" w:rsidRPr="008223C2">
        <w:t>s on the Toronto Dataset</w:t>
      </w:r>
      <w:bookmarkEnd w:id="156"/>
    </w:p>
    <w:p w14:paraId="13765B5E" w14:textId="65F3BB1C" w:rsidR="006963BD" w:rsidRDefault="007517A5" w:rsidP="007517A5">
      <w:pPr>
        <w:ind w:firstLine="288"/>
      </w:pPr>
      <w:r>
        <w:fldChar w:fldCharType="begin"/>
      </w:r>
      <w:r>
        <w:instrText xml:space="preserve"> REF _Ref86081137 \h </w:instrText>
      </w:r>
      <w:r>
        <w:fldChar w:fldCharType="separate"/>
      </w:r>
      <w:r w:rsidR="00774E7F">
        <w:t xml:space="preserve">Figure </w:t>
      </w:r>
      <w:r w:rsidR="00774E7F">
        <w:rPr>
          <w:noProof/>
        </w:rPr>
        <w:t>10</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_Ref86081137 \h </w:instrText>
      </w:r>
      <w:r>
        <w:fldChar w:fldCharType="separate"/>
      </w:r>
      <w:r w:rsidR="00774E7F">
        <w:t xml:space="preserve">Figure </w:t>
      </w:r>
      <w:r w:rsidR="00774E7F">
        <w:rPr>
          <w:noProof/>
        </w:rPr>
        <w:t>10</w:t>
      </w:r>
      <w:r>
        <w:fldChar w:fldCharType="end"/>
      </w:r>
      <w:r w:rsidRPr="007517A5">
        <w:t xml:space="preserve"> </w:t>
      </w:r>
      <w:r w:rsidR="005D76AB">
        <w:t xml:space="preserve">also </w:t>
      </w:r>
      <w:r w:rsidRPr="007517A5">
        <w:t xml:space="preserve">depicts the overall distribution of errors, while </w:t>
      </w:r>
      <w:r>
        <w:fldChar w:fldCharType="begin"/>
      </w:r>
      <w:r>
        <w:instrText xml:space="preserve"> REF _Ref85285958 \h </w:instrText>
      </w:r>
      <w:r>
        <w:fldChar w:fldCharType="separate"/>
      </w:r>
      <w:r w:rsidR="00774E7F">
        <w:t xml:space="preserve">Table </w:t>
      </w:r>
      <w:r w:rsidR="00774E7F">
        <w:rPr>
          <w:noProof/>
        </w:rPr>
        <w:t>4</w:t>
      </w:r>
      <w:r>
        <w:fldChar w:fldCharType="end"/>
      </w:r>
      <w:r w:rsidRPr="007517A5">
        <w:t xml:space="preserve"> summarizes the key performance metrics. </w:t>
      </w:r>
      <w:r>
        <w:fldChar w:fldCharType="begin"/>
      </w:r>
      <w:r>
        <w:instrText xml:space="preserve"> REF _Ref85286062 \h </w:instrText>
      </w:r>
      <w:r>
        <w:fldChar w:fldCharType="separate"/>
      </w:r>
      <w:r w:rsidR="00774E7F">
        <w:t xml:space="preserve">Table </w:t>
      </w:r>
      <w:r w:rsidR="00774E7F">
        <w:rPr>
          <w:noProof/>
        </w:rPr>
        <w:t>5</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3C08FA0F" w:rsidR="00D845F5" w:rsidRDefault="00D845F5" w:rsidP="006963BD">
      <w:pPr>
        <w:pStyle w:val="Caption"/>
        <w:jc w:val="center"/>
      </w:pPr>
      <w:bookmarkStart w:id="157" w:name="_Ref85285958"/>
      <w:bookmarkStart w:id="158" w:name="_Toc90482767"/>
      <w:r>
        <w:t xml:space="preserve">Table </w:t>
      </w:r>
      <w:r w:rsidR="001F7262">
        <w:fldChar w:fldCharType="begin"/>
      </w:r>
      <w:r w:rsidR="001F7262">
        <w:instrText xml:space="preserve"> SEQ Table \* ARABIC </w:instrText>
      </w:r>
      <w:r w:rsidR="001F7262">
        <w:fldChar w:fldCharType="separate"/>
      </w:r>
      <w:r w:rsidR="00774E7F">
        <w:rPr>
          <w:noProof/>
        </w:rPr>
        <w:t>4</w:t>
      </w:r>
      <w:r w:rsidR="001F7262">
        <w:rPr>
          <w:noProof/>
        </w:rPr>
        <w:fldChar w:fldCharType="end"/>
      </w:r>
      <w:bookmarkEnd w:id="157"/>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57AED45D" w:rsidR="00A9660E" w:rsidRPr="00955AB5" w:rsidRDefault="00A9660E" w:rsidP="00196415">
      <w:pPr>
        <w:pStyle w:val="Caption"/>
        <w:jc w:val="center"/>
        <w:rPr>
          <w:sz w:val="16"/>
          <w:szCs w:val="16"/>
        </w:rPr>
      </w:pPr>
      <w:bookmarkStart w:id="159" w:name="_Ref85286062"/>
      <w:bookmarkStart w:id="160" w:name="_Toc90482768"/>
      <w:r>
        <w:t xml:space="preserve">Table </w:t>
      </w:r>
      <w:fldSimple w:instr=" SEQ Table \* ARABIC ">
        <w:r w:rsidR="00774E7F">
          <w:rPr>
            <w:noProof/>
          </w:rPr>
          <w:t>5</w:t>
        </w:r>
      </w:fldSimple>
      <w:bookmarkEnd w:id="159"/>
      <w:r>
        <w:t xml:space="preserve"> - </w:t>
      </w:r>
      <w:r w:rsidRPr="0049763C">
        <w:t>Matrix Analysis of Peak Values and Time Difference – Toronto Dataset</w:t>
      </w:r>
      <w:bookmarkEnd w:id="160"/>
    </w:p>
    <w:p w14:paraId="0831F5E3" w14:textId="73E32E4D" w:rsidR="00196415" w:rsidRPr="00A9660E" w:rsidRDefault="00196415" w:rsidP="00A9660E">
      <w:pPr>
        <w:jc w:val="center"/>
        <w:rPr>
          <w:sz w:val="16"/>
          <w:szCs w:val="16"/>
        </w:rPr>
      </w:pPr>
      <w:r>
        <w:rPr>
          <w:noProof/>
          <w:sz w:val="16"/>
          <w:szCs w:val="16"/>
        </w:rPr>
        <w:drawing>
          <wp:inline distT="0" distB="0" distL="0" distR="0" wp14:anchorId="1012E84C" wp14:editId="3C3099E9">
            <wp:extent cx="5477510" cy="2165350"/>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2165350"/>
                    </a:xfrm>
                    <a:prstGeom prst="rect">
                      <a:avLst/>
                    </a:prstGeom>
                    <a:noFill/>
                    <a:ln>
                      <a:noFill/>
                    </a:ln>
                  </pic:spPr>
                </pic:pic>
              </a:graphicData>
            </a:graphic>
          </wp:inline>
        </w:drawing>
      </w:r>
    </w:p>
    <w:p w14:paraId="1D76D416" w14:textId="0642ABF3" w:rsidR="000F2742" w:rsidRDefault="00A155C1" w:rsidP="00105F26">
      <w:pPr>
        <w:pStyle w:val="Caption"/>
        <w:jc w:val="center"/>
      </w:pPr>
      <w:bookmarkStart w:id="161" w:name="_Ref86081137"/>
      <w:bookmarkStart w:id="162" w:name="_Toc90482788"/>
      <w:r>
        <w:lastRenderedPageBreak/>
        <w:t xml:space="preserve">Figure </w:t>
      </w:r>
      <w:r w:rsidR="001F7262">
        <w:fldChar w:fldCharType="begin"/>
      </w:r>
      <w:r w:rsidR="001F7262">
        <w:instrText xml:space="preserve"> SEQ Figure \* ARABIC </w:instrText>
      </w:r>
      <w:r w:rsidR="001F7262">
        <w:fldChar w:fldCharType="separate"/>
      </w:r>
      <w:r w:rsidR="00774E7F">
        <w:rPr>
          <w:noProof/>
        </w:rPr>
        <w:t>10</w:t>
      </w:r>
      <w:r w:rsidR="001F7262">
        <w:rPr>
          <w:noProof/>
        </w:rPr>
        <w:fldChar w:fldCharType="end"/>
      </w:r>
      <w:bookmarkEnd w:id="161"/>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BB31CB">
        <w:t xml:space="preserve">, and the </w:t>
      </w:r>
      <w:r w:rsidR="00BB31CB" w:rsidRPr="00554616">
        <w:t xml:space="preserve">Overall Error Distribution for All </w:t>
      </w:r>
      <w:r w:rsidR="00BB31CB">
        <w:t>Forecaster</w:t>
      </w:r>
      <w:r w:rsidR="00BB31CB" w:rsidRPr="00554616">
        <w:t>s</w:t>
      </w:r>
      <w:r w:rsidR="00BB31CB">
        <w:t xml:space="preserve"> </w:t>
      </w:r>
      <w:r w:rsidR="00714E2D" w:rsidRPr="00714E2D">
        <w:t xml:space="preserve">  </w:t>
      </w:r>
      <w:r w:rsidR="00F40599">
        <w:t>-</w:t>
      </w:r>
      <w:r>
        <w:t xml:space="preserve"> Toronto Dataset</w:t>
      </w:r>
      <w:bookmarkEnd w:id="162"/>
      <w:r>
        <w:t xml:space="preserve"> </w:t>
      </w:r>
    </w:p>
    <w:p w14:paraId="75B5F696" w14:textId="371354AF" w:rsidR="007B0505" w:rsidRDefault="007B0505" w:rsidP="008223C2">
      <w:pPr>
        <w:pStyle w:val="Heading3"/>
      </w:pPr>
      <w:bookmarkStart w:id="163" w:name="_Toc90482720"/>
      <w:r>
        <w:t>3.</w:t>
      </w:r>
      <w:r w:rsidR="00B71491">
        <w:t>5</w:t>
      </w:r>
      <w:r>
        <w:t>.</w:t>
      </w:r>
      <w:r w:rsidR="00901E19">
        <w:t>1</w:t>
      </w:r>
      <w:r>
        <w:t xml:space="preserve"> </w:t>
      </w:r>
      <w:r w:rsidR="00B06C64" w:rsidRPr="00B06C64">
        <w:t>Discussion of the Toronto Dataset's Overall Performance</w:t>
      </w:r>
      <w:bookmarkEnd w:id="163"/>
    </w:p>
    <w:p w14:paraId="3C894114" w14:textId="5EE8F967" w:rsidR="00183E15" w:rsidRDefault="007B0505" w:rsidP="00183E15">
      <w:pPr>
        <w:ind w:firstLine="288"/>
      </w:pPr>
      <w:r w:rsidRPr="00506A2F">
        <w:t xml:space="preserve">When we look at </w:t>
      </w:r>
      <w:r>
        <w:fldChar w:fldCharType="begin"/>
      </w:r>
      <w:r>
        <w:instrText xml:space="preserve"> REF _Ref85285958 \h </w:instrText>
      </w:r>
      <w:r>
        <w:fldChar w:fldCharType="separate"/>
      </w:r>
      <w:r w:rsidR="00774E7F">
        <w:t xml:space="preserve">Table </w:t>
      </w:r>
      <w:r w:rsidR="00774E7F">
        <w:rPr>
          <w:noProof/>
        </w:rPr>
        <w:t>4</w:t>
      </w:r>
      <w:r>
        <w:fldChar w:fldCharType="end"/>
      </w:r>
      <w:r w:rsidRPr="00506A2F">
        <w:t xml:space="preserve">, we can see how the </w:t>
      </w:r>
      <w:r w:rsidR="0025420C">
        <w:t>forecaster</w:t>
      </w:r>
      <w:r w:rsidRPr="00506A2F">
        <w:t xml:space="preserve">s performed overall on the Toronto dataset. The CNN had the lowest </w:t>
      </w:r>
      <w:proofErr w:type="spellStart"/>
      <w:r w:rsidRPr="00506A2F">
        <w:t>MAPE</w:t>
      </w:r>
      <w:proofErr w:type="spellEnd"/>
      <w:r w:rsidRPr="00506A2F">
        <w:t xml:space="preserve"> and </w:t>
      </w:r>
      <w:proofErr w:type="spellStart"/>
      <w:r w:rsidRPr="00506A2F">
        <w:t>RMSE</w:t>
      </w:r>
      <w:proofErr w:type="spellEnd"/>
      <w:r w:rsidRPr="00506A2F">
        <w:t xml:space="preserve"> values, followed by the ANN and LSTM. Similarly, when we examine the plot in </w:t>
      </w:r>
      <w:r>
        <w:fldChar w:fldCharType="begin"/>
      </w:r>
      <w:r>
        <w:instrText xml:space="preserve"> REF _Ref86081137 \h </w:instrText>
      </w:r>
      <w:r>
        <w:fldChar w:fldCharType="separate"/>
      </w:r>
      <w:r w:rsidR="00774E7F">
        <w:t xml:space="preserve">Figure </w:t>
      </w:r>
      <w:r w:rsidR="00774E7F">
        <w:rPr>
          <w:noProof/>
        </w:rPr>
        <w:t>10</w:t>
      </w:r>
      <w:r>
        <w:fldChar w:fldCharType="end"/>
      </w:r>
      <w:r w:rsidRPr="00506A2F">
        <w:t xml:space="preserve">, we can </w:t>
      </w:r>
      <w:r w:rsidR="00BA359A">
        <w:t>observe the same</w:t>
      </w:r>
      <w:r w:rsidRPr="00506A2F">
        <w:t xml:space="preserve">. Additionally, the CNN </w:t>
      </w:r>
      <w:r w:rsidR="0025420C">
        <w:t>forecaster</w:t>
      </w:r>
      <w:r w:rsidRPr="00506A2F">
        <w:t xml:space="preserve"> had the smallest error </w:t>
      </w:r>
      <w:r w:rsidR="0015144D">
        <w:t>distribution among all the</w:t>
      </w:r>
      <w:r w:rsidRPr="00506A2F">
        <w:t xml:space="preserve"> </w:t>
      </w:r>
      <w:r w:rsidR="0025420C">
        <w:t>forecaster</w:t>
      </w:r>
      <w:r w:rsidR="0015144D">
        <w:t>s</w:t>
      </w:r>
      <w:r w:rsidRPr="00506A2F">
        <w:t xml:space="preserve">. </w:t>
      </w:r>
      <w:r w:rsidR="0015144D">
        <w:t>T</w:t>
      </w:r>
      <w:r w:rsidRPr="00506A2F">
        <w:t xml:space="preserve">he </w:t>
      </w:r>
      <w:proofErr w:type="spellStart"/>
      <w:r w:rsidRPr="00506A2F">
        <w:t>SNF</w:t>
      </w:r>
      <w:proofErr w:type="spellEnd"/>
      <w:r w:rsidRPr="00506A2F">
        <w:t xml:space="preserve"> forecaster produced the worst results, with the </w:t>
      </w:r>
      <w:r w:rsidR="00BA359A">
        <w:t>broa</w:t>
      </w:r>
      <w:r w:rsidRPr="00506A2F">
        <w:t>dest error distribution and the worst global metrics.</w:t>
      </w:r>
      <w:r>
        <w:t xml:space="preserve"> </w:t>
      </w:r>
    </w:p>
    <w:p w14:paraId="4565307A" w14:textId="1E5E7DFD" w:rsidR="00D84451" w:rsidRDefault="00CC70AA" w:rsidP="00183E15">
      <w:pPr>
        <w:ind w:firstLine="288"/>
      </w:pPr>
      <w:r w:rsidRPr="00CC70AA">
        <w:t xml:space="preserve">The CNN was the most accurate at predicting the magnitude of daily peaks, followed by the ANN and LSTM, as indicated by the </w:t>
      </w:r>
      <w:proofErr w:type="spellStart"/>
      <w:r w:rsidRPr="00CC70AA">
        <w:t>MAPE</w:t>
      </w:r>
      <w:proofErr w:type="spellEnd"/>
      <w:r w:rsidRPr="00CC70AA">
        <w:t xml:space="preserve"> values in </w:t>
      </w:r>
      <w:r>
        <w:fldChar w:fldCharType="begin"/>
      </w:r>
      <w:r>
        <w:instrText xml:space="preserve"> REF _Ref85286062 \h </w:instrText>
      </w:r>
      <w:r>
        <w:fldChar w:fldCharType="separate"/>
      </w:r>
      <w:r w:rsidR="00774E7F">
        <w:t xml:space="preserve">Table </w:t>
      </w:r>
      <w:r w:rsidR="00774E7F">
        <w:rPr>
          <w:noProof/>
        </w:rPr>
        <w:t>5</w:t>
      </w:r>
      <w:r>
        <w:fldChar w:fldCharType="end"/>
      </w:r>
      <w:r w:rsidRPr="00CC70AA">
        <w:t>.</w:t>
      </w:r>
      <w:r>
        <w:t xml:space="preserve"> </w:t>
      </w:r>
      <w:r w:rsidR="00D84451" w:rsidRPr="00D84451">
        <w:t xml:space="preserve">The MAE values indicate that the CNN predicted the most accurate time prediction, followed by the LSTM. The MBE values indicate that the </w:t>
      </w:r>
      <w:proofErr w:type="spellStart"/>
      <w:r w:rsidR="00D84451" w:rsidRPr="00D84451">
        <w:t>SNF</w:t>
      </w:r>
      <w:proofErr w:type="spellEnd"/>
      <w:r w:rsidR="00D84451" w:rsidRPr="00D84451">
        <w:t xml:space="preserve"> and LSTM were the most precise in terms of bias.</w:t>
      </w:r>
    </w:p>
    <w:p w14:paraId="51D94F64" w14:textId="233EB02C" w:rsidR="00B17561" w:rsidRDefault="00B17561" w:rsidP="00B17561">
      <w:pPr>
        <w:pStyle w:val="Heading2"/>
      </w:pPr>
      <w:bookmarkStart w:id="164" w:name="_Toc90482721"/>
      <w:r>
        <w:t>3.6</w:t>
      </w:r>
      <w:r w:rsidRPr="008223C2">
        <w:t xml:space="preserve"> The Performance of </w:t>
      </w:r>
      <w:r w:rsidR="0025420C">
        <w:t>Forecaster</w:t>
      </w:r>
      <w:r w:rsidRPr="008223C2">
        <w:t xml:space="preserve">s on the </w:t>
      </w:r>
      <w:r>
        <w:t>Ottawa</w:t>
      </w:r>
      <w:r w:rsidRPr="008223C2">
        <w:t xml:space="preserve"> Dataset</w:t>
      </w:r>
      <w:bookmarkEnd w:id="164"/>
    </w:p>
    <w:p w14:paraId="72C634F1" w14:textId="749DB8B9" w:rsidR="000F2742" w:rsidRDefault="00AE3DAA" w:rsidP="00AE3DAA">
      <w:pPr>
        <w:ind w:firstLine="288"/>
      </w:pPr>
      <w:r>
        <w:fldChar w:fldCharType="begin"/>
      </w:r>
      <w:r>
        <w:instrText xml:space="preserve"> REF _Ref86082372 \h </w:instrText>
      </w:r>
      <w:r>
        <w:fldChar w:fldCharType="separate"/>
      </w:r>
      <w:r w:rsidR="00774E7F">
        <w:t xml:space="preserve">Figure </w:t>
      </w:r>
      <w:r w:rsidR="00774E7F">
        <w:rPr>
          <w:noProof/>
        </w:rPr>
        <w:t>11</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_Ref86082372 \h </w:instrText>
      </w:r>
      <w:r>
        <w:fldChar w:fldCharType="separate"/>
      </w:r>
      <w:r w:rsidR="00774E7F">
        <w:t xml:space="preserve">Figure </w:t>
      </w:r>
      <w:r w:rsidR="00774E7F">
        <w:rPr>
          <w:noProof/>
        </w:rPr>
        <w:t>11</w:t>
      </w:r>
      <w:r>
        <w:fldChar w:fldCharType="end"/>
      </w:r>
      <w:r w:rsidRPr="007517A5">
        <w:t xml:space="preserve"> </w:t>
      </w:r>
      <w:r w:rsidR="008E3597">
        <w:t xml:space="preserve">also </w:t>
      </w:r>
      <w:r w:rsidRPr="007517A5">
        <w:t xml:space="preserve">depicts the overall distribution of errors, while </w:t>
      </w:r>
      <w:r>
        <w:fldChar w:fldCharType="begin"/>
      </w:r>
      <w:r>
        <w:instrText xml:space="preserve"> REF _Ref85285966 \h </w:instrText>
      </w:r>
      <w:r>
        <w:fldChar w:fldCharType="separate"/>
      </w:r>
      <w:r w:rsidR="00774E7F">
        <w:t xml:space="preserve">Table </w:t>
      </w:r>
      <w:r w:rsidR="00774E7F">
        <w:rPr>
          <w:noProof/>
        </w:rPr>
        <w:t>6</w:t>
      </w:r>
      <w:r>
        <w:fldChar w:fldCharType="end"/>
      </w:r>
      <w:r w:rsidRPr="007517A5">
        <w:t xml:space="preserve"> summarizes the key performance metrics. </w:t>
      </w:r>
      <w:r>
        <w:fldChar w:fldCharType="begin"/>
      </w:r>
      <w:r>
        <w:instrText xml:space="preserve"> REF _Ref85286056 \h </w:instrText>
      </w:r>
      <w:r>
        <w:fldChar w:fldCharType="separate"/>
      </w:r>
      <w:r w:rsidR="00774E7F">
        <w:t xml:space="preserve">Table </w:t>
      </w:r>
      <w:r w:rsidR="00774E7F">
        <w:rPr>
          <w:noProof/>
        </w:rPr>
        <w:t>7</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0D96FCA1" w:rsidR="002C4587" w:rsidRDefault="002C4587" w:rsidP="002C4587">
      <w:pPr>
        <w:pStyle w:val="Caption"/>
        <w:jc w:val="center"/>
      </w:pPr>
      <w:bookmarkStart w:id="165" w:name="_Ref85285966"/>
      <w:bookmarkStart w:id="166" w:name="_Ref86082422"/>
      <w:bookmarkStart w:id="167" w:name="_Toc90482769"/>
      <w:r>
        <w:t xml:space="preserve">Table </w:t>
      </w:r>
      <w:r w:rsidR="001F7262">
        <w:fldChar w:fldCharType="begin"/>
      </w:r>
      <w:r w:rsidR="001F7262">
        <w:instrText xml:space="preserve"> SEQ Table \* ARABIC </w:instrText>
      </w:r>
      <w:r w:rsidR="001F7262">
        <w:fldChar w:fldCharType="separate"/>
      </w:r>
      <w:r w:rsidR="00774E7F">
        <w:rPr>
          <w:noProof/>
        </w:rPr>
        <w:t>6</w:t>
      </w:r>
      <w:r w:rsidR="001F7262">
        <w:rPr>
          <w:noProof/>
        </w:rPr>
        <w:fldChar w:fldCharType="end"/>
      </w:r>
      <w:bookmarkEnd w:id="165"/>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166"/>
      <w:bookmarkEnd w:id="167"/>
    </w:p>
    <w:p w14:paraId="57E74427" w14:textId="19BAC383" w:rsidR="00957E3C" w:rsidRDefault="004076A4" w:rsidP="00E62306">
      <w:pPr>
        <w:jc w:val="center"/>
      </w:pPr>
      <w:r>
        <w:rPr>
          <w:noProof/>
        </w:rPr>
        <w:lastRenderedPageBreak/>
        <w:drawing>
          <wp:inline distT="0" distB="0" distL="0" distR="0" wp14:anchorId="7D47D20E" wp14:editId="67072F9F">
            <wp:extent cx="5476875" cy="2190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p>
    <w:p w14:paraId="13404207" w14:textId="215DD252" w:rsidR="00672D34" w:rsidRDefault="00957E3C" w:rsidP="004076A4">
      <w:pPr>
        <w:pStyle w:val="Caption"/>
        <w:jc w:val="center"/>
      </w:pPr>
      <w:bookmarkStart w:id="168" w:name="_Ref86082372"/>
      <w:bookmarkStart w:id="169" w:name="_Toc90482789"/>
      <w:r>
        <w:t xml:space="preserve">Figure </w:t>
      </w:r>
      <w:r w:rsidR="001F7262">
        <w:fldChar w:fldCharType="begin"/>
      </w:r>
      <w:r w:rsidR="001F7262">
        <w:instrText xml:space="preserve"> SEQ Figure \* ARABIC </w:instrText>
      </w:r>
      <w:r w:rsidR="001F7262">
        <w:fldChar w:fldCharType="separate"/>
      </w:r>
      <w:r w:rsidR="00774E7F">
        <w:rPr>
          <w:noProof/>
        </w:rPr>
        <w:t>11</w:t>
      </w:r>
      <w:r w:rsidR="001F7262">
        <w:rPr>
          <w:noProof/>
        </w:rPr>
        <w:fldChar w:fldCharType="end"/>
      </w:r>
      <w:bookmarkEnd w:id="168"/>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4076A4">
        <w:t xml:space="preserve">, and </w:t>
      </w:r>
      <w:r w:rsidR="004076A4" w:rsidRPr="00554616">
        <w:t xml:space="preserve">Overall Error Distribution for All </w:t>
      </w:r>
      <w:r w:rsidR="004076A4">
        <w:t>Forecaster</w:t>
      </w:r>
      <w:r w:rsidR="004076A4" w:rsidRPr="00554616">
        <w:t>s</w:t>
      </w:r>
      <w:r w:rsidR="004076A4">
        <w:t xml:space="preserve"> </w:t>
      </w:r>
      <w:r w:rsidR="007E66CA">
        <w:t>-</w:t>
      </w:r>
      <w:r>
        <w:t xml:space="preserve"> Ottawa Dataset</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4BBF5FE0" w:rsidR="008A4BDA" w:rsidRDefault="008A4BDA" w:rsidP="008A4BDA">
      <w:pPr>
        <w:pStyle w:val="Caption"/>
        <w:jc w:val="center"/>
      </w:pPr>
      <w:bookmarkStart w:id="170" w:name="_Ref85286056"/>
      <w:bookmarkStart w:id="171" w:name="_Toc90482770"/>
      <w:r>
        <w:t xml:space="preserve">Table </w:t>
      </w:r>
      <w:r w:rsidR="001F7262">
        <w:fldChar w:fldCharType="begin"/>
      </w:r>
      <w:r w:rsidR="001F7262">
        <w:instrText xml:space="preserve"> SEQ Table \* ARABIC </w:instrText>
      </w:r>
      <w:r w:rsidR="001F7262">
        <w:fldChar w:fldCharType="separate"/>
      </w:r>
      <w:r w:rsidR="00774E7F">
        <w:rPr>
          <w:noProof/>
        </w:rPr>
        <w:t>7</w:t>
      </w:r>
      <w:r w:rsidR="001F7262">
        <w:rPr>
          <w:noProof/>
        </w:rPr>
        <w:fldChar w:fldCharType="end"/>
      </w:r>
      <w:bookmarkEnd w:id="170"/>
      <w:r>
        <w:t xml:space="preserve"> - </w:t>
      </w:r>
      <w:r w:rsidRPr="0049763C">
        <w:t xml:space="preserve">Matrix Analysis of Peak Values and Time Difference </w:t>
      </w:r>
      <w:r w:rsidRPr="008305F8">
        <w:t xml:space="preserve">– </w:t>
      </w:r>
      <w:r>
        <w:t>Ottawa</w:t>
      </w:r>
      <w:r w:rsidRPr="008305F8">
        <w:t xml:space="preserve"> Dataset</w:t>
      </w:r>
      <w:bookmarkEnd w:id="171"/>
    </w:p>
    <w:p w14:paraId="72ECAF90" w14:textId="34FF87BC" w:rsidR="00870C1A" w:rsidRDefault="00870C1A" w:rsidP="002456BD">
      <w:pPr>
        <w:pStyle w:val="Heading3"/>
      </w:pPr>
      <w:bookmarkStart w:id="172" w:name="_Toc90482722"/>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72"/>
    </w:p>
    <w:p w14:paraId="15663560" w14:textId="4BA695D0" w:rsidR="00026A4A" w:rsidRDefault="00B26D78" w:rsidP="007155C7">
      <w:pPr>
        <w:ind w:firstLine="288"/>
      </w:pPr>
      <w:r>
        <w:t xml:space="preserve">As illustrated in </w:t>
      </w:r>
      <w:r w:rsidR="001F7262">
        <w:fldChar w:fldCharType="begin"/>
      </w:r>
      <w:r w:rsidR="001F7262">
        <w:instrText xml:space="preserve"> REF _Ref85285966 </w:instrText>
      </w:r>
      <w:r w:rsidR="001F7262">
        <w:fldChar w:fldCharType="separate"/>
      </w:r>
      <w:r w:rsidR="00774E7F">
        <w:t xml:space="preserve">Table </w:t>
      </w:r>
      <w:r w:rsidR="00774E7F">
        <w:rPr>
          <w:noProof/>
        </w:rPr>
        <w:t>6</w:t>
      </w:r>
      <w:r w:rsidR="001F7262">
        <w:rPr>
          <w:noProof/>
        </w:rPr>
        <w:fldChar w:fldCharType="end"/>
      </w:r>
      <w:r>
        <w:t xml:space="preserve">, the overall performance of the Ottawa dataset is similar to that of the Toronto dataset. The CNN has the lowest </w:t>
      </w:r>
      <w:proofErr w:type="spellStart"/>
      <w:r>
        <w:t>MAPE</w:t>
      </w:r>
      <w:proofErr w:type="spellEnd"/>
      <w:r>
        <w:t xml:space="preserve"> and </w:t>
      </w:r>
      <w:proofErr w:type="spellStart"/>
      <w:r>
        <w:t>RMSE</w:t>
      </w:r>
      <w:proofErr w:type="spellEnd"/>
      <w:r>
        <w:t xml:space="preserve"> values, followed by the ANN and LSTM. </w:t>
      </w:r>
      <w:r w:rsidR="00BA359A">
        <w:t>T</w:t>
      </w:r>
      <w:r>
        <w:t xml:space="preserve">he CNN has the narrowest error distribution, whereas the </w:t>
      </w:r>
      <w:proofErr w:type="spellStart"/>
      <w:r>
        <w:t>SNF</w:t>
      </w:r>
      <w:proofErr w:type="spellEnd"/>
      <w:r>
        <w:t xml:space="preserve"> has the worst overall performance metrics and the widest error distribution in the boxplot above.</w:t>
      </w:r>
      <w:r w:rsidR="007155C7">
        <w:t xml:space="preserve"> </w:t>
      </w:r>
    </w:p>
    <w:p w14:paraId="5C3E97DF" w14:textId="5C4A7DE0" w:rsidR="00B26D78" w:rsidRDefault="00026A4A" w:rsidP="007155C7">
      <w:pPr>
        <w:ind w:firstLine="288"/>
      </w:pPr>
      <w:r w:rsidRPr="00026A4A">
        <w:t xml:space="preserve">According to </w:t>
      </w:r>
      <w:proofErr w:type="spellStart"/>
      <w:r w:rsidRPr="00026A4A">
        <w:t>MAPE</w:t>
      </w:r>
      <w:proofErr w:type="spellEnd"/>
      <w:r w:rsidRPr="00026A4A">
        <w:t xml:space="preserve"> values in </w:t>
      </w:r>
      <w:r>
        <w:fldChar w:fldCharType="begin"/>
      </w:r>
      <w:r>
        <w:instrText xml:space="preserve"> REF _Ref85286056 \h </w:instrText>
      </w:r>
      <w:r>
        <w:fldChar w:fldCharType="separate"/>
      </w:r>
      <w:r w:rsidR="00774E7F">
        <w:t xml:space="preserve">Table </w:t>
      </w:r>
      <w:r w:rsidR="00774E7F">
        <w:rPr>
          <w:noProof/>
        </w:rPr>
        <w:t>7</w:t>
      </w:r>
      <w:r>
        <w:fldChar w:fldCharType="end"/>
      </w:r>
      <w:r w:rsidRPr="00026A4A">
        <w:t>, the CNN was also the most accurate at predicting the magnitude of daily peaks, followed by the ANN and LSTM.</w:t>
      </w:r>
      <w:r w:rsidR="007155C7" w:rsidRPr="007155C7">
        <w:t xml:space="preserve"> The MAE values indicate that the CNN predicted the time most accurately. According to the MBE values, the </w:t>
      </w:r>
      <w:proofErr w:type="spellStart"/>
      <w:r w:rsidR="007155C7" w:rsidRPr="007155C7">
        <w:t>SNF</w:t>
      </w:r>
      <w:proofErr w:type="spellEnd"/>
      <w:r w:rsidR="007155C7" w:rsidRPr="007155C7">
        <w:t xml:space="preserve"> and CNN were the most precise in terms of bias.</w:t>
      </w:r>
    </w:p>
    <w:p w14:paraId="748698B6" w14:textId="0F730FC5" w:rsidR="002456BD" w:rsidRDefault="002456BD" w:rsidP="002456BD">
      <w:pPr>
        <w:pStyle w:val="Heading2"/>
      </w:pPr>
      <w:bookmarkStart w:id="173" w:name="_Toc90482723"/>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173"/>
    </w:p>
    <w:p w14:paraId="2194C205" w14:textId="70071057" w:rsidR="002745F8" w:rsidRDefault="001F7262" w:rsidP="00722D81">
      <w:pPr>
        <w:ind w:firstLine="288"/>
      </w:pPr>
      <w:r>
        <w:fldChar w:fldCharType="begin"/>
      </w:r>
      <w:r>
        <w:instrText xml:space="preserve"> REF _Ref86082912 </w:instrText>
      </w:r>
      <w:r>
        <w:fldChar w:fldCharType="separate"/>
      </w:r>
      <w:r w:rsidR="00774E7F">
        <w:t xml:space="preserve">Figure </w:t>
      </w:r>
      <w:r w:rsidR="00774E7F">
        <w:rPr>
          <w:noProof/>
        </w:rPr>
        <w:t>12</w:t>
      </w:r>
      <w:r>
        <w:rPr>
          <w:noProof/>
        </w:rPr>
        <w:fldChar w:fldCharType="end"/>
      </w:r>
      <w:r w:rsidR="002E5C50" w:rsidRPr="002E5C50">
        <w:t xml:space="preserve"> illustrates a snapshot of actual and forecasted load demand for December 17t</w:t>
      </w:r>
      <w:r w:rsidR="002E5C50">
        <w:t>h</w:t>
      </w:r>
      <w:r w:rsidR="002E5C50" w:rsidRPr="002E5C50">
        <w:t xml:space="preserve"> to December 21st; this period was chosen because it corresponded to the month during which all </w:t>
      </w:r>
      <w:r w:rsidR="0025420C">
        <w:t>forecaster</w:t>
      </w:r>
      <w:r w:rsidR="002E5C50" w:rsidRPr="002E5C50">
        <w:t xml:space="preserve">s performed the worst overall. </w:t>
      </w:r>
      <w:fldSimple w:instr=" REF _Ref86082912 ">
        <w:r w:rsidR="00774E7F">
          <w:t xml:space="preserve">Figure </w:t>
        </w:r>
        <w:r w:rsidR="00774E7F">
          <w:rPr>
            <w:noProof/>
          </w:rPr>
          <w:t>12</w:t>
        </w:r>
      </w:fldSimple>
      <w:r w:rsidR="00722D81" w:rsidRPr="007517A5">
        <w:t xml:space="preserve"> </w:t>
      </w:r>
      <w:r w:rsidR="005D1506">
        <w:t xml:space="preserve">also </w:t>
      </w:r>
      <w:r w:rsidR="00722D81" w:rsidRPr="007517A5">
        <w:t xml:space="preserve">depicts the overall distribution of errors, while </w:t>
      </w:r>
      <w:fldSimple w:instr=" REF _Ref86082938 ">
        <w:r w:rsidR="00774E7F">
          <w:t xml:space="preserve">Table </w:t>
        </w:r>
        <w:r w:rsidR="00774E7F">
          <w:rPr>
            <w:noProof/>
          </w:rPr>
          <w:t>8</w:t>
        </w:r>
      </w:fldSimple>
      <w:r w:rsidR="00722D81" w:rsidRPr="007517A5">
        <w:t xml:space="preserve"> summarizes the key performance metrics. </w:t>
      </w:r>
      <w:fldSimple w:instr=" REF _Ref86082945 ">
        <w:r w:rsidR="00774E7F">
          <w:t xml:space="preserve">Table </w:t>
        </w:r>
        <w:r w:rsidR="00774E7F">
          <w:rPr>
            <w:noProof/>
          </w:rPr>
          <w:t>9</w:t>
        </w:r>
      </w:fldSimple>
      <w:r w:rsidR="00722D81"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40690316" w:rsidR="00AC372F" w:rsidRDefault="00AC372F" w:rsidP="00AC372F">
      <w:pPr>
        <w:pStyle w:val="Caption"/>
        <w:jc w:val="center"/>
      </w:pPr>
      <w:bookmarkStart w:id="174" w:name="_Ref86082938"/>
      <w:bookmarkStart w:id="175" w:name="_Ref86082933"/>
      <w:bookmarkStart w:id="176" w:name="_Toc90482771"/>
      <w:r>
        <w:t xml:space="preserve">Table </w:t>
      </w:r>
      <w:r w:rsidR="001F7262">
        <w:fldChar w:fldCharType="begin"/>
      </w:r>
      <w:r w:rsidR="001F7262">
        <w:instrText xml:space="preserve"> SEQ Table \* ARABIC </w:instrText>
      </w:r>
      <w:r w:rsidR="001F7262">
        <w:fldChar w:fldCharType="separate"/>
      </w:r>
      <w:r w:rsidR="00774E7F">
        <w:rPr>
          <w:noProof/>
        </w:rPr>
        <w:t>8</w:t>
      </w:r>
      <w:r w:rsidR="001F7262">
        <w:rPr>
          <w:noProof/>
        </w:rPr>
        <w:fldChar w:fldCharType="end"/>
      </w:r>
      <w:bookmarkEnd w:id="174"/>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175"/>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70661459" w:rsidR="00A82DDD" w:rsidRPr="00A82DDD" w:rsidRDefault="00A82DDD" w:rsidP="0069748C">
      <w:pPr>
        <w:pStyle w:val="Caption"/>
        <w:jc w:val="center"/>
      </w:pPr>
      <w:bookmarkStart w:id="177" w:name="_Ref86082945"/>
      <w:bookmarkStart w:id="178" w:name="_Toc90482772"/>
      <w:r>
        <w:t xml:space="preserve">Table </w:t>
      </w:r>
      <w:fldSimple w:instr=" SEQ Table \* ARABIC ">
        <w:r w:rsidR="00774E7F">
          <w:rPr>
            <w:noProof/>
          </w:rPr>
          <w:t>9</w:t>
        </w:r>
      </w:fldSimple>
      <w:bookmarkEnd w:id="177"/>
      <w:r>
        <w:t xml:space="preserve"> - </w:t>
      </w:r>
      <w:r w:rsidRPr="0049763C">
        <w:t xml:space="preserve">Matrix Analysis of Peak Values and Time Difference </w:t>
      </w:r>
      <w:r w:rsidRPr="008305F8">
        <w:t xml:space="preserve">– </w:t>
      </w:r>
      <w:r>
        <w:t>Saint John</w:t>
      </w:r>
      <w:r w:rsidRPr="008305F8">
        <w:t xml:space="preserve"> Dataset</w:t>
      </w:r>
      <w:bookmarkEnd w:id="178"/>
    </w:p>
    <w:p w14:paraId="43B809FF" w14:textId="66719FDF" w:rsidR="001B2628" w:rsidRDefault="00A35D02" w:rsidP="00A35D02">
      <w:pPr>
        <w:keepNext/>
        <w:jc w:val="center"/>
      </w:pPr>
      <w:r>
        <w:rPr>
          <w:noProof/>
        </w:rPr>
        <w:drawing>
          <wp:inline distT="0" distB="0" distL="0" distR="0" wp14:anchorId="3A146EAA" wp14:editId="6B563D11">
            <wp:extent cx="5486400"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14:paraId="04ED0F59" w14:textId="67431585" w:rsidR="001B2628" w:rsidRDefault="001B2628" w:rsidP="001B2628">
      <w:pPr>
        <w:pStyle w:val="Caption"/>
        <w:jc w:val="center"/>
      </w:pPr>
      <w:bookmarkStart w:id="179" w:name="_Ref86082912"/>
      <w:bookmarkStart w:id="180" w:name="_Toc90482790"/>
      <w:r>
        <w:t xml:space="preserve">Figure </w:t>
      </w:r>
      <w:r w:rsidR="001F7262">
        <w:fldChar w:fldCharType="begin"/>
      </w:r>
      <w:r w:rsidR="001F7262">
        <w:instrText xml:space="preserve"> SEQ Figure \* ARABIC </w:instrText>
      </w:r>
      <w:r w:rsidR="001F7262">
        <w:fldChar w:fldCharType="separate"/>
      </w:r>
      <w:r w:rsidR="00774E7F">
        <w:rPr>
          <w:noProof/>
        </w:rPr>
        <w:t>12</w:t>
      </w:r>
      <w:r w:rsidR="001F7262">
        <w:rPr>
          <w:noProof/>
        </w:rPr>
        <w:fldChar w:fldCharType="end"/>
      </w:r>
      <w:bookmarkEnd w:id="179"/>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rsidR="00A35D02">
        <w:t xml:space="preserve">, and </w:t>
      </w:r>
      <w:r w:rsidR="00A35D02" w:rsidRPr="00554616">
        <w:t xml:space="preserve">Overall Error Distribution for All </w:t>
      </w:r>
      <w:r w:rsidR="00A35D02">
        <w:t>Forecaster</w:t>
      </w:r>
      <w:r w:rsidR="00A35D02" w:rsidRPr="00554616">
        <w:t>s</w:t>
      </w:r>
      <w:r w:rsidR="00A35D02">
        <w:t xml:space="preserve"> </w:t>
      </w:r>
      <w:r>
        <w:t>- Saint John Dataset</w:t>
      </w:r>
      <w:bookmarkEnd w:id="180"/>
    </w:p>
    <w:p w14:paraId="78E406D6" w14:textId="2CF9611D" w:rsidR="00EC2424" w:rsidRDefault="00EC2424" w:rsidP="00902D40">
      <w:pPr>
        <w:pStyle w:val="Heading3"/>
      </w:pPr>
      <w:bookmarkStart w:id="181" w:name="_Toc90482724"/>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81"/>
    </w:p>
    <w:p w14:paraId="1F577148" w14:textId="69BF3043" w:rsidR="00F63CA8" w:rsidRDefault="0034523F" w:rsidP="00F63CA8">
      <w:pPr>
        <w:ind w:firstLine="288"/>
      </w:pPr>
      <w:r w:rsidRPr="0034523F">
        <w:t xml:space="preserve">In </w:t>
      </w:r>
      <w:fldSimple w:instr=" REF _Ref86082938 ">
        <w:r w:rsidR="00774E7F">
          <w:t xml:space="preserve">Table </w:t>
        </w:r>
        <w:r w:rsidR="00774E7F">
          <w:rPr>
            <w:noProof/>
          </w:rPr>
          <w:t>8</w:t>
        </w:r>
      </w:fldSimple>
      <w:r w:rsidRPr="0034523F">
        <w:t>, we can see how the forecasters fared across the entire Saint John dataset.</w:t>
      </w:r>
      <w:r w:rsidR="00F63CA8">
        <w:t xml:space="preserve"> </w:t>
      </w:r>
      <w:r w:rsidR="00F63CA8" w:rsidRPr="00F63CA8">
        <w:t xml:space="preserve">The CNN performs best in </w:t>
      </w:r>
      <w:proofErr w:type="spellStart"/>
      <w:r w:rsidR="00F63CA8" w:rsidRPr="00F63CA8">
        <w:t>MAPE</w:t>
      </w:r>
      <w:proofErr w:type="spellEnd"/>
      <w:r w:rsidR="00F63CA8" w:rsidRPr="00F63CA8">
        <w:t xml:space="preserve"> and </w:t>
      </w:r>
      <w:proofErr w:type="spellStart"/>
      <w:r w:rsidR="00F63CA8" w:rsidRPr="00F63CA8">
        <w:t>RMSE</w:t>
      </w:r>
      <w:proofErr w:type="spellEnd"/>
      <w:r w:rsidR="00F63CA8" w:rsidRPr="00F63CA8">
        <w:t xml:space="preserve">, followed by the ANN and LSTM. In general, the </w:t>
      </w:r>
      <w:proofErr w:type="spellStart"/>
      <w:r w:rsidR="00F63CA8" w:rsidRPr="00F63CA8">
        <w:t>SNF</w:t>
      </w:r>
      <w:proofErr w:type="spellEnd"/>
      <w:r w:rsidR="00F63CA8" w:rsidRPr="00F63CA8">
        <w:t xml:space="preserve"> forecaster underperformed, exhibiting the most skewed error distribution.</w:t>
      </w:r>
    </w:p>
    <w:p w14:paraId="760F6FBF" w14:textId="641464FA" w:rsidR="0034523F" w:rsidRPr="0034523F" w:rsidRDefault="00FE5990" w:rsidP="0034523F">
      <w:pPr>
        <w:ind w:firstLine="288"/>
      </w:pPr>
      <w:r w:rsidRPr="00FE5990">
        <w:t xml:space="preserve">The CNN was the most accurate at predicting the magnitude of daily peaks, followed by the ANN and LSTM, as indicated by the </w:t>
      </w:r>
      <w:proofErr w:type="spellStart"/>
      <w:r w:rsidRPr="00FE5990">
        <w:t>MAPE</w:t>
      </w:r>
      <w:proofErr w:type="spellEnd"/>
      <w:r w:rsidRPr="00FE5990">
        <w:t xml:space="preserve"> values in</w:t>
      </w:r>
      <w:r>
        <w:t xml:space="preserve"> </w:t>
      </w:r>
      <w:r>
        <w:fldChar w:fldCharType="begin"/>
      </w:r>
      <w:r>
        <w:instrText xml:space="preserve"> REF _Ref86082945 \h </w:instrText>
      </w:r>
      <w:r>
        <w:fldChar w:fldCharType="separate"/>
      </w:r>
      <w:r w:rsidR="00774E7F">
        <w:t xml:space="preserve">Table </w:t>
      </w:r>
      <w:r w:rsidR="00774E7F">
        <w:rPr>
          <w:noProof/>
        </w:rPr>
        <w:t>9</w:t>
      </w:r>
      <w:r>
        <w:fldChar w:fldCharType="end"/>
      </w:r>
      <w:r w:rsidR="0034523F" w:rsidRPr="0034523F">
        <w:t xml:space="preserve">. </w:t>
      </w:r>
      <w:r w:rsidR="007B1483" w:rsidRPr="007B1483">
        <w:t>The MAE values indicate that</w:t>
      </w:r>
      <w:r w:rsidR="00BA359A">
        <w:t xml:space="preserve"> the CNN, ANN, and LSTM models accurately predicted the time of occurrence in comparison to other forecasters</w:t>
      </w:r>
      <w:r w:rsidR="007B1483" w:rsidRPr="007B1483">
        <w:t>.</w:t>
      </w:r>
      <w:r w:rsidR="0034523F" w:rsidRPr="0034523F">
        <w:t xml:space="preserve"> </w:t>
      </w:r>
      <w:r w:rsidR="00BA359A">
        <w:t xml:space="preserve">According to the MBE values, the </w:t>
      </w:r>
      <w:proofErr w:type="spellStart"/>
      <w:r w:rsidR="00BA359A">
        <w:t>SNF</w:t>
      </w:r>
      <w:proofErr w:type="spellEnd"/>
      <w:r w:rsidR="00BA359A">
        <w:t xml:space="preserve"> and LSTM models were the most precise in terms of bia</w:t>
      </w:r>
      <w:r w:rsidR="0034523F" w:rsidRPr="0034523F">
        <w:t>s.</w:t>
      </w:r>
    </w:p>
    <w:p w14:paraId="090BBF07" w14:textId="5DCC9ED8" w:rsidR="002745F8" w:rsidRDefault="00144873" w:rsidP="00144873">
      <w:pPr>
        <w:pStyle w:val="Heading2"/>
      </w:pPr>
      <w:bookmarkStart w:id="182" w:name="_Toc90482725"/>
      <w:r>
        <w:t>3.</w:t>
      </w:r>
      <w:r w:rsidR="007C73B1">
        <w:t>8</w:t>
      </w:r>
      <w:r>
        <w:t xml:space="preserve"> </w:t>
      </w:r>
      <w:r w:rsidR="004157AA">
        <w:t>Conclusion</w:t>
      </w:r>
      <w:bookmarkEnd w:id="182"/>
    </w:p>
    <w:p w14:paraId="59A5DDA7" w14:textId="4679F149" w:rsidR="00450F7E" w:rsidRDefault="004C27A4" w:rsidP="00450F7E">
      <w:pPr>
        <w:ind w:firstLine="288"/>
      </w:pPr>
      <w:r>
        <w:t xml:space="preserve">According to the </w:t>
      </w:r>
      <w:proofErr w:type="spellStart"/>
      <w:r>
        <w:t>MAPE</w:t>
      </w:r>
      <w:proofErr w:type="spellEnd"/>
      <w:r>
        <w:t xml:space="preserve"> and </w:t>
      </w:r>
      <w:proofErr w:type="spellStart"/>
      <w:r>
        <w:t>RMSE</w:t>
      </w:r>
      <w:proofErr w:type="spellEnd"/>
      <w:r>
        <w:t xml:space="preserve"> values across all datasets, the CNN performed the best overall</w:t>
      </w:r>
      <w:r w:rsidR="000E41B9" w:rsidRPr="000E41B9">
        <w:t xml:space="preserve">, followed by the ANN and LSTM. Furthermore, CNN appears to have the tightest error distribution of all forecasters. Across all datasets, the </w:t>
      </w:r>
      <w:proofErr w:type="spellStart"/>
      <w:r w:rsidR="000E41B9" w:rsidRPr="000E41B9">
        <w:t>SNF</w:t>
      </w:r>
      <w:proofErr w:type="spellEnd"/>
      <w:r w:rsidR="000E41B9" w:rsidRPr="000E41B9">
        <w:t xml:space="preserve"> performed the worst, with the </w:t>
      </w:r>
      <w:r>
        <w:t>broa</w:t>
      </w:r>
      <w:r w:rsidR="000E41B9" w:rsidRPr="000E41B9">
        <w:t xml:space="preserve">dest error distribution. </w:t>
      </w:r>
      <w:r w:rsidR="00F2038A" w:rsidRPr="00F2038A">
        <w:t xml:space="preserve">The fact that the </w:t>
      </w:r>
      <w:proofErr w:type="spellStart"/>
      <w:r w:rsidR="00F2038A" w:rsidRPr="00F2038A">
        <w:t>SNF</w:t>
      </w:r>
      <w:proofErr w:type="spellEnd"/>
      <w:r w:rsidR="00F2038A" w:rsidRPr="00F2038A">
        <w:t xml:space="preserve"> forecaster performs the worst of all forecasters is encouraging, as it implies that all other forecasters added value to the forecasts.</w:t>
      </w:r>
    </w:p>
    <w:p w14:paraId="1C3C8749" w14:textId="2A937DBA" w:rsidR="000E41B9" w:rsidRDefault="000E41B9" w:rsidP="000E41B9">
      <w:pPr>
        <w:ind w:firstLine="288"/>
      </w:pPr>
      <w:r w:rsidRPr="000E41B9">
        <w:t xml:space="preserve">When the magnitudes of the peaks are compared across all datasets, the CNN has the lowest </w:t>
      </w:r>
      <w:proofErr w:type="spellStart"/>
      <w:r w:rsidRPr="000E41B9">
        <w:t>MAPE</w:t>
      </w:r>
      <w:proofErr w:type="spellEnd"/>
      <w:r w:rsidRPr="000E41B9">
        <w:t xml:space="preserve"> values, followed by the ANN and LSTM. </w:t>
      </w:r>
      <w:r w:rsidR="007E02B7" w:rsidRPr="007E02B7">
        <w:t>The MAE values indicate that the CNN forecasted the occurrence time more accurately than the other forecasters.</w:t>
      </w:r>
      <w:r w:rsidRPr="000E41B9">
        <w:t xml:space="preserve"> </w:t>
      </w:r>
      <w:r w:rsidR="004D4191" w:rsidRPr="004D4191">
        <w:t xml:space="preserve">The LSTM and ANN forecasters follow the CNN in the Toronto and Saint John datasets. </w:t>
      </w:r>
      <w:r w:rsidR="00116899" w:rsidRPr="00116899">
        <w:t xml:space="preserve">However, according to the MAE values in the Ottawa dataset, the </w:t>
      </w:r>
      <w:proofErr w:type="spellStart"/>
      <w:r w:rsidR="00116899" w:rsidRPr="00116899">
        <w:t>SARIMAX</w:t>
      </w:r>
      <w:proofErr w:type="spellEnd"/>
      <w:r w:rsidR="00116899" w:rsidRPr="00116899">
        <w:t xml:space="preserve"> forecaster outperforms the LSTM and ANN.</w:t>
      </w:r>
    </w:p>
    <w:p w14:paraId="63D35FFE" w14:textId="250D459D" w:rsidR="00606255" w:rsidRDefault="000E41B9" w:rsidP="00C71041">
      <w:pPr>
        <w:ind w:firstLine="288"/>
        <w:rPr>
          <w:rFonts w:cs="Arial"/>
          <w:b/>
          <w:bCs/>
          <w:kern w:val="32"/>
          <w:sz w:val="28"/>
          <w:szCs w:val="32"/>
        </w:rPr>
      </w:pPr>
      <w:r w:rsidRPr="000E41B9">
        <w:lastRenderedPageBreak/>
        <w:t xml:space="preserve">As evidenced by the results in this chapter, CNN, LSTM, and ANN forecasters all perform admirably. They produce some promising results. In Chapter 4, we will examine each of these forecasters' performance on various datasets, </w:t>
      </w:r>
      <w:r w:rsidR="004C27A4">
        <w:t>emphasizing</w:t>
      </w:r>
      <w:r w:rsidRPr="000E41B9">
        <w:t xml:space="preserve"> hourly, daily, monthly, and seasonal performance.</w:t>
      </w:r>
      <w:r w:rsidR="00606255">
        <w:br w:type="page"/>
      </w:r>
    </w:p>
    <w:p w14:paraId="0823EE50" w14:textId="19FA69D7" w:rsidR="005632B8" w:rsidRPr="005632B8" w:rsidRDefault="00825107" w:rsidP="009355FD">
      <w:pPr>
        <w:pStyle w:val="Heading1"/>
        <w:ind w:left="720"/>
      </w:pPr>
      <w:bookmarkStart w:id="183" w:name="_Toc90482726"/>
      <w:r>
        <w:lastRenderedPageBreak/>
        <w:t>4</w:t>
      </w:r>
      <w:r w:rsidR="002337EA">
        <w:t xml:space="preserve"> </w:t>
      </w:r>
      <w:r w:rsidR="00C77C33" w:rsidRPr="003151B5">
        <w:t>Comprehensive Evaluation of Our Forecasters' Performance</w:t>
      </w:r>
      <w:bookmarkEnd w:id="183"/>
    </w:p>
    <w:p w14:paraId="15DF7E97" w14:textId="752B6045" w:rsidR="009355FD" w:rsidRDefault="002B2391" w:rsidP="009355FD">
      <w:pPr>
        <w:ind w:firstLine="288"/>
      </w:pPr>
      <w:r w:rsidRPr="002B2391">
        <w:t>In Chapter 3, we assessed the overall performance of all forecasters by using regular load forecasts a</w:t>
      </w:r>
      <w:r w:rsidR="004C27A4">
        <w:t>nd</w:t>
      </w:r>
      <w:r w:rsidRPr="002B2391">
        <w:t xml:space="preserve"> daily peak load forecasts from all datasets.</w:t>
      </w:r>
      <w:r>
        <w:t xml:space="preserve"> </w:t>
      </w:r>
      <w:r w:rsidR="00293FF8" w:rsidRPr="00293FF8">
        <w:t xml:space="preserve">This section will analyze </w:t>
      </w:r>
      <w:r w:rsidR="004C27A4">
        <w:t xml:space="preserve">all </w:t>
      </w:r>
      <w:r w:rsidR="00033DE3">
        <w:t>dataset’s</w:t>
      </w:r>
      <w:r w:rsidR="004C27A4">
        <w:t xml:space="preserve"> hourly, daily, monthly, and seasonal performance</w:t>
      </w:r>
      <w:r w:rsidR="00293FF8" w:rsidRPr="00293FF8">
        <w:t>. Additionally, we will include a brief discussion following all of the above analys</w:t>
      </w:r>
      <w:r w:rsidR="004C27A4">
        <w:t>e</w:t>
      </w:r>
      <w:r w:rsidR="00293FF8" w:rsidRPr="00293FF8">
        <w:t>s that summarize</w:t>
      </w:r>
      <w:r w:rsidR="004C27A4">
        <w:t xml:space="preserve"> our overall findings for each dataset</w:t>
      </w:r>
      <w:r w:rsidR="00293FF8" w:rsidRPr="00293FF8">
        <w:t>.</w:t>
      </w:r>
      <w:r w:rsidR="00293FF8">
        <w:t xml:space="preserve"> </w:t>
      </w:r>
      <w:r w:rsidR="00E97825" w:rsidRPr="00E97825">
        <w:t xml:space="preserve">All variables relating to load demand are expressed in megawatts (MW), while the temperature variable is expressed in degrees </w:t>
      </w:r>
      <w:proofErr w:type="spellStart"/>
      <w:r w:rsidR="00E97825" w:rsidRPr="00E97825">
        <w:t>celsius</w:t>
      </w:r>
      <w:proofErr w:type="spellEnd"/>
      <w:r w:rsidR="00E97825" w:rsidRPr="00E97825">
        <w:t>.</w:t>
      </w:r>
      <w:r w:rsidR="00EF51B8">
        <w:t xml:space="preserve"> </w:t>
      </w:r>
      <w:r w:rsidR="009355FD" w:rsidRPr="009355FD">
        <w:t xml:space="preserve">To keep the scope of this thesis manageable, the boxplots of our top forecasters for each section are included here; additional box plots are included in appendix </w:t>
      </w:r>
      <w:r w:rsidR="00B57701">
        <w:t>b</w:t>
      </w:r>
      <w:r w:rsidR="009355FD" w:rsidRPr="009355FD">
        <w:t>.</w:t>
      </w:r>
    </w:p>
    <w:p w14:paraId="439A33D7" w14:textId="17ED0031" w:rsidR="0077523D" w:rsidRDefault="00EF51B8" w:rsidP="0077523D">
      <w:pPr>
        <w:ind w:firstLine="288"/>
      </w:pPr>
      <w:r w:rsidRPr="00EF51B8">
        <w:t>It</w:t>
      </w:r>
      <w:r w:rsidR="004C27A4">
        <w:t xml:space="preserve"> i</w:t>
      </w:r>
      <w:r w:rsidRPr="00EF51B8">
        <w:t>s also worth noting that the hours (00:00...23:00) are labe</w:t>
      </w:r>
      <w:r w:rsidR="004C27A4">
        <w:t>l</w:t>
      </w:r>
      <w:r w:rsidRPr="00EF51B8">
        <w:t>led as (1:00...24:00) in the hourly performance sections, with 1:00 denoting the first hour and 24:00 denoting the final hour of the day.</w:t>
      </w:r>
      <w:r w:rsidR="009355FD">
        <w:t xml:space="preserve"> </w:t>
      </w:r>
      <w:r w:rsidR="002C758E" w:rsidRPr="002C758E">
        <w:t xml:space="preserve">In the later chapters of each dataset, we analyzed the </w:t>
      </w:r>
      <w:r w:rsidR="0025420C">
        <w:t>forecaster</w:t>
      </w:r>
      <w:r w:rsidR="002C758E" w:rsidRPr="002C758E">
        <w:t xml:space="preserve">s' performance </w:t>
      </w:r>
      <w:r w:rsidR="004C27A4">
        <w:t>for</w:t>
      </w:r>
      <w:r w:rsidR="002C758E" w:rsidRPr="002C758E">
        <w:t xml:space="preserve"> the year's four seasons, namely Winter, Summer, Autumn, and Spring. December, January, and February are winter months. March, April, and May are considered spring. The summer months are June, July, and August. Autumn/Fall is defined as September, October, and November.</w:t>
      </w:r>
    </w:p>
    <w:p w14:paraId="14C9E3A5" w14:textId="1E0C636C" w:rsidR="000F72A8" w:rsidRDefault="000F72A8" w:rsidP="00293FF8">
      <w:pPr>
        <w:pStyle w:val="Heading2"/>
      </w:pPr>
      <w:bookmarkStart w:id="184" w:name="_Toc90482727"/>
      <w:r w:rsidRPr="000F72A8">
        <w:t>4.</w:t>
      </w:r>
      <w:r w:rsidR="003C0F76">
        <w:t>1</w:t>
      </w:r>
      <w:r w:rsidRPr="000F72A8">
        <w:t xml:space="preserve"> </w:t>
      </w:r>
      <w:r w:rsidR="0019725E">
        <w:t>T</w:t>
      </w:r>
      <w:r w:rsidR="00EC6B8C" w:rsidRPr="00EC6B8C">
        <w:t>he Toronto Dataset</w:t>
      </w:r>
      <w:bookmarkEnd w:id="184"/>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85" w:name="_Toc90482728"/>
      <w:r>
        <w:lastRenderedPageBreak/>
        <w:t>4.</w:t>
      </w:r>
      <w:r w:rsidR="00C04AA4">
        <w:t>1.1</w:t>
      </w:r>
      <w:r>
        <w:t xml:space="preserve"> </w:t>
      </w:r>
      <w:r w:rsidR="0078706B" w:rsidRPr="0078706B">
        <w:t>The Hourly Performance</w:t>
      </w:r>
      <w:bookmarkEnd w:id="185"/>
    </w:p>
    <w:p w14:paraId="3694AB68" w14:textId="47F86FD9" w:rsidR="00053CB8" w:rsidRDefault="00053CB8" w:rsidP="001E7F93">
      <w:pPr>
        <w:ind w:firstLine="288"/>
      </w:pPr>
      <w:r>
        <w:fldChar w:fldCharType="begin"/>
      </w:r>
      <w:r>
        <w:instrText xml:space="preserve"> REF _Ref86154272 \h </w:instrText>
      </w:r>
      <w:r>
        <w:fldChar w:fldCharType="separate"/>
      </w:r>
      <w:r w:rsidR="00774E7F">
        <w:t xml:space="preserve">Figure </w:t>
      </w:r>
      <w:r w:rsidR="00774E7F">
        <w:rPr>
          <w:noProof/>
        </w:rPr>
        <w:t>13</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28FC4081" w14:textId="09126EFB" w:rsidR="00843436" w:rsidRDefault="00A81A7F" w:rsidP="005D0D6D">
      <w:pPr>
        <w:jc w:val="center"/>
      </w:pPr>
      <w:r>
        <w:rPr>
          <w:noProof/>
        </w:rPr>
        <w:drawing>
          <wp:inline distT="0" distB="0" distL="0" distR="0" wp14:anchorId="7D435386" wp14:editId="731AC898">
            <wp:extent cx="5486400"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58127505" w14:textId="007D7251" w:rsidR="00F54CCB" w:rsidRDefault="00AE391D" w:rsidP="00D31286">
      <w:pPr>
        <w:pStyle w:val="Caption"/>
        <w:jc w:val="center"/>
      </w:pPr>
      <w:bookmarkStart w:id="186" w:name="_Ref86154272"/>
      <w:bookmarkStart w:id="187" w:name="_Toc90482791"/>
      <w:r>
        <w:t xml:space="preserve">Figure </w:t>
      </w:r>
      <w:r w:rsidR="001F7262">
        <w:fldChar w:fldCharType="begin"/>
      </w:r>
      <w:r w:rsidR="001F7262">
        <w:instrText xml:space="preserve"> SEQ Figure \* ARABIC </w:instrText>
      </w:r>
      <w:r w:rsidR="001F7262">
        <w:fldChar w:fldCharType="separate"/>
      </w:r>
      <w:r w:rsidR="00774E7F">
        <w:rPr>
          <w:noProof/>
        </w:rPr>
        <w:t>13</w:t>
      </w:r>
      <w:r w:rsidR="001F7262">
        <w:rPr>
          <w:noProof/>
        </w:rPr>
        <w:fldChar w:fldCharType="end"/>
      </w:r>
      <w:bookmarkEnd w:id="186"/>
      <w:r>
        <w:t xml:space="preserve"> </w:t>
      </w:r>
      <w:r w:rsidR="0049564F">
        <w:t xml:space="preserve">- </w:t>
      </w:r>
      <w:r w:rsidR="00033413" w:rsidRPr="00033413">
        <w:t xml:space="preserve">Hourly </w:t>
      </w:r>
      <w:proofErr w:type="spellStart"/>
      <w:r w:rsidR="00033413" w:rsidRPr="00033413">
        <w:t>MAPE</w:t>
      </w:r>
      <w:proofErr w:type="spellEnd"/>
      <w:r w:rsidR="00033413" w:rsidRPr="00033413">
        <w:t xml:space="preserve"> and Hourly Error Distributions for CNN, LSTM, and ANN Forecasters – Toronto Dataset</w:t>
      </w:r>
      <w:bookmarkEnd w:id="187"/>
    </w:p>
    <w:p w14:paraId="120450EC" w14:textId="5544A78F" w:rsidR="003063F8" w:rsidRDefault="003063F8" w:rsidP="003063F8">
      <w:pPr>
        <w:pStyle w:val="Heading4"/>
      </w:pPr>
      <w:r>
        <w:t xml:space="preserve">4.1.1.1 </w:t>
      </w:r>
      <w:r w:rsidR="009D7DDB" w:rsidRPr="009D7DDB">
        <w:t>A Snippet on Hourly Performance</w:t>
      </w:r>
    </w:p>
    <w:p w14:paraId="47410CED" w14:textId="30E821B6" w:rsidR="00767236" w:rsidRDefault="00767236" w:rsidP="00767236">
      <w:pPr>
        <w:ind w:firstLine="288"/>
      </w:pPr>
      <w:r>
        <w:t xml:space="preserve">When we compare the average </w:t>
      </w:r>
      <w:proofErr w:type="spellStart"/>
      <w:r>
        <w:t>MAPE</w:t>
      </w:r>
      <w:proofErr w:type="spellEnd"/>
      <w:r>
        <w:t xml:space="preserve"> values in </w:t>
      </w:r>
      <w:r>
        <w:fldChar w:fldCharType="begin"/>
      </w:r>
      <w:r>
        <w:instrText xml:space="preserve"> REF _Ref86154272 \h </w:instrText>
      </w:r>
      <w:r>
        <w:fldChar w:fldCharType="separate"/>
      </w:r>
      <w:r w:rsidR="00774E7F">
        <w:t xml:space="preserve">Figure </w:t>
      </w:r>
      <w:r w:rsidR="00774E7F">
        <w:rPr>
          <w:noProof/>
        </w:rPr>
        <w:t>13</w:t>
      </w:r>
      <w:r>
        <w:fldChar w:fldCharType="end"/>
      </w:r>
      <w:r>
        <w:t xml:space="preserve"> to the box plots, we observe a similar pattern of errors, with a </w:t>
      </w:r>
      <w:r w:rsidR="004C27A4">
        <w:t>broa</w:t>
      </w:r>
      <w:r>
        <w:t xml:space="preserve">der distribution of errors in situations with higher </w:t>
      </w:r>
      <w:proofErr w:type="spellStart"/>
      <w:r>
        <w:lastRenderedPageBreak/>
        <w:t>MAPE</w:t>
      </w:r>
      <w:proofErr w:type="spellEnd"/>
      <w:r>
        <w:t xml:space="preserve"> values and vice versa. Overall, the CNN had the tightest error distribution and the lowest </w:t>
      </w:r>
      <w:proofErr w:type="spellStart"/>
      <w:r>
        <w:t>MAPE</w:t>
      </w:r>
      <w:proofErr w:type="spellEnd"/>
      <w:r>
        <w:t xml:space="preserve"> values for each hour of the day. </w:t>
      </w:r>
      <w:r w:rsidR="004C27A4">
        <w:t>The ANN and the LSTM forecasters followed it</w:t>
      </w:r>
      <w:r>
        <w:t xml:space="preserve">. All three </w:t>
      </w:r>
      <w:r w:rsidR="0025420C">
        <w:t>forecaster</w:t>
      </w:r>
      <w:r>
        <w:t xml:space="preserve">s made their worst predictions around 15:00. These </w:t>
      </w:r>
      <w:r w:rsidR="0025420C">
        <w:t>forecaster</w:t>
      </w:r>
      <w:r>
        <w:t>s predicted quieter times, such as around 1:00, much more accurately than busier times.</w:t>
      </w:r>
    </w:p>
    <w:p w14:paraId="45DD0991" w14:textId="6D06CE8F" w:rsidR="00767236" w:rsidRPr="00767236" w:rsidRDefault="00A663B5" w:rsidP="00A663B5">
      <w:pPr>
        <w:ind w:firstLine="288"/>
      </w:pPr>
      <w:r w:rsidRPr="00A663B5">
        <w:t xml:space="preserve">Overall, the </w:t>
      </w:r>
      <w:proofErr w:type="spellStart"/>
      <w:r w:rsidRPr="00A663B5">
        <w:t>SNF</w:t>
      </w:r>
      <w:proofErr w:type="spellEnd"/>
      <w:r w:rsidRPr="00A663B5">
        <w:t xml:space="preserve"> performed poorly in </w:t>
      </w:r>
      <w:proofErr w:type="spellStart"/>
      <w:r w:rsidRPr="00A663B5">
        <w:t>MAPE</w:t>
      </w:r>
      <w:proofErr w:type="spellEnd"/>
      <w:r w:rsidRPr="00A663B5">
        <w:t xml:space="preserve"> values and error distribution.</w:t>
      </w:r>
      <w:r>
        <w:t xml:space="preserve"> </w:t>
      </w:r>
      <w:r w:rsidR="002445EB" w:rsidRPr="002445EB">
        <w:t xml:space="preserve">The </w:t>
      </w:r>
      <w:proofErr w:type="spellStart"/>
      <w:r w:rsidR="002445EB" w:rsidRPr="002445EB">
        <w:t>SNF's</w:t>
      </w:r>
      <w:proofErr w:type="spellEnd"/>
      <w:r w:rsidR="002445EB" w:rsidRPr="002445EB">
        <w:t xml:space="preserve"> worst prediction occurred between 13:00 and 17:00, which is unsurprising given that it was based on previous week's values and that these are commonly used times for electricity.</w:t>
      </w:r>
      <w:r w:rsidR="002445EB">
        <w:t xml:space="preserve"> </w:t>
      </w:r>
      <w:r w:rsidR="004C27A4">
        <w:t>Based on</w:t>
      </w:r>
      <w:r w:rsidR="00767236">
        <w:t xml:space="preserve"> the hourly </w:t>
      </w:r>
      <w:proofErr w:type="spellStart"/>
      <w:r w:rsidR="00767236">
        <w:t>MAPE</w:t>
      </w:r>
      <w:proofErr w:type="spellEnd"/>
      <w:r w:rsidR="00767236">
        <w:t xml:space="preserve"> values and the distribution of errors, we can conclude that CNN produced the best results.</w:t>
      </w:r>
    </w:p>
    <w:p w14:paraId="2F74362F" w14:textId="747F30A6" w:rsidR="007E4603" w:rsidRDefault="00C2019E" w:rsidP="009E275E">
      <w:pPr>
        <w:pStyle w:val="Heading3"/>
      </w:pPr>
      <w:bookmarkStart w:id="188" w:name="_Toc90482729"/>
      <w:r>
        <w:t>4.</w:t>
      </w:r>
      <w:r w:rsidR="00501A6D">
        <w:t>1.2</w:t>
      </w:r>
      <w:r>
        <w:t xml:space="preserve"> </w:t>
      </w:r>
      <w:r w:rsidR="0078706B" w:rsidRPr="0078706B">
        <w:t xml:space="preserve">The </w:t>
      </w:r>
      <w:r w:rsidR="0078706B">
        <w:t>Daily</w:t>
      </w:r>
      <w:r w:rsidR="0078706B" w:rsidRPr="0078706B">
        <w:t xml:space="preserve"> Performance</w:t>
      </w:r>
      <w:bookmarkEnd w:id="188"/>
    </w:p>
    <w:p w14:paraId="6DD0802A" w14:textId="3CAB0C3A" w:rsidR="001A02D8" w:rsidRDefault="00E21F51" w:rsidP="001A02D8">
      <w:pPr>
        <w:ind w:firstLine="288"/>
      </w:pPr>
      <w:r w:rsidRPr="00E21F51">
        <w:t xml:space="preserve"> </w:t>
      </w:r>
      <w:r>
        <w:fldChar w:fldCharType="begin"/>
      </w:r>
      <w:r>
        <w:instrText xml:space="preserve"> REF _Ref86157486 \h </w:instrText>
      </w:r>
      <w:r>
        <w:fldChar w:fldCharType="separate"/>
      </w:r>
      <w:r w:rsidR="00774E7F">
        <w:t xml:space="preserve">Figure </w:t>
      </w:r>
      <w:r w:rsidR="00774E7F">
        <w:rPr>
          <w:noProof/>
        </w:rPr>
        <w:t>14</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36856A53" w:rsidR="009E62B2" w:rsidRDefault="009E62B2" w:rsidP="009E62B2">
      <w:pPr>
        <w:pStyle w:val="Heading4"/>
      </w:pPr>
      <w:r>
        <w:t xml:space="preserve">4.1.2.1 </w:t>
      </w:r>
      <w:r w:rsidRPr="009D7DDB">
        <w:t xml:space="preserve">A Snippet on </w:t>
      </w:r>
      <w:r>
        <w:t>Daily</w:t>
      </w:r>
      <w:r w:rsidRPr="009D7DDB">
        <w:t xml:space="preserve"> Performance</w:t>
      </w:r>
    </w:p>
    <w:p w14:paraId="374CD61C" w14:textId="475C989D" w:rsidR="00845970" w:rsidRPr="00845970" w:rsidRDefault="00845970" w:rsidP="00845970">
      <w:pPr>
        <w:ind w:firstLine="288"/>
      </w:pPr>
      <w:r w:rsidRPr="00845970">
        <w:t xml:space="preserve">We compare the </w:t>
      </w:r>
      <w:proofErr w:type="spellStart"/>
      <w:r w:rsidRPr="00845970">
        <w:t>MAPE</w:t>
      </w:r>
      <w:proofErr w:type="spellEnd"/>
      <w:r w:rsidRPr="00845970">
        <w:t xml:space="preserve"> values in </w:t>
      </w:r>
      <w:r>
        <w:fldChar w:fldCharType="begin"/>
      </w:r>
      <w:r>
        <w:instrText xml:space="preserve"> REF _Ref86157486 \h </w:instrText>
      </w:r>
      <w:r>
        <w:fldChar w:fldCharType="separate"/>
      </w:r>
      <w:r w:rsidR="00774E7F">
        <w:t xml:space="preserve">Figure </w:t>
      </w:r>
      <w:r w:rsidR="00774E7F">
        <w:rPr>
          <w:noProof/>
        </w:rPr>
        <w:t>14</w:t>
      </w:r>
      <w:r>
        <w:fldChar w:fldCharType="end"/>
      </w:r>
      <w:r>
        <w:t xml:space="preserve"> </w:t>
      </w:r>
      <w:r w:rsidRPr="00845970">
        <w:t xml:space="preserve">to the error distribution's boxplots. We can see that Monday was the worst day for forecasters across the board. Sundays were the second-worst days for CNN, LSTM, ANN, </w:t>
      </w:r>
      <w:proofErr w:type="spellStart"/>
      <w:r w:rsidRPr="00845970">
        <w:t>MLR</w:t>
      </w:r>
      <w:proofErr w:type="spellEnd"/>
      <w:r w:rsidRPr="00845970">
        <w:t xml:space="preserve">, and </w:t>
      </w:r>
      <w:proofErr w:type="spellStart"/>
      <w:r w:rsidRPr="00845970">
        <w:t>SNF</w:t>
      </w:r>
      <w:proofErr w:type="spellEnd"/>
      <w:r w:rsidRPr="00845970">
        <w:t xml:space="preserve">, while Saturday was the second-worst day for the </w:t>
      </w:r>
      <w:proofErr w:type="spellStart"/>
      <w:r w:rsidR="00B73A95">
        <w:t>S</w:t>
      </w:r>
      <w:r w:rsidRPr="00845970">
        <w:t>ARIMA</w:t>
      </w:r>
      <w:r w:rsidR="00B73A95">
        <w:t>X</w:t>
      </w:r>
      <w:proofErr w:type="spellEnd"/>
      <w:r w:rsidRPr="00845970">
        <w:t xml:space="preserve">. For forecasters, Tuesdays through Fridays were the most predictable days. On all seven days of the week, CNN's </w:t>
      </w:r>
      <w:proofErr w:type="spellStart"/>
      <w:r w:rsidRPr="00845970">
        <w:t>MAPE</w:t>
      </w:r>
      <w:proofErr w:type="spellEnd"/>
      <w:r w:rsidRPr="00845970">
        <w:t xml:space="preserve"> values were the lowest, and all of its boxplots were the narrowest. The ANN is ranked second, with the </w:t>
      </w:r>
      <w:r w:rsidRPr="00845970">
        <w:lastRenderedPageBreak/>
        <w:t xml:space="preserve">LSTM edging it out in Monday's predictions. The LSTM forecaster takes third place. The </w:t>
      </w:r>
      <w:proofErr w:type="spellStart"/>
      <w:r w:rsidRPr="00845970">
        <w:t>SNF</w:t>
      </w:r>
      <w:proofErr w:type="spellEnd"/>
      <w:r w:rsidRPr="00845970">
        <w:t xml:space="preserve"> performed the worst overall.</w:t>
      </w:r>
    </w:p>
    <w:p w14:paraId="0B3E184E" w14:textId="0AC01143" w:rsidR="009E62B2" w:rsidRDefault="009E62B2" w:rsidP="00921FED">
      <w:r>
        <w:rPr>
          <w:noProof/>
        </w:rPr>
        <w:drawing>
          <wp:inline distT="0" distB="0" distL="0" distR="0" wp14:anchorId="748CC8CB" wp14:editId="6B893B97">
            <wp:extent cx="54768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0B720A4" w14:textId="1A803EE0" w:rsidR="003E1CC6" w:rsidRDefault="00AA4CFF" w:rsidP="009E62B2">
      <w:pPr>
        <w:pStyle w:val="Caption"/>
        <w:jc w:val="center"/>
      </w:pPr>
      <w:bookmarkStart w:id="189" w:name="_Ref86157486"/>
      <w:bookmarkStart w:id="190" w:name="_Toc90482792"/>
      <w:r>
        <w:t xml:space="preserve">Figure </w:t>
      </w:r>
      <w:r w:rsidR="001F7262">
        <w:fldChar w:fldCharType="begin"/>
      </w:r>
      <w:r w:rsidR="001F7262">
        <w:instrText xml:space="preserve"> SEQ Figure \* ARABIC </w:instrText>
      </w:r>
      <w:r w:rsidR="001F7262">
        <w:fldChar w:fldCharType="separate"/>
      </w:r>
      <w:r w:rsidR="00774E7F">
        <w:rPr>
          <w:noProof/>
        </w:rPr>
        <w:t>14</w:t>
      </w:r>
      <w:r w:rsidR="001F7262">
        <w:rPr>
          <w:noProof/>
        </w:rPr>
        <w:fldChar w:fldCharType="end"/>
      </w:r>
      <w:bookmarkEnd w:id="189"/>
      <w:r>
        <w:t xml:space="preserve"> </w:t>
      </w:r>
      <w:r w:rsidR="009E62B2">
        <w:t>–</w:t>
      </w:r>
      <w:r w:rsidR="00704BB5">
        <w:t xml:space="preserve"> </w:t>
      </w:r>
      <w:r w:rsidR="009E62B2">
        <w:t>Daily</w:t>
      </w:r>
      <w:r w:rsidR="009E62B2" w:rsidRPr="00033413">
        <w:t xml:space="preserve"> </w:t>
      </w:r>
      <w:proofErr w:type="spellStart"/>
      <w:r w:rsidR="009E62B2" w:rsidRPr="00033413">
        <w:t>MAPE</w:t>
      </w:r>
      <w:proofErr w:type="spellEnd"/>
      <w:r w:rsidR="009E62B2" w:rsidRPr="00033413">
        <w:t xml:space="preserve"> and </w:t>
      </w:r>
      <w:r w:rsidR="009E62B2">
        <w:t>Daily</w:t>
      </w:r>
      <w:r w:rsidR="009E62B2" w:rsidRPr="00033413">
        <w:t xml:space="preserve"> Error Distributions for CNN, LSTM, and ANN Forecasters – Toronto Dataset</w:t>
      </w:r>
      <w:bookmarkEnd w:id="190"/>
    </w:p>
    <w:p w14:paraId="232FD56A" w14:textId="787A0EBA"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2F690D21" w:rsidR="00702C42" w:rsidRDefault="00A04923" w:rsidP="003527E5">
      <w:pPr>
        <w:ind w:firstLine="288"/>
      </w:pPr>
      <w:r w:rsidRPr="00A04923">
        <w:t xml:space="preserve">The </w:t>
      </w:r>
      <w:proofErr w:type="spellStart"/>
      <w:r w:rsidRPr="00A04923">
        <w:t>MAPE</w:t>
      </w:r>
      <w:proofErr w:type="spellEnd"/>
      <w:r w:rsidRPr="00A04923">
        <w:t xml:space="preserv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774E7F">
        <w:t xml:space="preserve">Figure </w:t>
      </w:r>
      <w:r w:rsidR="00774E7F">
        <w:rPr>
          <w:noProof/>
        </w:rPr>
        <w:t>15</w:t>
      </w:r>
      <w:r w:rsidR="00A1554A">
        <w:fldChar w:fldCharType="end"/>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3A56396C" w14:textId="77777777" w:rsidR="003527E5" w:rsidRDefault="003527E5" w:rsidP="003527E5">
      <w:pPr>
        <w:ind w:firstLine="288"/>
      </w:pPr>
    </w:p>
    <w:p w14:paraId="2D08B61F" w14:textId="2EA2B835" w:rsidR="00142014" w:rsidRDefault="00850E80" w:rsidP="009F4F8D">
      <w:r>
        <w:rPr>
          <w:noProof/>
        </w:rPr>
        <w:lastRenderedPageBreak/>
        <w:drawing>
          <wp:inline distT="0" distB="0" distL="0" distR="0" wp14:anchorId="22C57FF1" wp14:editId="7510FD8D">
            <wp:extent cx="5486400" cy="4505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505325"/>
                    </a:xfrm>
                    <a:prstGeom prst="rect">
                      <a:avLst/>
                    </a:prstGeom>
                    <a:noFill/>
                    <a:ln>
                      <a:noFill/>
                    </a:ln>
                  </pic:spPr>
                </pic:pic>
              </a:graphicData>
            </a:graphic>
          </wp:inline>
        </w:drawing>
      </w:r>
    </w:p>
    <w:p w14:paraId="35F90092" w14:textId="22D12070" w:rsidR="00EC799F" w:rsidRDefault="00142014" w:rsidP="00850E80">
      <w:pPr>
        <w:pStyle w:val="Caption"/>
        <w:jc w:val="center"/>
      </w:pPr>
      <w:bookmarkStart w:id="191" w:name="_Ref86160504"/>
      <w:bookmarkStart w:id="192" w:name="_Toc90482793"/>
      <w:r>
        <w:t xml:space="preserve">Figure </w:t>
      </w:r>
      <w:r w:rsidR="001F7262">
        <w:fldChar w:fldCharType="begin"/>
      </w:r>
      <w:r w:rsidR="001F7262">
        <w:instrText xml:space="preserve"> SEQ Figure \* ARABIC </w:instrText>
      </w:r>
      <w:r w:rsidR="001F7262">
        <w:fldChar w:fldCharType="separate"/>
      </w:r>
      <w:r w:rsidR="00774E7F">
        <w:rPr>
          <w:noProof/>
        </w:rPr>
        <w:t>15</w:t>
      </w:r>
      <w:r w:rsidR="001F7262">
        <w:rPr>
          <w:noProof/>
        </w:rPr>
        <w:fldChar w:fldCharType="end"/>
      </w:r>
      <w:bookmarkEnd w:id="191"/>
      <w:r>
        <w:t xml:space="preserve"> - </w:t>
      </w:r>
      <w:r w:rsidR="00850E80">
        <w:t>Monthly</w:t>
      </w:r>
      <w:r w:rsidR="00850E80" w:rsidRPr="00033413">
        <w:t xml:space="preserve"> </w:t>
      </w:r>
      <w:proofErr w:type="spellStart"/>
      <w:r w:rsidR="00850E80" w:rsidRPr="00033413">
        <w:t>MAPE</w:t>
      </w:r>
      <w:proofErr w:type="spellEnd"/>
      <w:r w:rsidR="00850E80" w:rsidRPr="00033413">
        <w:t xml:space="preserve"> and </w:t>
      </w:r>
      <w:r w:rsidR="00850E80">
        <w:t>Monthly</w:t>
      </w:r>
      <w:r w:rsidR="00850E80" w:rsidRPr="00033413">
        <w:t xml:space="preserve"> Error Distributions for CNN, LSTM, and ANN Forecasters – Toronto Dataset</w:t>
      </w:r>
      <w:bookmarkEnd w:id="192"/>
    </w:p>
    <w:p w14:paraId="1D69AD7F" w14:textId="77777777" w:rsidR="00B73A95" w:rsidRDefault="00B73A95" w:rsidP="00B73A95">
      <w:pPr>
        <w:pStyle w:val="Heading4"/>
      </w:pPr>
      <w:r>
        <w:t xml:space="preserve">4.1.3.1 </w:t>
      </w:r>
      <w:r w:rsidRPr="009D7DDB">
        <w:t xml:space="preserve">A Snippet on </w:t>
      </w:r>
      <w:r>
        <w:t>Monthly</w:t>
      </w:r>
      <w:r w:rsidRPr="009D7DDB">
        <w:t xml:space="preserve"> Performance</w:t>
      </w:r>
    </w:p>
    <w:p w14:paraId="319788D9" w14:textId="7B732EC6" w:rsidR="00B73A95" w:rsidRPr="00B73A95" w:rsidRDefault="00B73A95" w:rsidP="00B73A95">
      <w:pPr>
        <w:ind w:firstLine="288"/>
      </w:pPr>
      <w:r w:rsidRPr="00B73A95">
        <w:t xml:space="preserve">July was the most challenging month to forecast for all forecasters except the </w:t>
      </w:r>
      <w:proofErr w:type="spellStart"/>
      <w:r w:rsidRPr="00B73A95">
        <w:t>SARIMAX</w:t>
      </w:r>
      <w:proofErr w:type="spellEnd"/>
      <w:r w:rsidRPr="00B73A95">
        <w:t xml:space="preserve">; September was the </w:t>
      </w:r>
      <w:proofErr w:type="spellStart"/>
      <w:r w:rsidRPr="00B73A95">
        <w:t>SARIMAX's</w:t>
      </w:r>
      <w:proofErr w:type="spellEnd"/>
      <w:r w:rsidRPr="00B73A95">
        <w:t xml:space="preserve"> worst</w:t>
      </w:r>
      <w:r w:rsidR="004C27A4">
        <w:t>-</w:t>
      </w:r>
      <w:r w:rsidRPr="00B73A95">
        <w:t xml:space="preserve">performing month. September forecasting proved to be equally challenging for the other forecasters. August was the second month in a row in which forecasters struggled to make accurate predictions. Forecasters found February, March, and November relatively easy to forecast. The CNN had the lowest </w:t>
      </w:r>
      <w:proofErr w:type="spellStart"/>
      <w:r w:rsidRPr="00B73A95">
        <w:t>MAPE</w:t>
      </w:r>
      <w:proofErr w:type="spellEnd"/>
      <w:r w:rsidRPr="00B73A95">
        <w:t xml:space="preserve"> values over </w:t>
      </w:r>
      <w:r w:rsidR="004C27A4">
        <w:t>ten months</w:t>
      </w:r>
      <w:r w:rsidRPr="00B73A95">
        <w:t xml:space="preserve"> and was only outperformed by the ANN in </w:t>
      </w:r>
      <w:r w:rsidRPr="00B73A95">
        <w:lastRenderedPageBreak/>
        <w:t xml:space="preserve">March and June. </w:t>
      </w:r>
      <w:r w:rsidR="006A18FF" w:rsidRPr="006A18FF">
        <w:t>The ANN is ranked second because it was only surpassed in January by the LSTM, whereas the LSTM is ranked third.</w:t>
      </w:r>
      <w:r w:rsidR="006A18FF">
        <w:t xml:space="preserve"> </w:t>
      </w:r>
      <w:r w:rsidR="004C27A4">
        <w:t>T</w:t>
      </w:r>
      <w:r w:rsidRPr="00B73A95">
        <w:t xml:space="preserve">he </w:t>
      </w:r>
      <w:proofErr w:type="spellStart"/>
      <w:r w:rsidRPr="00B73A95">
        <w:t>SNF</w:t>
      </w:r>
      <w:proofErr w:type="spellEnd"/>
      <w:r w:rsidRPr="00B73A95">
        <w:t xml:space="preserve"> had the highest </w:t>
      </w:r>
      <w:proofErr w:type="spellStart"/>
      <w:r w:rsidRPr="00B73A95">
        <w:t>MAPE</w:t>
      </w:r>
      <w:proofErr w:type="spellEnd"/>
      <w:r w:rsidRPr="00B73A95">
        <w:t xml:space="preserve"> values and the most skewed error distribution.</w:t>
      </w:r>
    </w:p>
    <w:p w14:paraId="7E235959" w14:textId="41FA5273" w:rsidR="00EE1033" w:rsidRDefault="00EE1033" w:rsidP="002B69C3">
      <w:pPr>
        <w:pStyle w:val="Heading3"/>
      </w:pPr>
      <w:bookmarkStart w:id="193" w:name="_Toc90482730"/>
      <w:r>
        <w:t>4.</w:t>
      </w:r>
      <w:r w:rsidR="001A469E">
        <w:t>1.4</w:t>
      </w:r>
      <w:r>
        <w:t xml:space="preserve"> </w:t>
      </w:r>
      <w:r w:rsidR="002B69C3" w:rsidRPr="002B69C3">
        <w:t>Performance During the Seasons</w:t>
      </w:r>
      <w:bookmarkEnd w:id="193"/>
    </w:p>
    <w:p w14:paraId="3B39D3A1" w14:textId="6715B479" w:rsidR="00F95623" w:rsidRDefault="00F95623" w:rsidP="00F95623">
      <w:pPr>
        <w:ind w:firstLine="288"/>
      </w:pPr>
      <w:r w:rsidRPr="00F95623">
        <w:t xml:space="preserve">The table below summarizes the </w:t>
      </w:r>
      <w:proofErr w:type="spellStart"/>
      <w:r w:rsidRPr="00F95623">
        <w:t>MAPE</w:t>
      </w:r>
      <w:proofErr w:type="spellEnd"/>
      <w:r w:rsidRPr="00F95623">
        <w:t xml:space="preserve"> and </w:t>
      </w:r>
      <w:proofErr w:type="spellStart"/>
      <w:r w:rsidRPr="00F95623">
        <w:t>RMSE</w:t>
      </w:r>
      <w:proofErr w:type="spellEnd"/>
      <w:r w:rsidRPr="00F95623">
        <w:t xml:space="preserve"> values obtained for the average of various seasons in the Toronto test dataset. Summer was the most </w:t>
      </w:r>
      <w:r w:rsidR="004C27A4">
        <w:t>challenging</w:t>
      </w:r>
      <w:r w:rsidRPr="00F95623">
        <w:t xml:space="preserve"> season to predict for all </w:t>
      </w:r>
      <w:r w:rsidR="0025420C">
        <w:t>forecaster</w:t>
      </w:r>
      <w:r w:rsidRPr="00F95623">
        <w:t xml:space="preserve">s. Across all four seasons, CNN had the lowest </w:t>
      </w:r>
      <w:proofErr w:type="spellStart"/>
      <w:r w:rsidRPr="00F95623">
        <w:t>MAPE</w:t>
      </w:r>
      <w:proofErr w:type="spellEnd"/>
      <w:r w:rsidRPr="00F95623">
        <w:t xml:space="preserve"> and </w:t>
      </w:r>
      <w:proofErr w:type="spellStart"/>
      <w:r w:rsidRPr="00F95623">
        <w:t>RMSE</w:t>
      </w:r>
      <w:proofErr w:type="spellEnd"/>
      <w:r w:rsidRPr="00F95623">
        <w:t xml:space="preserve"> values. The ANN is ranked second, having been only surpassed in the winter by the LSTM, which is ranked third. Autumn was the season with the lowest metric values for the CNN and ANN, whereas spring </w:t>
      </w:r>
      <w:r w:rsidR="004C27A4">
        <w:t>had</w:t>
      </w:r>
      <w:r w:rsidRPr="00F95623">
        <w:t xml:space="preserve"> the lowest metric values for the LSTM.</w:t>
      </w:r>
      <w:r w:rsidR="002A1846">
        <w:t xml:space="preserve"> </w:t>
      </w:r>
      <w:r w:rsidR="002301BC" w:rsidRPr="002301BC">
        <w:t xml:space="preserve">Across all seasons, the </w:t>
      </w:r>
      <w:proofErr w:type="spellStart"/>
      <w:r w:rsidR="002301BC" w:rsidRPr="002301BC">
        <w:t>SNF</w:t>
      </w:r>
      <w:proofErr w:type="spellEnd"/>
      <w:r w:rsidR="002301BC" w:rsidRPr="002301BC">
        <w:t xml:space="preserve"> has the worst overall performance metrics.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39427327" w:rsidR="009E723C" w:rsidRDefault="00466A36" w:rsidP="00466A36">
      <w:pPr>
        <w:pStyle w:val="Caption"/>
        <w:jc w:val="center"/>
      </w:pPr>
      <w:bookmarkStart w:id="194" w:name="_Toc90482773"/>
      <w:r>
        <w:t xml:space="preserve">Table </w:t>
      </w:r>
      <w:r w:rsidR="001F7262">
        <w:fldChar w:fldCharType="begin"/>
      </w:r>
      <w:r w:rsidR="001F7262">
        <w:instrText xml:space="preserve"> SEQ Table \* ARABIC </w:instrText>
      </w:r>
      <w:r w:rsidR="001F7262">
        <w:fldChar w:fldCharType="separate"/>
      </w:r>
      <w:r w:rsidR="00774E7F">
        <w:rPr>
          <w:noProof/>
        </w:rPr>
        <w:t>10</w:t>
      </w:r>
      <w:r w:rsidR="001F7262">
        <w:rPr>
          <w:noProof/>
        </w:rPr>
        <w:fldChar w:fldCharType="end"/>
      </w:r>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194"/>
    </w:p>
    <w:p w14:paraId="10CD31F3" w14:textId="128766B9" w:rsidR="004070B9" w:rsidRDefault="004070B9" w:rsidP="00473FA9">
      <w:pPr>
        <w:pStyle w:val="Heading3"/>
      </w:pPr>
      <w:bookmarkStart w:id="195" w:name="_Toc90482731"/>
      <w:r>
        <w:lastRenderedPageBreak/>
        <w:t>4.1.</w:t>
      </w:r>
      <w:r w:rsidR="00FF0B8D">
        <w:t>5</w:t>
      </w:r>
      <w:r>
        <w:t xml:space="preserve"> </w:t>
      </w:r>
      <w:r w:rsidR="00A50162" w:rsidRPr="00A50162">
        <w:t>Comprehensive Analysis Discussion</w:t>
      </w:r>
      <w:bookmarkEnd w:id="195"/>
    </w:p>
    <w:p w14:paraId="6F62CF1E" w14:textId="040E81AD" w:rsidR="00A02DB8" w:rsidRPr="00C94D93" w:rsidRDefault="00F61E70" w:rsidP="00A02DB8">
      <w:pPr>
        <w:ind w:firstLine="288"/>
        <w:rPr>
          <w:sz w:val="16"/>
          <w:szCs w:val="16"/>
        </w:rPr>
      </w:pPr>
      <w:r>
        <w:t xml:space="preserve">The summer months between June and August saw the highest demand for electricity in the Toronto dataset; these were also the months during which the </w:t>
      </w:r>
      <w:r w:rsidR="0025420C">
        <w:t>forecaster</w:t>
      </w:r>
      <w:r>
        <w:t>s had the most difficulty forecasting, as illustrated in the seasonal and monthly timeframes section. July was the month with the highest demand</w:t>
      </w:r>
      <w:r w:rsidR="004C27A4">
        <w:t xml:space="preserve"> and</w:t>
      </w:r>
      <w:r>
        <w:t xml:space="preserve"> the month with the highest error rates across all </w:t>
      </w:r>
      <w:r w:rsidR="0025420C">
        <w:t>forecaster</w:t>
      </w:r>
      <w:r>
        <w:t>s. This can be attributed to two factors: first, the increased demand can be attributed to the fact that the summer air in Toronto is typically hot throughout the day, including evenings, necessitating air conditioning by almost everyone. Additionally, Toronto is a highly touristic city, and everyone wants to visit during the summer when the weather is nicer. August was the second month with the highest number of errors, for the same reasons as July.</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1C195115" w:rsidR="00A63A98" w:rsidRDefault="00A63A98" w:rsidP="00A63A98">
      <w:pPr>
        <w:pStyle w:val="Caption"/>
        <w:jc w:val="center"/>
      </w:pPr>
      <w:bookmarkStart w:id="196" w:name="_Ref85632969"/>
      <w:bookmarkStart w:id="197" w:name="_Toc90482794"/>
      <w:r>
        <w:t xml:space="preserve">Figure </w:t>
      </w:r>
      <w:r w:rsidR="001F7262">
        <w:fldChar w:fldCharType="begin"/>
      </w:r>
      <w:r w:rsidR="001F7262">
        <w:instrText xml:space="preserve"> SEQ Figure \* ARABIC </w:instrText>
      </w:r>
      <w:r w:rsidR="001F7262">
        <w:fldChar w:fldCharType="separate"/>
      </w:r>
      <w:r w:rsidR="00774E7F">
        <w:rPr>
          <w:noProof/>
        </w:rPr>
        <w:t>16</w:t>
      </w:r>
      <w:r w:rsidR="001F7262">
        <w:rPr>
          <w:noProof/>
        </w:rPr>
        <w:fldChar w:fldCharType="end"/>
      </w:r>
      <w:bookmarkEnd w:id="196"/>
      <w:r>
        <w:t xml:space="preserve"> </w:t>
      </w:r>
      <w:r w:rsidR="00763158">
        <w:t>-</w:t>
      </w:r>
      <w:r>
        <w:t xml:space="preserve"> </w:t>
      </w:r>
      <w:r w:rsidR="00ED0E78" w:rsidRPr="00ED0E78">
        <w:t>Scatter Plot of Load Demand versus Temperature</w:t>
      </w:r>
      <w:r w:rsidR="00ED0E78">
        <w:t xml:space="preserve"> </w:t>
      </w:r>
      <w:r>
        <w:t>– Toronto Dataset</w:t>
      </w:r>
      <w:bookmarkEnd w:id="197"/>
    </w:p>
    <w:p w14:paraId="7B329F76" w14:textId="7DF62A47" w:rsidR="00A63A98" w:rsidRDefault="00A63A98" w:rsidP="00A02DB8">
      <w:pPr>
        <w:ind w:firstLine="288"/>
      </w:pPr>
      <w:r w:rsidRPr="00A63A98">
        <w:t xml:space="preserve">As illustrated in </w:t>
      </w:r>
      <w:r>
        <w:fldChar w:fldCharType="begin"/>
      </w:r>
      <w:r>
        <w:instrText xml:space="preserve"> REF _Ref85632969 \h </w:instrText>
      </w:r>
      <w:r>
        <w:fldChar w:fldCharType="separate"/>
      </w:r>
      <w:r w:rsidR="00774E7F">
        <w:t xml:space="preserve">Figure </w:t>
      </w:r>
      <w:r w:rsidR="00774E7F">
        <w:rPr>
          <w:noProof/>
        </w:rPr>
        <w:t>16</w:t>
      </w:r>
      <w:r>
        <w:fldChar w:fldCharType="end"/>
      </w:r>
      <w:r w:rsidRPr="00A63A98">
        <w:t xml:space="preserve">, the scatter plot demonstrates a strong correlation between demand and temperature. The highest demand occurs during the summer when the temperature is higher. </w:t>
      </w:r>
      <w:r w:rsidR="004C27A4">
        <w:t xml:space="preserve">The second-highest demand occurs when the temperature drops, </w:t>
      </w:r>
      <w:r w:rsidR="004C27A4">
        <w:lastRenderedPageBreak/>
        <w:t>particularly in the winter</w:t>
      </w:r>
      <w:r w:rsidRPr="00A63A98">
        <w:t xml:space="preserve">. </w:t>
      </w:r>
      <w:r w:rsidR="004C27A4">
        <w:t>Moreover,</w:t>
      </w:r>
      <w:r w:rsidRPr="00A63A98">
        <w:t xml:space="preserve"> because demand is lowest in the spring and autumn, the </w:t>
      </w:r>
      <w:r w:rsidR="0025420C">
        <w:t>forecaster</w:t>
      </w:r>
      <w:r w:rsidRPr="00A63A98">
        <w:t xml:space="preserve">s found these times easier to predict. The </w:t>
      </w:r>
      <w:proofErr w:type="spellStart"/>
      <w:r w:rsidRPr="00A63A98">
        <w:t>SNF's</w:t>
      </w:r>
      <w:proofErr w:type="spellEnd"/>
      <w:r w:rsidRPr="00A63A98">
        <w:t xml:space="preserve"> overall accuracy indicates that load demand is relatively stable in the spring and autumn.</w:t>
      </w:r>
    </w:p>
    <w:p w14:paraId="63CC9D7E" w14:textId="00BED82C" w:rsidR="002A1846" w:rsidRDefault="00C94D93" w:rsidP="00CE131A">
      <w:pPr>
        <w:ind w:firstLine="288"/>
      </w:pPr>
      <w:r w:rsidRPr="00C94D93">
        <w:t>The city of Toronto's peak demand typically occurs between 16:00 and 21:00.</w:t>
      </w:r>
      <w:r>
        <w:t xml:space="preserve"> </w:t>
      </w:r>
      <w:r w:rsidR="00F61E70">
        <w:t xml:space="preserve">The majority of </w:t>
      </w:r>
      <w:r w:rsidR="0025420C">
        <w:t>forecaster</w:t>
      </w:r>
      <w:r w:rsidR="00F61E70">
        <w:t>s found it easier to forecast quieter times, such as around midnight in the mornings</w:t>
      </w:r>
      <w:r w:rsidR="004C27A4">
        <w:t>, than</w:t>
      </w:r>
      <w:r w:rsidR="00F61E70">
        <w:t xml:space="preserve"> to forecast busy times, such as late mornings and afternoons, when everyone is awake</w:t>
      </w:r>
      <w:r w:rsidR="004C27A4">
        <w:t>,</w:t>
      </w:r>
      <w:r w:rsidR="00F61E70">
        <w:t xml:space="preserve"> and electricity demand is high. Mondays were the days that the </w:t>
      </w:r>
      <w:r w:rsidR="0025420C">
        <w:t>forecaster</w:t>
      </w:r>
      <w:r w:rsidR="00F61E70">
        <w:t>s had the most difficulty predicting; this may be due to a feature specific to this dataset</w:t>
      </w:r>
      <w:r w:rsidR="004C27A4">
        <w:t>,</w:t>
      </w:r>
      <w:r w:rsidR="00F61E70">
        <w:t xml:space="preserve"> or that Monday is the first working day of the week. </w:t>
      </w:r>
      <w:r w:rsidR="006F5EC7" w:rsidRPr="006F5EC7">
        <w:t>Forecasters predicted more accurately from Tuesday to Friday, which is the middle of the week</w:t>
      </w:r>
      <w:r w:rsidR="00D37D53" w:rsidRPr="00D37D53">
        <w:t>.</w:t>
      </w:r>
      <w:r w:rsidR="00D37D53">
        <w:t xml:space="preserve"> </w:t>
      </w:r>
      <w:r w:rsidR="00F61E70">
        <w:t>This could be because these days are more stable and have high similarit</w:t>
      </w:r>
      <w:r w:rsidR="004C27A4">
        <w:t>ies</w:t>
      </w:r>
      <w:r w:rsidR="00F61E70">
        <w:t>.</w:t>
      </w:r>
      <w:r w:rsidR="00F61E70" w:rsidRPr="00F61E70">
        <w:t xml:space="preserve"> </w:t>
      </w:r>
    </w:p>
    <w:p w14:paraId="0A2C152B" w14:textId="3887990E" w:rsidR="003C49D5" w:rsidRDefault="006C2D49" w:rsidP="00CE131A">
      <w:pPr>
        <w:ind w:firstLine="288"/>
      </w:pPr>
      <w:r w:rsidRPr="006C2D49">
        <w:t xml:space="preserve">Across all periods and seasons, the CNN </w:t>
      </w:r>
      <w:r w:rsidR="0025420C">
        <w:t>forecaster</w:t>
      </w:r>
      <w:r w:rsidRPr="006C2D49">
        <w:t xml:space="preserve"> outperformed all other </w:t>
      </w:r>
      <w:r w:rsidR="0025420C">
        <w:t>forecaster</w:t>
      </w:r>
      <w:r w:rsidRPr="006C2D49">
        <w:t xml:space="preserve">s. </w:t>
      </w:r>
      <w:r w:rsidR="004C27A4">
        <w:t>The ANN and LSTM forecasters hold the second and third place</w:t>
      </w:r>
      <w:r w:rsidRPr="006C2D49">
        <w:t xml:space="preserve">s, respectively. </w:t>
      </w:r>
      <w:r w:rsidR="00C94D93" w:rsidRPr="00C94D93">
        <w:t xml:space="preserve">The </w:t>
      </w:r>
      <w:proofErr w:type="spellStart"/>
      <w:r w:rsidR="00C94D93" w:rsidRPr="00C94D93">
        <w:t>SNF</w:t>
      </w:r>
      <w:proofErr w:type="spellEnd"/>
      <w:r w:rsidR="00C94D93" w:rsidRPr="00C94D93">
        <w:t xml:space="preserve"> is ranked last due to its consistently poor performance across all periods and seasons.</w:t>
      </w:r>
    </w:p>
    <w:p w14:paraId="450B9C5C" w14:textId="5662D9AF" w:rsidR="00687E78" w:rsidRDefault="00687E78" w:rsidP="0055729B">
      <w:pPr>
        <w:pStyle w:val="Heading2"/>
      </w:pPr>
      <w:bookmarkStart w:id="198" w:name="_Toc90482732"/>
      <w:r>
        <w:t>4.2 The Ottawa Dataset</w:t>
      </w:r>
      <w:bookmarkEnd w:id="198"/>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99" w:name="_Toc90482733"/>
      <w:r>
        <w:t>4.2.1 The Hourly Performance</w:t>
      </w:r>
      <w:bookmarkEnd w:id="199"/>
    </w:p>
    <w:p w14:paraId="4B8B0B09" w14:textId="3F1AE99A" w:rsidR="00F23842" w:rsidRDefault="00F23842" w:rsidP="00F23842">
      <w:pPr>
        <w:ind w:firstLine="288"/>
      </w:pPr>
      <w:r>
        <w:fldChar w:fldCharType="begin"/>
      </w:r>
      <w:r>
        <w:instrText xml:space="preserve"> REF _Ref86167026 \h </w:instrText>
      </w:r>
      <w:r>
        <w:fldChar w:fldCharType="separate"/>
      </w:r>
      <w:r w:rsidR="00774E7F">
        <w:t xml:space="preserve">Figure </w:t>
      </w:r>
      <w:r w:rsidR="00774E7F">
        <w:rPr>
          <w:noProof/>
        </w:rPr>
        <w:t>17</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A0C9B32" w:rsidR="000E7939" w:rsidRDefault="00665F8D" w:rsidP="00665F8D">
      <w:r>
        <w:rPr>
          <w:noProof/>
        </w:rPr>
        <w:lastRenderedPageBreak/>
        <w:drawing>
          <wp:inline distT="0" distB="0" distL="0" distR="0" wp14:anchorId="05E7D909" wp14:editId="6562EBAF">
            <wp:extent cx="5476875" cy="4619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900C40B" w14:textId="69AD6F47" w:rsidR="00771949" w:rsidRDefault="000E7939" w:rsidP="00CA59C6">
      <w:pPr>
        <w:pStyle w:val="Caption"/>
        <w:jc w:val="center"/>
        <w:rPr>
          <w:noProof/>
        </w:rPr>
      </w:pPr>
      <w:bookmarkStart w:id="200" w:name="_Ref86167026"/>
      <w:bookmarkStart w:id="201" w:name="_Toc90482795"/>
      <w:r>
        <w:t xml:space="preserve">Figure </w:t>
      </w:r>
      <w:r w:rsidR="001F7262">
        <w:fldChar w:fldCharType="begin"/>
      </w:r>
      <w:r w:rsidR="001F7262">
        <w:instrText xml:space="preserve"> SEQ Figure \* ARABIC </w:instrText>
      </w:r>
      <w:r w:rsidR="001F7262">
        <w:fldChar w:fldCharType="separate"/>
      </w:r>
      <w:r w:rsidR="00774E7F">
        <w:rPr>
          <w:noProof/>
        </w:rPr>
        <w:t>17</w:t>
      </w:r>
      <w:r w:rsidR="001F7262">
        <w:rPr>
          <w:noProof/>
        </w:rPr>
        <w:fldChar w:fldCharType="end"/>
      </w:r>
      <w:bookmarkEnd w:id="200"/>
      <w:r>
        <w:t xml:space="preserve"> - </w:t>
      </w:r>
      <w:r w:rsidR="00665F8D" w:rsidRPr="00033413">
        <w:t xml:space="preserve">Hourly </w:t>
      </w:r>
      <w:proofErr w:type="spellStart"/>
      <w:r w:rsidR="00665F8D" w:rsidRPr="00033413">
        <w:t>MAPE</w:t>
      </w:r>
      <w:proofErr w:type="spellEnd"/>
      <w:r w:rsidR="00665F8D" w:rsidRPr="00033413">
        <w:t xml:space="preserve"> and Hourly Error Distributions for CNN, LSTM, and ANN Forecasters – </w:t>
      </w:r>
      <w:r w:rsidR="00665F8D">
        <w:t>Ottawa</w:t>
      </w:r>
      <w:r w:rsidR="00665F8D" w:rsidRPr="00033413">
        <w:t xml:space="preserve"> Dataset</w:t>
      </w:r>
      <w:bookmarkEnd w:id="201"/>
    </w:p>
    <w:p w14:paraId="40551A9C" w14:textId="0498E4BC" w:rsidR="002456F0" w:rsidRDefault="002456F0" w:rsidP="002456F0">
      <w:pPr>
        <w:pStyle w:val="Heading4"/>
      </w:pPr>
      <w:r>
        <w:t xml:space="preserve">4.2.1.1 </w:t>
      </w:r>
      <w:r w:rsidRPr="009D7DDB">
        <w:t>A Snippet on Hourly Performance</w:t>
      </w:r>
    </w:p>
    <w:p w14:paraId="31697154" w14:textId="2C99FAE7" w:rsidR="00282B58" w:rsidRDefault="00FC7CCD" w:rsidP="00282B58">
      <w:pPr>
        <w:ind w:firstLine="288"/>
      </w:pPr>
      <w:r>
        <w:t xml:space="preserve">When we compare the average </w:t>
      </w:r>
      <w:proofErr w:type="spellStart"/>
      <w:r>
        <w:t>MAPE</w:t>
      </w:r>
      <w:proofErr w:type="spellEnd"/>
      <w:r>
        <w:t xml:space="preserve"> values in </w:t>
      </w:r>
      <w:r w:rsidR="0005075A">
        <w:fldChar w:fldCharType="begin"/>
      </w:r>
      <w:r w:rsidR="0005075A">
        <w:instrText xml:space="preserve"> REF _Ref86167026 \h </w:instrText>
      </w:r>
      <w:r w:rsidR="0005075A">
        <w:fldChar w:fldCharType="separate"/>
      </w:r>
      <w:r w:rsidR="00774E7F">
        <w:t xml:space="preserve">Figure </w:t>
      </w:r>
      <w:r w:rsidR="00774E7F">
        <w:rPr>
          <w:noProof/>
        </w:rPr>
        <w:t>17</w:t>
      </w:r>
      <w:r w:rsidR="0005075A">
        <w:fldChar w:fldCharType="end"/>
      </w:r>
      <w:r w:rsidR="0005075A">
        <w:t xml:space="preserve"> </w:t>
      </w:r>
      <w:r>
        <w:t xml:space="preserve">to the box plots, we observe a similar pattern of errors, with a </w:t>
      </w:r>
      <w:r w:rsidR="004C27A4">
        <w:t>broa</w:t>
      </w:r>
      <w:r>
        <w:t xml:space="preserve">der distribution of errors in cases where the </w:t>
      </w:r>
      <w:proofErr w:type="spellStart"/>
      <w:r>
        <w:t>MAPE</w:t>
      </w:r>
      <w:proofErr w:type="spellEnd"/>
      <w:r>
        <w:t xml:space="preserve"> value is </w:t>
      </w:r>
      <w:r w:rsidR="004C27A4">
        <w:t>more significant</w:t>
      </w:r>
      <w:r>
        <w:t xml:space="preserve"> and vice versa. While the CNN had the tightest error distribution and lowest </w:t>
      </w:r>
      <w:proofErr w:type="spellStart"/>
      <w:r>
        <w:t>MAPE</w:t>
      </w:r>
      <w:proofErr w:type="spellEnd"/>
      <w:r>
        <w:t xml:space="preserve"> values for nearly every hour of the day, the </w:t>
      </w:r>
      <w:proofErr w:type="spellStart"/>
      <w:r w:rsidR="00D278B4">
        <w:t>S</w:t>
      </w:r>
      <w:r>
        <w:t>ARIMA</w:t>
      </w:r>
      <w:r w:rsidR="00D278B4">
        <w:t>X</w:t>
      </w:r>
      <w:proofErr w:type="spellEnd"/>
      <w:r>
        <w:t xml:space="preserve"> outperformed it at 01:00. The ANN is the runner-up, with the LSTM outperforming it only during the 4:00 hour. Between 01:00 and 0</w:t>
      </w:r>
      <w:r w:rsidR="00D278B4">
        <w:t>4</w:t>
      </w:r>
      <w:r>
        <w:t xml:space="preserve">:00 hours, the </w:t>
      </w:r>
      <w:proofErr w:type="spellStart"/>
      <w:r w:rsidR="00D278B4">
        <w:t>S</w:t>
      </w:r>
      <w:r>
        <w:t>ARIMA</w:t>
      </w:r>
      <w:r w:rsidR="00D278B4">
        <w:t>X</w:t>
      </w:r>
      <w:proofErr w:type="spellEnd"/>
      <w:r>
        <w:t xml:space="preserve"> also outperforms the ANN. The </w:t>
      </w:r>
      <w:r>
        <w:lastRenderedPageBreak/>
        <w:t>LSTM is ranked third.</w:t>
      </w:r>
      <w:r w:rsidR="00D278B4">
        <w:t xml:space="preserve"> </w:t>
      </w:r>
      <w:r w:rsidR="00D278B4" w:rsidRPr="00D278B4">
        <w:t>Around 14:00, CNN, LSTM, and ANN all made their worst predictions.</w:t>
      </w:r>
      <w:r w:rsidR="00D278B4">
        <w:t xml:space="preserve"> </w:t>
      </w:r>
      <w:r w:rsidR="00282B58" w:rsidRPr="00282B58">
        <w:t xml:space="preserve">They predicted quieter times, such as around 1:00, with greater accuracy than busier times. </w:t>
      </w:r>
      <w:r w:rsidR="00CC7B03" w:rsidRPr="00CC7B03">
        <w:t xml:space="preserve">The </w:t>
      </w:r>
      <w:proofErr w:type="spellStart"/>
      <w:r w:rsidR="00CC7B03" w:rsidRPr="00CC7B03">
        <w:t>SNF</w:t>
      </w:r>
      <w:proofErr w:type="spellEnd"/>
      <w:r w:rsidR="00CC7B03" w:rsidRPr="00CC7B03">
        <w:t xml:space="preserve"> performs poorly overall, outperforming the </w:t>
      </w:r>
      <w:proofErr w:type="spellStart"/>
      <w:r w:rsidR="00CC7B03" w:rsidRPr="00CC7B03">
        <w:t>SARIMAX</w:t>
      </w:r>
      <w:proofErr w:type="spellEnd"/>
      <w:r w:rsidR="00CC7B03" w:rsidRPr="00CC7B03">
        <w:t xml:space="preserve"> only at 7:00 when the </w:t>
      </w:r>
      <w:proofErr w:type="spellStart"/>
      <w:r w:rsidR="00CC7B03" w:rsidRPr="00CC7B03">
        <w:t>SARIMAX</w:t>
      </w:r>
      <w:proofErr w:type="spellEnd"/>
      <w:r w:rsidR="00CC7B03" w:rsidRPr="00CC7B03">
        <w:t xml:space="preserve"> makes its worst predictions.</w:t>
      </w:r>
    </w:p>
    <w:p w14:paraId="07909E05" w14:textId="4F794BB9" w:rsidR="0002035C" w:rsidRDefault="0002035C" w:rsidP="00282B58">
      <w:pPr>
        <w:pStyle w:val="Heading3"/>
      </w:pPr>
      <w:bookmarkStart w:id="202" w:name="_Toc90482734"/>
      <w:r>
        <w:t>4.2.</w:t>
      </w:r>
      <w:r w:rsidR="006E4C2F">
        <w:t xml:space="preserve">2 </w:t>
      </w:r>
      <w:r>
        <w:t>The Daily Performance</w:t>
      </w:r>
      <w:bookmarkEnd w:id="202"/>
    </w:p>
    <w:p w14:paraId="2E8A96B7" w14:textId="23BC9974" w:rsidR="00FE4816" w:rsidRDefault="00C671ED" w:rsidP="006D6965">
      <w:pPr>
        <w:ind w:firstLine="288"/>
      </w:pPr>
      <w:r>
        <w:fldChar w:fldCharType="begin"/>
      </w:r>
      <w:r>
        <w:instrText xml:space="preserve"> REF _Ref86170999 \h </w:instrText>
      </w:r>
      <w:r>
        <w:fldChar w:fldCharType="separate"/>
      </w:r>
      <w:r w:rsidR="00774E7F">
        <w:t xml:space="preserve">Figure </w:t>
      </w:r>
      <w:r w:rsidR="00774E7F">
        <w:rPr>
          <w:noProof/>
        </w:rPr>
        <w:t>18</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2E9B572A" w:rsidR="00B76527" w:rsidRDefault="00B76527" w:rsidP="00B76527">
      <w:pPr>
        <w:pStyle w:val="Heading4"/>
      </w:pPr>
      <w:r>
        <w:t xml:space="preserve">4.2.2.1 </w:t>
      </w:r>
      <w:r w:rsidRPr="009D7DDB">
        <w:t xml:space="preserve">A Snippet on </w:t>
      </w:r>
      <w:r>
        <w:t>Daily</w:t>
      </w:r>
      <w:r w:rsidRPr="009D7DDB">
        <w:t xml:space="preserve"> Performance</w:t>
      </w:r>
    </w:p>
    <w:p w14:paraId="186BBC94" w14:textId="13A88DA5" w:rsidR="00923606" w:rsidRPr="00923606" w:rsidRDefault="00923606" w:rsidP="00923606">
      <w:pPr>
        <w:ind w:firstLine="288"/>
      </w:pPr>
      <w:r w:rsidRPr="00923606">
        <w:t xml:space="preserve">When we compare the </w:t>
      </w:r>
      <w:proofErr w:type="spellStart"/>
      <w:r w:rsidRPr="00923606">
        <w:t>MAPE</w:t>
      </w:r>
      <w:proofErr w:type="spellEnd"/>
      <w:r w:rsidRPr="00923606">
        <w:t xml:space="preserve"> values in </w:t>
      </w:r>
      <w:r>
        <w:fldChar w:fldCharType="begin"/>
      </w:r>
      <w:r>
        <w:instrText xml:space="preserve"> REF _Ref86170999 \h </w:instrText>
      </w:r>
      <w:r>
        <w:fldChar w:fldCharType="separate"/>
      </w:r>
      <w:r w:rsidR="00774E7F">
        <w:t xml:space="preserve">Figure </w:t>
      </w:r>
      <w:r w:rsidR="00774E7F">
        <w:rPr>
          <w:noProof/>
        </w:rPr>
        <w:t>18</w:t>
      </w:r>
      <w:r>
        <w:fldChar w:fldCharType="end"/>
      </w:r>
      <w:r w:rsidRPr="00923606">
        <w:t xml:space="preserve"> to the boxplots of the error distribution. As can be seen, Saturdays and Mondays are the most difficult days to forecast for almost all forecasters, </w:t>
      </w:r>
      <w:r w:rsidR="004C27A4">
        <w:t>except</w:t>
      </w:r>
      <w:r w:rsidRPr="00923606">
        <w:t xml:space="preserve"> the </w:t>
      </w:r>
      <w:proofErr w:type="spellStart"/>
      <w:r w:rsidRPr="00923606">
        <w:t>SARIMAX</w:t>
      </w:r>
      <w:proofErr w:type="spellEnd"/>
      <w:r w:rsidRPr="00923606">
        <w:t xml:space="preserve">, which had its worst day on Saturday. Tuesdays through Fridays had a higher degree of predictability. The CNN's </w:t>
      </w:r>
      <w:proofErr w:type="spellStart"/>
      <w:r w:rsidRPr="00923606">
        <w:t>MAPE</w:t>
      </w:r>
      <w:proofErr w:type="spellEnd"/>
      <w:r w:rsidRPr="00923606">
        <w:t xml:space="preserve"> values were the lowest on all seven days of the week, and all of its boxplots were the narrowest. The ANN comes in second place, while the LSTM comes in third. The </w:t>
      </w:r>
      <w:proofErr w:type="spellStart"/>
      <w:r w:rsidRPr="00923606">
        <w:t>SNF</w:t>
      </w:r>
      <w:proofErr w:type="spellEnd"/>
      <w:r w:rsidRPr="00923606">
        <w:t xml:space="preserve"> performed the worst overall.</w:t>
      </w:r>
    </w:p>
    <w:p w14:paraId="32229648" w14:textId="7D44662A" w:rsidR="00470E05" w:rsidRDefault="008138E3" w:rsidP="00470E05">
      <w:pPr>
        <w:keepNext/>
        <w:jc w:val="center"/>
      </w:pPr>
      <w:r>
        <w:rPr>
          <w:noProof/>
        </w:rPr>
        <w:lastRenderedPageBreak/>
        <w:drawing>
          <wp:inline distT="0" distB="0" distL="0" distR="0" wp14:anchorId="44AA6E1A" wp14:editId="53AF0AF6">
            <wp:extent cx="5476875" cy="4562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24F9D791" w14:textId="2027F1C6" w:rsidR="002A5020" w:rsidRDefault="00470E05" w:rsidP="008138E3">
      <w:pPr>
        <w:pStyle w:val="Caption"/>
        <w:jc w:val="center"/>
      </w:pPr>
      <w:bookmarkStart w:id="203" w:name="_Ref86170999"/>
      <w:bookmarkStart w:id="204" w:name="_Toc90482796"/>
      <w:r>
        <w:t xml:space="preserve">Figure </w:t>
      </w:r>
      <w:r w:rsidR="001F7262">
        <w:fldChar w:fldCharType="begin"/>
      </w:r>
      <w:r w:rsidR="001F7262">
        <w:instrText xml:space="preserve"> SEQ Figure \* ARABIC </w:instrText>
      </w:r>
      <w:r w:rsidR="001F7262">
        <w:fldChar w:fldCharType="separate"/>
      </w:r>
      <w:r w:rsidR="00774E7F">
        <w:rPr>
          <w:noProof/>
        </w:rPr>
        <w:t>18</w:t>
      </w:r>
      <w:r w:rsidR="001F7262">
        <w:rPr>
          <w:noProof/>
        </w:rPr>
        <w:fldChar w:fldCharType="end"/>
      </w:r>
      <w:bookmarkEnd w:id="203"/>
      <w:r>
        <w:t xml:space="preserve"> - </w:t>
      </w:r>
      <w:r w:rsidR="00357265">
        <w:t>Daily</w:t>
      </w:r>
      <w:r w:rsidR="00357265" w:rsidRPr="00033413">
        <w:t xml:space="preserve"> </w:t>
      </w:r>
      <w:proofErr w:type="spellStart"/>
      <w:r w:rsidR="00357265" w:rsidRPr="00033413">
        <w:t>MAPE</w:t>
      </w:r>
      <w:proofErr w:type="spellEnd"/>
      <w:r w:rsidR="00357265" w:rsidRPr="00033413">
        <w:t xml:space="preserve"> and </w:t>
      </w:r>
      <w:r w:rsidR="00357265">
        <w:t>Daily</w:t>
      </w:r>
      <w:r w:rsidR="00357265" w:rsidRPr="00033413">
        <w:t xml:space="preserve"> Error Distributions for CNN, LSTM, and ANN Forecasters – </w:t>
      </w:r>
      <w:r w:rsidR="00357265">
        <w:t>Ottawa</w:t>
      </w:r>
      <w:r w:rsidR="00357265" w:rsidRPr="00033413">
        <w:t xml:space="preserve"> Dataset</w:t>
      </w:r>
      <w:bookmarkEnd w:id="204"/>
    </w:p>
    <w:p w14:paraId="6A37244B" w14:textId="4689A9F6" w:rsidR="0055487E" w:rsidRDefault="0055487E" w:rsidP="00386608">
      <w:pPr>
        <w:pStyle w:val="Heading3"/>
      </w:pPr>
      <w:bookmarkStart w:id="205" w:name="_Toc90482735"/>
      <w:r>
        <w:t>4.2.</w:t>
      </w:r>
      <w:r w:rsidR="00386608">
        <w:t>3</w:t>
      </w:r>
      <w:r w:rsidR="00812B52">
        <w:t xml:space="preserve"> The Monthly Performance</w:t>
      </w:r>
      <w:bookmarkEnd w:id="205"/>
    </w:p>
    <w:p w14:paraId="7B116D6D" w14:textId="0E59093D" w:rsidR="00A93BA5" w:rsidRDefault="00A93BA5" w:rsidP="00A93BA5">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_Ref86172087 \h </w:instrText>
      </w:r>
      <w:r>
        <w:fldChar w:fldCharType="separate"/>
      </w:r>
      <w:r w:rsidR="00774E7F">
        <w:t xml:space="preserve">Figure </w:t>
      </w:r>
      <w:r w:rsidR="00774E7F">
        <w:rPr>
          <w:noProof/>
        </w:rPr>
        <w:t>19</w:t>
      </w:r>
      <w:r>
        <w:fldChar w:fldCharType="end"/>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2A4A2F9D" w14:textId="77777777" w:rsidR="00A93BA5" w:rsidRPr="00A93BA5" w:rsidRDefault="00A93BA5" w:rsidP="00A93BA5"/>
    <w:p w14:paraId="423BC414" w14:textId="7D4BF629" w:rsidR="009F2107" w:rsidRDefault="006D0051" w:rsidP="009F2107">
      <w:pPr>
        <w:keepNext/>
        <w:jc w:val="center"/>
      </w:pPr>
      <w:r>
        <w:rPr>
          <w:noProof/>
        </w:rPr>
        <w:lastRenderedPageBreak/>
        <w:drawing>
          <wp:inline distT="0" distB="0" distL="0" distR="0" wp14:anchorId="4ECD8342" wp14:editId="3F13FFDF">
            <wp:extent cx="5486400" cy="4533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4E57E80" w14:textId="01C54E17" w:rsidR="006D5A46" w:rsidRDefault="009F2107" w:rsidP="006D0051">
      <w:pPr>
        <w:pStyle w:val="Caption"/>
        <w:jc w:val="center"/>
      </w:pPr>
      <w:bookmarkStart w:id="206" w:name="_Ref86172087"/>
      <w:bookmarkStart w:id="207" w:name="_Toc90482797"/>
      <w:r>
        <w:t xml:space="preserve">Figure </w:t>
      </w:r>
      <w:r w:rsidR="001F7262">
        <w:fldChar w:fldCharType="begin"/>
      </w:r>
      <w:r w:rsidR="001F7262">
        <w:instrText xml:space="preserve"> SEQ Figure \* ARABIC </w:instrText>
      </w:r>
      <w:r w:rsidR="001F7262">
        <w:fldChar w:fldCharType="separate"/>
      </w:r>
      <w:r w:rsidR="00774E7F">
        <w:rPr>
          <w:noProof/>
        </w:rPr>
        <w:t>19</w:t>
      </w:r>
      <w:r w:rsidR="001F7262">
        <w:rPr>
          <w:noProof/>
        </w:rPr>
        <w:fldChar w:fldCharType="end"/>
      </w:r>
      <w:bookmarkEnd w:id="206"/>
      <w:r>
        <w:t xml:space="preserve"> - </w:t>
      </w:r>
      <w:r w:rsidR="00D83C9B">
        <w:t>Monthly</w:t>
      </w:r>
      <w:r w:rsidR="00D83C9B" w:rsidRPr="00033413">
        <w:t xml:space="preserve"> </w:t>
      </w:r>
      <w:proofErr w:type="spellStart"/>
      <w:r w:rsidR="00D83C9B" w:rsidRPr="00033413">
        <w:t>MAPE</w:t>
      </w:r>
      <w:proofErr w:type="spellEnd"/>
      <w:r w:rsidR="00D83C9B" w:rsidRPr="00033413">
        <w:t xml:space="preserve"> and </w:t>
      </w:r>
      <w:r w:rsidR="00D83C9B">
        <w:t>Monthly</w:t>
      </w:r>
      <w:r w:rsidR="00D83C9B" w:rsidRPr="00033413">
        <w:t xml:space="preserve"> Error Distributions for CNN, LSTM, and ANN Forecasters – </w:t>
      </w:r>
      <w:r w:rsidR="00D83C9B">
        <w:t>Ottawa</w:t>
      </w:r>
      <w:r w:rsidR="00D83C9B" w:rsidRPr="00033413">
        <w:t xml:space="preserve"> Dataset</w:t>
      </w:r>
      <w:bookmarkEnd w:id="207"/>
    </w:p>
    <w:p w14:paraId="431FC25F" w14:textId="544166FA" w:rsidR="00B214DB" w:rsidRDefault="00B214DB" w:rsidP="00B214DB">
      <w:pPr>
        <w:pStyle w:val="Heading4"/>
      </w:pPr>
      <w:r>
        <w:t xml:space="preserve">4.2.3.1 </w:t>
      </w:r>
      <w:r w:rsidRPr="009D7DDB">
        <w:t xml:space="preserve">A Snippet on </w:t>
      </w:r>
      <w:r>
        <w:t>Monthly</w:t>
      </w:r>
      <w:r w:rsidRPr="009D7DDB">
        <w:t xml:space="preserve"> Performance</w:t>
      </w:r>
    </w:p>
    <w:p w14:paraId="6C18749C" w14:textId="200A2B71" w:rsidR="000831BA" w:rsidRPr="000831BA" w:rsidRDefault="000831BA" w:rsidP="000831BA">
      <w:pPr>
        <w:ind w:firstLine="288"/>
      </w:pPr>
      <w:r w:rsidRPr="000831BA">
        <w:t xml:space="preserve">When comparing the </w:t>
      </w:r>
      <w:proofErr w:type="spellStart"/>
      <w:r w:rsidRPr="000831BA">
        <w:t>MAPE</w:t>
      </w:r>
      <w:proofErr w:type="spellEnd"/>
      <w:r w:rsidRPr="000831BA">
        <w:t xml:space="preserve"> values in </w:t>
      </w:r>
      <w:r>
        <w:fldChar w:fldCharType="begin"/>
      </w:r>
      <w:r>
        <w:instrText xml:space="preserve"> REF _Ref86172087 \h </w:instrText>
      </w:r>
      <w:r>
        <w:fldChar w:fldCharType="separate"/>
      </w:r>
      <w:r w:rsidR="00774E7F">
        <w:t xml:space="preserve">Figure </w:t>
      </w:r>
      <w:r w:rsidR="00774E7F">
        <w:rPr>
          <w:noProof/>
        </w:rPr>
        <w:t>19</w:t>
      </w:r>
      <w:r>
        <w:fldChar w:fldCharType="end"/>
      </w:r>
      <w:r>
        <w:t xml:space="preserve"> </w:t>
      </w:r>
      <w:r w:rsidRPr="000831BA">
        <w:t xml:space="preserve">to the box plots, it becomes clear that July was the most </w:t>
      </w:r>
      <w:r w:rsidR="004C27A4">
        <w:t>challenging</w:t>
      </w:r>
      <w:r w:rsidRPr="000831BA">
        <w:t xml:space="preserve"> month to forecast using all forecasters except CNN. CNN determined that July is a relatively easy month, with April and May being the most difficult. The CNN has the lowest </w:t>
      </w:r>
      <w:proofErr w:type="spellStart"/>
      <w:r w:rsidRPr="000831BA">
        <w:t>MAPE</w:t>
      </w:r>
      <w:proofErr w:type="spellEnd"/>
      <w:r w:rsidRPr="000831BA">
        <w:t xml:space="preserve"> values and the narrowest error distribution across almost all months; it is only surpassed in January by the ANN. The ANN is ranked second, surpassed by the LSTM in May. The LSTM comes in third place. </w:t>
      </w:r>
      <w:r w:rsidR="004C27A4">
        <w:t xml:space="preserve">For most forecasters, </w:t>
      </w:r>
      <w:r w:rsidR="004C27A4">
        <w:lastRenderedPageBreak/>
        <w:t>January to March and October to November were relatively straightforward forecasting period</w:t>
      </w:r>
      <w:r w:rsidRPr="000831BA">
        <w:t xml:space="preserve">s. Overall, the </w:t>
      </w:r>
      <w:proofErr w:type="spellStart"/>
      <w:r w:rsidRPr="000831BA">
        <w:t>SNF</w:t>
      </w:r>
      <w:proofErr w:type="spellEnd"/>
      <w:r w:rsidRPr="000831BA">
        <w:t xml:space="preserve"> performed poorly; it only outperformed the </w:t>
      </w:r>
      <w:proofErr w:type="spellStart"/>
      <w:r w:rsidRPr="000831BA">
        <w:t>SARIMAX</w:t>
      </w:r>
      <w:proofErr w:type="spellEnd"/>
      <w:r w:rsidRPr="000831BA">
        <w:t xml:space="preserve"> in May and October.</w:t>
      </w:r>
    </w:p>
    <w:p w14:paraId="778D9153" w14:textId="3C709137" w:rsidR="00C47B30" w:rsidRDefault="00C47B30" w:rsidP="00C47B30">
      <w:pPr>
        <w:pStyle w:val="Heading3"/>
      </w:pPr>
      <w:bookmarkStart w:id="208" w:name="_Toc90482736"/>
      <w:r>
        <w:t xml:space="preserve">4.2.4 </w:t>
      </w:r>
      <w:r w:rsidRPr="002B69C3">
        <w:t>Performance During the Seasons</w:t>
      </w:r>
      <w:bookmarkEnd w:id="208"/>
    </w:p>
    <w:p w14:paraId="76747677" w14:textId="66283991" w:rsidR="00BD3251" w:rsidRDefault="00765FC5" w:rsidP="00765FC5">
      <w:pPr>
        <w:ind w:firstLine="288"/>
      </w:pPr>
      <w:r w:rsidRPr="00765FC5">
        <w:t xml:space="preserve">The table below summarizes the </w:t>
      </w:r>
      <w:proofErr w:type="spellStart"/>
      <w:r w:rsidRPr="00765FC5">
        <w:t>MAPE</w:t>
      </w:r>
      <w:proofErr w:type="spellEnd"/>
      <w:r w:rsidRPr="00765FC5">
        <w:t xml:space="preserve"> and </w:t>
      </w:r>
      <w:proofErr w:type="spellStart"/>
      <w:r w:rsidRPr="00765FC5">
        <w:t>RMSE</w:t>
      </w:r>
      <w:proofErr w:type="spellEnd"/>
      <w:r w:rsidRPr="00765FC5">
        <w:t xml:space="preserve"> values obtained for the average of various seasons in the Ottawa test dataset. CNN and ANN made their most dire predictions in the spring. All other forecasters, including the LSTM, struggled with the summer months. The LSTM and ANN had the easiest time forecasting the winter months. In Autumn, CNN and </w:t>
      </w:r>
      <w:proofErr w:type="spellStart"/>
      <w:r w:rsidRPr="00765FC5">
        <w:t>MLR</w:t>
      </w:r>
      <w:proofErr w:type="spellEnd"/>
      <w:r w:rsidRPr="00765FC5">
        <w:t xml:space="preserve"> make their best predictions. </w:t>
      </w:r>
      <w:r w:rsidR="00B37F77">
        <w:t xml:space="preserve">All preceding observations were made using </w:t>
      </w:r>
      <w:proofErr w:type="spellStart"/>
      <w:r w:rsidR="00B37F77">
        <w:t>MAPE</w:t>
      </w:r>
      <w:proofErr w:type="spellEnd"/>
      <w:r w:rsidR="00B37F77">
        <w:t xml:space="preserve"> values rather than </w:t>
      </w:r>
      <w:proofErr w:type="spellStart"/>
      <w:r w:rsidR="00B37F77">
        <w:t>RMSE</w:t>
      </w:r>
      <w:proofErr w:type="spellEnd"/>
      <w:r w:rsidR="00B37F77">
        <w:t xml:space="preserve"> values to facilitate interpretation</w:t>
      </w:r>
      <w:r w:rsidRPr="00765FC5">
        <w:t xml:space="preserve">. However, CNN had the lowest </w:t>
      </w:r>
      <w:proofErr w:type="spellStart"/>
      <w:r w:rsidRPr="00765FC5">
        <w:t>MAPE</w:t>
      </w:r>
      <w:proofErr w:type="spellEnd"/>
      <w:r w:rsidRPr="00765FC5">
        <w:t xml:space="preserve"> and </w:t>
      </w:r>
      <w:proofErr w:type="spellStart"/>
      <w:r w:rsidRPr="00765FC5">
        <w:t>RMSE</w:t>
      </w:r>
      <w:proofErr w:type="spellEnd"/>
      <w:r w:rsidRPr="00765FC5">
        <w:t xml:space="preserve"> values across all four seasons. The ANN is ranked second, while the LSTM is ranked third. Across all seasons, the </w:t>
      </w:r>
      <w:proofErr w:type="spellStart"/>
      <w:r w:rsidRPr="00765FC5">
        <w:t>SNF</w:t>
      </w:r>
      <w:proofErr w:type="spellEnd"/>
      <w:r w:rsidRPr="00765FC5">
        <w:t xml:space="preserve"> had the worst overall performance metrics.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14D74C59" w:rsidR="008471CD" w:rsidRDefault="008471CD" w:rsidP="008471CD">
      <w:pPr>
        <w:pStyle w:val="Caption"/>
        <w:jc w:val="center"/>
      </w:pPr>
      <w:bookmarkStart w:id="209" w:name="_Toc90482774"/>
      <w:r>
        <w:t xml:space="preserve">Table </w:t>
      </w:r>
      <w:r w:rsidR="001F7262">
        <w:fldChar w:fldCharType="begin"/>
      </w:r>
      <w:r w:rsidR="001F7262">
        <w:instrText xml:space="preserve"> SEQ Table \* ARABIC </w:instrText>
      </w:r>
      <w:r w:rsidR="001F7262">
        <w:fldChar w:fldCharType="separate"/>
      </w:r>
      <w:r w:rsidR="00774E7F">
        <w:rPr>
          <w:noProof/>
        </w:rPr>
        <w:t>11</w:t>
      </w:r>
      <w:r w:rsidR="001F7262">
        <w:rPr>
          <w:noProof/>
        </w:rPr>
        <w:fldChar w:fldCharType="end"/>
      </w:r>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209"/>
    </w:p>
    <w:p w14:paraId="5D63D9DB" w14:textId="700A8524" w:rsidR="00FC32C5" w:rsidRDefault="00FC32C5" w:rsidP="00FC32C5">
      <w:pPr>
        <w:pStyle w:val="Heading3"/>
      </w:pPr>
      <w:bookmarkStart w:id="210" w:name="_Toc90482737"/>
      <w:r>
        <w:t xml:space="preserve">4.2.5 </w:t>
      </w:r>
      <w:r w:rsidRPr="00A50162">
        <w:t>Comprehensive Analysis Discussion</w:t>
      </w:r>
      <w:bookmarkEnd w:id="210"/>
    </w:p>
    <w:p w14:paraId="1775130C" w14:textId="1B7B0A2C" w:rsidR="00474544" w:rsidRDefault="00474544" w:rsidP="00474544">
      <w:pPr>
        <w:ind w:firstLine="288"/>
      </w:pPr>
      <w:r w:rsidRPr="00474544">
        <w:t xml:space="preserve">Ottawa's dataset is similar to Toronto's but contains some significant differences. The highest average demand occurred in January, February, July, and December. July proved to be the most challenging month to forecast for all </w:t>
      </w:r>
      <w:r w:rsidR="0025420C">
        <w:t>forecaster</w:t>
      </w:r>
      <w:r w:rsidRPr="00474544">
        <w:t xml:space="preserve">s except CNN. July was ranked third most difficult month by CNN, behind April and May. For the ANN and CNN, the most </w:t>
      </w:r>
      <w:r w:rsidR="00B37F77">
        <w:t>challenging</w:t>
      </w:r>
      <w:r w:rsidRPr="00474544">
        <w:t xml:space="preserve"> season to forecast was spring; summer came in second. Summer was the most </w:t>
      </w:r>
      <w:r w:rsidR="00B37F77">
        <w:t>challenging</w:t>
      </w:r>
      <w:r w:rsidRPr="00474544">
        <w:t xml:space="preserve"> season for all other </w:t>
      </w:r>
      <w:r w:rsidR="0025420C">
        <w:t>forecaster</w:t>
      </w:r>
      <w:r w:rsidRPr="00474544">
        <w:t>s, including the LSTM. Winter was the easiest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113167B9" w:rsidR="00CB62E4" w:rsidRDefault="00CB62E4" w:rsidP="00CB62E4">
      <w:pPr>
        <w:pStyle w:val="Caption"/>
        <w:jc w:val="center"/>
      </w:pPr>
      <w:bookmarkStart w:id="211" w:name="_Ref89988103"/>
      <w:bookmarkStart w:id="212" w:name="_Toc90482798"/>
      <w:r>
        <w:t xml:space="preserve">Figure </w:t>
      </w:r>
      <w:fldSimple w:instr=" SEQ Figure \* ARABIC ">
        <w:r w:rsidR="00774E7F">
          <w:rPr>
            <w:noProof/>
          </w:rPr>
          <w:t>20</w:t>
        </w:r>
      </w:fldSimple>
      <w:bookmarkEnd w:id="211"/>
      <w:r>
        <w:t xml:space="preserve"> - </w:t>
      </w:r>
      <w:r w:rsidRPr="001C274B">
        <w:t>Scatter Plot of Load Demand versus Temperature</w:t>
      </w:r>
      <w:r>
        <w:t xml:space="preserve"> – Ottawa Dataset</w:t>
      </w:r>
      <w:bookmarkEnd w:id="212"/>
    </w:p>
    <w:p w14:paraId="0012D273" w14:textId="1D780DE9" w:rsidR="005E641E" w:rsidRDefault="00354EAD" w:rsidP="00474544">
      <w:pPr>
        <w:ind w:firstLine="288"/>
      </w:pPr>
      <w:r>
        <w:fldChar w:fldCharType="begin"/>
      </w:r>
      <w:r>
        <w:instrText xml:space="preserve"> REF _Ref89988103 \h </w:instrText>
      </w:r>
      <w:r>
        <w:fldChar w:fldCharType="separate"/>
      </w:r>
      <w:r w:rsidR="00774E7F">
        <w:t xml:space="preserve">Figure </w:t>
      </w:r>
      <w:r w:rsidR="00774E7F">
        <w:rPr>
          <w:noProof/>
        </w:rPr>
        <w:t>20</w:t>
      </w:r>
      <w:r>
        <w:fldChar w:fldCharType="end"/>
      </w:r>
      <w:r>
        <w:t xml:space="preserve"> </w:t>
      </w:r>
      <w:r w:rsidR="00E12170" w:rsidRPr="00E12170">
        <w:t xml:space="preserve">depicts a scatter plot for the Ottawa dataset similar to the one for the Toronto dataset. They appear identical, but the Ottawa scatterplot has nearly the same level of demand during the winter and summer, when temperatures were cold and hot, respectively. </w:t>
      </w:r>
      <w:r w:rsidR="00B37F77">
        <w:lastRenderedPageBreak/>
        <w:t>In comparison,</w:t>
      </w:r>
      <w:r w:rsidR="00E12170" w:rsidRPr="00E12170">
        <w:t xml:space="preserve"> demand is significantly higher in the summer months in the Toronto dataset than it is in the winter months.</w:t>
      </w:r>
    </w:p>
    <w:p w14:paraId="52ACB383" w14:textId="122D7E7D" w:rsidR="00474544" w:rsidRDefault="000B7A5A" w:rsidP="000B7A5A">
      <w:pPr>
        <w:ind w:firstLine="288"/>
      </w:pPr>
      <w:r w:rsidRPr="000B7A5A">
        <w:t xml:space="preserve">In the Ottawa dataset, the average peak demand occurs between 16:00 and 21:00. </w:t>
      </w:r>
      <w:r w:rsidR="00B37F77">
        <w:t>Except for</w:t>
      </w:r>
      <w:r w:rsidRPr="000B7A5A">
        <w:t xml:space="preserve"> </w:t>
      </w:r>
      <w:proofErr w:type="spellStart"/>
      <w:r w:rsidR="007047EF">
        <w:t>S</w:t>
      </w:r>
      <w:r w:rsidRPr="000B7A5A">
        <w:t>ARIMA</w:t>
      </w:r>
      <w:r w:rsidR="007047EF">
        <w:t>X</w:t>
      </w:r>
      <w:proofErr w:type="spellEnd"/>
      <w:r w:rsidRPr="000B7A5A">
        <w:t xml:space="preserve">, all </w:t>
      </w:r>
      <w:r w:rsidR="0025420C">
        <w:t>forecaster</w:t>
      </w:r>
      <w:r w:rsidRPr="000B7A5A">
        <w:t xml:space="preserve">s made their worst predictions between 11:00 and 16:00, when </w:t>
      </w:r>
      <w:r w:rsidR="00B37F77">
        <w:t>most</w:t>
      </w:r>
      <w:r w:rsidRPr="000B7A5A">
        <w:t xml:space="preserve"> people are awake and using electricity or working at their jobs. Mondays and Saturdays were the most difficult days to predict for the </w:t>
      </w:r>
      <w:r w:rsidR="0025420C">
        <w:t>forecaster</w:t>
      </w:r>
      <w:r w:rsidRPr="000B7A5A">
        <w:t xml:space="preserve">s, which may be because Monday is the first working day of the week and Saturday is the first day of the weekend. Sundays posed a challenge for the </w:t>
      </w:r>
      <w:r w:rsidR="0025420C">
        <w:t>forecaster</w:t>
      </w:r>
      <w:r w:rsidRPr="000B7A5A">
        <w:t xml:space="preserve">s, but Mondays and Saturdays posed the greatest challenge. The middle of the week, specifically Tuesdays to Fridays, was the easiest period to forecast for all </w:t>
      </w:r>
      <w:r w:rsidR="0025420C">
        <w:t>forecaster</w:t>
      </w:r>
      <w:r w:rsidRPr="000B7A5A">
        <w:t>s</w:t>
      </w:r>
      <w:r w:rsidR="00A33B32" w:rsidRPr="000B7A5A">
        <w:t>.</w:t>
      </w:r>
      <w:r w:rsidR="00A33B32">
        <w:t xml:space="preserve"> </w:t>
      </w:r>
    </w:p>
    <w:p w14:paraId="3301FA96" w14:textId="7FE4E087" w:rsidR="00474544" w:rsidRDefault="00F800AB" w:rsidP="00474544">
      <w:pPr>
        <w:ind w:firstLine="288"/>
      </w:pPr>
      <w:r w:rsidRPr="00F800AB">
        <w:t xml:space="preserve">Across all periods and seasons, the CNN </w:t>
      </w:r>
      <w:r w:rsidR="0025420C">
        <w:t>forecaster</w:t>
      </w:r>
      <w:r w:rsidRPr="00F800AB">
        <w:t xml:space="preserve"> outperformed all other </w:t>
      </w:r>
      <w:r w:rsidR="0025420C">
        <w:t>forecaster</w:t>
      </w:r>
      <w:r w:rsidRPr="00F800AB">
        <w:t xml:space="preserve">s. The ANN and LSTM </w:t>
      </w:r>
      <w:r w:rsidR="0025420C">
        <w:t>forecaster</w:t>
      </w:r>
      <w:r w:rsidRPr="00F800AB">
        <w:t xml:space="preserve">s come in second and third place, respectively. The </w:t>
      </w:r>
      <w:proofErr w:type="spellStart"/>
      <w:r w:rsidRPr="00F800AB">
        <w:t>SNF</w:t>
      </w:r>
      <w:proofErr w:type="spellEnd"/>
      <w:r w:rsidRPr="00F800AB">
        <w:t xml:space="preserve"> is ranked last due to its poor performance across all periods and seasons; it only outperformed the </w:t>
      </w:r>
      <w:proofErr w:type="spellStart"/>
      <w:r w:rsidR="00AD5E07">
        <w:t>S</w:t>
      </w:r>
      <w:r w:rsidRPr="00F800AB">
        <w:t>ARIMA</w:t>
      </w:r>
      <w:r w:rsidR="00AD5E07">
        <w:t>X</w:t>
      </w:r>
      <w:proofErr w:type="spellEnd"/>
      <w:r w:rsidRPr="00F800AB">
        <w:t xml:space="preserve"> in a few cases.</w:t>
      </w:r>
    </w:p>
    <w:p w14:paraId="605C82A2" w14:textId="7026A00F" w:rsidR="0095403F" w:rsidRDefault="0095403F" w:rsidP="0082408F">
      <w:pPr>
        <w:pStyle w:val="Heading2"/>
      </w:pPr>
      <w:bookmarkStart w:id="213" w:name="_Toc90482738"/>
      <w:r>
        <w:t>4.</w:t>
      </w:r>
      <w:r w:rsidR="0082408F">
        <w:t>3</w:t>
      </w:r>
      <w:r>
        <w:t xml:space="preserve"> The Saint John Dataset</w:t>
      </w:r>
      <w:bookmarkEnd w:id="213"/>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214" w:name="_Toc90482739"/>
      <w:r>
        <w:lastRenderedPageBreak/>
        <w:t>4.3.1 The Hourly Performance</w:t>
      </w:r>
      <w:bookmarkEnd w:id="214"/>
    </w:p>
    <w:p w14:paraId="54819C6E" w14:textId="0C5B9019" w:rsidR="00E542CC" w:rsidRDefault="00E542CC" w:rsidP="00E542CC">
      <w:pPr>
        <w:ind w:firstLine="288"/>
      </w:pPr>
      <w:r>
        <w:fldChar w:fldCharType="begin"/>
      </w:r>
      <w:r>
        <w:instrText xml:space="preserve"> REF _Ref86233929 \h </w:instrText>
      </w:r>
      <w:r>
        <w:fldChar w:fldCharType="separate"/>
      </w:r>
      <w:r w:rsidR="00774E7F">
        <w:t xml:space="preserve">Figure </w:t>
      </w:r>
      <w:r w:rsidR="00774E7F">
        <w:rPr>
          <w:noProof/>
        </w:rPr>
        <w:t>21</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7362583D" w14:textId="0D25FBC7" w:rsidR="00ED000C" w:rsidRDefault="00BD0DEF" w:rsidP="00BB11E9">
      <w:r>
        <w:rPr>
          <w:noProof/>
        </w:rPr>
        <w:drawing>
          <wp:inline distT="0" distB="0" distL="0" distR="0" wp14:anchorId="32C5F4C1" wp14:editId="6B53EDE3">
            <wp:extent cx="5476875" cy="461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63EAE59" w14:textId="259D2479" w:rsidR="00855331" w:rsidRDefault="00ED000C" w:rsidP="00BB11E9">
      <w:pPr>
        <w:pStyle w:val="Caption"/>
        <w:jc w:val="center"/>
        <w:rPr>
          <w:noProof/>
        </w:rPr>
      </w:pPr>
      <w:bookmarkStart w:id="215" w:name="_Ref86233929"/>
      <w:bookmarkStart w:id="216" w:name="_Toc90482799"/>
      <w:r>
        <w:t xml:space="preserve">Figure </w:t>
      </w:r>
      <w:r w:rsidR="001F7262">
        <w:fldChar w:fldCharType="begin"/>
      </w:r>
      <w:r w:rsidR="001F7262">
        <w:instrText xml:space="preserve"> SEQ Figure \* ARABIC </w:instrText>
      </w:r>
      <w:r w:rsidR="001F7262">
        <w:fldChar w:fldCharType="separate"/>
      </w:r>
      <w:r w:rsidR="00774E7F">
        <w:rPr>
          <w:noProof/>
        </w:rPr>
        <w:t>21</w:t>
      </w:r>
      <w:r w:rsidR="001F7262">
        <w:rPr>
          <w:noProof/>
        </w:rPr>
        <w:fldChar w:fldCharType="end"/>
      </w:r>
      <w:bookmarkEnd w:id="215"/>
      <w:r>
        <w:t xml:space="preserve"> - </w:t>
      </w:r>
      <w:r w:rsidR="00BB11E9" w:rsidRPr="00033413">
        <w:t xml:space="preserve">Hourly </w:t>
      </w:r>
      <w:proofErr w:type="spellStart"/>
      <w:r w:rsidR="00BB11E9" w:rsidRPr="00033413">
        <w:t>MAPE</w:t>
      </w:r>
      <w:proofErr w:type="spellEnd"/>
      <w:r w:rsidR="00BB11E9" w:rsidRPr="00033413">
        <w:t xml:space="preserve"> and Hourly Error Distributions for CNN, LSTM, and ANN Forecasters – </w:t>
      </w:r>
      <w:r w:rsidR="00BB11E9">
        <w:t>Saint John</w:t>
      </w:r>
      <w:r w:rsidR="00BB11E9" w:rsidRPr="00033413">
        <w:t xml:space="preserve"> Dataset</w:t>
      </w:r>
      <w:bookmarkEnd w:id="216"/>
    </w:p>
    <w:p w14:paraId="120C1A6E" w14:textId="1E24CB56" w:rsidR="000811A4" w:rsidRDefault="00A3061F" w:rsidP="00937A20">
      <w:pPr>
        <w:pStyle w:val="Heading4"/>
      </w:pPr>
      <w:r>
        <w:t xml:space="preserve">4.3.1.1 </w:t>
      </w:r>
      <w:r w:rsidRPr="009D7DDB">
        <w:t>A Snippet on Hourly Performance</w:t>
      </w:r>
    </w:p>
    <w:p w14:paraId="04995306" w14:textId="01512B19" w:rsidR="0074005E" w:rsidRPr="0074005E" w:rsidRDefault="0074005E" w:rsidP="0074005E">
      <w:pPr>
        <w:ind w:firstLine="288"/>
      </w:pPr>
      <w:r w:rsidRPr="0074005E">
        <w:t xml:space="preserve">Saint John's peak demand occurs between 10:00 and 13:00, while the second peak occurs at approximately 19:00. When we compare the average </w:t>
      </w:r>
      <w:proofErr w:type="spellStart"/>
      <w:r w:rsidRPr="0074005E">
        <w:t>MAPE</w:t>
      </w:r>
      <w:proofErr w:type="spellEnd"/>
      <w:r w:rsidRPr="0074005E">
        <w:t xml:space="preserve"> values in </w:t>
      </w:r>
      <w:r>
        <w:fldChar w:fldCharType="begin"/>
      </w:r>
      <w:r>
        <w:instrText xml:space="preserve"> REF _Ref86233929 \h </w:instrText>
      </w:r>
      <w:r>
        <w:fldChar w:fldCharType="separate"/>
      </w:r>
      <w:r w:rsidR="00774E7F">
        <w:t xml:space="preserve">Figure </w:t>
      </w:r>
      <w:r w:rsidR="00774E7F">
        <w:rPr>
          <w:noProof/>
        </w:rPr>
        <w:t>21</w:t>
      </w:r>
      <w:r>
        <w:fldChar w:fldCharType="end"/>
      </w:r>
      <w:r>
        <w:t xml:space="preserve"> </w:t>
      </w:r>
      <w:r w:rsidRPr="0074005E">
        <w:lastRenderedPageBreak/>
        <w:t xml:space="preserve">to the box plots, we see a similar pattern of errors, with a </w:t>
      </w:r>
      <w:r w:rsidR="00B37F77">
        <w:t>broader</w:t>
      </w:r>
      <w:r w:rsidRPr="0074005E">
        <w:t xml:space="preserve"> distribution of errors in cases where the </w:t>
      </w:r>
      <w:proofErr w:type="spellStart"/>
      <w:r w:rsidRPr="0074005E">
        <w:t>MAPE</w:t>
      </w:r>
      <w:proofErr w:type="spellEnd"/>
      <w:r w:rsidRPr="0074005E">
        <w:t xml:space="preserve"> value is </w:t>
      </w:r>
      <w:r w:rsidR="008E6E5D">
        <w:t>more significant</w:t>
      </w:r>
      <w:r w:rsidRPr="0074005E">
        <w:t xml:space="preserve"> and vice versa. Except for the </w:t>
      </w:r>
      <w:proofErr w:type="spellStart"/>
      <w:r w:rsidRPr="0074005E">
        <w:t>SNF</w:t>
      </w:r>
      <w:proofErr w:type="spellEnd"/>
      <w:r w:rsidRPr="0074005E">
        <w:t xml:space="preserve"> and </w:t>
      </w:r>
      <w:proofErr w:type="spellStart"/>
      <w:r w:rsidRPr="0074005E">
        <w:t>SARIMAX</w:t>
      </w:r>
      <w:proofErr w:type="spellEnd"/>
      <w:r w:rsidRPr="0074005E">
        <w:t xml:space="preserve">, all forecasters had their worst performance around 9:00; the </w:t>
      </w:r>
      <w:proofErr w:type="spellStart"/>
      <w:r w:rsidRPr="0074005E">
        <w:t>SNF</w:t>
      </w:r>
      <w:proofErr w:type="spellEnd"/>
      <w:r w:rsidRPr="0074005E">
        <w:t xml:space="preserve"> had its worst performance around 6:00, and the </w:t>
      </w:r>
      <w:proofErr w:type="spellStart"/>
      <w:r w:rsidRPr="0074005E">
        <w:t>SARIMAX</w:t>
      </w:r>
      <w:proofErr w:type="spellEnd"/>
      <w:r w:rsidRPr="0074005E">
        <w:t xml:space="preserve"> had its worst performance around 24:00.</w:t>
      </w:r>
    </w:p>
    <w:p w14:paraId="7DCAEDCC" w14:textId="42BEA5CE" w:rsidR="00A3061F" w:rsidRPr="00A3061F" w:rsidRDefault="0074005E" w:rsidP="007E36CA">
      <w:pPr>
        <w:ind w:firstLine="288"/>
      </w:pPr>
      <w:r w:rsidRPr="0074005E">
        <w:t xml:space="preserve">Between 1:00 and 6:00, the </w:t>
      </w:r>
      <w:proofErr w:type="spellStart"/>
      <w:r w:rsidRPr="0074005E">
        <w:t>SARIMAX</w:t>
      </w:r>
      <w:proofErr w:type="spellEnd"/>
      <w:r w:rsidRPr="0074005E">
        <w:t xml:space="preserve"> forecaster made the most accurate predictions; however, as demand increased throughout the day, the </w:t>
      </w:r>
      <w:proofErr w:type="spellStart"/>
      <w:r w:rsidR="002C0E1B">
        <w:t>S</w:t>
      </w:r>
      <w:r w:rsidRPr="0074005E">
        <w:t>ARIMA</w:t>
      </w:r>
      <w:r w:rsidR="002C0E1B">
        <w:t>X</w:t>
      </w:r>
      <w:proofErr w:type="spellEnd"/>
      <w:r w:rsidRPr="0074005E">
        <w:t xml:space="preserve"> forecaster lost out to CNN. CNN performed best between the hours of 6:00 and 24:00</w:t>
      </w:r>
      <w:r w:rsidR="008E6E5D">
        <w:t xml:space="preserve"> and</w:t>
      </w:r>
      <w:r w:rsidRPr="0074005E">
        <w:t xml:space="preserve"> during the day's peak hours. As a result, CNN had the best overall performance and the most tightly distributed errors. The ANN comes in second, with the </w:t>
      </w:r>
      <w:proofErr w:type="spellStart"/>
      <w:r w:rsidR="00C809B7">
        <w:t>S</w:t>
      </w:r>
      <w:r w:rsidRPr="0074005E">
        <w:t>ARIMA</w:t>
      </w:r>
      <w:r w:rsidR="00C809B7">
        <w:t>X</w:t>
      </w:r>
      <w:proofErr w:type="spellEnd"/>
      <w:r w:rsidRPr="0074005E">
        <w:t xml:space="preserve"> outperforming it between 06:00 and 07:00 and the LSTM outperforming it between 19:00 and 22:00. The LSTM comes in third place. The </w:t>
      </w:r>
      <w:proofErr w:type="spellStart"/>
      <w:r w:rsidRPr="0074005E">
        <w:t>SNF</w:t>
      </w:r>
      <w:proofErr w:type="spellEnd"/>
      <w:r w:rsidRPr="0074005E">
        <w:t xml:space="preserve"> had the worst overall performance.</w:t>
      </w:r>
    </w:p>
    <w:p w14:paraId="7EC6E36B" w14:textId="6272712A" w:rsidR="00176334" w:rsidRDefault="00176334" w:rsidP="00176334">
      <w:pPr>
        <w:pStyle w:val="Heading3"/>
      </w:pPr>
      <w:bookmarkStart w:id="217" w:name="_Toc90482740"/>
      <w:r>
        <w:t>4.3.2 The Daily Performance</w:t>
      </w:r>
      <w:bookmarkEnd w:id="217"/>
    </w:p>
    <w:p w14:paraId="5B6C3A56" w14:textId="785D2678" w:rsidR="009501CD" w:rsidRDefault="009501CD" w:rsidP="009501CD">
      <w:pPr>
        <w:ind w:firstLine="288"/>
      </w:pPr>
      <w:r>
        <w:fldChar w:fldCharType="begin"/>
      </w:r>
      <w:r>
        <w:instrText xml:space="preserve"> REF _Ref86237580 \h </w:instrText>
      </w:r>
      <w:r>
        <w:fldChar w:fldCharType="separate"/>
      </w:r>
      <w:r w:rsidR="00774E7F">
        <w:t xml:space="preserve">Figure </w:t>
      </w:r>
      <w:r w:rsidR="00774E7F">
        <w:rPr>
          <w:noProof/>
        </w:rPr>
        <w:t>22</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2645AF6B" w:rsidR="00D44E47" w:rsidRDefault="00D44E47" w:rsidP="00D44E47">
      <w:pPr>
        <w:pStyle w:val="Heading4"/>
      </w:pPr>
      <w:r>
        <w:t xml:space="preserve">4.3.2.1 </w:t>
      </w:r>
      <w:r w:rsidRPr="009D7DDB">
        <w:t xml:space="preserve">A Snippet on </w:t>
      </w:r>
      <w:r>
        <w:t>Daily</w:t>
      </w:r>
      <w:r w:rsidRPr="009D7DDB">
        <w:t xml:space="preserve"> Performance</w:t>
      </w:r>
    </w:p>
    <w:p w14:paraId="5A676201" w14:textId="3FB5C072" w:rsidR="005C442E" w:rsidRPr="005C442E" w:rsidRDefault="00C6707F" w:rsidP="005C442E">
      <w:pPr>
        <w:ind w:firstLine="288"/>
      </w:pPr>
      <w:r w:rsidRPr="00C6707F">
        <w:t xml:space="preserve">When we compare the </w:t>
      </w:r>
      <w:proofErr w:type="spellStart"/>
      <w:r w:rsidRPr="00C6707F">
        <w:t>MAPE</w:t>
      </w:r>
      <w:proofErr w:type="spellEnd"/>
      <w:r w:rsidRPr="00C6707F">
        <w:t xml:space="preserve"> values in Figure 23 to the boxplots of the error distribution, we see that the forecasters had the most difficulty predicting Mondays and Saturdays.</w:t>
      </w:r>
      <w:r>
        <w:t xml:space="preserve"> </w:t>
      </w:r>
      <w:r w:rsidR="005C442E" w:rsidRPr="005C442E">
        <w:t xml:space="preserve">Wednesdays and Thursdays had the highest degree of predictability. CNN was the best performer on all seven days of the week. The ANN is second, only being outperformed on Fridays by the LSTM, and the LSTM is third, only being outperformed on Thursdays by the </w:t>
      </w:r>
      <w:proofErr w:type="spellStart"/>
      <w:r w:rsidR="005C442E" w:rsidRPr="005C442E">
        <w:t>SARIMAX</w:t>
      </w:r>
      <w:proofErr w:type="spellEnd"/>
      <w:r w:rsidR="005C442E" w:rsidRPr="005C442E">
        <w:t xml:space="preserve">. The </w:t>
      </w:r>
      <w:proofErr w:type="spellStart"/>
      <w:r w:rsidR="005C442E" w:rsidRPr="005C442E">
        <w:t>SNF</w:t>
      </w:r>
      <w:proofErr w:type="spellEnd"/>
      <w:r w:rsidR="005C442E" w:rsidRPr="005C442E">
        <w:t xml:space="preserve"> had the worst overall performance.</w:t>
      </w:r>
    </w:p>
    <w:p w14:paraId="0C6150C1" w14:textId="3367E403" w:rsidR="00F05615" w:rsidRDefault="00387310" w:rsidP="00387310">
      <w:r>
        <w:rPr>
          <w:noProof/>
        </w:rPr>
        <w:lastRenderedPageBreak/>
        <w:drawing>
          <wp:inline distT="0" distB="0" distL="0" distR="0" wp14:anchorId="06854986" wp14:editId="21DF0EF5">
            <wp:extent cx="547687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087897C" w14:textId="35515B10" w:rsidR="00447A6E" w:rsidRDefault="00F05615" w:rsidP="00F05615">
      <w:pPr>
        <w:pStyle w:val="Caption"/>
        <w:jc w:val="center"/>
      </w:pPr>
      <w:bookmarkStart w:id="218" w:name="_Ref86237580"/>
      <w:bookmarkStart w:id="219" w:name="_Toc90482800"/>
      <w:r>
        <w:t xml:space="preserve">Figure </w:t>
      </w:r>
      <w:r w:rsidR="001F7262">
        <w:fldChar w:fldCharType="begin"/>
      </w:r>
      <w:r w:rsidR="001F7262">
        <w:instrText xml:space="preserve"> SEQ Figure \* ARABIC </w:instrText>
      </w:r>
      <w:r w:rsidR="001F7262">
        <w:fldChar w:fldCharType="separate"/>
      </w:r>
      <w:r w:rsidR="00774E7F">
        <w:rPr>
          <w:noProof/>
        </w:rPr>
        <w:t>22</w:t>
      </w:r>
      <w:r w:rsidR="001F7262">
        <w:rPr>
          <w:noProof/>
        </w:rPr>
        <w:fldChar w:fldCharType="end"/>
      </w:r>
      <w:bookmarkEnd w:id="218"/>
      <w:r>
        <w:t xml:space="preserve"> - </w:t>
      </w:r>
      <w:r w:rsidR="00AF7737">
        <w:t>Daily</w:t>
      </w:r>
      <w:r w:rsidR="00AF7737" w:rsidRPr="00033413">
        <w:t xml:space="preserve"> </w:t>
      </w:r>
      <w:proofErr w:type="spellStart"/>
      <w:r w:rsidR="00AF7737" w:rsidRPr="00033413">
        <w:t>MAPE</w:t>
      </w:r>
      <w:proofErr w:type="spellEnd"/>
      <w:r w:rsidR="00AF7737" w:rsidRPr="00033413">
        <w:t xml:space="preserve"> and </w:t>
      </w:r>
      <w:r w:rsidR="00AF7737">
        <w:t>Daily</w:t>
      </w:r>
      <w:r w:rsidR="00AF7737" w:rsidRPr="00033413">
        <w:t xml:space="preserve"> Error Distributions for CNN, LSTM, and ANN Forecasters – </w:t>
      </w:r>
      <w:r w:rsidR="00AF7737">
        <w:t>Saint John</w:t>
      </w:r>
      <w:r w:rsidR="00AF7737" w:rsidRPr="00033413">
        <w:t xml:space="preserve"> Dataset</w:t>
      </w:r>
      <w:bookmarkEnd w:id="219"/>
    </w:p>
    <w:p w14:paraId="542CE18D" w14:textId="11023516" w:rsidR="00EE7AB9" w:rsidRDefault="00EE7AB9" w:rsidP="00EE7AB9">
      <w:pPr>
        <w:pStyle w:val="Heading3"/>
      </w:pPr>
      <w:bookmarkStart w:id="220" w:name="_Toc90482741"/>
      <w:r>
        <w:t>4.</w:t>
      </w:r>
      <w:r w:rsidR="00AF1BCD">
        <w:t>3</w:t>
      </w:r>
      <w:r>
        <w:t>.3 The Monthly Performance</w:t>
      </w:r>
      <w:bookmarkEnd w:id="220"/>
    </w:p>
    <w:p w14:paraId="55D61693" w14:textId="3B836903" w:rsidR="00AF404D" w:rsidRDefault="00AF404D" w:rsidP="00AF404D">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_Ref86238423 \h </w:instrText>
      </w:r>
      <w:r>
        <w:fldChar w:fldCharType="separate"/>
      </w:r>
      <w:r w:rsidR="00774E7F">
        <w:t xml:space="preserve">Figure </w:t>
      </w:r>
      <w:r w:rsidR="00774E7F">
        <w:rPr>
          <w:noProof/>
        </w:rPr>
        <w:t>23</w:t>
      </w:r>
      <w:r>
        <w:fldChar w:fldCharType="end"/>
      </w:r>
      <w:r w:rsidRPr="00A04923">
        <w:t xml:space="preserve"> as monthly averages for each month of the year 2019. </w:t>
      </w:r>
      <w:r w:rsidR="00964868" w:rsidRPr="00964868">
        <w:t xml:space="preserve">Boxplots of monthly error distributions for CNN, LSTM, ANN, and </w:t>
      </w:r>
      <w:proofErr w:type="spellStart"/>
      <w:r w:rsidR="00964868" w:rsidRPr="00964868">
        <w:t>SARIMAX</w:t>
      </w:r>
      <w:proofErr w:type="spellEnd"/>
      <w:r w:rsidR="00964868" w:rsidRPr="00964868">
        <w:t xml:space="preserve">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774E7F">
        <w:t xml:space="preserve">Figure </w:t>
      </w:r>
      <w:r w:rsidR="00774E7F">
        <w:rPr>
          <w:noProof/>
        </w:rPr>
        <w:t>24</w:t>
      </w:r>
      <w:r w:rsidR="00545ADD">
        <w:fldChar w:fldCharType="end"/>
      </w:r>
      <w:r w:rsidR="00964868" w:rsidRPr="00964868">
        <w:t>.</w:t>
      </w:r>
    </w:p>
    <w:p w14:paraId="56D281A0" w14:textId="5524856E" w:rsidR="0015084A" w:rsidRDefault="00460864" w:rsidP="0015084A">
      <w:pPr>
        <w:ind w:firstLine="288"/>
        <w:jc w:val="center"/>
      </w:pPr>
      <w:r w:rsidRPr="00460864">
        <w:rPr>
          <w:noProof/>
        </w:rPr>
        <w:lastRenderedPageBreak/>
        <w:drawing>
          <wp:inline distT="0" distB="0" distL="0" distR="0" wp14:anchorId="576708E4" wp14:editId="722A4CE3">
            <wp:extent cx="3562350" cy="291132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5724" t="5012" r="7156"/>
                    <a:stretch/>
                  </pic:blipFill>
                  <pic:spPr bwMode="auto">
                    <a:xfrm>
                      <a:off x="0" y="0"/>
                      <a:ext cx="3570317" cy="2917836"/>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409614BE" w:rsidR="0015084A" w:rsidRDefault="0015084A" w:rsidP="0015084A">
      <w:pPr>
        <w:pStyle w:val="Caption"/>
        <w:jc w:val="center"/>
      </w:pPr>
      <w:bookmarkStart w:id="221" w:name="_Ref86238423"/>
      <w:bookmarkStart w:id="222" w:name="_Toc90482801"/>
      <w:r>
        <w:t xml:space="preserve">Figure </w:t>
      </w:r>
      <w:r w:rsidR="001F7262">
        <w:fldChar w:fldCharType="begin"/>
      </w:r>
      <w:r w:rsidR="001F7262">
        <w:instrText xml:space="preserve"> SEQ Figure \* ARABIC </w:instrText>
      </w:r>
      <w:r w:rsidR="001F7262">
        <w:fldChar w:fldCharType="separate"/>
      </w:r>
      <w:r w:rsidR="00774E7F">
        <w:rPr>
          <w:noProof/>
        </w:rPr>
        <w:t>23</w:t>
      </w:r>
      <w:r w:rsidR="001F7262">
        <w:rPr>
          <w:noProof/>
        </w:rPr>
        <w:fldChar w:fldCharType="end"/>
      </w:r>
      <w:bookmarkEnd w:id="221"/>
      <w:r>
        <w:t xml:space="preserve"> - </w:t>
      </w:r>
      <w:r w:rsidR="00D3437E" w:rsidRPr="00D8190B">
        <w:t xml:space="preserve">Monthly </w:t>
      </w:r>
      <w:proofErr w:type="spellStart"/>
      <w:r w:rsidR="00D3437E" w:rsidRPr="00D8190B">
        <w:t>MAPE</w:t>
      </w:r>
      <w:proofErr w:type="spellEnd"/>
      <w:r w:rsidR="00D3437E" w:rsidRPr="00D8190B">
        <w:t xml:space="preserve"> for Each </w:t>
      </w:r>
      <w:r w:rsidR="00D3437E">
        <w:t>Forecaster</w:t>
      </w:r>
      <w:r w:rsidR="00D3437E" w:rsidRPr="00D8190B">
        <w:t xml:space="preserve"> </w:t>
      </w:r>
      <w:r w:rsidR="00D3437E">
        <w:t>– Saint John Dataset</w:t>
      </w:r>
      <w:bookmarkEnd w:id="222"/>
    </w:p>
    <w:p w14:paraId="148AD9AB" w14:textId="4FBEF284" w:rsidR="000E5632" w:rsidRDefault="000E5632" w:rsidP="000E5632">
      <w:pPr>
        <w:pStyle w:val="Heading4"/>
      </w:pPr>
      <w:r>
        <w:t xml:space="preserve">4.3.3.1 </w:t>
      </w:r>
      <w:r w:rsidRPr="009D7DDB">
        <w:t xml:space="preserve">A Snippet on </w:t>
      </w:r>
      <w:r>
        <w:t>Monthly</w:t>
      </w:r>
      <w:r w:rsidRPr="009D7DDB">
        <w:t xml:space="preserve"> Performance</w:t>
      </w:r>
    </w:p>
    <w:p w14:paraId="1000BD0D" w14:textId="3CC7A10A" w:rsidR="00057429" w:rsidRDefault="00057429" w:rsidP="00057429">
      <w:pPr>
        <w:ind w:firstLine="288"/>
      </w:pPr>
      <w:r>
        <w:t xml:space="preserve">The city of Saint John experiences its highest demand during the winter months. December was the month in which the majority of algorithms, </w:t>
      </w:r>
      <w:r w:rsidR="008E6E5D">
        <w:t>except for</w:t>
      </w:r>
      <w:r>
        <w:t xml:space="preserve"> </w:t>
      </w:r>
      <w:proofErr w:type="spellStart"/>
      <w:r>
        <w:t>SARIMAX</w:t>
      </w:r>
      <w:proofErr w:type="spellEnd"/>
      <w:r>
        <w:t xml:space="preserve"> and </w:t>
      </w:r>
      <w:proofErr w:type="spellStart"/>
      <w:r>
        <w:t>SNF</w:t>
      </w:r>
      <w:proofErr w:type="spellEnd"/>
      <w:r>
        <w:t xml:space="preserve">, made their worst predictions. </w:t>
      </w:r>
      <w:r w:rsidR="008E6E5D">
        <w:t xml:space="preserve">The </w:t>
      </w:r>
      <w:proofErr w:type="spellStart"/>
      <w:r w:rsidR="008E6E5D">
        <w:t>SARIMAX</w:t>
      </w:r>
      <w:proofErr w:type="spellEnd"/>
      <w:r w:rsidR="008E6E5D">
        <w:t xml:space="preserve"> forecaster produced the most accurate forecasts in January, November, and December</w:t>
      </w:r>
      <w:r>
        <w:t>. CNN's forecasts for the remaining months of the year were the most accurate.</w:t>
      </w:r>
    </w:p>
    <w:p w14:paraId="3993ECAB" w14:textId="77218AA2" w:rsidR="00057429" w:rsidRDefault="00057429" w:rsidP="00057429">
      <w:pPr>
        <w:ind w:firstLine="288"/>
      </w:pPr>
      <w:r>
        <w:t xml:space="preserve">The ANN and LSTM are inextricably linked, making it difficult to determine which produces more accurate predictions. The ANN outperformed the LSTM in January, February, April, September, October, and December. </w:t>
      </w:r>
      <w:r w:rsidR="008E6E5D">
        <w:t>T</w:t>
      </w:r>
      <w:r>
        <w:t xml:space="preserve">he LSTM outperformed the ANN in March, May, June, July, August, and November. Furthermore, the </w:t>
      </w:r>
      <w:proofErr w:type="spellStart"/>
      <w:r>
        <w:t>MLR</w:t>
      </w:r>
      <w:proofErr w:type="spellEnd"/>
      <w:r>
        <w:t xml:space="preserve"> and </w:t>
      </w:r>
      <w:proofErr w:type="spellStart"/>
      <w:r>
        <w:t>SNF</w:t>
      </w:r>
      <w:proofErr w:type="spellEnd"/>
      <w:r>
        <w:t xml:space="preserve"> outperformed the ANN in June. The </w:t>
      </w:r>
      <w:proofErr w:type="spellStart"/>
      <w:r>
        <w:t>SARIMAX</w:t>
      </w:r>
      <w:proofErr w:type="spellEnd"/>
      <w:r>
        <w:t xml:space="preserve"> outperforms the </w:t>
      </w:r>
      <w:proofErr w:type="spellStart"/>
      <w:r>
        <w:t>MLR</w:t>
      </w:r>
      <w:proofErr w:type="spellEnd"/>
      <w:r>
        <w:t xml:space="preserve"> in April. For the </w:t>
      </w:r>
      <w:proofErr w:type="spellStart"/>
      <w:r>
        <w:t>SNF</w:t>
      </w:r>
      <w:proofErr w:type="spellEnd"/>
      <w:r>
        <w:t>, the most error-prone months were January to May and October to December.</w:t>
      </w:r>
    </w:p>
    <w:p w14:paraId="2B2BDF6E" w14:textId="524CC406" w:rsidR="00057429" w:rsidRDefault="00057429" w:rsidP="00057429">
      <w:pPr>
        <w:ind w:firstLine="288"/>
      </w:pPr>
      <w:r w:rsidRPr="00057429">
        <w:lastRenderedPageBreak/>
        <w:t xml:space="preserve">Each forecaster performs similarly to the others, with one outperforming the others one month and the others the next. As a result, ranking them from first to third is difficult, as forecasters such as </w:t>
      </w:r>
      <w:proofErr w:type="spellStart"/>
      <w:r w:rsidRPr="00057429">
        <w:t>SARIMAX</w:t>
      </w:r>
      <w:proofErr w:type="spellEnd"/>
      <w:r w:rsidRPr="00057429">
        <w:t xml:space="preserve"> performed better during the winter months but less well during the rest of the year. While CNN made the most accurate predictions during the remaining nine months of the year, it cannot be declared the winner, as the </w:t>
      </w:r>
      <w:proofErr w:type="spellStart"/>
      <w:r w:rsidRPr="00057429">
        <w:t>SARIMAX's</w:t>
      </w:r>
      <w:proofErr w:type="spellEnd"/>
      <w:r w:rsidRPr="00057429">
        <w:t xml:space="preserve"> best months coincide with the highest demand months. </w:t>
      </w:r>
      <w:r w:rsidR="008E6E5D">
        <w:t xml:space="preserve">The </w:t>
      </w:r>
      <w:proofErr w:type="spellStart"/>
      <w:r w:rsidR="008E6E5D">
        <w:t>SNF</w:t>
      </w:r>
      <w:proofErr w:type="spellEnd"/>
      <w:r w:rsidR="008E6E5D">
        <w:t xml:space="preserve"> outperformed some forecasters during hot month</w:t>
      </w:r>
      <w:r w:rsidRPr="00057429">
        <w:t>s but struggled during cold months.</w:t>
      </w:r>
    </w:p>
    <w:p w14:paraId="0B76169C" w14:textId="77777777" w:rsidR="00E516CF" w:rsidRDefault="00081B3B" w:rsidP="00E516CF">
      <w:pPr>
        <w:keepNext/>
      </w:pPr>
      <w:r>
        <w:rPr>
          <w:noProof/>
        </w:rPr>
        <w:drawing>
          <wp:inline distT="0" distB="0" distL="0" distR="0" wp14:anchorId="4AC8987A" wp14:editId="10F8316C">
            <wp:extent cx="5486400" cy="460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600575"/>
                    </a:xfrm>
                    <a:prstGeom prst="rect">
                      <a:avLst/>
                    </a:prstGeom>
                    <a:noFill/>
                    <a:ln>
                      <a:noFill/>
                    </a:ln>
                  </pic:spPr>
                </pic:pic>
              </a:graphicData>
            </a:graphic>
          </wp:inline>
        </w:drawing>
      </w:r>
    </w:p>
    <w:p w14:paraId="5B2A18B9" w14:textId="75352D9A" w:rsidR="00611460" w:rsidRPr="00611460" w:rsidRDefault="00E516CF" w:rsidP="000E5632">
      <w:pPr>
        <w:pStyle w:val="Caption"/>
        <w:jc w:val="center"/>
      </w:pPr>
      <w:bookmarkStart w:id="223" w:name="_Ref90036482"/>
      <w:bookmarkStart w:id="224" w:name="_Toc90482802"/>
      <w:r>
        <w:t xml:space="preserve">Figure </w:t>
      </w:r>
      <w:fldSimple w:instr=" SEQ Figure \* ARABIC ">
        <w:r w:rsidR="00774E7F">
          <w:rPr>
            <w:noProof/>
          </w:rPr>
          <w:t>24</w:t>
        </w:r>
      </w:fldSimple>
      <w:bookmarkEnd w:id="223"/>
      <w:r>
        <w:t xml:space="preserve"> - </w:t>
      </w:r>
      <w:r w:rsidRPr="009A03DA">
        <w:t>Monthly Error Distribution for CNN</w:t>
      </w:r>
      <w:r>
        <w:t xml:space="preserve">, LSTM, ANN, and </w:t>
      </w:r>
      <w:proofErr w:type="spellStart"/>
      <w:r>
        <w:t>SARIMAX</w:t>
      </w:r>
      <w:proofErr w:type="spellEnd"/>
      <w:r w:rsidRPr="009A03DA">
        <w:t xml:space="preserve"> </w:t>
      </w:r>
      <w:r>
        <w:t>Forecasters – Saint John Dataset</w:t>
      </w:r>
      <w:bookmarkEnd w:id="224"/>
    </w:p>
    <w:p w14:paraId="10FF31B1" w14:textId="0D49754B" w:rsidR="00A80A0E" w:rsidRDefault="00A80A0E" w:rsidP="00A80A0E">
      <w:pPr>
        <w:pStyle w:val="Heading3"/>
      </w:pPr>
      <w:bookmarkStart w:id="225" w:name="_Toc90482742"/>
      <w:r>
        <w:lastRenderedPageBreak/>
        <w:t xml:space="preserve">4.3.4 </w:t>
      </w:r>
      <w:r w:rsidRPr="002B69C3">
        <w:t>Performance During the Seasons</w:t>
      </w:r>
      <w:bookmarkEnd w:id="225"/>
    </w:p>
    <w:p w14:paraId="51DE4E63" w14:textId="1FDE0E08" w:rsidR="00DB6FCF" w:rsidRDefault="0037526E" w:rsidP="009F5E69">
      <w:pPr>
        <w:ind w:firstLine="288"/>
      </w:pPr>
      <w:r w:rsidRPr="0037526E">
        <w:t xml:space="preserve">The table below summarizes the </w:t>
      </w:r>
      <w:proofErr w:type="spellStart"/>
      <w:r w:rsidRPr="0037526E">
        <w:t>MAPE</w:t>
      </w:r>
      <w:proofErr w:type="spellEnd"/>
      <w:r w:rsidRPr="0037526E">
        <w:t xml:space="preserve"> and </w:t>
      </w:r>
      <w:proofErr w:type="spellStart"/>
      <w:r w:rsidRPr="0037526E">
        <w:t>RMSE</w:t>
      </w:r>
      <w:proofErr w:type="spellEnd"/>
      <w:r w:rsidRPr="0037526E">
        <w:t xml:space="preserve"> values obtained for the Saint John test dataset's average of various seasons. </w:t>
      </w:r>
      <w:r w:rsidR="008E6E5D">
        <w:t>Except for</w:t>
      </w:r>
      <w:r w:rsidRPr="0037526E">
        <w:t xml:space="preserve"> </w:t>
      </w:r>
      <w:proofErr w:type="spellStart"/>
      <w:r w:rsidRPr="0037526E">
        <w:t>SNF</w:t>
      </w:r>
      <w:proofErr w:type="spellEnd"/>
      <w:r w:rsidRPr="0037526E">
        <w:t xml:space="preserve">, all forecasters had their worst performance in the winter; </w:t>
      </w:r>
      <w:proofErr w:type="spellStart"/>
      <w:r w:rsidRPr="0037526E">
        <w:t>SNF</w:t>
      </w:r>
      <w:proofErr w:type="spellEnd"/>
      <w:r w:rsidRPr="0037526E">
        <w:t xml:space="preserve"> had its worst performance in the spring. </w:t>
      </w:r>
      <w:r w:rsidR="008E6E5D">
        <w:t>As demand was at its lowest, summer was the most straightforward season for forecasters</w:t>
      </w:r>
      <w:r w:rsidRPr="0037526E">
        <w:t xml:space="preserve">. CNN had the best overall performance </w:t>
      </w:r>
      <w:r w:rsidR="008E6E5D">
        <w:t>for</w:t>
      </w:r>
      <w:r w:rsidRPr="0037526E">
        <w:t xml:space="preserve"> </w:t>
      </w:r>
      <w:r w:rsidR="008E6E5D">
        <w:t xml:space="preserve">the </w:t>
      </w:r>
      <w:r w:rsidRPr="0037526E">
        <w:t xml:space="preserve">four seasons, while the </w:t>
      </w:r>
      <w:proofErr w:type="spellStart"/>
      <w:r w:rsidRPr="0037526E">
        <w:t>SNF</w:t>
      </w:r>
      <w:proofErr w:type="spellEnd"/>
      <w:r w:rsidRPr="0037526E">
        <w:t xml:space="preserve">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714B8EAB" w:rsidR="00044156" w:rsidRDefault="009F2857" w:rsidP="009F2857">
      <w:pPr>
        <w:pStyle w:val="Caption"/>
        <w:jc w:val="center"/>
      </w:pPr>
      <w:bookmarkStart w:id="226" w:name="_Toc90482775"/>
      <w:r>
        <w:t xml:space="preserve">Table </w:t>
      </w:r>
      <w:r w:rsidR="001F7262">
        <w:fldChar w:fldCharType="begin"/>
      </w:r>
      <w:r w:rsidR="001F7262">
        <w:instrText xml:space="preserve"> SEQ Table \* ARABIC </w:instrText>
      </w:r>
      <w:r w:rsidR="001F7262">
        <w:fldChar w:fldCharType="separate"/>
      </w:r>
      <w:r w:rsidR="00774E7F">
        <w:rPr>
          <w:noProof/>
        </w:rPr>
        <w:t>12</w:t>
      </w:r>
      <w:r w:rsidR="001F7262">
        <w:rPr>
          <w:noProof/>
        </w:rPr>
        <w:fldChar w:fldCharType="end"/>
      </w:r>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226"/>
    </w:p>
    <w:p w14:paraId="5C5F63B5" w14:textId="21055BA7" w:rsidR="00B71FA2" w:rsidRDefault="00B71FA2" w:rsidP="00B71FA2">
      <w:pPr>
        <w:pStyle w:val="Heading3"/>
      </w:pPr>
      <w:bookmarkStart w:id="227" w:name="_Toc90482743"/>
      <w:r>
        <w:t xml:space="preserve">4.3.5 </w:t>
      </w:r>
      <w:r w:rsidRPr="00A50162">
        <w:t>Comprehensive Analysis Discussion</w:t>
      </w:r>
      <w:bookmarkEnd w:id="227"/>
    </w:p>
    <w:p w14:paraId="7BF94105" w14:textId="7CB3EE3F" w:rsidR="00DB6FCF" w:rsidRDefault="00AA6279" w:rsidP="00607A55">
      <w:pPr>
        <w:ind w:firstLine="288"/>
        <w:rPr>
          <w:b/>
          <w:bCs/>
          <w:sz w:val="20"/>
          <w:szCs w:val="20"/>
        </w:rPr>
      </w:pPr>
      <w:r w:rsidRPr="00AA6279">
        <w:t xml:space="preserve">Saint John's dataset is quite distinct from those in Toronto and Ottawa. As illustrated in the scatter plot below, the Saint John dataset experiences the highest load demand during the winter months when temperatures are at their lowest, while demand </w:t>
      </w:r>
      <w:r w:rsidR="004F620F">
        <w:t>was</w:t>
      </w:r>
      <w:r w:rsidRPr="00AA6279">
        <w:t xml:space="preserve"> relatively low during the </w:t>
      </w:r>
      <w:r w:rsidR="006B230B">
        <w:t>year's remaining months</w:t>
      </w:r>
      <w:r w:rsidRPr="00AA6279">
        <w:t xml:space="preserve">. Summer months have the lowest load demand for this </w:t>
      </w:r>
      <w:r w:rsidRPr="00AA6279">
        <w:lastRenderedPageBreak/>
        <w:t xml:space="preserve">dataset. As a result, the winter months were the most difficult to predict for </w:t>
      </w:r>
      <w:r w:rsidR="006B230B">
        <w:t>most</w:t>
      </w:r>
      <w:r w:rsidRPr="00AA6279">
        <w:t xml:space="preserve"> </w:t>
      </w:r>
      <w:r w:rsidR="0025420C">
        <w:t>forecaster</w:t>
      </w:r>
      <w:r w:rsidRPr="00AA6279">
        <w:t>s, while the summer months were the simplest.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A215601" w:rsidR="00DB6FCF" w:rsidRDefault="00DB6FCF" w:rsidP="00DB6FCF">
      <w:pPr>
        <w:pStyle w:val="Caption"/>
        <w:jc w:val="center"/>
      </w:pPr>
      <w:bookmarkStart w:id="228" w:name="_Toc90482803"/>
      <w:r>
        <w:t xml:space="preserve">Figure </w:t>
      </w:r>
      <w:r w:rsidR="001F7262">
        <w:fldChar w:fldCharType="begin"/>
      </w:r>
      <w:r w:rsidR="001F7262">
        <w:instrText xml:space="preserve"> SEQ Figure \* ARABIC </w:instrText>
      </w:r>
      <w:r w:rsidR="001F7262">
        <w:fldChar w:fldCharType="separate"/>
      </w:r>
      <w:r w:rsidR="00774E7F">
        <w:rPr>
          <w:noProof/>
        </w:rPr>
        <w:t>25</w:t>
      </w:r>
      <w:r w:rsidR="001F7262">
        <w:rPr>
          <w:noProof/>
        </w:rPr>
        <w:fldChar w:fldCharType="end"/>
      </w:r>
      <w:r>
        <w:t xml:space="preserve"> - </w:t>
      </w:r>
      <w:r w:rsidRPr="001C274B">
        <w:t>Scatter Plot of Load Demand versus Temperature</w:t>
      </w:r>
      <w:r>
        <w:t xml:space="preserve"> – Saint John Dataset</w:t>
      </w:r>
      <w:bookmarkEnd w:id="228"/>
    </w:p>
    <w:p w14:paraId="07C664A6" w14:textId="78893F16" w:rsidR="00607A55" w:rsidRDefault="00146A7B" w:rsidP="00607A55">
      <w:pPr>
        <w:ind w:firstLine="288"/>
      </w:pPr>
      <w:r w:rsidRPr="00146A7B">
        <w:t xml:space="preserve">In some winter months with the highest demand, such as January, November, and December, the </w:t>
      </w:r>
      <w:proofErr w:type="spellStart"/>
      <w:r w:rsidRPr="00146A7B">
        <w:t>SARIMAX</w:t>
      </w:r>
      <w:proofErr w:type="spellEnd"/>
      <w:r w:rsidRPr="00146A7B">
        <w:t xml:space="preserve"> forecaster made the most accurate predictions.</w:t>
      </w:r>
      <w:r>
        <w:t xml:space="preserve"> </w:t>
      </w:r>
      <w:r w:rsidR="00607A55">
        <w:t xml:space="preserve">Conversely, </w:t>
      </w:r>
      <w:r w:rsidR="00607A55" w:rsidRPr="00607A55">
        <w:t>CNN</w:t>
      </w:r>
      <w:r w:rsidR="00607A55">
        <w:t xml:space="preserve"> </w:t>
      </w:r>
      <w:r w:rsidR="00607A55" w:rsidRPr="00607A55">
        <w:t xml:space="preserve">made the most accurate predictions for the </w:t>
      </w:r>
      <w:r w:rsidR="006B230B">
        <w:t>year's remaining months</w:t>
      </w:r>
      <w:r w:rsidR="00607A55" w:rsidRPr="00607A55">
        <w:t xml:space="preserve">. This indicates that the </w:t>
      </w:r>
      <w:proofErr w:type="spellStart"/>
      <w:r w:rsidR="007370A0">
        <w:t>S</w:t>
      </w:r>
      <w:r w:rsidR="00607A55" w:rsidRPr="00607A55">
        <w:t>ARIMA</w:t>
      </w:r>
      <w:r w:rsidR="007370A0">
        <w:t>X</w:t>
      </w:r>
      <w:proofErr w:type="spellEnd"/>
      <w:r w:rsidR="00607A55" w:rsidRPr="00607A55">
        <w:t xml:space="preserve"> forecasts can serve as a primary reference point for these specific months, while the CNN forecasts can be used for the </w:t>
      </w:r>
      <w:r w:rsidR="006B230B">
        <w:t>year's remaining months</w:t>
      </w:r>
      <w:r w:rsidR="00607A55" w:rsidRPr="00607A55">
        <w:t>.</w:t>
      </w:r>
    </w:p>
    <w:p w14:paraId="2FCE0EF8" w14:textId="77777777" w:rsidR="007370A0" w:rsidRDefault="00460E1D" w:rsidP="00146A7B">
      <w:r>
        <w:tab/>
      </w:r>
      <w:r w:rsidRPr="00460E1D">
        <w:t xml:space="preserve">Mondays and Saturdays were the most difficult days for the </w:t>
      </w:r>
      <w:r w:rsidR="0025420C">
        <w:t>forecaster</w:t>
      </w:r>
      <w:r w:rsidRPr="00460E1D">
        <w:t xml:space="preserve">s to predict, which may be due to the fact that Monday is the first working day of the week and Saturday is the first day of the weekend. Wednesdays and Thursdays were the most predictable days for the </w:t>
      </w:r>
      <w:r w:rsidR="0025420C">
        <w:t>forecaster</w:t>
      </w:r>
      <w:r w:rsidRPr="00460E1D">
        <w:t xml:space="preserve">s. The CNN had the best overall performance across all days of the week, followed by the ANN and LSTM. </w:t>
      </w:r>
    </w:p>
    <w:p w14:paraId="15D9A75B" w14:textId="4DC59410" w:rsidR="00607A55" w:rsidRDefault="00146A7B" w:rsidP="007370A0">
      <w:pPr>
        <w:ind w:firstLine="288"/>
      </w:pPr>
      <w:r w:rsidRPr="00146A7B">
        <w:t>The peak period of demand in Saint John is between 10:00 and 13:00.</w:t>
      </w:r>
      <w:r w:rsidR="00696DFB">
        <w:t xml:space="preserve"> </w:t>
      </w:r>
      <w:r w:rsidR="00F12608" w:rsidRPr="00F12608">
        <w:t>The majority of forecasters struggled to forecast around 9:00.</w:t>
      </w:r>
      <w:r w:rsidR="00F12608">
        <w:t xml:space="preserve"> </w:t>
      </w:r>
      <w:r w:rsidR="00460E1D" w:rsidRPr="00460E1D">
        <w:t xml:space="preserve">Between 1:00 and 6:00, the </w:t>
      </w:r>
      <w:proofErr w:type="spellStart"/>
      <w:r w:rsidR="00696DFB">
        <w:t>S</w:t>
      </w:r>
      <w:r w:rsidR="00460E1D" w:rsidRPr="00460E1D">
        <w:t>ARIMA</w:t>
      </w:r>
      <w:r w:rsidR="00696DFB">
        <w:t>X</w:t>
      </w:r>
      <w:proofErr w:type="spellEnd"/>
      <w:r w:rsidR="00460E1D" w:rsidRPr="00460E1D">
        <w:t xml:space="preserve"> </w:t>
      </w:r>
      <w:r w:rsidR="00460E1D" w:rsidRPr="00460E1D">
        <w:lastRenderedPageBreak/>
        <w:t>forecaster made the most accurate predictions, but CNN made the most accurate predictions during the remaining hours of the day.</w:t>
      </w:r>
    </w:p>
    <w:p w14:paraId="22D4D125" w14:textId="47258DEB" w:rsidR="00324DC9" w:rsidRPr="001B6C67" w:rsidRDefault="009B7FFE" w:rsidP="001B6C67">
      <w:pPr>
        <w:ind w:firstLine="288"/>
      </w:pPr>
      <w:r w:rsidRPr="009B7FFE">
        <w:t xml:space="preserve">While CNN performed best on an hourly, daily, monthly, and seasonal basis, we should not overlook </w:t>
      </w:r>
      <w:proofErr w:type="spellStart"/>
      <w:r w:rsidR="007370A0">
        <w:t>S</w:t>
      </w:r>
      <w:r w:rsidRPr="009B7FFE">
        <w:t>ARIMA</w:t>
      </w:r>
      <w:r w:rsidR="007370A0">
        <w:t>X</w:t>
      </w:r>
      <w:r w:rsidRPr="009B7FFE">
        <w:t>'s</w:t>
      </w:r>
      <w:proofErr w:type="spellEnd"/>
      <w:r w:rsidRPr="009B7FFE">
        <w:t xml:space="preserve"> accuracy during the majority of the winter months. </w:t>
      </w:r>
      <w:r w:rsidR="004F620F">
        <w:t xml:space="preserve">The </w:t>
      </w:r>
      <w:proofErr w:type="spellStart"/>
      <w:r w:rsidR="004F620F">
        <w:t>SNF</w:t>
      </w:r>
      <w:proofErr w:type="spellEnd"/>
      <w:r w:rsidR="004F620F">
        <w:t xml:space="preserve"> had the worst overall performance</w:t>
      </w:r>
      <w:r w:rsidRPr="009B7FFE">
        <w:t xml:space="preserve">. However, </w:t>
      </w:r>
      <w:r w:rsidR="00407381">
        <w:t>when demand was low and generally stable from June to September</w:t>
      </w:r>
      <w:r w:rsidRPr="009B7FFE">
        <w:t xml:space="preserve">, the </w:t>
      </w:r>
      <w:proofErr w:type="spellStart"/>
      <w:r w:rsidRPr="009B7FFE">
        <w:t>SNF</w:t>
      </w:r>
      <w:proofErr w:type="spellEnd"/>
      <w:r w:rsidRPr="009B7FFE">
        <w:t xml:space="preserve"> outperformed a few </w:t>
      </w:r>
      <w:r w:rsidR="0025420C">
        <w:t>forecaster</w:t>
      </w:r>
      <w:r w:rsidRPr="009B7FFE">
        <w:t>s.</w:t>
      </w:r>
      <w:r w:rsidR="00324DC9">
        <w:br w:type="page"/>
      </w:r>
    </w:p>
    <w:p w14:paraId="624DD094" w14:textId="342C4EB9" w:rsidR="002401EE" w:rsidRDefault="00825107" w:rsidP="003029FE">
      <w:pPr>
        <w:pStyle w:val="Heading1"/>
      </w:pPr>
      <w:bookmarkStart w:id="229" w:name="_Toc90482744"/>
      <w:r>
        <w:lastRenderedPageBreak/>
        <w:t>5</w:t>
      </w:r>
      <w:r w:rsidR="00087018">
        <w:t xml:space="preserve"> </w:t>
      </w:r>
      <w:r w:rsidR="003029FE">
        <w:t>Conclusion</w:t>
      </w:r>
      <w:bookmarkEnd w:id="229"/>
    </w:p>
    <w:p w14:paraId="7C452520" w14:textId="68944091" w:rsidR="00A96202" w:rsidRDefault="00A96202" w:rsidP="00A96202">
      <w:pPr>
        <w:pStyle w:val="Heading2"/>
      </w:pPr>
      <w:bookmarkStart w:id="230" w:name="_Toc90482745"/>
      <w:r>
        <w:t xml:space="preserve">5.1 </w:t>
      </w:r>
      <w:r w:rsidR="0010026B">
        <w:t>Summary</w:t>
      </w:r>
      <w:bookmarkEnd w:id="230"/>
    </w:p>
    <w:p w14:paraId="0E0F1DAE" w14:textId="7CB79A87" w:rsidR="00AD1E7E" w:rsidRDefault="00407381" w:rsidP="00AD1E7E">
      <w:pPr>
        <w:ind w:firstLine="288"/>
      </w:pPr>
      <w:r w:rsidRPr="00407381">
        <w:t>We compared four benchmark forecasters to two deep learning techniques, CNN and LSTM, using three distinct datasets to determine the overall performance in forecasting regular load and daily peaks.</w:t>
      </w:r>
      <w:r>
        <w:t xml:space="preserve"> </w:t>
      </w:r>
      <w:r w:rsidR="000D63A3" w:rsidRPr="000D63A3">
        <w:t>CNN, LSTM, and ANN were the most accurate forecasters in overall accuracy. We then examined the performance of all forecasters across all datasets on hourly, daily, monthly, and seasonal predictions.</w:t>
      </w:r>
    </w:p>
    <w:p w14:paraId="2AB025FB" w14:textId="1588BFC6" w:rsidR="00547B80" w:rsidRDefault="00547B80" w:rsidP="00AD1E7E">
      <w:pPr>
        <w:ind w:firstLine="288"/>
      </w:pPr>
      <w:r w:rsidRPr="00547B80">
        <w:t xml:space="preserve">The CNN, ANN, and LSTM were ranked first, second, and third across all periods and seasons in the Toronto and Ottawa datasets. While CNN, ANN, and LSTM forecasters remained the best performers in the Saint John dataset, the </w:t>
      </w:r>
      <w:proofErr w:type="spellStart"/>
      <w:r w:rsidRPr="00547B80">
        <w:t>SARIMAX</w:t>
      </w:r>
      <w:proofErr w:type="spellEnd"/>
      <w:r w:rsidRPr="00547B80">
        <w:t xml:space="preserve"> forecaster outperformed them in January, November, and December. </w:t>
      </w:r>
      <w:r>
        <w:t>However, during the remainder of the yea</w:t>
      </w:r>
      <w:r w:rsidRPr="00547B80">
        <w:t xml:space="preserve">r, the </w:t>
      </w:r>
      <w:proofErr w:type="spellStart"/>
      <w:r w:rsidRPr="00547B80">
        <w:t>SARIMAX</w:t>
      </w:r>
      <w:proofErr w:type="spellEnd"/>
      <w:r w:rsidRPr="00547B80">
        <w:t xml:space="preserve"> forecaster was not as accurate. This is expected, as forecasters perform differently across datasets and periods. The </w:t>
      </w:r>
      <w:proofErr w:type="spellStart"/>
      <w:r w:rsidRPr="00547B80">
        <w:t>SNF's</w:t>
      </w:r>
      <w:proofErr w:type="spellEnd"/>
      <w:r w:rsidRPr="00547B80">
        <w:t xml:space="preserve"> overall performance was the worst across all periods and seasons.</w:t>
      </w:r>
    </w:p>
    <w:p w14:paraId="02D1E099" w14:textId="7A1ACD6D" w:rsidR="00AD1E7E" w:rsidRPr="00AD1E7E" w:rsidRDefault="00AD1E7E" w:rsidP="00AD1E7E">
      <w:pPr>
        <w:ind w:firstLine="288"/>
      </w:pPr>
      <w:r w:rsidRPr="00AD1E7E">
        <w:t xml:space="preserve">By and large, the CNN and LSTM performed admirably in forecasting the test datasets across all periods. There were numerous instances where the LSTM outperformed the ANN, and their predictions were generally quite similar. As an illustration, consider the monthly period of the Saint John dataset. In six months of the year, the LSTM outperformed the ANN. </w:t>
      </w:r>
      <w:r w:rsidR="00856529">
        <w:t>Therefore</w:t>
      </w:r>
      <w:r w:rsidRPr="00AD1E7E">
        <w:t>, we can conclude that deep learning techniques such as CNN and LSTM are effective and can assist researchers and utilities in improving load forecasting accuracy.</w:t>
      </w:r>
    </w:p>
    <w:p w14:paraId="7F5DE71E" w14:textId="58A9C991" w:rsidR="005459BB" w:rsidRDefault="00825107" w:rsidP="00C03390">
      <w:pPr>
        <w:pStyle w:val="Heading2"/>
      </w:pPr>
      <w:bookmarkStart w:id="231" w:name="_Toc90482746"/>
      <w:r>
        <w:lastRenderedPageBreak/>
        <w:t>5</w:t>
      </w:r>
      <w:r w:rsidR="002401EE">
        <w:t>.</w:t>
      </w:r>
      <w:r w:rsidR="00A96202">
        <w:t>2</w:t>
      </w:r>
      <w:r w:rsidR="002401EE">
        <w:t xml:space="preserve"> Contributions</w:t>
      </w:r>
      <w:bookmarkEnd w:id="231"/>
    </w:p>
    <w:p w14:paraId="559D85A1" w14:textId="4FC8F94C" w:rsidR="00547B80" w:rsidRDefault="00547B80" w:rsidP="00547B80">
      <w:pPr>
        <w:ind w:firstLine="288"/>
      </w:pPr>
      <w:r w:rsidRPr="00547B80">
        <w:t xml:space="preserve">Deep learning techniques are considered due to their extraordinary performance when applied to </w:t>
      </w:r>
      <w:r>
        <w:t>various</w:t>
      </w:r>
      <w:r w:rsidRPr="00547B80">
        <w:t xml:space="preserve"> problems; we evaluated the CNN and LSTM for their added value by comparing their performance to that of conventional forecasters; we compared accuracy in terms of both overall and peak detection.</w:t>
      </w:r>
      <w:r>
        <w:t xml:space="preserve"> </w:t>
      </w:r>
      <w:r w:rsidR="00C03390" w:rsidRPr="00C03390">
        <w:t>This</w:t>
      </w:r>
      <w:r w:rsidR="0089482A">
        <w:t xml:space="preserve"> study</w:t>
      </w:r>
      <w:r w:rsidR="00C03390" w:rsidRPr="00C03390">
        <w:t xml:space="preserve"> contributes to the maturation of the ongoing debate over the use of deep learning </w:t>
      </w:r>
      <w:r w:rsidR="00190EAC">
        <w:t>technique</w:t>
      </w:r>
      <w:r w:rsidR="00C03390" w:rsidRPr="00C03390">
        <w:t xml:space="preserve">s in load forecasting that have not been thoroughly tested. </w:t>
      </w:r>
      <w:r w:rsidRPr="00547B80">
        <w:t xml:space="preserve">We developed forecasters that are more adaptable to external factors such as annual increases in electricity demand or temperature shifts; we developed forecasters </w:t>
      </w:r>
      <w:r>
        <w:t>capable of automatically recognizing complex data relationships without</w:t>
      </w:r>
      <w:r w:rsidRPr="00547B80">
        <w:t xml:space="preserve"> explicit user input</w:t>
      </w:r>
      <w:r>
        <w:t xml:space="preserve">. </w:t>
      </w:r>
      <w:r w:rsidRPr="00547B80">
        <w:t>We analyzed three distinct datasets; as we used publicly available data, this work is reproducible and will serve as a valuable benchmark for future research within and outside our smart-grid team.</w:t>
      </w:r>
    </w:p>
    <w:p w14:paraId="7FC76A35" w14:textId="2D88AEF7" w:rsidR="00085058" w:rsidRDefault="00085058" w:rsidP="00085058">
      <w:pPr>
        <w:pStyle w:val="Heading2"/>
      </w:pPr>
      <w:bookmarkStart w:id="232" w:name="_Toc90482747"/>
      <w:r>
        <w:t>5.</w:t>
      </w:r>
      <w:r w:rsidR="00A96202">
        <w:t>3</w:t>
      </w:r>
      <w:r>
        <w:t xml:space="preserve"> </w:t>
      </w:r>
      <w:r w:rsidR="00B06C82">
        <w:t>Future Work</w:t>
      </w:r>
      <w:bookmarkEnd w:id="232"/>
    </w:p>
    <w:p w14:paraId="3BD12D08" w14:textId="1F53BBE3" w:rsidR="00DA4601" w:rsidRDefault="00972082" w:rsidP="00FF2A32">
      <w:pPr>
        <w:ind w:firstLine="288"/>
      </w:pPr>
      <w:r w:rsidRPr="00972082">
        <w:t xml:space="preserve">Several directions for future research include increasing forecaster accuracy, incorporating more exogenous variables, developing more complex </w:t>
      </w:r>
      <w:r w:rsidR="00CD3739">
        <w:t>forecaster</w:t>
      </w:r>
      <w:r w:rsidRPr="00972082">
        <w:t xml:space="preserve">s that are hybrids or improved models of the ones used here, forecasting the width of daily peaks, implementing more deep learning </w:t>
      </w:r>
      <w:r w:rsidR="00CD3739">
        <w:t>forecaster</w:t>
      </w:r>
      <w:r w:rsidRPr="00972082">
        <w:t xml:space="preserve">s, developing separate models to forecast different days and months (e.g., summer, winter), and utilizing a holiday indicator as an input that specifies which days are holidays and which are not. We will briefly discuss several of the </w:t>
      </w:r>
      <w:r w:rsidR="0079499F">
        <w:t>points mentioned above</w:t>
      </w:r>
      <w:r w:rsidRPr="00972082">
        <w:t>.</w:t>
      </w:r>
    </w:p>
    <w:p w14:paraId="7DA58D65" w14:textId="6A5BB985" w:rsidR="00FF2A32" w:rsidRDefault="00B066EE" w:rsidP="00FF2A32">
      <w:pPr>
        <w:ind w:firstLine="288"/>
      </w:pPr>
      <w:r w:rsidRPr="00B066EE">
        <w:t xml:space="preserve">Regarding forecasters' accuracy, </w:t>
      </w:r>
      <w:r w:rsidR="003E14C7">
        <w:t xml:space="preserve">we </w:t>
      </w:r>
      <w:r w:rsidRPr="00B066EE">
        <w:t>would recommend the following.</w:t>
      </w:r>
      <w:r w:rsidR="00612677" w:rsidRPr="00612677">
        <w:t xml:space="preserve"> The accuracy of the ANN, CNN, LSTM, and </w:t>
      </w:r>
      <w:proofErr w:type="spellStart"/>
      <w:r w:rsidR="00612677" w:rsidRPr="00612677">
        <w:t>SARIMAX</w:t>
      </w:r>
      <w:proofErr w:type="spellEnd"/>
      <w:r w:rsidR="00612677" w:rsidRPr="00612677">
        <w:t xml:space="preserve"> forecasters can be increased by including </w:t>
      </w:r>
      <w:r w:rsidR="00612677" w:rsidRPr="00612677">
        <w:lastRenderedPageBreak/>
        <w:t xml:space="preserve">additional exogenous variables, such as those used by the </w:t>
      </w:r>
      <w:proofErr w:type="spellStart"/>
      <w:r w:rsidR="00612677" w:rsidRPr="00612677">
        <w:t>MLR</w:t>
      </w:r>
      <w:proofErr w:type="spellEnd"/>
      <w:r w:rsidR="00612677" w:rsidRPr="00612677">
        <w:t>.</w:t>
      </w:r>
      <w:r w:rsidR="00612677">
        <w:t xml:space="preserve"> </w:t>
      </w:r>
      <w:r w:rsidR="00612677" w:rsidRPr="00612677">
        <w:t>These variables include the day's hour, the month, the weekend or holiday indicator, the previous day's maximum, minimum, and average demand, and the previous week's hourly lag.</w:t>
      </w:r>
      <w:r w:rsidR="00FF2A32" w:rsidRPr="00FF2A32">
        <w:t xml:space="preserve"> Along with temperature, weather variables such as humidity, dewpoint, and wind direction/speed can be used, depending on the analyst's objectives.</w:t>
      </w:r>
    </w:p>
    <w:p w14:paraId="20A9BD1E" w14:textId="2FC333F7" w:rsidR="00EF7A04" w:rsidRDefault="009706EE" w:rsidP="00EF7A04">
      <w:pPr>
        <w:ind w:firstLine="288"/>
      </w:pPr>
      <w:r>
        <w:t xml:space="preserve">In terms of daily peaks, utilities benefit from knowing when the peaks will occur and how long they will last. As a result, another approach is to determine the width of demand peaks. </w:t>
      </w:r>
      <w:r w:rsidR="00B7751C">
        <w:t>Additionally, h</w:t>
      </w:r>
      <w:r>
        <w:t xml:space="preserve">ybrid models incorporating </w:t>
      </w:r>
      <w:proofErr w:type="spellStart"/>
      <w:r w:rsidR="007D01F9">
        <w:t>CNNs</w:t>
      </w:r>
      <w:proofErr w:type="spellEnd"/>
      <w:r w:rsidR="007D01F9">
        <w:t>,</w:t>
      </w:r>
      <w:r>
        <w:t xml:space="preserve"> and LSTMs may also be an option, as some researchers have observed improved performance when the two are combined, as discussed in the deep learning section. Tao Hong et al. </w:t>
      </w:r>
      <w:r>
        <w:fldChar w:fldCharType="begin" w:fldLock="1"/>
      </w:r>
      <w:r w:rsidR="00663BA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also stated in their review paper that </w:t>
      </w:r>
      <w:r w:rsidR="0079499F">
        <w:t>most</w:t>
      </w:r>
      <w:r>
        <w:t xml:space="preserve"> of the best load forecasting </w:t>
      </w:r>
      <w:r w:rsidR="00CD3739">
        <w:t>techniques</w:t>
      </w:r>
      <w:r>
        <w:t xml:space="preserve"> ha</w:t>
      </w:r>
      <w:r w:rsidR="0079499F">
        <w:t>d</w:t>
      </w:r>
      <w:r>
        <w:t xml:space="preserve"> been discovered to be hybrid models. </w:t>
      </w:r>
      <w:r w:rsidR="006768F5">
        <w:t>Additionally, c</w:t>
      </w:r>
      <w:r>
        <w:t>ertain researchers have observed improved performance when distinct models are created to forecast specific days, such as weekdays and weekends, or specific months, such as winter and summer</w:t>
      </w:r>
      <w:r w:rsidR="00663BA4">
        <w:t xml:space="preserve"> </w:t>
      </w:r>
      <w:r w:rsidR="00A9654F">
        <w:fldChar w:fldCharType="begin" w:fldLock="1"/>
      </w:r>
      <w:r w:rsidR="007548D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approach","type":"article-journal"},"uris":["http://www.mendeley.com/documents/?uuid=a524ef33-0b2f-4770-9624-8d21490db803"]}],"mendeley":{"formattedCitation":"[52], [182]","plainTextFormattedCitation":"[52], [182]","previouslyFormattedCitation":"[52], [182]"},"properties":{"noteIndex":0},"schema":"https://github.com/citation-style-language/schema/raw/master/csl-citation.json"}</w:instrText>
      </w:r>
      <w:r w:rsidR="00A9654F">
        <w:fldChar w:fldCharType="separate"/>
      </w:r>
      <w:r w:rsidR="00D65546" w:rsidRPr="00D65546">
        <w:rPr>
          <w:noProof/>
        </w:rPr>
        <w:t>[52], [182]</w:t>
      </w:r>
      <w:r w:rsidR="00A9654F">
        <w:fldChar w:fldCharType="end"/>
      </w:r>
      <w:r>
        <w:t>.</w:t>
      </w:r>
    </w:p>
    <w:p w14:paraId="515FD0A8" w14:textId="795497B8" w:rsidR="004E0AE9" w:rsidRPr="00EF7A04" w:rsidRDefault="009706EE" w:rsidP="00EF7A04">
      <w:pPr>
        <w:ind w:firstLine="288"/>
      </w:pPr>
      <w:r>
        <w:t xml:space="preserve">As a result of the preceding paragraphs, we can see numerous </w:t>
      </w:r>
      <w:r w:rsidR="009C038D">
        <w:t>possibilities</w:t>
      </w:r>
      <w:r>
        <w:t xml:space="preserve"> and that additional research is necessary. These are </w:t>
      </w:r>
      <w:r w:rsidR="0079499F">
        <w:t>pretty</w:t>
      </w:r>
      <w:r>
        <w:t xml:space="preserve"> intriguing paths that could be taken, and they </w:t>
      </w:r>
      <w:r w:rsidR="00D175ED">
        <w:t>can</w:t>
      </w:r>
      <w:r>
        <w:t xml:space="preserve"> assist utilities in the future in planning for and ensuring a stable supply of electricity to everyone.</w:t>
      </w:r>
      <w:r w:rsidR="004E0AE9">
        <w:t xml:space="preserve"> </w:t>
      </w:r>
      <w:r w:rsidR="004E0AE9">
        <w:br w:type="page"/>
      </w:r>
    </w:p>
    <w:p w14:paraId="6DF4293E" w14:textId="294E6AF4" w:rsidR="00287359" w:rsidRDefault="00C262DB" w:rsidP="00B955C0">
      <w:pPr>
        <w:pStyle w:val="Bibliography"/>
      </w:pPr>
      <w:bookmarkStart w:id="233" w:name="_Toc90482748"/>
      <w:r>
        <w:lastRenderedPageBreak/>
        <w:t>Bibliography</w:t>
      </w:r>
      <w:bookmarkEnd w:id="233"/>
    </w:p>
    <w:p w14:paraId="36B9325C" w14:textId="50D0B828" w:rsidR="0012605F" w:rsidRPr="0012605F" w:rsidRDefault="00287359" w:rsidP="0012605F">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2605F" w:rsidRPr="0012605F">
        <w:rPr>
          <w:noProof/>
        </w:rPr>
        <w:t>[1]</w:t>
      </w:r>
      <w:r w:rsidR="0012605F" w:rsidRPr="0012605F">
        <w:rPr>
          <w:noProof/>
        </w:rPr>
        <w:tab/>
        <w:t xml:space="preserve">T. Hong and S. Fan, “Probabilistic electric load forecasting: A tutorial review,” </w:t>
      </w:r>
      <w:r w:rsidR="0012605F" w:rsidRPr="0012605F">
        <w:rPr>
          <w:i/>
          <w:iCs/>
          <w:noProof/>
        </w:rPr>
        <w:t>Int. J. Forecast.</w:t>
      </w:r>
      <w:r w:rsidR="0012605F" w:rsidRPr="0012605F">
        <w:rPr>
          <w:noProof/>
        </w:rPr>
        <w:t>, vol. 32, no. 3, pp. 914–938, 2016, doi: 10.1016/j.ijforecast.2015.11.011.</w:t>
      </w:r>
    </w:p>
    <w:p w14:paraId="79CDB608" w14:textId="77777777" w:rsidR="0012605F" w:rsidRPr="0012605F" w:rsidRDefault="0012605F" w:rsidP="0012605F">
      <w:pPr>
        <w:widowControl w:val="0"/>
        <w:autoSpaceDE w:val="0"/>
        <w:autoSpaceDN w:val="0"/>
        <w:adjustRightInd w:val="0"/>
        <w:ind w:left="640" w:hanging="640"/>
        <w:rPr>
          <w:noProof/>
        </w:rPr>
      </w:pPr>
      <w:r w:rsidRPr="0012605F">
        <w:rPr>
          <w:noProof/>
        </w:rPr>
        <w:t>[2]</w:t>
      </w:r>
      <w:r w:rsidRPr="0012605F">
        <w:rPr>
          <w:noProof/>
        </w:rPr>
        <w:tab/>
        <w:t>K. Amarasinghe, D. L. Marino, and M. Manic, “Deep neural networks for energy load forecasting,” 2017, doi: 10.1109/ISIE.2017.8001465.</w:t>
      </w:r>
    </w:p>
    <w:p w14:paraId="63CD3D1A" w14:textId="77777777" w:rsidR="0012605F" w:rsidRPr="0012605F" w:rsidRDefault="0012605F" w:rsidP="0012605F">
      <w:pPr>
        <w:widowControl w:val="0"/>
        <w:autoSpaceDE w:val="0"/>
        <w:autoSpaceDN w:val="0"/>
        <w:adjustRightInd w:val="0"/>
        <w:ind w:left="640" w:hanging="640"/>
        <w:rPr>
          <w:noProof/>
        </w:rPr>
      </w:pPr>
      <w:r w:rsidRPr="0012605F">
        <w:rPr>
          <w:noProof/>
        </w:rPr>
        <w:t>[3]</w:t>
      </w:r>
      <w:r w:rsidRPr="0012605F">
        <w:rPr>
          <w:noProof/>
        </w:rPr>
        <w:tab/>
        <w:t xml:space="preserve">C. Kuster, Y. Rezgui, and M. Mourshed, “Electrical load forecasting models: A critical systematic review,” </w:t>
      </w:r>
      <w:r w:rsidRPr="0012605F">
        <w:rPr>
          <w:i/>
          <w:iCs/>
          <w:noProof/>
        </w:rPr>
        <w:t>Sustainable Cities and Society</w:t>
      </w:r>
      <w:r w:rsidRPr="0012605F">
        <w:rPr>
          <w:noProof/>
        </w:rPr>
        <w:t>. 2017, doi: 10.1016/j.scs.2017.08.009.</w:t>
      </w:r>
    </w:p>
    <w:p w14:paraId="53ADF35F" w14:textId="77777777" w:rsidR="0012605F" w:rsidRPr="0012605F" w:rsidRDefault="0012605F" w:rsidP="0012605F">
      <w:pPr>
        <w:widowControl w:val="0"/>
        <w:autoSpaceDE w:val="0"/>
        <w:autoSpaceDN w:val="0"/>
        <w:adjustRightInd w:val="0"/>
        <w:ind w:left="640" w:hanging="640"/>
        <w:rPr>
          <w:noProof/>
        </w:rPr>
      </w:pPr>
      <w:r w:rsidRPr="0012605F">
        <w:rPr>
          <w:noProof/>
        </w:rPr>
        <w:t>[4]</w:t>
      </w:r>
      <w:r w:rsidRPr="0012605F">
        <w:rPr>
          <w:noProof/>
        </w:rPr>
        <w:tab/>
        <w:t>W. He, “Load Forecasting via Deep Neural Networks,” 2017, doi: 10.1016/j.procs.2017.11.374.</w:t>
      </w:r>
    </w:p>
    <w:p w14:paraId="535E770D" w14:textId="77777777" w:rsidR="0012605F" w:rsidRPr="0012605F" w:rsidRDefault="0012605F" w:rsidP="0012605F">
      <w:pPr>
        <w:widowControl w:val="0"/>
        <w:autoSpaceDE w:val="0"/>
        <w:autoSpaceDN w:val="0"/>
        <w:adjustRightInd w:val="0"/>
        <w:ind w:left="640" w:hanging="640"/>
        <w:rPr>
          <w:noProof/>
        </w:rPr>
      </w:pPr>
      <w:r w:rsidRPr="0012605F">
        <w:rPr>
          <w:noProof/>
        </w:rPr>
        <w:t>[5]</w:t>
      </w:r>
      <w:r w:rsidRPr="0012605F">
        <w:rPr>
          <w:noProof/>
        </w:rPr>
        <w:tab/>
        <w:t>J. Zheng, C. Xu, Z. Zhang, and X. Li, “Electric load forecasting in smart grids using Long-Short-Term-Memory based Recurrent Neural Network,” 2017, doi: 10.1109/CISS.2017.7926112.</w:t>
      </w:r>
    </w:p>
    <w:p w14:paraId="6A0A0B02" w14:textId="77777777" w:rsidR="0012605F" w:rsidRPr="0012605F" w:rsidRDefault="0012605F" w:rsidP="0012605F">
      <w:pPr>
        <w:widowControl w:val="0"/>
        <w:autoSpaceDE w:val="0"/>
        <w:autoSpaceDN w:val="0"/>
        <w:adjustRightInd w:val="0"/>
        <w:ind w:left="640" w:hanging="640"/>
        <w:rPr>
          <w:noProof/>
        </w:rPr>
      </w:pPr>
      <w:r w:rsidRPr="0012605F">
        <w:rPr>
          <w:noProof/>
        </w:rPr>
        <w:t>[6]</w:t>
      </w:r>
      <w:r w:rsidRPr="0012605F">
        <w:rPr>
          <w:noProof/>
        </w:rPr>
        <w:tab/>
        <w:t xml:space="preserve">D. L. Marino, K. Amarasinghe, and M. Manic, “Building energy load forecasting using Deep Neural Networks,” </w:t>
      </w:r>
      <w:r w:rsidRPr="0012605F">
        <w:rPr>
          <w:i/>
          <w:iCs/>
          <w:noProof/>
        </w:rPr>
        <w:t>IECON Proc. (Industrial Electron. Conf.</w:t>
      </w:r>
      <w:r w:rsidRPr="0012605F">
        <w:rPr>
          <w:noProof/>
        </w:rPr>
        <w:t>, pp. 7046–7051, 2016, doi: 10.1109/IECON.2016.7793413.</w:t>
      </w:r>
    </w:p>
    <w:p w14:paraId="1E552B0A" w14:textId="77777777" w:rsidR="0012605F" w:rsidRPr="0012605F" w:rsidRDefault="0012605F" w:rsidP="0012605F">
      <w:pPr>
        <w:widowControl w:val="0"/>
        <w:autoSpaceDE w:val="0"/>
        <w:autoSpaceDN w:val="0"/>
        <w:adjustRightInd w:val="0"/>
        <w:ind w:left="640" w:hanging="640"/>
        <w:rPr>
          <w:noProof/>
        </w:rPr>
      </w:pPr>
      <w:r w:rsidRPr="0012605F">
        <w:rPr>
          <w:noProof/>
        </w:rPr>
        <w:t>[7]</w:t>
      </w:r>
      <w:r w:rsidRPr="0012605F">
        <w:rPr>
          <w:noProof/>
        </w:rPr>
        <w:tab/>
        <w:t xml:space="preserve">A. Almalaq and G. Edwards, “A review of deep learning methods applied on load forecasting,” </w:t>
      </w:r>
      <w:r w:rsidRPr="0012605F">
        <w:rPr>
          <w:i/>
          <w:iCs/>
          <w:noProof/>
        </w:rPr>
        <w:t>Proc. - 16th IEEE Int. Conf. Mach. Learn. Appl. ICMLA 2017</w:t>
      </w:r>
      <w:r w:rsidRPr="0012605F">
        <w:rPr>
          <w:noProof/>
        </w:rPr>
        <w:t>, vol. 2017-Decem, pp. 511–516, 2017, doi: 10.1109/ICMLA.2017.0-110.</w:t>
      </w:r>
    </w:p>
    <w:p w14:paraId="4460D3E8" w14:textId="77777777" w:rsidR="0012605F" w:rsidRPr="0012605F" w:rsidRDefault="0012605F" w:rsidP="0012605F">
      <w:pPr>
        <w:widowControl w:val="0"/>
        <w:autoSpaceDE w:val="0"/>
        <w:autoSpaceDN w:val="0"/>
        <w:adjustRightInd w:val="0"/>
        <w:ind w:left="640" w:hanging="640"/>
        <w:rPr>
          <w:noProof/>
        </w:rPr>
      </w:pPr>
      <w:r w:rsidRPr="0012605F">
        <w:rPr>
          <w:noProof/>
        </w:rPr>
        <w:t>[8]</w:t>
      </w:r>
      <w:r w:rsidRPr="0012605F">
        <w:rPr>
          <w:noProof/>
        </w:rPr>
        <w:tab/>
        <w:t xml:space="preserve">W. Kong, Z. Y. Dong, Y. Jia, D. J. Hill, Y. Xu, and Y. Zhang, “Short-Term Residential Load Forecasting Based on LSTM Recurrent Neural Network,” </w:t>
      </w:r>
      <w:r w:rsidRPr="0012605F">
        <w:rPr>
          <w:i/>
          <w:iCs/>
          <w:noProof/>
        </w:rPr>
        <w:t>IEEE Trans. Smart Grid</w:t>
      </w:r>
      <w:r w:rsidRPr="0012605F">
        <w:rPr>
          <w:noProof/>
        </w:rPr>
        <w:t xml:space="preserve">, vol. 10, no. 1, pp. 841–851, 2019, doi: </w:t>
      </w:r>
      <w:r w:rsidRPr="0012605F">
        <w:rPr>
          <w:noProof/>
        </w:rPr>
        <w:lastRenderedPageBreak/>
        <w:t>10.1109/TSG.2017.2753802.</w:t>
      </w:r>
    </w:p>
    <w:p w14:paraId="51AE4ABD" w14:textId="77777777" w:rsidR="0012605F" w:rsidRPr="0012605F" w:rsidRDefault="0012605F" w:rsidP="0012605F">
      <w:pPr>
        <w:widowControl w:val="0"/>
        <w:autoSpaceDE w:val="0"/>
        <w:autoSpaceDN w:val="0"/>
        <w:adjustRightInd w:val="0"/>
        <w:ind w:left="640" w:hanging="640"/>
        <w:rPr>
          <w:noProof/>
        </w:rPr>
      </w:pPr>
      <w:r w:rsidRPr="0012605F">
        <w:rPr>
          <w:noProof/>
        </w:rPr>
        <w:t>[9]</w:t>
      </w:r>
      <w:r w:rsidRPr="0012605F">
        <w:rPr>
          <w:noProof/>
        </w:rPr>
        <w:tab/>
        <w:t xml:space="preserve">S. Saurabh, H. Shoeb, A. B. Mohammad, S. Singh, S. Hussain, and M. A. Bazaz, “Short term load forecasting using artificial neural network,” in </w:t>
      </w:r>
      <w:r w:rsidRPr="0012605F">
        <w:rPr>
          <w:i/>
          <w:iCs/>
          <w:noProof/>
        </w:rPr>
        <w:t>2017 4th International Conference on Image Information Processing, ICIIP 2017</w:t>
      </w:r>
      <w:r w:rsidRPr="0012605F">
        <w:rPr>
          <w:noProof/>
        </w:rPr>
        <w:t>, 2018, pp. 159–163, doi: 10.1109/ICIIP.2017.8313703.</w:t>
      </w:r>
    </w:p>
    <w:p w14:paraId="26761E3C" w14:textId="77777777" w:rsidR="0012605F" w:rsidRPr="0012605F" w:rsidRDefault="0012605F" w:rsidP="0012605F">
      <w:pPr>
        <w:widowControl w:val="0"/>
        <w:autoSpaceDE w:val="0"/>
        <w:autoSpaceDN w:val="0"/>
        <w:adjustRightInd w:val="0"/>
        <w:ind w:left="640" w:hanging="640"/>
        <w:rPr>
          <w:noProof/>
        </w:rPr>
      </w:pPr>
      <w:r w:rsidRPr="0012605F">
        <w:rPr>
          <w:noProof/>
        </w:rPr>
        <w:t>[10]</w:t>
      </w:r>
      <w:r w:rsidRPr="0012605F">
        <w:rPr>
          <w:noProof/>
        </w:rPr>
        <w:tab/>
        <w:t xml:space="preserve">J. Zhang, Y. M. Wei, D. Li, Z. Tan, and J. Zhou, “Short term electricity load forecasting using a hybrid model,” </w:t>
      </w:r>
      <w:r w:rsidRPr="0012605F">
        <w:rPr>
          <w:i/>
          <w:iCs/>
          <w:noProof/>
        </w:rPr>
        <w:t>Energy</w:t>
      </w:r>
      <w:r w:rsidRPr="0012605F">
        <w:rPr>
          <w:noProof/>
        </w:rPr>
        <w:t>, 2018, doi: 10.1016/j.energy.2018.06.012.</w:t>
      </w:r>
    </w:p>
    <w:p w14:paraId="1C72BB04" w14:textId="77777777" w:rsidR="0012605F" w:rsidRPr="0012605F" w:rsidRDefault="0012605F" w:rsidP="0012605F">
      <w:pPr>
        <w:widowControl w:val="0"/>
        <w:autoSpaceDE w:val="0"/>
        <w:autoSpaceDN w:val="0"/>
        <w:adjustRightInd w:val="0"/>
        <w:ind w:left="640" w:hanging="640"/>
        <w:rPr>
          <w:noProof/>
        </w:rPr>
      </w:pPr>
      <w:r w:rsidRPr="0012605F">
        <w:rPr>
          <w:noProof/>
        </w:rPr>
        <w:t>[11]</w:t>
      </w:r>
      <w:r w:rsidRPr="0012605F">
        <w:rPr>
          <w:noProof/>
        </w:rPr>
        <w:tab/>
        <w:t xml:space="preserve">A. Rahman, V. Srikumar, and A. D. Smith, “Predicting electricity consumption for commercial and residential buildings using deep recurrent neural networks,” </w:t>
      </w:r>
      <w:r w:rsidRPr="0012605F">
        <w:rPr>
          <w:i/>
          <w:iCs/>
          <w:noProof/>
        </w:rPr>
        <w:t>Appl. Energy</w:t>
      </w:r>
      <w:r w:rsidRPr="0012605F">
        <w:rPr>
          <w:noProof/>
        </w:rPr>
        <w:t>, 2018, doi: 10.1016/j.apenergy.2017.12.051.</w:t>
      </w:r>
    </w:p>
    <w:p w14:paraId="787D4C69" w14:textId="77777777" w:rsidR="0012605F" w:rsidRPr="0012605F" w:rsidRDefault="0012605F" w:rsidP="0012605F">
      <w:pPr>
        <w:widowControl w:val="0"/>
        <w:autoSpaceDE w:val="0"/>
        <w:autoSpaceDN w:val="0"/>
        <w:adjustRightInd w:val="0"/>
        <w:ind w:left="640" w:hanging="640"/>
        <w:rPr>
          <w:noProof/>
        </w:rPr>
      </w:pPr>
      <w:r w:rsidRPr="0012605F">
        <w:rPr>
          <w:noProof/>
        </w:rPr>
        <w:t>[12]</w:t>
      </w:r>
      <w:r w:rsidRPr="0012605F">
        <w:rPr>
          <w:noProof/>
        </w:rPr>
        <w:tab/>
        <w:t xml:space="preserve">B. Yildiz, J. I. Bilbao, and A. B. Sproul, “A review and analysis of regression and machine learning models on commercial building electricity load forecasting,” </w:t>
      </w:r>
      <w:r w:rsidRPr="0012605F">
        <w:rPr>
          <w:i/>
          <w:iCs/>
          <w:noProof/>
        </w:rPr>
        <w:t>Renewable and Sustainable Energy Reviews</w:t>
      </w:r>
      <w:r w:rsidRPr="0012605F">
        <w:rPr>
          <w:noProof/>
        </w:rPr>
        <w:t>. 2017, doi: 10.1016/j.rser.2017.02.023.</w:t>
      </w:r>
    </w:p>
    <w:p w14:paraId="79E94EAE" w14:textId="77777777" w:rsidR="0012605F" w:rsidRPr="0012605F" w:rsidRDefault="0012605F" w:rsidP="0012605F">
      <w:pPr>
        <w:widowControl w:val="0"/>
        <w:autoSpaceDE w:val="0"/>
        <w:autoSpaceDN w:val="0"/>
        <w:adjustRightInd w:val="0"/>
        <w:ind w:left="640" w:hanging="640"/>
        <w:rPr>
          <w:noProof/>
        </w:rPr>
      </w:pPr>
      <w:r w:rsidRPr="0012605F">
        <w:rPr>
          <w:noProof/>
        </w:rPr>
        <w:t>[13]</w:t>
      </w:r>
      <w:r w:rsidRPr="0012605F">
        <w:rPr>
          <w:noProof/>
        </w:rPr>
        <w:tab/>
        <w:t>A. Baliyan, K. Gaurav, and S. Kumar Mishra, “A review of short term load forecasting using artificial neural network models,” 2015, doi: 10.1016/j.procs.2015.04.160.</w:t>
      </w:r>
    </w:p>
    <w:p w14:paraId="067C50D7" w14:textId="77777777" w:rsidR="0012605F" w:rsidRPr="0012605F" w:rsidRDefault="0012605F" w:rsidP="0012605F">
      <w:pPr>
        <w:widowControl w:val="0"/>
        <w:autoSpaceDE w:val="0"/>
        <w:autoSpaceDN w:val="0"/>
        <w:adjustRightInd w:val="0"/>
        <w:ind w:left="640" w:hanging="640"/>
        <w:rPr>
          <w:noProof/>
        </w:rPr>
      </w:pPr>
      <w:r w:rsidRPr="0012605F">
        <w:rPr>
          <w:noProof/>
        </w:rPr>
        <w:t>[14]</w:t>
      </w:r>
      <w:r w:rsidRPr="0012605F">
        <w:rPr>
          <w:noProof/>
        </w:rPr>
        <w:tab/>
        <w:t xml:space="preserve">I. K. Nti, M. Teimeh, O. Nyarko-Boateng, and A. F. Adekoya, “Electricity load forecasting: a systematic review,” </w:t>
      </w:r>
      <w:r w:rsidRPr="0012605F">
        <w:rPr>
          <w:i/>
          <w:iCs/>
          <w:noProof/>
        </w:rPr>
        <w:t>J. Electr. Syst. Inf. Technol.</w:t>
      </w:r>
      <w:r w:rsidRPr="0012605F">
        <w:rPr>
          <w:noProof/>
        </w:rPr>
        <w:t>, 2020, doi: 10.1186/s43067-020-00021-8.</w:t>
      </w:r>
    </w:p>
    <w:p w14:paraId="6A3603AC" w14:textId="77777777" w:rsidR="0012605F" w:rsidRPr="0012605F" w:rsidRDefault="0012605F" w:rsidP="0012605F">
      <w:pPr>
        <w:widowControl w:val="0"/>
        <w:autoSpaceDE w:val="0"/>
        <w:autoSpaceDN w:val="0"/>
        <w:adjustRightInd w:val="0"/>
        <w:ind w:left="640" w:hanging="640"/>
        <w:rPr>
          <w:noProof/>
        </w:rPr>
      </w:pPr>
      <w:r w:rsidRPr="0012605F">
        <w:rPr>
          <w:noProof/>
        </w:rPr>
        <w:t>[15]</w:t>
      </w:r>
      <w:r w:rsidRPr="0012605F">
        <w:rPr>
          <w:noProof/>
        </w:rPr>
        <w:tab/>
        <w:t>E. Ela and B. Kirby, “ERCOT Event on February 26, 2008: Lessons Learned,” 2008, Accessed: Sep. 17, 2021. [Online]. Available: http://www.osti.gov/bridge.</w:t>
      </w:r>
    </w:p>
    <w:p w14:paraId="3537C6D6" w14:textId="77777777" w:rsidR="0012605F" w:rsidRPr="0012605F" w:rsidRDefault="0012605F" w:rsidP="0012605F">
      <w:pPr>
        <w:widowControl w:val="0"/>
        <w:autoSpaceDE w:val="0"/>
        <w:autoSpaceDN w:val="0"/>
        <w:adjustRightInd w:val="0"/>
        <w:ind w:left="640" w:hanging="640"/>
        <w:rPr>
          <w:noProof/>
        </w:rPr>
      </w:pPr>
      <w:r w:rsidRPr="0012605F">
        <w:rPr>
          <w:noProof/>
        </w:rPr>
        <w:t>[16]</w:t>
      </w:r>
      <w:r w:rsidRPr="0012605F">
        <w:rPr>
          <w:noProof/>
        </w:rPr>
        <w:tab/>
        <w:t xml:space="preserve">“Freak Blackouts Plunge Korea into Darkness - The Chosun Ilbo (English Edition): </w:t>
      </w:r>
      <w:r w:rsidRPr="0012605F">
        <w:rPr>
          <w:noProof/>
        </w:rPr>
        <w:lastRenderedPageBreak/>
        <w:t>Daily News from Korea - national/politics &gt; national,” 2011. http://english.chosun.com/site/data/html_dir/2011/09/16/2011091600558.html (accessed Sep. 17, 2021).</w:t>
      </w:r>
    </w:p>
    <w:p w14:paraId="37D3C20E" w14:textId="77777777" w:rsidR="0012605F" w:rsidRPr="0012605F" w:rsidRDefault="0012605F" w:rsidP="0012605F">
      <w:pPr>
        <w:widowControl w:val="0"/>
        <w:autoSpaceDE w:val="0"/>
        <w:autoSpaceDN w:val="0"/>
        <w:adjustRightInd w:val="0"/>
        <w:ind w:left="640" w:hanging="640"/>
        <w:rPr>
          <w:noProof/>
        </w:rPr>
      </w:pPr>
      <w:r w:rsidRPr="0012605F">
        <w:rPr>
          <w:noProof/>
        </w:rPr>
        <w:t>[17]</w:t>
      </w:r>
      <w:r w:rsidRPr="0012605F">
        <w:rPr>
          <w:noProof/>
        </w:rPr>
        <w:tab/>
        <w:t>S. Khan, N. Javaid, A. Chand, A. B. M. Khan, F. Rashid, and I. U. Afridi, “Electricity Load Forecasting for Each Day of Week Using Deep CNN,” 2019, doi: 10.1007/978-3-030-15035-8_107.</w:t>
      </w:r>
    </w:p>
    <w:p w14:paraId="51C86369" w14:textId="77777777" w:rsidR="0012605F" w:rsidRPr="0012605F" w:rsidRDefault="0012605F" w:rsidP="0012605F">
      <w:pPr>
        <w:widowControl w:val="0"/>
        <w:autoSpaceDE w:val="0"/>
        <w:autoSpaceDN w:val="0"/>
        <w:adjustRightInd w:val="0"/>
        <w:ind w:left="640" w:hanging="640"/>
        <w:rPr>
          <w:noProof/>
        </w:rPr>
      </w:pPr>
      <w:r w:rsidRPr="0012605F">
        <w:rPr>
          <w:noProof/>
        </w:rPr>
        <w:t>[18]</w:t>
      </w:r>
      <w:r w:rsidRPr="0012605F">
        <w:rPr>
          <w:noProof/>
        </w:rPr>
        <w:tab/>
        <w:t>M. Baccouche, F. Mamalet, and C. Wolf, “</w:t>
      </w:r>
      <w:r w:rsidRPr="0012605F">
        <w:rPr>
          <w:rFonts w:ascii="MS Mincho" w:eastAsia="MS Mincho" w:hAnsi="MS Mincho" w:cs="MS Mincho" w:hint="eastAsia"/>
          <w:noProof/>
        </w:rPr>
        <w:t>（</w:t>
      </w:r>
      <w:r w:rsidRPr="0012605F">
        <w:rPr>
          <w:noProof/>
        </w:rPr>
        <w:t xml:space="preserve">RGB)Sequential deep learning for human action recognition,” </w:t>
      </w:r>
      <w:r w:rsidRPr="0012605F">
        <w:rPr>
          <w:i/>
          <w:iCs/>
          <w:noProof/>
        </w:rPr>
        <w:t>Int. Work. Hum. Behav. Underst.</w:t>
      </w:r>
      <w:r w:rsidRPr="0012605F">
        <w:rPr>
          <w:noProof/>
        </w:rPr>
        <w:t>, 2011.</w:t>
      </w:r>
    </w:p>
    <w:p w14:paraId="0F9A8232" w14:textId="77777777" w:rsidR="0012605F" w:rsidRPr="0012605F" w:rsidRDefault="0012605F" w:rsidP="0012605F">
      <w:pPr>
        <w:widowControl w:val="0"/>
        <w:autoSpaceDE w:val="0"/>
        <w:autoSpaceDN w:val="0"/>
        <w:adjustRightInd w:val="0"/>
        <w:ind w:left="640" w:hanging="640"/>
        <w:rPr>
          <w:noProof/>
        </w:rPr>
      </w:pPr>
      <w:r w:rsidRPr="0012605F">
        <w:rPr>
          <w:noProof/>
        </w:rPr>
        <w:t>[19]</w:t>
      </w:r>
      <w:r w:rsidRPr="0012605F">
        <w:rPr>
          <w:noProof/>
        </w:rPr>
        <w:tab/>
        <w:t xml:space="preserve">D. Yu, L. Deng, I. Jang, P. Kudumakis, M. Sandler, and K. Kang, “Deep learning and its applications to signal and information processing,” </w:t>
      </w:r>
      <w:r w:rsidRPr="0012605F">
        <w:rPr>
          <w:i/>
          <w:iCs/>
          <w:noProof/>
        </w:rPr>
        <w:t>IEEE Signal Process. Mag.</w:t>
      </w:r>
      <w:r w:rsidRPr="0012605F">
        <w:rPr>
          <w:noProof/>
        </w:rPr>
        <w:t>, 2011, doi: 10.1109/MSP.2010.939038.</w:t>
      </w:r>
    </w:p>
    <w:p w14:paraId="358183D8" w14:textId="77777777" w:rsidR="0012605F" w:rsidRPr="0012605F" w:rsidRDefault="0012605F" w:rsidP="0012605F">
      <w:pPr>
        <w:widowControl w:val="0"/>
        <w:autoSpaceDE w:val="0"/>
        <w:autoSpaceDN w:val="0"/>
        <w:adjustRightInd w:val="0"/>
        <w:ind w:left="640" w:hanging="640"/>
        <w:rPr>
          <w:noProof/>
        </w:rPr>
      </w:pPr>
      <w:r w:rsidRPr="0012605F">
        <w:rPr>
          <w:noProof/>
        </w:rPr>
        <w:t>[20]</w:t>
      </w:r>
      <w:r w:rsidRPr="0012605F">
        <w:rPr>
          <w:noProof/>
        </w:rPr>
        <w:tab/>
        <w:t>M. Vos, C. Bender-Saebelkampf, and S. Albayrak, “Residential Short-Term Load Forecasting Using Convolutional Neural Networks,” 2018, doi: 10.1109/SmartGridComm.2018.8587494.</w:t>
      </w:r>
    </w:p>
    <w:p w14:paraId="44ABBA7A" w14:textId="77777777" w:rsidR="0012605F" w:rsidRPr="0012605F" w:rsidRDefault="0012605F" w:rsidP="0012605F">
      <w:pPr>
        <w:widowControl w:val="0"/>
        <w:autoSpaceDE w:val="0"/>
        <w:autoSpaceDN w:val="0"/>
        <w:adjustRightInd w:val="0"/>
        <w:ind w:left="640" w:hanging="640"/>
        <w:rPr>
          <w:noProof/>
        </w:rPr>
      </w:pPr>
      <w:r w:rsidRPr="0012605F">
        <w:rPr>
          <w:noProof/>
        </w:rPr>
        <w:t>[21]</w:t>
      </w:r>
      <w:r w:rsidRPr="0012605F">
        <w:rPr>
          <w:noProof/>
        </w:rPr>
        <w:tab/>
        <w:t xml:space="preserve">H. S. Hippert, C. E. Pedreira, and R. C. Souza, “Neural networks for short-term load forecasting: A review and evaluation,” </w:t>
      </w:r>
      <w:r w:rsidRPr="0012605F">
        <w:rPr>
          <w:i/>
          <w:iCs/>
          <w:noProof/>
        </w:rPr>
        <w:t>IEEE Trans. Power Syst.</w:t>
      </w:r>
      <w:r w:rsidRPr="0012605F">
        <w:rPr>
          <w:noProof/>
        </w:rPr>
        <w:t>, 2001, doi: 10.1109/59.910780.</w:t>
      </w:r>
    </w:p>
    <w:p w14:paraId="0B1DBF54" w14:textId="77777777" w:rsidR="0012605F" w:rsidRPr="0012605F" w:rsidRDefault="0012605F" w:rsidP="0012605F">
      <w:pPr>
        <w:widowControl w:val="0"/>
        <w:autoSpaceDE w:val="0"/>
        <w:autoSpaceDN w:val="0"/>
        <w:adjustRightInd w:val="0"/>
        <w:ind w:left="640" w:hanging="640"/>
        <w:rPr>
          <w:noProof/>
        </w:rPr>
      </w:pPr>
      <w:r w:rsidRPr="0012605F">
        <w:rPr>
          <w:noProof/>
        </w:rPr>
        <w:t>[22]</w:t>
      </w:r>
      <w:r w:rsidRPr="0012605F">
        <w:rPr>
          <w:noProof/>
        </w:rPr>
        <w:tab/>
        <w:t xml:space="preserve">R. Houimli, M. Zmami, and O. Ben-Salha, “Short-term electric load forecasting in Tunisia using artificial neural networks,” </w:t>
      </w:r>
      <w:r w:rsidRPr="0012605F">
        <w:rPr>
          <w:i/>
          <w:iCs/>
          <w:noProof/>
        </w:rPr>
        <w:t>Energy Syst.</w:t>
      </w:r>
      <w:r w:rsidRPr="0012605F">
        <w:rPr>
          <w:noProof/>
        </w:rPr>
        <w:t>, 2020, doi: 10.1007/s12667-019-00324-4.</w:t>
      </w:r>
    </w:p>
    <w:p w14:paraId="0F41A74D" w14:textId="77777777" w:rsidR="0012605F" w:rsidRPr="0012605F" w:rsidRDefault="0012605F" w:rsidP="0012605F">
      <w:pPr>
        <w:widowControl w:val="0"/>
        <w:autoSpaceDE w:val="0"/>
        <w:autoSpaceDN w:val="0"/>
        <w:adjustRightInd w:val="0"/>
        <w:ind w:left="640" w:hanging="640"/>
        <w:rPr>
          <w:noProof/>
        </w:rPr>
      </w:pPr>
      <w:r w:rsidRPr="0012605F">
        <w:rPr>
          <w:noProof/>
        </w:rPr>
        <w:t>[23]</w:t>
      </w:r>
      <w:r w:rsidRPr="0012605F">
        <w:rPr>
          <w:noProof/>
        </w:rPr>
        <w:tab/>
        <w:t xml:space="preserve">D. C. Park, R. J. Marks, L. E. Atlas, and M. J. Damborg, “Electric load forecasting using an artificial neural network - Power Systems, IEEE Transactions on,” </w:t>
      </w:r>
      <w:r w:rsidRPr="0012605F">
        <w:rPr>
          <w:i/>
          <w:iCs/>
          <w:noProof/>
        </w:rPr>
        <w:t>IEEE Transadions Power Syst.</w:t>
      </w:r>
      <w:r w:rsidRPr="0012605F">
        <w:rPr>
          <w:noProof/>
        </w:rPr>
        <w:t>, 1991.</w:t>
      </w:r>
    </w:p>
    <w:p w14:paraId="64BBE7C6"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[24]</w:t>
      </w:r>
      <w:r w:rsidRPr="0012605F">
        <w:rPr>
          <w:noProof/>
        </w:rPr>
        <w:tab/>
        <w:t xml:space="preserve">A. G. Bakirtzis, V. Petridis, S. J. Klartzis, M. C. Alexiadis, and A. H. Maissis, “A neural network short term load forecasting model for the greek power system,” </w:t>
      </w:r>
      <w:r w:rsidRPr="0012605F">
        <w:rPr>
          <w:i/>
          <w:iCs/>
          <w:noProof/>
        </w:rPr>
        <w:t>IEEE Trans. Power Syst.</w:t>
      </w:r>
      <w:r w:rsidRPr="0012605F">
        <w:rPr>
          <w:noProof/>
        </w:rPr>
        <w:t>, 1996, doi: 10.1109/59.496166.</w:t>
      </w:r>
    </w:p>
    <w:p w14:paraId="17B7769E" w14:textId="77777777" w:rsidR="0012605F" w:rsidRPr="0012605F" w:rsidRDefault="0012605F" w:rsidP="0012605F">
      <w:pPr>
        <w:widowControl w:val="0"/>
        <w:autoSpaceDE w:val="0"/>
        <w:autoSpaceDN w:val="0"/>
        <w:adjustRightInd w:val="0"/>
        <w:ind w:left="640" w:hanging="640"/>
        <w:rPr>
          <w:noProof/>
        </w:rPr>
      </w:pPr>
      <w:r w:rsidRPr="0012605F">
        <w:rPr>
          <w:noProof/>
        </w:rPr>
        <w:t>[25]</w:t>
      </w:r>
      <w:r w:rsidRPr="0012605F">
        <w:rPr>
          <w:noProof/>
        </w:rPr>
        <w:tab/>
        <w:t>L. C. P. Velasco, C. R. Villezas, P. N. C. Palahang, and J. A. A. Dagaang, “Next day electric load forecasting using Artificial Neural Networks,” 2016, doi: 10.1109/HNICEM.2015.7393166.</w:t>
      </w:r>
    </w:p>
    <w:p w14:paraId="744E3D26" w14:textId="77777777" w:rsidR="0012605F" w:rsidRPr="0012605F" w:rsidRDefault="0012605F" w:rsidP="0012605F">
      <w:pPr>
        <w:widowControl w:val="0"/>
        <w:autoSpaceDE w:val="0"/>
        <w:autoSpaceDN w:val="0"/>
        <w:adjustRightInd w:val="0"/>
        <w:ind w:left="640" w:hanging="640"/>
        <w:rPr>
          <w:noProof/>
        </w:rPr>
      </w:pPr>
      <w:r w:rsidRPr="0012605F">
        <w:rPr>
          <w:noProof/>
        </w:rPr>
        <w:t>[26]</w:t>
      </w:r>
      <w:r w:rsidRPr="0012605F">
        <w:rPr>
          <w:noProof/>
        </w:rPr>
        <w:tab/>
        <w:t xml:space="preserve">H. Hahn, S. Meyer-Nieberg, and S. Pickl, “Electric load forecasting methods: Tools for decision making,” </w:t>
      </w:r>
      <w:r w:rsidRPr="0012605F">
        <w:rPr>
          <w:i/>
          <w:iCs/>
          <w:noProof/>
        </w:rPr>
        <w:t>Eur. J. Oper. Res.</w:t>
      </w:r>
      <w:r w:rsidRPr="0012605F">
        <w:rPr>
          <w:noProof/>
        </w:rPr>
        <w:t>, 2009, doi: 10.1016/j.ejor.2009.01.062.</w:t>
      </w:r>
    </w:p>
    <w:p w14:paraId="788CCC05" w14:textId="77777777" w:rsidR="0012605F" w:rsidRPr="0012605F" w:rsidRDefault="0012605F" w:rsidP="0012605F">
      <w:pPr>
        <w:widowControl w:val="0"/>
        <w:autoSpaceDE w:val="0"/>
        <w:autoSpaceDN w:val="0"/>
        <w:adjustRightInd w:val="0"/>
        <w:ind w:left="640" w:hanging="640"/>
        <w:rPr>
          <w:noProof/>
        </w:rPr>
      </w:pPr>
      <w:r w:rsidRPr="0012605F">
        <w:rPr>
          <w:noProof/>
        </w:rPr>
        <w:t>[27]</w:t>
      </w:r>
      <w:r w:rsidRPr="0012605F">
        <w:rPr>
          <w:noProof/>
        </w:rPr>
        <w:tab/>
        <w:t xml:space="preserve">G. Gross and F. D. Galiana, “SHORT-TERM LOAD FORECASTING.,” </w:t>
      </w:r>
      <w:r w:rsidRPr="0012605F">
        <w:rPr>
          <w:i/>
          <w:iCs/>
          <w:noProof/>
        </w:rPr>
        <w:t>Proc. IEEE</w:t>
      </w:r>
      <w:r w:rsidRPr="0012605F">
        <w:rPr>
          <w:noProof/>
        </w:rPr>
        <w:t>, 1987, doi: 10.1109/PROC.1987.13927.</w:t>
      </w:r>
    </w:p>
    <w:p w14:paraId="4C7BC757" w14:textId="77777777" w:rsidR="0012605F" w:rsidRPr="0012605F" w:rsidRDefault="0012605F" w:rsidP="0012605F">
      <w:pPr>
        <w:widowControl w:val="0"/>
        <w:autoSpaceDE w:val="0"/>
        <w:autoSpaceDN w:val="0"/>
        <w:adjustRightInd w:val="0"/>
        <w:ind w:left="640" w:hanging="640"/>
        <w:rPr>
          <w:noProof/>
        </w:rPr>
      </w:pPr>
      <w:r w:rsidRPr="0012605F">
        <w:rPr>
          <w:noProof/>
        </w:rPr>
        <w:t>[28]</w:t>
      </w:r>
      <w:r w:rsidRPr="0012605F">
        <w:rPr>
          <w:noProof/>
        </w:rPr>
        <w:tab/>
        <w:t>E. J. Wicksteed, “Short term electric load forecasting for British Columbia, Canada: an exploration of the use of numerical weather prediction data as a predictor in an artificial neural network,” University of British Columbia, 2021.</w:t>
      </w:r>
    </w:p>
    <w:p w14:paraId="439B2142" w14:textId="77777777" w:rsidR="0012605F" w:rsidRPr="0012605F" w:rsidRDefault="0012605F" w:rsidP="0012605F">
      <w:pPr>
        <w:widowControl w:val="0"/>
        <w:autoSpaceDE w:val="0"/>
        <w:autoSpaceDN w:val="0"/>
        <w:adjustRightInd w:val="0"/>
        <w:ind w:left="640" w:hanging="640"/>
        <w:rPr>
          <w:noProof/>
        </w:rPr>
      </w:pPr>
      <w:r w:rsidRPr="0012605F">
        <w:rPr>
          <w:noProof/>
        </w:rPr>
        <w:t>[29]</w:t>
      </w:r>
      <w:r w:rsidRPr="0012605F">
        <w:rPr>
          <w:noProof/>
        </w:rPr>
        <w:tab/>
        <w:t>A. Muñoz, E. F. Sánchez-Úbeda, A. Cruz, and J. Marín, “Short-term Forecasting in Power Systems: A Guided Tour,” 2010.</w:t>
      </w:r>
    </w:p>
    <w:p w14:paraId="3157B3D9" w14:textId="77777777" w:rsidR="0012605F" w:rsidRPr="0012605F" w:rsidRDefault="0012605F" w:rsidP="0012605F">
      <w:pPr>
        <w:widowControl w:val="0"/>
        <w:autoSpaceDE w:val="0"/>
        <w:autoSpaceDN w:val="0"/>
        <w:adjustRightInd w:val="0"/>
        <w:ind w:left="640" w:hanging="640"/>
        <w:rPr>
          <w:noProof/>
        </w:rPr>
      </w:pPr>
      <w:r w:rsidRPr="0012605F">
        <w:rPr>
          <w:noProof/>
        </w:rPr>
        <w:t>[30]</w:t>
      </w:r>
      <w:r w:rsidRPr="0012605F">
        <w:rPr>
          <w:noProof/>
        </w:rPr>
        <w:tab/>
        <w:t>D. Srinivasan and M. A. Lee, “Survey of hybrid fuzzy neural approaches to electric load forecasting,” 1995, doi: 10.1109/icsmc.1995.538416.</w:t>
      </w:r>
    </w:p>
    <w:p w14:paraId="0C9B61A1" w14:textId="77777777" w:rsidR="0012605F" w:rsidRPr="0012605F" w:rsidRDefault="0012605F" w:rsidP="0012605F">
      <w:pPr>
        <w:widowControl w:val="0"/>
        <w:autoSpaceDE w:val="0"/>
        <w:autoSpaceDN w:val="0"/>
        <w:adjustRightInd w:val="0"/>
        <w:ind w:left="640" w:hanging="640"/>
        <w:rPr>
          <w:noProof/>
        </w:rPr>
      </w:pPr>
      <w:r w:rsidRPr="0012605F">
        <w:rPr>
          <w:noProof/>
        </w:rPr>
        <w:t>[31]</w:t>
      </w:r>
      <w:r w:rsidRPr="0012605F">
        <w:rPr>
          <w:noProof/>
        </w:rPr>
        <w:tab/>
        <w:t xml:space="preserve">C. N. Lu, H. T. Wu, and S. Vemuri, “Neural Network Based Short Term Load Forecasting,” </w:t>
      </w:r>
      <w:r w:rsidRPr="0012605F">
        <w:rPr>
          <w:i/>
          <w:iCs/>
          <w:noProof/>
        </w:rPr>
        <w:t>IEEE Trans. Power Syst.</w:t>
      </w:r>
      <w:r w:rsidRPr="0012605F">
        <w:rPr>
          <w:noProof/>
        </w:rPr>
        <w:t>, 1993, doi: 10.1109/59.221223.</w:t>
      </w:r>
    </w:p>
    <w:p w14:paraId="3FFD1024" w14:textId="77777777" w:rsidR="0012605F" w:rsidRPr="0012605F" w:rsidRDefault="0012605F" w:rsidP="0012605F">
      <w:pPr>
        <w:widowControl w:val="0"/>
        <w:autoSpaceDE w:val="0"/>
        <w:autoSpaceDN w:val="0"/>
        <w:adjustRightInd w:val="0"/>
        <w:ind w:left="640" w:hanging="640"/>
        <w:rPr>
          <w:noProof/>
        </w:rPr>
      </w:pPr>
      <w:r w:rsidRPr="0012605F">
        <w:rPr>
          <w:noProof/>
        </w:rPr>
        <w:t>[32]</w:t>
      </w:r>
      <w:r w:rsidRPr="0012605F">
        <w:rPr>
          <w:noProof/>
        </w:rPr>
        <w:tab/>
        <w:t xml:space="preserve">T. Hong, “Short Term Electric Load Forecasting dissertation,” </w:t>
      </w:r>
      <w:r w:rsidRPr="0012605F">
        <w:rPr>
          <w:i/>
          <w:iCs/>
          <w:noProof/>
        </w:rPr>
        <w:t>3442639</w:t>
      </w:r>
      <w:r w:rsidRPr="0012605F">
        <w:rPr>
          <w:noProof/>
        </w:rPr>
        <w:t>, 2010.</w:t>
      </w:r>
    </w:p>
    <w:p w14:paraId="6A6106D3" w14:textId="77777777" w:rsidR="0012605F" w:rsidRPr="0012605F" w:rsidRDefault="0012605F" w:rsidP="0012605F">
      <w:pPr>
        <w:widowControl w:val="0"/>
        <w:autoSpaceDE w:val="0"/>
        <w:autoSpaceDN w:val="0"/>
        <w:adjustRightInd w:val="0"/>
        <w:ind w:left="640" w:hanging="640"/>
        <w:rPr>
          <w:noProof/>
        </w:rPr>
      </w:pPr>
      <w:r w:rsidRPr="0012605F">
        <w:rPr>
          <w:noProof/>
        </w:rPr>
        <w:t>[33]</w:t>
      </w:r>
      <w:r w:rsidRPr="0012605F">
        <w:rPr>
          <w:noProof/>
        </w:rPr>
        <w:tab/>
        <w:t>J. Foster, “Electric load forecasting with increased embedded renewable generation,” Queen’s University, 2020.</w:t>
      </w:r>
    </w:p>
    <w:p w14:paraId="274FAD03" w14:textId="77777777" w:rsidR="0012605F" w:rsidRPr="0012605F" w:rsidRDefault="0012605F" w:rsidP="0012605F">
      <w:pPr>
        <w:widowControl w:val="0"/>
        <w:autoSpaceDE w:val="0"/>
        <w:autoSpaceDN w:val="0"/>
        <w:adjustRightInd w:val="0"/>
        <w:ind w:left="640" w:hanging="640"/>
        <w:rPr>
          <w:noProof/>
        </w:rPr>
      </w:pPr>
      <w:r w:rsidRPr="0012605F">
        <w:rPr>
          <w:noProof/>
        </w:rPr>
        <w:t>[34]</w:t>
      </w:r>
      <w:r w:rsidRPr="0012605F">
        <w:rPr>
          <w:noProof/>
        </w:rPr>
        <w:tab/>
        <w:t xml:space="preserve">T. Hong and M. Shahidehpour, “Load Forecasting Case Study,” </w:t>
      </w:r>
      <w:r w:rsidRPr="0012605F">
        <w:rPr>
          <w:i/>
          <w:iCs/>
          <w:noProof/>
        </w:rPr>
        <w:t>U.S. Dep. Energy</w:t>
      </w:r>
      <w:r w:rsidRPr="0012605F">
        <w:rPr>
          <w:noProof/>
        </w:rPr>
        <w:t xml:space="preserve">, </w:t>
      </w:r>
      <w:r w:rsidRPr="0012605F">
        <w:rPr>
          <w:noProof/>
        </w:rPr>
        <w:lastRenderedPageBreak/>
        <w:t>2015.</w:t>
      </w:r>
    </w:p>
    <w:p w14:paraId="36AD1632" w14:textId="77777777" w:rsidR="0012605F" w:rsidRPr="0012605F" w:rsidRDefault="0012605F" w:rsidP="0012605F">
      <w:pPr>
        <w:widowControl w:val="0"/>
        <w:autoSpaceDE w:val="0"/>
        <w:autoSpaceDN w:val="0"/>
        <w:adjustRightInd w:val="0"/>
        <w:ind w:left="640" w:hanging="640"/>
        <w:rPr>
          <w:noProof/>
        </w:rPr>
      </w:pPr>
      <w:r w:rsidRPr="0012605F">
        <w:rPr>
          <w:noProof/>
        </w:rPr>
        <w:t>[35]</w:t>
      </w:r>
      <w:r w:rsidRPr="0012605F">
        <w:rPr>
          <w:noProof/>
        </w:rPr>
        <w:tab/>
        <w:t>S. Fan, K. Methaprayoon, and W. J. Lee, “Multi-area load forecasting for system with large geographical area,” 2008, doi: 10.1109/ICPS.2008.4606287.</w:t>
      </w:r>
    </w:p>
    <w:p w14:paraId="2939484B" w14:textId="77777777" w:rsidR="0012605F" w:rsidRPr="0012605F" w:rsidRDefault="0012605F" w:rsidP="0012605F">
      <w:pPr>
        <w:widowControl w:val="0"/>
        <w:autoSpaceDE w:val="0"/>
        <w:autoSpaceDN w:val="0"/>
        <w:adjustRightInd w:val="0"/>
        <w:ind w:left="640" w:hanging="640"/>
        <w:rPr>
          <w:noProof/>
        </w:rPr>
      </w:pPr>
      <w:r w:rsidRPr="0012605F">
        <w:rPr>
          <w:noProof/>
        </w:rPr>
        <w:t>[36]</w:t>
      </w:r>
      <w:r w:rsidRPr="0012605F">
        <w:rPr>
          <w:noProof/>
        </w:rPr>
        <w:tab/>
        <w:t>E. Taylor, “Short-term Electrical Load Forecasting for an Institutional/Industrial Power System Using an Artificial Neural Network,” The University of Tennessee, Knoxville, 2013.</w:t>
      </w:r>
    </w:p>
    <w:p w14:paraId="15972DB4" w14:textId="77777777" w:rsidR="0012605F" w:rsidRPr="0012605F" w:rsidRDefault="0012605F" w:rsidP="0012605F">
      <w:pPr>
        <w:widowControl w:val="0"/>
        <w:autoSpaceDE w:val="0"/>
        <w:autoSpaceDN w:val="0"/>
        <w:adjustRightInd w:val="0"/>
        <w:ind w:left="640" w:hanging="640"/>
        <w:rPr>
          <w:noProof/>
        </w:rPr>
      </w:pPr>
      <w:r w:rsidRPr="0012605F">
        <w:rPr>
          <w:noProof/>
        </w:rPr>
        <w:t>[37]</w:t>
      </w:r>
      <w:r w:rsidRPr="0012605F">
        <w:rPr>
          <w:noProof/>
        </w:rPr>
        <w:tab/>
        <w:t xml:space="preserve">J. W. Taylor and R. Buizza, “Neural network load forecasting with weather ensemble predictions,” </w:t>
      </w:r>
      <w:r w:rsidRPr="0012605F">
        <w:rPr>
          <w:i/>
          <w:iCs/>
          <w:noProof/>
        </w:rPr>
        <w:t>IEEE Trans. Power Syst.</w:t>
      </w:r>
      <w:r w:rsidRPr="0012605F">
        <w:rPr>
          <w:noProof/>
        </w:rPr>
        <w:t>, 2002, doi: 10.1109/TPWRS.2002.800906.</w:t>
      </w:r>
    </w:p>
    <w:p w14:paraId="63C11EAA" w14:textId="77777777" w:rsidR="0012605F" w:rsidRPr="0012605F" w:rsidRDefault="0012605F" w:rsidP="0012605F">
      <w:pPr>
        <w:widowControl w:val="0"/>
        <w:autoSpaceDE w:val="0"/>
        <w:autoSpaceDN w:val="0"/>
        <w:adjustRightInd w:val="0"/>
        <w:ind w:left="640" w:hanging="640"/>
        <w:rPr>
          <w:noProof/>
        </w:rPr>
      </w:pPr>
      <w:r w:rsidRPr="0012605F">
        <w:rPr>
          <w:noProof/>
        </w:rPr>
        <w:t>[38]</w:t>
      </w:r>
      <w:r w:rsidRPr="0012605F">
        <w:rPr>
          <w:noProof/>
        </w:rPr>
        <w:tab/>
        <w:t xml:space="preserve">A. Khotanzad, R. Afkhami-Rohani, and R. Af, “ANNSTLF - Artificial neural network short-term load forecaster - generation three,” </w:t>
      </w:r>
      <w:r w:rsidRPr="0012605F">
        <w:rPr>
          <w:i/>
          <w:iCs/>
          <w:noProof/>
        </w:rPr>
        <w:t>IEEE Trans. Power Syst.</w:t>
      </w:r>
      <w:r w:rsidRPr="0012605F">
        <w:rPr>
          <w:noProof/>
        </w:rPr>
        <w:t>, vol. 13, no. 4, pp. 1413–1422, 1998, doi: 10.1109/59.736285.</w:t>
      </w:r>
    </w:p>
    <w:p w14:paraId="02C25C84" w14:textId="77777777" w:rsidR="0012605F" w:rsidRPr="0012605F" w:rsidRDefault="0012605F" w:rsidP="0012605F">
      <w:pPr>
        <w:widowControl w:val="0"/>
        <w:autoSpaceDE w:val="0"/>
        <w:autoSpaceDN w:val="0"/>
        <w:adjustRightInd w:val="0"/>
        <w:ind w:left="640" w:hanging="640"/>
        <w:rPr>
          <w:noProof/>
        </w:rPr>
      </w:pPr>
      <w:r w:rsidRPr="0012605F">
        <w:rPr>
          <w:noProof/>
        </w:rPr>
        <w:t>[39]</w:t>
      </w:r>
      <w:r w:rsidRPr="0012605F">
        <w:rPr>
          <w:noProof/>
        </w:rPr>
        <w:tab/>
        <w:t xml:space="preserve">M. Sobhani, A. Campbell, S. Sangamwar, C. Li, and T. Hong, “Combining weather stations for electric load forecasting,” </w:t>
      </w:r>
      <w:r w:rsidRPr="0012605F">
        <w:rPr>
          <w:i/>
          <w:iCs/>
          <w:noProof/>
        </w:rPr>
        <w:t>Energies</w:t>
      </w:r>
      <w:r w:rsidRPr="0012605F">
        <w:rPr>
          <w:noProof/>
        </w:rPr>
        <w:t>, 2019, doi: 10.3390/en12081510.</w:t>
      </w:r>
    </w:p>
    <w:p w14:paraId="7563F7FC" w14:textId="77777777" w:rsidR="0012605F" w:rsidRPr="0012605F" w:rsidRDefault="0012605F" w:rsidP="0012605F">
      <w:pPr>
        <w:widowControl w:val="0"/>
        <w:autoSpaceDE w:val="0"/>
        <w:autoSpaceDN w:val="0"/>
        <w:adjustRightInd w:val="0"/>
        <w:ind w:left="640" w:hanging="640"/>
        <w:rPr>
          <w:noProof/>
        </w:rPr>
      </w:pPr>
      <w:r w:rsidRPr="0012605F">
        <w:rPr>
          <w:noProof/>
        </w:rPr>
        <w:t>[40]</w:t>
      </w:r>
      <w:r w:rsidRPr="0012605F">
        <w:rPr>
          <w:noProof/>
        </w:rPr>
        <w:tab/>
        <w:t xml:space="preserve">T. Hong, P. Wang, and L. White, “Weather station selection for electric load forecasting,” </w:t>
      </w:r>
      <w:r w:rsidRPr="0012605F">
        <w:rPr>
          <w:i/>
          <w:iCs/>
          <w:noProof/>
        </w:rPr>
        <w:t>Int. J. Forecast.</w:t>
      </w:r>
      <w:r w:rsidRPr="0012605F">
        <w:rPr>
          <w:noProof/>
        </w:rPr>
        <w:t>, 2015, doi: 10.1016/j.ijforecast.2014.07.001.</w:t>
      </w:r>
    </w:p>
    <w:p w14:paraId="172D7C0F" w14:textId="77777777" w:rsidR="0012605F" w:rsidRPr="0012605F" w:rsidRDefault="0012605F" w:rsidP="0012605F">
      <w:pPr>
        <w:widowControl w:val="0"/>
        <w:autoSpaceDE w:val="0"/>
        <w:autoSpaceDN w:val="0"/>
        <w:adjustRightInd w:val="0"/>
        <w:ind w:left="640" w:hanging="640"/>
        <w:rPr>
          <w:noProof/>
        </w:rPr>
      </w:pPr>
      <w:r w:rsidRPr="0012605F">
        <w:rPr>
          <w:noProof/>
        </w:rPr>
        <w:t>[41]</w:t>
      </w:r>
      <w:r w:rsidRPr="0012605F">
        <w:rPr>
          <w:noProof/>
        </w:rPr>
        <w:tab/>
        <w:t xml:space="preserve">S. N. Fallah, M. Ganjkhani, S. Shamshirband, and K. wing Chau, “Computational intelligence on short-term load forecasting: A methodological overview,” </w:t>
      </w:r>
      <w:r w:rsidRPr="0012605F">
        <w:rPr>
          <w:i/>
          <w:iCs/>
          <w:noProof/>
        </w:rPr>
        <w:t>Energies</w:t>
      </w:r>
      <w:r w:rsidRPr="0012605F">
        <w:rPr>
          <w:noProof/>
        </w:rPr>
        <w:t>. 2019, doi: 10.3390/en12030393.</w:t>
      </w:r>
    </w:p>
    <w:p w14:paraId="46FCF915" w14:textId="77777777" w:rsidR="0012605F" w:rsidRPr="0012605F" w:rsidRDefault="0012605F" w:rsidP="0012605F">
      <w:pPr>
        <w:widowControl w:val="0"/>
        <w:autoSpaceDE w:val="0"/>
        <w:autoSpaceDN w:val="0"/>
        <w:adjustRightInd w:val="0"/>
        <w:ind w:left="640" w:hanging="640"/>
        <w:rPr>
          <w:noProof/>
        </w:rPr>
      </w:pPr>
      <w:r w:rsidRPr="0012605F">
        <w:rPr>
          <w:noProof/>
        </w:rPr>
        <w:t>[42]</w:t>
      </w:r>
      <w:r w:rsidRPr="0012605F">
        <w:rPr>
          <w:noProof/>
        </w:rPr>
        <w:tab/>
        <w:t xml:space="preserve">S. Moreno-Carbonell, E. F. Sánchez-Úbeda, and A. Muñoz, “Rethinking weather station selection for electric load forecasting using genetic algorithms,” </w:t>
      </w:r>
      <w:r w:rsidRPr="0012605F">
        <w:rPr>
          <w:i/>
          <w:iCs/>
          <w:noProof/>
        </w:rPr>
        <w:t>Int. J. Forecast.</w:t>
      </w:r>
      <w:r w:rsidRPr="0012605F">
        <w:rPr>
          <w:noProof/>
        </w:rPr>
        <w:t>, 2020, doi: 10.1016/j.ijforecast.2019.08.008.</w:t>
      </w:r>
    </w:p>
    <w:p w14:paraId="71EC65DB" w14:textId="77777777" w:rsidR="0012605F" w:rsidRPr="0012605F" w:rsidRDefault="0012605F" w:rsidP="0012605F">
      <w:pPr>
        <w:widowControl w:val="0"/>
        <w:autoSpaceDE w:val="0"/>
        <w:autoSpaceDN w:val="0"/>
        <w:adjustRightInd w:val="0"/>
        <w:ind w:left="640" w:hanging="640"/>
        <w:rPr>
          <w:noProof/>
        </w:rPr>
      </w:pPr>
      <w:r w:rsidRPr="0012605F">
        <w:rPr>
          <w:noProof/>
        </w:rPr>
        <w:t>[43]</w:t>
      </w:r>
      <w:r w:rsidRPr="0012605F">
        <w:rPr>
          <w:noProof/>
        </w:rPr>
        <w:tab/>
        <w:t xml:space="preserve">M. JANICKI, “Methods of weather variables introduction into short-term electric </w:t>
      </w:r>
      <w:r w:rsidRPr="0012605F">
        <w:rPr>
          <w:noProof/>
        </w:rPr>
        <w:lastRenderedPageBreak/>
        <w:t xml:space="preserve">load forecasting models - a review,” </w:t>
      </w:r>
      <w:r w:rsidRPr="0012605F">
        <w:rPr>
          <w:i/>
          <w:iCs/>
          <w:noProof/>
        </w:rPr>
        <w:t>PRZEGLĄD ELEKTROTECHNICZNY</w:t>
      </w:r>
      <w:r w:rsidRPr="0012605F">
        <w:rPr>
          <w:noProof/>
        </w:rPr>
        <w:t>, 2017, doi: 10.15199/48.2017.04.18.</w:t>
      </w:r>
    </w:p>
    <w:p w14:paraId="150C6A7D" w14:textId="77777777" w:rsidR="0012605F" w:rsidRPr="0012605F" w:rsidRDefault="0012605F" w:rsidP="0012605F">
      <w:pPr>
        <w:widowControl w:val="0"/>
        <w:autoSpaceDE w:val="0"/>
        <w:autoSpaceDN w:val="0"/>
        <w:adjustRightInd w:val="0"/>
        <w:ind w:left="640" w:hanging="640"/>
        <w:rPr>
          <w:noProof/>
        </w:rPr>
      </w:pPr>
      <w:r w:rsidRPr="0012605F">
        <w:rPr>
          <w:noProof/>
        </w:rPr>
        <w:t>[44]</w:t>
      </w:r>
      <w:r w:rsidRPr="0012605F">
        <w:rPr>
          <w:noProof/>
        </w:rPr>
        <w:tab/>
        <w:t>L. Friedrich and A. Afshari, “Short-term Forecasting of the Abu Dhabi Electricity Load Using Multiple Weather Variables,” 2015, doi: 10.1016/j.egypro.2015.07.616.</w:t>
      </w:r>
    </w:p>
    <w:p w14:paraId="185DEE7E" w14:textId="77777777" w:rsidR="0012605F" w:rsidRPr="0012605F" w:rsidRDefault="0012605F" w:rsidP="0012605F">
      <w:pPr>
        <w:widowControl w:val="0"/>
        <w:autoSpaceDE w:val="0"/>
        <w:autoSpaceDN w:val="0"/>
        <w:adjustRightInd w:val="0"/>
        <w:ind w:left="640" w:hanging="640"/>
        <w:rPr>
          <w:noProof/>
        </w:rPr>
      </w:pPr>
      <w:r w:rsidRPr="0012605F">
        <w:rPr>
          <w:noProof/>
        </w:rPr>
        <w:t>[45]</w:t>
      </w:r>
      <w:r w:rsidRPr="0012605F">
        <w:rPr>
          <w:noProof/>
        </w:rPr>
        <w:tab/>
        <w:t>E. L. Taylor, “Short-term Electrical Load Forecasting for an Institutional/ Industrial Power System Using an Artificial Neural Network,” University of Tennessee, 2013.</w:t>
      </w:r>
    </w:p>
    <w:p w14:paraId="66930A46" w14:textId="77777777" w:rsidR="0012605F" w:rsidRPr="0012605F" w:rsidRDefault="0012605F" w:rsidP="0012605F">
      <w:pPr>
        <w:widowControl w:val="0"/>
        <w:autoSpaceDE w:val="0"/>
        <w:autoSpaceDN w:val="0"/>
        <w:adjustRightInd w:val="0"/>
        <w:ind w:left="640" w:hanging="640"/>
        <w:rPr>
          <w:noProof/>
        </w:rPr>
      </w:pPr>
      <w:r w:rsidRPr="0012605F">
        <w:rPr>
          <w:noProof/>
        </w:rPr>
        <w:t>[46]</w:t>
      </w:r>
      <w:r w:rsidRPr="0012605F">
        <w:rPr>
          <w:noProof/>
        </w:rPr>
        <w:tab/>
        <w:t xml:space="preserve">Z. Deng, B. Wang, Y. Xu, T. Xu, C. Liu, and Z. Zhu, “Multi-scale convolutional neural network with time-cognition for multi-step short-Term load forecasting,” </w:t>
      </w:r>
      <w:r w:rsidRPr="0012605F">
        <w:rPr>
          <w:i/>
          <w:iCs/>
          <w:noProof/>
        </w:rPr>
        <w:t>IEEE Access</w:t>
      </w:r>
      <w:r w:rsidRPr="0012605F">
        <w:rPr>
          <w:noProof/>
        </w:rPr>
        <w:t>, vol. 7, pp. 88058–88071, 2019, doi: 10.1109/ACCESS.2019.2926137.</w:t>
      </w:r>
    </w:p>
    <w:p w14:paraId="31FE099B" w14:textId="77777777" w:rsidR="0012605F" w:rsidRPr="0012605F" w:rsidRDefault="0012605F" w:rsidP="0012605F">
      <w:pPr>
        <w:widowControl w:val="0"/>
        <w:autoSpaceDE w:val="0"/>
        <w:autoSpaceDN w:val="0"/>
        <w:adjustRightInd w:val="0"/>
        <w:ind w:left="640" w:hanging="640"/>
        <w:rPr>
          <w:noProof/>
        </w:rPr>
      </w:pPr>
      <w:r w:rsidRPr="0012605F">
        <w:rPr>
          <w:noProof/>
        </w:rPr>
        <w:t>[47]</w:t>
      </w:r>
      <w:r w:rsidRPr="0012605F">
        <w:rPr>
          <w:noProof/>
        </w:rPr>
        <w:tab/>
        <w:t xml:space="preserve">J. Luo, T. Hong, and M. Yue, “Real-time anomaly detection for very short-term load forecasting,” </w:t>
      </w:r>
      <w:r w:rsidRPr="0012605F">
        <w:rPr>
          <w:i/>
          <w:iCs/>
          <w:noProof/>
        </w:rPr>
        <w:t>J. Mod. Power Syst. Clean Energy</w:t>
      </w:r>
      <w:r w:rsidRPr="0012605F">
        <w:rPr>
          <w:noProof/>
        </w:rPr>
        <w:t>, 2018, doi: 10.1007/s40565-017-0351-7.</w:t>
      </w:r>
    </w:p>
    <w:p w14:paraId="79C3418B" w14:textId="77777777" w:rsidR="0012605F" w:rsidRPr="0012605F" w:rsidRDefault="0012605F" w:rsidP="0012605F">
      <w:pPr>
        <w:widowControl w:val="0"/>
        <w:autoSpaceDE w:val="0"/>
        <w:autoSpaceDN w:val="0"/>
        <w:adjustRightInd w:val="0"/>
        <w:ind w:left="640" w:hanging="640"/>
        <w:rPr>
          <w:noProof/>
        </w:rPr>
      </w:pPr>
      <w:r w:rsidRPr="0012605F">
        <w:rPr>
          <w:noProof/>
        </w:rPr>
        <w:t>[48]</w:t>
      </w:r>
      <w:r w:rsidRPr="0012605F">
        <w:rPr>
          <w:noProof/>
        </w:rPr>
        <w:tab/>
        <w:t xml:space="preserve">K. Liu, “Comparison of very short-term load forecasting techniques,” </w:t>
      </w:r>
      <w:r w:rsidRPr="0012605F">
        <w:rPr>
          <w:i/>
          <w:iCs/>
          <w:noProof/>
        </w:rPr>
        <w:t>IEEE Trans. Power Syst.</w:t>
      </w:r>
      <w:r w:rsidRPr="0012605F">
        <w:rPr>
          <w:noProof/>
        </w:rPr>
        <w:t>, 1996, doi: 10.1109/59.496169.</w:t>
      </w:r>
    </w:p>
    <w:p w14:paraId="52B66137" w14:textId="77777777" w:rsidR="0012605F" w:rsidRPr="0012605F" w:rsidRDefault="0012605F" w:rsidP="0012605F">
      <w:pPr>
        <w:widowControl w:val="0"/>
        <w:autoSpaceDE w:val="0"/>
        <w:autoSpaceDN w:val="0"/>
        <w:adjustRightInd w:val="0"/>
        <w:ind w:left="640" w:hanging="640"/>
        <w:rPr>
          <w:noProof/>
        </w:rPr>
      </w:pPr>
      <w:r w:rsidRPr="0012605F">
        <w:rPr>
          <w:noProof/>
        </w:rPr>
        <w:t>[49]</w:t>
      </w:r>
      <w:r w:rsidRPr="0012605F">
        <w:rPr>
          <w:noProof/>
        </w:rPr>
        <w:tab/>
        <w:t xml:space="preserve">W. Charyloniuk and M. S. Chen, “Very short-term load forecasting using artificial neural networks,” </w:t>
      </w:r>
      <w:r w:rsidRPr="0012605F">
        <w:rPr>
          <w:i/>
          <w:iCs/>
          <w:noProof/>
        </w:rPr>
        <w:t>IEEE Trans. Power Syst.</w:t>
      </w:r>
      <w:r w:rsidRPr="0012605F">
        <w:rPr>
          <w:noProof/>
        </w:rPr>
        <w:t>, 2000, doi: 10.1109/59.852131.</w:t>
      </w:r>
    </w:p>
    <w:p w14:paraId="39BC4E3A" w14:textId="77777777" w:rsidR="0012605F" w:rsidRPr="0012605F" w:rsidRDefault="0012605F" w:rsidP="0012605F">
      <w:pPr>
        <w:widowControl w:val="0"/>
        <w:autoSpaceDE w:val="0"/>
        <w:autoSpaceDN w:val="0"/>
        <w:adjustRightInd w:val="0"/>
        <w:ind w:left="640" w:hanging="640"/>
        <w:rPr>
          <w:noProof/>
        </w:rPr>
      </w:pPr>
      <w:r w:rsidRPr="0012605F">
        <w:rPr>
          <w:noProof/>
        </w:rPr>
        <w:t>[50]</w:t>
      </w:r>
      <w:r w:rsidRPr="0012605F">
        <w:rPr>
          <w:noProof/>
        </w:rPr>
        <w:tab/>
        <w:t xml:space="preserve">J. W. Taylor, “An evaluation of methods for very short-term load forecasting using minute-by-minute British data,” </w:t>
      </w:r>
      <w:r w:rsidRPr="0012605F">
        <w:rPr>
          <w:i/>
          <w:iCs/>
          <w:noProof/>
        </w:rPr>
        <w:t>Int. J. Forecast.</w:t>
      </w:r>
      <w:r w:rsidRPr="0012605F">
        <w:rPr>
          <w:noProof/>
        </w:rPr>
        <w:t>, 2008, doi: 10.1016/j.ijforecast.2008.07.007.</w:t>
      </w:r>
    </w:p>
    <w:p w14:paraId="0811D958" w14:textId="77777777" w:rsidR="0012605F" w:rsidRPr="0012605F" w:rsidRDefault="0012605F" w:rsidP="0012605F">
      <w:pPr>
        <w:widowControl w:val="0"/>
        <w:autoSpaceDE w:val="0"/>
        <w:autoSpaceDN w:val="0"/>
        <w:adjustRightInd w:val="0"/>
        <w:ind w:left="640" w:hanging="640"/>
        <w:rPr>
          <w:noProof/>
        </w:rPr>
      </w:pPr>
      <w:r w:rsidRPr="0012605F">
        <w:rPr>
          <w:noProof/>
        </w:rPr>
        <w:t>[51]</w:t>
      </w:r>
      <w:r w:rsidRPr="0012605F">
        <w:rPr>
          <w:noProof/>
        </w:rPr>
        <w:tab/>
        <w:t xml:space="preserve">T. Hong, J. Wilson, and J. Xie, “Long term probabilistic load forecasting and normalization with hourly information,” </w:t>
      </w:r>
      <w:r w:rsidRPr="0012605F">
        <w:rPr>
          <w:i/>
          <w:iCs/>
          <w:noProof/>
        </w:rPr>
        <w:t>IEEE Trans. Smart Grid</w:t>
      </w:r>
      <w:r w:rsidRPr="0012605F">
        <w:rPr>
          <w:noProof/>
        </w:rPr>
        <w:t>, vol. 5, no. 1, pp. 456–462, 2014, doi: 10.1109/TSG.2013.2274373.</w:t>
      </w:r>
    </w:p>
    <w:p w14:paraId="2FCBC961" w14:textId="77777777" w:rsidR="0012605F" w:rsidRPr="0012605F" w:rsidRDefault="0012605F" w:rsidP="0012605F">
      <w:pPr>
        <w:widowControl w:val="0"/>
        <w:autoSpaceDE w:val="0"/>
        <w:autoSpaceDN w:val="0"/>
        <w:adjustRightInd w:val="0"/>
        <w:ind w:left="640" w:hanging="640"/>
        <w:rPr>
          <w:noProof/>
        </w:rPr>
      </w:pPr>
      <w:r w:rsidRPr="0012605F">
        <w:rPr>
          <w:noProof/>
        </w:rPr>
        <w:t>[52]</w:t>
      </w:r>
      <w:r w:rsidRPr="0012605F">
        <w:rPr>
          <w:noProof/>
        </w:rPr>
        <w:tab/>
        <w:t xml:space="preserve">P. Mandal, T. Senjyu, N. Urasaki, and T. Funabashi, “A neural network based </w:t>
      </w:r>
      <w:r w:rsidRPr="0012605F">
        <w:rPr>
          <w:noProof/>
        </w:rPr>
        <w:lastRenderedPageBreak/>
        <w:t xml:space="preserve">several-hour-ahead electric load forecasting using similar days approach,” </w:t>
      </w:r>
      <w:r w:rsidRPr="0012605F">
        <w:rPr>
          <w:i/>
          <w:iCs/>
          <w:noProof/>
        </w:rPr>
        <w:t>Int. J. Electr. Power Energy Syst.</w:t>
      </w:r>
      <w:r w:rsidRPr="0012605F">
        <w:rPr>
          <w:noProof/>
        </w:rPr>
        <w:t>, 2006, doi: 10.1016/j.ijepes.2005.12.007.</w:t>
      </w:r>
    </w:p>
    <w:p w14:paraId="37F961DC" w14:textId="77777777" w:rsidR="0012605F" w:rsidRPr="0012605F" w:rsidRDefault="0012605F" w:rsidP="0012605F">
      <w:pPr>
        <w:widowControl w:val="0"/>
        <w:autoSpaceDE w:val="0"/>
        <w:autoSpaceDN w:val="0"/>
        <w:adjustRightInd w:val="0"/>
        <w:ind w:left="640" w:hanging="640"/>
        <w:rPr>
          <w:noProof/>
        </w:rPr>
      </w:pPr>
      <w:r w:rsidRPr="0012605F">
        <w:rPr>
          <w:noProof/>
        </w:rPr>
        <w:t>[53]</w:t>
      </w:r>
      <w:r w:rsidRPr="0012605F">
        <w:rPr>
          <w:noProof/>
        </w:rPr>
        <w:tab/>
        <w:t xml:space="preserve">E. Kyriakides and M. Polycarpou, “Short term electric load forecasting: A tutorial,” </w:t>
      </w:r>
      <w:r w:rsidRPr="0012605F">
        <w:rPr>
          <w:i/>
          <w:iCs/>
          <w:noProof/>
        </w:rPr>
        <w:t>Stud. Comput. Intell.</w:t>
      </w:r>
      <w:r w:rsidRPr="0012605F">
        <w:rPr>
          <w:noProof/>
        </w:rPr>
        <w:t>, 2006, doi: 10.1007/978-3-540-36122-0_16.</w:t>
      </w:r>
    </w:p>
    <w:p w14:paraId="752C03AB" w14:textId="77777777" w:rsidR="0012605F" w:rsidRPr="0012605F" w:rsidRDefault="0012605F" w:rsidP="0012605F">
      <w:pPr>
        <w:widowControl w:val="0"/>
        <w:autoSpaceDE w:val="0"/>
        <w:autoSpaceDN w:val="0"/>
        <w:adjustRightInd w:val="0"/>
        <w:ind w:left="640" w:hanging="640"/>
        <w:rPr>
          <w:noProof/>
        </w:rPr>
      </w:pPr>
      <w:r w:rsidRPr="0012605F">
        <w:rPr>
          <w:noProof/>
        </w:rPr>
        <w:t>[54]</w:t>
      </w:r>
      <w:r w:rsidRPr="0012605F">
        <w:rPr>
          <w:noProof/>
        </w:rPr>
        <w:tab/>
        <w:t xml:space="preserve">Ö. Ö. Bozkurt, G. Biricik, and Z. C. Taysi, “Artificial neural network and SARIMA based models for power load forecasting in Turkish electricity market Ö,” </w:t>
      </w:r>
      <w:r w:rsidRPr="0012605F">
        <w:rPr>
          <w:i/>
          <w:iCs/>
          <w:noProof/>
        </w:rPr>
        <w:t>PLoS One</w:t>
      </w:r>
      <w:r w:rsidRPr="0012605F">
        <w:rPr>
          <w:noProof/>
        </w:rPr>
        <w:t>, 2017, doi: 10.1371/journal.pone.0175915.</w:t>
      </w:r>
    </w:p>
    <w:p w14:paraId="3495B3A7" w14:textId="77777777" w:rsidR="0012605F" w:rsidRPr="0012605F" w:rsidRDefault="0012605F" w:rsidP="0012605F">
      <w:pPr>
        <w:widowControl w:val="0"/>
        <w:autoSpaceDE w:val="0"/>
        <w:autoSpaceDN w:val="0"/>
        <w:adjustRightInd w:val="0"/>
        <w:ind w:left="640" w:hanging="640"/>
        <w:rPr>
          <w:noProof/>
        </w:rPr>
      </w:pPr>
      <w:r w:rsidRPr="0012605F">
        <w:rPr>
          <w:noProof/>
        </w:rPr>
        <w:t>[55]</w:t>
      </w:r>
      <w:r w:rsidRPr="0012605F">
        <w:rPr>
          <w:noProof/>
        </w:rPr>
        <w:tab/>
        <w:t>S. Dwijayanti, “Short Term Load Forecasting Using a Neural Network Based Time Series Approach,” Oklahoma State University, 2013.</w:t>
      </w:r>
    </w:p>
    <w:p w14:paraId="6E19E34F" w14:textId="77777777" w:rsidR="0012605F" w:rsidRPr="0012605F" w:rsidRDefault="0012605F" w:rsidP="0012605F">
      <w:pPr>
        <w:widowControl w:val="0"/>
        <w:autoSpaceDE w:val="0"/>
        <w:autoSpaceDN w:val="0"/>
        <w:adjustRightInd w:val="0"/>
        <w:ind w:left="640" w:hanging="640"/>
        <w:rPr>
          <w:noProof/>
        </w:rPr>
      </w:pPr>
      <w:r w:rsidRPr="0012605F">
        <w:rPr>
          <w:noProof/>
        </w:rPr>
        <w:t>[56]</w:t>
      </w:r>
      <w:r w:rsidRPr="0012605F">
        <w:rPr>
          <w:noProof/>
        </w:rPr>
        <w:tab/>
        <w:t xml:space="preserve">G. J. Tsekouras, N. D. Hatziargyriou, and E. N. Dialynas, “An optimized adaptive neural network for annual midterm energy forecasting,” </w:t>
      </w:r>
      <w:r w:rsidRPr="0012605F">
        <w:rPr>
          <w:i/>
          <w:iCs/>
          <w:noProof/>
        </w:rPr>
        <w:t>IEEE Trans. Power Syst.</w:t>
      </w:r>
      <w:r w:rsidRPr="0012605F">
        <w:rPr>
          <w:noProof/>
        </w:rPr>
        <w:t>, 2006, doi: 10.1109/TPWRS.2005.860926.</w:t>
      </w:r>
    </w:p>
    <w:p w14:paraId="72323F23" w14:textId="77777777" w:rsidR="0012605F" w:rsidRPr="0012605F" w:rsidRDefault="0012605F" w:rsidP="0012605F">
      <w:pPr>
        <w:widowControl w:val="0"/>
        <w:autoSpaceDE w:val="0"/>
        <w:autoSpaceDN w:val="0"/>
        <w:adjustRightInd w:val="0"/>
        <w:ind w:left="640" w:hanging="640"/>
        <w:rPr>
          <w:noProof/>
        </w:rPr>
      </w:pPr>
      <w:r w:rsidRPr="0012605F">
        <w:rPr>
          <w:noProof/>
        </w:rPr>
        <w:t>[57]</w:t>
      </w:r>
      <w:r w:rsidRPr="0012605F">
        <w:rPr>
          <w:noProof/>
        </w:rPr>
        <w:tab/>
        <w:t xml:space="preserve">E. Doveh, P. Feigin, D. Greig, and L. Hyams, “Experience with FNN models for medium term power demand predictions,” </w:t>
      </w:r>
      <w:r w:rsidRPr="0012605F">
        <w:rPr>
          <w:i/>
          <w:iCs/>
          <w:noProof/>
        </w:rPr>
        <w:t>IEEE Trans. Power Syst.</w:t>
      </w:r>
      <w:r w:rsidRPr="0012605F">
        <w:rPr>
          <w:noProof/>
        </w:rPr>
        <w:t>, 1999, doi: 10.1109/59.761878.</w:t>
      </w:r>
    </w:p>
    <w:p w14:paraId="0CAD2238" w14:textId="77777777" w:rsidR="0012605F" w:rsidRPr="0012605F" w:rsidRDefault="0012605F" w:rsidP="0012605F">
      <w:pPr>
        <w:widowControl w:val="0"/>
        <w:autoSpaceDE w:val="0"/>
        <w:autoSpaceDN w:val="0"/>
        <w:adjustRightInd w:val="0"/>
        <w:ind w:left="640" w:hanging="640"/>
        <w:rPr>
          <w:noProof/>
        </w:rPr>
      </w:pPr>
      <w:r w:rsidRPr="0012605F">
        <w:rPr>
          <w:noProof/>
        </w:rPr>
        <w:t>[58]</w:t>
      </w:r>
      <w:r w:rsidRPr="0012605F">
        <w:rPr>
          <w:noProof/>
        </w:rPr>
        <w:tab/>
        <w:t xml:space="preserve">J. Reneses, E. Centeno, and J. Barquín, “Coordination between medium-term generation planning and short-term operation in electricity markets,” </w:t>
      </w:r>
      <w:r w:rsidRPr="0012605F">
        <w:rPr>
          <w:i/>
          <w:iCs/>
          <w:noProof/>
        </w:rPr>
        <w:t>IEEE Trans. Power Syst.</w:t>
      </w:r>
      <w:r w:rsidRPr="0012605F">
        <w:rPr>
          <w:noProof/>
        </w:rPr>
        <w:t>, 2006, doi: 10.1109/TPWRS.2005.857851.</w:t>
      </w:r>
    </w:p>
    <w:p w14:paraId="69068599" w14:textId="77777777" w:rsidR="0012605F" w:rsidRPr="0012605F" w:rsidRDefault="0012605F" w:rsidP="0012605F">
      <w:pPr>
        <w:widowControl w:val="0"/>
        <w:autoSpaceDE w:val="0"/>
        <w:autoSpaceDN w:val="0"/>
        <w:adjustRightInd w:val="0"/>
        <w:ind w:left="640" w:hanging="640"/>
        <w:rPr>
          <w:noProof/>
        </w:rPr>
      </w:pPr>
      <w:r w:rsidRPr="0012605F">
        <w:rPr>
          <w:noProof/>
        </w:rPr>
        <w:t>[59]</w:t>
      </w:r>
      <w:r w:rsidRPr="0012605F">
        <w:rPr>
          <w:noProof/>
        </w:rPr>
        <w:tab/>
        <w:t xml:space="preserve">M. S. Kandil, S. M. El-Debeiky, and N. E. Hasanien, “Long-term load forecasting for fast developing utility using a knowledge-based expert system,” </w:t>
      </w:r>
      <w:r w:rsidRPr="0012605F">
        <w:rPr>
          <w:i/>
          <w:iCs/>
          <w:noProof/>
        </w:rPr>
        <w:t>IEEE Trans. Power Syst.</w:t>
      </w:r>
      <w:r w:rsidRPr="0012605F">
        <w:rPr>
          <w:noProof/>
        </w:rPr>
        <w:t>, 2002, doi: 10.1109/TPWRS.2002.1007923.</w:t>
      </w:r>
    </w:p>
    <w:p w14:paraId="3A4034D2" w14:textId="77777777" w:rsidR="0012605F" w:rsidRPr="0012605F" w:rsidRDefault="0012605F" w:rsidP="0012605F">
      <w:pPr>
        <w:widowControl w:val="0"/>
        <w:autoSpaceDE w:val="0"/>
        <w:autoSpaceDN w:val="0"/>
        <w:adjustRightInd w:val="0"/>
        <w:ind w:left="640" w:hanging="640"/>
        <w:rPr>
          <w:noProof/>
        </w:rPr>
      </w:pPr>
      <w:r w:rsidRPr="0012605F">
        <w:rPr>
          <w:noProof/>
        </w:rPr>
        <w:t>[60]</w:t>
      </w:r>
      <w:r w:rsidRPr="0012605F">
        <w:rPr>
          <w:noProof/>
        </w:rPr>
        <w:tab/>
        <w:t>T. Hong, P. Wang, and H. L. Willis, “A naïve multiple linear regression benchmark for short term load forecasting,” 2011, doi: 10.1109/PES.2011.6038881.</w:t>
      </w:r>
    </w:p>
    <w:p w14:paraId="4C3727E4"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[61]</w:t>
      </w:r>
      <w:r w:rsidRPr="0012605F">
        <w:rPr>
          <w:noProof/>
        </w:rPr>
        <w:tab/>
        <w:t xml:space="preserve">K. Methaprayoon, W. J. Lee, S. Rasmiddatta, J. R. Liao, and R. J. Ross, “Multistage artificial neural network short-term load forecasting engine with front-end weather forecast,” </w:t>
      </w:r>
      <w:r w:rsidRPr="0012605F">
        <w:rPr>
          <w:i/>
          <w:iCs/>
          <w:noProof/>
        </w:rPr>
        <w:t>IEEE Trans. Ind. Appl.</w:t>
      </w:r>
      <w:r w:rsidRPr="0012605F">
        <w:rPr>
          <w:noProof/>
        </w:rPr>
        <w:t>, 2007, doi: 10.1109/TIA.2007.908190.</w:t>
      </w:r>
    </w:p>
    <w:p w14:paraId="7B023A3B" w14:textId="77777777" w:rsidR="0012605F" w:rsidRPr="0012605F" w:rsidRDefault="0012605F" w:rsidP="0012605F">
      <w:pPr>
        <w:widowControl w:val="0"/>
        <w:autoSpaceDE w:val="0"/>
        <w:autoSpaceDN w:val="0"/>
        <w:adjustRightInd w:val="0"/>
        <w:ind w:left="640" w:hanging="640"/>
        <w:rPr>
          <w:noProof/>
        </w:rPr>
      </w:pPr>
      <w:r w:rsidRPr="0012605F">
        <w:rPr>
          <w:noProof/>
        </w:rPr>
        <w:t>[62]</w:t>
      </w:r>
      <w:r w:rsidRPr="0012605F">
        <w:rPr>
          <w:noProof/>
        </w:rPr>
        <w:tab/>
        <w:t>A. K. Singh, Ibraheem, S. Khatoon, M. Muazzam, and D. K. Chaturvedi, “Load forecasting techniques and methodologies: A review,” 2012, doi: 10.1109/ICPCES.2012.6508132.</w:t>
      </w:r>
    </w:p>
    <w:p w14:paraId="1F80D28F" w14:textId="77777777" w:rsidR="0012605F" w:rsidRPr="0012605F" w:rsidRDefault="0012605F" w:rsidP="0012605F">
      <w:pPr>
        <w:widowControl w:val="0"/>
        <w:autoSpaceDE w:val="0"/>
        <w:autoSpaceDN w:val="0"/>
        <w:adjustRightInd w:val="0"/>
        <w:ind w:left="640" w:hanging="640"/>
        <w:rPr>
          <w:noProof/>
        </w:rPr>
      </w:pPr>
      <w:r w:rsidRPr="0012605F">
        <w:rPr>
          <w:noProof/>
        </w:rPr>
        <w:t>[63]</w:t>
      </w:r>
      <w:r w:rsidRPr="0012605F">
        <w:rPr>
          <w:noProof/>
        </w:rPr>
        <w:tab/>
        <w:t>S. Kumar, S. Mishra, and S. Gupta, “Short term load forecasting using ANN and multiple linear regression,” 2016, doi: 10.1109/CICT.2016.44.</w:t>
      </w:r>
    </w:p>
    <w:p w14:paraId="2C1A8BCC" w14:textId="77777777" w:rsidR="0012605F" w:rsidRPr="0012605F" w:rsidRDefault="0012605F" w:rsidP="0012605F">
      <w:pPr>
        <w:widowControl w:val="0"/>
        <w:autoSpaceDE w:val="0"/>
        <w:autoSpaceDN w:val="0"/>
        <w:adjustRightInd w:val="0"/>
        <w:ind w:left="640" w:hanging="640"/>
        <w:rPr>
          <w:noProof/>
        </w:rPr>
      </w:pPr>
      <w:r w:rsidRPr="0012605F">
        <w:rPr>
          <w:noProof/>
        </w:rPr>
        <w:t>[64]</w:t>
      </w:r>
      <w:r w:rsidRPr="0012605F">
        <w:rPr>
          <w:noProof/>
        </w:rPr>
        <w:tab/>
        <w:t xml:space="preserve">A. Y. Saber and A. K. M. R. Alam, “Short term load forecasting using multiple linear regression for big data,” </w:t>
      </w:r>
      <w:r w:rsidRPr="0012605F">
        <w:rPr>
          <w:i/>
          <w:iCs/>
          <w:noProof/>
        </w:rPr>
        <w:t>2017 IEEE Symp. Ser. Comput. Intell. SSCI 2017 - Proc.</w:t>
      </w:r>
      <w:r w:rsidRPr="0012605F">
        <w:rPr>
          <w:noProof/>
        </w:rPr>
        <w:t>, vol. 2018-Janua, pp. 1–6, 2018, doi: 10.1109/SSCI.2017.8285261.</w:t>
      </w:r>
    </w:p>
    <w:p w14:paraId="1171CE67" w14:textId="77777777" w:rsidR="0012605F" w:rsidRPr="0012605F" w:rsidRDefault="0012605F" w:rsidP="0012605F">
      <w:pPr>
        <w:widowControl w:val="0"/>
        <w:autoSpaceDE w:val="0"/>
        <w:autoSpaceDN w:val="0"/>
        <w:adjustRightInd w:val="0"/>
        <w:ind w:left="640" w:hanging="640"/>
        <w:rPr>
          <w:noProof/>
        </w:rPr>
      </w:pPr>
      <w:r w:rsidRPr="0012605F">
        <w:rPr>
          <w:noProof/>
        </w:rPr>
        <w:t>[65]</w:t>
      </w:r>
      <w:r w:rsidRPr="0012605F">
        <w:rPr>
          <w:noProof/>
        </w:rPr>
        <w:tab/>
        <w:t>L. Tang, Y. Yi, and Y. Peng, “An ensemble deep learning model for short-term load forecasting based on ARIMA and LSTM,” 2019, doi: 10.1109/SmartGridComm.2019.8909756.</w:t>
      </w:r>
    </w:p>
    <w:p w14:paraId="56080F39" w14:textId="77777777" w:rsidR="0012605F" w:rsidRPr="0012605F" w:rsidRDefault="0012605F" w:rsidP="0012605F">
      <w:pPr>
        <w:widowControl w:val="0"/>
        <w:autoSpaceDE w:val="0"/>
        <w:autoSpaceDN w:val="0"/>
        <w:adjustRightInd w:val="0"/>
        <w:ind w:left="640" w:hanging="640"/>
        <w:rPr>
          <w:noProof/>
        </w:rPr>
      </w:pPr>
      <w:r w:rsidRPr="0012605F">
        <w:rPr>
          <w:noProof/>
        </w:rPr>
        <w:t>[66]</w:t>
      </w:r>
      <w:r w:rsidRPr="0012605F">
        <w:rPr>
          <w:noProof/>
        </w:rPr>
        <w:tab/>
        <w:t xml:space="preserve">B. Nepal, M. Yamaha, A. Yokoe, and T. Yamaji, “Electricity load forecasting using clustering and ARIMA model for energy management in buildings,” </w:t>
      </w:r>
      <w:r w:rsidRPr="0012605F">
        <w:rPr>
          <w:i/>
          <w:iCs/>
          <w:noProof/>
        </w:rPr>
        <w:t>Japan Archit. Rev.</w:t>
      </w:r>
      <w:r w:rsidRPr="0012605F">
        <w:rPr>
          <w:noProof/>
        </w:rPr>
        <w:t>, 2020, doi: 10.1002/2475-8876.12135.</w:t>
      </w:r>
    </w:p>
    <w:p w14:paraId="0E3CD454" w14:textId="77777777" w:rsidR="0012605F" w:rsidRPr="0012605F" w:rsidRDefault="0012605F" w:rsidP="0012605F">
      <w:pPr>
        <w:widowControl w:val="0"/>
        <w:autoSpaceDE w:val="0"/>
        <w:autoSpaceDN w:val="0"/>
        <w:adjustRightInd w:val="0"/>
        <w:ind w:left="640" w:hanging="640"/>
        <w:rPr>
          <w:noProof/>
        </w:rPr>
      </w:pPr>
      <w:r w:rsidRPr="0012605F">
        <w:rPr>
          <w:noProof/>
        </w:rPr>
        <w:t>[67]</w:t>
      </w:r>
      <w:r w:rsidRPr="0012605F">
        <w:rPr>
          <w:noProof/>
        </w:rPr>
        <w:tab/>
        <w:t>A. Badri, Z. Ameli, and A. Motie Birjandi, “Application of artificial neural networks and fuzzy logic methods for short term load forecasting,” 2012, doi: 10.1016/j.egypro.2011.12.965.</w:t>
      </w:r>
    </w:p>
    <w:p w14:paraId="4EAA4D17" w14:textId="77777777" w:rsidR="0012605F" w:rsidRPr="0012605F" w:rsidRDefault="0012605F" w:rsidP="0012605F">
      <w:pPr>
        <w:widowControl w:val="0"/>
        <w:autoSpaceDE w:val="0"/>
        <w:autoSpaceDN w:val="0"/>
        <w:adjustRightInd w:val="0"/>
        <w:ind w:left="640" w:hanging="640"/>
        <w:rPr>
          <w:noProof/>
        </w:rPr>
      </w:pPr>
      <w:r w:rsidRPr="0012605F">
        <w:rPr>
          <w:noProof/>
        </w:rPr>
        <w:t>[68]</w:t>
      </w:r>
      <w:r w:rsidRPr="0012605F">
        <w:rPr>
          <w:noProof/>
        </w:rPr>
        <w:tab/>
        <w:t xml:space="preserve">P. H. Kuo and C. J. Huang, “A high precision artificial neural networks model for short-Term energy load forecasting,” </w:t>
      </w:r>
      <w:r w:rsidRPr="0012605F">
        <w:rPr>
          <w:i/>
          <w:iCs/>
          <w:noProof/>
        </w:rPr>
        <w:t>Energies</w:t>
      </w:r>
      <w:r w:rsidRPr="0012605F">
        <w:rPr>
          <w:noProof/>
        </w:rPr>
        <w:t>, 2018, doi: 10.3390/en11010213.</w:t>
      </w:r>
    </w:p>
    <w:p w14:paraId="765C5C7F" w14:textId="77777777" w:rsidR="0012605F" w:rsidRPr="0012605F" w:rsidRDefault="0012605F" w:rsidP="0012605F">
      <w:pPr>
        <w:widowControl w:val="0"/>
        <w:autoSpaceDE w:val="0"/>
        <w:autoSpaceDN w:val="0"/>
        <w:adjustRightInd w:val="0"/>
        <w:ind w:left="640" w:hanging="640"/>
        <w:rPr>
          <w:noProof/>
        </w:rPr>
      </w:pPr>
      <w:r w:rsidRPr="0012605F">
        <w:rPr>
          <w:noProof/>
        </w:rPr>
        <w:t>[69]</w:t>
      </w:r>
      <w:r w:rsidRPr="0012605F">
        <w:rPr>
          <w:noProof/>
        </w:rPr>
        <w:tab/>
        <w:t xml:space="preserve">S. Humeau, T. K. Wijaya, M. Vasirani, and K. Aberer, “Electricity load forecasting </w:t>
      </w:r>
      <w:r w:rsidRPr="0012605F">
        <w:rPr>
          <w:noProof/>
        </w:rPr>
        <w:lastRenderedPageBreak/>
        <w:t>for residential customers: Exploiting aggregation and correlation between households,” 2013, doi: 10.1109/SustainIT.2013.6685208.</w:t>
      </w:r>
    </w:p>
    <w:p w14:paraId="5055589D" w14:textId="77777777" w:rsidR="0012605F" w:rsidRPr="0012605F" w:rsidRDefault="0012605F" w:rsidP="0012605F">
      <w:pPr>
        <w:widowControl w:val="0"/>
        <w:autoSpaceDE w:val="0"/>
        <w:autoSpaceDN w:val="0"/>
        <w:adjustRightInd w:val="0"/>
        <w:ind w:left="640" w:hanging="640"/>
        <w:rPr>
          <w:noProof/>
        </w:rPr>
      </w:pPr>
      <w:r w:rsidRPr="0012605F">
        <w:rPr>
          <w:noProof/>
        </w:rPr>
        <w:t>[70]</w:t>
      </w:r>
      <w:r w:rsidRPr="0012605F">
        <w:rPr>
          <w:noProof/>
        </w:rPr>
        <w:tab/>
        <w:t xml:space="preserve">G. Dudek, “Pattern-based local linear regression models for short-term load forecasting,” </w:t>
      </w:r>
      <w:r w:rsidRPr="0012605F">
        <w:rPr>
          <w:i/>
          <w:iCs/>
          <w:noProof/>
        </w:rPr>
        <w:t>Electr. Power Syst. Res.</w:t>
      </w:r>
      <w:r w:rsidRPr="0012605F">
        <w:rPr>
          <w:noProof/>
        </w:rPr>
        <w:t>, 2016, doi: 10.1016/j.epsr.2015.09.001.</w:t>
      </w:r>
    </w:p>
    <w:p w14:paraId="75356F33" w14:textId="77777777" w:rsidR="0012605F" w:rsidRPr="0012605F" w:rsidRDefault="0012605F" w:rsidP="0012605F">
      <w:pPr>
        <w:widowControl w:val="0"/>
        <w:autoSpaceDE w:val="0"/>
        <w:autoSpaceDN w:val="0"/>
        <w:adjustRightInd w:val="0"/>
        <w:ind w:left="640" w:hanging="640"/>
        <w:rPr>
          <w:noProof/>
        </w:rPr>
      </w:pPr>
      <w:r w:rsidRPr="0012605F">
        <w:rPr>
          <w:noProof/>
        </w:rPr>
        <w:t>[71]</w:t>
      </w:r>
      <w:r w:rsidRPr="0012605F">
        <w:rPr>
          <w:noProof/>
        </w:rPr>
        <w:tab/>
        <w:t xml:space="preserve">N. Amjady, “Short-term hourly load forecasting using time-series modeling with peak load estimation capability,” </w:t>
      </w:r>
      <w:r w:rsidRPr="0012605F">
        <w:rPr>
          <w:i/>
          <w:iCs/>
          <w:noProof/>
        </w:rPr>
        <w:t>IEEE Trans. Power Syst.</w:t>
      </w:r>
      <w:r w:rsidRPr="0012605F">
        <w:rPr>
          <w:noProof/>
        </w:rPr>
        <w:t>, vol. 16, no. 4, pp. 798–805, 2001, doi: 10.1109/59.962429.</w:t>
      </w:r>
    </w:p>
    <w:p w14:paraId="1DF7F483" w14:textId="77777777" w:rsidR="0012605F" w:rsidRPr="0012605F" w:rsidRDefault="0012605F" w:rsidP="0012605F">
      <w:pPr>
        <w:widowControl w:val="0"/>
        <w:autoSpaceDE w:val="0"/>
        <w:autoSpaceDN w:val="0"/>
        <w:adjustRightInd w:val="0"/>
        <w:ind w:left="640" w:hanging="640"/>
        <w:rPr>
          <w:noProof/>
        </w:rPr>
      </w:pPr>
      <w:r w:rsidRPr="0012605F">
        <w:rPr>
          <w:noProof/>
        </w:rPr>
        <w:t>[72]</w:t>
      </w:r>
      <w:r w:rsidRPr="0012605F">
        <w:rPr>
          <w:noProof/>
        </w:rPr>
        <w:tab/>
        <w:t>A. Bracale, G. Carpinelli, P. De Falco, and T. Hong, “Short-term industrial load forecasting: A case study in an Italian factory,” 2017, doi: 10.1109/ISGTEurope.2017.8260176.</w:t>
      </w:r>
    </w:p>
    <w:p w14:paraId="4C6BF82A" w14:textId="77777777" w:rsidR="0012605F" w:rsidRPr="0012605F" w:rsidRDefault="0012605F" w:rsidP="0012605F">
      <w:pPr>
        <w:widowControl w:val="0"/>
        <w:autoSpaceDE w:val="0"/>
        <w:autoSpaceDN w:val="0"/>
        <w:adjustRightInd w:val="0"/>
        <w:ind w:left="640" w:hanging="640"/>
        <w:rPr>
          <w:noProof/>
        </w:rPr>
      </w:pPr>
      <w:r w:rsidRPr="0012605F">
        <w:rPr>
          <w:noProof/>
        </w:rPr>
        <w:t>[73]</w:t>
      </w:r>
      <w:r w:rsidRPr="0012605F">
        <w:rPr>
          <w:noProof/>
        </w:rPr>
        <w:tab/>
        <w:t xml:space="preserve">P. Wang, B. Liu, and T. Hong, “Electric load forecasting with recency effect: A big data approach,” </w:t>
      </w:r>
      <w:r w:rsidRPr="0012605F">
        <w:rPr>
          <w:i/>
          <w:iCs/>
          <w:noProof/>
        </w:rPr>
        <w:t>Int. J. Forecast.</w:t>
      </w:r>
      <w:r w:rsidRPr="0012605F">
        <w:rPr>
          <w:noProof/>
        </w:rPr>
        <w:t>, 2016, doi: 10.1016/j.ijforecast.2015.09.006.</w:t>
      </w:r>
    </w:p>
    <w:p w14:paraId="651C5466" w14:textId="77777777" w:rsidR="0012605F" w:rsidRPr="0012605F" w:rsidRDefault="0012605F" w:rsidP="0012605F">
      <w:pPr>
        <w:widowControl w:val="0"/>
        <w:autoSpaceDE w:val="0"/>
        <w:autoSpaceDN w:val="0"/>
        <w:adjustRightInd w:val="0"/>
        <w:ind w:left="640" w:hanging="640"/>
        <w:rPr>
          <w:noProof/>
        </w:rPr>
      </w:pPr>
      <w:r w:rsidRPr="0012605F">
        <w:rPr>
          <w:noProof/>
        </w:rPr>
        <w:t>[74]</w:t>
      </w:r>
      <w:r w:rsidRPr="0012605F">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12605F">
        <w:rPr>
          <w:i/>
          <w:iCs/>
          <w:noProof/>
        </w:rPr>
        <w:t>J. Clin. Med.</w:t>
      </w:r>
      <w:r w:rsidRPr="0012605F">
        <w:rPr>
          <w:noProof/>
        </w:rPr>
        <w:t>, 2019, doi: 10.3390/jcm8122149.</w:t>
      </w:r>
    </w:p>
    <w:p w14:paraId="0ADEB189" w14:textId="77777777" w:rsidR="0012605F" w:rsidRPr="0012605F" w:rsidRDefault="0012605F" w:rsidP="0012605F">
      <w:pPr>
        <w:widowControl w:val="0"/>
        <w:autoSpaceDE w:val="0"/>
        <w:autoSpaceDN w:val="0"/>
        <w:adjustRightInd w:val="0"/>
        <w:ind w:left="640" w:hanging="640"/>
        <w:rPr>
          <w:noProof/>
        </w:rPr>
      </w:pPr>
      <w:r w:rsidRPr="0012605F">
        <w:rPr>
          <w:noProof/>
        </w:rPr>
        <w:t>[75]</w:t>
      </w:r>
      <w:r w:rsidRPr="0012605F">
        <w:rPr>
          <w:noProof/>
        </w:rPr>
        <w:tab/>
        <w:t xml:space="preserve">Y. Wang, N. Zhang, Y. Tan, T. Hong, D. S. Kirschen, and C. Kang, “Combining Probabilistic Load Forecasts,” </w:t>
      </w:r>
      <w:r w:rsidRPr="0012605F">
        <w:rPr>
          <w:i/>
          <w:iCs/>
          <w:noProof/>
        </w:rPr>
        <w:t>IEEE Trans. Smart Grid</w:t>
      </w:r>
      <w:r w:rsidRPr="0012605F">
        <w:rPr>
          <w:noProof/>
        </w:rPr>
        <w:t>, vol. 10, no. 4, pp. 3664–3674, 2019, doi: 10.1109/TSG.2018.2833869.</w:t>
      </w:r>
    </w:p>
    <w:p w14:paraId="1C4D9E80" w14:textId="77777777" w:rsidR="0012605F" w:rsidRPr="0012605F" w:rsidRDefault="0012605F" w:rsidP="0012605F">
      <w:pPr>
        <w:widowControl w:val="0"/>
        <w:autoSpaceDE w:val="0"/>
        <w:autoSpaceDN w:val="0"/>
        <w:adjustRightInd w:val="0"/>
        <w:ind w:left="640" w:hanging="640"/>
        <w:rPr>
          <w:noProof/>
        </w:rPr>
      </w:pPr>
      <w:r w:rsidRPr="0012605F">
        <w:rPr>
          <w:noProof/>
        </w:rPr>
        <w:t>[76]</w:t>
      </w:r>
      <w:r w:rsidRPr="0012605F">
        <w:rPr>
          <w:noProof/>
        </w:rPr>
        <w:tab/>
        <w:t xml:space="preserve">G. Papacharalampous, H. Tyralis, and D. Koutsoyiannis, “Predictability of monthly temperature and precipitation using automatic time series forecasting methods,” </w:t>
      </w:r>
      <w:r w:rsidRPr="0012605F">
        <w:rPr>
          <w:i/>
          <w:iCs/>
          <w:noProof/>
        </w:rPr>
        <w:t>Acta Geophys.</w:t>
      </w:r>
      <w:r w:rsidRPr="0012605F">
        <w:rPr>
          <w:noProof/>
        </w:rPr>
        <w:t>, 2018, doi: 10.1007/s11600-018-0120-7.</w:t>
      </w:r>
    </w:p>
    <w:p w14:paraId="68C66426" w14:textId="77777777" w:rsidR="0012605F" w:rsidRPr="0012605F" w:rsidRDefault="0012605F" w:rsidP="0012605F">
      <w:pPr>
        <w:widowControl w:val="0"/>
        <w:autoSpaceDE w:val="0"/>
        <w:autoSpaceDN w:val="0"/>
        <w:adjustRightInd w:val="0"/>
        <w:ind w:left="640" w:hanging="640"/>
        <w:rPr>
          <w:noProof/>
        </w:rPr>
      </w:pPr>
      <w:r w:rsidRPr="0012605F">
        <w:rPr>
          <w:noProof/>
        </w:rPr>
        <w:t>[77]</w:t>
      </w:r>
      <w:r w:rsidRPr="0012605F">
        <w:rPr>
          <w:noProof/>
        </w:rPr>
        <w:tab/>
        <w:t xml:space="preserve">M. Rana and I. Koprinska, “Forecasting electricity load with advanced wavelet </w:t>
      </w:r>
      <w:r w:rsidRPr="0012605F">
        <w:rPr>
          <w:noProof/>
        </w:rPr>
        <w:lastRenderedPageBreak/>
        <w:t xml:space="preserve">neural networks,” </w:t>
      </w:r>
      <w:r w:rsidRPr="0012605F">
        <w:rPr>
          <w:i/>
          <w:iCs/>
          <w:noProof/>
        </w:rPr>
        <w:t>Neurocomputing</w:t>
      </w:r>
      <w:r w:rsidRPr="0012605F">
        <w:rPr>
          <w:noProof/>
        </w:rPr>
        <w:t>, 2016, doi: 10.1016/j.neucom.2015.12.004.</w:t>
      </w:r>
    </w:p>
    <w:p w14:paraId="1DFCE2DE" w14:textId="77777777" w:rsidR="0012605F" w:rsidRPr="0012605F" w:rsidRDefault="0012605F" w:rsidP="0012605F">
      <w:pPr>
        <w:widowControl w:val="0"/>
        <w:autoSpaceDE w:val="0"/>
        <w:autoSpaceDN w:val="0"/>
        <w:adjustRightInd w:val="0"/>
        <w:ind w:left="640" w:hanging="640"/>
        <w:rPr>
          <w:noProof/>
        </w:rPr>
      </w:pPr>
      <w:r w:rsidRPr="0012605F">
        <w:rPr>
          <w:noProof/>
        </w:rPr>
        <w:t>[78]</w:t>
      </w:r>
      <w:r w:rsidRPr="0012605F">
        <w:rPr>
          <w:noProof/>
        </w:rPr>
        <w:tab/>
        <w:t xml:space="preserve">Da Liu, K. Sun, H. Huang, and P. Tang, “Monthly load forecasting based on economic data by decomposition integration theory,” </w:t>
      </w:r>
      <w:r w:rsidRPr="0012605F">
        <w:rPr>
          <w:i/>
          <w:iCs/>
          <w:noProof/>
        </w:rPr>
        <w:t>Sustain.</w:t>
      </w:r>
      <w:r w:rsidRPr="0012605F">
        <w:rPr>
          <w:noProof/>
        </w:rPr>
        <w:t>, 2018, doi: 10.3390/su10093282.</w:t>
      </w:r>
    </w:p>
    <w:p w14:paraId="0998290E" w14:textId="77777777" w:rsidR="0012605F" w:rsidRPr="0012605F" w:rsidRDefault="0012605F" w:rsidP="0012605F">
      <w:pPr>
        <w:widowControl w:val="0"/>
        <w:autoSpaceDE w:val="0"/>
        <w:autoSpaceDN w:val="0"/>
        <w:adjustRightInd w:val="0"/>
        <w:ind w:left="640" w:hanging="640"/>
        <w:rPr>
          <w:noProof/>
        </w:rPr>
      </w:pPr>
      <w:r w:rsidRPr="0012605F">
        <w:rPr>
          <w:noProof/>
        </w:rPr>
        <w:t>[79]</w:t>
      </w:r>
      <w:r w:rsidRPr="0012605F">
        <w:rPr>
          <w:noProof/>
        </w:rPr>
        <w:tab/>
        <w:t xml:space="preserve">T. Hong, M. Gui, M. E. Baran, and H. L. Willis, “Modeling and forecasting hourly electric load by multiple linear regression with interactions,” </w:t>
      </w:r>
      <w:r w:rsidRPr="0012605F">
        <w:rPr>
          <w:i/>
          <w:iCs/>
          <w:noProof/>
        </w:rPr>
        <w:t>IEEE PES Gen. Meet. PES 2010</w:t>
      </w:r>
      <w:r w:rsidRPr="0012605F">
        <w:rPr>
          <w:noProof/>
        </w:rPr>
        <w:t>, pp. 1–8, 2010, doi: 10.1109/PES.2010.5589959.</w:t>
      </w:r>
    </w:p>
    <w:p w14:paraId="2D6BBFB9" w14:textId="77777777" w:rsidR="0012605F" w:rsidRPr="0012605F" w:rsidRDefault="0012605F" w:rsidP="0012605F">
      <w:pPr>
        <w:widowControl w:val="0"/>
        <w:autoSpaceDE w:val="0"/>
        <w:autoSpaceDN w:val="0"/>
        <w:adjustRightInd w:val="0"/>
        <w:ind w:left="640" w:hanging="640"/>
        <w:rPr>
          <w:noProof/>
        </w:rPr>
      </w:pPr>
      <w:r w:rsidRPr="0012605F">
        <w:rPr>
          <w:noProof/>
        </w:rPr>
        <w:t>[80]</w:t>
      </w:r>
      <w:r w:rsidRPr="0012605F">
        <w:rPr>
          <w:noProof/>
        </w:rPr>
        <w:tab/>
        <w:t xml:space="preserve">T. Hong and P. Wang, “Fuzzy interaction regression for short term load forecasting,” </w:t>
      </w:r>
      <w:r w:rsidRPr="0012605F">
        <w:rPr>
          <w:i/>
          <w:iCs/>
          <w:noProof/>
        </w:rPr>
        <w:t>Fuzzy Optim. Decis. Mak.</w:t>
      </w:r>
      <w:r w:rsidRPr="0012605F">
        <w:rPr>
          <w:noProof/>
        </w:rPr>
        <w:t>, 2014, doi: 10.1007/s10700-013-9166-9.</w:t>
      </w:r>
    </w:p>
    <w:p w14:paraId="19A6FA8B" w14:textId="77777777" w:rsidR="0012605F" w:rsidRPr="0012605F" w:rsidRDefault="0012605F" w:rsidP="0012605F">
      <w:pPr>
        <w:widowControl w:val="0"/>
        <w:autoSpaceDE w:val="0"/>
        <w:autoSpaceDN w:val="0"/>
        <w:adjustRightInd w:val="0"/>
        <w:ind w:left="640" w:hanging="640"/>
        <w:rPr>
          <w:noProof/>
        </w:rPr>
      </w:pPr>
      <w:r w:rsidRPr="0012605F">
        <w:rPr>
          <w:noProof/>
        </w:rPr>
        <w:t>[81]</w:t>
      </w:r>
      <w:r w:rsidRPr="0012605F">
        <w:rPr>
          <w:noProof/>
        </w:rPr>
        <w:tab/>
        <w:t>M. Abuella and B. Chowdhury, “Solar power probabilistic forecasting by using multiple linear regression analysis,” 2015, doi: 10.1109/SECON.2015.7132869.</w:t>
      </w:r>
    </w:p>
    <w:p w14:paraId="35E67446" w14:textId="77777777" w:rsidR="0012605F" w:rsidRPr="0012605F" w:rsidRDefault="0012605F" w:rsidP="0012605F">
      <w:pPr>
        <w:widowControl w:val="0"/>
        <w:autoSpaceDE w:val="0"/>
        <w:autoSpaceDN w:val="0"/>
        <w:adjustRightInd w:val="0"/>
        <w:ind w:left="640" w:hanging="640"/>
        <w:rPr>
          <w:noProof/>
        </w:rPr>
      </w:pPr>
      <w:r w:rsidRPr="0012605F">
        <w:rPr>
          <w:noProof/>
        </w:rPr>
        <w:t>[82]</w:t>
      </w:r>
      <w:r w:rsidRPr="0012605F">
        <w:rPr>
          <w:noProof/>
        </w:rPr>
        <w:tab/>
        <w:t xml:space="preserve">K. Panklib, C. Prakasvudhisarn, and D. Khummongkol, “Electricity Consumption Forecasting in Thailand Using an Artificial Neural Network and Multiple Linear Regression,” </w:t>
      </w:r>
      <w:r w:rsidRPr="0012605F">
        <w:rPr>
          <w:i/>
          <w:iCs/>
          <w:noProof/>
        </w:rPr>
        <w:t>Energy Sources, Part B Econ. Plan. Policy</w:t>
      </w:r>
      <w:r w:rsidRPr="0012605F">
        <w:rPr>
          <w:noProof/>
        </w:rPr>
        <w:t>, 2015, doi: 10.1080/15567249.2011.559520.</w:t>
      </w:r>
    </w:p>
    <w:p w14:paraId="650769BC" w14:textId="77777777" w:rsidR="0012605F" w:rsidRPr="0012605F" w:rsidRDefault="0012605F" w:rsidP="0012605F">
      <w:pPr>
        <w:widowControl w:val="0"/>
        <w:autoSpaceDE w:val="0"/>
        <w:autoSpaceDN w:val="0"/>
        <w:adjustRightInd w:val="0"/>
        <w:ind w:left="640" w:hanging="640"/>
        <w:rPr>
          <w:noProof/>
        </w:rPr>
      </w:pPr>
      <w:r w:rsidRPr="0012605F">
        <w:rPr>
          <w:noProof/>
        </w:rPr>
        <w:t>[83]</w:t>
      </w:r>
      <w:r w:rsidRPr="0012605F">
        <w:rPr>
          <w:noProof/>
        </w:rPr>
        <w:tab/>
        <w:t>X. Sun, Z. Ouyang, and D. Yue, “Short-term load forecasting based on multivariate linear regression,” 2017, doi: 10.1109/EI2.2017.8245401.</w:t>
      </w:r>
    </w:p>
    <w:p w14:paraId="68703600" w14:textId="77777777" w:rsidR="0012605F" w:rsidRPr="0012605F" w:rsidRDefault="0012605F" w:rsidP="0012605F">
      <w:pPr>
        <w:widowControl w:val="0"/>
        <w:autoSpaceDE w:val="0"/>
        <w:autoSpaceDN w:val="0"/>
        <w:adjustRightInd w:val="0"/>
        <w:ind w:left="640" w:hanging="640"/>
        <w:rPr>
          <w:noProof/>
        </w:rPr>
      </w:pPr>
      <w:r w:rsidRPr="0012605F">
        <w:rPr>
          <w:noProof/>
        </w:rPr>
        <w:t>[84]</w:t>
      </w:r>
      <w:r w:rsidRPr="0012605F">
        <w:rPr>
          <w:noProof/>
        </w:rPr>
        <w:tab/>
        <w:t xml:space="preserve">R. Weron, </w:t>
      </w:r>
      <w:r w:rsidRPr="0012605F">
        <w:rPr>
          <w:i/>
          <w:iCs/>
          <w:noProof/>
        </w:rPr>
        <w:t>Modeling and forecasting electricity loads and prices: A statistical approach</w:t>
      </w:r>
      <w:r w:rsidRPr="0012605F">
        <w:rPr>
          <w:noProof/>
        </w:rPr>
        <w:t>. wiley, 2006.</w:t>
      </w:r>
    </w:p>
    <w:p w14:paraId="33D47CA3" w14:textId="77777777" w:rsidR="0012605F" w:rsidRPr="0012605F" w:rsidRDefault="0012605F" w:rsidP="0012605F">
      <w:pPr>
        <w:widowControl w:val="0"/>
        <w:autoSpaceDE w:val="0"/>
        <w:autoSpaceDN w:val="0"/>
        <w:adjustRightInd w:val="0"/>
        <w:ind w:left="640" w:hanging="640"/>
        <w:rPr>
          <w:noProof/>
        </w:rPr>
      </w:pPr>
      <w:r w:rsidRPr="0012605F">
        <w:rPr>
          <w:noProof/>
        </w:rPr>
        <w:t>[85]</w:t>
      </w:r>
      <w:r w:rsidRPr="0012605F">
        <w:rPr>
          <w:noProof/>
        </w:rPr>
        <w:tab/>
        <w:t>N. Amral, C. S. Özveren, and D. King, “Short term load forecasting using multiple linear regression,” 2007, doi: 10.1109/UPEC.2007.4469121.</w:t>
      </w:r>
    </w:p>
    <w:p w14:paraId="79BE3C7F" w14:textId="77777777" w:rsidR="0012605F" w:rsidRPr="0012605F" w:rsidRDefault="0012605F" w:rsidP="0012605F">
      <w:pPr>
        <w:widowControl w:val="0"/>
        <w:autoSpaceDE w:val="0"/>
        <w:autoSpaceDN w:val="0"/>
        <w:adjustRightInd w:val="0"/>
        <w:ind w:left="640" w:hanging="640"/>
        <w:rPr>
          <w:noProof/>
        </w:rPr>
      </w:pPr>
      <w:r w:rsidRPr="0012605F">
        <w:rPr>
          <w:noProof/>
        </w:rPr>
        <w:t>[86]</w:t>
      </w:r>
      <w:r w:rsidRPr="0012605F">
        <w:rPr>
          <w:noProof/>
        </w:rPr>
        <w:tab/>
        <w:t>T. Hong, “Short Term Electric Load Forecasting,” North Carolina State University, 2010.</w:t>
      </w:r>
    </w:p>
    <w:p w14:paraId="1223D8B0"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[87]</w:t>
      </w:r>
      <w:r w:rsidRPr="0012605F">
        <w:rPr>
          <w:noProof/>
        </w:rPr>
        <w:tab/>
        <w:t xml:space="preserve">A. D. Papalexopoulos and T. C. Hesterberg, “A regression-based approach to short-term system load forecasting,” </w:t>
      </w:r>
      <w:r w:rsidRPr="0012605F">
        <w:rPr>
          <w:i/>
          <w:iCs/>
          <w:noProof/>
        </w:rPr>
        <w:t>IEEE Trans. Power Syst.</w:t>
      </w:r>
      <w:r w:rsidRPr="0012605F">
        <w:rPr>
          <w:noProof/>
        </w:rPr>
        <w:t>, 1990, doi: 10.1109/59.99410.</w:t>
      </w:r>
    </w:p>
    <w:p w14:paraId="043C97DB" w14:textId="77777777" w:rsidR="0012605F" w:rsidRPr="0012605F" w:rsidRDefault="0012605F" w:rsidP="0012605F">
      <w:pPr>
        <w:widowControl w:val="0"/>
        <w:autoSpaceDE w:val="0"/>
        <w:autoSpaceDN w:val="0"/>
        <w:adjustRightInd w:val="0"/>
        <w:ind w:left="640" w:hanging="640"/>
        <w:rPr>
          <w:noProof/>
        </w:rPr>
      </w:pPr>
      <w:r w:rsidRPr="0012605F">
        <w:rPr>
          <w:noProof/>
        </w:rPr>
        <w:t>[88]</w:t>
      </w:r>
      <w:r w:rsidRPr="0012605F">
        <w:rPr>
          <w:noProof/>
        </w:rPr>
        <w:tab/>
        <w:t xml:space="preserve">M. Cai, M. Pipattanasomporn, and S. Rahman, “Day-ahead building-level load forecasts using deep learning vs. traditional time-series techniques,” </w:t>
      </w:r>
      <w:r w:rsidRPr="0012605F">
        <w:rPr>
          <w:i/>
          <w:iCs/>
          <w:noProof/>
        </w:rPr>
        <w:t>Appl. Energy</w:t>
      </w:r>
      <w:r w:rsidRPr="0012605F">
        <w:rPr>
          <w:noProof/>
        </w:rPr>
        <w:t>, 2019, doi: 10.1016/j.apenergy.2018.12.042.</w:t>
      </w:r>
    </w:p>
    <w:p w14:paraId="239A5DB7" w14:textId="77777777" w:rsidR="0012605F" w:rsidRPr="0012605F" w:rsidRDefault="0012605F" w:rsidP="0012605F">
      <w:pPr>
        <w:widowControl w:val="0"/>
        <w:autoSpaceDE w:val="0"/>
        <w:autoSpaceDN w:val="0"/>
        <w:adjustRightInd w:val="0"/>
        <w:ind w:left="640" w:hanging="640"/>
        <w:rPr>
          <w:noProof/>
        </w:rPr>
      </w:pPr>
      <w:r w:rsidRPr="0012605F">
        <w:rPr>
          <w:noProof/>
        </w:rPr>
        <w:t>[89]</w:t>
      </w:r>
      <w:r w:rsidRPr="0012605F">
        <w:rPr>
          <w:noProof/>
        </w:rPr>
        <w:tab/>
        <w:t xml:space="preserve">E. Stellwagen and L. Tashman, “ARIMA : The Models of Box and Jenkins,” </w:t>
      </w:r>
      <w:r w:rsidRPr="0012605F">
        <w:rPr>
          <w:i/>
          <w:iCs/>
          <w:noProof/>
        </w:rPr>
        <w:t>Foresight Int. J. Appl. Forecast.</w:t>
      </w:r>
      <w:r w:rsidRPr="0012605F">
        <w:rPr>
          <w:noProof/>
        </w:rPr>
        <w:t>, 2013.</w:t>
      </w:r>
    </w:p>
    <w:p w14:paraId="7409EEF3" w14:textId="77777777" w:rsidR="0012605F" w:rsidRPr="0012605F" w:rsidRDefault="0012605F" w:rsidP="0012605F">
      <w:pPr>
        <w:widowControl w:val="0"/>
        <w:autoSpaceDE w:val="0"/>
        <w:autoSpaceDN w:val="0"/>
        <w:adjustRightInd w:val="0"/>
        <w:ind w:left="640" w:hanging="640"/>
        <w:rPr>
          <w:noProof/>
        </w:rPr>
      </w:pPr>
      <w:r w:rsidRPr="0012605F">
        <w:rPr>
          <w:noProof/>
        </w:rPr>
        <w:t>[90]</w:t>
      </w:r>
      <w:r w:rsidRPr="0012605F">
        <w:rPr>
          <w:noProof/>
        </w:rPr>
        <w:tab/>
        <w:t xml:space="preserve">K. Goswami, A. Ganguly, and A. K. Sil, “Day ahead forecasting and peak load management using multivariate auto regression technique,” </w:t>
      </w:r>
      <w:r w:rsidRPr="0012605F">
        <w:rPr>
          <w:i/>
          <w:iCs/>
          <w:noProof/>
        </w:rPr>
        <w:t>Proc. 2018 IEEE Appl. Signal Process. Conf. ASPCON 2018</w:t>
      </w:r>
      <w:r w:rsidRPr="0012605F">
        <w:rPr>
          <w:noProof/>
        </w:rPr>
        <w:t>, no. 1, pp. 279–282, 2018, doi: 10.1109/ASPCON.2018.8748661.</w:t>
      </w:r>
    </w:p>
    <w:p w14:paraId="3C20C655" w14:textId="77777777" w:rsidR="0012605F" w:rsidRPr="0012605F" w:rsidRDefault="0012605F" w:rsidP="0012605F">
      <w:pPr>
        <w:widowControl w:val="0"/>
        <w:autoSpaceDE w:val="0"/>
        <w:autoSpaceDN w:val="0"/>
        <w:adjustRightInd w:val="0"/>
        <w:ind w:left="640" w:hanging="640"/>
        <w:rPr>
          <w:noProof/>
        </w:rPr>
      </w:pPr>
      <w:r w:rsidRPr="0012605F">
        <w:rPr>
          <w:noProof/>
        </w:rPr>
        <w:t>[91]</w:t>
      </w:r>
      <w:r w:rsidRPr="0012605F">
        <w:rPr>
          <w:noProof/>
        </w:rPr>
        <w:tab/>
        <w:t xml:space="preserve">G. N. Shilpa and G. S. Sheshadri, “ARIMAX Model for Short-Term Electrical Load Forecasting,” </w:t>
      </w:r>
      <w:r w:rsidRPr="0012605F">
        <w:rPr>
          <w:i/>
          <w:iCs/>
          <w:noProof/>
        </w:rPr>
        <w:t>Int. J. Recent Technol. Eng.</w:t>
      </w:r>
      <w:r w:rsidRPr="0012605F">
        <w:rPr>
          <w:noProof/>
        </w:rPr>
        <w:t>, 2019, doi: 10.35940/ijrte.d7950.118419.</w:t>
      </w:r>
    </w:p>
    <w:p w14:paraId="50656DA4" w14:textId="77777777" w:rsidR="0012605F" w:rsidRPr="0012605F" w:rsidRDefault="0012605F" w:rsidP="0012605F">
      <w:pPr>
        <w:widowControl w:val="0"/>
        <w:autoSpaceDE w:val="0"/>
        <w:autoSpaceDN w:val="0"/>
        <w:adjustRightInd w:val="0"/>
        <w:ind w:left="640" w:hanging="640"/>
        <w:rPr>
          <w:noProof/>
        </w:rPr>
      </w:pPr>
      <w:r w:rsidRPr="0012605F">
        <w:rPr>
          <w:noProof/>
        </w:rPr>
        <w:t>[92]</w:t>
      </w:r>
      <w:r w:rsidRPr="0012605F">
        <w:rPr>
          <w:noProof/>
        </w:rPr>
        <w:tab/>
        <w:t xml:space="preserve">H. Cui and X. Peng, “Short-Term City Electric Load Forecasting with Considering Temperature Effects: An Improved ARIMAX Model,” </w:t>
      </w:r>
      <w:r w:rsidRPr="0012605F">
        <w:rPr>
          <w:i/>
          <w:iCs/>
          <w:noProof/>
        </w:rPr>
        <w:t>Math. Probl. Eng.</w:t>
      </w:r>
      <w:r w:rsidRPr="0012605F">
        <w:rPr>
          <w:noProof/>
        </w:rPr>
        <w:t>, 2015, doi: 10.1155/2015/589374.</w:t>
      </w:r>
    </w:p>
    <w:p w14:paraId="5E2C0059" w14:textId="77777777" w:rsidR="0012605F" w:rsidRPr="0012605F" w:rsidRDefault="0012605F" w:rsidP="0012605F">
      <w:pPr>
        <w:widowControl w:val="0"/>
        <w:autoSpaceDE w:val="0"/>
        <w:autoSpaceDN w:val="0"/>
        <w:adjustRightInd w:val="0"/>
        <w:ind w:left="640" w:hanging="640"/>
        <w:rPr>
          <w:noProof/>
        </w:rPr>
      </w:pPr>
      <w:r w:rsidRPr="0012605F">
        <w:rPr>
          <w:noProof/>
        </w:rPr>
        <w:t>[93]</w:t>
      </w:r>
      <w:r w:rsidRPr="0012605F">
        <w:rPr>
          <w:noProof/>
        </w:rPr>
        <w:tab/>
        <w:t>A. Shadkam, “Using SARIMAX to forecast electricity demand and consumption in university buildings,” The University of British Columbia, 2020.</w:t>
      </w:r>
    </w:p>
    <w:p w14:paraId="59163304" w14:textId="77777777" w:rsidR="0012605F" w:rsidRPr="0012605F" w:rsidRDefault="0012605F" w:rsidP="0012605F">
      <w:pPr>
        <w:widowControl w:val="0"/>
        <w:autoSpaceDE w:val="0"/>
        <w:autoSpaceDN w:val="0"/>
        <w:adjustRightInd w:val="0"/>
        <w:ind w:left="640" w:hanging="640"/>
        <w:rPr>
          <w:noProof/>
        </w:rPr>
      </w:pPr>
      <w:r w:rsidRPr="0012605F">
        <w:rPr>
          <w:noProof/>
        </w:rPr>
        <w:t>[94]</w:t>
      </w:r>
      <w:r w:rsidRPr="0012605F">
        <w:rPr>
          <w:noProof/>
        </w:rPr>
        <w:tab/>
        <w:t>I. Fernández, C. E. Borges, and Y. K. Penya, “Efficient building load forecasting,” 2011, doi: 10.1109/ETFA.2011.6059103.</w:t>
      </w:r>
    </w:p>
    <w:p w14:paraId="43B014BE" w14:textId="77777777" w:rsidR="0012605F" w:rsidRPr="0012605F" w:rsidRDefault="0012605F" w:rsidP="0012605F">
      <w:pPr>
        <w:widowControl w:val="0"/>
        <w:autoSpaceDE w:val="0"/>
        <w:autoSpaceDN w:val="0"/>
        <w:adjustRightInd w:val="0"/>
        <w:ind w:left="640" w:hanging="640"/>
        <w:rPr>
          <w:noProof/>
        </w:rPr>
      </w:pPr>
      <w:r w:rsidRPr="0012605F">
        <w:rPr>
          <w:noProof/>
        </w:rPr>
        <w:t>[95]</w:t>
      </w:r>
      <w:r w:rsidRPr="0012605F">
        <w:rPr>
          <w:noProof/>
        </w:rPr>
        <w:tab/>
        <w:t xml:space="preserve">R. Bonetto and M. Rossi, “Parallel multi-step ahead power demand forecasting through NAR neural networks,” </w:t>
      </w:r>
      <w:r w:rsidRPr="0012605F">
        <w:rPr>
          <w:i/>
          <w:iCs/>
          <w:noProof/>
        </w:rPr>
        <w:t xml:space="preserve">2016 IEEE Int. Conf. Smart Grid Commun. </w:t>
      </w:r>
      <w:r w:rsidRPr="0012605F">
        <w:rPr>
          <w:i/>
          <w:iCs/>
          <w:noProof/>
        </w:rPr>
        <w:lastRenderedPageBreak/>
        <w:t>SmartGridComm 2016</w:t>
      </w:r>
      <w:r w:rsidRPr="0012605F">
        <w:rPr>
          <w:noProof/>
        </w:rPr>
        <w:t>, pp. 314–319, Dec. 2016, doi: 10.1109/SmartGridComm.2016.7778780.</w:t>
      </w:r>
    </w:p>
    <w:p w14:paraId="55189344" w14:textId="77777777" w:rsidR="0012605F" w:rsidRPr="0012605F" w:rsidRDefault="0012605F" w:rsidP="0012605F">
      <w:pPr>
        <w:widowControl w:val="0"/>
        <w:autoSpaceDE w:val="0"/>
        <w:autoSpaceDN w:val="0"/>
        <w:adjustRightInd w:val="0"/>
        <w:ind w:left="640" w:hanging="640"/>
        <w:rPr>
          <w:noProof/>
        </w:rPr>
      </w:pPr>
      <w:r w:rsidRPr="0012605F">
        <w:rPr>
          <w:noProof/>
        </w:rPr>
        <w:t>[96]</w:t>
      </w:r>
      <w:r w:rsidRPr="0012605F">
        <w:rPr>
          <w:noProof/>
        </w:rPr>
        <w:tab/>
        <w:t xml:space="preserve">M. Cools, E. Moons, and G. Wets, “Investigating the Variability in Daily Traffic Counts through use of ARIMAX and SARIMAX Models: Assessing the Effect of Holidays on Two Site Locations,” </w:t>
      </w:r>
      <w:r w:rsidRPr="0012605F">
        <w:rPr>
          <w:i/>
          <w:iCs/>
          <w:noProof/>
        </w:rPr>
        <w:t>https://doi.org/10.3141/2136-07</w:t>
      </w:r>
      <w:r w:rsidRPr="0012605F">
        <w:rPr>
          <w:noProof/>
        </w:rPr>
        <w:t>, 2009.</w:t>
      </w:r>
    </w:p>
    <w:p w14:paraId="2AD6742B" w14:textId="77777777" w:rsidR="0012605F" w:rsidRPr="0012605F" w:rsidRDefault="0012605F" w:rsidP="0012605F">
      <w:pPr>
        <w:widowControl w:val="0"/>
        <w:autoSpaceDE w:val="0"/>
        <w:autoSpaceDN w:val="0"/>
        <w:adjustRightInd w:val="0"/>
        <w:ind w:left="640" w:hanging="640"/>
        <w:rPr>
          <w:noProof/>
        </w:rPr>
      </w:pPr>
      <w:r w:rsidRPr="0012605F">
        <w:rPr>
          <w:noProof/>
        </w:rPr>
        <w:t>[97]</w:t>
      </w:r>
      <w:r w:rsidRPr="0012605F">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12605F">
        <w:rPr>
          <w:i/>
          <w:iCs/>
          <w:noProof/>
        </w:rPr>
        <w:t>Energies</w:t>
      </w:r>
      <w:r w:rsidRPr="0012605F">
        <w:rPr>
          <w:noProof/>
        </w:rPr>
        <w:t>, 2016, doi: 10.3390/en9080635.</w:t>
      </w:r>
    </w:p>
    <w:p w14:paraId="00334EA5" w14:textId="77777777" w:rsidR="0012605F" w:rsidRPr="0012605F" w:rsidRDefault="0012605F" w:rsidP="0012605F">
      <w:pPr>
        <w:widowControl w:val="0"/>
        <w:autoSpaceDE w:val="0"/>
        <w:autoSpaceDN w:val="0"/>
        <w:adjustRightInd w:val="0"/>
        <w:ind w:left="640" w:hanging="640"/>
        <w:rPr>
          <w:noProof/>
        </w:rPr>
      </w:pPr>
      <w:r w:rsidRPr="0012605F">
        <w:rPr>
          <w:noProof/>
        </w:rPr>
        <w:t>[98]</w:t>
      </w:r>
      <w:r w:rsidRPr="0012605F">
        <w:rPr>
          <w:noProof/>
        </w:rPr>
        <w:tab/>
        <w:t xml:space="preserve">M. De Felice, A. Alessandri, and P. M. Ruti, “Electricity demand forecasting over Italy: Potential benefits using numerical weather prediction models,” </w:t>
      </w:r>
      <w:r w:rsidRPr="0012605F">
        <w:rPr>
          <w:i/>
          <w:iCs/>
          <w:noProof/>
        </w:rPr>
        <w:t>Electr. Power Syst. Res.</w:t>
      </w:r>
      <w:r w:rsidRPr="0012605F">
        <w:rPr>
          <w:noProof/>
        </w:rPr>
        <w:t>, 2013, doi: 10.1016/j.epsr.2013.06.004.</w:t>
      </w:r>
    </w:p>
    <w:p w14:paraId="4B5CCC2F" w14:textId="77777777" w:rsidR="0012605F" w:rsidRPr="0012605F" w:rsidRDefault="0012605F" w:rsidP="0012605F">
      <w:pPr>
        <w:widowControl w:val="0"/>
        <w:autoSpaceDE w:val="0"/>
        <w:autoSpaceDN w:val="0"/>
        <w:adjustRightInd w:val="0"/>
        <w:ind w:left="640" w:hanging="640"/>
        <w:rPr>
          <w:noProof/>
        </w:rPr>
      </w:pPr>
      <w:r w:rsidRPr="0012605F">
        <w:rPr>
          <w:noProof/>
        </w:rPr>
        <w:t>[99]</w:t>
      </w:r>
      <w:r w:rsidRPr="0012605F">
        <w:rPr>
          <w:noProof/>
        </w:rPr>
        <w:tab/>
        <w:t xml:space="preserve">A. Khotanzad, R. C. Hwang, A. Abaye, and D. Maratukulam, “An Adaptive Modular Artificial Neural Network Hourly Load Forecaster and its Implementation at Electric Utilities,” </w:t>
      </w:r>
      <w:r w:rsidRPr="0012605F">
        <w:rPr>
          <w:i/>
          <w:iCs/>
          <w:noProof/>
        </w:rPr>
        <w:t>IEEE Trans. Power Syst.</w:t>
      </w:r>
      <w:r w:rsidRPr="0012605F">
        <w:rPr>
          <w:noProof/>
        </w:rPr>
        <w:t>, 1995, doi: 10.1109/59.466468.</w:t>
      </w:r>
    </w:p>
    <w:p w14:paraId="4212026A" w14:textId="77777777" w:rsidR="0012605F" w:rsidRPr="0012605F" w:rsidRDefault="0012605F" w:rsidP="0012605F">
      <w:pPr>
        <w:widowControl w:val="0"/>
        <w:autoSpaceDE w:val="0"/>
        <w:autoSpaceDN w:val="0"/>
        <w:adjustRightInd w:val="0"/>
        <w:ind w:left="640" w:hanging="640"/>
        <w:rPr>
          <w:noProof/>
        </w:rPr>
      </w:pPr>
      <w:r w:rsidRPr="0012605F">
        <w:rPr>
          <w:noProof/>
        </w:rPr>
        <w:t>[100]</w:t>
      </w:r>
      <w:r w:rsidRPr="0012605F">
        <w:rPr>
          <w:noProof/>
        </w:rPr>
        <w:tab/>
        <w:t xml:space="preserve">A. Khotanzad, R. Afkhami-Rohani, T. L. Lu, A. Abaye, M. Davis, and D. J. Maratukulam, “ANNSTLF - A neural-network-based electric load forecasting system,” </w:t>
      </w:r>
      <w:r w:rsidRPr="0012605F">
        <w:rPr>
          <w:i/>
          <w:iCs/>
          <w:noProof/>
        </w:rPr>
        <w:t>IEEE Trans. Neural Networks</w:t>
      </w:r>
      <w:r w:rsidRPr="0012605F">
        <w:rPr>
          <w:noProof/>
        </w:rPr>
        <w:t>, 1997, doi: 10.1109/72.595881.</w:t>
      </w:r>
    </w:p>
    <w:p w14:paraId="47F36E7B" w14:textId="77777777" w:rsidR="0012605F" w:rsidRPr="0012605F" w:rsidRDefault="0012605F" w:rsidP="0012605F">
      <w:pPr>
        <w:widowControl w:val="0"/>
        <w:autoSpaceDE w:val="0"/>
        <w:autoSpaceDN w:val="0"/>
        <w:adjustRightInd w:val="0"/>
        <w:ind w:left="640" w:hanging="640"/>
        <w:rPr>
          <w:noProof/>
        </w:rPr>
      </w:pPr>
      <w:r w:rsidRPr="0012605F">
        <w:rPr>
          <w:noProof/>
        </w:rPr>
        <w:t>[101]</w:t>
      </w:r>
      <w:r w:rsidRPr="0012605F">
        <w:rPr>
          <w:noProof/>
        </w:rPr>
        <w:tab/>
        <w:t>“Recursive least squares filter - Wikipedia.” https://en.wikipedia.org/wiki/Recursive_least_squares_filter (accessed Oct. 08, 2021).</w:t>
      </w:r>
    </w:p>
    <w:p w14:paraId="60E23395" w14:textId="77777777" w:rsidR="0012605F" w:rsidRPr="0012605F" w:rsidRDefault="0012605F" w:rsidP="0012605F">
      <w:pPr>
        <w:widowControl w:val="0"/>
        <w:autoSpaceDE w:val="0"/>
        <w:autoSpaceDN w:val="0"/>
        <w:adjustRightInd w:val="0"/>
        <w:ind w:left="640" w:hanging="640"/>
        <w:rPr>
          <w:noProof/>
        </w:rPr>
      </w:pPr>
      <w:r w:rsidRPr="0012605F">
        <w:rPr>
          <w:noProof/>
        </w:rPr>
        <w:t>[102]</w:t>
      </w:r>
      <w:r w:rsidRPr="0012605F">
        <w:rPr>
          <w:noProof/>
        </w:rPr>
        <w:tab/>
        <w:t xml:space="preserve">W. S. McCulloch and W. Pitts, “A logical calculus of the ideas immanent in nervous </w:t>
      </w:r>
      <w:r w:rsidRPr="0012605F">
        <w:rPr>
          <w:noProof/>
        </w:rPr>
        <w:lastRenderedPageBreak/>
        <w:t xml:space="preserve">activity,” </w:t>
      </w:r>
      <w:r w:rsidRPr="0012605F">
        <w:rPr>
          <w:i/>
          <w:iCs/>
          <w:noProof/>
        </w:rPr>
        <w:t>Bull. Math. Biophys.</w:t>
      </w:r>
      <w:r w:rsidRPr="0012605F">
        <w:rPr>
          <w:noProof/>
        </w:rPr>
        <w:t>, 1943, doi: 10.1007/BF02478259.</w:t>
      </w:r>
    </w:p>
    <w:p w14:paraId="60E1BF3B" w14:textId="77777777" w:rsidR="0012605F" w:rsidRPr="0012605F" w:rsidRDefault="0012605F" w:rsidP="0012605F">
      <w:pPr>
        <w:widowControl w:val="0"/>
        <w:autoSpaceDE w:val="0"/>
        <w:autoSpaceDN w:val="0"/>
        <w:adjustRightInd w:val="0"/>
        <w:ind w:left="640" w:hanging="640"/>
        <w:rPr>
          <w:noProof/>
        </w:rPr>
      </w:pPr>
      <w:r w:rsidRPr="0012605F">
        <w:rPr>
          <w:noProof/>
        </w:rPr>
        <w:t>[103]</w:t>
      </w:r>
      <w:r w:rsidRPr="0012605F">
        <w:rPr>
          <w:noProof/>
        </w:rPr>
        <w:tab/>
        <w:t xml:space="preserve">D. O. Hebb, “The first stage of perception: growth of the assembly,” </w:t>
      </w:r>
      <w:r w:rsidRPr="0012605F">
        <w:rPr>
          <w:i/>
          <w:iCs/>
          <w:noProof/>
        </w:rPr>
        <w:t>Organ. Behav.</w:t>
      </w:r>
      <w:r w:rsidRPr="0012605F">
        <w:rPr>
          <w:noProof/>
        </w:rPr>
        <w:t>, 1949, doi: 10.1016/0301-0082(84)90021-2.</w:t>
      </w:r>
    </w:p>
    <w:p w14:paraId="4F722E0C" w14:textId="77777777" w:rsidR="0012605F" w:rsidRPr="0012605F" w:rsidRDefault="0012605F" w:rsidP="0012605F">
      <w:pPr>
        <w:widowControl w:val="0"/>
        <w:autoSpaceDE w:val="0"/>
        <w:autoSpaceDN w:val="0"/>
        <w:adjustRightInd w:val="0"/>
        <w:ind w:left="640" w:hanging="640"/>
        <w:rPr>
          <w:noProof/>
        </w:rPr>
      </w:pPr>
      <w:r w:rsidRPr="0012605F">
        <w:rPr>
          <w:noProof/>
        </w:rPr>
        <w:t>[104]</w:t>
      </w:r>
      <w:r w:rsidRPr="0012605F">
        <w:rPr>
          <w:noProof/>
        </w:rPr>
        <w:tab/>
        <w:t xml:space="preserve">F. Rosenblatt, “The perceptron: A probabilistic model for information storage and organization in the brain,” </w:t>
      </w:r>
      <w:r w:rsidRPr="0012605F">
        <w:rPr>
          <w:i/>
          <w:iCs/>
          <w:noProof/>
        </w:rPr>
        <w:t>Psychol. Rev.</w:t>
      </w:r>
      <w:r w:rsidRPr="0012605F">
        <w:rPr>
          <w:noProof/>
        </w:rPr>
        <w:t>, 1958, doi: 10.1037/h0042519.</w:t>
      </w:r>
    </w:p>
    <w:p w14:paraId="6A5D669C" w14:textId="77777777" w:rsidR="0012605F" w:rsidRPr="0012605F" w:rsidRDefault="0012605F" w:rsidP="0012605F">
      <w:pPr>
        <w:widowControl w:val="0"/>
        <w:autoSpaceDE w:val="0"/>
        <w:autoSpaceDN w:val="0"/>
        <w:adjustRightInd w:val="0"/>
        <w:ind w:left="640" w:hanging="640"/>
        <w:rPr>
          <w:noProof/>
        </w:rPr>
      </w:pPr>
      <w:r w:rsidRPr="0012605F">
        <w:rPr>
          <w:noProof/>
        </w:rPr>
        <w:t>[105]</w:t>
      </w:r>
      <w:r w:rsidRPr="0012605F">
        <w:rPr>
          <w:noProof/>
        </w:rPr>
        <w:tab/>
        <w:t xml:space="preserve">D. E. Rumelhart, G. E. Hinton, and R. J. Williams, “Learning representations by back-propagating errors,” </w:t>
      </w:r>
      <w:r w:rsidRPr="0012605F">
        <w:rPr>
          <w:i/>
          <w:iCs/>
          <w:noProof/>
        </w:rPr>
        <w:t>Nature</w:t>
      </w:r>
      <w:r w:rsidRPr="0012605F">
        <w:rPr>
          <w:noProof/>
        </w:rPr>
        <w:t>, 1986, doi: 10.1038/323533a0.</w:t>
      </w:r>
    </w:p>
    <w:p w14:paraId="1C36703A" w14:textId="77777777" w:rsidR="0012605F" w:rsidRPr="0012605F" w:rsidRDefault="0012605F" w:rsidP="0012605F">
      <w:pPr>
        <w:widowControl w:val="0"/>
        <w:autoSpaceDE w:val="0"/>
        <w:autoSpaceDN w:val="0"/>
        <w:adjustRightInd w:val="0"/>
        <w:ind w:left="640" w:hanging="640"/>
        <w:rPr>
          <w:noProof/>
        </w:rPr>
      </w:pPr>
      <w:r w:rsidRPr="0012605F">
        <w:rPr>
          <w:noProof/>
        </w:rPr>
        <w:t>[106]</w:t>
      </w:r>
      <w:r w:rsidRPr="0012605F">
        <w:rPr>
          <w:noProof/>
        </w:rPr>
        <w:tab/>
        <w:t xml:space="preserve">X. H. Le, H. V. Ho, G. Lee, and S. Jung, “Application of Long Short-Term Memory (LSTM) neural network for flood forecasting,” </w:t>
      </w:r>
      <w:r w:rsidRPr="0012605F">
        <w:rPr>
          <w:i/>
          <w:iCs/>
          <w:noProof/>
        </w:rPr>
        <w:t>Water (Switzerland)</w:t>
      </w:r>
      <w:r w:rsidRPr="0012605F">
        <w:rPr>
          <w:noProof/>
        </w:rPr>
        <w:t>, 2019, doi: 10.3390/w11071387.</w:t>
      </w:r>
    </w:p>
    <w:p w14:paraId="6F7C16B7" w14:textId="77777777" w:rsidR="0012605F" w:rsidRPr="0012605F" w:rsidRDefault="0012605F" w:rsidP="0012605F">
      <w:pPr>
        <w:widowControl w:val="0"/>
        <w:autoSpaceDE w:val="0"/>
        <w:autoSpaceDN w:val="0"/>
        <w:adjustRightInd w:val="0"/>
        <w:ind w:left="640" w:hanging="640"/>
        <w:rPr>
          <w:noProof/>
        </w:rPr>
      </w:pPr>
      <w:r w:rsidRPr="0012605F">
        <w:rPr>
          <w:noProof/>
        </w:rPr>
        <w:t>[107]</w:t>
      </w:r>
      <w:r w:rsidRPr="0012605F">
        <w:rPr>
          <w:noProof/>
        </w:rPr>
        <w:tab/>
        <w:t xml:space="preserve">M. Munem, T. M. Rubaith Bashar, M. H. Roni, M. Shahriar, T. B. Shawkat, and H. Rahaman, “Electric power load forecasting based on multivariate LSTM neural network using bayesian optimization,” </w:t>
      </w:r>
      <w:r w:rsidRPr="0012605F">
        <w:rPr>
          <w:i/>
          <w:iCs/>
          <w:noProof/>
        </w:rPr>
        <w:t>2020 IEEE Electr. Power Energy Conf. EPEC 2020</w:t>
      </w:r>
      <w:r w:rsidRPr="0012605F">
        <w:rPr>
          <w:noProof/>
        </w:rPr>
        <w:t>, vol. 3, 2020, doi: 10.1109/EPEC48502.2020.9320123.</w:t>
      </w:r>
    </w:p>
    <w:p w14:paraId="06806CC9" w14:textId="77777777" w:rsidR="0012605F" w:rsidRPr="0012605F" w:rsidRDefault="0012605F" w:rsidP="0012605F">
      <w:pPr>
        <w:widowControl w:val="0"/>
        <w:autoSpaceDE w:val="0"/>
        <w:autoSpaceDN w:val="0"/>
        <w:adjustRightInd w:val="0"/>
        <w:ind w:left="640" w:hanging="640"/>
        <w:rPr>
          <w:noProof/>
        </w:rPr>
      </w:pPr>
      <w:r w:rsidRPr="0012605F">
        <w:rPr>
          <w:noProof/>
        </w:rPr>
        <w:t>[108]</w:t>
      </w:r>
      <w:r w:rsidRPr="0012605F">
        <w:rPr>
          <w:noProof/>
        </w:rPr>
        <w:tab/>
        <w:t xml:space="preserve">V. Dehalwar, A. Kalam, M. L. Kolhe, and A. Zayegh, “Electricity load forecasting for urban area using weather forecast information,” </w:t>
      </w:r>
      <w:r w:rsidRPr="0012605F">
        <w:rPr>
          <w:i/>
          <w:iCs/>
          <w:noProof/>
        </w:rPr>
        <w:t>2016 IEEE Int. Conf. Power Renew. Energy, ICPRE 2016</w:t>
      </w:r>
      <w:r w:rsidRPr="0012605F">
        <w:rPr>
          <w:noProof/>
        </w:rPr>
        <w:t>, pp. 355–359, 2017, doi: 10.1109/ICPRE.2016.7871231.</w:t>
      </w:r>
    </w:p>
    <w:p w14:paraId="07DA09B4" w14:textId="77777777" w:rsidR="0012605F" w:rsidRPr="0012605F" w:rsidRDefault="0012605F" w:rsidP="0012605F">
      <w:pPr>
        <w:widowControl w:val="0"/>
        <w:autoSpaceDE w:val="0"/>
        <w:autoSpaceDN w:val="0"/>
        <w:adjustRightInd w:val="0"/>
        <w:ind w:left="640" w:hanging="640"/>
        <w:rPr>
          <w:noProof/>
        </w:rPr>
      </w:pPr>
      <w:r w:rsidRPr="0012605F">
        <w:rPr>
          <w:noProof/>
        </w:rPr>
        <w:t>[109]</w:t>
      </w:r>
      <w:r w:rsidRPr="0012605F">
        <w:rPr>
          <w:noProof/>
        </w:rPr>
        <w:tab/>
        <w:t xml:space="preserve">A. Si. Walia, “Activation functions and it’s types-Which is better?,” </w:t>
      </w:r>
      <w:r w:rsidRPr="0012605F">
        <w:rPr>
          <w:i/>
          <w:iCs/>
          <w:noProof/>
        </w:rPr>
        <w:t>Towards Data Science</w:t>
      </w:r>
      <w:r w:rsidRPr="0012605F">
        <w:rPr>
          <w:noProof/>
        </w:rPr>
        <w:t>, 2017. .</w:t>
      </w:r>
    </w:p>
    <w:p w14:paraId="52B2F816" w14:textId="77777777" w:rsidR="0012605F" w:rsidRPr="0012605F" w:rsidRDefault="0012605F" w:rsidP="0012605F">
      <w:pPr>
        <w:widowControl w:val="0"/>
        <w:autoSpaceDE w:val="0"/>
        <w:autoSpaceDN w:val="0"/>
        <w:adjustRightInd w:val="0"/>
        <w:ind w:left="640" w:hanging="640"/>
        <w:rPr>
          <w:noProof/>
        </w:rPr>
      </w:pPr>
      <w:r w:rsidRPr="0012605F">
        <w:rPr>
          <w:noProof/>
        </w:rPr>
        <w:t>[110]</w:t>
      </w:r>
      <w:r w:rsidRPr="0012605F">
        <w:rPr>
          <w:noProof/>
        </w:rPr>
        <w:tab/>
        <w:t xml:space="preserve">A. Khotanzad, E. Zhou, and H. Elragal, “A neuro-fuzzy approach to short-term load forecasting in a price-sensitive environment,” </w:t>
      </w:r>
      <w:r w:rsidRPr="0012605F">
        <w:rPr>
          <w:i/>
          <w:iCs/>
          <w:noProof/>
        </w:rPr>
        <w:t>IEEE Trans. Power Syst.</w:t>
      </w:r>
      <w:r w:rsidRPr="0012605F">
        <w:rPr>
          <w:noProof/>
        </w:rPr>
        <w:t>, vol. 17, no. 4, pp. 1273–1282, Nov. 2002, doi: 10.1109/TPWRS.2002.804999.</w:t>
      </w:r>
    </w:p>
    <w:p w14:paraId="36E43896"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[111]</w:t>
      </w:r>
      <w:r w:rsidRPr="0012605F">
        <w:rPr>
          <w:noProof/>
        </w:rPr>
        <w:tab/>
        <w:t>P. R. J. Campbell and K. Adamson, “Methodologies for load forecasting,” 2006, doi: 10.1109/IS.2006.348523.</w:t>
      </w:r>
    </w:p>
    <w:p w14:paraId="6C5BAF1A" w14:textId="77777777" w:rsidR="0012605F" w:rsidRPr="0012605F" w:rsidRDefault="0012605F" w:rsidP="0012605F">
      <w:pPr>
        <w:widowControl w:val="0"/>
        <w:autoSpaceDE w:val="0"/>
        <w:autoSpaceDN w:val="0"/>
        <w:adjustRightInd w:val="0"/>
        <w:ind w:left="640" w:hanging="640"/>
        <w:rPr>
          <w:noProof/>
        </w:rPr>
      </w:pPr>
      <w:r w:rsidRPr="0012605F">
        <w:rPr>
          <w:noProof/>
        </w:rPr>
        <w:t>[112]</w:t>
      </w:r>
      <w:r w:rsidRPr="0012605F">
        <w:rPr>
          <w:noProof/>
        </w:rPr>
        <w:tab/>
        <w:t xml:space="preserve">M. H. Beale, M. T. Hagan, and H. B. Demuth, </w:t>
      </w:r>
      <w:r w:rsidRPr="0012605F">
        <w:rPr>
          <w:i/>
          <w:iCs/>
          <w:noProof/>
        </w:rPr>
        <w:t xml:space="preserve">Neural Network Toolbox </w:t>
      </w:r>
      <w:r w:rsidRPr="0012605F">
        <w:rPr>
          <w:i/>
          <w:iCs/>
          <w:noProof/>
          <w:vertAlign w:val="superscript"/>
        </w:rPr>
        <w:t>TM</w:t>
      </w:r>
      <w:r w:rsidRPr="0012605F">
        <w:rPr>
          <w:i/>
          <w:iCs/>
          <w:noProof/>
        </w:rPr>
        <w:t xml:space="preserve"> 7 User ’ s Guide</w:t>
      </w:r>
      <w:r w:rsidRPr="0012605F">
        <w:rPr>
          <w:noProof/>
        </w:rPr>
        <w:t>. 2010.</w:t>
      </w:r>
    </w:p>
    <w:p w14:paraId="145965C5" w14:textId="77777777" w:rsidR="0012605F" w:rsidRPr="0012605F" w:rsidRDefault="0012605F" w:rsidP="0012605F">
      <w:pPr>
        <w:widowControl w:val="0"/>
        <w:autoSpaceDE w:val="0"/>
        <w:autoSpaceDN w:val="0"/>
        <w:adjustRightInd w:val="0"/>
        <w:ind w:left="640" w:hanging="640"/>
        <w:rPr>
          <w:noProof/>
        </w:rPr>
      </w:pPr>
      <w:r w:rsidRPr="0012605F">
        <w:rPr>
          <w:noProof/>
        </w:rPr>
        <w:t>[113]</w:t>
      </w:r>
      <w:r w:rsidRPr="0012605F">
        <w:rPr>
          <w:noProof/>
        </w:rPr>
        <w:tab/>
        <w:t xml:space="preserve">B. F. Hobbs, “Analysis of the value for unit commitment of improved load forecasts,” </w:t>
      </w:r>
      <w:r w:rsidRPr="0012605F">
        <w:rPr>
          <w:i/>
          <w:iCs/>
          <w:noProof/>
        </w:rPr>
        <w:t>IEEE Trans. Power Syst.</w:t>
      </w:r>
      <w:r w:rsidRPr="0012605F">
        <w:rPr>
          <w:noProof/>
        </w:rPr>
        <w:t>, 1999, doi: 10.1109/59.801894.</w:t>
      </w:r>
    </w:p>
    <w:p w14:paraId="44A1EAA4" w14:textId="77777777" w:rsidR="0012605F" w:rsidRPr="0012605F" w:rsidRDefault="0012605F" w:rsidP="0012605F">
      <w:pPr>
        <w:widowControl w:val="0"/>
        <w:autoSpaceDE w:val="0"/>
        <w:autoSpaceDN w:val="0"/>
        <w:adjustRightInd w:val="0"/>
        <w:ind w:left="640" w:hanging="640"/>
        <w:rPr>
          <w:noProof/>
        </w:rPr>
      </w:pPr>
      <w:r w:rsidRPr="0012605F">
        <w:rPr>
          <w:noProof/>
        </w:rPr>
        <w:t>[114]</w:t>
      </w:r>
      <w:r w:rsidRPr="0012605F">
        <w:rPr>
          <w:noProof/>
        </w:rPr>
        <w:tab/>
        <w:t>M. Buhari and S. S. Adamu, “Short-term load forecasting using artificial neural network,” 2012, doi: 10.1109/icit.2000.854220.</w:t>
      </w:r>
    </w:p>
    <w:p w14:paraId="12B378A3" w14:textId="77777777" w:rsidR="0012605F" w:rsidRPr="0012605F" w:rsidRDefault="0012605F" w:rsidP="0012605F">
      <w:pPr>
        <w:widowControl w:val="0"/>
        <w:autoSpaceDE w:val="0"/>
        <w:autoSpaceDN w:val="0"/>
        <w:adjustRightInd w:val="0"/>
        <w:ind w:left="640" w:hanging="640"/>
        <w:rPr>
          <w:noProof/>
        </w:rPr>
      </w:pPr>
      <w:r w:rsidRPr="0012605F">
        <w:rPr>
          <w:noProof/>
        </w:rPr>
        <w:t>[115]</w:t>
      </w:r>
      <w:r w:rsidRPr="0012605F">
        <w:rPr>
          <w:noProof/>
        </w:rPr>
        <w:tab/>
        <w:t xml:space="preserve">A. Khotanzad, E. Zhou, and H. Elragal, “A Neuro-Fuzzy Approach to Short-Term Load Forecasting in a Price-Sensitive Environment,” </w:t>
      </w:r>
      <w:r w:rsidRPr="0012605F">
        <w:rPr>
          <w:i/>
          <w:iCs/>
          <w:noProof/>
        </w:rPr>
        <w:t>IEEE Power Eng. Rev.</w:t>
      </w:r>
      <w:r w:rsidRPr="0012605F">
        <w:rPr>
          <w:noProof/>
        </w:rPr>
        <w:t>, 2008, doi: 10.1109/mper.2002.4312570.</w:t>
      </w:r>
    </w:p>
    <w:p w14:paraId="0A27BDA4" w14:textId="77777777" w:rsidR="0012605F" w:rsidRPr="0012605F" w:rsidRDefault="0012605F" w:rsidP="0012605F">
      <w:pPr>
        <w:widowControl w:val="0"/>
        <w:autoSpaceDE w:val="0"/>
        <w:autoSpaceDN w:val="0"/>
        <w:adjustRightInd w:val="0"/>
        <w:ind w:left="640" w:hanging="640"/>
        <w:rPr>
          <w:noProof/>
        </w:rPr>
      </w:pPr>
      <w:r w:rsidRPr="0012605F">
        <w:rPr>
          <w:noProof/>
        </w:rPr>
        <w:t>[116]</w:t>
      </w:r>
      <w:r w:rsidRPr="0012605F">
        <w:rPr>
          <w:noProof/>
        </w:rPr>
        <w:tab/>
        <w:t>A. Webberley and D. W. Gao, “Study of artificial neural network based short term load forecasting,” 2013, doi: 10.1109/PESMG.2013.6673036.</w:t>
      </w:r>
    </w:p>
    <w:p w14:paraId="31A2E770" w14:textId="77777777" w:rsidR="0012605F" w:rsidRPr="0012605F" w:rsidRDefault="0012605F" w:rsidP="0012605F">
      <w:pPr>
        <w:widowControl w:val="0"/>
        <w:autoSpaceDE w:val="0"/>
        <w:autoSpaceDN w:val="0"/>
        <w:adjustRightInd w:val="0"/>
        <w:ind w:left="640" w:hanging="640"/>
        <w:rPr>
          <w:noProof/>
        </w:rPr>
      </w:pPr>
      <w:r w:rsidRPr="0012605F">
        <w:rPr>
          <w:noProof/>
        </w:rPr>
        <w:t>[117]</w:t>
      </w:r>
      <w:r w:rsidRPr="0012605F">
        <w:rPr>
          <w:noProof/>
        </w:rPr>
        <w:tab/>
        <w:t xml:space="preserve">E. A. Feinberg and D. Genethliou, “Load Forecasting,” in </w:t>
      </w:r>
      <w:r w:rsidRPr="0012605F">
        <w:rPr>
          <w:i/>
          <w:iCs/>
          <w:noProof/>
        </w:rPr>
        <w:t>Applied Mathematics for Restructured Electric Power Systems</w:t>
      </w:r>
      <w:r w:rsidRPr="0012605F">
        <w:rPr>
          <w:noProof/>
        </w:rPr>
        <w:t>, 2006.</w:t>
      </w:r>
    </w:p>
    <w:p w14:paraId="519589A1" w14:textId="77777777" w:rsidR="0012605F" w:rsidRPr="0012605F" w:rsidRDefault="0012605F" w:rsidP="0012605F">
      <w:pPr>
        <w:widowControl w:val="0"/>
        <w:autoSpaceDE w:val="0"/>
        <w:autoSpaceDN w:val="0"/>
        <w:adjustRightInd w:val="0"/>
        <w:ind w:left="640" w:hanging="640"/>
        <w:rPr>
          <w:noProof/>
        </w:rPr>
      </w:pPr>
      <w:r w:rsidRPr="0012605F">
        <w:rPr>
          <w:noProof/>
        </w:rPr>
        <w:t>[118]</w:t>
      </w:r>
      <w:r w:rsidRPr="0012605F">
        <w:rPr>
          <w:noProof/>
        </w:rPr>
        <w:tab/>
        <w:t xml:space="preserve">D. W. Bunn, “Forecasting loads and prices in competitive power markets,” </w:t>
      </w:r>
      <w:r w:rsidRPr="0012605F">
        <w:rPr>
          <w:i/>
          <w:iCs/>
          <w:noProof/>
        </w:rPr>
        <w:t>Proc. IEEE</w:t>
      </w:r>
      <w:r w:rsidRPr="0012605F">
        <w:rPr>
          <w:noProof/>
        </w:rPr>
        <w:t>, 2000, doi: 10.1109/5.823996.</w:t>
      </w:r>
    </w:p>
    <w:p w14:paraId="70CDCC70" w14:textId="77777777" w:rsidR="0012605F" w:rsidRPr="0012605F" w:rsidRDefault="0012605F" w:rsidP="0012605F">
      <w:pPr>
        <w:widowControl w:val="0"/>
        <w:autoSpaceDE w:val="0"/>
        <w:autoSpaceDN w:val="0"/>
        <w:adjustRightInd w:val="0"/>
        <w:ind w:left="640" w:hanging="640"/>
        <w:rPr>
          <w:noProof/>
        </w:rPr>
      </w:pPr>
      <w:r w:rsidRPr="0012605F">
        <w:rPr>
          <w:noProof/>
        </w:rPr>
        <w:t>[119]</w:t>
      </w:r>
      <w:r w:rsidRPr="0012605F">
        <w:rPr>
          <w:noProof/>
        </w:rPr>
        <w:tab/>
        <w:t xml:space="preserve">A. D. Papalexopoulos, S. Hao, and T. M. Peng, “An implementation of a neural network based load forecasting model for the EMS,” </w:t>
      </w:r>
      <w:r w:rsidRPr="0012605F">
        <w:rPr>
          <w:i/>
          <w:iCs/>
          <w:noProof/>
        </w:rPr>
        <w:t>IEEE Trans. Power Syst.</w:t>
      </w:r>
      <w:r w:rsidRPr="0012605F">
        <w:rPr>
          <w:noProof/>
        </w:rPr>
        <w:t>, 1994, doi: 10.1109/59.331456.</w:t>
      </w:r>
    </w:p>
    <w:p w14:paraId="2228D48F" w14:textId="77777777" w:rsidR="0012605F" w:rsidRPr="0012605F" w:rsidRDefault="0012605F" w:rsidP="0012605F">
      <w:pPr>
        <w:widowControl w:val="0"/>
        <w:autoSpaceDE w:val="0"/>
        <w:autoSpaceDN w:val="0"/>
        <w:adjustRightInd w:val="0"/>
        <w:ind w:left="640" w:hanging="640"/>
        <w:rPr>
          <w:noProof/>
        </w:rPr>
      </w:pPr>
      <w:r w:rsidRPr="0012605F">
        <w:rPr>
          <w:noProof/>
        </w:rPr>
        <w:t>[120]</w:t>
      </w:r>
      <w:r w:rsidRPr="0012605F">
        <w:rPr>
          <w:noProof/>
        </w:rPr>
        <w:tab/>
        <w:t xml:space="preserve">Zhang, G., E. Patuwo, and M. Y. Hu, “Forecasting with Artificial neural networds,” </w:t>
      </w:r>
      <w:r w:rsidRPr="0012605F">
        <w:rPr>
          <w:i/>
          <w:iCs/>
          <w:noProof/>
        </w:rPr>
        <w:t>Int. J. Forecast.</w:t>
      </w:r>
      <w:r w:rsidRPr="0012605F">
        <w:rPr>
          <w:noProof/>
        </w:rPr>
        <w:t>, 1998.</w:t>
      </w:r>
    </w:p>
    <w:p w14:paraId="136F2CC5" w14:textId="77777777" w:rsidR="0012605F" w:rsidRPr="0012605F" w:rsidRDefault="0012605F" w:rsidP="0012605F">
      <w:pPr>
        <w:widowControl w:val="0"/>
        <w:autoSpaceDE w:val="0"/>
        <w:autoSpaceDN w:val="0"/>
        <w:adjustRightInd w:val="0"/>
        <w:ind w:left="640" w:hanging="640"/>
        <w:rPr>
          <w:noProof/>
        </w:rPr>
      </w:pPr>
      <w:r w:rsidRPr="0012605F">
        <w:rPr>
          <w:noProof/>
        </w:rPr>
        <w:t>[121]</w:t>
      </w:r>
      <w:r w:rsidRPr="0012605F">
        <w:rPr>
          <w:noProof/>
        </w:rPr>
        <w:tab/>
        <w:t xml:space="preserve">G. H. Yann LeCun, Yoshua Bengio, “Deep learning (2015), Y. LeCun, Y. Bengio </w:t>
      </w:r>
      <w:r w:rsidRPr="0012605F">
        <w:rPr>
          <w:noProof/>
        </w:rPr>
        <w:lastRenderedPageBreak/>
        <w:t xml:space="preserve">and G. Hinton,” </w:t>
      </w:r>
      <w:r w:rsidRPr="0012605F">
        <w:rPr>
          <w:i/>
          <w:iCs/>
          <w:noProof/>
        </w:rPr>
        <w:t>Nature</w:t>
      </w:r>
      <w:r w:rsidRPr="0012605F">
        <w:rPr>
          <w:noProof/>
        </w:rPr>
        <w:t>, 2015.</w:t>
      </w:r>
    </w:p>
    <w:p w14:paraId="2B154B99" w14:textId="77777777" w:rsidR="0012605F" w:rsidRPr="0012605F" w:rsidRDefault="0012605F" w:rsidP="0012605F">
      <w:pPr>
        <w:widowControl w:val="0"/>
        <w:autoSpaceDE w:val="0"/>
        <w:autoSpaceDN w:val="0"/>
        <w:adjustRightInd w:val="0"/>
        <w:ind w:left="640" w:hanging="640"/>
        <w:rPr>
          <w:noProof/>
        </w:rPr>
      </w:pPr>
      <w:r w:rsidRPr="0012605F">
        <w:rPr>
          <w:noProof/>
        </w:rPr>
        <w:t>[122]</w:t>
      </w:r>
      <w:r w:rsidRPr="0012605F">
        <w:rPr>
          <w:noProof/>
        </w:rPr>
        <w:tab/>
        <w:t xml:space="preserve">G. E. Hinton, S. Osindero, and Y. W. Teh, “A fast learning algorithm for deep belief nets,” </w:t>
      </w:r>
      <w:r w:rsidRPr="0012605F">
        <w:rPr>
          <w:i/>
          <w:iCs/>
          <w:noProof/>
        </w:rPr>
        <w:t>Neural Comput.</w:t>
      </w:r>
      <w:r w:rsidRPr="0012605F">
        <w:rPr>
          <w:noProof/>
        </w:rPr>
        <w:t>, 2006, doi: 10.1162/neco.2006.18.7.1527.</w:t>
      </w:r>
    </w:p>
    <w:p w14:paraId="6B01F1BD" w14:textId="77777777" w:rsidR="0012605F" w:rsidRPr="0012605F" w:rsidRDefault="0012605F" w:rsidP="0012605F">
      <w:pPr>
        <w:widowControl w:val="0"/>
        <w:autoSpaceDE w:val="0"/>
        <w:autoSpaceDN w:val="0"/>
        <w:adjustRightInd w:val="0"/>
        <w:ind w:left="640" w:hanging="640"/>
        <w:rPr>
          <w:noProof/>
        </w:rPr>
      </w:pPr>
      <w:r w:rsidRPr="0012605F">
        <w:rPr>
          <w:noProof/>
        </w:rPr>
        <w:t>[123]</w:t>
      </w:r>
      <w:r w:rsidRPr="0012605F">
        <w:rPr>
          <w:noProof/>
        </w:rPr>
        <w:tab/>
        <w:t>S. Suresh, “An Analysis of Short-term Load Forecasting on Residential Buildings Using Deep Learning Models,” Virginia Polytechnic Institute and State University, Blacksburg, 2020.</w:t>
      </w:r>
    </w:p>
    <w:p w14:paraId="44A3D29A" w14:textId="77777777" w:rsidR="0012605F" w:rsidRPr="0012605F" w:rsidRDefault="0012605F" w:rsidP="0012605F">
      <w:pPr>
        <w:widowControl w:val="0"/>
        <w:autoSpaceDE w:val="0"/>
        <w:autoSpaceDN w:val="0"/>
        <w:adjustRightInd w:val="0"/>
        <w:ind w:left="640" w:hanging="640"/>
        <w:rPr>
          <w:noProof/>
        </w:rPr>
      </w:pPr>
      <w:r w:rsidRPr="0012605F">
        <w:rPr>
          <w:noProof/>
        </w:rPr>
        <w:t>[124]</w:t>
      </w:r>
      <w:r w:rsidRPr="0012605F">
        <w:rPr>
          <w:noProof/>
        </w:rPr>
        <w:tab/>
        <w:t>Y. Bengio, P. Lamblin, D. Popovici, and H. Larochelle, “Greedy layer-wise training of deep networks,” 2007, doi: 10.7551/mitpress/7503.003.0024.</w:t>
      </w:r>
    </w:p>
    <w:p w14:paraId="5BD329FF" w14:textId="77777777" w:rsidR="0012605F" w:rsidRPr="0012605F" w:rsidRDefault="0012605F" w:rsidP="0012605F">
      <w:pPr>
        <w:widowControl w:val="0"/>
        <w:autoSpaceDE w:val="0"/>
        <w:autoSpaceDN w:val="0"/>
        <w:adjustRightInd w:val="0"/>
        <w:ind w:left="640" w:hanging="640"/>
        <w:rPr>
          <w:noProof/>
        </w:rPr>
      </w:pPr>
      <w:r w:rsidRPr="0012605F">
        <w:rPr>
          <w:noProof/>
        </w:rPr>
        <w:t>[125]</w:t>
      </w:r>
      <w:r w:rsidRPr="0012605F">
        <w:rPr>
          <w:noProof/>
        </w:rPr>
        <w:tab/>
        <w:t>I. J. Goodfellow, J. Shlens, and C. Szegedy, “Explaining and harnessing adversarial examples,” 2015.</w:t>
      </w:r>
    </w:p>
    <w:p w14:paraId="4EFF037D" w14:textId="77777777" w:rsidR="0012605F" w:rsidRPr="0012605F" w:rsidRDefault="0012605F" w:rsidP="0012605F">
      <w:pPr>
        <w:widowControl w:val="0"/>
        <w:autoSpaceDE w:val="0"/>
        <w:autoSpaceDN w:val="0"/>
        <w:adjustRightInd w:val="0"/>
        <w:ind w:left="640" w:hanging="640"/>
        <w:rPr>
          <w:noProof/>
        </w:rPr>
      </w:pPr>
      <w:r w:rsidRPr="0012605F">
        <w:rPr>
          <w:noProof/>
        </w:rPr>
        <w:t>[126]</w:t>
      </w:r>
      <w:r w:rsidRPr="0012605F">
        <w:rPr>
          <w:noProof/>
        </w:rPr>
        <w:tab/>
        <w:t>A. Graves, A. R. Mohamed, and G. Hinton, “Speech recognition with deep recurrent neural networks,” 2013, doi: 10.1109/ICASSP.2013.6638947.</w:t>
      </w:r>
    </w:p>
    <w:p w14:paraId="2835A2CF" w14:textId="77777777" w:rsidR="0012605F" w:rsidRPr="0012605F" w:rsidRDefault="0012605F" w:rsidP="0012605F">
      <w:pPr>
        <w:widowControl w:val="0"/>
        <w:autoSpaceDE w:val="0"/>
        <w:autoSpaceDN w:val="0"/>
        <w:adjustRightInd w:val="0"/>
        <w:ind w:left="640" w:hanging="640"/>
        <w:rPr>
          <w:noProof/>
        </w:rPr>
      </w:pPr>
      <w:r w:rsidRPr="0012605F">
        <w:rPr>
          <w:noProof/>
        </w:rPr>
        <w:t>[127]</w:t>
      </w:r>
      <w:r w:rsidRPr="0012605F">
        <w:rPr>
          <w:noProof/>
        </w:rPr>
        <w:tab/>
        <w:t xml:space="preserve">H. Shi, M. Xu, and R. Li, “Deep Learning for Household Load Forecasting-A Novel Pooling Deep RNN,” </w:t>
      </w:r>
      <w:r w:rsidRPr="0012605F">
        <w:rPr>
          <w:i/>
          <w:iCs/>
          <w:noProof/>
        </w:rPr>
        <w:t>IEEE Trans. Smart Grid</w:t>
      </w:r>
      <w:r w:rsidRPr="0012605F">
        <w:rPr>
          <w:noProof/>
        </w:rPr>
        <w:t>, 2018, doi: 10.1109/TSG.2017.2686012.</w:t>
      </w:r>
    </w:p>
    <w:p w14:paraId="2CB3B538" w14:textId="77777777" w:rsidR="0012605F" w:rsidRPr="0012605F" w:rsidRDefault="0012605F" w:rsidP="0012605F">
      <w:pPr>
        <w:widowControl w:val="0"/>
        <w:autoSpaceDE w:val="0"/>
        <w:autoSpaceDN w:val="0"/>
        <w:adjustRightInd w:val="0"/>
        <w:ind w:left="640" w:hanging="640"/>
        <w:rPr>
          <w:noProof/>
        </w:rPr>
      </w:pPr>
      <w:r w:rsidRPr="0012605F">
        <w:rPr>
          <w:noProof/>
        </w:rPr>
        <w:t>[128]</w:t>
      </w:r>
      <w:r w:rsidRPr="0012605F">
        <w:rPr>
          <w:noProof/>
        </w:rPr>
        <w:tab/>
        <w:t xml:space="preserve">D. Silver, J. Schrittwieser, K. Simonyan, I. A.- Nature, and U. 2017, “Mastering the game of Go without human knowledge,” </w:t>
      </w:r>
      <w:r w:rsidRPr="0012605F">
        <w:rPr>
          <w:i/>
          <w:iCs/>
          <w:noProof/>
        </w:rPr>
        <w:t>Nature</w:t>
      </w:r>
      <w:r w:rsidRPr="0012605F">
        <w:rPr>
          <w:noProof/>
        </w:rPr>
        <w:t>. 2016.</w:t>
      </w:r>
    </w:p>
    <w:p w14:paraId="053BECE7" w14:textId="77777777" w:rsidR="0012605F" w:rsidRPr="0012605F" w:rsidRDefault="0012605F" w:rsidP="0012605F">
      <w:pPr>
        <w:widowControl w:val="0"/>
        <w:autoSpaceDE w:val="0"/>
        <w:autoSpaceDN w:val="0"/>
        <w:adjustRightInd w:val="0"/>
        <w:ind w:left="640" w:hanging="640"/>
        <w:rPr>
          <w:noProof/>
        </w:rPr>
      </w:pPr>
      <w:r w:rsidRPr="0012605F">
        <w:rPr>
          <w:noProof/>
        </w:rPr>
        <w:t>[129]</w:t>
      </w:r>
      <w:r w:rsidRPr="0012605F">
        <w:rPr>
          <w:noProof/>
        </w:rPr>
        <w:tab/>
        <w:t xml:space="preserve">V. Mnih </w:t>
      </w:r>
      <w:r w:rsidRPr="0012605F">
        <w:rPr>
          <w:i/>
          <w:iCs/>
          <w:noProof/>
        </w:rPr>
        <w:t>et al.</w:t>
      </w:r>
      <w:r w:rsidRPr="0012605F">
        <w:rPr>
          <w:noProof/>
        </w:rPr>
        <w:t xml:space="preserve">, “Human-level control through deep reinforcement learning,” </w:t>
      </w:r>
      <w:r w:rsidRPr="0012605F">
        <w:rPr>
          <w:i/>
          <w:iCs/>
          <w:noProof/>
        </w:rPr>
        <w:t>Nature</w:t>
      </w:r>
      <w:r w:rsidRPr="0012605F">
        <w:rPr>
          <w:noProof/>
        </w:rPr>
        <w:t>, 2015, doi: 10.1038/nature14236.</w:t>
      </w:r>
    </w:p>
    <w:p w14:paraId="66FC1F4D" w14:textId="77777777" w:rsidR="0012605F" w:rsidRPr="0012605F" w:rsidRDefault="0012605F" w:rsidP="0012605F">
      <w:pPr>
        <w:widowControl w:val="0"/>
        <w:autoSpaceDE w:val="0"/>
        <w:autoSpaceDN w:val="0"/>
        <w:adjustRightInd w:val="0"/>
        <w:ind w:left="640" w:hanging="640"/>
        <w:rPr>
          <w:noProof/>
        </w:rPr>
      </w:pPr>
      <w:r w:rsidRPr="0012605F">
        <w:rPr>
          <w:noProof/>
        </w:rPr>
        <w:t>[130]</w:t>
      </w:r>
      <w:r w:rsidRPr="0012605F">
        <w:rPr>
          <w:noProof/>
        </w:rPr>
        <w:tab/>
        <w:t xml:space="preserve">C. J. Huang and P. H. Kuo, “Multiple-Input Deep Convolutional Neural Network Model for Short-Term Photovoltaic Power Forecasting,” </w:t>
      </w:r>
      <w:r w:rsidRPr="0012605F">
        <w:rPr>
          <w:i/>
          <w:iCs/>
          <w:noProof/>
        </w:rPr>
        <w:t>IEEE Access</w:t>
      </w:r>
      <w:r w:rsidRPr="0012605F">
        <w:rPr>
          <w:noProof/>
        </w:rPr>
        <w:t>, 2019, doi: 10.1109/ACCESS.2019.2921238.</w:t>
      </w:r>
    </w:p>
    <w:p w14:paraId="7149AE74" w14:textId="77777777" w:rsidR="0012605F" w:rsidRPr="0012605F" w:rsidRDefault="0012605F" w:rsidP="0012605F">
      <w:pPr>
        <w:widowControl w:val="0"/>
        <w:autoSpaceDE w:val="0"/>
        <w:autoSpaceDN w:val="0"/>
        <w:adjustRightInd w:val="0"/>
        <w:ind w:left="640" w:hanging="640"/>
        <w:rPr>
          <w:noProof/>
        </w:rPr>
      </w:pPr>
      <w:r w:rsidRPr="0012605F">
        <w:rPr>
          <w:noProof/>
        </w:rPr>
        <w:t>[131]</w:t>
      </w:r>
      <w:r w:rsidRPr="0012605F">
        <w:rPr>
          <w:noProof/>
        </w:rPr>
        <w:tab/>
        <w:t xml:space="preserve">B. Y. Goodfellow I., “Courville A-Deep learning-MIT (2016),” </w:t>
      </w:r>
      <w:r w:rsidRPr="0012605F">
        <w:rPr>
          <w:i/>
          <w:iCs/>
          <w:noProof/>
        </w:rPr>
        <w:t>Nature</w:t>
      </w:r>
      <w:r w:rsidRPr="0012605F">
        <w:rPr>
          <w:noProof/>
        </w:rPr>
        <w:t>, 2016.</w:t>
      </w:r>
    </w:p>
    <w:p w14:paraId="32B67E0B"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[132]</w:t>
      </w:r>
      <w:r w:rsidRPr="0012605F">
        <w:rPr>
          <w:noProof/>
        </w:rPr>
        <w:tab/>
        <w:t xml:space="preserve">C. Gallicchio, A. Micheli, and L. Pedrelli, “Design of deep echo state networks,” </w:t>
      </w:r>
      <w:r w:rsidRPr="0012605F">
        <w:rPr>
          <w:i/>
          <w:iCs/>
          <w:noProof/>
        </w:rPr>
        <w:t>Neural Networks</w:t>
      </w:r>
      <w:r w:rsidRPr="0012605F">
        <w:rPr>
          <w:noProof/>
        </w:rPr>
        <w:t>, 2018, doi: 10.1016/j.neunet.2018.08.002.</w:t>
      </w:r>
    </w:p>
    <w:p w14:paraId="1E0E4709" w14:textId="77777777" w:rsidR="0012605F" w:rsidRPr="0012605F" w:rsidRDefault="0012605F" w:rsidP="0012605F">
      <w:pPr>
        <w:widowControl w:val="0"/>
        <w:autoSpaceDE w:val="0"/>
        <w:autoSpaceDN w:val="0"/>
        <w:adjustRightInd w:val="0"/>
        <w:ind w:left="640" w:hanging="640"/>
        <w:rPr>
          <w:noProof/>
        </w:rPr>
      </w:pPr>
      <w:r w:rsidRPr="0012605F">
        <w:rPr>
          <w:noProof/>
        </w:rPr>
        <w:t>[133]</w:t>
      </w:r>
      <w:r w:rsidRPr="0012605F">
        <w:rPr>
          <w:noProof/>
        </w:rPr>
        <w:tab/>
        <w:t>“Understanding LSTM Networks -- colah’s blog.” https://colah.github.io/posts/2015-08-Understanding-LSTMs/ (accessed Dec. 08, 2021).</w:t>
      </w:r>
    </w:p>
    <w:p w14:paraId="24C7F259" w14:textId="77777777" w:rsidR="0012605F" w:rsidRPr="0012605F" w:rsidRDefault="0012605F" w:rsidP="0012605F">
      <w:pPr>
        <w:widowControl w:val="0"/>
        <w:autoSpaceDE w:val="0"/>
        <w:autoSpaceDN w:val="0"/>
        <w:adjustRightInd w:val="0"/>
        <w:ind w:left="640" w:hanging="640"/>
        <w:rPr>
          <w:noProof/>
        </w:rPr>
      </w:pPr>
      <w:r w:rsidRPr="0012605F">
        <w:rPr>
          <w:noProof/>
        </w:rPr>
        <w:t>[134]</w:t>
      </w:r>
      <w:r w:rsidRPr="0012605F">
        <w:rPr>
          <w:noProof/>
        </w:rPr>
        <w:tab/>
        <w:t>“Introduction to LSTM Units in RNN | Pluralsight.” https://www.pluralsight.com/guides/introduction-to-lstm-units-in-rnn (accessed Nov. 18, 2021).</w:t>
      </w:r>
    </w:p>
    <w:p w14:paraId="25A8FE26" w14:textId="77777777" w:rsidR="0012605F" w:rsidRPr="0012605F" w:rsidRDefault="0012605F" w:rsidP="0012605F">
      <w:pPr>
        <w:widowControl w:val="0"/>
        <w:autoSpaceDE w:val="0"/>
        <w:autoSpaceDN w:val="0"/>
        <w:adjustRightInd w:val="0"/>
        <w:ind w:left="640" w:hanging="640"/>
        <w:rPr>
          <w:noProof/>
        </w:rPr>
      </w:pPr>
      <w:r w:rsidRPr="0012605F">
        <w:rPr>
          <w:noProof/>
        </w:rPr>
        <w:t>[135]</w:t>
      </w:r>
      <w:r w:rsidRPr="0012605F">
        <w:rPr>
          <w:noProof/>
        </w:rPr>
        <w:tab/>
        <w:t>P. P. Phyo, “Deep Learning for Short-term Electricity Load Forecasting,” Sirindhorn International Institute of Technology, 2018.</w:t>
      </w:r>
    </w:p>
    <w:p w14:paraId="5F2ACC06" w14:textId="77777777" w:rsidR="0012605F" w:rsidRPr="0012605F" w:rsidRDefault="0012605F" w:rsidP="0012605F">
      <w:pPr>
        <w:widowControl w:val="0"/>
        <w:autoSpaceDE w:val="0"/>
        <w:autoSpaceDN w:val="0"/>
        <w:adjustRightInd w:val="0"/>
        <w:ind w:left="640" w:hanging="640"/>
        <w:rPr>
          <w:noProof/>
        </w:rPr>
      </w:pPr>
      <w:r w:rsidRPr="0012605F">
        <w:rPr>
          <w:noProof/>
        </w:rPr>
        <w:t>[136]</w:t>
      </w:r>
      <w:r w:rsidRPr="0012605F">
        <w:rPr>
          <w:noProof/>
        </w:rPr>
        <w:tab/>
        <w:t xml:space="preserve">C. Olah, “Understanding LSTM Networks [Blog],” </w:t>
      </w:r>
      <w:r w:rsidRPr="0012605F">
        <w:rPr>
          <w:i/>
          <w:iCs/>
          <w:noProof/>
        </w:rPr>
        <w:t>Web Page</w:t>
      </w:r>
      <w:r w:rsidRPr="0012605F">
        <w:rPr>
          <w:noProof/>
        </w:rPr>
        <w:t>, 2015.</w:t>
      </w:r>
    </w:p>
    <w:p w14:paraId="07E1E251" w14:textId="77777777" w:rsidR="0012605F" w:rsidRPr="0012605F" w:rsidRDefault="0012605F" w:rsidP="0012605F">
      <w:pPr>
        <w:widowControl w:val="0"/>
        <w:autoSpaceDE w:val="0"/>
        <w:autoSpaceDN w:val="0"/>
        <w:adjustRightInd w:val="0"/>
        <w:ind w:left="640" w:hanging="640"/>
        <w:rPr>
          <w:noProof/>
        </w:rPr>
      </w:pPr>
      <w:r w:rsidRPr="0012605F">
        <w:rPr>
          <w:noProof/>
        </w:rPr>
        <w:t>[137]</w:t>
      </w:r>
      <w:r w:rsidRPr="0012605F">
        <w:rPr>
          <w:noProof/>
        </w:rPr>
        <w:tab/>
        <w:t xml:space="preserve">S. Bouktif, A. Fiaz, A. Ouni, and M. A. Serhani, “Optimal deep learning LSTM model for electric load forecasting using feature selection and genetic algorithm: Comparison with machine learning approaches,” </w:t>
      </w:r>
      <w:r w:rsidRPr="0012605F">
        <w:rPr>
          <w:i/>
          <w:iCs/>
          <w:noProof/>
        </w:rPr>
        <w:t>Energies</w:t>
      </w:r>
      <w:r w:rsidRPr="0012605F">
        <w:rPr>
          <w:noProof/>
        </w:rPr>
        <w:t>, 2018, doi: 10.3390/en11071636.</w:t>
      </w:r>
    </w:p>
    <w:p w14:paraId="7FB3F29F" w14:textId="77777777" w:rsidR="0012605F" w:rsidRPr="0012605F" w:rsidRDefault="0012605F" w:rsidP="0012605F">
      <w:pPr>
        <w:widowControl w:val="0"/>
        <w:autoSpaceDE w:val="0"/>
        <w:autoSpaceDN w:val="0"/>
        <w:adjustRightInd w:val="0"/>
        <w:ind w:left="640" w:hanging="640"/>
        <w:rPr>
          <w:noProof/>
        </w:rPr>
      </w:pPr>
      <w:r w:rsidRPr="0012605F">
        <w:rPr>
          <w:noProof/>
        </w:rPr>
        <w:t>[138]</w:t>
      </w:r>
      <w:r w:rsidRPr="0012605F">
        <w:rPr>
          <w:noProof/>
        </w:rPr>
        <w:tab/>
        <w:t xml:space="preserve">H. J. Sadaei, P. C. de Lima e Silva, F. G. Guimarães, and M. H. Lee, “Short-term load forecasting by using a combined method of convolutional neural networks and fuzzy time series,” </w:t>
      </w:r>
      <w:r w:rsidRPr="0012605F">
        <w:rPr>
          <w:i/>
          <w:iCs/>
          <w:noProof/>
        </w:rPr>
        <w:t>Energy</w:t>
      </w:r>
      <w:r w:rsidRPr="0012605F">
        <w:rPr>
          <w:noProof/>
        </w:rPr>
        <w:t>, 2019, doi: 10.1016/j.energy.2019.03.081.</w:t>
      </w:r>
    </w:p>
    <w:p w14:paraId="356FBC9E" w14:textId="77777777" w:rsidR="0012605F" w:rsidRPr="0012605F" w:rsidRDefault="0012605F" w:rsidP="0012605F">
      <w:pPr>
        <w:widowControl w:val="0"/>
        <w:autoSpaceDE w:val="0"/>
        <w:autoSpaceDN w:val="0"/>
        <w:adjustRightInd w:val="0"/>
        <w:ind w:left="640" w:hanging="640"/>
        <w:rPr>
          <w:noProof/>
        </w:rPr>
      </w:pPr>
      <w:r w:rsidRPr="0012605F">
        <w:rPr>
          <w:noProof/>
        </w:rPr>
        <w:t>[139]</w:t>
      </w:r>
      <w:r w:rsidRPr="0012605F">
        <w:rPr>
          <w:noProof/>
        </w:rPr>
        <w:tab/>
        <w:t>I. Koprinska, D. Wu, and Z. Wang, “Convolutional Neural Networks for Energy Time Series Forecasting,” 2018, doi: 10.1109/IJCNN.2018.8489399.</w:t>
      </w:r>
    </w:p>
    <w:p w14:paraId="1AA3C0CF" w14:textId="77777777" w:rsidR="0012605F" w:rsidRPr="0012605F" w:rsidRDefault="0012605F" w:rsidP="0012605F">
      <w:pPr>
        <w:widowControl w:val="0"/>
        <w:autoSpaceDE w:val="0"/>
        <w:autoSpaceDN w:val="0"/>
        <w:adjustRightInd w:val="0"/>
        <w:ind w:left="640" w:hanging="640"/>
        <w:rPr>
          <w:noProof/>
        </w:rPr>
      </w:pPr>
      <w:r w:rsidRPr="0012605F">
        <w:rPr>
          <w:noProof/>
        </w:rPr>
        <w:t>[140]</w:t>
      </w:r>
      <w:r w:rsidRPr="0012605F">
        <w:rPr>
          <w:noProof/>
        </w:rPr>
        <w:tab/>
        <w:t>N. Singh, C. Vyjayanthi, and C. Modi, “Multi-step Short-term Electric Load Forecasting using 2D Convolutional Neural Networks,” 2020, doi: 10.1109/HYDCON48903.2020.9242917.</w:t>
      </w:r>
    </w:p>
    <w:p w14:paraId="17287CA6"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[141]</w:t>
      </w:r>
      <w:r w:rsidRPr="0012605F">
        <w:rPr>
          <w:noProof/>
        </w:rPr>
        <w:tab/>
        <w:t xml:space="preserve">R. Fukuoka, H. Suzuki, T. Kitajima, A. Kuwahara, and T. Yasuno, “Wind Speed Prediction Model Using LSTM and 1D-CNN,” </w:t>
      </w:r>
      <w:r w:rsidRPr="0012605F">
        <w:rPr>
          <w:i/>
          <w:iCs/>
          <w:noProof/>
        </w:rPr>
        <w:t>J. Signal Process.</w:t>
      </w:r>
      <w:r w:rsidRPr="0012605F">
        <w:rPr>
          <w:noProof/>
        </w:rPr>
        <w:t>, 2018, doi: 10.2299/jsp.22.207.</w:t>
      </w:r>
    </w:p>
    <w:p w14:paraId="0742AFAB" w14:textId="77777777" w:rsidR="0012605F" w:rsidRPr="0012605F" w:rsidRDefault="0012605F" w:rsidP="0012605F">
      <w:pPr>
        <w:widowControl w:val="0"/>
        <w:autoSpaceDE w:val="0"/>
        <w:autoSpaceDN w:val="0"/>
        <w:adjustRightInd w:val="0"/>
        <w:ind w:left="640" w:hanging="640"/>
        <w:rPr>
          <w:noProof/>
        </w:rPr>
      </w:pPr>
      <w:r w:rsidRPr="0012605F">
        <w:rPr>
          <w:noProof/>
        </w:rPr>
        <w:t>[142]</w:t>
      </w:r>
      <w:r w:rsidRPr="0012605F">
        <w:rPr>
          <w:noProof/>
        </w:rPr>
        <w:tab/>
        <w:t xml:space="preserve">A. Brunel </w:t>
      </w:r>
      <w:r w:rsidRPr="0012605F">
        <w:rPr>
          <w:i/>
          <w:iCs/>
          <w:noProof/>
        </w:rPr>
        <w:t>et al.</w:t>
      </w:r>
      <w:r w:rsidRPr="0012605F">
        <w:rPr>
          <w:noProof/>
        </w:rPr>
        <w:t>, “A CNN adapted to time series for the classification of Supernovae,” 2019, doi: 10.2352/ISSN.2470-1173.2019.14.COLOR-090.</w:t>
      </w:r>
    </w:p>
    <w:p w14:paraId="2459F1EA" w14:textId="77777777" w:rsidR="0012605F" w:rsidRPr="0012605F" w:rsidRDefault="0012605F" w:rsidP="0012605F">
      <w:pPr>
        <w:widowControl w:val="0"/>
        <w:autoSpaceDE w:val="0"/>
        <w:autoSpaceDN w:val="0"/>
        <w:adjustRightInd w:val="0"/>
        <w:ind w:left="640" w:hanging="640"/>
        <w:rPr>
          <w:noProof/>
        </w:rPr>
      </w:pPr>
      <w:r w:rsidRPr="0012605F">
        <w:rPr>
          <w:noProof/>
        </w:rPr>
        <w:t>[143]</w:t>
      </w:r>
      <w:r w:rsidRPr="0012605F">
        <w:rPr>
          <w:noProof/>
        </w:rPr>
        <w:tab/>
        <w:t>M. Imani and H. Ghassemian, “Sequence to Image Transform Based Convolutional Neural Network for Load Forecasting,” 2019, doi: 10.1109/IranianCEE.2019.8786456.</w:t>
      </w:r>
    </w:p>
    <w:p w14:paraId="29A259BA" w14:textId="77777777" w:rsidR="0012605F" w:rsidRPr="0012605F" w:rsidRDefault="0012605F" w:rsidP="0012605F">
      <w:pPr>
        <w:widowControl w:val="0"/>
        <w:autoSpaceDE w:val="0"/>
        <w:autoSpaceDN w:val="0"/>
        <w:adjustRightInd w:val="0"/>
        <w:ind w:left="640" w:hanging="640"/>
        <w:rPr>
          <w:noProof/>
        </w:rPr>
      </w:pPr>
      <w:r w:rsidRPr="0012605F">
        <w:rPr>
          <w:noProof/>
        </w:rPr>
        <w:t>[144]</w:t>
      </w:r>
      <w:r w:rsidRPr="0012605F">
        <w:rPr>
          <w:noProof/>
        </w:rPr>
        <w:tab/>
        <w:t>R. Garg, B. G. Vijay Kumar, G. Carneiro, and I. Reid, “Unsupervised CNN for single view depth estimation: Geometry to the rescue,” 2016, doi: 10.1007/978-3-319-46484-8_45.</w:t>
      </w:r>
    </w:p>
    <w:p w14:paraId="5459057E" w14:textId="77777777" w:rsidR="0012605F" w:rsidRPr="0012605F" w:rsidRDefault="0012605F" w:rsidP="0012605F">
      <w:pPr>
        <w:widowControl w:val="0"/>
        <w:autoSpaceDE w:val="0"/>
        <w:autoSpaceDN w:val="0"/>
        <w:adjustRightInd w:val="0"/>
        <w:ind w:left="640" w:hanging="640"/>
        <w:rPr>
          <w:noProof/>
        </w:rPr>
      </w:pPr>
      <w:r w:rsidRPr="0012605F">
        <w:rPr>
          <w:noProof/>
        </w:rPr>
        <w:t>[145]</w:t>
      </w:r>
      <w:r w:rsidRPr="0012605F">
        <w:rPr>
          <w:noProof/>
        </w:rPr>
        <w:tab/>
        <w:t>T. T. Um, V. Babakeshizadeh, and D. Kulic, “Exercise motion classification from large-scale wearable sensor data using convolutional neural networks,” 2017, doi: 10.1109/IROS.2017.8206051.</w:t>
      </w:r>
    </w:p>
    <w:p w14:paraId="76349334" w14:textId="77777777" w:rsidR="0012605F" w:rsidRPr="0012605F" w:rsidRDefault="0012605F" w:rsidP="0012605F">
      <w:pPr>
        <w:widowControl w:val="0"/>
        <w:autoSpaceDE w:val="0"/>
        <w:autoSpaceDN w:val="0"/>
        <w:adjustRightInd w:val="0"/>
        <w:ind w:left="640" w:hanging="640"/>
        <w:rPr>
          <w:noProof/>
        </w:rPr>
      </w:pPr>
      <w:r w:rsidRPr="0012605F">
        <w:rPr>
          <w:noProof/>
        </w:rPr>
        <w:t>[146]</w:t>
      </w:r>
      <w:r w:rsidRPr="0012605F">
        <w:rPr>
          <w:noProof/>
        </w:rPr>
        <w:tab/>
        <w:t>Y. Zhang, S. Roller, and B. C. Wallace, “MGNC-CNN: A simple approach to exploiting multiple word embeddings for sentence classification,” 2016, doi: 10.18653/v1/n16-1178.</w:t>
      </w:r>
    </w:p>
    <w:p w14:paraId="5A002953" w14:textId="77777777" w:rsidR="0012605F" w:rsidRPr="0012605F" w:rsidRDefault="0012605F" w:rsidP="0012605F">
      <w:pPr>
        <w:widowControl w:val="0"/>
        <w:autoSpaceDE w:val="0"/>
        <w:autoSpaceDN w:val="0"/>
        <w:adjustRightInd w:val="0"/>
        <w:ind w:left="640" w:hanging="640"/>
        <w:rPr>
          <w:noProof/>
        </w:rPr>
      </w:pPr>
      <w:r w:rsidRPr="0012605F">
        <w:rPr>
          <w:noProof/>
        </w:rPr>
        <w:t>[147]</w:t>
      </w:r>
      <w:r w:rsidRPr="0012605F">
        <w:rPr>
          <w:noProof/>
        </w:rPr>
        <w:tab/>
        <w:t xml:space="preserve">E. Gawehn, J. A. Hiss, and G. Schneider, “Deep Learning in Drug Discovery,” </w:t>
      </w:r>
      <w:r w:rsidRPr="0012605F">
        <w:rPr>
          <w:i/>
          <w:iCs/>
          <w:noProof/>
        </w:rPr>
        <w:t>Molecular Informatics</w:t>
      </w:r>
      <w:r w:rsidRPr="0012605F">
        <w:rPr>
          <w:noProof/>
        </w:rPr>
        <w:t>. 2016, doi: 10.1002/minf.201501008.</w:t>
      </w:r>
    </w:p>
    <w:p w14:paraId="533E43AC" w14:textId="77777777" w:rsidR="0012605F" w:rsidRPr="0012605F" w:rsidRDefault="0012605F" w:rsidP="0012605F">
      <w:pPr>
        <w:widowControl w:val="0"/>
        <w:autoSpaceDE w:val="0"/>
        <w:autoSpaceDN w:val="0"/>
        <w:adjustRightInd w:val="0"/>
        <w:ind w:left="640" w:hanging="640"/>
        <w:rPr>
          <w:noProof/>
        </w:rPr>
      </w:pPr>
      <w:r w:rsidRPr="0012605F">
        <w:rPr>
          <w:noProof/>
        </w:rPr>
        <w:t>[148]</w:t>
      </w:r>
      <w:r w:rsidRPr="0012605F">
        <w:rPr>
          <w:noProof/>
        </w:rPr>
        <w:tab/>
        <w:t>A. Gasparin, S. Lukovic, and C. Alippi, “Deep Learning for Time Series Forecasting: The Electric Load Case,” 2019, [Online]. Available: http://arxiv.org/abs/1907.09207.</w:t>
      </w:r>
    </w:p>
    <w:p w14:paraId="16B6F441" w14:textId="77777777" w:rsidR="0012605F" w:rsidRPr="0012605F" w:rsidRDefault="0012605F" w:rsidP="0012605F">
      <w:pPr>
        <w:widowControl w:val="0"/>
        <w:autoSpaceDE w:val="0"/>
        <w:autoSpaceDN w:val="0"/>
        <w:adjustRightInd w:val="0"/>
        <w:ind w:left="640" w:hanging="640"/>
        <w:rPr>
          <w:noProof/>
        </w:rPr>
      </w:pPr>
      <w:r w:rsidRPr="0012605F">
        <w:rPr>
          <w:noProof/>
        </w:rPr>
        <w:t>[149]</w:t>
      </w:r>
      <w:r w:rsidRPr="0012605F">
        <w:rPr>
          <w:noProof/>
        </w:rPr>
        <w:tab/>
        <w:t xml:space="preserve">S. Shajun Nisha and M. Nagoor Meeral, “Applications of deep learning in </w:t>
      </w:r>
      <w:r w:rsidRPr="0012605F">
        <w:rPr>
          <w:noProof/>
        </w:rPr>
        <w:lastRenderedPageBreak/>
        <w:t xml:space="preserve">biomedical engineering,” </w:t>
      </w:r>
      <w:r w:rsidRPr="0012605F">
        <w:rPr>
          <w:i/>
          <w:iCs/>
          <w:noProof/>
        </w:rPr>
        <w:t>Handb. Deep Learn. Biomed. Eng.</w:t>
      </w:r>
      <w:r w:rsidRPr="0012605F">
        <w:rPr>
          <w:noProof/>
        </w:rPr>
        <w:t>, pp. 245–270, Jan. 2021, doi: 10.1016/B978-0-12-823014-5.00008-9.</w:t>
      </w:r>
    </w:p>
    <w:p w14:paraId="03C52221" w14:textId="77777777" w:rsidR="0012605F" w:rsidRPr="0012605F" w:rsidRDefault="0012605F" w:rsidP="0012605F">
      <w:pPr>
        <w:widowControl w:val="0"/>
        <w:autoSpaceDE w:val="0"/>
        <w:autoSpaceDN w:val="0"/>
        <w:adjustRightInd w:val="0"/>
        <w:ind w:left="640" w:hanging="640"/>
        <w:rPr>
          <w:noProof/>
        </w:rPr>
      </w:pPr>
      <w:r w:rsidRPr="0012605F">
        <w:rPr>
          <w:noProof/>
        </w:rPr>
        <w:t>[150]</w:t>
      </w:r>
      <w:r w:rsidRPr="0012605F">
        <w:rPr>
          <w:noProof/>
        </w:rPr>
        <w:tab/>
        <w:t>“ReLU : Not a Differentiable Function: Why used in Gradient Based Optimization? and Other Generalizations of ReLU. | by Kanchan Sarkar | Medium,” 2018. https://medium.com/@kanchansarkar/relu-not-a-differentiable-function-why-used-in-gradient-based-optimization-7fef3a4cecec (accessed Sep. 17, 2021).</w:t>
      </w:r>
    </w:p>
    <w:p w14:paraId="3CBB0E86" w14:textId="77777777" w:rsidR="0012605F" w:rsidRPr="0012605F" w:rsidRDefault="0012605F" w:rsidP="0012605F">
      <w:pPr>
        <w:widowControl w:val="0"/>
        <w:autoSpaceDE w:val="0"/>
        <w:autoSpaceDN w:val="0"/>
        <w:adjustRightInd w:val="0"/>
        <w:ind w:left="640" w:hanging="640"/>
        <w:rPr>
          <w:noProof/>
        </w:rPr>
      </w:pPr>
      <w:r w:rsidRPr="0012605F">
        <w:rPr>
          <w:noProof/>
        </w:rPr>
        <w:t>[151]</w:t>
      </w:r>
      <w:r w:rsidRPr="0012605F">
        <w:rPr>
          <w:noProof/>
        </w:rPr>
        <w:tab/>
        <w:t>“What is max pooling in convolutional neural networks? - Quora,” 2017. https://www.quora.com/What-is-max-pooling-in-convolutional-neural-networks (accessed Sep. 17, 2021).</w:t>
      </w:r>
    </w:p>
    <w:p w14:paraId="6F290FE8" w14:textId="77777777" w:rsidR="0012605F" w:rsidRPr="0012605F" w:rsidRDefault="0012605F" w:rsidP="0012605F">
      <w:pPr>
        <w:widowControl w:val="0"/>
        <w:autoSpaceDE w:val="0"/>
        <w:autoSpaceDN w:val="0"/>
        <w:adjustRightInd w:val="0"/>
        <w:ind w:left="640" w:hanging="640"/>
        <w:rPr>
          <w:noProof/>
        </w:rPr>
      </w:pPr>
      <w:r w:rsidRPr="0012605F">
        <w:rPr>
          <w:noProof/>
        </w:rPr>
        <w:t>[152]</w:t>
      </w:r>
      <w:r w:rsidRPr="0012605F">
        <w:rPr>
          <w:noProof/>
        </w:rPr>
        <w:tab/>
        <w:t xml:space="preserve">C. Tian, J. Ma, C. Zhang, and P. Zhan, “A deep neural network model for short-term load forecast based on long short-term memory network and convolutional neural network,” </w:t>
      </w:r>
      <w:r w:rsidRPr="0012605F">
        <w:rPr>
          <w:i/>
          <w:iCs/>
          <w:noProof/>
        </w:rPr>
        <w:t>Energies</w:t>
      </w:r>
      <w:r w:rsidRPr="0012605F">
        <w:rPr>
          <w:noProof/>
        </w:rPr>
        <w:t>, 2018, doi: 10.3390/en11123493.</w:t>
      </w:r>
    </w:p>
    <w:p w14:paraId="15542055" w14:textId="77777777" w:rsidR="0012605F" w:rsidRPr="0012605F" w:rsidRDefault="0012605F" w:rsidP="0012605F">
      <w:pPr>
        <w:widowControl w:val="0"/>
        <w:autoSpaceDE w:val="0"/>
        <w:autoSpaceDN w:val="0"/>
        <w:adjustRightInd w:val="0"/>
        <w:ind w:left="640" w:hanging="640"/>
        <w:rPr>
          <w:noProof/>
        </w:rPr>
      </w:pPr>
      <w:r w:rsidRPr="0012605F">
        <w:rPr>
          <w:noProof/>
        </w:rPr>
        <w:t>[153]</w:t>
      </w:r>
      <w:r w:rsidRPr="0012605F">
        <w:rPr>
          <w:noProof/>
        </w:rPr>
        <w:tab/>
        <w:t>B. Farsi, “On Short-Term Load Forecasting Using Machine Learning Techniques,” Concordia University, 2020.</w:t>
      </w:r>
    </w:p>
    <w:p w14:paraId="576929D4" w14:textId="77777777" w:rsidR="0012605F" w:rsidRPr="0012605F" w:rsidRDefault="0012605F" w:rsidP="0012605F">
      <w:pPr>
        <w:widowControl w:val="0"/>
        <w:autoSpaceDE w:val="0"/>
        <w:autoSpaceDN w:val="0"/>
        <w:adjustRightInd w:val="0"/>
        <w:ind w:left="640" w:hanging="640"/>
        <w:rPr>
          <w:noProof/>
        </w:rPr>
      </w:pPr>
      <w:r w:rsidRPr="0012605F">
        <w:rPr>
          <w:noProof/>
        </w:rPr>
        <w:t>[154]</w:t>
      </w:r>
      <w:r w:rsidRPr="0012605F">
        <w:rPr>
          <w:noProof/>
        </w:rPr>
        <w:tab/>
        <w:t xml:space="preserve">C. J. Huang, Y. Shen, Y. H. Chen, and H. C. Chen, “A novel hybrid deep neural network model for short-term electricity price forecasting,” </w:t>
      </w:r>
      <w:r w:rsidRPr="0012605F">
        <w:rPr>
          <w:i/>
          <w:iCs/>
          <w:noProof/>
        </w:rPr>
        <w:t>Int. J. Energy Res.</w:t>
      </w:r>
      <w:r w:rsidRPr="0012605F">
        <w:rPr>
          <w:noProof/>
        </w:rPr>
        <w:t>, 2021, doi: 10.1002/er.5945.</w:t>
      </w:r>
    </w:p>
    <w:p w14:paraId="787698C2" w14:textId="77777777" w:rsidR="0012605F" w:rsidRPr="0012605F" w:rsidRDefault="0012605F" w:rsidP="0012605F">
      <w:pPr>
        <w:widowControl w:val="0"/>
        <w:autoSpaceDE w:val="0"/>
        <w:autoSpaceDN w:val="0"/>
        <w:adjustRightInd w:val="0"/>
        <w:ind w:left="640" w:hanging="640"/>
        <w:rPr>
          <w:noProof/>
        </w:rPr>
      </w:pPr>
      <w:r w:rsidRPr="0012605F">
        <w:rPr>
          <w:noProof/>
        </w:rPr>
        <w:t>[155]</w:t>
      </w:r>
      <w:r w:rsidRPr="0012605F">
        <w:rPr>
          <w:noProof/>
        </w:rPr>
        <w:tab/>
        <w:t>A. Krizhevsky, I. Sutskever, and G. E. Hinton, “ImageNet classification with deep convolutional neural networks,” 2012.</w:t>
      </w:r>
    </w:p>
    <w:p w14:paraId="78CF3625" w14:textId="77777777" w:rsidR="0012605F" w:rsidRPr="0012605F" w:rsidRDefault="0012605F" w:rsidP="0012605F">
      <w:pPr>
        <w:widowControl w:val="0"/>
        <w:autoSpaceDE w:val="0"/>
        <w:autoSpaceDN w:val="0"/>
        <w:adjustRightInd w:val="0"/>
        <w:ind w:left="640" w:hanging="640"/>
        <w:rPr>
          <w:noProof/>
        </w:rPr>
      </w:pPr>
      <w:r w:rsidRPr="0012605F">
        <w:rPr>
          <w:noProof/>
        </w:rPr>
        <w:t>[156]</w:t>
      </w:r>
      <w:r w:rsidRPr="0012605F">
        <w:rPr>
          <w:noProof/>
        </w:rPr>
        <w:tab/>
        <w:t>K. He, X. Zhang, S. Ren, and J. Sun, “Deep residual learning for image recognition,” 2016, doi: 10.1109/CVPR.2016.90.</w:t>
      </w:r>
    </w:p>
    <w:p w14:paraId="405D2A65" w14:textId="77777777" w:rsidR="0012605F" w:rsidRPr="0012605F" w:rsidRDefault="0012605F" w:rsidP="0012605F">
      <w:pPr>
        <w:widowControl w:val="0"/>
        <w:autoSpaceDE w:val="0"/>
        <w:autoSpaceDN w:val="0"/>
        <w:adjustRightInd w:val="0"/>
        <w:ind w:left="640" w:hanging="640"/>
        <w:rPr>
          <w:noProof/>
        </w:rPr>
      </w:pPr>
      <w:r w:rsidRPr="0012605F">
        <w:rPr>
          <w:noProof/>
        </w:rPr>
        <w:t>[157]</w:t>
      </w:r>
      <w:r w:rsidRPr="0012605F">
        <w:rPr>
          <w:noProof/>
        </w:rPr>
        <w:tab/>
        <w:t>C. L. Liu, F. Yin, Q. F. Wang, and D. H. Wang, “ICDAR 2011 Chinese handwriting recognition competition,” 2011, doi: 10.1109/ICDAR.2011.291.</w:t>
      </w:r>
    </w:p>
    <w:p w14:paraId="51302F65" w14:textId="77777777" w:rsidR="0012605F" w:rsidRPr="0012605F" w:rsidRDefault="0012605F" w:rsidP="0012605F">
      <w:pPr>
        <w:widowControl w:val="0"/>
        <w:autoSpaceDE w:val="0"/>
        <w:autoSpaceDN w:val="0"/>
        <w:adjustRightInd w:val="0"/>
        <w:ind w:left="640" w:hanging="640"/>
        <w:rPr>
          <w:noProof/>
        </w:rPr>
      </w:pPr>
      <w:r w:rsidRPr="0012605F">
        <w:rPr>
          <w:noProof/>
        </w:rPr>
        <w:lastRenderedPageBreak/>
        <w:t>[158]</w:t>
      </w:r>
      <w:r w:rsidRPr="0012605F">
        <w:rPr>
          <w:noProof/>
        </w:rPr>
        <w:tab/>
        <w:t>D. C. Cireşan, A. Giusti, L. M. Gambardella, and J. Schmidhuber, “Deep neural networks segment neuronal membranes in electron microscopy images,” 2012.</w:t>
      </w:r>
    </w:p>
    <w:p w14:paraId="40971334" w14:textId="77777777" w:rsidR="0012605F" w:rsidRPr="0012605F" w:rsidRDefault="0012605F" w:rsidP="0012605F">
      <w:pPr>
        <w:widowControl w:val="0"/>
        <w:autoSpaceDE w:val="0"/>
        <w:autoSpaceDN w:val="0"/>
        <w:adjustRightInd w:val="0"/>
        <w:ind w:left="640" w:hanging="640"/>
        <w:rPr>
          <w:noProof/>
        </w:rPr>
      </w:pPr>
      <w:r w:rsidRPr="0012605F">
        <w:rPr>
          <w:noProof/>
        </w:rPr>
        <w:t>[159]</w:t>
      </w:r>
      <w:r w:rsidRPr="0012605F">
        <w:rPr>
          <w:noProof/>
        </w:rPr>
        <w:tab/>
        <w:t>D. C. Cireşan, A. Giusti, L. M. Gambardella, and J. Schmidhuber, “Mitosis detection in breast cancer histology images with deep neural networks,” 2013, doi: 10.1007/978-3-642-40763-5_51.</w:t>
      </w:r>
    </w:p>
    <w:p w14:paraId="7EC87FBD" w14:textId="77777777" w:rsidR="0012605F" w:rsidRPr="0012605F" w:rsidRDefault="0012605F" w:rsidP="0012605F">
      <w:pPr>
        <w:widowControl w:val="0"/>
        <w:autoSpaceDE w:val="0"/>
        <w:autoSpaceDN w:val="0"/>
        <w:adjustRightInd w:val="0"/>
        <w:ind w:left="640" w:hanging="640"/>
        <w:rPr>
          <w:noProof/>
        </w:rPr>
      </w:pPr>
      <w:r w:rsidRPr="0012605F">
        <w:rPr>
          <w:noProof/>
        </w:rPr>
        <w:t>[160]</w:t>
      </w:r>
      <w:r w:rsidRPr="0012605F">
        <w:rPr>
          <w:noProof/>
        </w:rPr>
        <w:tab/>
        <w:t>G. E. Dahl, M. Ranzato, A. R. Mohamed, and G. Hinton, “Phone recognition with the mean-covariance restricted Boltzmann machine,” 2010.</w:t>
      </w:r>
    </w:p>
    <w:p w14:paraId="6CD96B4C" w14:textId="77777777" w:rsidR="0012605F" w:rsidRPr="0012605F" w:rsidRDefault="0012605F" w:rsidP="0012605F">
      <w:pPr>
        <w:widowControl w:val="0"/>
        <w:autoSpaceDE w:val="0"/>
        <w:autoSpaceDN w:val="0"/>
        <w:adjustRightInd w:val="0"/>
        <w:ind w:left="640" w:hanging="640"/>
        <w:rPr>
          <w:noProof/>
        </w:rPr>
      </w:pPr>
      <w:r w:rsidRPr="0012605F">
        <w:rPr>
          <w:noProof/>
        </w:rPr>
        <w:t>[161]</w:t>
      </w:r>
      <w:r w:rsidRPr="0012605F">
        <w:rPr>
          <w:noProof/>
        </w:rPr>
        <w:tab/>
        <w:t>F. Seide, G. Li, and D. Yu, “Conversational speech transcription using Context-Dependent Deep Neural Networks,” 2011, doi: 10.21437/interspeech.2011-169.</w:t>
      </w:r>
    </w:p>
    <w:p w14:paraId="6BF62357" w14:textId="77777777" w:rsidR="0012605F" w:rsidRPr="0012605F" w:rsidRDefault="0012605F" w:rsidP="0012605F">
      <w:pPr>
        <w:widowControl w:val="0"/>
        <w:autoSpaceDE w:val="0"/>
        <w:autoSpaceDN w:val="0"/>
        <w:adjustRightInd w:val="0"/>
        <w:ind w:left="640" w:hanging="640"/>
        <w:rPr>
          <w:noProof/>
        </w:rPr>
      </w:pPr>
      <w:r w:rsidRPr="0012605F">
        <w:rPr>
          <w:noProof/>
        </w:rPr>
        <w:t>[162]</w:t>
      </w:r>
      <w:r w:rsidRPr="0012605F">
        <w:rPr>
          <w:noProof/>
        </w:rPr>
        <w:tab/>
        <w:t xml:space="preserve">O. Abdel-Hamid, A. R. Mohamed, H. Jiang, L. Deng, G. Penn, and D. Yu, “Convolutional neural networks for speech recognition,” </w:t>
      </w:r>
      <w:r w:rsidRPr="0012605F">
        <w:rPr>
          <w:i/>
          <w:iCs/>
          <w:noProof/>
        </w:rPr>
        <w:t>IEEE Trans. Audio, Speech Lang. Process.</w:t>
      </w:r>
      <w:r w:rsidRPr="0012605F">
        <w:rPr>
          <w:noProof/>
        </w:rPr>
        <w:t>, 2014, doi: 10.1109/TASLP.2014.2339736.</w:t>
      </w:r>
    </w:p>
    <w:p w14:paraId="5CB6ADA0" w14:textId="77777777" w:rsidR="0012605F" w:rsidRPr="0012605F" w:rsidRDefault="0012605F" w:rsidP="0012605F">
      <w:pPr>
        <w:widowControl w:val="0"/>
        <w:autoSpaceDE w:val="0"/>
        <w:autoSpaceDN w:val="0"/>
        <w:adjustRightInd w:val="0"/>
        <w:ind w:left="640" w:hanging="640"/>
        <w:rPr>
          <w:noProof/>
        </w:rPr>
      </w:pPr>
      <w:r w:rsidRPr="0012605F">
        <w:rPr>
          <w:noProof/>
        </w:rPr>
        <w:t>[163]</w:t>
      </w:r>
      <w:r w:rsidRPr="0012605F">
        <w:rPr>
          <w:noProof/>
        </w:rPr>
        <w:tab/>
        <w:t>L. Deng and J. C. Platt, “Ensemble deep learning for speech recognition,” 2014, doi: 10.21437/interspeech.2014-433.</w:t>
      </w:r>
    </w:p>
    <w:p w14:paraId="672FB80D" w14:textId="77777777" w:rsidR="0012605F" w:rsidRPr="0012605F" w:rsidRDefault="0012605F" w:rsidP="0012605F">
      <w:pPr>
        <w:widowControl w:val="0"/>
        <w:autoSpaceDE w:val="0"/>
        <w:autoSpaceDN w:val="0"/>
        <w:adjustRightInd w:val="0"/>
        <w:ind w:left="640" w:hanging="640"/>
        <w:rPr>
          <w:noProof/>
        </w:rPr>
      </w:pPr>
      <w:r w:rsidRPr="0012605F">
        <w:rPr>
          <w:noProof/>
        </w:rPr>
        <w:t>[164]</w:t>
      </w:r>
      <w:r w:rsidRPr="0012605F">
        <w:rPr>
          <w:noProof/>
        </w:rPr>
        <w:tab/>
        <w:t>“Dispelling the Myth: How Peak Demand REALLY Occurs | Energy Sentry News.” https://energysentry.com/newsletters/dispelling-myth.php (accessed Oct. 24, 2021).</w:t>
      </w:r>
    </w:p>
    <w:p w14:paraId="2CB4BE43" w14:textId="77777777" w:rsidR="0012605F" w:rsidRPr="0012605F" w:rsidRDefault="0012605F" w:rsidP="0012605F">
      <w:pPr>
        <w:widowControl w:val="0"/>
        <w:autoSpaceDE w:val="0"/>
        <w:autoSpaceDN w:val="0"/>
        <w:adjustRightInd w:val="0"/>
        <w:ind w:left="640" w:hanging="640"/>
        <w:rPr>
          <w:noProof/>
        </w:rPr>
      </w:pPr>
      <w:r w:rsidRPr="0012605F">
        <w:rPr>
          <w:noProof/>
        </w:rPr>
        <w:t>[165]</w:t>
      </w:r>
      <w:r w:rsidRPr="0012605F">
        <w:rPr>
          <w:noProof/>
        </w:rPr>
        <w:tab/>
        <w:t>“Base Load and Peak Load: understanding both concepts.” https://sinovoltaics.com/learning-center/basics/base-load-peak-load/ (accessed Oct. 24, 2021).</w:t>
      </w:r>
    </w:p>
    <w:p w14:paraId="2CF3EDA1" w14:textId="77777777" w:rsidR="0012605F" w:rsidRPr="0012605F" w:rsidRDefault="0012605F" w:rsidP="0012605F">
      <w:pPr>
        <w:widowControl w:val="0"/>
        <w:autoSpaceDE w:val="0"/>
        <w:autoSpaceDN w:val="0"/>
        <w:adjustRightInd w:val="0"/>
        <w:ind w:left="640" w:hanging="640"/>
        <w:rPr>
          <w:noProof/>
        </w:rPr>
      </w:pPr>
      <w:r w:rsidRPr="0012605F">
        <w:rPr>
          <w:noProof/>
        </w:rPr>
        <w:t>[166]</w:t>
      </w:r>
      <w:r w:rsidRPr="0012605F">
        <w:rPr>
          <w:noProof/>
        </w:rPr>
        <w:tab/>
        <w:t>“Peak Load &amp; Base Electricity - Understand Differences - EnergyWatch.” https://energywatch-inc.com/peak-load-base-load-electricity/ (accessed Oct. 07, 2021).</w:t>
      </w:r>
    </w:p>
    <w:p w14:paraId="24EFF270" w14:textId="77777777" w:rsidR="0012605F" w:rsidRPr="0012605F" w:rsidRDefault="0012605F" w:rsidP="0012605F">
      <w:pPr>
        <w:widowControl w:val="0"/>
        <w:autoSpaceDE w:val="0"/>
        <w:autoSpaceDN w:val="0"/>
        <w:adjustRightInd w:val="0"/>
        <w:ind w:left="640" w:hanging="640"/>
        <w:rPr>
          <w:noProof/>
        </w:rPr>
      </w:pPr>
      <w:r w:rsidRPr="0012605F">
        <w:rPr>
          <w:noProof/>
        </w:rPr>
        <w:t>[167]</w:t>
      </w:r>
      <w:r w:rsidRPr="0012605F">
        <w:rPr>
          <w:noProof/>
        </w:rPr>
        <w:tab/>
        <w:t xml:space="preserve">“What is Peak Load? | Aquicore.” https://aquicore.com/blog/what-is-peak-load/ </w:t>
      </w:r>
      <w:r w:rsidRPr="0012605F">
        <w:rPr>
          <w:noProof/>
        </w:rPr>
        <w:lastRenderedPageBreak/>
        <w:t>(accessed Oct. 07, 2021).</w:t>
      </w:r>
    </w:p>
    <w:p w14:paraId="243467F7" w14:textId="77777777" w:rsidR="0012605F" w:rsidRPr="0012605F" w:rsidRDefault="0012605F" w:rsidP="0012605F">
      <w:pPr>
        <w:widowControl w:val="0"/>
        <w:autoSpaceDE w:val="0"/>
        <w:autoSpaceDN w:val="0"/>
        <w:adjustRightInd w:val="0"/>
        <w:ind w:left="640" w:hanging="640"/>
        <w:rPr>
          <w:noProof/>
        </w:rPr>
      </w:pPr>
      <w:r w:rsidRPr="0012605F">
        <w:rPr>
          <w:noProof/>
        </w:rPr>
        <w:t>[168]</w:t>
      </w:r>
      <w:r w:rsidRPr="0012605F">
        <w:rPr>
          <w:noProof/>
        </w:rPr>
        <w:tab/>
        <w:t xml:space="preserve">A. Dedinec, S. Filiposka, A. Dedinec, and L. Kocarev, “Deep belief network based electricity load forecasting: An analysis of Macedonian case,” </w:t>
      </w:r>
      <w:r w:rsidRPr="0012605F">
        <w:rPr>
          <w:i/>
          <w:iCs/>
          <w:noProof/>
        </w:rPr>
        <w:t>Energy</w:t>
      </w:r>
      <w:r w:rsidRPr="0012605F">
        <w:rPr>
          <w:noProof/>
        </w:rPr>
        <w:t>, 2016, doi: 10.1016/j.energy.2016.07.090.</w:t>
      </w:r>
    </w:p>
    <w:p w14:paraId="098527D4" w14:textId="77777777" w:rsidR="0012605F" w:rsidRPr="0012605F" w:rsidRDefault="0012605F" w:rsidP="0012605F">
      <w:pPr>
        <w:widowControl w:val="0"/>
        <w:autoSpaceDE w:val="0"/>
        <w:autoSpaceDN w:val="0"/>
        <w:adjustRightInd w:val="0"/>
        <w:ind w:left="640" w:hanging="640"/>
        <w:rPr>
          <w:noProof/>
        </w:rPr>
      </w:pPr>
      <w:r w:rsidRPr="0012605F">
        <w:rPr>
          <w:noProof/>
        </w:rPr>
        <w:t>[169]</w:t>
      </w:r>
      <w:r w:rsidRPr="0012605F">
        <w:rPr>
          <w:noProof/>
        </w:rPr>
        <w:tab/>
        <w:t>S. Papadopoulos and I. Karakatsanis, “Short-term electricity load forecasting using time series and ensemble learning methods,” 2015, doi: 10.1109/PECI.2015.7064913.</w:t>
      </w:r>
    </w:p>
    <w:p w14:paraId="5455B33A" w14:textId="77777777" w:rsidR="0012605F" w:rsidRPr="0012605F" w:rsidRDefault="0012605F" w:rsidP="0012605F">
      <w:pPr>
        <w:widowControl w:val="0"/>
        <w:autoSpaceDE w:val="0"/>
        <w:autoSpaceDN w:val="0"/>
        <w:adjustRightInd w:val="0"/>
        <w:ind w:left="640" w:hanging="640"/>
        <w:rPr>
          <w:noProof/>
        </w:rPr>
      </w:pPr>
      <w:r w:rsidRPr="0012605F">
        <w:rPr>
          <w:noProof/>
        </w:rPr>
        <w:t>[170]</w:t>
      </w:r>
      <w:r w:rsidRPr="0012605F">
        <w:rPr>
          <w:noProof/>
        </w:rPr>
        <w:tab/>
        <w:t xml:space="preserve">W. Kim, Y. Han, K. J. Kim, and K. W. Song, “Electricity load forecasting using advanced feature selection and optimal deep learning model for the variable refrigerant flow systems,” </w:t>
      </w:r>
      <w:r w:rsidRPr="0012605F">
        <w:rPr>
          <w:i/>
          <w:iCs/>
          <w:noProof/>
        </w:rPr>
        <w:t>Energy Reports</w:t>
      </w:r>
      <w:r w:rsidRPr="0012605F">
        <w:rPr>
          <w:noProof/>
        </w:rPr>
        <w:t>, 2020, doi: 10.1016/j.egyr.2020.09.019.</w:t>
      </w:r>
    </w:p>
    <w:p w14:paraId="76C98F49" w14:textId="77777777" w:rsidR="0012605F" w:rsidRPr="0012605F" w:rsidRDefault="0012605F" w:rsidP="0012605F">
      <w:pPr>
        <w:widowControl w:val="0"/>
        <w:autoSpaceDE w:val="0"/>
        <w:autoSpaceDN w:val="0"/>
        <w:adjustRightInd w:val="0"/>
        <w:ind w:left="640" w:hanging="640"/>
        <w:rPr>
          <w:noProof/>
        </w:rPr>
      </w:pPr>
      <w:r w:rsidRPr="0012605F">
        <w:rPr>
          <w:noProof/>
        </w:rPr>
        <w:t>[171]</w:t>
      </w:r>
      <w:r w:rsidRPr="0012605F">
        <w:rPr>
          <w:noProof/>
        </w:rPr>
        <w:tab/>
        <w:t>“Independent Electricity System Operator - Hourly Zonal Demand Report.” http://reports.ieso.ca/public/DemandZonal/ (accessed Jun. 05, 2021).</w:t>
      </w:r>
    </w:p>
    <w:p w14:paraId="2D8ACDD8" w14:textId="77777777" w:rsidR="0012605F" w:rsidRPr="0012605F" w:rsidRDefault="0012605F" w:rsidP="0012605F">
      <w:pPr>
        <w:widowControl w:val="0"/>
        <w:autoSpaceDE w:val="0"/>
        <w:autoSpaceDN w:val="0"/>
        <w:adjustRightInd w:val="0"/>
        <w:ind w:left="640" w:hanging="640"/>
        <w:rPr>
          <w:noProof/>
        </w:rPr>
      </w:pPr>
      <w:r w:rsidRPr="0012605F">
        <w:rPr>
          <w:noProof/>
        </w:rPr>
        <w:t>[172]</w:t>
      </w:r>
      <w:r w:rsidRPr="0012605F">
        <w:rPr>
          <w:noProof/>
        </w:rPr>
        <w:tab/>
        <w:t>“Historical Climate Data - Climate - Environment and Climate Change Canada.” https://climate.weather.gc.ca/ (accessed Jan. 05, 2021).</w:t>
      </w:r>
    </w:p>
    <w:p w14:paraId="4107A7B8" w14:textId="77777777" w:rsidR="0012605F" w:rsidRPr="0012605F" w:rsidRDefault="0012605F" w:rsidP="0012605F">
      <w:pPr>
        <w:widowControl w:val="0"/>
        <w:autoSpaceDE w:val="0"/>
        <w:autoSpaceDN w:val="0"/>
        <w:adjustRightInd w:val="0"/>
        <w:ind w:left="640" w:hanging="640"/>
        <w:rPr>
          <w:noProof/>
        </w:rPr>
      </w:pPr>
      <w:r w:rsidRPr="0012605F">
        <w:rPr>
          <w:noProof/>
        </w:rPr>
        <w:t>[173]</w:t>
      </w:r>
      <w:r w:rsidRPr="0012605F">
        <w:rPr>
          <w:noProof/>
        </w:rPr>
        <w:tab/>
        <w:t xml:space="preserve">D. C. Wu, B. Bahrami Asl, A. Razban, and J. Chen, “Air compressor load forecasting using artificial neural network,” </w:t>
      </w:r>
      <w:r w:rsidRPr="0012605F">
        <w:rPr>
          <w:i/>
          <w:iCs/>
          <w:noProof/>
        </w:rPr>
        <w:t>Expert Syst. Appl.</w:t>
      </w:r>
      <w:r w:rsidRPr="0012605F">
        <w:rPr>
          <w:noProof/>
        </w:rPr>
        <w:t>, 2021, doi: 10.1016/j.eswa.2020.114209.</w:t>
      </w:r>
    </w:p>
    <w:p w14:paraId="5DBA05EC" w14:textId="77777777" w:rsidR="0012605F" w:rsidRPr="0012605F" w:rsidRDefault="0012605F" w:rsidP="0012605F">
      <w:pPr>
        <w:widowControl w:val="0"/>
        <w:autoSpaceDE w:val="0"/>
        <w:autoSpaceDN w:val="0"/>
        <w:adjustRightInd w:val="0"/>
        <w:ind w:left="640" w:hanging="640"/>
        <w:rPr>
          <w:noProof/>
        </w:rPr>
      </w:pPr>
      <w:r w:rsidRPr="0012605F">
        <w:rPr>
          <w:noProof/>
        </w:rPr>
        <w:t>[174]</w:t>
      </w:r>
      <w:r w:rsidRPr="0012605F">
        <w:rPr>
          <w:noProof/>
        </w:rPr>
        <w:tab/>
        <w:t xml:space="preserve">L. Kuan </w:t>
      </w:r>
      <w:r w:rsidRPr="0012605F">
        <w:rPr>
          <w:i/>
          <w:iCs/>
          <w:noProof/>
        </w:rPr>
        <w:t>et al.</w:t>
      </w:r>
      <w:r w:rsidRPr="0012605F">
        <w:rPr>
          <w:noProof/>
        </w:rPr>
        <w:t>, “Short-term electricity load forecasting method based on multilayered self-normalizing GRU network,” 2017, doi: 10.1109/EI2.2017.8245330.</w:t>
      </w:r>
    </w:p>
    <w:p w14:paraId="448224E5" w14:textId="77777777" w:rsidR="0012605F" w:rsidRPr="0012605F" w:rsidRDefault="0012605F" w:rsidP="0012605F">
      <w:pPr>
        <w:widowControl w:val="0"/>
        <w:autoSpaceDE w:val="0"/>
        <w:autoSpaceDN w:val="0"/>
        <w:adjustRightInd w:val="0"/>
        <w:ind w:left="640" w:hanging="640"/>
        <w:rPr>
          <w:noProof/>
        </w:rPr>
      </w:pPr>
      <w:r w:rsidRPr="0012605F">
        <w:rPr>
          <w:noProof/>
        </w:rPr>
        <w:t>[175]</w:t>
      </w:r>
      <w:r w:rsidRPr="0012605F">
        <w:rPr>
          <w:noProof/>
        </w:rPr>
        <w:tab/>
        <w:t>L. Li, K. Ota, and M. Dong, “Everything is image: CNN-based short-term electrical load forecasting for smart grid,” 2017, doi: 10.1109/ISPAN-FCST-ISCC.2017.78.</w:t>
      </w:r>
    </w:p>
    <w:p w14:paraId="4FCE5030" w14:textId="77777777" w:rsidR="0012605F" w:rsidRPr="0012605F" w:rsidRDefault="0012605F" w:rsidP="0012605F">
      <w:pPr>
        <w:widowControl w:val="0"/>
        <w:autoSpaceDE w:val="0"/>
        <w:autoSpaceDN w:val="0"/>
        <w:adjustRightInd w:val="0"/>
        <w:ind w:left="640" w:hanging="640"/>
        <w:rPr>
          <w:noProof/>
        </w:rPr>
      </w:pPr>
      <w:r w:rsidRPr="0012605F">
        <w:rPr>
          <w:noProof/>
        </w:rPr>
        <w:t>[176]</w:t>
      </w:r>
      <w:r w:rsidRPr="0012605F">
        <w:rPr>
          <w:noProof/>
        </w:rPr>
        <w:tab/>
        <w:t xml:space="preserve">M. Dong and L. Grumbach, “A Hybrid Distribution Feeder Long-Term Load </w:t>
      </w:r>
      <w:r w:rsidRPr="0012605F">
        <w:rPr>
          <w:noProof/>
        </w:rPr>
        <w:lastRenderedPageBreak/>
        <w:t xml:space="preserve">Forecasting Method Based on Sequence Prediction,” </w:t>
      </w:r>
      <w:r w:rsidRPr="0012605F">
        <w:rPr>
          <w:i/>
          <w:iCs/>
          <w:noProof/>
        </w:rPr>
        <w:t>IEEE Trans. Smart Grid</w:t>
      </w:r>
      <w:r w:rsidRPr="0012605F">
        <w:rPr>
          <w:noProof/>
        </w:rPr>
        <w:t>, 2020, doi: 10.1109/TSG.2019.2924183.</w:t>
      </w:r>
    </w:p>
    <w:p w14:paraId="38E729F7" w14:textId="77777777" w:rsidR="0012605F" w:rsidRPr="0012605F" w:rsidRDefault="0012605F" w:rsidP="0012605F">
      <w:pPr>
        <w:widowControl w:val="0"/>
        <w:autoSpaceDE w:val="0"/>
        <w:autoSpaceDN w:val="0"/>
        <w:adjustRightInd w:val="0"/>
        <w:ind w:left="640" w:hanging="640"/>
        <w:rPr>
          <w:noProof/>
        </w:rPr>
      </w:pPr>
      <w:r w:rsidRPr="0012605F">
        <w:rPr>
          <w:noProof/>
        </w:rPr>
        <w:t>[177]</w:t>
      </w:r>
      <w:r w:rsidRPr="0012605F">
        <w:rPr>
          <w:noProof/>
        </w:rPr>
        <w:tab/>
        <w:t xml:space="preserve">L. Yin and J. Xie, “Multi-temporal-spatial-scale temporal convolution network for short-term load forecasting of power systems,” </w:t>
      </w:r>
      <w:r w:rsidRPr="0012605F">
        <w:rPr>
          <w:i/>
          <w:iCs/>
          <w:noProof/>
        </w:rPr>
        <w:t>Appl. Energy</w:t>
      </w:r>
      <w:r w:rsidRPr="0012605F">
        <w:rPr>
          <w:noProof/>
        </w:rPr>
        <w:t>, 2021, doi: 10.1016/j.apenergy.2020.116328.</w:t>
      </w:r>
    </w:p>
    <w:p w14:paraId="1741AB1F" w14:textId="77777777" w:rsidR="0012605F" w:rsidRPr="0012605F" w:rsidRDefault="0012605F" w:rsidP="0012605F">
      <w:pPr>
        <w:widowControl w:val="0"/>
        <w:autoSpaceDE w:val="0"/>
        <w:autoSpaceDN w:val="0"/>
        <w:adjustRightInd w:val="0"/>
        <w:ind w:left="640" w:hanging="640"/>
        <w:rPr>
          <w:noProof/>
        </w:rPr>
      </w:pPr>
      <w:r w:rsidRPr="0012605F">
        <w:rPr>
          <w:noProof/>
        </w:rPr>
        <w:t>[178]</w:t>
      </w:r>
      <w:r w:rsidRPr="0012605F">
        <w:rPr>
          <w:noProof/>
        </w:rPr>
        <w:tab/>
        <w:t xml:space="preserve">S. Panigrahi, Y. Karali, and H. S. Behera, “Normalize Time Series and Forecast using Evolutionary Neural Network,” </w:t>
      </w:r>
      <w:r w:rsidRPr="0012605F">
        <w:rPr>
          <w:i/>
          <w:iCs/>
          <w:noProof/>
        </w:rPr>
        <w:t>Int. J. Comput. Appl.</w:t>
      </w:r>
      <w:r w:rsidRPr="0012605F">
        <w:rPr>
          <w:noProof/>
        </w:rPr>
        <w:t>, 2013.</w:t>
      </w:r>
    </w:p>
    <w:p w14:paraId="4D4E7530" w14:textId="77777777" w:rsidR="0012605F" w:rsidRPr="0012605F" w:rsidRDefault="0012605F" w:rsidP="0012605F">
      <w:pPr>
        <w:widowControl w:val="0"/>
        <w:autoSpaceDE w:val="0"/>
        <w:autoSpaceDN w:val="0"/>
        <w:adjustRightInd w:val="0"/>
        <w:ind w:left="640" w:hanging="640"/>
        <w:rPr>
          <w:noProof/>
        </w:rPr>
      </w:pPr>
      <w:r w:rsidRPr="0012605F">
        <w:rPr>
          <w:noProof/>
        </w:rPr>
        <w:t>[179]</w:t>
      </w:r>
      <w:r w:rsidRPr="0012605F">
        <w:rPr>
          <w:noProof/>
        </w:rPr>
        <w:tab/>
        <w:t>“Fit linear regression model - MATLAB fitlm.” https://www.mathworks.com/help/stats/fitlm.html (accessed Nov. 21, 2021).</w:t>
      </w:r>
    </w:p>
    <w:p w14:paraId="55F2A3BA" w14:textId="77777777" w:rsidR="0012605F" w:rsidRPr="0012605F" w:rsidRDefault="0012605F" w:rsidP="0012605F">
      <w:pPr>
        <w:widowControl w:val="0"/>
        <w:autoSpaceDE w:val="0"/>
        <w:autoSpaceDN w:val="0"/>
        <w:adjustRightInd w:val="0"/>
        <w:ind w:left="640" w:hanging="640"/>
        <w:rPr>
          <w:noProof/>
        </w:rPr>
      </w:pPr>
      <w:r w:rsidRPr="0012605F">
        <w:rPr>
          <w:noProof/>
        </w:rPr>
        <w:t>[180]</w:t>
      </w:r>
      <w:r w:rsidRPr="0012605F">
        <w:rPr>
          <w:noProof/>
        </w:rPr>
        <w:tab/>
        <w:t>“Long short-term memory (LSTM) layer - MATLAB.” https://www.mathworks.com/help/deeplearning/ref/nnet.cnn.layer.lstmlayer.html (accessed Oct. 21, 2021).</w:t>
      </w:r>
    </w:p>
    <w:p w14:paraId="588008FC" w14:textId="77777777" w:rsidR="0012605F" w:rsidRPr="0012605F" w:rsidRDefault="0012605F" w:rsidP="0012605F">
      <w:pPr>
        <w:widowControl w:val="0"/>
        <w:autoSpaceDE w:val="0"/>
        <w:autoSpaceDN w:val="0"/>
        <w:adjustRightInd w:val="0"/>
        <w:ind w:left="640" w:hanging="640"/>
        <w:rPr>
          <w:noProof/>
        </w:rPr>
      </w:pPr>
      <w:r w:rsidRPr="0012605F">
        <w:rPr>
          <w:noProof/>
        </w:rPr>
        <w:t>[181]</w:t>
      </w:r>
      <w:r w:rsidRPr="0012605F">
        <w:rPr>
          <w:noProof/>
        </w:rPr>
        <w:tab/>
        <w:t xml:space="preserve">I. K. M. Jais, A. R. Ismail, and S. Q. Nisa, “Adam Optimization Algorithm for Wide and Deep Neural Network,” </w:t>
      </w:r>
      <w:r w:rsidRPr="0012605F">
        <w:rPr>
          <w:i/>
          <w:iCs/>
          <w:noProof/>
        </w:rPr>
        <w:t>Knowl. Eng. Data Sci.</w:t>
      </w:r>
      <w:r w:rsidRPr="0012605F">
        <w:rPr>
          <w:noProof/>
        </w:rPr>
        <w:t>, 2019, doi: 10.17977/um018v2i12019p41-46.</w:t>
      </w:r>
    </w:p>
    <w:p w14:paraId="42E59366" w14:textId="77777777" w:rsidR="0012605F" w:rsidRPr="0012605F" w:rsidRDefault="0012605F" w:rsidP="0012605F">
      <w:pPr>
        <w:widowControl w:val="0"/>
        <w:autoSpaceDE w:val="0"/>
        <w:autoSpaceDN w:val="0"/>
        <w:adjustRightInd w:val="0"/>
        <w:ind w:left="640" w:hanging="640"/>
        <w:rPr>
          <w:noProof/>
        </w:rPr>
      </w:pPr>
      <w:r w:rsidRPr="0012605F">
        <w:rPr>
          <w:noProof/>
        </w:rPr>
        <w:t>[182]</w:t>
      </w:r>
      <w:r w:rsidRPr="0012605F">
        <w:rPr>
          <w:noProof/>
        </w:rPr>
        <w:tab/>
        <w:t xml:space="preserve">M. Barman and N. B. Dev Choudhury, “Season specific approach for short-term load forecasting based on hybrid FA-SVM and similarity concept,” </w:t>
      </w:r>
      <w:r w:rsidRPr="0012605F">
        <w:rPr>
          <w:i/>
          <w:iCs/>
          <w:noProof/>
        </w:rPr>
        <w:t>Energy</w:t>
      </w:r>
      <w:r w:rsidRPr="0012605F">
        <w:rPr>
          <w:noProof/>
        </w:rPr>
        <w:t>, 2019, doi: 10.1016/j.energy.2019.03.010.</w:t>
      </w:r>
    </w:p>
    <w:p w14:paraId="40867144" w14:textId="1368621E" w:rsidR="00287359" w:rsidRDefault="00287359" w:rsidP="00287359">
      <w:pPr>
        <w:sectPr w:rsidR="00287359" w:rsidSect="00CF19C9">
          <w:headerReference w:type="default" r:id="rId106"/>
          <w:footerReference w:type="default" r:id="rId107"/>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34" w:name="_Toc90482749"/>
      <w:r>
        <w:lastRenderedPageBreak/>
        <w:t>Appendix A</w:t>
      </w:r>
      <w:bookmarkEnd w:id="234"/>
    </w:p>
    <w:p w14:paraId="4ED0E5FB" w14:textId="54C391DF" w:rsidR="00BB1291" w:rsidRDefault="00316D15" w:rsidP="00991456">
      <w:pPr>
        <w:pStyle w:val="Heading2"/>
      </w:pPr>
      <w:bookmarkStart w:id="235" w:name="_Toc90482750"/>
      <w:r>
        <w:t xml:space="preserve">1 </w:t>
      </w:r>
      <w:r w:rsidR="001F6CFC" w:rsidRPr="001F6CFC">
        <w:t xml:space="preserve">Determining the </w:t>
      </w:r>
      <w:proofErr w:type="spellStart"/>
      <w:r w:rsidR="00BB1291">
        <w:t>S</w:t>
      </w:r>
      <w:r w:rsidR="001F6CFC" w:rsidRPr="001F6CFC">
        <w:t>ARIMA</w:t>
      </w:r>
      <w:r w:rsidR="00BB1291">
        <w:t>X</w:t>
      </w:r>
      <w:proofErr w:type="spellEnd"/>
      <w:r w:rsidR="001F6CFC" w:rsidRPr="001F6CFC">
        <w:t xml:space="preserve"> Model's Optimal Parameters</w:t>
      </w:r>
      <w:bookmarkEnd w:id="235"/>
    </w:p>
    <w:p w14:paraId="46894549" w14:textId="7018F236" w:rsidR="00642386" w:rsidRDefault="00642386" w:rsidP="00642386">
      <w:pPr>
        <w:ind w:firstLine="288"/>
      </w:pPr>
      <w:r w:rsidRPr="00642386">
        <w:t>In discrete</w:t>
      </w:r>
      <w:r w:rsidR="0027573A">
        <w:t>-</w:t>
      </w:r>
      <w:r w:rsidRPr="00642386">
        <w:t xml:space="preserve">time, autocorrelation is sometimes referred to as serial correlation. It </w:t>
      </w:r>
      <w:r w:rsidR="0027573A">
        <w:t>correlates</w:t>
      </w:r>
      <w:r w:rsidRPr="00642386">
        <w:t xml:space="preserve"> a signal with a delayed copy of itself as a function of delay. Informally, it is the similarity of observations as a function of their time lag. The auto correlation function</w:t>
      </w:r>
      <w:r>
        <w:t xml:space="preserve"> (</w:t>
      </w:r>
      <w:proofErr w:type="spellStart"/>
      <w:r>
        <w:t>ACF</w:t>
      </w:r>
      <w:proofErr w:type="spellEnd"/>
      <w:r>
        <w:t>)</w:t>
      </w:r>
      <w:r w:rsidRPr="00642386">
        <w:t xml:space="preserve"> can be used to determine the most frequently occurring seasonality in a time series. Additionally, it assists us in determining the optimal number of differences required and i</w:t>
      </w:r>
      <w:r w:rsidR="0027573A">
        <w:t>dentifying</w:t>
      </w:r>
      <w:r w:rsidRPr="00642386">
        <w:t xml:space="preserve"> instances where our series may be over or under</w:t>
      </w:r>
      <w:r w:rsidR="0027573A">
        <w:t>-</w:t>
      </w:r>
      <w:r w:rsidRPr="00642386">
        <w:t>differentiated. The proper order of differencing is that which requires the least amount of differencing to produce a near-stationary series that oscillates around a defined mean</w:t>
      </w:r>
      <w:r w:rsidR="0027573A">
        <w:t>,</w:t>
      </w:r>
      <w:r w:rsidRPr="00642386">
        <w:t xml:space="preserve"> and the auto-correlation plot approaches zero rapidly. Finally, it assists us in determining the lags that may be used in our MA terms for both seasonal and non-seasonal components.</w:t>
      </w:r>
    </w:p>
    <w:p w14:paraId="0A9CF2E4" w14:textId="0DBF3B37" w:rsidR="00CF7C74" w:rsidRPr="00642386" w:rsidRDefault="00CF7C74" w:rsidP="00642386">
      <w:pPr>
        <w:ind w:firstLine="288"/>
      </w:pPr>
      <w:r w:rsidRPr="00CF7C74">
        <w:t>In time series analysis, the partial autocorrelation function (</w:t>
      </w:r>
      <w:proofErr w:type="spellStart"/>
      <w:r w:rsidRPr="00CF7C74">
        <w:t>PACF</w:t>
      </w:r>
      <w:proofErr w:type="spellEnd"/>
      <w:r w:rsidRPr="00CF7C74">
        <w:t xml:space="preserve">) calculates the partial correlation of a stationary time series with its own lagged values, regressing the time series' values at all shorter lags. The correlation between a time series and its lag after </w:t>
      </w:r>
      <w:r w:rsidR="0027573A">
        <w:t>removing intermediate lags</w:t>
      </w:r>
      <w:r w:rsidRPr="00CF7C74">
        <w:t xml:space="preserve"> is called partial autocorrelation. Thus, partial autocorrelation encapsulates the unambiguous relationship between a lag and a series. The </w:t>
      </w:r>
      <w:proofErr w:type="spellStart"/>
      <w:r w:rsidRPr="00CF7C74">
        <w:t>PACF</w:t>
      </w:r>
      <w:proofErr w:type="spellEnd"/>
      <w:r w:rsidRPr="00CF7C74">
        <w:t xml:space="preserve"> assists us in determining the lags that could be used for the seasonal and non-seasonal portions of the AR terms.</w:t>
      </w:r>
    </w:p>
    <w:p w14:paraId="74F5F6E0" w14:textId="65A5E2E0" w:rsidR="00991456" w:rsidRDefault="009B3449" w:rsidP="009B3449">
      <w:pPr>
        <w:pStyle w:val="Heading3"/>
      </w:pPr>
      <w:bookmarkStart w:id="236" w:name="_Toc90482751"/>
      <w:r>
        <w:lastRenderedPageBreak/>
        <w:t xml:space="preserve">1.1 </w:t>
      </w:r>
      <w:r w:rsidR="007659E6" w:rsidRPr="007659E6">
        <w:t>Statistical Analysis of the Toronto Dataset</w:t>
      </w:r>
      <w:bookmarkEnd w:id="236"/>
    </w:p>
    <w:p w14:paraId="7762F983" w14:textId="0BC9DEF7" w:rsidR="00EB1740" w:rsidRPr="00EB1740" w:rsidRDefault="00EB1740" w:rsidP="00EB1740">
      <w:pPr>
        <w:ind w:firstLine="288"/>
      </w:pPr>
      <w:r w:rsidRPr="00EB1740">
        <w:t xml:space="preserve">A subset of the dataset was chosen for its bit stationary characteristics, </w:t>
      </w:r>
      <w:r w:rsidR="0027573A">
        <w:t>including</w:t>
      </w:r>
      <w:r w:rsidRPr="00EB1740">
        <w:t xml:space="preserve"> the lag demand for 28 days hourly values. The portion was used to generate the model's optimal parameters. The figure below depicts a plot of the segment we used.</w:t>
      </w:r>
    </w:p>
    <w:p w14:paraId="74B8044A" w14:textId="77777777" w:rsidR="00073C10" w:rsidRDefault="00073C10" w:rsidP="00073C10">
      <w:pPr>
        <w:keepNext/>
        <w:jc w:val="center"/>
      </w:pPr>
      <w:r w:rsidRPr="00073C10">
        <w:rPr>
          <w:noProof/>
        </w:rPr>
        <w:drawing>
          <wp:inline distT="0" distB="0" distL="0" distR="0" wp14:anchorId="76E33C6E" wp14:editId="70419AC4">
            <wp:extent cx="400431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50" r="8587"/>
                    <a:stretch/>
                  </pic:blipFill>
                  <pic:spPr bwMode="auto">
                    <a:xfrm>
                      <a:off x="0" y="0"/>
                      <a:ext cx="4017842" cy="3612610"/>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558081B9" w:rsidR="00073C10" w:rsidRDefault="00073C10" w:rsidP="00073C10">
      <w:pPr>
        <w:pStyle w:val="Caption"/>
        <w:jc w:val="center"/>
      </w:pPr>
      <w:bookmarkStart w:id="237" w:name="_Toc90482804"/>
      <w:r>
        <w:t xml:space="preserve">Figure </w:t>
      </w:r>
      <w:r w:rsidR="001F7262">
        <w:fldChar w:fldCharType="begin"/>
      </w:r>
      <w:r w:rsidR="001F7262">
        <w:instrText xml:space="preserve"> SE</w:instrText>
      </w:r>
      <w:r w:rsidR="001F7262">
        <w:instrText xml:space="preserve">Q Figure \* ARABIC </w:instrText>
      </w:r>
      <w:r w:rsidR="001F7262">
        <w:fldChar w:fldCharType="separate"/>
      </w:r>
      <w:r w:rsidR="00774E7F">
        <w:rPr>
          <w:noProof/>
        </w:rPr>
        <w:t>26</w:t>
      </w:r>
      <w:r w:rsidR="001F7262">
        <w:rPr>
          <w:noProof/>
        </w:rPr>
        <w:fldChar w:fldCharType="end"/>
      </w:r>
      <w:r>
        <w:t xml:space="preserve"> – </w:t>
      </w:r>
      <w:r w:rsidRPr="00073C10">
        <w:t xml:space="preserve">Excerpt </w:t>
      </w:r>
      <w:r w:rsidR="00EB1740" w:rsidRPr="00073C10">
        <w:t>from</w:t>
      </w:r>
      <w:r w:rsidRPr="00073C10">
        <w:t xml:space="preserve"> the Toronto Dataset</w:t>
      </w:r>
      <w:bookmarkEnd w:id="237"/>
    </w:p>
    <w:p w14:paraId="0727ECEC" w14:textId="6ACA2EEA" w:rsidR="00F8580D" w:rsidRPr="00F8580D" w:rsidRDefault="00F8580D" w:rsidP="00F8580D">
      <w:pPr>
        <w:ind w:firstLine="288"/>
      </w:pPr>
      <w:r>
        <w:fldChar w:fldCharType="begin"/>
      </w:r>
      <w:r>
        <w:instrText xml:space="preserve"> REF _Ref89896995 \h </w:instrText>
      </w:r>
      <w:r>
        <w:fldChar w:fldCharType="separate"/>
      </w:r>
      <w:r w:rsidR="00774E7F">
        <w:t xml:space="preserve">Figure </w:t>
      </w:r>
      <w:r w:rsidR="00774E7F">
        <w:rPr>
          <w:noProof/>
        </w:rPr>
        <w:t>27</w:t>
      </w:r>
      <w:r>
        <w:fldChar w:fldCharType="end"/>
      </w:r>
      <w:r w:rsidRPr="00F8580D">
        <w:t xml:space="preserve"> illustrates the autocorrelation function of the initial without any differencing. On a 24-hour basis, we can observe a high degree of seasonality; this is why we chose 24 as the seasonal difference denoted by parameter S. After seasonal differencing, we can see that the </w:t>
      </w:r>
      <w:proofErr w:type="spellStart"/>
      <w:r w:rsidRPr="00F8580D">
        <w:t>ACF</w:t>
      </w:r>
      <w:proofErr w:type="spellEnd"/>
      <w:r w:rsidRPr="00F8580D">
        <w:t xml:space="preserve"> plot approaches zero very slowly, as illustrated in </w:t>
      </w:r>
      <w:r>
        <w:fldChar w:fldCharType="begin"/>
      </w:r>
      <w:r>
        <w:instrText xml:space="preserve"> REF _Ref89897005 \h </w:instrText>
      </w:r>
      <w:r>
        <w:fldChar w:fldCharType="separate"/>
      </w:r>
      <w:r w:rsidR="00774E7F">
        <w:t xml:space="preserve">Figure </w:t>
      </w:r>
      <w:r w:rsidR="00774E7F">
        <w:rPr>
          <w:noProof/>
        </w:rPr>
        <w:t>28</w:t>
      </w:r>
      <w:r>
        <w:fldChar w:fldCharType="end"/>
      </w:r>
      <w:r w:rsidRPr="00F8580D">
        <w:t xml:space="preserve">. This implies that we would require additional differencing, which </w:t>
      </w:r>
      <w:r w:rsidR="0027573A">
        <w:t>the non-seasonal component can accomplish</w:t>
      </w:r>
      <w:r w:rsidRPr="00F8580D">
        <w:t xml:space="preserve">. As illustrated in </w:t>
      </w:r>
      <w:r>
        <w:fldChar w:fldCharType="begin"/>
      </w:r>
      <w:r>
        <w:instrText xml:space="preserve"> REF _Ref89897016 \h </w:instrText>
      </w:r>
      <w:r>
        <w:fldChar w:fldCharType="separate"/>
      </w:r>
      <w:r w:rsidR="00774E7F">
        <w:t xml:space="preserve">Figure </w:t>
      </w:r>
      <w:r w:rsidR="00774E7F">
        <w:rPr>
          <w:noProof/>
        </w:rPr>
        <w:t>29</w:t>
      </w:r>
      <w:r>
        <w:fldChar w:fldCharType="end"/>
      </w:r>
      <w:r w:rsidRPr="00F8580D">
        <w:t xml:space="preserve">, the new </w:t>
      </w:r>
      <w:proofErr w:type="spellStart"/>
      <w:r w:rsidRPr="00F8580D">
        <w:t>ACF</w:t>
      </w:r>
      <w:proofErr w:type="spellEnd"/>
      <w:r w:rsidRPr="00F8580D">
        <w:t xml:space="preserve"> plot approaches zero </w:t>
      </w:r>
      <w:r w:rsidR="0027573A">
        <w:t>reasonab</w:t>
      </w:r>
      <w:r w:rsidRPr="00F8580D">
        <w:t xml:space="preserve">ly quickly, indicating that we can set nonseasonal differencing d to 1. As we can see from the </w:t>
      </w:r>
      <w:r w:rsidR="0027573A">
        <w:lastRenderedPageBreak/>
        <w:t>exact</w:t>
      </w:r>
      <w:r w:rsidRPr="00F8580D">
        <w:t xml:space="preserve"> figure, the first and second lags are highly significant</w:t>
      </w:r>
      <w:r w:rsidR="0027573A">
        <w:t>;</w:t>
      </w:r>
      <w:r w:rsidRPr="00F8580D">
        <w:t xml:space="preserve"> we set q to 1 and 2. The values for big Q were set to 24 and 168, as these are the points with the highest auto correlation.</w:t>
      </w:r>
      <w:r w:rsidR="009512F4">
        <w:t xml:space="preserve"> </w:t>
      </w:r>
    </w:p>
    <w:p w14:paraId="25CF7DBA" w14:textId="77777777" w:rsidR="00F62EBE" w:rsidRDefault="00F62EBE" w:rsidP="00F62EBE">
      <w:pPr>
        <w:keepNext/>
        <w:jc w:val="center"/>
      </w:pPr>
      <w:r w:rsidRPr="00F62EBE">
        <w:rPr>
          <w:noProof/>
        </w:rPr>
        <w:drawing>
          <wp:inline distT="0" distB="0" distL="0" distR="0" wp14:anchorId="0BE0EDF3" wp14:editId="07D5565B">
            <wp:extent cx="3691404" cy="30575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t="2148" r="7513" b="-1"/>
                    <a:stretch/>
                  </pic:blipFill>
                  <pic:spPr bwMode="auto">
                    <a:xfrm>
                      <a:off x="0" y="0"/>
                      <a:ext cx="3695424" cy="3060855"/>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63045A6F" w:rsidR="00991456" w:rsidRDefault="00F62EBE" w:rsidP="00F62EBE">
      <w:pPr>
        <w:pStyle w:val="Caption"/>
        <w:jc w:val="center"/>
      </w:pPr>
      <w:bookmarkStart w:id="238" w:name="_Ref89896995"/>
      <w:bookmarkStart w:id="239" w:name="_Toc90482805"/>
      <w:r>
        <w:t xml:space="preserve">Figure </w:t>
      </w:r>
      <w:r w:rsidR="001F7262">
        <w:fldChar w:fldCharType="begin"/>
      </w:r>
      <w:r w:rsidR="001F7262">
        <w:instrText xml:space="preserve"> SEQ Figure \* ARABIC </w:instrText>
      </w:r>
      <w:r w:rsidR="001F7262">
        <w:fldChar w:fldCharType="separate"/>
      </w:r>
      <w:r w:rsidR="00774E7F">
        <w:rPr>
          <w:noProof/>
        </w:rPr>
        <w:t>27</w:t>
      </w:r>
      <w:r w:rsidR="001F7262">
        <w:rPr>
          <w:noProof/>
        </w:rPr>
        <w:fldChar w:fldCharType="end"/>
      </w:r>
      <w:bookmarkEnd w:id="238"/>
      <w:r>
        <w:t xml:space="preserve"> – </w:t>
      </w:r>
      <w:r w:rsidRPr="00F62EBE">
        <w:t>Plot of the Initial Auto Correlation</w:t>
      </w:r>
      <w:r>
        <w:t xml:space="preserve"> – Toronto Dataset</w:t>
      </w:r>
      <w:bookmarkEnd w:id="239"/>
    </w:p>
    <w:p w14:paraId="629A7D2D" w14:textId="7669E87C" w:rsidR="0022195F" w:rsidRDefault="0094179F" w:rsidP="0022195F">
      <w:pPr>
        <w:keepNext/>
        <w:jc w:val="center"/>
      </w:pPr>
      <w:r w:rsidRPr="0094179F">
        <w:rPr>
          <w:noProof/>
        </w:rPr>
        <w:drawing>
          <wp:inline distT="0" distB="0" distL="0" distR="0" wp14:anchorId="29FAB252" wp14:editId="0336D9D5">
            <wp:extent cx="3747144" cy="31718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0">
                      <a:extLst>
                        <a:ext uri="{28A0092B-C50C-407E-A947-70E740481C1C}">
                          <a14:useLocalDpi xmlns:a14="http://schemas.microsoft.com/office/drawing/2010/main" val="0"/>
                        </a:ext>
                      </a:extLst>
                    </a:blip>
                    <a:srcRect l="3936" r="7513"/>
                    <a:stretch/>
                  </pic:blipFill>
                  <pic:spPr bwMode="auto">
                    <a:xfrm>
                      <a:off x="0" y="0"/>
                      <a:ext cx="3756968" cy="3180141"/>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40DE6B3D" w:rsidR="0022195F" w:rsidRDefault="0022195F" w:rsidP="0022195F">
      <w:pPr>
        <w:pStyle w:val="Caption"/>
        <w:jc w:val="center"/>
      </w:pPr>
      <w:bookmarkStart w:id="240" w:name="_Ref89897005"/>
      <w:bookmarkStart w:id="241" w:name="_Toc90482806"/>
      <w:r>
        <w:t xml:space="preserve">Figure </w:t>
      </w:r>
      <w:r w:rsidR="001F7262">
        <w:fldChar w:fldCharType="begin"/>
      </w:r>
      <w:r w:rsidR="001F7262">
        <w:instrText xml:space="preserve"> SEQ Figure \* ARABIC </w:instrText>
      </w:r>
      <w:r w:rsidR="001F7262">
        <w:fldChar w:fldCharType="separate"/>
      </w:r>
      <w:r w:rsidR="00774E7F">
        <w:rPr>
          <w:noProof/>
        </w:rPr>
        <w:t>28</w:t>
      </w:r>
      <w:r w:rsidR="001F7262">
        <w:rPr>
          <w:noProof/>
        </w:rPr>
        <w:fldChar w:fldCharType="end"/>
      </w:r>
      <w:bookmarkEnd w:id="240"/>
      <w:r>
        <w:t xml:space="preserve"> – </w:t>
      </w:r>
      <w:proofErr w:type="spellStart"/>
      <w:r w:rsidR="0094179F">
        <w:t>ACF</w:t>
      </w:r>
      <w:proofErr w:type="spellEnd"/>
      <w:r w:rsidRPr="0022195F">
        <w:t xml:space="preserve"> Plot Following Seasonal Differencing</w:t>
      </w:r>
      <w:r>
        <w:t xml:space="preserve"> – Toronto Dataset</w:t>
      </w:r>
      <w:bookmarkEnd w:id="241"/>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6A3FE6EE" w:rsidR="0094179F" w:rsidRDefault="0094179F" w:rsidP="0094179F">
      <w:pPr>
        <w:pStyle w:val="Caption"/>
        <w:jc w:val="center"/>
      </w:pPr>
      <w:bookmarkStart w:id="242" w:name="_Ref89897016"/>
      <w:bookmarkStart w:id="243" w:name="_Toc90482807"/>
      <w:r>
        <w:t xml:space="preserve">Figure </w:t>
      </w:r>
      <w:r w:rsidR="001F7262">
        <w:fldChar w:fldCharType="begin"/>
      </w:r>
      <w:r w:rsidR="001F7262">
        <w:instrText xml:space="preserve"> SEQ Figure \* ARABIC </w:instrText>
      </w:r>
      <w:r w:rsidR="001F7262">
        <w:fldChar w:fldCharType="separate"/>
      </w:r>
      <w:r w:rsidR="00774E7F">
        <w:rPr>
          <w:noProof/>
        </w:rPr>
        <w:t>29</w:t>
      </w:r>
      <w:r w:rsidR="001F7262">
        <w:rPr>
          <w:noProof/>
        </w:rPr>
        <w:fldChar w:fldCharType="end"/>
      </w:r>
      <w:bookmarkEnd w:id="242"/>
      <w:r>
        <w:t xml:space="preserve"> – </w:t>
      </w:r>
      <w:proofErr w:type="spellStart"/>
      <w:r w:rsidR="00292F6A" w:rsidRPr="00292F6A">
        <w:t>ACF</w:t>
      </w:r>
      <w:proofErr w:type="spellEnd"/>
      <w:r w:rsidR="00292F6A" w:rsidRPr="00292F6A">
        <w:t xml:space="preserve"> Plot After Seasonal and Non-Seasonal Differencing </w:t>
      </w:r>
      <w:r>
        <w:t>– Toronto Dataset</w:t>
      </w:r>
      <w:bookmarkEnd w:id="243"/>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2033C379" w:rsidR="009512F4" w:rsidRDefault="009512F4" w:rsidP="009512F4">
      <w:pPr>
        <w:pStyle w:val="Caption"/>
        <w:jc w:val="center"/>
      </w:pPr>
      <w:bookmarkStart w:id="244" w:name="_Ref89897711"/>
      <w:bookmarkStart w:id="245" w:name="_Toc90482808"/>
      <w:r>
        <w:t xml:space="preserve">Figure </w:t>
      </w:r>
      <w:r w:rsidR="001F7262">
        <w:fldChar w:fldCharType="begin"/>
      </w:r>
      <w:r w:rsidR="001F7262">
        <w:instrText xml:space="preserve"> SEQ Figure \* ARABIC </w:instrText>
      </w:r>
      <w:r w:rsidR="001F7262">
        <w:fldChar w:fldCharType="separate"/>
      </w:r>
      <w:r w:rsidR="00774E7F">
        <w:rPr>
          <w:noProof/>
        </w:rPr>
        <w:t>30</w:t>
      </w:r>
      <w:r w:rsidR="001F7262">
        <w:rPr>
          <w:noProof/>
        </w:rPr>
        <w:fldChar w:fldCharType="end"/>
      </w:r>
      <w:bookmarkEnd w:id="244"/>
      <w:r>
        <w:t xml:space="preserve"> - </w:t>
      </w:r>
      <w:proofErr w:type="spellStart"/>
      <w:r>
        <w:t>P</w:t>
      </w:r>
      <w:r w:rsidRPr="00292F6A">
        <w:t>ACF</w:t>
      </w:r>
      <w:proofErr w:type="spellEnd"/>
      <w:r w:rsidRPr="00292F6A">
        <w:t xml:space="preserve"> Plot After Seasonal and Non-Seasonal Differencing </w:t>
      </w:r>
      <w:r>
        <w:t>– Toronto Dataset</w:t>
      </w:r>
      <w:bookmarkEnd w:id="245"/>
    </w:p>
    <w:p w14:paraId="78128E48" w14:textId="3C2BF42A" w:rsidR="009B3449" w:rsidRDefault="00425084" w:rsidP="00F137F7">
      <w:pPr>
        <w:ind w:firstLine="288"/>
      </w:pPr>
      <w:r w:rsidRPr="00425084">
        <w:lastRenderedPageBreak/>
        <w:t xml:space="preserve">We can obtain the values of our small p and large P lags from the </w:t>
      </w:r>
      <w:proofErr w:type="spellStart"/>
      <w:r w:rsidRPr="00425084">
        <w:t>PACF</w:t>
      </w:r>
      <w:proofErr w:type="spellEnd"/>
      <w:r w:rsidRPr="00425084">
        <w:t xml:space="preserve"> plot in </w:t>
      </w:r>
      <w:r w:rsidR="00A03A17">
        <w:fldChar w:fldCharType="begin"/>
      </w:r>
      <w:r w:rsidR="00A03A17">
        <w:instrText xml:space="preserve"> REF _Ref89897711 \h </w:instrText>
      </w:r>
      <w:r w:rsidR="00A03A17">
        <w:fldChar w:fldCharType="separate"/>
      </w:r>
      <w:r w:rsidR="00774E7F">
        <w:t xml:space="preserve">Figure </w:t>
      </w:r>
      <w:r w:rsidR="00774E7F">
        <w:rPr>
          <w:noProof/>
        </w:rPr>
        <w:t>30</w:t>
      </w:r>
      <w:r w:rsidR="00A03A17">
        <w:fldChar w:fldCharType="end"/>
      </w:r>
      <w:r w:rsidRPr="00425084">
        <w:t xml:space="preserve">. We can observe a significant lag at 1 that is greater than that of the subsequent ones, so we can set p to 1. </w:t>
      </w:r>
      <w:r w:rsidR="00F137F7" w:rsidRPr="00F137F7">
        <w:t>There are also significant lags at other points, including 24, 48, 72, and 168; however, to keep things simple, we chose only the points listed above to serve as Q.</w:t>
      </w:r>
    </w:p>
    <w:p w14:paraId="0F72548C" w14:textId="691A18B9" w:rsidR="009B3449" w:rsidRDefault="009B3449" w:rsidP="009B3449">
      <w:pPr>
        <w:pStyle w:val="Heading3"/>
      </w:pPr>
      <w:bookmarkStart w:id="246" w:name="_Toc90482752"/>
      <w:r>
        <w:t xml:space="preserve">1.2 </w:t>
      </w:r>
      <w:r w:rsidRPr="007659E6">
        <w:t xml:space="preserve">Statistical Analysis of the </w:t>
      </w:r>
      <w:r>
        <w:t>Ottawa</w:t>
      </w:r>
      <w:r w:rsidRPr="007659E6">
        <w:t xml:space="preserve"> Dataset</w:t>
      </w:r>
      <w:bookmarkEnd w:id="246"/>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42E86719" w:rsidR="00AD05B1" w:rsidRDefault="00BD0371" w:rsidP="00AD05B1">
      <w:pPr>
        <w:pStyle w:val="Caption"/>
        <w:jc w:val="center"/>
      </w:pPr>
      <w:bookmarkStart w:id="247" w:name="_Toc90482809"/>
      <w:r>
        <w:t xml:space="preserve">Figure </w:t>
      </w:r>
      <w:fldSimple w:instr=" SEQ Figure \* ARABIC ">
        <w:r w:rsidR="00774E7F">
          <w:rPr>
            <w:noProof/>
          </w:rPr>
          <w:t>31</w:t>
        </w:r>
      </w:fldSimple>
      <w:r>
        <w:t xml:space="preserve"> - </w:t>
      </w:r>
      <w:r w:rsidRPr="00073C10">
        <w:t xml:space="preserve">Excerpt from the </w:t>
      </w:r>
      <w:r w:rsidR="00997D05">
        <w:t>Ottawa</w:t>
      </w:r>
      <w:r w:rsidRPr="00073C10">
        <w:t xml:space="preserve"> Dataset</w:t>
      </w:r>
      <w:bookmarkEnd w:id="247"/>
    </w:p>
    <w:p w14:paraId="034C8FE6" w14:textId="5AD27377" w:rsidR="00E17255" w:rsidRDefault="00E17255" w:rsidP="00E17255">
      <w:pPr>
        <w:ind w:firstLine="288"/>
      </w:pPr>
      <w:r w:rsidRPr="00E17255">
        <w:t xml:space="preserve">The autocorrelation function of the initial without differencing is illustrated in </w:t>
      </w:r>
      <w:r w:rsidR="00B10F89">
        <w:fldChar w:fldCharType="begin"/>
      </w:r>
      <w:r w:rsidR="00B10F89">
        <w:instrText xml:space="preserve"> REF _Ref89950017 \h </w:instrText>
      </w:r>
      <w:r w:rsidR="00B10F89">
        <w:fldChar w:fldCharType="separate"/>
      </w:r>
      <w:r w:rsidR="00774E7F">
        <w:t xml:space="preserve">Figure </w:t>
      </w:r>
      <w:r w:rsidR="00774E7F">
        <w:rPr>
          <w:noProof/>
        </w:rPr>
        <w:t>32</w:t>
      </w:r>
      <w:r w:rsidR="00B10F89">
        <w:fldChar w:fldCharType="end"/>
      </w:r>
      <w:r w:rsidRPr="00E17255">
        <w:t xml:space="preserve">. We can observe a high degree of seasonality on a 24-hour basis, which is why we chose 24 as the seasonal difference denoted by parameter S. After seasonal differencing, as </w:t>
      </w:r>
      <w:r w:rsidRPr="00E17255">
        <w:lastRenderedPageBreak/>
        <w:t xml:space="preserve">illustrated in </w:t>
      </w:r>
      <w:r w:rsidR="00B10F89">
        <w:fldChar w:fldCharType="begin"/>
      </w:r>
      <w:r w:rsidR="00B10F89">
        <w:instrText xml:space="preserve"> REF _Ref89950025 \h </w:instrText>
      </w:r>
      <w:r w:rsidR="00B10F89">
        <w:fldChar w:fldCharType="separate"/>
      </w:r>
      <w:r w:rsidR="00774E7F">
        <w:t xml:space="preserve">Figure </w:t>
      </w:r>
      <w:r w:rsidR="00774E7F">
        <w:rPr>
          <w:noProof/>
        </w:rPr>
        <w:t>33</w:t>
      </w:r>
      <w:r w:rsidR="00B10F89">
        <w:fldChar w:fldCharType="end"/>
      </w:r>
      <w:r w:rsidRPr="00E17255">
        <w:t xml:space="preserve">, the </w:t>
      </w:r>
      <w:proofErr w:type="spellStart"/>
      <w:r w:rsidRPr="00E17255">
        <w:t>ACF</w:t>
      </w:r>
      <w:proofErr w:type="spellEnd"/>
      <w:r w:rsidRPr="00E17255">
        <w:t xml:space="preserve"> plot approaches zero very slowly. This implies </w:t>
      </w:r>
      <w:r w:rsidR="0027573A">
        <w:t>requiring</w:t>
      </w:r>
      <w:r w:rsidRPr="00E17255">
        <w:t xml:space="preserve"> </w:t>
      </w:r>
      <w:r w:rsidR="0027573A">
        <w:t>further</w:t>
      </w:r>
      <w:r w:rsidRPr="00E17255">
        <w:t xml:space="preserve"> differentiation, which the non-seasonal component can provide. As illustrated in </w:t>
      </w:r>
      <w:r w:rsidR="00B10F89">
        <w:fldChar w:fldCharType="begin"/>
      </w:r>
      <w:r w:rsidR="00B10F89">
        <w:instrText xml:space="preserve"> REF _Ref89950046 \h </w:instrText>
      </w:r>
      <w:r w:rsidR="00B10F89">
        <w:fldChar w:fldCharType="separate"/>
      </w:r>
      <w:r w:rsidR="00774E7F">
        <w:t xml:space="preserve">Figure </w:t>
      </w:r>
      <w:r w:rsidR="00774E7F">
        <w:rPr>
          <w:noProof/>
        </w:rPr>
        <w:t>34</w:t>
      </w:r>
      <w:r w:rsidR="00B10F89">
        <w:fldChar w:fldCharType="end"/>
      </w:r>
      <w:r w:rsidRPr="00E17255">
        <w:t xml:space="preserve">, the new </w:t>
      </w:r>
      <w:proofErr w:type="spellStart"/>
      <w:r w:rsidRPr="00E17255">
        <w:t>ACF</w:t>
      </w:r>
      <w:proofErr w:type="spellEnd"/>
      <w:r w:rsidRPr="00E17255">
        <w:t xml:space="preserve"> plot approaches zero relatively quickly, indicating that nonseasonal differencing d can be set to 1. As illustrated in the </w:t>
      </w:r>
      <w:r w:rsidR="0027573A">
        <w:t>exact</w:t>
      </w:r>
      <w:r w:rsidRPr="00E17255">
        <w:t xml:space="preserve"> figure, the first lag is highly significant, and thus q is set to </w:t>
      </w:r>
      <w:r>
        <w:t>1</w:t>
      </w:r>
      <w:r w:rsidRPr="00E17255">
        <w:t>. Big Q values were set to 24 and 168, as these were also the points with the highest auto correlation.</w:t>
      </w:r>
    </w:p>
    <w:p w14:paraId="7460FAFE" w14:textId="359A6976" w:rsidR="00B52697" w:rsidRDefault="00B52697" w:rsidP="00E17255">
      <w:pPr>
        <w:ind w:firstLine="288"/>
      </w:pPr>
      <w:r w:rsidRPr="00B52697">
        <w:t xml:space="preserve">The values of our small p and large P lags can be found in the </w:t>
      </w:r>
      <w:proofErr w:type="spellStart"/>
      <w:r w:rsidRPr="00B52697">
        <w:t>PACF</w:t>
      </w:r>
      <w:proofErr w:type="spellEnd"/>
      <w:r w:rsidRPr="00B52697">
        <w:t xml:space="preserve"> plot shown in </w:t>
      </w:r>
      <w:r w:rsidR="00487D22">
        <w:fldChar w:fldCharType="begin"/>
      </w:r>
      <w:r w:rsidR="00487D22">
        <w:instrText xml:space="preserve"> REF _Ref89950479 \h </w:instrText>
      </w:r>
      <w:r w:rsidR="00487D22">
        <w:fldChar w:fldCharType="separate"/>
      </w:r>
      <w:r w:rsidR="00774E7F">
        <w:t xml:space="preserve">Figure </w:t>
      </w:r>
      <w:r w:rsidR="00774E7F">
        <w:rPr>
          <w:noProof/>
        </w:rPr>
        <w:t>35</w:t>
      </w:r>
      <w:r w:rsidR="00487D22">
        <w:fldChar w:fldCharType="end"/>
      </w:r>
      <w:r w:rsidRPr="00B52697">
        <w:t>. We observe a significant lag at 1, which is greater than the lag at the subsequent ones, and thus set p to 1. For large P, we considered lags of 24 and 48; to keep our model simple, we included only these points, which had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47D57CF6" w:rsidR="001671EB" w:rsidRDefault="00AD05B1" w:rsidP="00AD05B1">
      <w:pPr>
        <w:pStyle w:val="Caption"/>
        <w:jc w:val="center"/>
      </w:pPr>
      <w:bookmarkStart w:id="248" w:name="_Ref89950017"/>
      <w:bookmarkStart w:id="249" w:name="_Toc90482810"/>
      <w:r>
        <w:t xml:space="preserve">Figure </w:t>
      </w:r>
      <w:fldSimple w:instr=" SEQ Figure \* ARABIC ">
        <w:r w:rsidR="00774E7F">
          <w:rPr>
            <w:noProof/>
          </w:rPr>
          <w:t>32</w:t>
        </w:r>
      </w:fldSimple>
      <w:bookmarkEnd w:id="248"/>
      <w:r>
        <w:t xml:space="preserve"> - </w:t>
      </w:r>
      <w:r w:rsidRPr="00F62EBE">
        <w:t>Plot of the Initial Auto Correlation</w:t>
      </w:r>
      <w:r>
        <w:t xml:space="preserve"> – </w:t>
      </w:r>
      <w:r w:rsidR="005B3499">
        <w:t>Ottawa</w:t>
      </w:r>
      <w:r>
        <w:t xml:space="preserve"> Dataset</w:t>
      </w:r>
      <w:bookmarkEnd w:id="249"/>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391FBBA0" w:rsidR="005B3499" w:rsidRDefault="005B3499" w:rsidP="005B3499">
      <w:pPr>
        <w:pStyle w:val="Caption"/>
        <w:jc w:val="center"/>
      </w:pPr>
      <w:bookmarkStart w:id="250" w:name="_Ref89950025"/>
      <w:bookmarkStart w:id="251" w:name="_Toc90482811"/>
      <w:r>
        <w:t xml:space="preserve">Figure </w:t>
      </w:r>
      <w:fldSimple w:instr=" SEQ Figure \* ARABIC ">
        <w:r w:rsidR="00774E7F">
          <w:rPr>
            <w:noProof/>
          </w:rPr>
          <w:t>33</w:t>
        </w:r>
      </w:fldSimple>
      <w:bookmarkEnd w:id="250"/>
      <w:r>
        <w:t xml:space="preserve"> - </w:t>
      </w:r>
      <w:proofErr w:type="spellStart"/>
      <w:r>
        <w:t>ACF</w:t>
      </w:r>
      <w:proofErr w:type="spellEnd"/>
      <w:r w:rsidRPr="0022195F">
        <w:t xml:space="preserve"> Plot Following Seasonal Differencing</w:t>
      </w:r>
      <w:r>
        <w:t xml:space="preserve"> – Ottawa Dataset</w:t>
      </w:r>
      <w:bookmarkEnd w:id="251"/>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12C817B0" w:rsidR="005B3499" w:rsidRDefault="005B3499" w:rsidP="005B3499">
      <w:pPr>
        <w:pStyle w:val="Caption"/>
        <w:jc w:val="center"/>
      </w:pPr>
      <w:bookmarkStart w:id="252" w:name="_Ref89950046"/>
      <w:bookmarkStart w:id="253" w:name="_Toc90482812"/>
      <w:r>
        <w:t xml:space="preserve">Figure </w:t>
      </w:r>
      <w:fldSimple w:instr=" SEQ Figure \* ARABIC ">
        <w:r w:rsidR="00774E7F">
          <w:rPr>
            <w:noProof/>
          </w:rPr>
          <w:t>34</w:t>
        </w:r>
      </w:fldSimple>
      <w:bookmarkEnd w:id="252"/>
      <w:r>
        <w:t xml:space="preserve"> - </w:t>
      </w:r>
      <w:proofErr w:type="spellStart"/>
      <w:r w:rsidRPr="00292F6A">
        <w:t>ACF</w:t>
      </w:r>
      <w:proofErr w:type="spellEnd"/>
      <w:r w:rsidRPr="00292F6A">
        <w:t xml:space="preserve"> Plot After Seasonal and Non-Seasonal Differencing </w:t>
      </w:r>
      <w:r>
        <w:t>– Ottawa Dataset</w:t>
      </w:r>
      <w:bookmarkEnd w:id="253"/>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6915AD7D" w:rsidR="00FB7F26" w:rsidRDefault="00FB7F26" w:rsidP="00FB7F26">
      <w:pPr>
        <w:pStyle w:val="Caption"/>
        <w:jc w:val="center"/>
      </w:pPr>
      <w:bookmarkStart w:id="254" w:name="_Ref89950479"/>
      <w:bookmarkStart w:id="255" w:name="_Toc90482813"/>
      <w:r>
        <w:t xml:space="preserve">Figure </w:t>
      </w:r>
      <w:fldSimple w:instr=" SEQ Figure \* ARABIC ">
        <w:r w:rsidR="00774E7F">
          <w:rPr>
            <w:noProof/>
          </w:rPr>
          <w:t>35</w:t>
        </w:r>
      </w:fldSimple>
      <w:bookmarkEnd w:id="254"/>
      <w:r>
        <w:t xml:space="preserve"> - </w:t>
      </w:r>
      <w:proofErr w:type="spellStart"/>
      <w:r>
        <w:t>P</w:t>
      </w:r>
      <w:r w:rsidRPr="00292F6A">
        <w:t>ACF</w:t>
      </w:r>
      <w:proofErr w:type="spellEnd"/>
      <w:r w:rsidRPr="00292F6A">
        <w:t xml:space="preserve"> Plot After Seasonal and Non-Seasonal Differencing </w:t>
      </w:r>
      <w:r>
        <w:t>– Ottawa Dataset</w:t>
      </w:r>
      <w:bookmarkEnd w:id="255"/>
    </w:p>
    <w:p w14:paraId="4AFFBAC2" w14:textId="1822B609" w:rsidR="006E68AA" w:rsidRDefault="006E68AA" w:rsidP="006E68AA">
      <w:pPr>
        <w:pStyle w:val="Heading3"/>
      </w:pPr>
      <w:bookmarkStart w:id="256" w:name="_Toc90482753"/>
      <w:r>
        <w:t xml:space="preserve">1.3 </w:t>
      </w:r>
      <w:r w:rsidRPr="007659E6">
        <w:t xml:space="preserve">Statistical Analysis of the </w:t>
      </w:r>
      <w:r>
        <w:t>Saint John</w:t>
      </w:r>
      <w:r w:rsidRPr="007659E6">
        <w:t xml:space="preserve"> Dataset</w:t>
      </w:r>
      <w:bookmarkEnd w:id="256"/>
    </w:p>
    <w:p w14:paraId="6C5C9D6A" w14:textId="17257D32" w:rsidR="00537D2A" w:rsidRDefault="00C100FB" w:rsidP="00537D2A">
      <w:pPr>
        <w:ind w:firstLine="288"/>
      </w:pPr>
      <w:r w:rsidRPr="00C100FB">
        <w:t xml:space="preserve">As was the case with the Toronto and Ottawa datasets, a subset of 28 days of hourly values was chosen to </w:t>
      </w:r>
      <w:r w:rsidR="0027573A">
        <w:t>determine</w:t>
      </w:r>
      <w:r w:rsidRPr="00C100FB">
        <w:t xml:space="preserve"> the optimal model parameters. </w:t>
      </w:r>
      <w:r>
        <w:fldChar w:fldCharType="begin"/>
      </w:r>
      <w:r>
        <w:instrText xml:space="preserve"> REF _Ref89951027 \h </w:instrText>
      </w:r>
      <w:r>
        <w:fldChar w:fldCharType="separate"/>
      </w:r>
      <w:r w:rsidR="00774E7F">
        <w:t xml:space="preserve">Figure </w:t>
      </w:r>
      <w:r w:rsidR="00774E7F">
        <w:rPr>
          <w:noProof/>
        </w:rPr>
        <w:t>36</w:t>
      </w:r>
      <w:r>
        <w:fldChar w:fldCharType="end"/>
      </w:r>
      <w:r w:rsidRPr="00C100FB">
        <w:t xml:space="preserve"> depicts the plot of the segment we used.</w:t>
      </w:r>
    </w:p>
    <w:p w14:paraId="5D6ED6F2" w14:textId="08712197" w:rsidR="00FA73DC" w:rsidRDefault="00FA73DC" w:rsidP="00537D2A">
      <w:pPr>
        <w:ind w:firstLine="288"/>
      </w:pPr>
      <w:r>
        <w:fldChar w:fldCharType="begin"/>
      </w:r>
      <w:r>
        <w:instrText xml:space="preserve"> REF _Ref89951518 \h </w:instrText>
      </w:r>
      <w:r>
        <w:fldChar w:fldCharType="separate"/>
      </w:r>
      <w:r w:rsidR="00774E7F">
        <w:t xml:space="preserve">Figure </w:t>
      </w:r>
      <w:r w:rsidR="00774E7F">
        <w:rPr>
          <w:noProof/>
        </w:rPr>
        <w:t>37</w:t>
      </w:r>
      <w:r>
        <w:fldChar w:fldCharType="end"/>
      </w:r>
      <w:r w:rsidRPr="00FA73DC">
        <w:t xml:space="preserve"> illustrates the autocorrelation function of the initial without differencing. On a 24-hour basis, we can observe a high level of seasonality, which is why we chose 24 as the seasonal difference denoted by parameter S. As illustrated in </w:t>
      </w:r>
      <w:r>
        <w:fldChar w:fldCharType="begin"/>
      </w:r>
      <w:r>
        <w:instrText xml:space="preserve"> REF _Ref89951526 \h </w:instrText>
      </w:r>
      <w:r>
        <w:fldChar w:fldCharType="separate"/>
      </w:r>
      <w:r w:rsidR="00774E7F">
        <w:t xml:space="preserve">Figure </w:t>
      </w:r>
      <w:r w:rsidR="00774E7F">
        <w:rPr>
          <w:noProof/>
        </w:rPr>
        <w:t>38</w:t>
      </w:r>
      <w:r>
        <w:fldChar w:fldCharType="end"/>
      </w:r>
      <w:r w:rsidRPr="00FA73DC">
        <w:t xml:space="preserve">, the </w:t>
      </w:r>
      <w:proofErr w:type="spellStart"/>
      <w:r w:rsidRPr="00FA73DC">
        <w:t>ACF</w:t>
      </w:r>
      <w:proofErr w:type="spellEnd"/>
      <w:r w:rsidRPr="00FA73DC">
        <w:t xml:space="preserve"> plot approaches zero very slowly after seasonal differencing. This implies that additional differentiation would be required, which the non-seasonal component can provide. As illustrated in </w:t>
      </w:r>
      <w:r>
        <w:fldChar w:fldCharType="begin"/>
      </w:r>
      <w:r>
        <w:instrText xml:space="preserve"> REF _Ref89951536 \h </w:instrText>
      </w:r>
      <w:r>
        <w:fldChar w:fldCharType="separate"/>
      </w:r>
      <w:r w:rsidR="00774E7F">
        <w:t xml:space="preserve">Figure </w:t>
      </w:r>
      <w:r w:rsidR="00774E7F">
        <w:rPr>
          <w:noProof/>
        </w:rPr>
        <w:t>39</w:t>
      </w:r>
      <w:r>
        <w:fldChar w:fldCharType="end"/>
      </w:r>
      <w:r w:rsidRPr="00FA73DC">
        <w:t xml:space="preserve">, the new </w:t>
      </w:r>
      <w:proofErr w:type="spellStart"/>
      <w:r w:rsidRPr="00FA73DC">
        <w:t>ACF</w:t>
      </w:r>
      <w:proofErr w:type="spellEnd"/>
      <w:r w:rsidRPr="00FA73DC">
        <w:t xml:space="preserve"> plot approaches zero relatively quickly, indicating </w:t>
      </w:r>
      <w:r w:rsidRPr="00FA73DC">
        <w:lastRenderedPageBreak/>
        <w:t xml:space="preserve">that d can be set to one for nonseasonal differencing. As illustrated in the </w:t>
      </w:r>
      <w:r w:rsidR="0027573A">
        <w:t>exact</w:t>
      </w:r>
      <w:r w:rsidRPr="00FA73DC">
        <w:t xml:space="preserve"> figure, only the first lag appears to be highly significant; consequently, q is set to one. The large Q values of 24 and 48 were chosen because these were also the points with the highest auto correlation.</w:t>
      </w:r>
    </w:p>
    <w:p w14:paraId="2D5B6828" w14:textId="0A3C9A3F" w:rsidR="00DE4809" w:rsidRDefault="0078007E" w:rsidP="00537D2A">
      <w:pPr>
        <w:ind w:firstLine="288"/>
      </w:pPr>
      <w:r w:rsidRPr="0078007E">
        <w:t>The values of our small p and large P lags can be found in</w:t>
      </w:r>
      <w:r>
        <w:t xml:space="preserve"> </w:t>
      </w:r>
      <w:r>
        <w:fldChar w:fldCharType="begin"/>
      </w:r>
      <w:r>
        <w:instrText xml:space="preserve"> REF _Ref89951886 \h </w:instrText>
      </w:r>
      <w:r>
        <w:fldChar w:fldCharType="separate"/>
      </w:r>
      <w:r w:rsidR="00774E7F">
        <w:t xml:space="preserve">Figure </w:t>
      </w:r>
      <w:r w:rsidR="00774E7F">
        <w:rPr>
          <w:noProof/>
        </w:rPr>
        <w:t>40</w:t>
      </w:r>
      <w:r>
        <w:fldChar w:fldCharType="end"/>
      </w:r>
      <w:r w:rsidRPr="0078007E">
        <w:t xml:space="preserve"> 's </w:t>
      </w:r>
      <w:proofErr w:type="spellStart"/>
      <w:r w:rsidRPr="0078007E">
        <w:t>PACF</w:t>
      </w:r>
      <w:proofErr w:type="spellEnd"/>
      <w:r w:rsidRPr="0078007E">
        <w:t xml:space="preserve"> plot. Because we observe a significant lag between 1 and 2, which is greater than the lag between subsequent ones, we set p to 1 and 2. We considered lags of 24 and 168 for large P; to simplify our model, we included only these two</w:t>
      </w:r>
      <w:r w:rsidR="0027573A">
        <w:t xml:space="preserve"> with</w:t>
      </w:r>
      <w:r w:rsidRPr="0078007E">
        <w:t xml:space="preserve">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528D568D" w:rsidR="00105191" w:rsidRDefault="00105191" w:rsidP="00105191">
      <w:pPr>
        <w:pStyle w:val="Caption"/>
        <w:jc w:val="center"/>
      </w:pPr>
      <w:bookmarkStart w:id="257" w:name="_Ref89951027"/>
      <w:bookmarkStart w:id="258" w:name="_Toc90482814"/>
      <w:r>
        <w:t xml:space="preserve">Figure </w:t>
      </w:r>
      <w:fldSimple w:instr=" SEQ Figure \* ARABIC ">
        <w:r w:rsidR="00774E7F">
          <w:rPr>
            <w:noProof/>
          </w:rPr>
          <w:t>36</w:t>
        </w:r>
      </w:fldSimple>
      <w:bookmarkEnd w:id="257"/>
      <w:r>
        <w:t xml:space="preserve"> - </w:t>
      </w:r>
      <w:r w:rsidRPr="00073C10">
        <w:t xml:space="preserve">Excerpt from the </w:t>
      </w:r>
      <w:r>
        <w:t>Saint John</w:t>
      </w:r>
      <w:r w:rsidRPr="00073C10">
        <w:t xml:space="preserve"> Dataset</w:t>
      </w:r>
      <w:bookmarkEnd w:id="258"/>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4C3B1FFE" w:rsidR="00537D2A" w:rsidRDefault="003A3905" w:rsidP="003A3905">
      <w:pPr>
        <w:pStyle w:val="Caption"/>
        <w:jc w:val="center"/>
      </w:pPr>
      <w:bookmarkStart w:id="259" w:name="_Ref89951518"/>
      <w:bookmarkStart w:id="260" w:name="_Toc90482815"/>
      <w:r>
        <w:t xml:space="preserve">Figure </w:t>
      </w:r>
      <w:fldSimple w:instr=" SEQ Figure \* ARABIC ">
        <w:r w:rsidR="00774E7F">
          <w:rPr>
            <w:noProof/>
          </w:rPr>
          <w:t>37</w:t>
        </w:r>
      </w:fldSimple>
      <w:bookmarkEnd w:id="259"/>
      <w:r>
        <w:t xml:space="preserve"> - </w:t>
      </w:r>
      <w:r w:rsidRPr="00F62EBE">
        <w:t>Plot of the Initial Auto Correlation</w:t>
      </w:r>
      <w:r>
        <w:t xml:space="preserve"> – Saint John Dataset</w:t>
      </w:r>
      <w:bookmarkEnd w:id="260"/>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191CEC02" w:rsidR="00A74A67" w:rsidRDefault="00A74A67" w:rsidP="00A74A67">
      <w:pPr>
        <w:pStyle w:val="Caption"/>
        <w:jc w:val="center"/>
      </w:pPr>
      <w:bookmarkStart w:id="261" w:name="_Ref89951526"/>
      <w:bookmarkStart w:id="262" w:name="_Toc90482816"/>
      <w:r>
        <w:t xml:space="preserve">Figure </w:t>
      </w:r>
      <w:fldSimple w:instr=" SEQ Figure \* ARABIC ">
        <w:r w:rsidR="00774E7F">
          <w:rPr>
            <w:noProof/>
          </w:rPr>
          <w:t>38</w:t>
        </w:r>
      </w:fldSimple>
      <w:bookmarkEnd w:id="261"/>
      <w:r>
        <w:t xml:space="preserve"> - </w:t>
      </w:r>
      <w:proofErr w:type="spellStart"/>
      <w:r>
        <w:t>ACF</w:t>
      </w:r>
      <w:proofErr w:type="spellEnd"/>
      <w:r w:rsidRPr="0022195F">
        <w:t xml:space="preserve"> Plot Following Seasonal Differencing</w:t>
      </w:r>
      <w:r>
        <w:t xml:space="preserve"> – Saint John Dataset</w:t>
      </w:r>
      <w:bookmarkEnd w:id="262"/>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06D57E08" w:rsidR="00F87F2D" w:rsidRDefault="00F87F2D" w:rsidP="00F87F2D">
      <w:pPr>
        <w:pStyle w:val="Caption"/>
        <w:jc w:val="center"/>
      </w:pPr>
      <w:bookmarkStart w:id="263" w:name="_Ref89951536"/>
      <w:bookmarkStart w:id="264" w:name="_Toc90482817"/>
      <w:r>
        <w:t xml:space="preserve">Figure </w:t>
      </w:r>
      <w:fldSimple w:instr=" SEQ Figure \* ARABIC ">
        <w:r w:rsidR="00774E7F">
          <w:rPr>
            <w:noProof/>
          </w:rPr>
          <w:t>39</w:t>
        </w:r>
      </w:fldSimple>
      <w:bookmarkEnd w:id="263"/>
      <w:r>
        <w:t xml:space="preserve"> - </w:t>
      </w:r>
      <w:proofErr w:type="spellStart"/>
      <w:r w:rsidRPr="00292F6A">
        <w:t>ACF</w:t>
      </w:r>
      <w:proofErr w:type="spellEnd"/>
      <w:r w:rsidRPr="00292F6A">
        <w:t xml:space="preserve"> Plot After Seasonal and Non-Seasonal Differencing </w:t>
      </w:r>
      <w:r>
        <w:t>– Saint John Dataset</w:t>
      </w:r>
      <w:bookmarkEnd w:id="264"/>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68741FF0" w:rsidR="005D6395" w:rsidRPr="00F137F7" w:rsidRDefault="00FA73DC" w:rsidP="0074070F">
      <w:pPr>
        <w:pStyle w:val="Caption"/>
        <w:jc w:val="center"/>
      </w:pPr>
      <w:bookmarkStart w:id="265" w:name="_Ref89951886"/>
      <w:bookmarkStart w:id="266" w:name="_Toc90482818"/>
      <w:r>
        <w:t xml:space="preserve">Figure </w:t>
      </w:r>
      <w:fldSimple w:instr=" SEQ Figure \* ARABIC ">
        <w:r w:rsidR="00774E7F">
          <w:rPr>
            <w:noProof/>
          </w:rPr>
          <w:t>40</w:t>
        </w:r>
      </w:fldSimple>
      <w:bookmarkEnd w:id="265"/>
      <w:r>
        <w:t xml:space="preserve"> - </w:t>
      </w:r>
      <w:proofErr w:type="spellStart"/>
      <w:r>
        <w:t>P</w:t>
      </w:r>
      <w:r w:rsidRPr="00292F6A">
        <w:t>ACF</w:t>
      </w:r>
      <w:proofErr w:type="spellEnd"/>
      <w:r w:rsidRPr="00292F6A">
        <w:t xml:space="preserve"> Plot After Seasonal and Non-Seasonal Differencing </w:t>
      </w:r>
      <w:r>
        <w:t>– Saint John Dataset</w:t>
      </w:r>
      <w:bookmarkEnd w:id="266"/>
      <w:r w:rsidR="009B3449">
        <w:t xml:space="preserve"> </w:t>
      </w:r>
      <w:r w:rsidR="005D6395">
        <w:br w:type="page"/>
      </w:r>
    </w:p>
    <w:p w14:paraId="00B415E6" w14:textId="2A6B2E5F" w:rsidR="00654DE3" w:rsidRDefault="00AF67B7" w:rsidP="00C92783">
      <w:pPr>
        <w:pStyle w:val="Appendix"/>
      </w:pPr>
      <w:bookmarkStart w:id="267" w:name="_Toc90482754"/>
      <w:r>
        <w:lastRenderedPageBreak/>
        <w:t>Appendix</w:t>
      </w:r>
      <w:r w:rsidR="00343447">
        <w:t xml:space="preserve"> B</w:t>
      </w:r>
      <w:bookmarkEnd w:id="267"/>
    </w:p>
    <w:p w14:paraId="6CDEAE14" w14:textId="49AFA13B" w:rsidR="00485AB3" w:rsidRPr="00485AB3" w:rsidRDefault="00485AB3" w:rsidP="00485AB3">
      <w:pPr>
        <w:pStyle w:val="Heading2"/>
      </w:pPr>
      <w:bookmarkStart w:id="268" w:name="_Toc90482755"/>
      <w:r>
        <w:t xml:space="preserve">1 </w:t>
      </w:r>
      <w:r w:rsidR="00694C40" w:rsidRPr="00694C40">
        <w:t>Metrics for Overall Accuracy</w:t>
      </w:r>
      <w:bookmarkEnd w:id="268"/>
    </w:p>
    <w:p w14:paraId="187013F8" w14:textId="3CC95327" w:rsidR="00E93B16" w:rsidRDefault="00581432" w:rsidP="00485AB3">
      <w:pPr>
        <w:pStyle w:val="Heading3"/>
      </w:pPr>
      <w:bookmarkStart w:id="269" w:name="_Toc90482756"/>
      <w:r>
        <w:t xml:space="preserve">1.1 </w:t>
      </w:r>
      <w:r w:rsidR="00B91A69" w:rsidRPr="00B91A69">
        <w:t>The Toronto Dataset's Overall Performance Metrics</w:t>
      </w:r>
      <w:bookmarkEnd w:id="2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02B3F3D3" w:rsidR="006143E0" w:rsidRDefault="00175B13" w:rsidP="00175B13">
      <w:pPr>
        <w:pStyle w:val="Caption"/>
        <w:jc w:val="center"/>
      </w:pPr>
      <w:bookmarkStart w:id="270" w:name="_Toc90482776"/>
      <w:r>
        <w:t xml:space="preserve">Table </w:t>
      </w:r>
      <w:r w:rsidR="001F7262">
        <w:fldChar w:fldCharType="begin"/>
      </w:r>
      <w:r w:rsidR="001F7262">
        <w:instrText xml:space="preserve"> SEQ Table \* ARABIC </w:instrText>
      </w:r>
      <w:r w:rsidR="001F7262">
        <w:fldChar w:fldCharType="separate"/>
      </w:r>
      <w:r w:rsidR="00774E7F">
        <w:rPr>
          <w:noProof/>
        </w:rPr>
        <w:t>13</w:t>
      </w:r>
      <w:r w:rsidR="001F7262">
        <w:rPr>
          <w:noProof/>
        </w:rPr>
        <w:fldChar w:fldCharType="end"/>
      </w:r>
      <w:r>
        <w:t xml:space="preserve"> – The Overall Performance Metrics – Toronto Dataset</w:t>
      </w:r>
      <w:bookmarkEnd w:id="270"/>
    </w:p>
    <w:p w14:paraId="55F5D20F" w14:textId="75410B3E" w:rsidR="00175B13" w:rsidRDefault="00581432" w:rsidP="00485AB3">
      <w:pPr>
        <w:pStyle w:val="Heading3"/>
      </w:pPr>
      <w:bookmarkStart w:id="271" w:name="_Toc90482757"/>
      <w:r>
        <w:t xml:space="preserve">1.2 </w:t>
      </w:r>
      <w:r w:rsidR="006438F6" w:rsidRPr="00B91A69">
        <w:t xml:space="preserve">The </w:t>
      </w:r>
      <w:r w:rsidR="006438F6">
        <w:t>Ottawa</w:t>
      </w:r>
      <w:r w:rsidR="006438F6" w:rsidRPr="00B91A69">
        <w:t xml:space="preserve"> Dataset's Overall Performance Metrics</w:t>
      </w:r>
      <w:bookmarkEnd w:id="2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3118882E" w:rsidR="00175B13" w:rsidRDefault="00174E49" w:rsidP="00174E49">
      <w:pPr>
        <w:pStyle w:val="Caption"/>
        <w:jc w:val="center"/>
      </w:pPr>
      <w:bookmarkStart w:id="272" w:name="_Toc90482777"/>
      <w:r>
        <w:t xml:space="preserve">Table </w:t>
      </w:r>
      <w:r w:rsidR="001F7262">
        <w:fldChar w:fldCharType="begin"/>
      </w:r>
      <w:r w:rsidR="001F7262">
        <w:instrText xml:space="preserve"> SEQ Table \* ARABIC </w:instrText>
      </w:r>
      <w:r w:rsidR="001F7262">
        <w:fldChar w:fldCharType="separate"/>
      </w:r>
      <w:r w:rsidR="00774E7F">
        <w:rPr>
          <w:noProof/>
        </w:rPr>
        <w:t>14</w:t>
      </w:r>
      <w:r w:rsidR="001F7262">
        <w:rPr>
          <w:noProof/>
        </w:rPr>
        <w:fldChar w:fldCharType="end"/>
      </w:r>
      <w:r>
        <w:t xml:space="preserve"> - The Overall Performance Metrics – Ottawa Dataset</w:t>
      </w:r>
      <w:bookmarkEnd w:id="272"/>
    </w:p>
    <w:p w14:paraId="4D938477" w14:textId="40DE8F9A" w:rsidR="00033DD7" w:rsidRDefault="00033DD7" w:rsidP="00485AB3">
      <w:pPr>
        <w:pStyle w:val="Heading3"/>
      </w:pPr>
      <w:bookmarkStart w:id="273" w:name="_Toc90482758"/>
      <w:r>
        <w:t xml:space="preserve">1.3 </w:t>
      </w:r>
      <w:r w:rsidR="006438F6" w:rsidRPr="00B91A69">
        <w:t xml:space="preserve">The </w:t>
      </w:r>
      <w:r w:rsidR="006438F6">
        <w:t>Saint John</w:t>
      </w:r>
      <w:r w:rsidR="006438F6" w:rsidRPr="00B91A69">
        <w:t xml:space="preserve"> Dataset's Overall Performance Metrics</w:t>
      </w:r>
      <w:bookmarkEnd w:id="2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615684DA" w:rsidR="00485AB3" w:rsidRDefault="003162DE" w:rsidP="00546FAC">
      <w:pPr>
        <w:pStyle w:val="Caption"/>
        <w:jc w:val="center"/>
      </w:pPr>
      <w:bookmarkStart w:id="274" w:name="_Toc90482778"/>
      <w:r>
        <w:t xml:space="preserve">Table </w:t>
      </w:r>
      <w:r w:rsidR="001F7262">
        <w:fldChar w:fldCharType="begin"/>
      </w:r>
      <w:r w:rsidR="001F7262">
        <w:instrText xml:space="preserve"> SEQ Table \* ARABIC </w:instrText>
      </w:r>
      <w:r w:rsidR="001F7262">
        <w:fldChar w:fldCharType="separate"/>
      </w:r>
      <w:r w:rsidR="00774E7F">
        <w:rPr>
          <w:noProof/>
        </w:rPr>
        <w:t>15</w:t>
      </w:r>
      <w:r w:rsidR="001F7262">
        <w:rPr>
          <w:noProof/>
        </w:rPr>
        <w:fldChar w:fldCharType="end"/>
      </w:r>
      <w:r>
        <w:t xml:space="preserve"> - The Overall Performance Metrics – Saint John Dataset</w:t>
      </w:r>
      <w:bookmarkEnd w:id="274"/>
    </w:p>
    <w:p w14:paraId="1CE397B7" w14:textId="6A194AB7" w:rsidR="00485AB3" w:rsidRDefault="00485AB3" w:rsidP="00485AB3">
      <w:pPr>
        <w:pStyle w:val="Heading2"/>
      </w:pPr>
      <w:bookmarkStart w:id="275" w:name="_Toc90482759"/>
      <w:r>
        <w:lastRenderedPageBreak/>
        <w:t xml:space="preserve">2 </w:t>
      </w:r>
      <w:r w:rsidR="00694C40" w:rsidRPr="00694C40">
        <w:t>Metrics for Peak Detection Accuracy</w:t>
      </w:r>
      <w:bookmarkEnd w:id="275"/>
    </w:p>
    <w:p w14:paraId="62401494" w14:textId="281A346B" w:rsidR="00485AB3" w:rsidRDefault="00485AB3" w:rsidP="00485AB3">
      <w:pPr>
        <w:ind w:firstLine="288"/>
      </w:pPr>
      <w:r w:rsidRPr="00D17C49">
        <w:t>Regarding peak detection accuracy, it</w:t>
      </w:r>
      <w:r w:rsidR="0027573A">
        <w:t xml:space="preserve"> i</w:t>
      </w:r>
      <w:r w:rsidRPr="00D17C49">
        <w:t xml:space="preserve">s worth noting that daily peaks are influenced by </w:t>
      </w:r>
      <w:r w:rsidR="0027573A">
        <w:t>various</w:t>
      </w:r>
      <w:r w:rsidRPr="00D17C49">
        <w:t xml:space="preserve"> random variables, making their prediction difficult. </w:t>
      </w:r>
      <w:r w:rsidRPr="000048E7">
        <w:t>This is because random peaks can result in significantly higher peaks than regular peaks, and because we are calculating the daily maximum, we use the random peak rather than the regular peak.</w:t>
      </w:r>
      <w:r>
        <w:t xml:space="preserve"> </w:t>
      </w:r>
      <w:r w:rsidR="0027573A">
        <w:t>We mentioned only peaks because</w:t>
      </w:r>
      <w:r w:rsidRPr="00D17C49">
        <w:t xml:space="preserve"> our datasets do not contain any spikes, as they are hourly aggregated load demand. As a result, the daily maximum represents the day's actual peak.</w:t>
      </w:r>
      <w:r>
        <w:t xml:space="preserve"> </w:t>
      </w:r>
      <w:r>
        <w:fldChar w:fldCharType="begin"/>
      </w:r>
      <w:r>
        <w:instrText xml:space="preserve"> REF _Ref88493564 \h </w:instrText>
      </w:r>
      <w:r>
        <w:fldChar w:fldCharType="separate"/>
      </w:r>
      <w:r w:rsidR="00774E7F">
        <w:t xml:space="preserve">Figure </w:t>
      </w:r>
      <w:r w:rsidR="00774E7F">
        <w:rPr>
          <w:noProof/>
        </w:rPr>
        <w:t>41</w:t>
      </w:r>
      <w:r>
        <w:fldChar w:fldCharType="end"/>
      </w:r>
      <w:r>
        <w:t xml:space="preserve"> </w:t>
      </w:r>
      <w:r w:rsidRPr="005C61B6">
        <w:t>and the following paragraph summarize the preceding statements succinctly.</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06E7CBC9" w:rsidR="00422450" w:rsidRDefault="00422450" w:rsidP="00422450">
      <w:pPr>
        <w:pStyle w:val="Caption"/>
        <w:jc w:val="center"/>
      </w:pPr>
      <w:bookmarkStart w:id="276" w:name="_Ref88493564"/>
      <w:bookmarkStart w:id="277" w:name="_Toc90482819"/>
      <w:r>
        <w:t xml:space="preserve">Figure </w:t>
      </w:r>
      <w:fldSimple w:instr=" SEQ Figure \* ARABIC ">
        <w:r w:rsidR="00774E7F">
          <w:rPr>
            <w:noProof/>
          </w:rPr>
          <w:t>41</w:t>
        </w:r>
      </w:fldSimple>
      <w:bookmarkEnd w:id="276"/>
      <w:r>
        <w:t xml:space="preserve"> - </w:t>
      </w:r>
      <w:r w:rsidRPr="005E08B9">
        <w:t xml:space="preserve">Load Demand on March 11, 2019, and CNN Forecast </w:t>
      </w:r>
      <w:r>
        <w:t>– Toronto Dataset</w:t>
      </w:r>
      <w:bookmarkEnd w:id="277"/>
    </w:p>
    <w:p w14:paraId="4F626E72" w14:textId="2592E110" w:rsidR="00485AB3" w:rsidRDefault="00485AB3" w:rsidP="00485AB3">
      <w:pPr>
        <w:ind w:firstLine="288"/>
      </w:pPr>
      <w:r w:rsidRPr="00C02C1C">
        <w:t>Although the Toronto dataset typically peaks between 16:00 and 21:00 in the evenings, a random peak occurred at 10:00 with a value of 6594 MW, which was greater than the second</w:t>
      </w:r>
      <w:r w:rsidR="0027573A">
        <w:t>-</w:t>
      </w:r>
      <w:r w:rsidRPr="00C02C1C">
        <w:t xml:space="preserve">highest peak at 18:00 with a value of 6590 MW. It was only 4 MW more, but because we used the daily maximum, the peak at 10:00 was used. </w:t>
      </w:r>
      <w:r>
        <w:t xml:space="preserve">Although, the </w:t>
      </w:r>
      <w:r w:rsidRPr="00C02C1C">
        <w:t>CNN</w:t>
      </w:r>
      <w:r>
        <w:t xml:space="preserve"> </w:t>
      </w:r>
      <w:r w:rsidRPr="00C02C1C">
        <w:lastRenderedPageBreak/>
        <w:t xml:space="preserve">forecasted a peak at 18:00 with a value of 6603 MW. </w:t>
      </w:r>
      <w:r w:rsidR="0027573A">
        <w:t>Nevertheless,</w:t>
      </w:r>
      <w:r>
        <w:t xml:space="preserve"> </w:t>
      </w:r>
      <w:r w:rsidR="0027573A">
        <w:t>because</w:t>
      </w:r>
      <w:r w:rsidRPr="00C02C1C">
        <w:t xml:space="preserve"> we will be comparing the predicted time to the one at 10:00, the random peak </w:t>
      </w:r>
      <w:r w:rsidR="0027573A">
        <w:t>affects</w:t>
      </w:r>
      <w:r w:rsidRPr="00C02C1C">
        <w:t xml:space="preserve"> our MAE and MBE accuracy metrics for </w:t>
      </w:r>
      <w:r w:rsidR="0027573A">
        <w:t xml:space="preserve">the </w:t>
      </w:r>
      <w:r w:rsidRPr="00C02C1C">
        <w:t xml:space="preserve">time difference. This is merely a point to consider </w:t>
      </w:r>
      <w:r w:rsidR="0027573A">
        <w:t>regarding</w:t>
      </w:r>
      <w:r w:rsidRPr="00C02C1C">
        <w:t xml:space="preserve"> the </w:t>
      </w:r>
      <w:r>
        <w:t>forecaster</w:t>
      </w:r>
      <w:r w:rsidRPr="00C02C1C">
        <w:t>s' accuracy at detecting peaks. A significantly more accurate metric for comparing time differences could be used in future work.</w:t>
      </w:r>
    </w:p>
    <w:p w14:paraId="5B2C4ABD" w14:textId="77777777" w:rsidR="00A14A23" w:rsidRDefault="004868D7" w:rsidP="004868D7">
      <w:pPr>
        <w:pStyle w:val="Heading2"/>
      </w:pPr>
      <w:bookmarkStart w:id="278" w:name="_Toc90482760"/>
      <w:r>
        <w:t xml:space="preserve">3 </w:t>
      </w:r>
      <w:r w:rsidRPr="004868D7">
        <w:t>Other Forecasters' Box Plots of the Error Distribution</w:t>
      </w:r>
      <w:bookmarkEnd w:id="278"/>
    </w:p>
    <w:p w14:paraId="0E054AB6" w14:textId="69ADC48D" w:rsidR="00A14A23" w:rsidRDefault="00A14A23" w:rsidP="00A14A23">
      <w:pPr>
        <w:pStyle w:val="Heading3"/>
      </w:pPr>
      <w:bookmarkStart w:id="279" w:name="_Toc90482761"/>
      <w:r>
        <w:t>3.1 The Toronto Dataset</w:t>
      </w:r>
      <w:bookmarkEnd w:id="279"/>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35470832" w:rsidR="00A14A23" w:rsidRDefault="00A14A23" w:rsidP="00A14A23">
      <w:pPr>
        <w:pStyle w:val="Caption"/>
        <w:jc w:val="center"/>
      </w:pPr>
      <w:bookmarkStart w:id="280" w:name="_Ref85382700"/>
      <w:bookmarkStart w:id="281" w:name="_Toc90482820"/>
      <w:r>
        <w:t xml:space="preserve">Figure </w:t>
      </w:r>
      <w:fldSimple w:instr=" SEQ Figure \* ARABIC ">
        <w:r w:rsidR="00774E7F">
          <w:rPr>
            <w:noProof/>
          </w:rPr>
          <w:t>42</w:t>
        </w:r>
      </w:fldSimple>
      <w:bookmarkEnd w:id="280"/>
      <w:r>
        <w:t xml:space="preserve"> - </w:t>
      </w:r>
      <w:r w:rsidRPr="00F52C2D">
        <w:t xml:space="preserve">Hourly Error Distribution for the </w:t>
      </w:r>
      <w:proofErr w:type="spellStart"/>
      <w:r>
        <w:t>MLR</w:t>
      </w:r>
      <w:proofErr w:type="spellEnd"/>
      <w:r w:rsidRPr="00F52C2D">
        <w:t xml:space="preserve"> </w:t>
      </w:r>
      <w:r>
        <w:t>Forecaster</w:t>
      </w:r>
      <w:r w:rsidRPr="00F52C2D">
        <w:t xml:space="preserve"> </w:t>
      </w:r>
      <w:r>
        <w:t>– Toronto Dataset</w:t>
      </w:r>
      <w:bookmarkEnd w:id="281"/>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0BF7A90F" w:rsidR="00A14A23" w:rsidRDefault="00A14A23" w:rsidP="00A14A23">
      <w:pPr>
        <w:pStyle w:val="Caption"/>
        <w:jc w:val="center"/>
      </w:pPr>
      <w:bookmarkStart w:id="282" w:name="_Ref85382703"/>
      <w:bookmarkStart w:id="283" w:name="_Toc90482821"/>
      <w:r>
        <w:t xml:space="preserve">Figure </w:t>
      </w:r>
      <w:fldSimple w:instr=" SEQ Figure \* ARABIC ">
        <w:r w:rsidR="00774E7F">
          <w:rPr>
            <w:noProof/>
          </w:rPr>
          <w:t>43</w:t>
        </w:r>
      </w:fldSimple>
      <w:bookmarkEnd w:id="282"/>
      <w:r>
        <w:t xml:space="preserve"> - </w:t>
      </w:r>
      <w:r w:rsidRPr="003758BF">
        <w:t xml:space="preserve">Hourly Error Distribution for the </w:t>
      </w:r>
      <w:proofErr w:type="spellStart"/>
      <w:r w:rsidR="00A50F2F">
        <w:t>S</w:t>
      </w:r>
      <w:r>
        <w:t>ARIMA</w:t>
      </w:r>
      <w:r w:rsidR="00A50F2F">
        <w:t>X</w:t>
      </w:r>
      <w:proofErr w:type="spellEnd"/>
      <w:r w:rsidRPr="003758BF">
        <w:t xml:space="preserve"> </w:t>
      </w:r>
      <w:r>
        <w:t>Forecaster</w:t>
      </w:r>
      <w:r w:rsidRPr="003758BF">
        <w:t xml:space="preserve"> </w:t>
      </w:r>
      <w:r>
        <w:t>– Toronto Dataset</w:t>
      </w:r>
      <w:bookmarkEnd w:id="283"/>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132268F3" w:rsidR="00A14A23" w:rsidRDefault="00A14A23" w:rsidP="00A14A23">
      <w:pPr>
        <w:pStyle w:val="Caption"/>
        <w:jc w:val="center"/>
      </w:pPr>
      <w:bookmarkStart w:id="284" w:name="_Ref85382705"/>
      <w:bookmarkStart w:id="285" w:name="_Toc90482822"/>
      <w:r>
        <w:t xml:space="preserve">Figure </w:t>
      </w:r>
      <w:fldSimple w:instr=" SEQ Figure \* ARABIC ">
        <w:r w:rsidR="00774E7F">
          <w:rPr>
            <w:noProof/>
          </w:rPr>
          <w:t>44</w:t>
        </w:r>
      </w:fldSimple>
      <w:bookmarkEnd w:id="284"/>
      <w:r>
        <w:t xml:space="preserve"> - </w:t>
      </w:r>
      <w:r w:rsidRPr="00DC110F">
        <w:t xml:space="preserve">Hourly Error Distribution for the </w:t>
      </w:r>
      <w:proofErr w:type="spellStart"/>
      <w:r>
        <w:t>SNF</w:t>
      </w:r>
      <w:proofErr w:type="spellEnd"/>
      <w:r w:rsidRPr="00DC110F">
        <w:t xml:space="preserve"> </w:t>
      </w:r>
      <w:r>
        <w:t>Forecaster – Toronto Dataset</w:t>
      </w:r>
      <w:bookmarkEnd w:id="285"/>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7">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5B6DD167" w:rsidR="00646B24" w:rsidRDefault="00646B24" w:rsidP="00646B24">
      <w:pPr>
        <w:pStyle w:val="Caption"/>
        <w:jc w:val="center"/>
      </w:pPr>
      <w:bookmarkStart w:id="286" w:name="_Toc90482823"/>
      <w:r>
        <w:t xml:space="preserve">Figure </w:t>
      </w:r>
      <w:fldSimple w:instr=" SEQ Figure \* ARABIC ">
        <w:r w:rsidR="00774E7F">
          <w:rPr>
            <w:noProof/>
          </w:rPr>
          <w:t>45</w:t>
        </w:r>
      </w:fldSimple>
      <w:r>
        <w:t xml:space="preserve"> - </w:t>
      </w:r>
      <w:r w:rsidRPr="00DD6602">
        <w:t xml:space="preserve">Daily Error Distribution for the </w:t>
      </w:r>
      <w:proofErr w:type="spellStart"/>
      <w:r>
        <w:t>MLR</w:t>
      </w:r>
      <w:proofErr w:type="spellEnd"/>
      <w:r w:rsidRPr="00DD6602">
        <w:t xml:space="preserve"> </w:t>
      </w:r>
      <w:r>
        <w:t>Forecaster</w:t>
      </w:r>
      <w:r w:rsidRPr="00DD6602">
        <w:t xml:space="preserve"> </w:t>
      </w:r>
      <w:r>
        <w:t>– Toronto Dataset</w:t>
      </w:r>
      <w:bookmarkEnd w:id="286"/>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602E52DA" w:rsidR="00646B24" w:rsidRDefault="00646B24" w:rsidP="00646B24">
      <w:pPr>
        <w:pStyle w:val="Caption"/>
        <w:jc w:val="center"/>
      </w:pPr>
      <w:bookmarkStart w:id="287" w:name="_Toc90482824"/>
      <w:r>
        <w:t xml:space="preserve">Figure </w:t>
      </w:r>
      <w:fldSimple w:instr=" SEQ Figure \* ARABIC ">
        <w:r w:rsidR="00774E7F">
          <w:rPr>
            <w:noProof/>
          </w:rPr>
          <w:t>46</w:t>
        </w:r>
      </w:fldSimple>
      <w:r>
        <w:t xml:space="preserve"> - </w:t>
      </w:r>
      <w:r w:rsidRPr="00353ADF">
        <w:t xml:space="preserve">Daily Error Distribution for the </w:t>
      </w:r>
      <w:proofErr w:type="spellStart"/>
      <w:r>
        <w:t>SARIMAX</w:t>
      </w:r>
      <w:proofErr w:type="spellEnd"/>
      <w:r w:rsidRPr="00353ADF">
        <w:t xml:space="preserve"> </w:t>
      </w:r>
      <w:r>
        <w:t>Forecaster</w:t>
      </w:r>
      <w:r w:rsidRPr="00353ADF">
        <w:t xml:space="preserve"> </w:t>
      </w:r>
      <w:r>
        <w:t>– Toronto Dataset</w:t>
      </w:r>
      <w:bookmarkEnd w:id="287"/>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1E76B123" w:rsidR="00646B24" w:rsidRDefault="00646B24" w:rsidP="00646B24">
      <w:pPr>
        <w:pStyle w:val="Caption"/>
        <w:jc w:val="center"/>
      </w:pPr>
      <w:bookmarkStart w:id="288" w:name="_Toc90482825"/>
      <w:r>
        <w:t xml:space="preserve">Figure </w:t>
      </w:r>
      <w:r w:rsidR="001F7262">
        <w:fldChar w:fldCharType="begin"/>
      </w:r>
      <w:r w:rsidR="001F7262">
        <w:instrText xml:space="preserve"> SEQ Figure \* ARABIC </w:instrText>
      </w:r>
      <w:r w:rsidR="001F7262">
        <w:fldChar w:fldCharType="separate"/>
      </w:r>
      <w:r w:rsidR="00774E7F">
        <w:rPr>
          <w:noProof/>
        </w:rPr>
        <w:t>47</w:t>
      </w:r>
      <w:r w:rsidR="001F7262">
        <w:rPr>
          <w:noProof/>
        </w:rPr>
        <w:fldChar w:fldCharType="end"/>
      </w:r>
      <w:r>
        <w:t xml:space="preserve"> - </w:t>
      </w:r>
      <w:r w:rsidRPr="00646B24">
        <w:t xml:space="preserve">Daily Error Distribution for the </w:t>
      </w:r>
      <w:proofErr w:type="spellStart"/>
      <w:r w:rsidRPr="00646B24">
        <w:t>SNF</w:t>
      </w:r>
      <w:proofErr w:type="spellEnd"/>
      <w:r w:rsidRPr="00646B24">
        <w:t xml:space="preserve"> Forecaster – Toronto Dataset</w:t>
      </w:r>
      <w:bookmarkEnd w:id="288"/>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7530E4E6" w:rsidR="00BA5B03" w:rsidRDefault="00BA5B03" w:rsidP="00BA5B03">
      <w:pPr>
        <w:pStyle w:val="Caption"/>
        <w:jc w:val="center"/>
      </w:pPr>
      <w:bookmarkStart w:id="289" w:name="_Toc90482826"/>
      <w:r>
        <w:t xml:space="preserve">Figure </w:t>
      </w:r>
      <w:fldSimple w:instr=" SEQ Figure \* ARABIC ">
        <w:r w:rsidR="00774E7F">
          <w:rPr>
            <w:noProof/>
          </w:rPr>
          <w:t>48</w:t>
        </w:r>
      </w:fldSimple>
      <w:r>
        <w:t xml:space="preserve"> - </w:t>
      </w:r>
      <w:r w:rsidRPr="00D91912">
        <w:t xml:space="preserve">Monthly Error Distribution for </w:t>
      </w:r>
      <w:proofErr w:type="spellStart"/>
      <w:r>
        <w:t>MLR</w:t>
      </w:r>
      <w:proofErr w:type="spellEnd"/>
      <w:r w:rsidRPr="00D91912">
        <w:t xml:space="preserve"> </w:t>
      </w:r>
      <w:r>
        <w:t>Forecaster– Toronto Dataset</w:t>
      </w:r>
      <w:bookmarkEnd w:id="289"/>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19DDC8E4" w:rsidR="00BA5B03" w:rsidRDefault="00BA5B03" w:rsidP="00BA5B03">
      <w:pPr>
        <w:pStyle w:val="Caption"/>
        <w:jc w:val="center"/>
      </w:pPr>
      <w:bookmarkStart w:id="290" w:name="_Toc90482827"/>
      <w:r>
        <w:t xml:space="preserve">Figure </w:t>
      </w:r>
      <w:fldSimple w:instr=" SEQ Figure \* ARABIC ">
        <w:r w:rsidR="00774E7F">
          <w:rPr>
            <w:noProof/>
          </w:rPr>
          <w:t>49</w:t>
        </w:r>
      </w:fldSimple>
      <w:r>
        <w:t xml:space="preserve"> - </w:t>
      </w:r>
      <w:bookmarkStart w:id="291" w:name="_Hlk85314729"/>
      <w:r w:rsidRPr="00D91912">
        <w:t xml:space="preserve">Monthly Error Distribution for </w:t>
      </w:r>
      <w:proofErr w:type="spellStart"/>
      <w:r>
        <w:t>SARIMAX</w:t>
      </w:r>
      <w:proofErr w:type="spellEnd"/>
      <w:r w:rsidRPr="00D91912">
        <w:t xml:space="preserve"> </w:t>
      </w:r>
      <w:r>
        <w:t>Forecaster– Toronto Dataset</w:t>
      </w:r>
      <w:bookmarkEnd w:id="290"/>
      <w:bookmarkEnd w:id="291"/>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6EE26DBD" w:rsidR="00BA5B03" w:rsidRDefault="00BA5B03" w:rsidP="00BA5B03">
      <w:pPr>
        <w:pStyle w:val="Caption"/>
        <w:jc w:val="center"/>
      </w:pPr>
      <w:bookmarkStart w:id="292" w:name="_Toc90482828"/>
      <w:r>
        <w:t xml:space="preserve">Figure </w:t>
      </w:r>
      <w:fldSimple w:instr=" SEQ Figure \* ARABIC ">
        <w:r w:rsidR="00774E7F">
          <w:rPr>
            <w:noProof/>
          </w:rPr>
          <w:t>50</w:t>
        </w:r>
      </w:fldSimple>
      <w:r>
        <w:t xml:space="preserve"> - </w:t>
      </w:r>
      <w:r w:rsidRPr="002F5DEA">
        <w:t xml:space="preserve">Monthly Error Distribution for </w:t>
      </w:r>
      <w:proofErr w:type="spellStart"/>
      <w:r>
        <w:t>SNF</w:t>
      </w:r>
      <w:proofErr w:type="spellEnd"/>
      <w:r w:rsidRPr="002F5DEA">
        <w:t xml:space="preserve"> </w:t>
      </w:r>
      <w:r>
        <w:t>Forecaster– Toronto Dataset</w:t>
      </w:r>
      <w:bookmarkEnd w:id="292"/>
    </w:p>
    <w:p w14:paraId="7A2D55BE" w14:textId="6D0F4D49" w:rsidR="00F23842" w:rsidRDefault="00F23842" w:rsidP="00F23842">
      <w:pPr>
        <w:pStyle w:val="Heading3"/>
      </w:pPr>
      <w:bookmarkStart w:id="293" w:name="_Toc90482762"/>
      <w:r>
        <w:lastRenderedPageBreak/>
        <w:t>3.2 The Ottawa Dataset</w:t>
      </w:r>
      <w:bookmarkEnd w:id="293"/>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0B3B4228" w:rsidR="00F23842" w:rsidRDefault="00F23842" w:rsidP="00F23842">
      <w:pPr>
        <w:pStyle w:val="Caption"/>
        <w:jc w:val="center"/>
      </w:pPr>
      <w:bookmarkStart w:id="294" w:name="_Toc90482829"/>
      <w:r>
        <w:t xml:space="preserve">Figure </w:t>
      </w:r>
      <w:fldSimple w:instr=" SEQ Figure \* ARABIC ">
        <w:r w:rsidR="00774E7F">
          <w:rPr>
            <w:noProof/>
          </w:rPr>
          <w:t>51</w:t>
        </w:r>
      </w:fldSimple>
      <w:r>
        <w:t xml:space="preserve"> - </w:t>
      </w:r>
      <w:r w:rsidRPr="00413AE5">
        <w:t xml:space="preserve">Hourly Error Distribution for the </w:t>
      </w:r>
      <w:proofErr w:type="spellStart"/>
      <w:r>
        <w:t>MLR</w:t>
      </w:r>
      <w:proofErr w:type="spellEnd"/>
      <w:r w:rsidRPr="00413AE5">
        <w:t xml:space="preserve"> </w:t>
      </w:r>
      <w:r>
        <w:t>Forecaster</w:t>
      </w:r>
      <w:r w:rsidRPr="00413AE5">
        <w:t xml:space="preserve"> </w:t>
      </w:r>
      <w:r>
        <w:t>– Ottawa Dataset</w:t>
      </w:r>
      <w:bookmarkEnd w:id="294"/>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63A324F2" w:rsidR="00F23842" w:rsidRDefault="00F23842" w:rsidP="00F23842">
      <w:pPr>
        <w:pStyle w:val="Caption"/>
        <w:jc w:val="center"/>
      </w:pPr>
      <w:bookmarkStart w:id="295" w:name="_Toc90482830"/>
      <w:r>
        <w:t xml:space="preserve">Figure </w:t>
      </w:r>
      <w:fldSimple w:instr=" SEQ Figure \* ARABIC ">
        <w:r w:rsidR="00774E7F">
          <w:rPr>
            <w:noProof/>
          </w:rPr>
          <w:t>52</w:t>
        </w:r>
      </w:fldSimple>
      <w:r>
        <w:t xml:space="preserve"> - </w:t>
      </w:r>
      <w:r w:rsidRPr="00413AE5">
        <w:t xml:space="preserve">Hourly Error Distribution for the </w:t>
      </w:r>
      <w:proofErr w:type="spellStart"/>
      <w:r>
        <w:t>SARIMAX</w:t>
      </w:r>
      <w:proofErr w:type="spellEnd"/>
      <w:r w:rsidRPr="00413AE5">
        <w:t xml:space="preserve"> </w:t>
      </w:r>
      <w:r>
        <w:t>Forecaster</w:t>
      </w:r>
      <w:r w:rsidRPr="00413AE5">
        <w:t xml:space="preserve"> </w:t>
      </w:r>
      <w:r>
        <w:t>– Ottawa Dataset</w:t>
      </w:r>
      <w:bookmarkEnd w:id="295"/>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3F04F2B6" w:rsidR="00F23842" w:rsidRDefault="00F23842" w:rsidP="00F23842">
      <w:pPr>
        <w:pStyle w:val="Caption"/>
        <w:jc w:val="center"/>
      </w:pPr>
      <w:bookmarkStart w:id="296" w:name="_Toc90482831"/>
      <w:r>
        <w:t xml:space="preserve">Figure </w:t>
      </w:r>
      <w:fldSimple w:instr=" SEQ Figure \* ARABIC ">
        <w:r w:rsidR="00774E7F">
          <w:rPr>
            <w:noProof/>
          </w:rPr>
          <w:t>53</w:t>
        </w:r>
      </w:fldSimple>
      <w:r>
        <w:t xml:space="preserve"> - </w:t>
      </w:r>
      <w:r w:rsidRPr="00413AE5">
        <w:t xml:space="preserve">Hourly Error Distribution for the </w:t>
      </w:r>
      <w:proofErr w:type="spellStart"/>
      <w:r>
        <w:t>SNF</w:t>
      </w:r>
      <w:proofErr w:type="spellEnd"/>
      <w:r w:rsidRPr="00413AE5">
        <w:t xml:space="preserve"> </w:t>
      </w:r>
      <w:r>
        <w:t>Forecaster</w:t>
      </w:r>
      <w:r w:rsidRPr="00413AE5">
        <w:t xml:space="preserve"> </w:t>
      </w:r>
      <w:r>
        <w:t>– Ottawa Dataset</w:t>
      </w:r>
      <w:bookmarkEnd w:id="296"/>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6F08D8A1" w:rsidR="00D97E9D" w:rsidRDefault="00D97E9D" w:rsidP="00D97E9D">
      <w:pPr>
        <w:pStyle w:val="Caption"/>
        <w:jc w:val="center"/>
      </w:pPr>
      <w:bookmarkStart w:id="297" w:name="_Toc90482832"/>
      <w:r>
        <w:t xml:space="preserve">Figure </w:t>
      </w:r>
      <w:fldSimple w:instr=" SEQ Figure \* ARABIC ">
        <w:r w:rsidR="00774E7F">
          <w:rPr>
            <w:noProof/>
          </w:rPr>
          <w:t>54</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Ottawa Dataset</w:t>
      </w:r>
      <w:bookmarkEnd w:id="297"/>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3D24D22A" w:rsidR="00D97E9D" w:rsidRDefault="00D97E9D" w:rsidP="00D97E9D">
      <w:pPr>
        <w:pStyle w:val="Caption"/>
        <w:jc w:val="center"/>
      </w:pPr>
      <w:bookmarkStart w:id="298" w:name="_Toc90482833"/>
      <w:r>
        <w:t xml:space="preserve">Figure </w:t>
      </w:r>
      <w:fldSimple w:instr=" SEQ Figure \* ARABIC ">
        <w:r w:rsidR="00774E7F">
          <w:rPr>
            <w:noProof/>
          </w:rPr>
          <w:t>55</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Ottawa Dataset</w:t>
      </w:r>
      <w:bookmarkEnd w:id="298"/>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1A41F7FF" w:rsidR="00D97E9D" w:rsidRDefault="00D97E9D" w:rsidP="00D97E9D">
      <w:pPr>
        <w:pStyle w:val="Caption"/>
        <w:jc w:val="center"/>
      </w:pPr>
      <w:bookmarkStart w:id="299" w:name="_Toc90482834"/>
      <w:r>
        <w:t xml:space="preserve">Figure </w:t>
      </w:r>
      <w:fldSimple w:instr=" SEQ Figure \* ARABIC ">
        <w:r w:rsidR="00774E7F">
          <w:rPr>
            <w:noProof/>
          </w:rPr>
          <w:t>56</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Ottawa Dataset</w:t>
      </w:r>
      <w:bookmarkEnd w:id="299"/>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4CAB3D05" w:rsidR="00B246C6" w:rsidRDefault="00B246C6" w:rsidP="00B246C6">
      <w:pPr>
        <w:pStyle w:val="Caption"/>
        <w:jc w:val="center"/>
      </w:pPr>
      <w:bookmarkStart w:id="300" w:name="_Toc90482835"/>
      <w:r>
        <w:t xml:space="preserve">Figure </w:t>
      </w:r>
      <w:fldSimple w:instr=" SEQ Figure \* ARABIC ">
        <w:r w:rsidR="00774E7F">
          <w:rPr>
            <w:noProof/>
          </w:rPr>
          <w:t>57</w:t>
        </w:r>
      </w:fldSimple>
      <w:r>
        <w:t xml:space="preserve"> - </w:t>
      </w:r>
      <w:r w:rsidRPr="009A03DA">
        <w:t xml:space="preserve">Monthly Error Distribution for </w:t>
      </w:r>
      <w:proofErr w:type="spellStart"/>
      <w:r>
        <w:t>MLR</w:t>
      </w:r>
      <w:proofErr w:type="spellEnd"/>
      <w:r>
        <w:t xml:space="preserve"> Forecaster – Ottawa Dataset</w:t>
      </w:r>
      <w:bookmarkEnd w:id="300"/>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285091C5" w:rsidR="00AE7046" w:rsidRDefault="00AE7046" w:rsidP="00AE7046">
      <w:pPr>
        <w:pStyle w:val="Caption"/>
        <w:jc w:val="center"/>
      </w:pPr>
      <w:bookmarkStart w:id="301" w:name="_Toc90482836"/>
      <w:r>
        <w:t xml:space="preserve">Figure </w:t>
      </w:r>
      <w:fldSimple w:instr=" SEQ Figure \* ARABIC ">
        <w:r w:rsidR="00774E7F">
          <w:rPr>
            <w:noProof/>
          </w:rPr>
          <w:t>58</w:t>
        </w:r>
      </w:fldSimple>
      <w:r>
        <w:t xml:space="preserve"> - </w:t>
      </w:r>
      <w:r w:rsidRPr="009A03DA">
        <w:t xml:space="preserve">Monthly Error Distribution for </w:t>
      </w:r>
      <w:proofErr w:type="spellStart"/>
      <w:r>
        <w:t>SARIMAX</w:t>
      </w:r>
      <w:proofErr w:type="spellEnd"/>
      <w:r w:rsidRPr="009A03DA">
        <w:t xml:space="preserve"> </w:t>
      </w:r>
      <w:r>
        <w:t>Forecaster – Ottawa Dataset</w:t>
      </w:r>
      <w:bookmarkEnd w:id="301"/>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023F9C5D" w:rsidR="00653DC6" w:rsidRDefault="00AE7046" w:rsidP="002A51EE">
      <w:pPr>
        <w:pStyle w:val="Caption"/>
        <w:jc w:val="center"/>
      </w:pPr>
      <w:bookmarkStart w:id="302" w:name="_Toc90482837"/>
      <w:r>
        <w:t xml:space="preserve">Figure </w:t>
      </w:r>
      <w:fldSimple w:instr=" SEQ Figure \* ARABIC ">
        <w:r w:rsidR="00774E7F">
          <w:rPr>
            <w:noProof/>
          </w:rPr>
          <w:t>59</w:t>
        </w:r>
      </w:fldSimple>
      <w:r>
        <w:t xml:space="preserve"> - </w:t>
      </w:r>
      <w:r w:rsidRPr="009A03DA">
        <w:t xml:space="preserve">Monthly Error Distribution for </w:t>
      </w:r>
      <w:proofErr w:type="spellStart"/>
      <w:r>
        <w:t>SNF</w:t>
      </w:r>
      <w:proofErr w:type="spellEnd"/>
      <w:r w:rsidRPr="009A03DA">
        <w:t xml:space="preserve"> </w:t>
      </w:r>
      <w:r>
        <w:t>Forecaster – Ottawa Dataset</w:t>
      </w:r>
      <w:bookmarkEnd w:id="302"/>
    </w:p>
    <w:p w14:paraId="1EED11CF" w14:textId="0AECA0C5" w:rsidR="002A51EE" w:rsidRDefault="002A51EE" w:rsidP="002A51EE">
      <w:pPr>
        <w:pStyle w:val="Heading3"/>
      </w:pPr>
      <w:bookmarkStart w:id="303" w:name="_Toc90482763"/>
      <w:r>
        <w:t>3.</w:t>
      </w:r>
      <w:r w:rsidR="004F300A">
        <w:t>3</w:t>
      </w:r>
      <w:r>
        <w:t xml:space="preserve"> The Saint John Dataset</w:t>
      </w:r>
      <w:bookmarkEnd w:id="303"/>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6526099B" w:rsidR="008B01CF" w:rsidRDefault="008B01CF" w:rsidP="008B01CF">
      <w:pPr>
        <w:pStyle w:val="Caption"/>
        <w:jc w:val="center"/>
      </w:pPr>
      <w:bookmarkStart w:id="304" w:name="_Toc90482838"/>
      <w:r>
        <w:t xml:space="preserve">Figure </w:t>
      </w:r>
      <w:r w:rsidR="001F7262">
        <w:fldChar w:fldCharType="begin"/>
      </w:r>
      <w:r w:rsidR="001F7262">
        <w:instrText xml:space="preserve"> SEQ Figure \* ARABIC </w:instrText>
      </w:r>
      <w:r w:rsidR="001F7262">
        <w:fldChar w:fldCharType="separate"/>
      </w:r>
      <w:r w:rsidR="00774E7F">
        <w:rPr>
          <w:noProof/>
        </w:rPr>
        <w:t>60</w:t>
      </w:r>
      <w:r w:rsidR="001F7262">
        <w:rPr>
          <w:noProof/>
        </w:rPr>
        <w:fldChar w:fldCharType="end"/>
      </w:r>
      <w:r>
        <w:t xml:space="preserve"> - </w:t>
      </w:r>
      <w:r w:rsidRPr="00413AE5">
        <w:t xml:space="preserve">Hourly Error Distribution for the </w:t>
      </w:r>
      <w:proofErr w:type="spellStart"/>
      <w:r>
        <w:t>MLR</w:t>
      </w:r>
      <w:proofErr w:type="spellEnd"/>
      <w:r w:rsidRPr="00413AE5">
        <w:t xml:space="preserve"> </w:t>
      </w:r>
      <w:r>
        <w:t>Forecaster – Saint John Dataset</w:t>
      </w:r>
      <w:bookmarkEnd w:id="304"/>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2FDED496" w:rsidR="008B01CF" w:rsidRDefault="008B01CF" w:rsidP="008B01CF">
      <w:pPr>
        <w:pStyle w:val="Caption"/>
        <w:jc w:val="center"/>
      </w:pPr>
      <w:bookmarkStart w:id="305" w:name="_Toc90482839"/>
      <w:r>
        <w:t xml:space="preserve">Figure </w:t>
      </w:r>
      <w:r w:rsidR="001F7262">
        <w:fldChar w:fldCharType="begin"/>
      </w:r>
      <w:r w:rsidR="001F7262">
        <w:instrText xml:space="preserve"> SEQ Figure \* ARABIC </w:instrText>
      </w:r>
      <w:r w:rsidR="001F7262">
        <w:fldChar w:fldCharType="separate"/>
      </w:r>
      <w:r w:rsidR="00774E7F">
        <w:rPr>
          <w:noProof/>
        </w:rPr>
        <w:t>61</w:t>
      </w:r>
      <w:r w:rsidR="001F7262">
        <w:rPr>
          <w:noProof/>
        </w:rPr>
        <w:fldChar w:fldCharType="end"/>
      </w:r>
      <w:r>
        <w:t xml:space="preserve"> - </w:t>
      </w:r>
      <w:r w:rsidRPr="00413AE5">
        <w:t xml:space="preserve">Hourly Error Distribution for the </w:t>
      </w:r>
      <w:proofErr w:type="spellStart"/>
      <w:r>
        <w:t>SARIMAX</w:t>
      </w:r>
      <w:proofErr w:type="spellEnd"/>
      <w:r w:rsidRPr="00413AE5">
        <w:t xml:space="preserve"> </w:t>
      </w:r>
      <w:r>
        <w:t>Forecaster – Saint John Dataset</w:t>
      </w:r>
      <w:bookmarkEnd w:id="305"/>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124BAB20" w:rsidR="008B01CF" w:rsidRDefault="008B01CF" w:rsidP="008B01CF">
      <w:pPr>
        <w:pStyle w:val="Caption"/>
        <w:jc w:val="center"/>
      </w:pPr>
      <w:bookmarkStart w:id="306" w:name="_Toc90482840"/>
      <w:r>
        <w:t xml:space="preserve">Figure </w:t>
      </w:r>
      <w:r w:rsidR="001F7262">
        <w:fldChar w:fldCharType="begin"/>
      </w:r>
      <w:r w:rsidR="001F7262">
        <w:instrText xml:space="preserve"> SEQ Figure \* ARABIC </w:instrText>
      </w:r>
      <w:r w:rsidR="001F7262">
        <w:fldChar w:fldCharType="separate"/>
      </w:r>
      <w:r w:rsidR="00774E7F">
        <w:rPr>
          <w:noProof/>
        </w:rPr>
        <w:t>62</w:t>
      </w:r>
      <w:r w:rsidR="001F7262">
        <w:rPr>
          <w:noProof/>
        </w:rPr>
        <w:fldChar w:fldCharType="end"/>
      </w:r>
      <w:r>
        <w:t xml:space="preserve"> - </w:t>
      </w:r>
      <w:r w:rsidRPr="00413AE5">
        <w:t xml:space="preserve">Hourly Error Distribution for the </w:t>
      </w:r>
      <w:proofErr w:type="spellStart"/>
      <w:r>
        <w:t>SNF</w:t>
      </w:r>
      <w:proofErr w:type="spellEnd"/>
      <w:r w:rsidRPr="00413AE5">
        <w:t xml:space="preserve"> </w:t>
      </w:r>
      <w:r>
        <w:t>Forecaster – Saint John Dataset</w:t>
      </w:r>
      <w:bookmarkEnd w:id="306"/>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0B2D4D65" w:rsidR="00C6707F" w:rsidRDefault="00C6707F" w:rsidP="00C6707F">
      <w:pPr>
        <w:pStyle w:val="Caption"/>
        <w:jc w:val="center"/>
      </w:pPr>
      <w:bookmarkStart w:id="307" w:name="_Toc90482841"/>
      <w:r>
        <w:t xml:space="preserve">Figure </w:t>
      </w:r>
      <w:r w:rsidR="001F7262">
        <w:fldChar w:fldCharType="begin"/>
      </w:r>
      <w:r w:rsidR="001F7262">
        <w:instrText xml:space="preserve"> SEQ Figure \* ARABIC </w:instrText>
      </w:r>
      <w:r w:rsidR="001F7262">
        <w:fldChar w:fldCharType="separate"/>
      </w:r>
      <w:r w:rsidR="00774E7F">
        <w:rPr>
          <w:noProof/>
        </w:rPr>
        <w:t>63</w:t>
      </w:r>
      <w:r w:rsidR="001F7262">
        <w:rPr>
          <w:noProof/>
        </w:rPr>
        <w:fldChar w:fldCharType="end"/>
      </w:r>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Saint John Dataset</w:t>
      </w:r>
      <w:bookmarkEnd w:id="307"/>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3466F952" w:rsidR="00C6707F" w:rsidRDefault="00C6707F" w:rsidP="00C6707F">
      <w:pPr>
        <w:pStyle w:val="Caption"/>
        <w:jc w:val="center"/>
      </w:pPr>
      <w:bookmarkStart w:id="308" w:name="_Toc90482842"/>
      <w:r>
        <w:t xml:space="preserve">Figure </w:t>
      </w:r>
      <w:r w:rsidR="001F7262">
        <w:fldChar w:fldCharType="begin"/>
      </w:r>
      <w:r w:rsidR="001F7262">
        <w:instrText xml:space="preserve"> SEQ Figure \* ARABIC </w:instrText>
      </w:r>
      <w:r w:rsidR="001F7262">
        <w:fldChar w:fldCharType="separate"/>
      </w:r>
      <w:r w:rsidR="00774E7F">
        <w:rPr>
          <w:noProof/>
        </w:rPr>
        <w:t>64</w:t>
      </w:r>
      <w:r w:rsidR="001F7262">
        <w:rPr>
          <w:noProof/>
        </w:rPr>
        <w:fldChar w:fldCharType="end"/>
      </w:r>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Saint John Dataset</w:t>
      </w:r>
      <w:bookmarkEnd w:id="308"/>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7">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08C83323" w:rsidR="00C6707F" w:rsidRDefault="00C6707F" w:rsidP="00C6707F">
      <w:pPr>
        <w:pStyle w:val="Caption"/>
        <w:jc w:val="center"/>
      </w:pPr>
      <w:bookmarkStart w:id="309" w:name="_Toc90482843"/>
      <w:r>
        <w:t xml:space="preserve">Figure </w:t>
      </w:r>
      <w:r w:rsidR="001F7262">
        <w:fldChar w:fldCharType="begin"/>
      </w:r>
      <w:r w:rsidR="001F7262">
        <w:instrText xml:space="preserve"> SEQ Figure \* ARABIC </w:instrText>
      </w:r>
      <w:r w:rsidR="001F7262">
        <w:fldChar w:fldCharType="separate"/>
      </w:r>
      <w:r w:rsidR="00774E7F">
        <w:rPr>
          <w:noProof/>
        </w:rPr>
        <w:t>65</w:t>
      </w:r>
      <w:r w:rsidR="001F7262">
        <w:rPr>
          <w:noProof/>
        </w:rPr>
        <w:fldChar w:fldCharType="end"/>
      </w:r>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Saint John Dataset</w:t>
      </w:r>
      <w:bookmarkEnd w:id="309"/>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0250B424" w:rsidR="00611460" w:rsidRDefault="00611460" w:rsidP="00611460">
      <w:pPr>
        <w:pStyle w:val="Caption"/>
        <w:jc w:val="center"/>
      </w:pPr>
      <w:bookmarkStart w:id="310" w:name="_Toc90482844"/>
      <w:r>
        <w:t xml:space="preserve">Figure </w:t>
      </w:r>
      <w:r w:rsidR="001F7262">
        <w:fldChar w:fldCharType="begin"/>
      </w:r>
      <w:r w:rsidR="001F7262">
        <w:instrText xml:space="preserve"> SEQ Figure \* ARABIC </w:instrText>
      </w:r>
      <w:r w:rsidR="001F7262">
        <w:fldChar w:fldCharType="separate"/>
      </w:r>
      <w:r w:rsidR="00774E7F">
        <w:rPr>
          <w:noProof/>
        </w:rPr>
        <w:t>66</w:t>
      </w:r>
      <w:r w:rsidR="001F7262">
        <w:rPr>
          <w:noProof/>
        </w:rPr>
        <w:fldChar w:fldCharType="end"/>
      </w:r>
      <w:r>
        <w:t xml:space="preserve"> - </w:t>
      </w:r>
      <w:r w:rsidRPr="009A03DA">
        <w:t xml:space="preserve">Monthly Error Distribution for </w:t>
      </w:r>
      <w:proofErr w:type="spellStart"/>
      <w:r>
        <w:t>MLR</w:t>
      </w:r>
      <w:proofErr w:type="spellEnd"/>
      <w:r w:rsidRPr="009A03DA">
        <w:t xml:space="preserve"> </w:t>
      </w:r>
      <w:r>
        <w:t>Forecaster – Saint John Dataset</w:t>
      </w:r>
      <w:bookmarkEnd w:id="310"/>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0F5446D2" w:rsidR="00611460" w:rsidRDefault="00611460" w:rsidP="00611460">
      <w:pPr>
        <w:pStyle w:val="Caption"/>
        <w:jc w:val="center"/>
      </w:pPr>
      <w:bookmarkStart w:id="311" w:name="_Toc90482845"/>
      <w:r>
        <w:t xml:space="preserve">Figure </w:t>
      </w:r>
      <w:r w:rsidR="001F7262">
        <w:fldChar w:fldCharType="begin"/>
      </w:r>
      <w:r w:rsidR="001F7262">
        <w:instrText xml:space="preserve"> SEQ Figure \* ARABIC </w:instrText>
      </w:r>
      <w:r w:rsidR="001F7262">
        <w:fldChar w:fldCharType="separate"/>
      </w:r>
      <w:r w:rsidR="00774E7F">
        <w:rPr>
          <w:noProof/>
        </w:rPr>
        <w:t>67</w:t>
      </w:r>
      <w:r w:rsidR="001F7262">
        <w:rPr>
          <w:noProof/>
        </w:rPr>
        <w:fldChar w:fldCharType="end"/>
      </w:r>
      <w:r>
        <w:t xml:space="preserve"> - </w:t>
      </w:r>
      <w:r w:rsidRPr="009A03DA">
        <w:t xml:space="preserve">Monthly Error Distribution for </w:t>
      </w:r>
      <w:proofErr w:type="spellStart"/>
      <w:r>
        <w:t>SNF</w:t>
      </w:r>
      <w:proofErr w:type="spellEnd"/>
      <w:r w:rsidRPr="009A03DA">
        <w:t xml:space="preserve"> </w:t>
      </w:r>
      <w:r>
        <w:t>Forecaster – Saint John Dataset</w:t>
      </w:r>
      <w:bookmarkEnd w:id="311"/>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312" w:name="_Toc172013004"/>
      <w:r w:rsidRPr="006269F5">
        <w:rPr>
          <w:b/>
          <w:sz w:val="28"/>
        </w:rPr>
        <w:lastRenderedPageBreak/>
        <w:t>Curriculum Vitae</w:t>
      </w:r>
      <w:bookmarkEnd w:id="312"/>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0"/>
      <w:headerReference w:type="default" r:id="rId151"/>
      <w:footerReference w:type="default" r:id="rId152"/>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Dawn MacIsaac" w:date="2021-12-16T06:45:00Z" w:initials="DM">
    <w:p w14:paraId="18B69D35" w14:textId="46996E78" w:rsidR="005F2160" w:rsidRDefault="005F2160">
      <w:pPr>
        <w:pStyle w:val="CommentText"/>
      </w:pPr>
      <w:r>
        <w:rPr>
          <w:rStyle w:val="CommentReference"/>
        </w:rPr>
        <w:annotationRef/>
      </w:r>
      <w:r>
        <w:t>Are they not forecasting these values?  They are in fact basing their forecasts on previous values, but I don’t think that is what you mean here?</w:t>
      </w:r>
    </w:p>
  </w:comment>
  <w:comment w:id="16" w:author="Dawn MacIsaac" w:date="2021-12-16T06:46:00Z" w:initials="DM">
    <w:p w14:paraId="6DE185C3" w14:textId="0716426D" w:rsidR="005F2160" w:rsidRDefault="005F2160">
      <w:pPr>
        <w:pStyle w:val="CommentText"/>
      </w:pPr>
      <w:r>
        <w:rPr>
          <w:rStyle w:val="CommentReference"/>
        </w:rPr>
        <w:annotationRef/>
      </w:r>
      <w:r>
        <w:t>Do you mean reserve power?</w:t>
      </w:r>
    </w:p>
  </w:comment>
  <w:comment w:id="17" w:author="Dawn MacIsaac" w:date="2021-12-16T06:46:00Z" w:initials="DM">
    <w:p w14:paraId="7F55D5C2" w14:textId="529FBBDD" w:rsidR="005F2160" w:rsidRDefault="005F2160">
      <w:pPr>
        <w:pStyle w:val="CommentText"/>
      </w:pPr>
      <w:r>
        <w:rPr>
          <w:rStyle w:val="CommentReference"/>
        </w:rPr>
        <w:annotationRef/>
      </w:r>
      <w:r>
        <w:t>I don’t know what this means – can you give an example of what a utility might do to reduce a peak in demand?</w:t>
      </w:r>
    </w:p>
  </w:comment>
  <w:comment w:id="20" w:author="Dawn MacIsaac" w:date="2021-12-15T05:52:00Z" w:initials="DM">
    <w:p w14:paraId="052E1623" w14:textId="5E4315EC" w:rsidR="00C62C59" w:rsidRDefault="00C62C59">
      <w:pPr>
        <w:pStyle w:val="CommentText"/>
      </w:pPr>
      <w:r>
        <w:rPr>
          <w:rStyle w:val="CommentReference"/>
        </w:rPr>
        <w:annotationRef/>
      </w:r>
      <w:r>
        <w:t xml:space="preserve">Aren’t we closer to </w:t>
      </w:r>
      <w:proofErr w:type="spellStart"/>
      <w:r>
        <w:t>VSTLF</w:t>
      </w:r>
      <w:proofErr w:type="spellEnd"/>
      <w:r>
        <w:t xml:space="preserve"> than </w:t>
      </w:r>
      <w:proofErr w:type="spellStart"/>
      <w:r>
        <w:t>STLF</w:t>
      </w:r>
      <w:proofErr w:type="spellEnd"/>
      <w:r>
        <w:t>…our horizon is 1 day isn’t it?</w:t>
      </w:r>
    </w:p>
  </w:comment>
  <w:comment w:id="25" w:author="Dawn MacIsaac" w:date="2021-12-15T06:24:00Z" w:initials="DM">
    <w:p w14:paraId="631D56F7" w14:textId="7D460418" w:rsidR="009F354B" w:rsidRDefault="009F354B">
      <w:pPr>
        <w:pStyle w:val="CommentText"/>
      </w:pPr>
      <w:r>
        <w:rPr>
          <w:rStyle w:val="CommentReference"/>
        </w:rPr>
        <w:annotationRef/>
      </w:r>
      <w:r>
        <w:t>What if you have more than 1 seasonality term?</w:t>
      </w:r>
    </w:p>
  </w:comment>
  <w:comment w:id="36" w:author="Dawn MacIsaac" w:date="2021-12-16T07:15:00Z" w:initials="DM">
    <w:p w14:paraId="3903C07B" w14:textId="52B360E4" w:rsidR="00BE0217" w:rsidRDefault="00BE0217" w:rsidP="00BE0217">
      <w:pPr>
        <w:pStyle w:val="CommentText"/>
      </w:pPr>
      <w:r>
        <w:rPr>
          <w:rStyle w:val="CommentReference"/>
        </w:rPr>
        <w:annotationRef/>
      </w:r>
      <w:r>
        <w:t>So there is a difference between DL techniques and a DL Forecasters.  So far, we have described techniques here but not the forecasters.</w:t>
      </w:r>
    </w:p>
    <w:p w14:paraId="4698FB25" w14:textId="6EDB10FA" w:rsidR="00BE0217" w:rsidRDefault="00BE0217" w:rsidP="00BE0217">
      <w:pPr>
        <w:pStyle w:val="CommentText"/>
      </w:pPr>
    </w:p>
    <w:p w14:paraId="65273796" w14:textId="2274D99C" w:rsidR="00BE0217" w:rsidRDefault="00BE0217" w:rsidP="00BE0217">
      <w:pPr>
        <w:pStyle w:val="CommentText"/>
      </w:pPr>
      <w:r>
        <w:t>I have changed the sectioning around so that you can include information about your DL Forecaster:</w:t>
      </w:r>
    </w:p>
    <w:p w14:paraId="77CCF7FB" w14:textId="7C4DB9DC" w:rsidR="00BE0217" w:rsidRDefault="00BE0217" w:rsidP="00BE0217">
      <w:pPr>
        <w:pStyle w:val="CommentText"/>
      </w:pPr>
    </w:p>
    <w:p w14:paraId="4CE0167F" w14:textId="69B9B47E" w:rsidR="00BE0217" w:rsidRDefault="00BE0217" w:rsidP="00BE0217">
      <w:pPr>
        <w:pStyle w:val="CommentText"/>
      </w:pPr>
      <w:r>
        <w:t>Deep Learning Forecasters</w:t>
      </w:r>
    </w:p>
    <w:p w14:paraId="144E3D96" w14:textId="25BE1BF2" w:rsidR="00BE0217" w:rsidRDefault="00BE0217" w:rsidP="00BE0217">
      <w:pPr>
        <w:pStyle w:val="CommentText"/>
      </w:pPr>
      <w:r>
        <w:t xml:space="preserve">   Deep Learning Techniques</w:t>
      </w:r>
    </w:p>
    <w:p w14:paraId="0E565355" w14:textId="45936C3B" w:rsidR="00BE0217" w:rsidRDefault="00BE0217" w:rsidP="00BE0217">
      <w:pPr>
        <w:pStyle w:val="CommentText"/>
      </w:pPr>
      <w:r>
        <w:t xml:space="preserve">       </w:t>
      </w:r>
      <w:proofErr w:type="spellStart"/>
      <w:r>
        <w:t>RNN</w:t>
      </w:r>
      <w:proofErr w:type="spellEnd"/>
      <w:r>
        <w:t xml:space="preserve"> &amp; LSTM</w:t>
      </w:r>
    </w:p>
    <w:p w14:paraId="43ABE9AD" w14:textId="7530E96A" w:rsidR="00BE0217" w:rsidRDefault="00BE0217" w:rsidP="00BE0217">
      <w:pPr>
        <w:pStyle w:val="CommentText"/>
      </w:pPr>
      <w:r>
        <w:t xml:space="preserve">       CNN</w:t>
      </w:r>
    </w:p>
    <w:p w14:paraId="707770EE" w14:textId="7D61EE0E" w:rsidR="00BE0217" w:rsidRDefault="00BE0217" w:rsidP="00BE0217">
      <w:pPr>
        <w:pStyle w:val="CommentText"/>
      </w:pPr>
      <w:r>
        <w:t xml:space="preserve">   </w:t>
      </w:r>
      <w:r w:rsidR="0055508E">
        <w:t>LSTM and CNN as Load Forecasters</w:t>
      </w:r>
    </w:p>
    <w:p w14:paraId="70020683" w14:textId="2E1BFE31" w:rsidR="00BE0217" w:rsidRDefault="00BE0217" w:rsidP="00BE0217">
      <w:pPr>
        <w:pStyle w:val="CommentText"/>
      </w:pPr>
    </w:p>
    <w:p w14:paraId="02F373E6" w14:textId="56AFBF1F" w:rsidR="00BE0217" w:rsidRDefault="0055508E" w:rsidP="00BE0217">
      <w:pPr>
        <w:pStyle w:val="CommentText"/>
      </w:pPr>
      <w:r>
        <w:t>See the comment in the last section of 2.4 about how to add stuff there.  Also, there is stuff in the Deep Learning Technique Sections that refer to the techniques being used as forecasters in the literature.  I have pointed those out in each section.  They should be moved and consolidated with the same content in the last section.</w:t>
      </w:r>
    </w:p>
    <w:p w14:paraId="3F7B153A" w14:textId="5FFBF69D" w:rsidR="00BE0217" w:rsidRDefault="00BE0217">
      <w:pPr>
        <w:pStyle w:val="CommentText"/>
      </w:pPr>
    </w:p>
  </w:comment>
  <w:comment w:id="40" w:author="Dawn MacIsaac" w:date="2021-12-16T07:00:00Z" w:initials="DM">
    <w:p w14:paraId="3AFC2D41" w14:textId="5D8920C9" w:rsidR="0088291F" w:rsidRDefault="0088291F">
      <w:pPr>
        <w:pStyle w:val="CommentText"/>
      </w:pPr>
      <w:r>
        <w:rPr>
          <w:rStyle w:val="CommentReference"/>
        </w:rPr>
        <w:annotationRef/>
      </w:r>
      <w:r>
        <w:t xml:space="preserve">This is inconsistent with the way we have applied deep learning in our forecasters, isn’t it?  We supply features, and the same amount  of data as the </w:t>
      </w:r>
      <w:proofErr w:type="spellStart"/>
      <w:r>
        <w:t>ANNSTLF</w:t>
      </w:r>
      <w:proofErr w:type="spellEnd"/>
      <w:r>
        <w:t>, no?</w:t>
      </w:r>
    </w:p>
  </w:comment>
  <w:comment w:id="72" w:author="Dawn MacIsaac" w:date="2021-12-16T07:14:00Z" w:initials="DM">
    <w:p w14:paraId="632376B0" w14:textId="3EAE8E49" w:rsidR="00820427" w:rsidRDefault="00820427">
      <w:pPr>
        <w:pStyle w:val="CommentText"/>
      </w:pPr>
      <w:r>
        <w:rPr>
          <w:rStyle w:val="CommentReference"/>
        </w:rPr>
        <w:annotationRef/>
      </w:r>
      <w:r>
        <w:t>You will need to adjust the numbering – its not clear how this template does that – I changed to Style Heading 4, but the numbering didn’t change.</w:t>
      </w:r>
    </w:p>
  </w:comment>
  <w:comment w:id="84" w:author="Dawn MacIsaac" w:date="2021-12-16T07:25:00Z" w:initials="DM">
    <w:p w14:paraId="0BD25876" w14:textId="1A3B995E" w:rsidR="00275D17" w:rsidRDefault="00275D17">
      <w:pPr>
        <w:pStyle w:val="CommentText"/>
      </w:pPr>
      <w:r>
        <w:rPr>
          <w:rStyle w:val="CommentReference"/>
        </w:rPr>
        <w:annotationRef/>
      </w:r>
      <w:r>
        <w:t>Maybe this could move down into the new section.</w:t>
      </w:r>
    </w:p>
  </w:comment>
  <w:comment w:id="87" w:author="Dawn MacIsaac" w:date="2021-12-16T07:32:00Z" w:initials="DM">
    <w:p w14:paraId="4D8757E3" w14:textId="5BAB1156" w:rsidR="00F86110" w:rsidRDefault="00F86110">
      <w:pPr>
        <w:pStyle w:val="CommentText"/>
      </w:pPr>
      <w:r>
        <w:rPr>
          <w:rStyle w:val="CommentReference"/>
        </w:rPr>
        <w:annotationRef/>
      </w:r>
      <w:r>
        <w:t xml:space="preserve">I have already told you this, but its worth repeating.  I really think we should focus on </w:t>
      </w:r>
      <w:proofErr w:type="spellStart"/>
      <w:r>
        <w:t>1D</w:t>
      </w:r>
      <w:proofErr w:type="spellEnd"/>
      <w:r>
        <w:t xml:space="preserve"> </w:t>
      </w:r>
      <w:proofErr w:type="spellStart"/>
      <w:r>
        <w:t>CNNs</w:t>
      </w:r>
      <w:proofErr w:type="spellEnd"/>
      <w:r>
        <w:t>, since that is what we use.</w:t>
      </w:r>
      <w:r w:rsidR="00010201">
        <w:t xml:space="preserve">  If you want you can introduce them using a simply contrast:  </w:t>
      </w:r>
      <w:proofErr w:type="spellStart"/>
      <w:r w:rsidR="00010201">
        <w:t>2D</w:t>
      </w:r>
      <w:proofErr w:type="spellEnd"/>
      <w:r w:rsidR="00010201">
        <w:t xml:space="preserve"> applied to images allow the filter to slide across both axes.  </w:t>
      </w:r>
      <w:proofErr w:type="spellStart"/>
      <w:r w:rsidR="00010201">
        <w:t>1D</w:t>
      </w:r>
      <w:proofErr w:type="spellEnd"/>
      <w:r w:rsidR="00010201">
        <w:t xml:space="preserve"> applied to time-series allows the filter to slide only in 1 direction along the time axes.</w:t>
      </w:r>
    </w:p>
  </w:comment>
  <w:comment w:id="88" w:author="Dawn MacIsaac" w:date="2021-12-16T11:14:00Z" w:initials="DM">
    <w:p w14:paraId="289F4127" w14:textId="3A0D530A" w:rsidR="00AB06B3" w:rsidRDefault="00AB06B3">
      <w:pPr>
        <w:pStyle w:val="CommentText"/>
      </w:pPr>
      <w:r>
        <w:rPr>
          <w:rStyle w:val="CommentReference"/>
        </w:rPr>
        <w:annotationRef/>
      </w:r>
      <w:r>
        <w:t>The numbering on this section needs an adjustment (similar to LSTM section)</w:t>
      </w:r>
    </w:p>
  </w:comment>
  <w:comment w:id="89" w:author="Dawn MacIsaac" w:date="2021-12-16T11:27:00Z" w:initials="DM">
    <w:p w14:paraId="08ED48CD" w14:textId="77777777" w:rsidR="00617FC1" w:rsidRDefault="00617FC1">
      <w:pPr>
        <w:pStyle w:val="CommentText"/>
      </w:pPr>
      <w:r>
        <w:rPr>
          <w:rStyle w:val="CommentReference"/>
        </w:rPr>
        <w:annotationRef/>
      </w:r>
      <w:r>
        <w:t xml:space="preserve">In general, this whole section needs a rewrite.  Its still back like the original </w:t>
      </w:r>
      <w:proofErr w:type="spellStart"/>
      <w:r>
        <w:t>RNN</w:t>
      </w:r>
      <w:proofErr w:type="spellEnd"/>
      <w:r>
        <w:t xml:space="preserve"> section – it feels like its cut-and pasted (rather randomly) from scattered internet blogs.  </w:t>
      </w:r>
    </w:p>
    <w:p w14:paraId="557C6E11" w14:textId="77777777" w:rsidR="00617FC1" w:rsidRDefault="00617FC1">
      <w:pPr>
        <w:pStyle w:val="CommentText"/>
      </w:pPr>
    </w:p>
    <w:p w14:paraId="075BC655" w14:textId="127997A2" w:rsidR="00617FC1" w:rsidRDefault="00617FC1">
      <w:pPr>
        <w:pStyle w:val="CommentText"/>
      </w:pPr>
      <w:r>
        <w:t>Aim for the same kind of simplicity, but specificity as delineated for the LSTM section.  I think C</w:t>
      </w:r>
      <w:r w:rsidR="00DD3B82">
        <w:t>h</w:t>
      </w:r>
      <w:r>
        <w:t xml:space="preserve">ola’s </w:t>
      </w:r>
      <w:r w:rsidR="00DD3B82">
        <w:t xml:space="preserve">Blog may be the most straightforward conceptualization of </w:t>
      </w:r>
      <w:proofErr w:type="spellStart"/>
      <w:r w:rsidR="00DD3B82">
        <w:t>CNNs</w:t>
      </w:r>
      <w:proofErr w:type="spellEnd"/>
      <w:r w:rsidR="00DD3B82">
        <w:t xml:space="preserve">.  You should start there.  To bring in concepts of a complete sequence of steps, you may want to try </w:t>
      </w:r>
      <w:hyperlink r:id="rId1" w:history="1">
        <w:r w:rsidR="00DD3B82" w:rsidRPr="0088194D">
          <w:rPr>
            <w:rStyle w:val="Hyperlink"/>
          </w:rPr>
          <w:t>https://towardsdatascience.com/a-comprehensive-guide-to-convolutional-neural-networks-the-eli5-way-3bd2b1164a53</w:t>
        </w:r>
      </w:hyperlink>
    </w:p>
    <w:p w14:paraId="5C23084C" w14:textId="05648F14" w:rsidR="00DD3B82" w:rsidRDefault="00DD3B82">
      <w:pPr>
        <w:pStyle w:val="CommentText"/>
      </w:pPr>
    </w:p>
    <w:p w14:paraId="7DD1A823" w14:textId="17EA1919" w:rsidR="00DD3B82" w:rsidRDefault="00DD3B82">
      <w:pPr>
        <w:pStyle w:val="CommentText"/>
      </w:pPr>
      <w:r>
        <w:t>Along with the Deep Learning with Python book (I leant you a pdf of that, right?)</w:t>
      </w:r>
    </w:p>
    <w:p w14:paraId="0A7B2A36" w14:textId="77777777" w:rsidR="00DD3B82" w:rsidRDefault="00DD3B82">
      <w:pPr>
        <w:pStyle w:val="CommentText"/>
      </w:pPr>
    </w:p>
    <w:p w14:paraId="79B3DD5D" w14:textId="28581193" w:rsidR="00DD3B82" w:rsidRDefault="00DD3B82">
      <w:pPr>
        <w:pStyle w:val="CommentText"/>
      </w:pPr>
      <w:r>
        <w:t xml:space="preserve">But remember – take what you understand, and apply it to the </w:t>
      </w:r>
      <w:proofErr w:type="spellStart"/>
      <w:r>
        <w:t>1D</w:t>
      </w:r>
      <w:proofErr w:type="spellEnd"/>
      <w:r>
        <w:t xml:space="preserve"> case for your descriptions.</w:t>
      </w:r>
    </w:p>
  </w:comment>
  <w:comment w:id="91" w:author="Dawn MacIsaac" w:date="2021-12-16T07:26:00Z" w:initials="DM">
    <w:p w14:paraId="41C3BF4A" w14:textId="375A6689" w:rsidR="00275D17" w:rsidRDefault="00275D17">
      <w:pPr>
        <w:pStyle w:val="CommentText"/>
      </w:pPr>
      <w:r>
        <w:rPr>
          <w:rStyle w:val="CommentReference"/>
        </w:rPr>
        <w:annotationRef/>
      </w:r>
      <w:r>
        <w:t xml:space="preserve">Maybe this could move down into the </w:t>
      </w:r>
      <w:r w:rsidR="0055508E">
        <w:t xml:space="preserve">last </w:t>
      </w:r>
      <w:r>
        <w:t>section</w:t>
      </w:r>
      <w:r w:rsidR="0055508E">
        <w:t xml:space="preserve"> in 2.4</w:t>
      </w:r>
      <w:r>
        <w:t>.</w:t>
      </w:r>
    </w:p>
    <w:p w14:paraId="2FABCA39" w14:textId="77777777" w:rsidR="00275D17" w:rsidRDefault="00275D17">
      <w:pPr>
        <w:pStyle w:val="CommentText"/>
      </w:pPr>
    </w:p>
    <w:p w14:paraId="1BFF55D8" w14:textId="493B30CA" w:rsidR="00275D17" w:rsidRDefault="00275D17">
      <w:pPr>
        <w:pStyle w:val="CommentText"/>
      </w:pPr>
      <w:r>
        <w:t>But I also note – the references you have earlier on that talk about the ‘few’ studies who have applied DL to load forecasting don’t include most of these.  This is confusing.</w:t>
      </w:r>
    </w:p>
  </w:comment>
  <w:comment w:id="92" w:author="Dawn MacIsaac" w:date="2021-12-16T07:28:00Z" w:initials="DM">
    <w:p w14:paraId="2E8397FC" w14:textId="53D2311B" w:rsidR="00275D17" w:rsidRDefault="00275D17">
      <w:pPr>
        <w:pStyle w:val="CommentText"/>
      </w:pPr>
      <w:r>
        <w:rPr>
          <w:rStyle w:val="CommentReference"/>
        </w:rPr>
        <w:annotationRef/>
      </w:r>
      <w:r>
        <w:t>I think we can get rid of this.</w:t>
      </w:r>
    </w:p>
  </w:comment>
  <w:comment w:id="94" w:author="Dawn MacIsaac" w:date="2021-12-16T10:35:00Z" w:initials="DM">
    <w:p w14:paraId="42D578B0" w14:textId="36A713D3" w:rsidR="00F1291C" w:rsidRDefault="00F1291C">
      <w:pPr>
        <w:pStyle w:val="CommentText"/>
      </w:pPr>
      <w:r>
        <w:rPr>
          <w:rStyle w:val="CommentReference"/>
        </w:rPr>
        <w:annotationRef/>
      </w:r>
      <w:r>
        <w:t>I wouldn’t mention these unless we pay attention to them in our model…do we?  We probably do, since I doubt we present all the day to every filter…but I doubt we dilate?</w:t>
      </w:r>
    </w:p>
  </w:comment>
  <w:comment w:id="93" w:author="Dawn MacIsaac" w:date="2021-12-16T07:28:00Z" w:initials="DM">
    <w:p w14:paraId="2084D284" w14:textId="2717F37A" w:rsidR="00275D17" w:rsidRDefault="00275D17">
      <w:pPr>
        <w:pStyle w:val="CommentText"/>
      </w:pPr>
      <w:r>
        <w:rPr>
          <w:rStyle w:val="CommentReference"/>
        </w:rPr>
        <w:annotationRef/>
      </w:r>
      <w:r>
        <w:t>Again – this should move to a section where were are actually talking about forecasting (and not explaining CNN)</w:t>
      </w:r>
      <w:r w:rsidR="00617FC1">
        <w:t xml:space="preserve">, </w:t>
      </w:r>
      <w:proofErr w:type="spellStart"/>
      <w:r w:rsidR="00617FC1">
        <w:t>ie</w:t>
      </w:r>
      <w:proofErr w:type="spellEnd"/>
      <w:r w:rsidR="00617FC1">
        <w:t xml:space="preserve"> the last section in 2.4.  </w:t>
      </w:r>
      <w:r>
        <w:t>…</w:t>
      </w:r>
      <w:r w:rsidR="00617FC1">
        <w:t>B</w:t>
      </w:r>
      <w:r>
        <w:t xml:space="preserve">ut it also seems well studied.  Are we sure we want to stick with ‘not well studied’ approach to rationalizing our work?  This is </w:t>
      </w:r>
      <w:r w:rsidRPr="00275D17">
        <w:rPr>
          <w:i/>
          <w:iCs/>
        </w:rPr>
        <w:t>still</w:t>
      </w:r>
      <w:r>
        <w:t xml:space="preserve"> confusing.</w:t>
      </w:r>
    </w:p>
  </w:comment>
  <w:comment w:id="95" w:author="Dawn MacIsaac" w:date="2021-12-16T07:30:00Z" w:initials="DM">
    <w:p w14:paraId="7778F56B" w14:textId="5C938C0D" w:rsidR="00F86110" w:rsidRDefault="00F86110">
      <w:pPr>
        <w:pStyle w:val="CommentText"/>
      </w:pPr>
      <w:r>
        <w:rPr>
          <w:rStyle w:val="CommentReference"/>
        </w:rPr>
        <w:annotationRef/>
      </w:r>
      <w:r>
        <w:t>You don’t need to ‘introduce’ convolution.  You can assume your writing to an audience of engineers.  They know what convolution is.</w:t>
      </w:r>
      <w:r w:rsidR="00617FC1">
        <w:t xml:space="preserve">  But it is worth pointing out that its once again, really just a sum of weighted inputs.</w:t>
      </w:r>
    </w:p>
  </w:comment>
  <w:comment w:id="96" w:author="Dawn MacIsaac" w:date="2021-12-16T10:26:00Z" w:initials="DM">
    <w:p w14:paraId="51B47B34" w14:textId="38AE3123" w:rsidR="00123A36" w:rsidRDefault="00123A36">
      <w:pPr>
        <w:pStyle w:val="CommentText"/>
      </w:pPr>
      <w:r>
        <w:rPr>
          <w:rStyle w:val="CommentReference"/>
        </w:rPr>
        <w:annotationRef/>
      </w:r>
      <w:r>
        <w:t xml:space="preserve">Lets start by explaining what a kernel/filter is in terms of convolution (which is really just a sum of weighted inputs again)…Do this in the context of </w:t>
      </w:r>
      <w:proofErr w:type="spellStart"/>
      <w:r>
        <w:t>1D</w:t>
      </w:r>
      <w:proofErr w:type="spellEnd"/>
      <w:r>
        <w:t xml:space="preserve"> convolution. </w:t>
      </w:r>
    </w:p>
  </w:comment>
  <w:comment w:id="98" w:author="Dawn MacIsaac" w:date="2021-12-16T10:28:00Z" w:initials="DM">
    <w:p w14:paraId="5F0CD3A7" w14:textId="103DA2C8" w:rsidR="00123A36" w:rsidRDefault="00123A36">
      <w:pPr>
        <w:pStyle w:val="CommentText"/>
      </w:pPr>
      <w:r>
        <w:rPr>
          <w:rStyle w:val="CommentReference"/>
        </w:rPr>
        <w:annotationRef/>
      </w:r>
      <w:r>
        <w:t>Not always.  I would stop focusing on this.</w:t>
      </w:r>
    </w:p>
  </w:comment>
  <w:comment w:id="97" w:author="Dawn MacIsaac" w:date="2021-12-16T07:31:00Z" w:initials="DM">
    <w:p w14:paraId="439C58F6" w14:textId="600D9DF9" w:rsidR="00F86110" w:rsidRDefault="00F86110">
      <w:pPr>
        <w:pStyle w:val="CommentText"/>
      </w:pPr>
      <w:r>
        <w:rPr>
          <w:rStyle w:val="CommentReference"/>
        </w:rPr>
        <w:annotationRef/>
      </w:r>
    </w:p>
  </w:comment>
  <w:comment w:id="99" w:author="Dawn MacIsaac" w:date="2021-12-16T10:28:00Z" w:initials="DM">
    <w:p w14:paraId="0B967C58" w14:textId="7E4FEBE1" w:rsidR="00123A36" w:rsidRDefault="00123A36">
      <w:pPr>
        <w:pStyle w:val="CommentText"/>
      </w:pPr>
      <w:r>
        <w:rPr>
          <w:rStyle w:val="CommentReference"/>
        </w:rPr>
        <w:annotationRef/>
      </w:r>
      <w:r>
        <w:t>The layers are really in place to provide more resolved focus</w:t>
      </w:r>
    </w:p>
  </w:comment>
  <w:comment w:id="100" w:author="Dawn MacIsaac" w:date="2021-12-16T10:30:00Z" w:initials="DM">
    <w:p w14:paraId="3CB4889B" w14:textId="6D7E74CE" w:rsidR="00123A36" w:rsidRDefault="00123A36">
      <w:pPr>
        <w:pStyle w:val="CommentText"/>
      </w:pPr>
      <w:r>
        <w:rPr>
          <w:rStyle w:val="CommentReference"/>
        </w:rPr>
        <w:annotationRef/>
      </w:r>
      <w:r>
        <w:t xml:space="preserve">We haven’t said that there will be multiple </w:t>
      </w:r>
      <w:r w:rsidR="00617FC1">
        <w:t>kernels</w:t>
      </w:r>
      <w:r>
        <w:t>.</w:t>
      </w:r>
    </w:p>
  </w:comment>
  <w:comment w:id="102" w:author="Dawn MacIsaac" w:date="2021-12-16T10:31:00Z" w:initials="DM">
    <w:p w14:paraId="1790F54C" w14:textId="6D9A5607" w:rsidR="000E4DC9" w:rsidRDefault="000E4DC9">
      <w:pPr>
        <w:pStyle w:val="CommentText"/>
      </w:pPr>
      <w:r>
        <w:rPr>
          <w:rStyle w:val="CommentReference"/>
        </w:rPr>
        <w:annotationRef/>
      </w:r>
      <w:r>
        <w:t xml:space="preserve">Again…as in all the other descriptors, use our own context to express how </w:t>
      </w:r>
      <w:proofErr w:type="spellStart"/>
      <w:r>
        <w:t>CNNs</w:t>
      </w:r>
      <w:proofErr w:type="spellEnd"/>
      <w:r>
        <w:t xml:space="preserve"> work.</w:t>
      </w:r>
    </w:p>
  </w:comment>
  <w:comment w:id="103" w:author="Dawn MacIsaac" w:date="2021-12-16T10:32:00Z" w:initials="DM">
    <w:p w14:paraId="520ED687" w14:textId="0FCF2B3E" w:rsidR="000E4DC9" w:rsidRDefault="000E4DC9">
      <w:pPr>
        <w:pStyle w:val="CommentText"/>
      </w:pPr>
      <w:r>
        <w:rPr>
          <w:rStyle w:val="CommentReference"/>
        </w:rPr>
        <w:annotationRef/>
      </w:r>
      <w:r>
        <w:t xml:space="preserve">Be more precise.  What is convolved with what to produce what, and how is that </w:t>
      </w:r>
      <w:proofErr w:type="spellStart"/>
      <w:r>
        <w:t>releated</w:t>
      </w:r>
      <w:proofErr w:type="spellEnd"/>
      <w:r>
        <w:t xml:space="preserve"> to a ‘feature map’.  </w:t>
      </w:r>
      <w:proofErr w:type="spellStart"/>
      <w:r>
        <w:t>Ie</w:t>
      </w:r>
      <w:proofErr w:type="spellEnd"/>
      <w:r>
        <w:t xml:space="preserve"> what, precisely is the feature map?</w:t>
      </w:r>
    </w:p>
  </w:comment>
  <w:comment w:id="104" w:author="Dawn MacIsaac" w:date="2021-12-16T10:38:00Z" w:initials="DM">
    <w:p w14:paraId="75D7E899" w14:textId="3B8D05D7" w:rsidR="00F1291C" w:rsidRDefault="00F1291C">
      <w:pPr>
        <w:pStyle w:val="CommentText"/>
      </w:pPr>
      <w:r>
        <w:rPr>
          <w:rStyle w:val="CommentReference"/>
        </w:rPr>
        <w:annotationRef/>
      </w:r>
      <w:r>
        <w:t xml:space="preserve">Why is the </w:t>
      </w:r>
      <w:proofErr w:type="spellStart"/>
      <w:r>
        <w:t>ReLU</w:t>
      </w:r>
      <w:proofErr w:type="spellEnd"/>
      <w:r>
        <w:t xml:space="preserve"> activation function used?</w:t>
      </w:r>
    </w:p>
  </w:comment>
  <w:comment w:id="107" w:author="Dawn MacIsaac" w:date="2021-12-16T11:11:00Z" w:initials="DM">
    <w:p w14:paraId="2C4710AF" w14:textId="56DA8D57" w:rsidR="00AB06B3" w:rsidRDefault="00AB06B3">
      <w:pPr>
        <w:pStyle w:val="CommentText"/>
      </w:pPr>
      <w:r>
        <w:rPr>
          <w:rStyle w:val="CommentReference"/>
        </w:rPr>
        <w:annotationRef/>
      </w:r>
      <w:r>
        <w:t xml:space="preserve">I don’t believe you have introduced pooling yet, so this figure can’t be placed here.  Also, </w:t>
      </w:r>
      <w:proofErr w:type="spellStart"/>
      <w:r>
        <w:t>distringuish</w:t>
      </w:r>
      <w:proofErr w:type="spellEnd"/>
      <w:r>
        <w:t xml:space="preserve"> between a) and b)….these seem like completely unrelated figurers?</w:t>
      </w:r>
    </w:p>
  </w:comment>
  <w:comment w:id="108" w:author="Dawn MacIsaac" w:date="2021-12-16T11:13:00Z" w:initials="DM">
    <w:p w14:paraId="27C29D71" w14:textId="2F1F3FB6" w:rsidR="00AB06B3" w:rsidRDefault="00AB06B3">
      <w:pPr>
        <w:pStyle w:val="CommentText"/>
      </w:pPr>
      <w:r>
        <w:rPr>
          <w:rStyle w:val="CommentReference"/>
        </w:rPr>
        <w:annotationRef/>
      </w:r>
      <w:r>
        <w:t>This is confusing.</w:t>
      </w:r>
    </w:p>
  </w:comment>
  <w:comment w:id="109" w:author="Dawn MacIsaac" w:date="2021-12-16T11:13:00Z" w:initials="DM">
    <w:p w14:paraId="25F93CC8" w14:textId="7FC29341" w:rsidR="00AB06B3" w:rsidRDefault="00AB06B3">
      <w:pPr>
        <w:pStyle w:val="CommentText"/>
      </w:pPr>
      <w:r>
        <w:rPr>
          <w:rStyle w:val="CommentReference"/>
        </w:rPr>
        <w:annotationRef/>
      </w:r>
      <w:r>
        <w:t xml:space="preserve">Once again…this </w:t>
      </w:r>
      <w:proofErr w:type="spellStart"/>
      <w:r>
        <w:t>probablycould</w:t>
      </w:r>
      <w:proofErr w:type="spellEnd"/>
      <w:r>
        <w:t xml:space="preserve"> be moved to the NEW section on Deep Learning Forecasters.</w:t>
      </w:r>
    </w:p>
  </w:comment>
  <w:comment w:id="111" w:author="Dawn MacIsaac" w:date="2021-12-16T11:18:00Z" w:initials="DM">
    <w:p w14:paraId="3AE10E20" w14:textId="3797B69C" w:rsidR="0055508E" w:rsidRDefault="0055508E">
      <w:pPr>
        <w:pStyle w:val="CommentText"/>
      </w:pPr>
    </w:p>
    <w:p w14:paraId="6ED56958" w14:textId="77777777" w:rsidR="0055508E" w:rsidRDefault="0055508E">
      <w:pPr>
        <w:pStyle w:val="CommentText"/>
      </w:pPr>
    </w:p>
    <w:p w14:paraId="2AEF5914" w14:textId="7CB60B1E" w:rsidR="00A4014B" w:rsidRDefault="00A4014B">
      <w:pPr>
        <w:pStyle w:val="CommentText"/>
      </w:pPr>
      <w:r>
        <w:rPr>
          <w:rStyle w:val="CommentReference"/>
        </w:rPr>
        <w:annotationRef/>
      </w:r>
      <w:r>
        <w:t>This is where you can now describe how you use the LSTM and CNN in your work.  That should segue nicely from the literature review you apply.  You can simply continue with a new paragraph</w:t>
      </w:r>
    </w:p>
    <w:p w14:paraId="79398E71" w14:textId="77777777" w:rsidR="00A4014B" w:rsidRDefault="00A4014B">
      <w:pPr>
        <w:pStyle w:val="CommentText"/>
      </w:pPr>
    </w:p>
    <w:p w14:paraId="1AE80AD5" w14:textId="5B5495CB" w:rsidR="00A4014B" w:rsidRDefault="00A4014B">
      <w:pPr>
        <w:pStyle w:val="CommentText"/>
      </w:pPr>
      <w:r>
        <w:t xml:space="preserve">IN our work, we apply the LSTM and the CNN in the same way as forecaster.  We use each to replace the tradition ANN in the </w:t>
      </w:r>
      <w:proofErr w:type="spellStart"/>
      <w:r>
        <w:t>ANNSLTF</w:t>
      </w:r>
      <w:proofErr w:type="spellEnd"/>
      <w:r>
        <w:t>.  …I am not sure you need anything more.</w:t>
      </w:r>
    </w:p>
  </w:comment>
  <w:comment w:id="132" w:author="Dawn MacIsaac" w:date="2021-12-15T09:12:00Z" w:initials="DM">
    <w:p w14:paraId="5409E32B" w14:textId="4541D168" w:rsidR="00605403" w:rsidRDefault="00605403">
      <w:pPr>
        <w:pStyle w:val="CommentText"/>
      </w:pPr>
      <w:r>
        <w:rPr>
          <w:rStyle w:val="CommentReference"/>
        </w:rPr>
        <w:annotationRef/>
      </w:r>
      <w:r>
        <w:t xml:space="preserve">Does it really – one day ahead isn’t really </w:t>
      </w:r>
    </w:p>
  </w:comment>
  <w:comment w:id="137" w:author="Tolulope Olugbenga" w:date="2021-12-01T20: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138" w:author="Dawn MacIsaac" w:date="2021-12-01T09:30:00Z" w:initials="DM">
    <w:p w14:paraId="03E8F8D5" w14:textId="14ACD986" w:rsidR="001E425A" w:rsidRDefault="001E425A">
      <w:pPr>
        <w:pStyle w:val="CommentText"/>
      </w:pPr>
      <w:r>
        <w:rPr>
          <w:rStyle w:val="CommentReference"/>
        </w:rPr>
        <w:annotationRef/>
      </w:r>
      <w:r>
        <w:t>Can you include the window length in time in brackets (Tw = 7 hours)…that seems long to me.</w:t>
      </w:r>
      <w:r w:rsidR="00284D7D">
        <w:t xml:space="preserve">  Is it reasonable?</w:t>
      </w:r>
    </w:p>
  </w:comment>
  <w:comment w:id="139" w:author="Tolulope Olugbenga" w:date="2021-12-01T20:06:00Z" w:initials="TO">
    <w:p w14:paraId="1EAA3B3E" w14:textId="7E0493A9" w:rsidR="007249C0" w:rsidRDefault="007249C0">
      <w:pPr>
        <w:pStyle w:val="CommentText"/>
      </w:pPr>
      <w:r>
        <w:rPr>
          <w:rStyle w:val="CommentReference"/>
        </w:rPr>
        <w:annotationRef/>
      </w:r>
      <w:r w:rsidR="00B80A7F" w:rsidRPr="00B80A7F">
        <w:t>I believe it is reasonable because it uses the three hours preceding and following it to determine whether or not it is an outlier.</w:t>
      </w:r>
    </w:p>
  </w:comment>
  <w:comment w:id="143"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144" w:author="Tolulope Olugbenga" w:date="2021-12-01T20:16:00Z" w:initials="TO">
    <w:p w14:paraId="27DD650A" w14:textId="752B7BC3" w:rsidR="009B3B84" w:rsidRPr="009B3B84" w:rsidRDefault="009B3B84">
      <w:pPr>
        <w:pStyle w:val="CommentText"/>
      </w:pPr>
      <w:r>
        <w:rPr>
          <w:rStyle w:val="CommentReference"/>
        </w:rPr>
        <w:annotationRef/>
      </w:r>
      <w:r>
        <w:t xml:space="preserve">There are ten independent variables. </w:t>
      </w:r>
      <w:proofErr w:type="spellStart"/>
      <w:r>
        <w:t>B</w:t>
      </w:r>
      <w:r>
        <w:rPr>
          <w:vertAlign w:val="subscript"/>
        </w:rPr>
        <w:t>0</w:t>
      </w:r>
      <w:proofErr w:type="spellEnd"/>
      <w:r>
        <w:rPr>
          <w:vertAlign w:val="subscript"/>
        </w:rPr>
        <w:t xml:space="preserve">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B69D35" w15:done="0"/>
  <w15:commentEx w15:paraId="6DE185C3" w15:done="0"/>
  <w15:commentEx w15:paraId="7F55D5C2" w15:done="0"/>
  <w15:commentEx w15:paraId="052E1623" w15:done="0"/>
  <w15:commentEx w15:paraId="631D56F7" w15:done="0"/>
  <w15:commentEx w15:paraId="3F7B153A" w15:done="0"/>
  <w15:commentEx w15:paraId="3AFC2D41" w15:done="0"/>
  <w15:commentEx w15:paraId="632376B0" w15:done="0"/>
  <w15:commentEx w15:paraId="0BD25876" w15:done="0"/>
  <w15:commentEx w15:paraId="4D8757E3" w15:done="0"/>
  <w15:commentEx w15:paraId="289F4127" w15:done="0"/>
  <w15:commentEx w15:paraId="79B3DD5D" w15:done="0"/>
  <w15:commentEx w15:paraId="1BFF55D8" w15:done="0"/>
  <w15:commentEx w15:paraId="2E8397FC" w15:done="0"/>
  <w15:commentEx w15:paraId="42D578B0" w15:done="0"/>
  <w15:commentEx w15:paraId="2084D284" w15:done="0"/>
  <w15:commentEx w15:paraId="7778F56B" w15:done="0"/>
  <w15:commentEx w15:paraId="51B47B34" w15:done="0"/>
  <w15:commentEx w15:paraId="5F0CD3A7" w15:done="0"/>
  <w15:commentEx w15:paraId="439C58F6" w15:done="0"/>
  <w15:commentEx w15:paraId="0B967C58" w15:done="0"/>
  <w15:commentEx w15:paraId="3CB4889B" w15:done="0"/>
  <w15:commentEx w15:paraId="1790F54C" w15:done="0"/>
  <w15:commentEx w15:paraId="520ED687" w15:done="0"/>
  <w15:commentEx w15:paraId="75D7E899" w15:done="0"/>
  <w15:commentEx w15:paraId="2C4710AF" w15:done="0"/>
  <w15:commentEx w15:paraId="27C29D71" w15:done="0"/>
  <w15:commentEx w15:paraId="25F93CC8" w15:done="0"/>
  <w15:commentEx w15:paraId="1AE80AD5" w15:done="0"/>
  <w15:commentEx w15:paraId="5409E32B" w15:done="0"/>
  <w15:commentEx w15:paraId="02E147CE" w15:done="1"/>
  <w15:commentEx w15:paraId="03E8F8D5" w15:done="1"/>
  <w15:commentEx w15:paraId="1EAA3B3E" w15:paraIdParent="03E8F8D5"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55EF2" w16cex:dateUtc="2021-12-16T10:45:00Z"/>
  <w16cex:commentExtensible w16cex:durableId="25655F34" w16cex:dateUtc="2021-12-16T10:46:00Z"/>
  <w16cex:commentExtensible w16cex:durableId="25655F4F" w16cex:dateUtc="2021-12-16T10:46:00Z"/>
  <w16cex:commentExtensible w16cex:durableId="25640107" w16cex:dateUtc="2021-12-15T09:52:00Z"/>
  <w16cex:commentExtensible w16cex:durableId="25640896" w16cex:dateUtc="2021-12-15T10:24:00Z"/>
  <w16cex:commentExtensible w16cex:durableId="2565662E" w16cex:dateUtc="2021-12-16T11:15:00Z"/>
  <w16cex:commentExtensible w16cex:durableId="2565627D" w16cex:dateUtc="2021-12-16T11:00:00Z"/>
  <w16cex:commentExtensible w16cex:durableId="256565DB" w16cex:dateUtc="2021-12-16T11:14:00Z"/>
  <w16cex:commentExtensible w16cex:durableId="2565686B" w16cex:dateUtc="2021-12-16T11:25:00Z"/>
  <w16cex:commentExtensible w16cex:durableId="256569F7" w16cex:dateUtc="2021-12-16T11:32:00Z"/>
  <w16cex:commentExtensible w16cex:durableId="25659E28" w16cex:dateUtc="2021-12-16T15:14:00Z"/>
  <w16cex:commentExtensible w16cex:durableId="2565A135" w16cex:dateUtc="2021-12-16T15:27:00Z"/>
  <w16cex:commentExtensible w16cex:durableId="2565688B" w16cex:dateUtc="2021-12-16T11:26:00Z"/>
  <w16cex:commentExtensible w16cex:durableId="2565690F" w16cex:dateUtc="2021-12-16T11:28:00Z"/>
  <w16cex:commentExtensible w16cex:durableId="2565950D" w16cex:dateUtc="2021-12-16T14:35:00Z"/>
  <w16cex:commentExtensible w16cex:durableId="25656930" w16cex:dateUtc="2021-12-16T11:28:00Z"/>
  <w16cex:commentExtensible w16cex:durableId="2565699E" w16cex:dateUtc="2021-12-16T11:30:00Z"/>
  <w16cex:commentExtensible w16cex:durableId="256592B9" w16cex:dateUtc="2021-12-16T14:26:00Z"/>
  <w16cex:commentExtensible w16cex:durableId="25659347" w16cex:dateUtc="2021-12-16T14:28:00Z"/>
  <w16cex:commentExtensible w16cex:durableId="256569DB" w16cex:dateUtc="2021-12-16T11:31:00Z"/>
  <w16cex:commentExtensible w16cex:durableId="25659367" w16cex:dateUtc="2021-12-16T14:28:00Z"/>
  <w16cex:commentExtensible w16cex:durableId="256593B3" w16cex:dateUtc="2021-12-16T14:30:00Z"/>
  <w16cex:commentExtensible w16cex:durableId="256593FA" w16cex:dateUtc="2021-12-16T14:31:00Z"/>
  <w16cex:commentExtensible w16cex:durableId="25659428" w16cex:dateUtc="2021-12-16T14:32:00Z"/>
  <w16cex:commentExtensible w16cex:durableId="256595A2" w16cex:dateUtc="2021-12-16T14:38:00Z"/>
  <w16cex:commentExtensible w16cex:durableId="25659D68" w16cex:dateUtc="2021-12-16T15:11:00Z"/>
  <w16cex:commentExtensible w16cex:durableId="25659DCB" w16cex:dateUtc="2021-12-16T15:13:00Z"/>
  <w16cex:commentExtensible w16cex:durableId="25659DE4" w16cex:dateUtc="2021-12-16T15:13:00Z"/>
  <w16cex:commentExtensible w16cex:durableId="25659F1E" w16cex:dateUtc="2021-12-16T15:18:00Z"/>
  <w16cex:commentExtensible w16cex:durableId="25642FF1" w16cex:dateUtc="2021-12-15T13:12:00Z"/>
  <w16cex:commentExtensible w16cex:durableId="255244EE" w16cex:dateUtc="2021-12-02T00:01:00Z"/>
  <w16cex:commentExtensible w16cex:durableId="2551BF34" w16cex:dateUtc="2021-12-01T13:30:00Z"/>
  <w16cex:commentExtensible w16cex:durableId="25524629" w16cex:dateUtc="2021-12-02T00:06: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B69D35" w16cid:durableId="25655EF2"/>
  <w16cid:commentId w16cid:paraId="6DE185C3" w16cid:durableId="25655F34"/>
  <w16cid:commentId w16cid:paraId="7F55D5C2" w16cid:durableId="25655F4F"/>
  <w16cid:commentId w16cid:paraId="052E1623" w16cid:durableId="25640107"/>
  <w16cid:commentId w16cid:paraId="631D56F7" w16cid:durableId="25640896"/>
  <w16cid:commentId w16cid:paraId="3F7B153A" w16cid:durableId="2565662E"/>
  <w16cid:commentId w16cid:paraId="3AFC2D41" w16cid:durableId="2565627D"/>
  <w16cid:commentId w16cid:paraId="632376B0" w16cid:durableId="256565DB"/>
  <w16cid:commentId w16cid:paraId="0BD25876" w16cid:durableId="2565686B"/>
  <w16cid:commentId w16cid:paraId="4D8757E3" w16cid:durableId="256569F7"/>
  <w16cid:commentId w16cid:paraId="289F4127" w16cid:durableId="25659E28"/>
  <w16cid:commentId w16cid:paraId="79B3DD5D" w16cid:durableId="2565A135"/>
  <w16cid:commentId w16cid:paraId="1BFF55D8" w16cid:durableId="2565688B"/>
  <w16cid:commentId w16cid:paraId="2E8397FC" w16cid:durableId="2565690F"/>
  <w16cid:commentId w16cid:paraId="42D578B0" w16cid:durableId="2565950D"/>
  <w16cid:commentId w16cid:paraId="2084D284" w16cid:durableId="25656930"/>
  <w16cid:commentId w16cid:paraId="7778F56B" w16cid:durableId="2565699E"/>
  <w16cid:commentId w16cid:paraId="51B47B34" w16cid:durableId="256592B9"/>
  <w16cid:commentId w16cid:paraId="5F0CD3A7" w16cid:durableId="25659347"/>
  <w16cid:commentId w16cid:paraId="439C58F6" w16cid:durableId="256569DB"/>
  <w16cid:commentId w16cid:paraId="0B967C58" w16cid:durableId="25659367"/>
  <w16cid:commentId w16cid:paraId="3CB4889B" w16cid:durableId="256593B3"/>
  <w16cid:commentId w16cid:paraId="1790F54C" w16cid:durableId="256593FA"/>
  <w16cid:commentId w16cid:paraId="520ED687" w16cid:durableId="25659428"/>
  <w16cid:commentId w16cid:paraId="75D7E899" w16cid:durableId="256595A2"/>
  <w16cid:commentId w16cid:paraId="2C4710AF" w16cid:durableId="25659D68"/>
  <w16cid:commentId w16cid:paraId="27C29D71" w16cid:durableId="25659DCB"/>
  <w16cid:commentId w16cid:paraId="25F93CC8" w16cid:durableId="25659DE4"/>
  <w16cid:commentId w16cid:paraId="1AE80AD5" w16cid:durableId="25659F1E"/>
  <w16cid:commentId w16cid:paraId="5409E32B" w16cid:durableId="25642FF1"/>
  <w16cid:commentId w16cid:paraId="02E147CE" w16cid:durableId="255244EE"/>
  <w16cid:commentId w16cid:paraId="03E8F8D5" w16cid:durableId="2551BF34"/>
  <w16cid:commentId w16cid:paraId="1EAA3B3E" w16cid:durableId="25524629"/>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AD9F1" w14:textId="77777777" w:rsidR="001F7262" w:rsidRDefault="001F7262">
      <w:r>
        <w:separator/>
      </w:r>
    </w:p>
    <w:p w14:paraId="43C7DD66" w14:textId="77777777" w:rsidR="001F7262" w:rsidRDefault="001F7262"/>
    <w:p w14:paraId="65856CA4" w14:textId="77777777" w:rsidR="001F7262" w:rsidRDefault="001F7262"/>
    <w:p w14:paraId="4AA5C092" w14:textId="77777777" w:rsidR="001F7262" w:rsidRDefault="001F7262"/>
    <w:p w14:paraId="53D97795" w14:textId="77777777" w:rsidR="001F7262" w:rsidRDefault="001F7262"/>
    <w:p w14:paraId="58CD6119" w14:textId="77777777" w:rsidR="001F7262" w:rsidRDefault="001F7262"/>
    <w:p w14:paraId="5A12F158" w14:textId="77777777" w:rsidR="001F7262" w:rsidRDefault="001F7262"/>
    <w:p w14:paraId="23C1A113" w14:textId="77777777" w:rsidR="001F7262" w:rsidRDefault="001F7262"/>
    <w:p w14:paraId="564D2327" w14:textId="77777777" w:rsidR="001F7262" w:rsidRDefault="001F7262"/>
  </w:endnote>
  <w:endnote w:type="continuationSeparator" w:id="0">
    <w:p w14:paraId="0B3AD16D" w14:textId="77777777" w:rsidR="001F7262" w:rsidRDefault="001F7262">
      <w:r>
        <w:continuationSeparator/>
      </w:r>
    </w:p>
    <w:p w14:paraId="6A80F83E" w14:textId="77777777" w:rsidR="001F7262" w:rsidRDefault="001F7262"/>
    <w:p w14:paraId="70C064D2" w14:textId="77777777" w:rsidR="001F7262" w:rsidRDefault="001F7262"/>
    <w:p w14:paraId="1FE8C7A0" w14:textId="77777777" w:rsidR="001F7262" w:rsidRDefault="001F7262"/>
    <w:p w14:paraId="403EF800" w14:textId="77777777" w:rsidR="001F7262" w:rsidRDefault="001F7262"/>
    <w:p w14:paraId="4ABCFEA7" w14:textId="77777777" w:rsidR="001F7262" w:rsidRDefault="001F7262"/>
    <w:p w14:paraId="4F8220A9" w14:textId="77777777" w:rsidR="001F7262" w:rsidRDefault="001F7262"/>
    <w:p w14:paraId="4E2BE4FC" w14:textId="77777777" w:rsidR="001F7262" w:rsidRDefault="001F7262"/>
    <w:p w14:paraId="04FC7F7A" w14:textId="77777777" w:rsidR="001F7262" w:rsidRDefault="001F72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88641" w14:textId="77777777" w:rsidR="001F7262" w:rsidRDefault="001F7262">
      <w:r>
        <w:separator/>
      </w:r>
    </w:p>
    <w:p w14:paraId="32A35470" w14:textId="77777777" w:rsidR="001F7262" w:rsidRDefault="001F7262"/>
  </w:footnote>
  <w:footnote w:type="continuationSeparator" w:id="0">
    <w:p w14:paraId="5EDB7315" w14:textId="77777777" w:rsidR="001F7262" w:rsidRDefault="001F7262">
      <w:r>
        <w:continuationSeparator/>
      </w:r>
    </w:p>
    <w:p w14:paraId="23DADF6C" w14:textId="77777777" w:rsidR="001F7262" w:rsidRDefault="001F7262"/>
  </w:footnote>
  <w:footnote w:type="continuationNotice" w:id="1">
    <w:p w14:paraId="5E40B6AF" w14:textId="77777777" w:rsidR="001F7262" w:rsidRPr="00C92783" w:rsidRDefault="001F7262" w:rsidP="00C92783">
      <w:pPr>
        <w:pStyle w:val="Footer"/>
      </w:pPr>
    </w:p>
    <w:p w14:paraId="73AD2F76" w14:textId="77777777" w:rsidR="001F7262" w:rsidRDefault="001F72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MKoFAFkdROA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A0"/>
    <w:rsid w:val="00010201"/>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3CB8"/>
    <w:rsid w:val="00054300"/>
    <w:rsid w:val="00054D25"/>
    <w:rsid w:val="00055946"/>
    <w:rsid w:val="000559FB"/>
    <w:rsid w:val="00056024"/>
    <w:rsid w:val="00056CED"/>
    <w:rsid w:val="0005712F"/>
    <w:rsid w:val="00057429"/>
    <w:rsid w:val="00060729"/>
    <w:rsid w:val="000609CB"/>
    <w:rsid w:val="00060BA2"/>
    <w:rsid w:val="00060E43"/>
    <w:rsid w:val="00062BBE"/>
    <w:rsid w:val="00064BA7"/>
    <w:rsid w:val="00064CC3"/>
    <w:rsid w:val="00065BAC"/>
    <w:rsid w:val="00065E97"/>
    <w:rsid w:val="00066B36"/>
    <w:rsid w:val="00066CAF"/>
    <w:rsid w:val="000672A0"/>
    <w:rsid w:val="0006755F"/>
    <w:rsid w:val="00070492"/>
    <w:rsid w:val="000705F4"/>
    <w:rsid w:val="0007061E"/>
    <w:rsid w:val="000706FE"/>
    <w:rsid w:val="00071959"/>
    <w:rsid w:val="0007198B"/>
    <w:rsid w:val="00071E30"/>
    <w:rsid w:val="000725A8"/>
    <w:rsid w:val="0007309F"/>
    <w:rsid w:val="00073711"/>
    <w:rsid w:val="00073C10"/>
    <w:rsid w:val="000747EC"/>
    <w:rsid w:val="00074F35"/>
    <w:rsid w:val="00075723"/>
    <w:rsid w:val="00076604"/>
    <w:rsid w:val="000779CF"/>
    <w:rsid w:val="00077E12"/>
    <w:rsid w:val="00080973"/>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218"/>
    <w:rsid w:val="00097375"/>
    <w:rsid w:val="00097FD8"/>
    <w:rsid w:val="000A0060"/>
    <w:rsid w:val="000A0645"/>
    <w:rsid w:val="000A09A7"/>
    <w:rsid w:val="000A0F20"/>
    <w:rsid w:val="000A111B"/>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A90"/>
    <w:rsid w:val="000B209D"/>
    <w:rsid w:val="000B213C"/>
    <w:rsid w:val="000B32A1"/>
    <w:rsid w:val="000B46F1"/>
    <w:rsid w:val="000B4915"/>
    <w:rsid w:val="000B4A17"/>
    <w:rsid w:val="000B4DF9"/>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5C6"/>
    <w:rsid w:val="000D17B6"/>
    <w:rsid w:val="000D1C5F"/>
    <w:rsid w:val="000D2106"/>
    <w:rsid w:val="000D280C"/>
    <w:rsid w:val="000D2A41"/>
    <w:rsid w:val="000D4110"/>
    <w:rsid w:val="000D4162"/>
    <w:rsid w:val="000D443E"/>
    <w:rsid w:val="000D4540"/>
    <w:rsid w:val="000D46B0"/>
    <w:rsid w:val="000D4AAE"/>
    <w:rsid w:val="000D5076"/>
    <w:rsid w:val="000D5A1D"/>
    <w:rsid w:val="000D63A3"/>
    <w:rsid w:val="000D662F"/>
    <w:rsid w:val="000D6756"/>
    <w:rsid w:val="000D6B2E"/>
    <w:rsid w:val="000D78E7"/>
    <w:rsid w:val="000E0567"/>
    <w:rsid w:val="000E0761"/>
    <w:rsid w:val="000E13C8"/>
    <w:rsid w:val="000E1DCC"/>
    <w:rsid w:val="000E1E7D"/>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EF8"/>
    <w:rsid w:val="000F5FD1"/>
    <w:rsid w:val="000F62DF"/>
    <w:rsid w:val="000F6966"/>
    <w:rsid w:val="000F72A8"/>
    <w:rsid w:val="0010026B"/>
    <w:rsid w:val="00100391"/>
    <w:rsid w:val="001004C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899"/>
    <w:rsid w:val="00116916"/>
    <w:rsid w:val="00116AA8"/>
    <w:rsid w:val="00117679"/>
    <w:rsid w:val="001204A8"/>
    <w:rsid w:val="0012097E"/>
    <w:rsid w:val="00121315"/>
    <w:rsid w:val="00122F13"/>
    <w:rsid w:val="00123A36"/>
    <w:rsid w:val="001240BB"/>
    <w:rsid w:val="00124333"/>
    <w:rsid w:val="00124664"/>
    <w:rsid w:val="00124BE6"/>
    <w:rsid w:val="00125320"/>
    <w:rsid w:val="001253D2"/>
    <w:rsid w:val="001253E2"/>
    <w:rsid w:val="00125519"/>
    <w:rsid w:val="001255C7"/>
    <w:rsid w:val="0012605F"/>
    <w:rsid w:val="00126B31"/>
    <w:rsid w:val="00126C1B"/>
    <w:rsid w:val="001273F8"/>
    <w:rsid w:val="00127DF8"/>
    <w:rsid w:val="00130E7E"/>
    <w:rsid w:val="001316D0"/>
    <w:rsid w:val="0013197E"/>
    <w:rsid w:val="00132553"/>
    <w:rsid w:val="001331BA"/>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E96"/>
    <w:rsid w:val="00144FD7"/>
    <w:rsid w:val="0014554C"/>
    <w:rsid w:val="001469D5"/>
    <w:rsid w:val="001469E8"/>
    <w:rsid w:val="00146A7B"/>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70E6E"/>
    <w:rsid w:val="00171F4E"/>
    <w:rsid w:val="00172474"/>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FD0"/>
    <w:rsid w:val="001771D2"/>
    <w:rsid w:val="00177B9E"/>
    <w:rsid w:val="00177C24"/>
    <w:rsid w:val="0018165C"/>
    <w:rsid w:val="00181AF2"/>
    <w:rsid w:val="00181E4C"/>
    <w:rsid w:val="0018208B"/>
    <w:rsid w:val="0018258D"/>
    <w:rsid w:val="0018271C"/>
    <w:rsid w:val="00182828"/>
    <w:rsid w:val="00183E15"/>
    <w:rsid w:val="0018400D"/>
    <w:rsid w:val="00184570"/>
    <w:rsid w:val="0018476A"/>
    <w:rsid w:val="00184782"/>
    <w:rsid w:val="00185A6C"/>
    <w:rsid w:val="00186CA4"/>
    <w:rsid w:val="00186F3A"/>
    <w:rsid w:val="001878B4"/>
    <w:rsid w:val="00187E96"/>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5B"/>
    <w:rsid w:val="00197EE0"/>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B29"/>
    <w:rsid w:val="001C0BF5"/>
    <w:rsid w:val="001C183F"/>
    <w:rsid w:val="001C1B28"/>
    <w:rsid w:val="001C274B"/>
    <w:rsid w:val="001C30F5"/>
    <w:rsid w:val="001C331C"/>
    <w:rsid w:val="001C3509"/>
    <w:rsid w:val="001C43DF"/>
    <w:rsid w:val="001C4457"/>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3072"/>
    <w:rsid w:val="001E425A"/>
    <w:rsid w:val="001E443E"/>
    <w:rsid w:val="001E456B"/>
    <w:rsid w:val="001E4A41"/>
    <w:rsid w:val="001E6DE6"/>
    <w:rsid w:val="001E6DEB"/>
    <w:rsid w:val="001E7569"/>
    <w:rsid w:val="001E7AD6"/>
    <w:rsid w:val="001E7F93"/>
    <w:rsid w:val="001F01E0"/>
    <w:rsid w:val="001F2627"/>
    <w:rsid w:val="001F26EC"/>
    <w:rsid w:val="001F28BA"/>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32D"/>
    <w:rsid w:val="00225B54"/>
    <w:rsid w:val="002278B3"/>
    <w:rsid w:val="002301BC"/>
    <w:rsid w:val="0023093D"/>
    <w:rsid w:val="00230E48"/>
    <w:rsid w:val="00231544"/>
    <w:rsid w:val="002315A5"/>
    <w:rsid w:val="002328F7"/>
    <w:rsid w:val="00233745"/>
    <w:rsid w:val="002337EA"/>
    <w:rsid w:val="002338C3"/>
    <w:rsid w:val="00233A79"/>
    <w:rsid w:val="00234A46"/>
    <w:rsid w:val="00235B36"/>
    <w:rsid w:val="0023685D"/>
    <w:rsid w:val="00236EC7"/>
    <w:rsid w:val="0023778C"/>
    <w:rsid w:val="00237994"/>
    <w:rsid w:val="00237B33"/>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574E7"/>
    <w:rsid w:val="0026008A"/>
    <w:rsid w:val="002611DF"/>
    <w:rsid w:val="00261586"/>
    <w:rsid w:val="00261696"/>
    <w:rsid w:val="0026247C"/>
    <w:rsid w:val="002625C8"/>
    <w:rsid w:val="002629CC"/>
    <w:rsid w:val="00263132"/>
    <w:rsid w:val="0026398F"/>
    <w:rsid w:val="00263D4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6C"/>
    <w:rsid w:val="00280222"/>
    <w:rsid w:val="002804B8"/>
    <w:rsid w:val="00280636"/>
    <w:rsid w:val="00281B31"/>
    <w:rsid w:val="00282546"/>
    <w:rsid w:val="00282B58"/>
    <w:rsid w:val="00283179"/>
    <w:rsid w:val="00283641"/>
    <w:rsid w:val="00284194"/>
    <w:rsid w:val="00284D7D"/>
    <w:rsid w:val="0028529A"/>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E03"/>
    <w:rsid w:val="00292F6A"/>
    <w:rsid w:val="002936EF"/>
    <w:rsid w:val="002936FA"/>
    <w:rsid w:val="00293FF8"/>
    <w:rsid w:val="00294512"/>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F33"/>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CE0"/>
    <w:rsid w:val="002E03D3"/>
    <w:rsid w:val="002E0AEC"/>
    <w:rsid w:val="002E1480"/>
    <w:rsid w:val="002E20D5"/>
    <w:rsid w:val="002E2AB4"/>
    <w:rsid w:val="002E2C93"/>
    <w:rsid w:val="002E308F"/>
    <w:rsid w:val="002E35C3"/>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17BF"/>
    <w:rsid w:val="0030216B"/>
    <w:rsid w:val="003024F1"/>
    <w:rsid w:val="003029FE"/>
    <w:rsid w:val="00302DC4"/>
    <w:rsid w:val="00302E7F"/>
    <w:rsid w:val="00303A4D"/>
    <w:rsid w:val="00305128"/>
    <w:rsid w:val="003057CD"/>
    <w:rsid w:val="003063F8"/>
    <w:rsid w:val="00307C55"/>
    <w:rsid w:val="00307E7F"/>
    <w:rsid w:val="00307F9A"/>
    <w:rsid w:val="0031001C"/>
    <w:rsid w:val="00310CD9"/>
    <w:rsid w:val="00311925"/>
    <w:rsid w:val="00311999"/>
    <w:rsid w:val="00312059"/>
    <w:rsid w:val="00312268"/>
    <w:rsid w:val="0031226F"/>
    <w:rsid w:val="00312547"/>
    <w:rsid w:val="003148D4"/>
    <w:rsid w:val="00314909"/>
    <w:rsid w:val="00314C97"/>
    <w:rsid w:val="00314CDF"/>
    <w:rsid w:val="003151B5"/>
    <w:rsid w:val="0031624A"/>
    <w:rsid w:val="003162DE"/>
    <w:rsid w:val="0031650A"/>
    <w:rsid w:val="0031667E"/>
    <w:rsid w:val="00316D15"/>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BEB"/>
    <w:rsid w:val="00346FB7"/>
    <w:rsid w:val="0034707F"/>
    <w:rsid w:val="0034751B"/>
    <w:rsid w:val="003475BD"/>
    <w:rsid w:val="0035051A"/>
    <w:rsid w:val="0035091F"/>
    <w:rsid w:val="00350C8C"/>
    <w:rsid w:val="003527E5"/>
    <w:rsid w:val="00353469"/>
    <w:rsid w:val="003536FD"/>
    <w:rsid w:val="00353ADF"/>
    <w:rsid w:val="00353E3C"/>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535"/>
    <w:rsid w:val="0036161B"/>
    <w:rsid w:val="003620F8"/>
    <w:rsid w:val="003623FD"/>
    <w:rsid w:val="00362A74"/>
    <w:rsid w:val="00362E32"/>
    <w:rsid w:val="00363207"/>
    <w:rsid w:val="0036322B"/>
    <w:rsid w:val="0036326B"/>
    <w:rsid w:val="003635B0"/>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5D1"/>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145C"/>
    <w:rsid w:val="003A1751"/>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4FE"/>
    <w:rsid w:val="003C0F76"/>
    <w:rsid w:val="003C1202"/>
    <w:rsid w:val="003C2098"/>
    <w:rsid w:val="003C246C"/>
    <w:rsid w:val="003C3F28"/>
    <w:rsid w:val="003C4614"/>
    <w:rsid w:val="003C49D5"/>
    <w:rsid w:val="003C519C"/>
    <w:rsid w:val="003C54FF"/>
    <w:rsid w:val="003C5E94"/>
    <w:rsid w:val="003C6AAD"/>
    <w:rsid w:val="003C6ABA"/>
    <w:rsid w:val="003C6BAB"/>
    <w:rsid w:val="003C6E56"/>
    <w:rsid w:val="003C7542"/>
    <w:rsid w:val="003C792A"/>
    <w:rsid w:val="003C7939"/>
    <w:rsid w:val="003D0652"/>
    <w:rsid w:val="003D0C79"/>
    <w:rsid w:val="003D11EB"/>
    <w:rsid w:val="003D1D72"/>
    <w:rsid w:val="003D22CC"/>
    <w:rsid w:val="003D23CD"/>
    <w:rsid w:val="003D349E"/>
    <w:rsid w:val="003D36E5"/>
    <w:rsid w:val="003D381C"/>
    <w:rsid w:val="003D5E90"/>
    <w:rsid w:val="003D6024"/>
    <w:rsid w:val="003D6F79"/>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462"/>
    <w:rsid w:val="003F072B"/>
    <w:rsid w:val="003F0B0A"/>
    <w:rsid w:val="003F10CF"/>
    <w:rsid w:val="003F129E"/>
    <w:rsid w:val="003F2712"/>
    <w:rsid w:val="003F37CC"/>
    <w:rsid w:val="003F3F8D"/>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20429"/>
    <w:rsid w:val="00420BC9"/>
    <w:rsid w:val="00420D7C"/>
    <w:rsid w:val="00421315"/>
    <w:rsid w:val="00421507"/>
    <w:rsid w:val="00422321"/>
    <w:rsid w:val="00422450"/>
    <w:rsid w:val="0042253E"/>
    <w:rsid w:val="00422E48"/>
    <w:rsid w:val="004233B0"/>
    <w:rsid w:val="0042377F"/>
    <w:rsid w:val="00424A6D"/>
    <w:rsid w:val="00425084"/>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284"/>
    <w:rsid w:val="004605B4"/>
    <w:rsid w:val="00460864"/>
    <w:rsid w:val="00460E1D"/>
    <w:rsid w:val="004627E3"/>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E53"/>
    <w:rsid w:val="0048024F"/>
    <w:rsid w:val="00480959"/>
    <w:rsid w:val="00480E90"/>
    <w:rsid w:val="0048185E"/>
    <w:rsid w:val="00481896"/>
    <w:rsid w:val="00481CDE"/>
    <w:rsid w:val="00482A41"/>
    <w:rsid w:val="00482B33"/>
    <w:rsid w:val="00482D45"/>
    <w:rsid w:val="00483304"/>
    <w:rsid w:val="00483B15"/>
    <w:rsid w:val="00484128"/>
    <w:rsid w:val="00484DDD"/>
    <w:rsid w:val="00484FFF"/>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3BC5"/>
    <w:rsid w:val="0049506F"/>
    <w:rsid w:val="0049564F"/>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48B8"/>
    <w:rsid w:val="004A4981"/>
    <w:rsid w:val="004A49DB"/>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5540"/>
    <w:rsid w:val="004E66C3"/>
    <w:rsid w:val="004E7647"/>
    <w:rsid w:val="004F00AD"/>
    <w:rsid w:val="004F1056"/>
    <w:rsid w:val="004F130B"/>
    <w:rsid w:val="004F1C26"/>
    <w:rsid w:val="004F300A"/>
    <w:rsid w:val="004F3420"/>
    <w:rsid w:val="004F407A"/>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4D9E"/>
    <w:rsid w:val="00504F7E"/>
    <w:rsid w:val="00505464"/>
    <w:rsid w:val="00505BE5"/>
    <w:rsid w:val="00505BF3"/>
    <w:rsid w:val="00505D15"/>
    <w:rsid w:val="005061FC"/>
    <w:rsid w:val="00506452"/>
    <w:rsid w:val="00506A2F"/>
    <w:rsid w:val="005102B1"/>
    <w:rsid w:val="00510906"/>
    <w:rsid w:val="00510B38"/>
    <w:rsid w:val="00510CF2"/>
    <w:rsid w:val="005114AB"/>
    <w:rsid w:val="0051257C"/>
    <w:rsid w:val="00512E6B"/>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62E5"/>
    <w:rsid w:val="00526964"/>
    <w:rsid w:val="00527297"/>
    <w:rsid w:val="005276D2"/>
    <w:rsid w:val="005320DC"/>
    <w:rsid w:val="0053296E"/>
    <w:rsid w:val="00532DA3"/>
    <w:rsid w:val="00532EDC"/>
    <w:rsid w:val="005343B5"/>
    <w:rsid w:val="00534F05"/>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B80"/>
    <w:rsid w:val="00552709"/>
    <w:rsid w:val="00553B8C"/>
    <w:rsid w:val="00553C3C"/>
    <w:rsid w:val="00553E72"/>
    <w:rsid w:val="00554520"/>
    <w:rsid w:val="00554616"/>
    <w:rsid w:val="0055487E"/>
    <w:rsid w:val="00554D2D"/>
    <w:rsid w:val="0055508E"/>
    <w:rsid w:val="00556EE1"/>
    <w:rsid w:val="0055729B"/>
    <w:rsid w:val="00557374"/>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2E0"/>
    <w:rsid w:val="005968D5"/>
    <w:rsid w:val="00597B6F"/>
    <w:rsid w:val="005A056F"/>
    <w:rsid w:val="005A10AB"/>
    <w:rsid w:val="005A13E8"/>
    <w:rsid w:val="005A1913"/>
    <w:rsid w:val="005A1B24"/>
    <w:rsid w:val="005A1C88"/>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429"/>
    <w:rsid w:val="005B5575"/>
    <w:rsid w:val="005B6C66"/>
    <w:rsid w:val="005B7608"/>
    <w:rsid w:val="005C10D8"/>
    <w:rsid w:val="005C1760"/>
    <w:rsid w:val="005C2006"/>
    <w:rsid w:val="005C204C"/>
    <w:rsid w:val="005C20B1"/>
    <w:rsid w:val="005C21C3"/>
    <w:rsid w:val="005C2B64"/>
    <w:rsid w:val="005C38F6"/>
    <w:rsid w:val="005C399B"/>
    <w:rsid w:val="005C41C5"/>
    <w:rsid w:val="005C422F"/>
    <w:rsid w:val="005C442E"/>
    <w:rsid w:val="005C44FC"/>
    <w:rsid w:val="005C4F27"/>
    <w:rsid w:val="005C58EF"/>
    <w:rsid w:val="005C5901"/>
    <w:rsid w:val="005C61B6"/>
    <w:rsid w:val="005C65F9"/>
    <w:rsid w:val="005C72F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E6D"/>
    <w:rsid w:val="005E3ACC"/>
    <w:rsid w:val="005E3DBF"/>
    <w:rsid w:val="005E4019"/>
    <w:rsid w:val="005E40BC"/>
    <w:rsid w:val="005E4605"/>
    <w:rsid w:val="005E4C31"/>
    <w:rsid w:val="005E521F"/>
    <w:rsid w:val="005E5905"/>
    <w:rsid w:val="005E63A5"/>
    <w:rsid w:val="005E641E"/>
    <w:rsid w:val="005E6433"/>
    <w:rsid w:val="005E68A6"/>
    <w:rsid w:val="005E701B"/>
    <w:rsid w:val="005E7980"/>
    <w:rsid w:val="005F0014"/>
    <w:rsid w:val="005F05E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700F"/>
    <w:rsid w:val="00607A55"/>
    <w:rsid w:val="00607C05"/>
    <w:rsid w:val="00610053"/>
    <w:rsid w:val="00610090"/>
    <w:rsid w:val="00610512"/>
    <w:rsid w:val="006112AA"/>
    <w:rsid w:val="00611460"/>
    <w:rsid w:val="006115DB"/>
    <w:rsid w:val="006119F4"/>
    <w:rsid w:val="00611F08"/>
    <w:rsid w:val="00612677"/>
    <w:rsid w:val="0061268A"/>
    <w:rsid w:val="006129FC"/>
    <w:rsid w:val="00612D1C"/>
    <w:rsid w:val="006133A3"/>
    <w:rsid w:val="0061391E"/>
    <w:rsid w:val="006143E0"/>
    <w:rsid w:val="00616D7B"/>
    <w:rsid w:val="00616E3D"/>
    <w:rsid w:val="00617F17"/>
    <w:rsid w:val="00617FC1"/>
    <w:rsid w:val="006203E3"/>
    <w:rsid w:val="006214A8"/>
    <w:rsid w:val="00621838"/>
    <w:rsid w:val="00621BE5"/>
    <w:rsid w:val="00621C62"/>
    <w:rsid w:val="00622AEB"/>
    <w:rsid w:val="00623525"/>
    <w:rsid w:val="00624289"/>
    <w:rsid w:val="006249C5"/>
    <w:rsid w:val="00624B14"/>
    <w:rsid w:val="00625B0E"/>
    <w:rsid w:val="00626DBD"/>
    <w:rsid w:val="00626E0F"/>
    <w:rsid w:val="0062728E"/>
    <w:rsid w:val="00627BA7"/>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EF5"/>
    <w:rsid w:val="00636394"/>
    <w:rsid w:val="00636F18"/>
    <w:rsid w:val="0063767D"/>
    <w:rsid w:val="00637712"/>
    <w:rsid w:val="006409BA"/>
    <w:rsid w:val="006410C5"/>
    <w:rsid w:val="00641A48"/>
    <w:rsid w:val="00642028"/>
    <w:rsid w:val="00642386"/>
    <w:rsid w:val="006425A4"/>
    <w:rsid w:val="006431CE"/>
    <w:rsid w:val="00643841"/>
    <w:rsid w:val="006438F6"/>
    <w:rsid w:val="00643C34"/>
    <w:rsid w:val="00644346"/>
    <w:rsid w:val="00644446"/>
    <w:rsid w:val="006448CB"/>
    <w:rsid w:val="00645A7F"/>
    <w:rsid w:val="00645ACE"/>
    <w:rsid w:val="00645ED0"/>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5CF5"/>
    <w:rsid w:val="00665F8D"/>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36C"/>
    <w:rsid w:val="006810A7"/>
    <w:rsid w:val="00681517"/>
    <w:rsid w:val="006818DB"/>
    <w:rsid w:val="00681C1E"/>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DFB"/>
    <w:rsid w:val="00696FD2"/>
    <w:rsid w:val="0069748C"/>
    <w:rsid w:val="00697691"/>
    <w:rsid w:val="00697789"/>
    <w:rsid w:val="00697DE6"/>
    <w:rsid w:val="006A02FE"/>
    <w:rsid w:val="006A0A9A"/>
    <w:rsid w:val="006A10E4"/>
    <w:rsid w:val="006A18FF"/>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30B"/>
    <w:rsid w:val="006B2C51"/>
    <w:rsid w:val="006B36D5"/>
    <w:rsid w:val="006B3EC2"/>
    <w:rsid w:val="006B4B6F"/>
    <w:rsid w:val="006B591B"/>
    <w:rsid w:val="006B5DD7"/>
    <w:rsid w:val="006B6164"/>
    <w:rsid w:val="006B70E4"/>
    <w:rsid w:val="006B73D4"/>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C31"/>
    <w:rsid w:val="006D0051"/>
    <w:rsid w:val="006D0920"/>
    <w:rsid w:val="006D0AFD"/>
    <w:rsid w:val="006D2B36"/>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C2F"/>
    <w:rsid w:val="006E4E73"/>
    <w:rsid w:val="006E59E0"/>
    <w:rsid w:val="006E605B"/>
    <w:rsid w:val="006E609C"/>
    <w:rsid w:val="006E60B8"/>
    <w:rsid w:val="006E67E5"/>
    <w:rsid w:val="006E68AA"/>
    <w:rsid w:val="006E6EA3"/>
    <w:rsid w:val="006E6EF1"/>
    <w:rsid w:val="006F0354"/>
    <w:rsid w:val="006F0C14"/>
    <w:rsid w:val="006F0C4D"/>
    <w:rsid w:val="006F1115"/>
    <w:rsid w:val="006F1CC2"/>
    <w:rsid w:val="006F3967"/>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D9A"/>
    <w:rsid w:val="0072011D"/>
    <w:rsid w:val="007203DF"/>
    <w:rsid w:val="007204C4"/>
    <w:rsid w:val="00720BD7"/>
    <w:rsid w:val="00720E3C"/>
    <w:rsid w:val="00721945"/>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3158"/>
    <w:rsid w:val="00763560"/>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4E7F"/>
    <w:rsid w:val="0077501A"/>
    <w:rsid w:val="0077523D"/>
    <w:rsid w:val="007758BE"/>
    <w:rsid w:val="00775968"/>
    <w:rsid w:val="00776107"/>
    <w:rsid w:val="00776981"/>
    <w:rsid w:val="00776DBA"/>
    <w:rsid w:val="00777141"/>
    <w:rsid w:val="0078007E"/>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2455"/>
    <w:rsid w:val="007C29CA"/>
    <w:rsid w:val="007C32D2"/>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44AE"/>
    <w:rsid w:val="00814784"/>
    <w:rsid w:val="00815685"/>
    <w:rsid w:val="00820427"/>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60F"/>
    <w:rsid w:val="0084472F"/>
    <w:rsid w:val="00845315"/>
    <w:rsid w:val="00845485"/>
    <w:rsid w:val="00845954"/>
    <w:rsid w:val="00845970"/>
    <w:rsid w:val="00845D9C"/>
    <w:rsid w:val="008464CD"/>
    <w:rsid w:val="00846E62"/>
    <w:rsid w:val="008471CD"/>
    <w:rsid w:val="00847D23"/>
    <w:rsid w:val="00847F46"/>
    <w:rsid w:val="008502DC"/>
    <w:rsid w:val="008506F4"/>
    <w:rsid w:val="00850E52"/>
    <w:rsid w:val="00850E80"/>
    <w:rsid w:val="008513C4"/>
    <w:rsid w:val="00851989"/>
    <w:rsid w:val="00853192"/>
    <w:rsid w:val="008531EA"/>
    <w:rsid w:val="00854971"/>
    <w:rsid w:val="00855331"/>
    <w:rsid w:val="00856529"/>
    <w:rsid w:val="00856EF5"/>
    <w:rsid w:val="00856F28"/>
    <w:rsid w:val="0085726E"/>
    <w:rsid w:val="0085771E"/>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65C"/>
    <w:rsid w:val="008A47C4"/>
    <w:rsid w:val="008A4BC4"/>
    <w:rsid w:val="008A4BDA"/>
    <w:rsid w:val="008A4CA8"/>
    <w:rsid w:val="008A5431"/>
    <w:rsid w:val="008A58E1"/>
    <w:rsid w:val="008A5CF0"/>
    <w:rsid w:val="008A6B44"/>
    <w:rsid w:val="008A6FFF"/>
    <w:rsid w:val="008A78F6"/>
    <w:rsid w:val="008A7CBB"/>
    <w:rsid w:val="008B01CF"/>
    <w:rsid w:val="008B069F"/>
    <w:rsid w:val="008B088E"/>
    <w:rsid w:val="008B0B15"/>
    <w:rsid w:val="008B0ED6"/>
    <w:rsid w:val="008B12D7"/>
    <w:rsid w:val="008B1867"/>
    <w:rsid w:val="008B1CA8"/>
    <w:rsid w:val="008B25E5"/>
    <w:rsid w:val="008B2D21"/>
    <w:rsid w:val="008B31C4"/>
    <w:rsid w:val="008B376A"/>
    <w:rsid w:val="008B4862"/>
    <w:rsid w:val="008B51B0"/>
    <w:rsid w:val="008B5225"/>
    <w:rsid w:val="008B5586"/>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205F"/>
    <w:rsid w:val="008F208C"/>
    <w:rsid w:val="008F2947"/>
    <w:rsid w:val="008F335F"/>
    <w:rsid w:val="008F3AC9"/>
    <w:rsid w:val="008F3EF6"/>
    <w:rsid w:val="008F425F"/>
    <w:rsid w:val="008F44DD"/>
    <w:rsid w:val="008F497E"/>
    <w:rsid w:val="008F4ADA"/>
    <w:rsid w:val="008F526A"/>
    <w:rsid w:val="008F54CB"/>
    <w:rsid w:val="008F59B9"/>
    <w:rsid w:val="008F5CFD"/>
    <w:rsid w:val="008F5F2A"/>
    <w:rsid w:val="008F63D4"/>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5106"/>
    <w:rsid w:val="00905362"/>
    <w:rsid w:val="009056A3"/>
    <w:rsid w:val="009056B8"/>
    <w:rsid w:val="009057F4"/>
    <w:rsid w:val="00905DDA"/>
    <w:rsid w:val="009066EF"/>
    <w:rsid w:val="0090672E"/>
    <w:rsid w:val="00906920"/>
    <w:rsid w:val="00906D69"/>
    <w:rsid w:val="009071BE"/>
    <w:rsid w:val="009105C6"/>
    <w:rsid w:val="00912033"/>
    <w:rsid w:val="009136A8"/>
    <w:rsid w:val="00913734"/>
    <w:rsid w:val="009138AB"/>
    <w:rsid w:val="00914772"/>
    <w:rsid w:val="0091648F"/>
    <w:rsid w:val="00917157"/>
    <w:rsid w:val="00917267"/>
    <w:rsid w:val="00917591"/>
    <w:rsid w:val="0091762B"/>
    <w:rsid w:val="009177C0"/>
    <w:rsid w:val="00920FA3"/>
    <w:rsid w:val="009216E5"/>
    <w:rsid w:val="00921FED"/>
    <w:rsid w:val="009220F2"/>
    <w:rsid w:val="0092258C"/>
    <w:rsid w:val="00922FDF"/>
    <w:rsid w:val="00923606"/>
    <w:rsid w:val="00923B27"/>
    <w:rsid w:val="009241A9"/>
    <w:rsid w:val="009256BF"/>
    <w:rsid w:val="00925984"/>
    <w:rsid w:val="00926569"/>
    <w:rsid w:val="00931F21"/>
    <w:rsid w:val="00932C39"/>
    <w:rsid w:val="00933F0E"/>
    <w:rsid w:val="009340A0"/>
    <w:rsid w:val="0093495E"/>
    <w:rsid w:val="009355FD"/>
    <w:rsid w:val="00935F7C"/>
    <w:rsid w:val="00936A02"/>
    <w:rsid w:val="0093718A"/>
    <w:rsid w:val="00937A20"/>
    <w:rsid w:val="00940339"/>
    <w:rsid w:val="009405E2"/>
    <w:rsid w:val="0094179F"/>
    <w:rsid w:val="00942014"/>
    <w:rsid w:val="009427AE"/>
    <w:rsid w:val="009428FA"/>
    <w:rsid w:val="00942BEC"/>
    <w:rsid w:val="0094317C"/>
    <w:rsid w:val="00943E59"/>
    <w:rsid w:val="009440FB"/>
    <w:rsid w:val="0094439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403F"/>
    <w:rsid w:val="00954218"/>
    <w:rsid w:val="0095550E"/>
    <w:rsid w:val="00955AB5"/>
    <w:rsid w:val="00956C61"/>
    <w:rsid w:val="00956F0B"/>
    <w:rsid w:val="00957973"/>
    <w:rsid w:val="00957C6B"/>
    <w:rsid w:val="00957D6A"/>
    <w:rsid w:val="00957E3C"/>
    <w:rsid w:val="0096054B"/>
    <w:rsid w:val="00960EEE"/>
    <w:rsid w:val="0096136E"/>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0CF"/>
    <w:rsid w:val="00984776"/>
    <w:rsid w:val="009847F8"/>
    <w:rsid w:val="00985544"/>
    <w:rsid w:val="0098561F"/>
    <w:rsid w:val="009862AF"/>
    <w:rsid w:val="00986AAC"/>
    <w:rsid w:val="00986D78"/>
    <w:rsid w:val="0099024D"/>
    <w:rsid w:val="00990A7E"/>
    <w:rsid w:val="009910B3"/>
    <w:rsid w:val="00991456"/>
    <w:rsid w:val="0099165C"/>
    <w:rsid w:val="009916F7"/>
    <w:rsid w:val="00991829"/>
    <w:rsid w:val="00992030"/>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818"/>
    <w:rsid w:val="00A07476"/>
    <w:rsid w:val="00A075F3"/>
    <w:rsid w:val="00A07775"/>
    <w:rsid w:val="00A101C8"/>
    <w:rsid w:val="00A10B8F"/>
    <w:rsid w:val="00A10EAE"/>
    <w:rsid w:val="00A1123B"/>
    <w:rsid w:val="00A118A3"/>
    <w:rsid w:val="00A11E5B"/>
    <w:rsid w:val="00A1204B"/>
    <w:rsid w:val="00A13E93"/>
    <w:rsid w:val="00A14770"/>
    <w:rsid w:val="00A14A23"/>
    <w:rsid w:val="00A15325"/>
    <w:rsid w:val="00A1554A"/>
    <w:rsid w:val="00A155C1"/>
    <w:rsid w:val="00A160B4"/>
    <w:rsid w:val="00A162BA"/>
    <w:rsid w:val="00A16C57"/>
    <w:rsid w:val="00A17F0C"/>
    <w:rsid w:val="00A17F2F"/>
    <w:rsid w:val="00A20B1E"/>
    <w:rsid w:val="00A20F1E"/>
    <w:rsid w:val="00A211BE"/>
    <w:rsid w:val="00A211C1"/>
    <w:rsid w:val="00A21AF7"/>
    <w:rsid w:val="00A225F9"/>
    <w:rsid w:val="00A23271"/>
    <w:rsid w:val="00A236A2"/>
    <w:rsid w:val="00A23786"/>
    <w:rsid w:val="00A2483D"/>
    <w:rsid w:val="00A253C0"/>
    <w:rsid w:val="00A26673"/>
    <w:rsid w:val="00A274B1"/>
    <w:rsid w:val="00A2752C"/>
    <w:rsid w:val="00A27CD4"/>
    <w:rsid w:val="00A27DB7"/>
    <w:rsid w:val="00A3061F"/>
    <w:rsid w:val="00A30767"/>
    <w:rsid w:val="00A30A6F"/>
    <w:rsid w:val="00A3181A"/>
    <w:rsid w:val="00A33121"/>
    <w:rsid w:val="00A336CF"/>
    <w:rsid w:val="00A33B32"/>
    <w:rsid w:val="00A33C29"/>
    <w:rsid w:val="00A33C72"/>
    <w:rsid w:val="00A33D23"/>
    <w:rsid w:val="00A3401F"/>
    <w:rsid w:val="00A3460C"/>
    <w:rsid w:val="00A34EE4"/>
    <w:rsid w:val="00A351E8"/>
    <w:rsid w:val="00A35D02"/>
    <w:rsid w:val="00A36254"/>
    <w:rsid w:val="00A3626E"/>
    <w:rsid w:val="00A36312"/>
    <w:rsid w:val="00A366D1"/>
    <w:rsid w:val="00A36DDF"/>
    <w:rsid w:val="00A378DD"/>
    <w:rsid w:val="00A37B7A"/>
    <w:rsid w:val="00A37D39"/>
    <w:rsid w:val="00A4014B"/>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0F2F"/>
    <w:rsid w:val="00A51CFD"/>
    <w:rsid w:val="00A52156"/>
    <w:rsid w:val="00A5227C"/>
    <w:rsid w:val="00A522BA"/>
    <w:rsid w:val="00A52802"/>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3444"/>
    <w:rsid w:val="00A93AD9"/>
    <w:rsid w:val="00A93BA5"/>
    <w:rsid w:val="00A945E6"/>
    <w:rsid w:val="00A95F52"/>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385"/>
    <w:rsid w:val="00AA5624"/>
    <w:rsid w:val="00AA6279"/>
    <w:rsid w:val="00AA6DA2"/>
    <w:rsid w:val="00AA7879"/>
    <w:rsid w:val="00AB027C"/>
    <w:rsid w:val="00AB06B3"/>
    <w:rsid w:val="00AB121C"/>
    <w:rsid w:val="00AB1227"/>
    <w:rsid w:val="00AB140D"/>
    <w:rsid w:val="00AB1902"/>
    <w:rsid w:val="00AB1FDE"/>
    <w:rsid w:val="00AB25DA"/>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544D"/>
    <w:rsid w:val="00AD549D"/>
    <w:rsid w:val="00AD5629"/>
    <w:rsid w:val="00AD5A67"/>
    <w:rsid w:val="00AD5D77"/>
    <w:rsid w:val="00AD5E07"/>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717C"/>
    <w:rsid w:val="00B4767A"/>
    <w:rsid w:val="00B47E25"/>
    <w:rsid w:val="00B50682"/>
    <w:rsid w:val="00B50D3A"/>
    <w:rsid w:val="00B520FD"/>
    <w:rsid w:val="00B52697"/>
    <w:rsid w:val="00B52EDA"/>
    <w:rsid w:val="00B53179"/>
    <w:rsid w:val="00B55453"/>
    <w:rsid w:val="00B554EE"/>
    <w:rsid w:val="00B56C18"/>
    <w:rsid w:val="00B56DB6"/>
    <w:rsid w:val="00B57588"/>
    <w:rsid w:val="00B57701"/>
    <w:rsid w:val="00B57D85"/>
    <w:rsid w:val="00B57F4F"/>
    <w:rsid w:val="00B6050D"/>
    <w:rsid w:val="00B61BCE"/>
    <w:rsid w:val="00B629F6"/>
    <w:rsid w:val="00B62E0C"/>
    <w:rsid w:val="00B62EBF"/>
    <w:rsid w:val="00B639CD"/>
    <w:rsid w:val="00B639EA"/>
    <w:rsid w:val="00B63EDB"/>
    <w:rsid w:val="00B64732"/>
    <w:rsid w:val="00B64AB4"/>
    <w:rsid w:val="00B64CC1"/>
    <w:rsid w:val="00B658C0"/>
    <w:rsid w:val="00B65E42"/>
    <w:rsid w:val="00B66462"/>
    <w:rsid w:val="00B66A5C"/>
    <w:rsid w:val="00B66B3A"/>
    <w:rsid w:val="00B66F24"/>
    <w:rsid w:val="00B67475"/>
    <w:rsid w:val="00B67576"/>
    <w:rsid w:val="00B6758F"/>
    <w:rsid w:val="00B678CA"/>
    <w:rsid w:val="00B67E5A"/>
    <w:rsid w:val="00B70874"/>
    <w:rsid w:val="00B71491"/>
    <w:rsid w:val="00B71D10"/>
    <w:rsid w:val="00B71E89"/>
    <w:rsid w:val="00B71FA2"/>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59A"/>
    <w:rsid w:val="00BA37C9"/>
    <w:rsid w:val="00BA3986"/>
    <w:rsid w:val="00BA3F19"/>
    <w:rsid w:val="00BA4793"/>
    <w:rsid w:val="00BA4859"/>
    <w:rsid w:val="00BA5B03"/>
    <w:rsid w:val="00BA6AF4"/>
    <w:rsid w:val="00BA6DFB"/>
    <w:rsid w:val="00BA71B3"/>
    <w:rsid w:val="00BA74F6"/>
    <w:rsid w:val="00BA778E"/>
    <w:rsid w:val="00BA7945"/>
    <w:rsid w:val="00BB11E9"/>
    <w:rsid w:val="00BB1291"/>
    <w:rsid w:val="00BB13D7"/>
    <w:rsid w:val="00BB1750"/>
    <w:rsid w:val="00BB213D"/>
    <w:rsid w:val="00BB286D"/>
    <w:rsid w:val="00BB31CB"/>
    <w:rsid w:val="00BB383F"/>
    <w:rsid w:val="00BB3A68"/>
    <w:rsid w:val="00BB3D62"/>
    <w:rsid w:val="00BB55F0"/>
    <w:rsid w:val="00BB6092"/>
    <w:rsid w:val="00BB649F"/>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3251"/>
    <w:rsid w:val="00BD32D2"/>
    <w:rsid w:val="00BD37AA"/>
    <w:rsid w:val="00BD4172"/>
    <w:rsid w:val="00BD4CA4"/>
    <w:rsid w:val="00BD4D4B"/>
    <w:rsid w:val="00BD4E34"/>
    <w:rsid w:val="00BD4E89"/>
    <w:rsid w:val="00BD5192"/>
    <w:rsid w:val="00BD5AE4"/>
    <w:rsid w:val="00BD78F9"/>
    <w:rsid w:val="00BD7E95"/>
    <w:rsid w:val="00BE0217"/>
    <w:rsid w:val="00BE040D"/>
    <w:rsid w:val="00BE05B1"/>
    <w:rsid w:val="00BE12BC"/>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EF"/>
    <w:rsid w:val="00BF0B70"/>
    <w:rsid w:val="00BF11C6"/>
    <w:rsid w:val="00BF1EEA"/>
    <w:rsid w:val="00BF2250"/>
    <w:rsid w:val="00BF244D"/>
    <w:rsid w:val="00BF2713"/>
    <w:rsid w:val="00BF299D"/>
    <w:rsid w:val="00BF30AD"/>
    <w:rsid w:val="00BF3445"/>
    <w:rsid w:val="00BF3A29"/>
    <w:rsid w:val="00BF3BD5"/>
    <w:rsid w:val="00BF3BFA"/>
    <w:rsid w:val="00BF4AE5"/>
    <w:rsid w:val="00BF6667"/>
    <w:rsid w:val="00BF6708"/>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6AB"/>
    <w:rsid w:val="00C07A6C"/>
    <w:rsid w:val="00C07B9F"/>
    <w:rsid w:val="00C07BE7"/>
    <w:rsid w:val="00C07DC7"/>
    <w:rsid w:val="00C100FB"/>
    <w:rsid w:val="00C1078F"/>
    <w:rsid w:val="00C10871"/>
    <w:rsid w:val="00C10EF8"/>
    <w:rsid w:val="00C116BB"/>
    <w:rsid w:val="00C119A1"/>
    <w:rsid w:val="00C11A14"/>
    <w:rsid w:val="00C1245E"/>
    <w:rsid w:val="00C124F8"/>
    <w:rsid w:val="00C12576"/>
    <w:rsid w:val="00C137AA"/>
    <w:rsid w:val="00C13A0D"/>
    <w:rsid w:val="00C13DFF"/>
    <w:rsid w:val="00C145BE"/>
    <w:rsid w:val="00C14A5F"/>
    <w:rsid w:val="00C153F3"/>
    <w:rsid w:val="00C154D6"/>
    <w:rsid w:val="00C154FB"/>
    <w:rsid w:val="00C15D07"/>
    <w:rsid w:val="00C16507"/>
    <w:rsid w:val="00C167AE"/>
    <w:rsid w:val="00C2019E"/>
    <w:rsid w:val="00C20C56"/>
    <w:rsid w:val="00C212DC"/>
    <w:rsid w:val="00C21506"/>
    <w:rsid w:val="00C2242B"/>
    <w:rsid w:val="00C233D8"/>
    <w:rsid w:val="00C238AF"/>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FAB"/>
    <w:rsid w:val="00C44CB9"/>
    <w:rsid w:val="00C44DEE"/>
    <w:rsid w:val="00C453E5"/>
    <w:rsid w:val="00C45783"/>
    <w:rsid w:val="00C462B1"/>
    <w:rsid w:val="00C47413"/>
    <w:rsid w:val="00C4759D"/>
    <w:rsid w:val="00C47B30"/>
    <w:rsid w:val="00C502B5"/>
    <w:rsid w:val="00C50D46"/>
    <w:rsid w:val="00C50FFE"/>
    <w:rsid w:val="00C5171A"/>
    <w:rsid w:val="00C524BE"/>
    <w:rsid w:val="00C52938"/>
    <w:rsid w:val="00C52AF2"/>
    <w:rsid w:val="00C54157"/>
    <w:rsid w:val="00C54186"/>
    <w:rsid w:val="00C5432D"/>
    <w:rsid w:val="00C54EA8"/>
    <w:rsid w:val="00C54F67"/>
    <w:rsid w:val="00C55E9E"/>
    <w:rsid w:val="00C56866"/>
    <w:rsid w:val="00C5741E"/>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710F"/>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36B4"/>
    <w:rsid w:val="00CD3739"/>
    <w:rsid w:val="00CD3CAD"/>
    <w:rsid w:val="00CD4481"/>
    <w:rsid w:val="00CD505F"/>
    <w:rsid w:val="00CD5611"/>
    <w:rsid w:val="00CD5DD7"/>
    <w:rsid w:val="00CD6169"/>
    <w:rsid w:val="00CD63D3"/>
    <w:rsid w:val="00CD669A"/>
    <w:rsid w:val="00CD669D"/>
    <w:rsid w:val="00CD75C7"/>
    <w:rsid w:val="00CD7B97"/>
    <w:rsid w:val="00CE077C"/>
    <w:rsid w:val="00CE0F8E"/>
    <w:rsid w:val="00CE131A"/>
    <w:rsid w:val="00CE15FB"/>
    <w:rsid w:val="00CE18F5"/>
    <w:rsid w:val="00CE2FC2"/>
    <w:rsid w:val="00CE34D8"/>
    <w:rsid w:val="00CE3676"/>
    <w:rsid w:val="00CE36BA"/>
    <w:rsid w:val="00CE4010"/>
    <w:rsid w:val="00CE4661"/>
    <w:rsid w:val="00CE56A3"/>
    <w:rsid w:val="00CE66E2"/>
    <w:rsid w:val="00CE6E09"/>
    <w:rsid w:val="00CF0088"/>
    <w:rsid w:val="00CF04D9"/>
    <w:rsid w:val="00CF051B"/>
    <w:rsid w:val="00CF0A5E"/>
    <w:rsid w:val="00CF0D12"/>
    <w:rsid w:val="00CF11C6"/>
    <w:rsid w:val="00CF13A8"/>
    <w:rsid w:val="00CF1639"/>
    <w:rsid w:val="00CF1842"/>
    <w:rsid w:val="00CF19C9"/>
    <w:rsid w:val="00CF299A"/>
    <w:rsid w:val="00CF3C46"/>
    <w:rsid w:val="00CF3DED"/>
    <w:rsid w:val="00CF3F52"/>
    <w:rsid w:val="00CF46BE"/>
    <w:rsid w:val="00CF4A64"/>
    <w:rsid w:val="00CF4F2D"/>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8DE"/>
    <w:rsid w:val="00D23931"/>
    <w:rsid w:val="00D242E0"/>
    <w:rsid w:val="00D26067"/>
    <w:rsid w:val="00D2696F"/>
    <w:rsid w:val="00D278B4"/>
    <w:rsid w:val="00D27EC3"/>
    <w:rsid w:val="00D30C33"/>
    <w:rsid w:val="00D30DE7"/>
    <w:rsid w:val="00D31286"/>
    <w:rsid w:val="00D315A1"/>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66B7"/>
    <w:rsid w:val="00D66D68"/>
    <w:rsid w:val="00D67132"/>
    <w:rsid w:val="00D677B3"/>
    <w:rsid w:val="00D67FF2"/>
    <w:rsid w:val="00D70345"/>
    <w:rsid w:val="00D704BA"/>
    <w:rsid w:val="00D70907"/>
    <w:rsid w:val="00D70A6F"/>
    <w:rsid w:val="00D7176D"/>
    <w:rsid w:val="00D724DE"/>
    <w:rsid w:val="00D729BD"/>
    <w:rsid w:val="00D729D0"/>
    <w:rsid w:val="00D73202"/>
    <w:rsid w:val="00D74B48"/>
    <w:rsid w:val="00D74C75"/>
    <w:rsid w:val="00D76879"/>
    <w:rsid w:val="00D76DA9"/>
    <w:rsid w:val="00D76E65"/>
    <w:rsid w:val="00D76F7F"/>
    <w:rsid w:val="00D77BAA"/>
    <w:rsid w:val="00D80507"/>
    <w:rsid w:val="00D80A00"/>
    <w:rsid w:val="00D81490"/>
    <w:rsid w:val="00D8190B"/>
    <w:rsid w:val="00D81E37"/>
    <w:rsid w:val="00D820DC"/>
    <w:rsid w:val="00D828F8"/>
    <w:rsid w:val="00D82D3E"/>
    <w:rsid w:val="00D83C9B"/>
    <w:rsid w:val="00D83D75"/>
    <w:rsid w:val="00D84312"/>
    <w:rsid w:val="00D84451"/>
    <w:rsid w:val="00D845F5"/>
    <w:rsid w:val="00D85027"/>
    <w:rsid w:val="00D85F66"/>
    <w:rsid w:val="00D867FC"/>
    <w:rsid w:val="00D86B2D"/>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97E9D"/>
    <w:rsid w:val="00DA0141"/>
    <w:rsid w:val="00DA259E"/>
    <w:rsid w:val="00DA3295"/>
    <w:rsid w:val="00DA4601"/>
    <w:rsid w:val="00DA57D7"/>
    <w:rsid w:val="00DA5ABF"/>
    <w:rsid w:val="00DA6064"/>
    <w:rsid w:val="00DA6A49"/>
    <w:rsid w:val="00DA6EC6"/>
    <w:rsid w:val="00DA6F12"/>
    <w:rsid w:val="00DA7490"/>
    <w:rsid w:val="00DA7728"/>
    <w:rsid w:val="00DA784A"/>
    <w:rsid w:val="00DA7EC7"/>
    <w:rsid w:val="00DB0132"/>
    <w:rsid w:val="00DB131C"/>
    <w:rsid w:val="00DB196B"/>
    <w:rsid w:val="00DB1BAC"/>
    <w:rsid w:val="00DB242E"/>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4B6"/>
    <w:rsid w:val="00DC2691"/>
    <w:rsid w:val="00DC272D"/>
    <w:rsid w:val="00DC3FBB"/>
    <w:rsid w:val="00DC407B"/>
    <w:rsid w:val="00DC46EE"/>
    <w:rsid w:val="00DC514B"/>
    <w:rsid w:val="00DC5311"/>
    <w:rsid w:val="00DC5B17"/>
    <w:rsid w:val="00DC6286"/>
    <w:rsid w:val="00DC7E4F"/>
    <w:rsid w:val="00DC7FA1"/>
    <w:rsid w:val="00DD0AF7"/>
    <w:rsid w:val="00DD0DF8"/>
    <w:rsid w:val="00DD1EBA"/>
    <w:rsid w:val="00DD1FB3"/>
    <w:rsid w:val="00DD39BD"/>
    <w:rsid w:val="00DD3B82"/>
    <w:rsid w:val="00DD53D2"/>
    <w:rsid w:val="00DD552E"/>
    <w:rsid w:val="00DD61FE"/>
    <w:rsid w:val="00DD6602"/>
    <w:rsid w:val="00DD67B7"/>
    <w:rsid w:val="00DD68E4"/>
    <w:rsid w:val="00DD725E"/>
    <w:rsid w:val="00DD7B45"/>
    <w:rsid w:val="00DD7ECA"/>
    <w:rsid w:val="00DE0998"/>
    <w:rsid w:val="00DE0A45"/>
    <w:rsid w:val="00DE1B04"/>
    <w:rsid w:val="00DE2C86"/>
    <w:rsid w:val="00DE2EC6"/>
    <w:rsid w:val="00DE39D1"/>
    <w:rsid w:val="00DE3A0A"/>
    <w:rsid w:val="00DE4668"/>
    <w:rsid w:val="00DE4809"/>
    <w:rsid w:val="00DE4A21"/>
    <w:rsid w:val="00DE57EF"/>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5300"/>
    <w:rsid w:val="00E25D5E"/>
    <w:rsid w:val="00E264D5"/>
    <w:rsid w:val="00E2651A"/>
    <w:rsid w:val="00E265E1"/>
    <w:rsid w:val="00E26D57"/>
    <w:rsid w:val="00E275CB"/>
    <w:rsid w:val="00E2764A"/>
    <w:rsid w:val="00E279DB"/>
    <w:rsid w:val="00E27A07"/>
    <w:rsid w:val="00E27DAC"/>
    <w:rsid w:val="00E31861"/>
    <w:rsid w:val="00E3235A"/>
    <w:rsid w:val="00E32744"/>
    <w:rsid w:val="00E32BCF"/>
    <w:rsid w:val="00E32C59"/>
    <w:rsid w:val="00E3498F"/>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8C1"/>
    <w:rsid w:val="00E516CF"/>
    <w:rsid w:val="00E51A25"/>
    <w:rsid w:val="00E5242C"/>
    <w:rsid w:val="00E525F8"/>
    <w:rsid w:val="00E527F8"/>
    <w:rsid w:val="00E52CC8"/>
    <w:rsid w:val="00E537C2"/>
    <w:rsid w:val="00E542CC"/>
    <w:rsid w:val="00E54B74"/>
    <w:rsid w:val="00E54C4C"/>
    <w:rsid w:val="00E54CD4"/>
    <w:rsid w:val="00E54E09"/>
    <w:rsid w:val="00E5509A"/>
    <w:rsid w:val="00E55447"/>
    <w:rsid w:val="00E5625D"/>
    <w:rsid w:val="00E56462"/>
    <w:rsid w:val="00E578A9"/>
    <w:rsid w:val="00E579D7"/>
    <w:rsid w:val="00E60574"/>
    <w:rsid w:val="00E60785"/>
    <w:rsid w:val="00E60CF9"/>
    <w:rsid w:val="00E614F6"/>
    <w:rsid w:val="00E61C0E"/>
    <w:rsid w:val="00E61CE4"/>
    <w:rsid w:val="00E62255"/>
    <w:rsid w:val="00E62306"/>
    <w:rsid w:val="00E633D3"/>
    <w:rsid w:val="00E63C63"/>
    <w:rsid w:val="00E646CD"/>
    <w:rsid w:val="00E65D0C"/>
    <w:rsid w:val="00E66F02"/>
    <w:rsid w:val="00E70E19"/>
    <w:rsid w:val="00E70FA9"/>
    <w:rsid w:val="00E71003"/>
    <w:rsid w:val="00E712C7"/>
    <w:rsid w:val="00E719C9"/>
    <w:rsid w:val="00E72FD5"/>
    <w:rsid w:val="00E73CF9"/>
    <w:rsid w:val="00E73D72"/>
    <w:rsid w:val="00E75626"/>
    <w:rsid w:val="00E758A1"/>
    <w:rsid w:val="00E7689E"/>
    <w:rsid w:val="00E76966"/>
    <w:rsid w:val="00E769D7"/>
    <w:rsid w:val="00E77BEE"/>
    <w:rsid w:val="00E80159"/>
    <w:rsid w:val="00E80869"/>
    <w:rsid w:val="00E81453"/>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906EA"/>
    <w:rsid w:val="00E9119D"/>
    <w:rsid w:val="00E9208B"/>
    <w:rsid w:val="00E92563"/>
    <w:rsid w:val="00E92C47"/>
    <w:rsid w:val="00E92CAE"/>
    <w:rsid w:val="00E92F41"/>
    <w:rsid w:val="00E93866"/>
    <w:rsid w:val="00E93B16"/>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EC"/>
    <w:rsid w:val="00EA2225"/>
    <w:rsid w:val="00EA27E5"/>
    <w:rsid w:val="00EA29B9"/>
    <w:rsid w:val="00EA2DBF"/>
    <w:rsid w:val="00EA2E70"/>
    <w:rsid w:val="00EA2E90"/>
    <w:rsid w:val="00EA3147"/>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C02A8"/>
    <w:rsid w:val="00EC0579"/>
    <w:rsid w:val="00EC1D68"/>
    <w:rsid w:val="00EC2424"/>
    <w:rsid w:val="00EC37E8"/>
    <w:rsid w:val="00EC3AD9"/>
    <w:rsid w:val="00EC3AFE"/>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5005"/>
    <w:rsid w:val="00EE5CA6"/>
    <w:rsid w:val="00EE6371"/>
    <w:rsid w:val="00EE67E0"/>
    <w:rsid w:val="00EE67F2"/>
    <w:rsid w:val="00EE71F6"/>
    <w:rsid w:val="00EE7AB9"/>
    <w:rsid w:val="00EE7BB9"/>
    <w:rsid w:val="00EE7D05"/>
    <w:rsid w:val="00EF02E9"/>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A01"/>
    <w:rsid w:val="00F00B1E"/>
    <w:rsid w:val="00F01821"/>
    <w:rsid w:val="00F01F18"/>
    <w:rsid w:val="00F02791"/>
    <w:rsid w:val="00F0284A"/>
    <w:rsid w:val="00F039ED"/>
    <w:rsid w:val="00F03A03"/>
    <w:rsid w:val="00F03F83"/>
    <w:rsid w:val="00F04D0F"/>
    <w:rsid w:val="00F04E64"/>
    <w:rsid w:val="00F05615"/>
    <w:rsid w:val="00F05AE1"/>
    <w:rsid w:val="00F06101"/>
    <w:rsid w:val="00F06187"/>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4181"/>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EDA"/>
    <w:rsid w:val="00F33FB7"/>
    <w:rsid w:val="00F33FEC"/>
    <w:rsid w:val="00F34562"/>
    <w:rsid w:val="00F34863"/>
    <w:rsid w:val="00F34A7F"/>
    <w:rsid w:val="00F36168"/>
    <w:rsid w:val="00F36169"/>
    <w:rsid w:val="00F36399"/>
    <w:rsid w:val="00F3690F"/>
    <w:rsid w:val="00F36D0F"/>
    <w:rsid w:val="00F36E1F"/>
    <w:rsid w:val="00F376C6"/>
    <w:rsid w:val="00F404FD"/>
    <w:rsid w:val="00F40599"/>
    <w:rsid w:val="00F407B3"/>
    <w:rsid w:val="00F40C07"/>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2EBE"/>
    <w:rsid w:val="00F6356E"/>
    <w:rsid w:val="00F63CA8"/>
    <w:rsid w:val="00F66B0E"/>
    <w:rsid w:val="00F67621"/>
    <w:rsid w:val="00F6766F"/>
    <w:rsid w:val="00F67BD2"/>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56B"/>
    <w:rsid w:val="00FA3B99"/>
    <w:rsid w:val="00FA4977"/>
    <w:rsid w:val="00FA4E53"/>
    <w:rsid w:val="00FA512A"/>
    <w:rsid w:val="00FA5238"/>
    <w:rsid w:val="00FA6001"/>
    <w:rsid w:val="00FA66B9"/>
    <w:rsid w:val="00FA6D9A"/>
    <w:rsid w:val="00FA738D"/>
    <w:rsid w:val="00FA73DC"/>
    <w:rsid w:val="00FA7457"/>
    <w:rsid w:val="00FA760C"/>
    <w:rsid w:val="00FA7EC7"/>
    <w:rsid w:val="00FB12A0"/>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71DE"/>
    <w:rsid w:val="00FB7F26"/>
    <w:rsid w:val="00FC014D"/>
    <w:rsid w:val="00FC11C6"/>
    <w:rsid w:val="00FC12AC"/>
    <w:rsid w:val="00FC32C5"/>
    <w:rsid w:val="00FC3C79"/>
    <w:rsid w:val="00FC3CAE"/>
    <w:rsid w:val="00FC3DF3"/>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5990"/>
    <w:rsid w:val="00FE6699"/>
    <w:rsid w:val="00FE73F5"/>
    <w:rsid w:val="00FF03FD"/>
    <w:rsid w:val="00FF058A"/>
    <w:rsid w:val="00FF0B8D"/>
    <w:rsid w:val="00FF0D77"/>
    <w:rsid w:val="00FF1008"/>
    <w:rsid w:val="00FF174C"/>
    <w:rsid w:val="00FF18D4"/>
    <w:rsid w:val="00FF1E34"/>
    <w:rsid w:val="00FF21E7"/>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towardsdatascience.com/a-comprehensive-guide-to-convolutional-neural-networks-the-eli5-way-3bd2b1164a53"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4.wmf"/><Relationship Id="rId42" Type="http://schemas.openxmlformats.org/officeDocument/2006/relationships/oleObject" Target="embeddings/oleObject14.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7.emf"/><Relationship Id="rId107"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oleObject" Target="embeddings/oleObject9.bin"/><Relationship Id="rId53" Type="http://schemas.openxmlformats.org/officeDocument/2006/relationships/image" Target="media/image20.wmf"/><Relationship Id="rId74" Type="http://schemas.openxmlformats.org/officeDocument/2006/relationships/oleObject" Target="embeddings/oleObject26.bin"/><Relationship Id="rId128" Type="http://schemas.openxmlformats.org/officeDocument/2006/relationships/image" Target="media/image77.emf"/><Relationship Id="rId149" Type="http://schemas.openxmlformats.org/officeDocument/2006/relationships/image" Target="media/image98.emf"/><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oleObject" Target="embeddings/oleObject4.bin"/><Relationship Id="rId27" Type="http://schemas.openxmlformats.org/officeDocument/2006/relationships/image" Target="media/image7.wmf"/><Relationship Id="rId43" Type="http://schemas.openxmlformats.org/officeDocument/2006/relationships/image" Target="media/image15.wmf"/><Relationship Id="rId48" Type="http://schemas.openxmlformats.org/officeDocument/2006/relationships/oleObject" Target="embeddings/oleObject17.bin"/><Relationship Id="rId64" Type="http://schemas.openxmlformats.org/officeDocument/2006/relationships/image" Target="media/image29.wmf"/><Relationship Id="rId69" Type="http://schemas.openxmlformats.org/officeDocument/2006/relationships/oleObject" Target="embeddings/oleObject24.bin"/><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oleObject" Target="embeddings/oleObject29.bin"/><Relationship Id="rId85" Type="http://schemas.openxmlformats.org/officeDocument/2006/relationships/oleObject" Target="embeddings/oleObject32.bin"/><Relationship Id="rId150" Type="http://schemas.openxmlformats.org/officeDocument/2006/relationships/header" Target="header3.xml"/><Relationship Id="rId155"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image" Target="media/image2.wmf"/><Relationship Id="rId33" Type="http://schemas.openxmlformats.org/officeDocument/2006/relationships/image" Target="media/image10.wmf"/><Relationship Id="rId38" Type="http://schemas.openxmlformats.org/officeDocument/2006/relationships/oleObject" Target="embeddings/oleObject12.bin"/><Relationship Id="rId59" Type="http://schemas.openxmlformats.org/officeDocument/2006/relationships/image" Target="media/image24.png"/><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oleObject" Target="embeddings/oleObject20.bin"/><Relationship Id="rId70" Type="http://schemas.openxmlformats.org/officeDocument/2006/relationships/image" Target="media/image32.wmf"/><Relationship Id="rId75" Type="http://schemas.openxmlformats.org/officeDocument/2006/relationships/image" Target="media/image35.wmf"/><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oleObject" Target="embeddings/oleObject22.bin"/><Relationship Id="rId81" Type="http://schemas.openxmlformats.org/officeDocument/2006/relationships/image" Target="media/image38.wmf"/><Relationship Id="rId86" Type="http://schemas.openxmlformats.org/officeDocument/2006/relationships/oleObject" Target="embeddings/oleObject33.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header" Target="header4.xml"/><Relationship Id="rId13" Type="http://schemas.microsoft.com/office/2016/09/relationships/commentsIds" Target="commentsIds.xml"/><Relationship Id="rId18" Type="http://schemas.openxmlformats.org/officeDocument/2006/relationships/oleObject" Target="embeddings/oleObject2.bin"/><Relationship Id="rId39" Type="http://schemas.openxmlformats.org/officeDocument/2006/relationships/image" Target="media/image13.wmf"/><Relationship Id="rId109" Type="http://schemas.openxmlformats.org/officeDocument/2006/relationships/image" Target="media/image58.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wmf"/><Relationship Id="rId76" Type="http://schemas.openxmlformats.org/officeDocument/2006/relationships/oleObject" Target="embeddings/oleObject27.bin"/><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jpeg"/><Relationship Id="rId82" Type="http://schemas.openxmlformats.org/officeDocument/2006/relationships/oleObject" Target="embeddings/oleObject30.bin"/><Relationship Id="rId152" Type="http://schemas.openxmlformats.org/officeDocument/2006/relationships/footer" Target="footer4.xml"/><Relationship Id="rId19" Type="http://schemas.openxmlformats.org/officeDocument/2006/relationships/image" Target="media/image3.wmf"/><Relationship Id="rId14" Type="http://schemas.microsoft.com/office/2018/08/relationships/commentsExtensible" Target="commentsExtensible.xml"/><Relationship Id="rId30" Type="http://schemas.openxmlformats.org/officeDocument/2006/relationships/oleObject" Target="embeddings/oleObject8.bin"/><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image" Target="media/image51.emf"/><Relationship Id="rId105" Type="http://schemas.openxmlformats.org/officeDocument/2006/relationships/image" Target="media/image56.emf"/><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image" Target="media/image33.e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oleObject" Target="embeddings/oleObject23.bin"/><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image" Target="media/image27.png"/><Relationship Id="rId83" Type="http://schemas.openxmlformats.org/officeDocument/2006/relationships/oleObject" Target="embeddings/oleObject31.bin"/><Relationship Id="rId88" Type="http://schemas.openxmlformats.org/officeDocument/2006/relationships/oleObject" Target="embeddings/oleObject35.bin"/><Relationship Id="rId111" Type="http://schemas.openxmlformats.org/officeDocument/2006/relationships/image" Target="media/image60.emf"/><Relationship Id="rId132" Type="http://schemas.openxmlformats.org/officeDocument/2006/relationships/image" Target="media/image81.emf"/><Relationship Id="rId153" Type="http://schemas.openxmlformats.org/officeDocument/2006/relationships/fontTable" Target="fontTable.xml"/><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header" Target="header2.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17.wmf"/><Relationship Id="rId68" Type="http://schemas.openxmlformats.org/officeDocument/2006/relationships/image" Target="media/image31.wmf"/><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microsoft.com/office/2011/relationships/people" Target="people.xml"/><Relationship Id="rId16" Type="http://schemas.openxmlformats.org/officeDocument/2006/relationships/oleObject" Target="embeddings/oleObject1.bin"/><Relationship Id="rId37" Type="http://schemas.openxmlformats.org/officeDocument/2006/relationships/image" Target="media/image12.wmf"/><Relationship Id="rId58" Type="http://schemas.openxmlformats.org/officeDocument/2006/relationships/image" Target="media/image23.png"/><Relationship Id="rId79" Type="http://schemas.openxmlformats.org/officeDocument/2006/relationships/image" Target="media/image37.wmf"/><Relationship Id="rId102" Type="http://schemas.openxmlformats.org/officeDocument/2006/relationships/image" Target="media/image53.png"/><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236</TotalTime>
  <Pages>132</Pages>
  <Words>105372</Words>
  <Characters>600621</Characters>
  <Application>Microsoft Office Word</Application>
  <DocSecurity>0</DocSecurity>
  <Lines>5005</Lines>
  <Paragraphs>1409</Paragraphs>
  <ScaleCrop>false</ScaleCrop>
  <HeadingPairs>
    <vt:vector size="2" baseType="variant">
      <vt:variant>
        <vt:lpstr>Title</vt:lpstr>
      </vt:variant>
      <vt:variant>
        <vt:i4>1</vt:i4>
      </vt:variant>
    </vt:vector>
  </HeadingPairs>
  <TitlesOfParts>
    <vt:vector size="1" baseType="lpstr">
      <vt:lpstr>Master's Thesis - Tolulope Olugbenga</vt:lpstr>
    </vt:vector>
  </TitlesOfParts>
  <Company>hil</Company>
  <LinksUpToDate>false</LinksUpToDate>
  <CharactersWithSpaces>704584</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 Tolulope Olugbenga</dc:title>
  <dc:creator>Tolulope Olugbenga</dc:creator>
  <cp:lastModifiedBy>Dawn MacIsaac</cp:lastModifiedBy>
  <cp:revision>19</cp:revision>
  <cp:lastPrinted>2021-12-12T02:00:00Z</cp:lastPrinted>
  <dcterms:created xsi:type="dcterms:W3CDTF">2021-12-15T15:29:00Z</dcterms:created>
  <dcterms:modified xsi:type="dcterms:W3CDTF">2021-12-16T15:33:00Z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